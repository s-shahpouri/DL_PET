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7814B9EE">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478E99C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353E09BB">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BC5BBE8" w14:textId="6C1FE3AB" w:rsidR="00C66FB1" w:rsidRPr="00B653BA" w:rsidRDefault="004E4E7B" w:rsidP="00C571B0">
      <w:pPr>
        <w:jc w:val="left"/>
        <w:rPr>
          <w:rFonts w:asciiTheme="majorBidi" w:hAnsiTheme="majorBidi" w:cstheme="majorBidi"/>
          <w:b/>
          <w:bCs/>
          <w:sz w:val="36"/>
          <w:szCs w:val="36"/>
        </w:rPr>
      </w:pPr>
      <w:r w:rsidRPr="00C25452">
        <w:rPr>
          <w:rFonts w:asciiTheme="majorBidi" w:hAnsiTheme="majorBidi" w:cstheme="majorBidi"/>
          <w:b/>
          <w:bCs/>
          <w:sz w:val="36"/>
          <w:szCs w:val="36"/>
          <w:lang w:val="en-US"/>
        </w:rPr>
        <w:lastRenderedPageBreak/>
        <w:br w:type="page"/>
      </w:r>
      <w:r w:rsidR="00C66FB1" w:rsidRPr="00B653BA">
        <w:rPr>
          <w:rFonts w:asciiTheme="majorBidi" w:hAnsiTheme="majorBidi" w:cstheme="majorBidi"/>
          <w:b/>
          <w:bCs/>
          <w:sz w:val="36"/>
          <w:szCs w:val="36"/>
        </w:rPr>
        <w:lastRenderedPageBreak/>
        <w:t>Deep Learning-Based PET Image Correction Toward Quantitative Imaging</w:t>
      </w:r>
      <w:r w:rsidR="00C66FB1"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77777777"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Lord</w:t>
      </w:r>
    </w:p>
    <w:p w14:paraId="1F8AECF3"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71278812"/>
      <w:r w:rsidRPr="00C25452">
        <w:rPr>
          <w:rFonts w:asciiTheme="majorBidi" w:hAnsiTheme="majorBidi" w:cstheme="majorBidi"/>
          <w:lang w:val="en-US"/>
        </w:rPr>
        <w:lastRenderedPageBreak/>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18B1EA13"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 total of 270 clean and artifact-free images were selected from a collection of over 2000 patient </w:t>
      </w:r>
      <w:del w:id="2" w:author="Samane Shahpouri" w:date="2024-07-06T06:14:00Z" w16du:dateUtc="2024-07-06T04:14:00Z">
        <w:r w:rsidRPr="00C25452" w:rsidDel="00500C7B">
          <w:rPr>
            <w:rFonts w:asciiTheme="majorBidi" w:hAnsiTheme="majorBidi" w:cstheme="majorBidi"/>
            <w:sz w:val="24"/>
            <w:szCs w:val="24"/>
            <w:lang w:val="en-US"/>
          </w:rPr>
          <w:delText xml:space="preserve">images </w:delText>
        </w:r>
      </w:del>
      <w:ins w:id="3" w:author="Samane Shahpouri" w:date="2024-07-06T06:14:00Z" w16du:dateUtc="2024-07-06T04:14:00Z">
        <w:r w:rsidR="00500C7B">
          <w:rPr>
            <w:rFonts w:asciiTheme="majorBidi" w:hAnsiTheme="majorBidi" w:cstheme="majorBidi"/>
            <w:sz w:val="24"/>
            <w:szCs w:val="24"/>
            <w:lang w:val="en-US"/>
          </w:rPr>
          <w:t>database</w:t>
        </w:r>
        <w:r w:rsidR="00500C7B" w:rsidRPr="00C25452">
          <w:rPr>
            <w:rFonts w:asciiTheme="majorBidi" w:hAnsiTheme="majorBidi" w:cstheme="majorBidi"/>
            <w:sz w:val="24"/>
            <w:szCs w:val="24"/>
            <w:lang w:val="en-US"/>
          </w:rPr>
          <w:t xml:space="preserve"> </w:t>
        </w:r>
      </w:ins>
      <w:r w:rsidRPr="00C25452">
        <w:rPr>
          <w:rFonts w:asciiTheme="majorBidi" w:hAnsiTheme="majorBidi" w:cstheme="majorBidi"/>
          <w:sz w:val="24"/>
          <w:szCs w:val="24"/>
          <w:lang w:val="en-US"/>
        </w:rPr>
        <w:t xml:space="preserve">undergoing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 xml:space="preserve">F-FDG PET/CT scans across seven centers. </w:t>
      </w:r>
      <w:ins w:id="4" w:author="Samane Shahpouri" w:date="2024-07-06T06:12:00Z" w16du:dateUtc="2024-07-06T04:12:00Z">
        <w:r w:rsidR="00500C7B">
          <w:t xml:space="preserve">Additionally, a collection of </w:t>
        </w:r>
      </w:ins>
      <w:ins w:id="5" w:author="Samane Shahpouri" w:date="2024-07-06T06:13:00Z" w16du:dateUtc="2024-07-06T04:13:00Z">
        <w:r w:rsidR="00500C7B">
          <w:t xml:space="preserve">artifact-containing data </w:t>
        </w:r>
      </w:ins>
      <w:ins w:id="6" w:author="Samane Shahpouri" w:date="2024-07-06T06:12:00Z" w16du:dateUtc="2024-07-06T04:12:00Z">
        <w:r w:rsidR="00500C7B">
          <w:t xml:space="preserve">was also gathered from the database to assess the model's performance in artifact removal. </w:t>
        </w:r>
      </w:ins>
      <w:del w:id="7" w:author="Samane Shahpouri" w:date="2024-07-06T06:16:00Z" w16du:dateUtc="2024-07-06T04:16:00Z">
        <w:r w:rsidRPr="00C25452" w:rsidDel="00500C7B">
          <w:rPr>
            <w:rFonts w:asciiTheme="majorBidi" w:hAnsiTheme="majorBidi" w:cstheme="majorBidi"/>
            <w:sz w:val="24"/>
            <w:szCs w:val="24"/>
            <w:lang w:val="en-US"/>
          </w:rPr>
          <w:delText xml:space="preserve">Three </w:delText>
        </w:r>
      </w:del>
      <w:ins w:id="8" w:author="Samane Shahpouri" w:date="2024-07-06T06:22:00Z" w16du:dateUtc="2024-07-06T04:22:00Z">
        <w:r w:rsidR="00BD0940">
          <w:rPr>
            <w:rFonts w:asciiTheme="majorBidi" w:hAnsiTheme="majorBidi" w:cstheme="majorBidi"/>
            <w:sz w:val="24"/>
            <w:szCs w:val="24"/>
            <w:lang w:val="en-US"/>
          </w:rPr>
          <w:t>Three</w:t>
        </w:r>
      </w:ins>
      <w:ins w:id="9" w:author="Samane Shahpouri" w:date="2024-07-06T06:16:00Z" w16du:dateUtc="2024-07-06T04:16:00Z">
        <w:r w:rsidR="00500C7B" w:rsidRPr="00C25452">
          <w:rPr>
            <w:rFonts w:asciiTheme="majorBidi" w:hAnsiTheme="majorBidi" w:cstheme="majorBidi"/>
            <w:sz w:val="24"/>
            <w:szCs w:val="24"/>
            <w:lang w:val="en-US"/>
          </w:rPr>
          <w:t xml:space="preserve"> </w:t>
        </w:r>
      </w:ins>
      <w:ins w:id="10" w:author="Samane Shahpouri" w:date="2024-07-06T06:23:00Z" w16du:dateUtc="2024-07-06T04:23:00Z">
        <w:r w:rsidR="00BD0940">
          <w:rPr>
            <w:rFonts w:asciiTheme="majorBidi" w:hAnsiTheme="majorBidi" w:cstheme="majorBidi"/>
            <w:sz w:val="24"/>
            <w:szCs w:val="24"/>
            <w:lang w:val="en-US"/>
          </w:rPr>
          <w:t xml:space="preserve">data </w:t>
        </w:r>
      </w:ins>
      <w:ins w:id="11" w:author="Samane Shahpouri" w:date="2024-07-06T06:22:00Z" w16du:dateUtc="2024-07-06T04:22:00Z">
        <w:r w:rsidR="00BD0940">
          <w:rPr>
            <w:rFonts w:asciiTheme="majorBidi" w:hAnsiTheme="majorBidi" w:cstheme="majorBidi"/>
            <w:sz w:val="24"/>
            <w:szCs w:val="24"/>
            <w:lang w:val="en-US"/>
          </w:rPr>
          <w:t>collections</w:t>
        </w:r>
      </w:ins>
      <w:del w:id="12" w:author="Samane Shahpouri" w:date="2024-07-06T06:22:00Z" w16du:dateUtc="2024-07-06T04:22:00Z">
        <w:r w:rsidRPr="00C25452" w:rsidDel="00BD0940">
          <w:rPr>
            <w:rFonts w:asciiTheme="majorBidi" w:hAnsiTheme="majorBidi" w:cstheme="majorBidi"/>
            <w:sz w:val="24"/>
            <w:szCs w:val="24"/>
            <w:lang w:val="en-US"/>
          </w:rPr>
          <w:delText xml:space="preserve">centers </w:delText>
        </w:r>
      </w:del>
      <w:ins w:id="13" w:author="Samane Shahpouri" w:date="2024-07-06T06:22:00Z" w16du:dateUtc="2024-07-06T04:22:00Z">
        <w:r w:rsidR="00BD0940" w:rsidRPr="00C25452">
          <w:rPr>
            <w:rFonts w:asciiTheme="majorBidi" w:hAnsiTheme="majorBidi" w:cstheme="majorBidi"/>
            <w:sz w:val="24"/>
            <w:szCs w:val="24"/>
            <w:lang w:val="en-US"/>
          </w:rPr>
          <w:t xml:space="preserve"> </w:t>
        </w:r>
      </w:ins>
      <w:r w:rsidRPr="00C25452">
        <w:rPr>
          <w:rFonts w:asciiTheme="majorBidi" w:hAnsiTheme="majorBidi" w:cstheme="majorBidi"/>
          <w:sz w:val="24"/>
          <w:szCs w:val="24"/>
          <w:lang w:val="en-US"/>
        </w:rPr>
        <w:t>were designated for external testing</w:t>
      </w:r>
      <w:del w:id="14" w:author="Samane Shahpouri" w:date="2024-07-06T06:20:00Z" w16du:dateUtc="2024-07-06T04:20:00Z">
        <w:r w:rsidRPr="00C25452" w:rsidDel="00BD0940">
          <w:rPr>
            <w:rFonts w:asciiTheme="majorBidi" w:hAnsiTheme="majorBidi" w:cstheme="majorBidi"/>
            <w:sz w:val="24"/>
            <w:szCs w:val="24"/>
            <w:lang w:val="en-US"/>
          </w:rPr>
          <w:delText xml:space="preserve">: </w:delText>
        </w:r>
      </w:del>
      <w:ins w:id="15" w:author="Samane Shahpouri" w:date="2024-07-06T06:24:00Z" w16du:dateUtc="2024-07-06T04:24:00Z">
        <w:r w:rsidR="00BD0940">
          <w:rPr>
            <w:rFonts w:asciiTheme="majorBidi" w:hAnsiTheme="majorBidi" w:cstheme="majorBidi"/>
            <w:sz w:val="24"/>
            <w:szCs w:val="24"/>
            <w:lang w:val="en-US"/>
          </w:rPr>
          <w:t xml:space="preserve">: </w:t>
        </w:r>
      </w:ins>
      <w:del w:id="16" w:author="Samane Shahpouri" w:date="2024-07-06T06:18:00Z" w16du:dateUtc="2024-07-06T04:18:00Z">
        <w:r w:rsidRPr="00C25452" w:rsidDel="00500C7B">
          <w:rPr>
            <w:rFonts w:asciiTheme="majorBidi" w:hAnsiTheme="majorBidi" w:cstheme="majorBidi"/>
            <w:sz w:val="24"/>
            <w:szCs w:val="24"/>
            <w:lang w:val="en-US"/>
          </w:rPr>
          <w:delText xml:space="preserve">one </w:delText>
        </w:r>
      </w:del>
      <w:del w:id="17" w:author="Samane Shahpouri" w:date="2024-07-06T06:22:00Z" w16du:dateUtc="2024-07-06T04:22:00Z">
        <w:r w:rsidRPr="00C25452" w:rsidDel="00BD0940">
          <w:rPr>
            <w:rFonts w:asciiTheme="majorBidi" w:hAnsiTheme="majorBidi" w:cstheme="majorBidi"/>
            <w:sz w:val="24"/>
            <w:szCs w:val="24"/>
            <w:lang w:val="en-US"/>
          </w:rPr>
          <w:delText xml:space="preserve">for </w:delText>
        </w:r>
      </w:del>
      <w:del w:id="18" w:author="Samane Shahpouri" w:date="2024-07-06T06:17:00Z" w16du:dateUtc="2024-07-06T04:17:00Z">
        <w:r w:rsidRPr="00C25452" w:rsidDel="00500C7B">
          <w:rPr>
            <w:rFonts w:asciiTheme="majorBidi" w:hAnsiTheme="majorBidi" w:cstheme="majorBidi"/>
            <w:sz w:val="24"/>
            <w:szCs w:val="24"/>
            <w:vertAlign w:val="superscript"/>
            <w:lang w:val="en-US"/>
          </w:rPr>
          <w:delText>68</w:delText>
        </w:r>
        <w:r w:rsidRPr="00C25452" w:rsidDel="00500C7B">
          <w:rPr>
            <w:rFonts w:asciiTheme="majorBidi" w:hAnsiTheme="majorBidi" w:cstheme="majorBidi"/>
            <w:sz w:val="24"/>
            <w:szCs w:val="24"/>
            <w:lang w:val="en-US"/>
          </w:rPr>
          <w:delText>Ga data (</w:delText>
        </w:r>
      </w:del>
      <w:r w:rsidR="008B3E6E" w:rsidRPr="00C25452">
        <w:rPr>
          <w:rFonts w:asciiTheme="majorBidi" w:hAnsiTheme="majorBidi" w:cstheme="majorBidi"/>
          <w:sz w:val="24"/>
          <w:szCs w:val="24"/>
          <w:lang w:val="en-US"/>
        </w:rPr>
        <w:t>Cross-Center</w:t>
      </w:r>
      <w:ins w:id="19" w:author="Samane Shahpouri" w:date="2024-07-06T06:18:00Z" w16du:dateUtc="2024-07-06T04:18:00Z">
        <w:r w:rsidR="00500C7B">
          <w:rPr>
            <w:rFonts w:asciiTheme="majorBidi" w:hAnsiTheme="majorBidi" w:cstheme="majorBidi"/>
            <w:sz w:val="24"/>
            <w:szCs w:val="24"/>
            <w:lang w:val="en-US"/>
          </w:rPr>
          <w:t xml:space="preserve">, </w:t>
        </w:r>
        <w:r w:rsidR="00500C7B" w:rsidRPr="00C25452">
          <w:rPr>
            <w:rFonts w:asciiTheme="majorBidi" w:hAnsiTheme="majorBidi" w:cstheme="majorBidi"/>
            <w:sz w:val="24"/>
            <w:szCs w:val="24"/>
            <w:lang w:val="en-US"/>
          </w:rPr>
          <w:t>Cross-Tracer</w:t>
        </w:r>
        <w:r w:rsidR="00500C7B">
          <w:rPr>
            <w:rFonts w:asciiTheme="majorBidi" w:hAnsiTheme="majorBidi" w:cstheme="majorBidi"/>
            <w:sz w:val="24"/>
            <w:szCs w:val="24"/>
            <w:lang w:val="en-US"/>
          </w:rPr>
          <w:t xml:space="preserve"> and Artifact-</w:t>
        </w:r>
      </w:ins>
      <w:ins w:id="20" w:author="Samane Shahpouri" w:date="2024-07-06T06:19:00Z" w16du:dateUtc="2024-07-06T04:19:00Z">
        <w:r w:rsidR="00500C7B">
          <w:rPr>
            <w:rFonts w:asciiTheme="majorBidi" w:hAnsiTheme="majorBidi" w:cstheme="majorBidi"/>
            <w:sz w:val="24"/>
            <w:szCs w:val="24"/>
            <w:lang w:val="en-US"/>
          </w:rPr>
          <w:t>Correction evaluation</w:t>
        </w:r>
      </w:ins>
      <w:ins w:id="21" w:author="Samane Shahpouri" w:date="2024-07-06T06:17:00Z" w16du:dateUtc="2024-07-06T04:17:00Z">
        <w:r w:rsidR="00500C7B">
          <w:rPr>
            <w:rFonts w:asciiTheme="majorBidi" w:hAnsiTheme="majorBidi" w:cstheme="majorBidi"/>
            <w:sz w:val="24"/>
            <w:szCs w:val="24"/>
            <w:lang w:val="en-US"/>
          </w:rPr>
          <w:t xml:space="preserve"> (</w:t>
        </w:r>
      </w:ins>
      <w:ins w:id="22" w:author="Samane Shahpouri" w:date="2024-07-06T06:24:00Z" w16du:dateUtc="2024-07-06T04:24:00Z">
        <w:r w:rsidR="00BD0940">
          <w:rPr>
            <w:rFonts w:asciiTheme="majorBidi" w:hAnsiTheme="majorBidi" w:cstheme="majorBidi"/>
            <w:sz w:val="24"/>
            <w:szCs w:val="24"/>
            <w:lang w:val="en-US"/>
          </w:rPr>
          <w:t xml:space="preserve"> on </w:t>
        </w:r>
      </w:ins>
      <w:ins w:id="23" w:author="Samane Shahpouri" w:date="2024-07-06T06:17:00Z" w16du:dateUtc="2024-07-06T04:17:00Z">
        <w:r w:rsidR="00500C7B" w:rsidRPr="00C25452">
          <w:rPr>
            <w:rFonts w:asciiTheme="majorBidi" w:hAnsiTheme="majorBidi" w:cstheme="majorBidi"/>
            <w:sz w:val="24"/>
            <w:szCs w:val="24"/>
            <w:vertAlign w:val="superscript"/>
            <w:lang w:val="en-US"/>
          </w:rPr>
          <w:t>68</w:t>
        </w:r>
        <w:r w:rsidR="00500C7B" w:rsidRPr="00C25452">
          <w:rPr>
            <w:rFonts w:asciiTheme="majorBidi" w:hAnsiTheme="majorBidi" w:cstheme="majorBidi"/>
            <w:sz w:val="24"/>
            <w:szCs w:val="24"/>
            <w:lang w:val="en-US"/>
          </w:rPr>
          <w:t>Ga</w:t>
        </w:r>
      </w:ins>
      <w:ins w:id="24" w:author="Samane Shahpouri" w:date="2024-07-06T06:19:00Z" w16du:dateUtc="2024-07-06T04:19:00Z">
        <w:r w:rsidR="00500C7B">
          <w:rPr>
            <w:rFonts w:asciiTheme="majorBidi" w:hAnsiTheme="majorBidi" w:cstheme="majorBidi"/>
            <w:sz w:val="24"/>
            <w:szCs w:val="24"/>
            <w:lang w:val="en-US"/>
          </w:rPr>
          <w:t>,</w:t>
        </w:r>
      </w:ins>
      <w:ins w:id="25" w:author="Samane Shahpouri" w:date="2024-07-06T06:17:00Z" w16du:dateUtc="2024-07-06T04:17:00Z">
        <w:r w:rsidR="00500C7B" w:rsidRPr="00C25452">
          <w:rPr>
            <w:rFonts w:asciiTheme="majorBidi" w:hAnsiTheme="majorBidi" w:cstheme="majorBidi"/>
            <w:sz w:val="24"/>
            <w:szCs w:val="24"/>
            <w:lang w:val="en-US"/>
          </w:rPr>
          <w:t xml:space="preserve"> </w:t>
        </w:r>
      </w:ins>
      <w:del w:id="26" w:author="Samane Shahpouri" w:date="2024-07-06T06:19:00Z" w16du:dateUtc="2024-07-06T04:19:00Z">
        <w:r w:rsidRPr="00C25452" w:rsidDel="00500C7B">
          <w:rPr>
            <w:rFonts w:asciiTheme="majorBidi" w:hAnsiTheme="majorBidi" w:cstheme="majorBidi"/>
            <w:sz w:val="24"/>
            <w:szCs w:val="24"/>
            <w:lang w:val="en-US"/>
          </w:rPr>
          <w:delText>)</w:delText>
        </w:r>
      </w:del>
      <w:del w:id="27" w:author="Samane Shahpouri" w:date="2024-07-06T06:17:00Z" w16du:dateUtc="2024-07-06T04:17:00Z">
        <w:r w:rsidRPr="00C25452" w:rsidDel="00500C7B">
          <w:rPr>
            <w:rFonts w:asciiTheme="majorBidi" w:hAnsiTheme="majorBidi" w:cstheme="majorBidi"/>
            <w:sz w:val="24"/>
            <w:szCs w:val="24"/>
            <w:lang w:val="en-US"/>
          </w:rPr>
          <w:delText xml:space="preserve"> and </w:delText>
        </w:r>
      </w:del>
      <w:del w:id="28" w:author="Samane Shahpouri" w:date="2024-07-06T06:19:00Z" w16du:dateUtc="2024-07-06T04:19:00Z">
        <w:r w:rsidRPr="00C25452" w:rsidDel="00500C7B">
          <w:rPr>
            <w:rFonts w:asciiTheme="majorBidi" w:hAnsiTheme="majorBidi" w:cstheme="majorBidi"/>
            <w:sz w:val="24"/>
            <w:szCs w:val="24"/>
            <w:lang w:val="en-US"/>
          </w:rPr>
          <w:delText xml:space="preserve">two for </w:delText>
        </w:r>
      </w:del>
      <w:del w:id="29" w:author="Samane Shahpouri" w:date="2024-07-06T06:17:00Z" w16du:dateUtc="2024-07-06T04:17:00Z">
        <w:r w:rsidRPr="00C25452" w:rsidDel="00500C7B">
          <w:rPr>
            <w:rFonts w:asciiTheme="majorBidi" w:hAnsiTheme="majorBidi" w:cstheme="majorBidi"/>
            <w:sz w:val="24"/>
            <w:szCs w:val="24"/>
            <w:vertAlign w:val="superscript"/>
            <w:lang w:val="en-US"/>
          </w:rPr>
          <w:delText>18</w:delText>
        </w:r>
        <w:r w:rsidRPr="00C25452" w:rsidDel="00500C7B">
          <w:rPr>
            <w:rFonts w:asciiTheme="majorBidi" w:hAnsiTheme="majorBidi" w:cstheme="majorBidi"/>
            <w:sz w:val="24"/>
            <w:szCs w:val="24"/>
            <w:lang w:val="en-US"/>
          </w:rPr>
          <w:delText>F-FDG data (</w:delText>
        </w:r>
      </w:del>
      <w:del w:id="30" w:author="Samane Shahpouri" w:date="2024-07-06T06:18:00Z" w16du:dateUtc="2024-07-06T04:18:00Z">
        <w:r w:rsidR="008B3E6E" w:rsidRPr="00C25452" w:rsidDel="00500C7B">
          <w:rPr>
            <w:rFonts w:asciiTheme="majorBidi" w:hAnsiTheme="majorBidi" w:cstheme="majorBidi"/>
            <w:sz w:val="24"/>
            <w:szCs w:val="24"/>
            <w:lang w:val="en-US"/>
          </w:rPr>
          <w:delText>Cross-Tracer</w:delText>
        </w:r>
      </w:del>
      <w:del w:id="31" w:author="Samane Shahpouri" w:date="2024-07-06T06:17:00Z" w16du:dateUtc="2024-07-06T04:17:00Z">
        <w:r w:rsidRPr="00C25452" w:rsidDel="00500C7B">
          <w:rPr>
            <w:rFonts w:asciiTheme="majorBidi" w:hAnsiTheme="majorBidi" w:cstheme="majorBidi"/>
            <w:sz w:val="24"/>
            <w:szCs w:val="24"/>
            <w:lang w:val="en-US"/>
          </w:rPr>
          <w:delText>)</w:delText>
        </w:r>
      </w:del>
      <w:ins w:id="32" w:author="Samane Shahpouri" w:date="2024-07-06T06:17:00Z" w16du:dateUtc="2024-07-06T04:17:00Z">
        <w:r w:rsidR="00500C7B" w:rsidRPr="00C25452">
          <w:rPr>
            <w:rFonts w:asciiTheme="majorBidi" w:hAnsiTheme="majorBidi" w:cstheme="majorBidi"/>
            <w:sz w:val="24"/>
            <w:szCs w:val="24"/>
            <w:vertAlign w:val="superscript"/>
            <w:lang w:val="en-US"/>
          </w:rPr>
          <w:t>18</w:t>
        </w:r>
        <w:r w:rsidR="00500C7B" w:rsidRPr="00C25452">
          <w:rPr>
            <w:rFonts w:asciiTheme="majorBidi" w:hAnsiTheme="majorBidi" w:cstheme="majorBidi"/>
            <w:sz w:val="24"/>
            <w:szCs w:val="24"/>
            <w:lang w:val="en-US"/>
          </w:rPr>
          <w:t xml:space="preserve">F-FDG </w:t>
        </w:r>
      </w:ins>
      <w:ins w:id="33" w:author="Samane Shahpouri" w:date="2024-07-06T06:19:00Z" w16du:dateUtc="2024-07-06T04:19:00Z">
        <w:r w:rsidR="00500C7B">
          <w:rPr>
            <w:rFonts w:asciiTheme="majorBidi" w:hAnsiTheme="majorBidi" w:cstheme="majorBidi"/>
            <w:sz w:val="24"/>
            <w:szCs w:val="24"/>
            <w:lang w:val="en-US"/>
          </w:rPr>
          <w:t xml:space="preserve">and artifactual </w:t>
        </w:r>
      </w:ins>
      <w:ins w:id="34" w:author="Samane Shahpouri" w:date="2024-07-06T06:17:00Z" w16du:dateUtc="2024-07-06T04:17:00Z">
        <w:r w:rsidR="00500C7B" w:rsidRPr="00C25452">
          <w:rPr>
            <w:rFonts w:asciiTheme="majorBidi" w:hAnsiTheme="majorBidi" w:cstheme="majorBidi"/>
            <w:sz w:val="24"/>
            <w:szCs w:val="24"/>
            <w:lang w:val="en-US"/>
          </w:rPr>
          <w:t>data</w:t>
        </w:r>
      </w:ins>
      <w:ins w:id="35" w:author="Samane Shahpouri" w:date="2024-07-06T06:19:00Z" w16du:dateUtc="2024-07-06T04:19:00Z">
        <w:r w:rsidR="00500C7B">
          <w:rPr>
            <w:rFonts w:asciiTheme="majorBidi" w:hAnsiTheme="majorBidi" w:cstheme="majorBidi"/>
            <w:sz w:val="24"/>
            <w:szCs w:val="24"/>
            <w:lang w:val="en-US"/>
          </w:rPr>
          <w:t>-set, respectively</w:t>
        </w:r>
      </w:ins>
      <w:ins w:id="36" w:author="Samane Shahpouri" w:date="2024-07-06T06:20:00Z" w16du:dateUtc="2024-07-06T04:20:00Z">
        <w:r w:rsidR="00500C7B">
          <w:rPr>
            <w:rFonts w:asciiTheme="majorBidi" w:hAnsiTheme="majorBidi" w:cstheme="majorBidi"/>
            <w:sz w:val="24"/>
            <w:szCs w:val="24"/>
            <w:lang w:val="en-US"/>
          </w:rPr>
          <w:t>)</w:t>
        </w:r>
      </w:ins>
      <w:r w:rsidRPr="00C25452">
        <w:rPr>
          <w:rFonts w:asciiTheme="majorBidi" w:hAnsiTheme="majorBidi" w:cstheme="majorBidi"/>
          <w:sz w:val="24"/>
          <w:szCs w:val="24"/>
          <w:lang w:val="en-US"/>
        </w:rPr>
        <w:t xml:space="preserve">. A dedicated 3D-UNet model employing a deep supervision strategy was trained on artifact-free images from four centers. The model's performance was then evaluated </w:t>
      </w:r>
      <w:ins w:id="37" w:author="Samane Shahpouri" w:date="2024-07-06T06:26:00Z" w16du:dateUtc="2024-07-06T04:26:00Z">
        <w:r w:rsidR="00BD0940">
          <w:rPr>
            <w:rFonts w:asciiTheme="majorBidi" w:hAnsiTheme="majorBidi" w:cstheme="majorBidi"/>
            <w:sz w:val="24"/>
            <w:szCs w:val="24"/>
            <w:lang w:val="en-US"/>
          </w:rPr>
          <w:t xml:space="preserve">voxel-wise </w:t>
        </w:r>
      </w:ins>
      <w:ins w:id="38" w:author="Samane Shahpouri" w:date="2024-07-06T06:27:00Z" w16du:dateUtc="2024-07-06T04:27:00Z">
        <w:r w:rsidR="00BD0940">
          <w:rPr>
            <w:rFonts w:asciiTheme="majorBidi" w:hAnsiTheme="majorBidi" w:cstheme="majorBidi"/>
            <w:sz w:val="24"/>
            <w:szCs w:val="24"/>
            <w:lang w:val="en-US"/>
          </w:rPr>
          <w:t xml:space="preserve">intensity, </w:t>
        </w:r>
      </w:ins>
      <w:r w:rsidRPr="00C25452">
        <w:rPr>
          <w:rFonts w:asciiTheme="majorBidi" w:hAnsiTheme="majorBidi" w:cstheme="majorBidi"/>
          <w:sz w:val="24"/>
          <w:szCs w:val="24"/>
          <w:lang w:val="en-US"/>
        </w:rPr>
        <w:t xml:space="preserve">quantitatively and qualitatively for </w:t>
      </w:r>
      <w:del w:id="39" w:author="Samane Shahpouri" w:date="2024-07-06T06:05:00Z" w16du:dateUtc="2024-07-06T04:05:00Z">
        <w:r w:rsidRPr="00C25452" w:rsidDel="00500C7B">
          <w:rPr>
            <w:rFonts w:asciiTheme="majorBidi" w:hAnsiTheme="majorBidi" w:cstheme="majorBidi"/>
            <w:sz w:val="24"/>
            <w:szCs w:val="24"/>
            <w:lang w:val="en-US"/>
          </w:rPr>
          <w:delText xml:space="preserve">artifact </w:delText>
        </w:r>
      </w:del>
      <w:ins w:id="40" w:author="Samane Shahpouri" w:date="2024-07-06T06:05:00Z" w16du:dateUtc="2024-07-06T04:05:00Z">
        <w:r w:rsidR="00500C7B">
          <w:rPr>
            <w:rFonts w:asciiTheme="majorBidi" w:hAnsiTheme="majorBidi" w:cstheme="majorBidi"/>
            <w:sz w:val="24"/>
            <w:szCs w:val="24"/>
            <w:lang w:val="en-US"/>
          </w:rPr>
          <w:t>ASC</w:t>
        </w:r>
        <w:r w:rsidR="00500C7B" w:rsidRPr="00C25452">
          <w:rPr>
            <w:rFonts w:asciiTheme="majorBidi" w:hAnsiTheme="majorBidi" w:cstheme="majorBidi"/>
            <w:sz w:val="24"/>
            <w:szCs w:val="24"/>
            <w:lang w:val="en-US"/>
          </w:rPr>
          <w:t xml:space="preserve"> </w:t>
        </w:r>
      </w:ins>
      <w:ins w:id="41" w:author="Samane Shahpouri" w:date="2024-07-06T06:25:00Z" w16du:dateUtc="2024-07-06T04:25:00Z">
        <w:r w:rsidR="00BD0940">
          <w:rPr>
            <w:rFonts w:asciiTheme="majorBidi" w:hAnsiTheme="majorBidi" w:cstheme="majorBidi"/>
            <w:sz w:val="24"/>
            <w:szCs w:val="24"/>
            <w:lang w:val="en-US"/>
          </w:rPr>
          <w:t xml:space="preserve">and artifact correction </w:t>
        </w:r>
      </w:ins>
      <w:del w:id="42" w:author="Samane Shahpouri" w:date="2024-07-06T06:05:00Z" w16du:dateUtc="2024-07-06T04:05:00Z">
        <w:r w:rsidRPr="00C25452" w:rsidDel="00500C7B">
          <w:rPr>
            <w:rFonts w:asciiTheme="majorBidi" w:hAnsiTheme="majorBidi" w:cstheme="majorBidi"/>
            <w:sz w:val="24"/>
            <w:szCs w:val="24"/>
            <w:lang w:val="en-US"/>
          </w:rPr>
          <w:delText xml:space="preserve">correction </w:delText>
        </w:r>
      </w:del>
      <w:r w:rsidRPr="00C25452">
        <w:rPr>
          <w:rFonts w:asciiTheme="majorBidi" w:hAnsiTheme="majorBidi" w:cstheme="majorBidi"/>
          <w:sz w:val="24"/>
          <w:szCs w:val="24"/>
          <w:lang w:val="en-US"/>
        </w:rPr>
        <w:t xml:space="preserve">on </w:t>
      </w:r>
      <w:del w:id="43" w:author="Samane Shahpouri" w:date="2024-07-06T06:25:00Z" w16du:dateUtc="2024-07-06T04:25:00Z">
        <w:r w:rsidRPr="00C25452" w:rsidDel="00BD0940">
          <w:rPr>
            <w:rFonts w:asciiTheme="majorBidi" w:hAnsiTheme="majorBidi" w:cstheme="majorBidi"/>
            <w:sz w:val="24"/>
            <w:szCs w:val="24"/>
            <w:lang w:val="en-US"/>
          </w:rPr>
          <w:delText xml:space="preserve">three </w:delText>
        </w:r>
      </w:del>
      <w:ins w:id="44" w:author="Samane Shahpouri" w:date="2024-07-06T06:25:00Z" w16du:dateUtc="2024-07-06T04:25:00Z">
        <w:r w:rsidR="00BD0940">
          <w:rPr>
            <w:rFonts w:asciiTheme="majorBidi" w:hAnsiTheme="majorBidi" w:cstheme="majorBidi"/>
            <w:sz w:val="24"/>
            <w:szCs w:val="24"/>
            <w:lang w:val="en-US"/>
          </w:rPr>
          <w:t>the</w:t>
        </w:r>
        <w:r w:rsidR="00BD0940" w:rsidRPr="00C25452">
          <w:rPr>
            <w:rFonts w:asciiTheme="majorBidi" w:hAnsiTheme="majorBidi" w:cstheme="majorBidi"/>
            <w:sz w:val="24"/>
            <w:szCs w:val="24"/>
            <w:lang w:val="en-US"/>
          </w:rPr>
          <w:t xml:space="preserve"> </w:t>
        </w:r>
      </w:ins>
      <w:r w:rsidRPr="00C25452">
        <w:rPr>
          <w:rFonts w:asciiTheme="majorBidi" w:hAnsiTheme="majorBidi" w:cstheme="majorBidi"/>
          <w:sz w:val="24"/>
          <w:szCs w:val="24"/>
          <w:lang w:val="en-US"/>
        </w:rPr>
        <w:t>external test sets.</w:t>
      </w:r>
      <w:ins w:id="45" w:author="Samane Shahpouri" w:date="2024-07-06T06:14:00Z" w16du:dateUtc="2024-07-06T04:14:00Z">
        <w:r w:rsidR="00500C7B">
          <w:rPr>
            <w:rFonts w:asciiTheme="majorBidi" w:hAnsiTheme="majorBidi" w:cstheme="majorBidi"/>
            <w:sz w:val="24"/>
            <w:szCs w:val="24"/>
            <w:lang w:val="en-US"/>
          </w:rPr>
          <w:t xml:space="preserve"> </w:t>
        </w:r>
      </w:ins>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The developed model effectively addressed variations in scanner types and radiotracers, demonstrating its adaptability, generalizability, and effectiveness in different clinical scenarios for direct ASC and artifact correction. This study highlighted 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46" w:name="_Toc168472917"/>
      <w:bookmarkStart w:id="47" w:name="_Toc171278813"/>
      <w:r w:rsidRPr="00C25452">
        <w:rPr>
          <w:rFonts w:asciiTheme="majorBidi" w:hAnsiTheme="majorBidi" w:cstheme="majorBidi"/>
          <w:lang w:val="en-US"/>
        </w:rPr>
        <w:lastRenderedPageBreak/>
        <w:t>Abbreviation</w:t>
      </w:r>
      <w:bookmarkEnd w:id="46"/>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5F728107" w14:textId="72CA01CC" w:rsidR="00506E6C"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F42AA9">
                <w:rPr>
                  <w:rFonts w:asciiTheme="majorBidi" w:hAnsiTheme="majorBidi" w:cstheme="majorBidi"/>
                  <w:lang w:val="en-US"/>
                </w:rPr>
                <w:fldChar w:fldCharType="begin"/>
              </w:r>
              <w:r w:rsidRPr="00F42AA9">
                <w:rPr>
                  <w:rFonts w:asciiTheme="majorBidi" w:hAnsiTheme="majorBidi" w:cstheme="majorBidi"/>
                  <w:lang w:val="en-US"/>
                </w:rPr>
                <w:instrText xml:space="preserve"> TOC \o "1-3" \h \z \u </w:instrText>
              </w:r>
              <w:r w:rsidRPr="00F42AA9">
                <w:rPr>
                  <w:rFonts w:asciiTheme="majorBidi" w:hAnsiTheme="majorBidi" w:cstheme="majorBidi"/>
                  <w:lang w:val="en-US"/>
                </w:rPr>
                <w:fldChar w:fldCharType="separate"/>
              </w:r>
              <w:hyperlink w:anchor="_Toc171278812" w:history="1">
                <w:r w:rsidR="00506E6C" w:rsidRPr="00397350">
                  <w:rPr>
                    <w:rStyle w:val="Hyperlink"/>
                    <w:rFonts w:asciiTheme="majorBidi" w:hAnsiTheme="majorBidi" w:cstheme="majorBidi"/>
                    <w:noProof/>
                    <w:lang w:val="en-US"/>
                  </w:rPr>
                  <w:t>Abstract</w:t>
                </w:r>
                <w:r w:rsidR="00506E6C">
                  <w:rPr>
                    <w:noProof/>
                    <w:webHidden/>
                  </w:rPr>
                  <w:tab/>
                </w:r>
                <w:r w:rsidR="00506E6C">
                  <w:rPr>
                    <w:noProof/>
                    <w:webHidden/>
                  </w:rPr>
                  <w:fldChar w:fldCharType="begin"/>
                </w:r>
                <w:r w:rsidR="00506E6C">
                  <w:rPr>
                    <w:noProof/>
                    <w:webHidden/>
                  </w:rPr>
                  <w:instrText xml:space="preserve"> PAGEREF _Toc171278812 \h </w:instrText>
                </w:r>
                <w:r w:rsidR="00506E6C">
                  <w:rPr>
                    <w:noProof/>
                    <w:webHidden/>
                  </w:rPr>
                </w:r>
                <w:r w:rsidR="00506E6C">
                  <w:rPr>
                    <w:noProof/>
                    <w:webHidden/>
                  </w:rPr>
                  <w:fldChar w:fldCharType="separate"/>
                </w:r>
                <w:r w:rsidR="00164586">
                  <w:rPr>
                    <w:noProof/>
                    <w:webHidden/>
                  </w:rPr>
                  <w:t>3</w:t>
                </w:r>
                <w:r w:rsidR="00506E6C">
                  <w:rPr>
                    <w:noProof/>
                    <w:webHidden/>
                  </w:rPr>
                  <w:fldChar w:fldCharType="end"/>
                </w:r>
              </w:hyperlink>
            </w:p>
            <w:p w14:paraId="46CCD238" w14:textId="70222D93"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3" w:history="1">
                <w:r w:rsidRPr="00397350">
                  <w:rPr>
                    <w:rStyle w:val="Hyperlink"/>
                    <w:rFonts w:asciiTheme="majorBidi" w:hAnsiTheme="majorBidi" w:cstheme="majorBidi"/>
                    <w:noProof/>
                    <w:lang w:val="en-US"/>
                  </w:rPr>
                  <w:t>Abbreviation</w:t>
                </w:r>
                <w:r>
                  <w:rPr>
                    <w:noProof/>
                    <w:webHidden/>
                  </w:rPr>
                  <w:tab/>
                </w:r>
                <w:r>
                  <w:rPr>
                    <w:noProof/>
                    <w:webHidden/>
                  </w:rPr>
                  <w:fldChar w:fldCharType="begin"/>
                </w:r>
                <w:r>
                  <w:rPr>
                    <w:noProof/>
                    <w:webHidden/>
                  </w:rPr>
                  <w:instrText xml:space="preserve"> PAGEREF _Toc171278813 \h </w:instrText>
                </w:r>
                <w:r>
                  <w:rPr>
                    <w:noProof/>
                    <w:webHidden/>
                  </w:rPr>
                </w:r>
                <w:r>
                  <w:rPr>
                    <w:noProof/>
                    <w:webHidden/>
                  </w:rPr>
                  <w:fldChar w:fldCharType="separate"/>
                </w:r>
                <w:r w:rsidR="00164586">
                  <w:rPr>
                    <w:noProof/>
                    <w:webHidden/>
                  </w:rPr>
                  <w:t>4</w:t>
                </w:r>
                <w:r>
                  <w:rPr>
                    <w:noProof/>
                    <w:webHidden/>
                  </w:rPr>
                  <w:fldChar w:fldCharType="end"/>
                </w:r>
              </w:hyperlink>
            </w:p>
            <w:p w14:paraId="3AA97EAB" w14:textId="7F893392"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4" w:history="1">
                <w:r w:rsidRPr="00397350">
                  <w:rPr>
                    <w:rStyle w:val="Hyperlink"/>
                    <w:rFonts w:asciiTheme="majorBidi" w:hAnsiTheme="majorBidi" w:cstheme="majorBidi"/>
                    <w:noProof/>
                    <w:lang w:val="en-US"/>
                  </w:rPr>
                  <w:t>Introduction</w:t>
                </w:r>
                <w:r>
                  <w:rPr>
                    <w:noProof/>
                    <w:webHidden/>
                  </w:rPr>
                  <w:tab/>
                </w:r>
                <w:r>
                  <w:rPr>
                    <w:noProof/>
                    <w:webHidden/>
                  </w:rPr>
                  <w:fldChar w:fldCharType="begin"/>
                </w:r>
                <w:r>
                  <w:rPr>
                    <w:noProof/>
                    <w:webHidden/>
                  </w:rPr>
                  <w:instrText xml:space="preserve"> PAGEREF _Toc171278814 \h </w:instrText>
                </w:r>
                <w:r>
                  <w:rPr>
                    <w:noProof/>
                    <w:webHidden/>
                  </w:rPr>
                </w:r>
                <w:r>
                  <w:rPr>
                    <w:noProof/>
                    <w:webHidden/>
                  </w:rPr>
                  <w:fldChar w:fldCharType="separate"/>
                </w:r>
                <w:r w:rsidR="00164586">
                  <w:rPr>
                    <w:noProof/>
                    <w:webHidden/>
                  </w:rPr>
                  <w:t>7</w:t>
                </w:r>
                <w:r>
                  <w:rPr>
                    <w:noProof/>
                    <w:webHidden/>
                  </w:rPr>
                  <w:fldChar w:fldCharType="end"/>
                </w:r>
              </w:hyperlink>
            </w:p>
            <w:p w14:paraId="136D352C" w14:textId="1F317CB8"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5" w:history="1">
                <w:r w:rsidRPr="00397350">
                  <w:rPr>
                    <w:rStyle w:val="Hyperlink"/>
                    <w:rFonts w:asciiTheme="majorBidi" w:hAnsiTheme="majorBidi" w:cstheme="majorBidi"/>
                    <w:noProof/>
                    <w:lang w:val="en-US"/>
                  </w:rPr>
                  <w:t>Material and methods</w:t>
                </w:r>
                <w:r>
                  <w:rPr>
                    <w:noProof/>
                    <w:webHidden/>
                  </w:rPr>
                  <w:tab/>
                </w:r>
                <w:r>
                  <w:rPr>
                    <w:noProof/>
                    <w:webHidden/>
                  </w:rPr>
                  <w:fldChar w:fldCharType="begin"/>
                </w:r>
                <w:r>
                  <w:rPr>
                    <w:noProof/>
                    <w:webHidden/>
                  </w:rPr>
                  <w:instrText xml:space="preserve"> PAGEREF _Toc171278815 \h </w:instrText>
                </w:r>
                <w:r>
                  <w:rPr>
                    <w:noProof/>
                    <w:webHidden/>
                  </w:rPr>
                </w:r>
                <w:r>
                  <w:rPr>
                    <w:noProof/>
                    <w:webHidden/>
                  </w:rPr>
                  <w:fldChar w:fldCharType="separate"/>
                </w:r>
                <w:r w:rsidR="00164586">
                  <w:rPr>
                    <w:noProof/>
                    <w:webHidden/>
                  </w:rPr>
                  <w:t>10</w:t>
                </w:r>
                <w:r>
                  <w:rPr>
                    <w:noProof/>
                    <w:webHidden/>
                  </w:rPr>
                  <w:fldChar w:fldCharType="end"/>
                </w:r>
              </w:hyperlink>
            </w:p>
            <w:p w14:paraId="5F9DA4A9" w14:textId="7D99048D"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6" w:history="1">
                <w:r w:rsidRPr="00397350">
                  <w:rPr>
                    <w:rStyle w:val="Hyperlink"/>
                    <w:rFonts w:asciiTheme="majorBidi" w:hAnsiTheme="majorBidi" w:cstheme="majorBidi"/>
                    <w:noProof/>
                    <w:lang w:val="en-US"/>
                  </w:rPr>
                  <w:t>About Datasets</w:t>
                </w:r>
                <w:r>
                  <w:rPr>
                    <w:noProof/>
                    <w:webHidden/>
                  </w:rPr>
                  <w:tab/>
                </w:r>
                <w:r>
                  <w:rPr>
                    <w:noProof/>
                    <w:webHidden/>
                  </w:rPr>
                  <w:fldChar w:fldCharType="begin"/>
                </w:r>
                <w:r>
                  <w:rPr>
                    <w:noProof/>
                    <w:webHidden/>
                  </w:rPr>
                  <w:instrText xml:space="preserve"> PAGEREF _Toc171278816 \h </w:instrText>
                </w:r>
                <w:r>
                  <w:rPr>
                    <w:noProof/>
                    <w:webHidden/>
                  </w:rPr>
                </w:r>
                <w:r>
                  <w:rPr>
                    <w:noProof/>
                    <w:webHidden/>
                  </w:rPr>
                  <w:fldChar w:fldCharType="separate"/>
                </w:r>
                <w:r w:rsidR="00164586">
                  <w:rPr>
                    <w:noProof/>
                    <w:webHidden/>
                  </w:rPr>
                  <w:t>10</w:t>
                </w:r>
                <w:r>
                  <w:rPr>
                    <w:noProof/>
                    <w:webHidden/>
                  </w:rPr>
                  <w:fldChar w:fldCharType="end"/>
                </w:r>
              </w:hyperlink>
            </w:p>
            <w:p w14:paraId="3DC2D2C4" w14:textId="19DD18A0"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7" w:history="1">
                <w:r w:rsidRPr="00397350">
                  <w:rPr>
                    <w:rStyle w:val="Hyperlink"/>
                    <w:rFonts w:asciiTheme="majorBidi" w:hAnsiTheme="majorBidi" w:cstheme="majorBidi"/>
                    <w:noProof/>
                    <w:vertAlign w:val="superscript"/>
                    <w:lang w:val="en-US"/>
                  </w:rPr>
                  <w:t>68</w:t>
                </w:r>
                <w:r w:rsidRPr="00397350">
                  <w:rPr>
                    <w:rStyle w:val="Hyperlink"/>
                    <w:rFonts w:asciiTheme="majorBidi" w:hAnsiTheme="majorBidi" w:cstheme="majorBidi"/>
                    <w:noProof/>
                    <w:lang w:val="en-US"/>
                  </w:rPr>
                  <w:t>Ga PET/CT dataset</w:t>
                </w:r>
                <w:r>
                  <w:rPr>
                    <w:noProof/>
                    <w:webHidden/>
                  </w:rPr>
                  <w:tab/>
                </w:r>
                <w:r>
                  <w:rPr>
                    <w:noProof/>
                    <w:webHidden/>
                  </w:rPr>
                  <w:fldChar w:fldCharType="begin"/>
                </w:r>
                <w:r>
                  <w:rPr>
                    <w:noProof/>
                    <w:webHidden/>
                  </w:rPr>
                  <w:instrText xml:space="preserve"> PAGEREF _Toc171278817 \h </w:instrText>
                </w:r>
                <w:r>
                  <w:rPr>
                    <w:noProof/>
                    <w:webHidden/>
                  </w:rPr>
                </w:r>
                <w:r>
                  <w:rPr>
                    <w:noProof/>
                    <w:webHidden/>
                  </w:rPr>
                  <w:fldChar w:fldCharType="separate"/>
                </w:r>
                <w:r w:rsidR="00164586">
                  <w:rPr>
                    <w:noProof/>
                    <w:webHidden/>
                  </w:rPr>
                  <w:t>10</w:t>
                </w:r>
                <w:r>
                  <w:rPr>
                    <w:noProof/>
                    <w:webHidden/>
                  </w:rPr>
                  <w:fldChar w:fldCharType="end"/>
                </w:r>
              </w:hyperlink>
            </w:p>
            <w:p w14:paraId="761C8E34" w14:textId="5A691722"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8" w:history="1">
                <w:r w:rsidRPr="00397350">
                  <w:rPr>
                    <w:rStyle w:val="Hyperlink"/>
                    <w:rFonts w:asciiTheme="majorBidi" w:hAnsiTheme="majorBidi" w:cstheme="majorBidi"/>
                    <w:noProof/>
                    <w:vertAlign w:val="superscript"/>
                    <w:lang w:val="en-US"/>
                  </w:rPr>
                  <w:t>18</w:t>
                </w:r>
                <w:r w:rsidRPr="00397350">
                  <w:rPr>
                    <w:rStyle w:val="Hyperlink"/>
                    <w:rFonts w:asciiTheme="majorBidi" w:hAnsiTheme="majorBidi" w:cstheme="majorBidi"/>
                    <w:noProof/>
                    <w:lang w:val="en-US"/>
                  </w:rPr>
                  <w:t>F-FDG Datasets</w:t>
                </w:r>
                <w:r>
                  <w:rPr>
                    <w:noProof/>
                    <w:webHidden/>
                  </w:rPr>
                  <w:tab/>
                </w:r>
                <w:r>
                  <w:rPr>
                    <w:noProof/>
                    <w:webHidden/>
                  </w:rPr>
                  <w:fldChar w:fldCharType="begin"/>
                </w:r>
                <w:r>
                  <w:rPr>
                    <w:noProof/>
                    <w:webHidden/>
                  </w:rPr>
                  <w:instrText xml:space="preserve"> PAGEREF _Toc171278818 \h </w:instrText>
                </w:r>
                <w:r>
                  <w:rPr>
                    <w:noProof/>
                    <w:webHidden/>
                  </w:rPr>
                </w:r>
                <w:r>
                  <w:rPr>
                    <w:noProof/>
                    <w:webHidden/>
                  </w:rPr>
                  <w:fldChar w:fldCharType="separate"/>
                </w:r>
                <w:r w:rsidR="00164586">
                  <w:rPr>
                    <w:noProof/>
                    <w:webHidden/>
                  </w:rPr>
                  <w:t>10</w:t>
                </w:r>
                <w:r>
                  <w:rPr>
                    <w:noProof/>
                    <w:webHidden/>
                  </w:rPr>
                  <w:fldChar w:fldCharType="end"/>
                </w:r>
              </w:hyperlink>
            </w:p>
            <w:p w14:paraId="40885B66" w14:textId="0CA95D3B"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"_Toc171278819"</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Artifact dataset</w:t>
              </w:r>
              <w:r>
                <w:rPr>
                  <w:noProof/>
                  <w:webHidden/>
                </w:rPr>
                <w:tab/>
              </w:r>
              <w:r>
                <w:rPr>
                  <w:noProof/>
                  <w:webHidden/>
                </w:rPr>
                <w:fldChar w:fldCharType="begin"/>
              </w:r>
              <w:r>
                <w:rPr>
                  <w:noProof/>
                  <w:webHidden/>
                </w:rPr>
                <w:instrText xml:space="preserve"> PAGEREF _Toc171278819 \h </w:instrText>
              </w:r>
              <w:r>
                <w:rPr>
                  <w:noProof/>
                  <w:webHidden/>
                </w:rPr>
              </w:r>
              <w:r>
                <w:rPr>
                  <w:noProof/>
                  <w:webHidden/>
                </w:rPr>
                <w:fldChar w:fldCharType="separate"/>
              </w:r>
              <w:ins w:id="48" w:author="Samane Shahpouri" w:date="2024-07-08T17:55:00Z" w16du:dateUtc="2024-07-08T15:55:00Z">
                <w:r w:rsidR="00164586">
                  <w:rPr>
                    <w:noProof/>
                    <w:webHidden/>
                  </w:rPr>
                  <w:t>11</w:t>
                </w:r>
              </w:ins>
              <w:del w:id="49"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4A27314B" w14:textId="586A46CC"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"_Toc171278820"</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Data Preparation</w:t>
              </w:r>
              <w:r>
                <w:rPr>
                  <w:noProof/>
                  <w:webHidden/>
                </w:rPr>
                <w:tab/>
              </w:r>
              <w:r>
                <w:rPr>
                  <w:noProof/>
                  <w:webHidden/>
                </w:rPr>
                <w:fldChar w:fldCharType="begin"/>
              </w:r>
              <w:r>
                <w:rPr>
                  <w:noProof/>
                  <w:webHidden/>
                </w:rPr>
                <w:instrText xml:space="preserve"> PAGEREF _Toc171278820 \h </w:instrText>
              </w:r>
              <w:r>
                <w:rPr>
                  <w:noProof/>
                  <w:webHidden/>
                </w:rPr>
              </w:r>
              <w:r>
                <w:rPr>
                  <w:noProof/>
                  <w:webHidden/>
                </w:rPr>
                <w:fldChar w:fldCharType="separate"/>
              </w:r>
              <w:ins w:id="50" w:author="Samane Shahpouri" w:date="2024-07-08T17:55:00Z" w16du:dateUtc="2024-07-08T15:55:00Z">
                <w:r w:rsidR="00164586">
                  <w:rPr>
                    <w:noProof/>
                    <w:webHidden/>
                  </w:rPr>
                  <w:t>11</w:t>
                </w:r>
              </w:ins>
              <w:del w:id="51"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5C9AF0E5" w14:textId="002AD9F4"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"_Toc171278821"</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noProof/>
                  <w:lang w:val="en-US"/>
                </w:rPr>
                <w:t xml:space="preserve">Normalization of </w:t>
              </w:r>
              <w:r w:rsidRPr="00397350">
                <w:rPr>
                  <w:rStyle w:val="Hyperlink"/>
                  <w:rFonts w:asciiTheme="majorBidi" w:hAnsiTheme="majorBidi" w:cstheme="majorBidi"/>
                  <w:noProof/>
                  <w:vertAlign w:val="superscript"/>
                  <w:lang w:val="en-US"/>
                </w:rPr>
                <w:t>68</w:t>
              </w:r>
              <w:r w:rsidRPr="00397350">
                <w:rPr>
                  <w:rStyle w:val="Hyperlink"/>
                  <w:rFonts w:asciiTheme="majorBidi" w:hAnsiTheme="majorBidi" w:cstheme="majorBidi"/>
                  <w:noProof/>
                  <w:lang w:val="en-US"/>
                </w:rPr>
                <w:t>Ga</w:t>
              </w:r>
              <w:r w:rsidRPr="00397350">
                <w:rPr>
                  <w:rStyle w:val="Hyperlink"/>
                  <w:noProof/>
                  <w:lang w:val="en-US"/>
                </w:rPr>
                <w:t xml:space="preserve"> PET Image</w:t>
              </w:r>
              <w:r>
                <w:rPr>
                  <w:noProof/>
                  <w:webHidden/>
                </w:rPr>
                <w:tab/>
              </w:r>
              <w:r>
                <w:rPr>
                  <w:noProof/>
                  <w:webHidden/>
                </w:rPr>
                <w:fldChar w:fldCharType="begin"/>
              </w:r>
              <w:r>
                <w:rPr>
                  <w:noProof/>
                  <w:webHidden/>
                </w:rPr>
                <w:instrText xml:space="preserve"> PAGEREF _Toc171278821 \h </w:instrText>
              </w:r>
              <w:r>
                <w:rPr>
                  <w:noProof/>
                  <w:webHidden/>
                </w:rPr>
              </w:r>
              <w:r>
                <w:rPr>
                  <w:noProof/>
                  <w:webHidden/>
                </w:rPr>
                <w:fldChar w:fldCharType="separate"/>
              </w:r>
              <w:ins w:id="52" w:author="Samane Shahpouri" w:date="2024-07-08T17:55:00Z" w16du:dateUtc="2024-07-08T15:55:00Z">
                <w:r w:rsidR="00164586">
                  <w:rPr>
                    <w:noProof/>
                    <w:webHidden/>
                  </w:rPr>
                  <w:t>12</w:t>
                </w:r>
              </w:ins>
              <w:del w:id="53"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3F187B8D" w14:textId="06F810F4"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"_Toc171278822"</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noProof/>
                  <w:lang w:val="en-US"/>
                </w:rPr>
                <w:t>Data Transformation and Augmentations:</w:t>
              </w:r>
              <w:r>
                <w:rPr>
                  <w:noProof/>
                  <w:webHidden/>
                </w:rPr>
                <w:tab/>
              </w:r>
              <w:r>
                <w:rPr>
                  <w:noProof/>
                  <w:webHidden/>
                </w:rPr>
                <w:fldChar w:fldCharType="begin"/>
              </w:r>
              <w:r>
                <w:rPr>
                  <w:noProof/>
                  <w:webHidden/>
                </w:rPr>
                <w:instrText xml:space="preserve"> PAGEREF _Toc171278822 \h </w:instrText>
              </w:r>
              <w:r>
                <w:rPr>
                  <w:noProof/>
                  <w:webHidden/>
                </w:rPr>
              </w:r>
              <w:r>
                <w:rPr>
                  <w:noProof/>
                  <w:webHidden/>
                </w:rPr>
                <w:fldChar w:fldCharType="separate"/>
              </w:r>
              <w:ins w:id="54" w:author="Samane Shahpouri" w:date="2024-07-08T17:55:00Z" w16du:dateUtc="2024-07-08T15:55:00Z">
                <w:r w:rsidR="00164586">
                  <w:rPr>
                    <w:noProof/>
                    <w:webHidden/>
                  </w:rPr>
                  <w:t>12</w:t>
                </w:r>
              </w:ins>
              <w:del w:id="55"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29489B74" w14:textId="75AF13AA"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"_Toc171278823"</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Generation of Anatomy-Dependent Correction Maps (ADCM)</w:t>
              </w:r>
              <w:r>
                <w:rPr>
                  <w:noProof/>
                  <w:webHidden/>
                </w:rPr>
                <w:tab/>
              </w:r>
              <w:r>
                <w:rPr>
                  <w:noProof/>
                  <w:webHidden/>
                </w:rPr>
                <w:fldChar w:fldCharType="begin"/>
              </w:r>
              <w:r>
                <w:rPr>
                  <w:noProof/>
                  <w:webHidden/>
                </w:rPr>
                <w:instrText xml:space="preserve"> PAGEREF _Toc171278823 \h </w:instrText>
              </w:r>
              <w:r>
                <w:rPr>
                  <w:noProof/>
                  <w:webHidden/>
                </w:rPr>
              </w:r>
              <w:r>
                <w:rPr>
                  <w:noProof/>
                  <w:webHidden/>
                </w:rPr>
                <w:fldChar w:fldCharType="separate"/>
              </w:r>
              <w:ins w:id="56" w:author="Samane Shahpouri" w:date="2024-07-08T17:55:00Z" w16du:dateUtc="2024-07-08T15:55:00Z">
                <w:r w:rsidR="00164586">
                  <w:rPr>
                    <w:noProof/>
                    <w:webHidden/>
                  </w:rPr>
                  <w:t>13</w:t>
                </w:r>
              </w:ins>
              <w:del w:id="57"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618072B3" w14:textId="589263B9"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"_Toc171278824"</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Deep neural network</w:t>
              </w:r>
              <w:r>
                <w:rPr>
                  <w:noProof/>
                  <w:webHidden/>
                </w:rPr>
                <w:tab/>
              </w:r>
              <w:r>
                <w:rPr>
                  <w:noProof/>
                  <w:webHidden/>
                </w:rPr>
                <w:fldChar w:fldCharType="begin"/>
              </w:r>
              <w:r>
                <w:rPr>
                  <w:noProof/>
                  <w:webHidden/>
                </w:rPr>
                <w:instrText xml:space="preserve"> PAGEREF _Toc171278824 \h </w:instrText>
              </w:r>
              <w:r>
                <w:rPr>
                  <w:noProof/>
                  <w:webHidden/>
                </w:rPr>
              </w:r>
              <w:r>
                <w:rPr>
                  <w:noProof/>
                  <w:webHidden/>
                </w:rPr>
                <w:fldChar w:fldCharType="separate"/>
              </w:r>
              <w:ins w:id="58" w:author="Samane Shahpouri" w:date="2024-07-08T17:55:00Z" w16du:dateUtc="2024-07-08T15:55:00Z">
                <w:r w:rsidR="00164586">
                  <w:rPr>
                    <w:noProof/>
                    <w:webHidden/>
                  </w:rPr>
                  <w:t>16</w:t>
                </w:r>
              </w:ins>
              <w:del w:id="59" w:author="Samane Shahpouri" w:date="2024-07-08T17:55:00Z" w16du:dateUtc="2024-07-08T15:55:00Z">
                <w:r w:rsidDel="00164586">
                  <w:rPr>
                    <w:noProof/>
                    <w:webHidden/>
                  </w:rPr>
                  <w:delText>10</w:delText>
                </w:r>
              </w:del>
              <w:r>
                <w:rPr>
                  <w:noProof/>
                  <w:webHidden/>
                </w:rPr>
                <w:fldChar w:fldCharType="end"/>
              </w:r>
              <w:r w:rsidRPr="00397350">
                <w:rPr>
                  <w:rStyle w:val="Hyperlink"/>
                  <w:noProof/>
                </w:rPr>
                <w:fldChar w:fldCharType="end"/>
              </w:r>
            </w:p>
            <w:p w14:paraId="17BD3AC3" w14:textId="03088E65"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"_Toc171278825"</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Training approaches for deep learning models:</w:t>
              </w:r>
              <w:r>
                <w:rPr>
                  <w:noProof/>
                  <w:webHidden/>
                </w:rPr>
                <w:tab/>
              </w:r>
              <w:r>
                <w:rPr>
                  <w:noProof/>
                  <w:webHidden/>
                </w:rPr>
                <w:fldChar w:fldCharType="begin"/>
              </w:r>
              <w:r>
                <w:rPr>
                  <w:noProof/>
                  <w:webHidden/>
                </w:rPr>
                <w:instrText xml:space="preserve"> PAGEREF _Toc171278825 \h </w:instrText>
              </w:r>
              <w:r>
                <w:rPr>
                  <w:noProof/>
                  <w:webHidden/>
                </w:rPr>
              </w:r>
              <w:r>
                <w:rPr>
                  <w:noProof/>
                  <w:webHidden/>
                </w:rPr>
                <w:fldChar w:fldCharType="separate"/>
              </w:r>
              <w:ins w:id="60" w:author="Samane Shahpouri" w:date="2024-07-08T17:55:00Z" w16du:dateUtc="2024-07-08T15:55:00Z">
                <w:r w:rsidR="00164586">
                  <w:rPr>
                    <w:noProof/>
                    <w:webHidden/>
                  </w:rPr>
                  <w:t>18</w:t>
                </w:r>
              </w:ins>
              <w:del w:id="61" w:author="Samane Shahpouri" w:date="2024-07-08T17:55:00Z" w16du:dateUtc="2024-07-08T15:55:00Z">
                <w:r w:rsidDel="00164586">
                  <w:rPr>
                    <w:noProof/>
                    <w:webHidden/>
                  </w:rPr>
                  <w:delText>11</w:delText>
                </w:r>
              </w:del>
              <w:r>
                <w:rPr>
                  <w:noProof/>
                  <w:webHidden/>
                </w:rPr>
                <w:fldChar w:fldCharType="end"/>
              </w:r>
              <w:r w:rsidRPr="00397350">
                <w:rPr>
                  <w:rStyle w:val="Hyperlink"/>
                  <w:noProof/>
                </w:rPr>
                <w:fldChar w:fldCharType="end"/>
              </w:r>
            </w:p>
            <w:p w14:paraId="5183F65F" w14:textId="7A4B7887"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"_Toc171278826"</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Quantitative evaluation:</w:t>
              </w:r>
              <w:r>
                <w:rPr>
                  <w:noProof/>
                  <w:webHidden/>
                </w:rPr>
                <w:tab/>
              </w:r>
              <w:r>
                <w:rPr>
                  <w:noProof/>
                  <w:webHidden/>
                </w:rPr>
                <w:fldChar w:fldCharType="begin"/>
              </w:r>
              <w:r>
                <w:rPr>
                  <w:noProof/>
                  <w:webHidden/>
                </w:rPr>
                <w:instrText xml:space="preserve"> PAGEREF _Toc171278826 \h </w:instrText>
              </w:r>
              <w:r>
                <w:rPr>
                  <w:noProof/>
                  <w:webHidden/>
                </w:rPr>
              </w:r>
              <w:r>
                <w:rPr>
                  <w:noProof/>
                  <w:webHidden/>
                </w:rPr>
                <w:fldChar w:fldCharType="separate"/>
              </w:r>
              <w:ins w:id="62" w:author="Samane Shahpouri" w:date="2024-07-08T17:55:00Z" w16du:dateUtc="2024-07-08T15:55:00Z">
                <w:r w:rsidR="00164586">
                  <w:rPr>
                    <w:noProof/>
                    <w:webHidden/>
                  </w:rPr>
                  <w:t>20</w:t>
                </w:r>
              </w:ins>
              <w:del w:id="63" w:author="Samane Shahpouri" w:date="2024-07-08T17:55:00Z" w16du:dateUtc="2024-07-08T15:55:00Z">
                <w:r w:rsidDel="00164586">
                  <w:rPr>
                    <w:noProof/>
                    <w:webHidden/>
                  </w:rPr>
                  <w:delText>13</w:delText>
                </w:r>
              </w:del>
              <w:r>
                <w:rPr>
                  <w:noProof/>
                  <w:webHidden/>
                </w:rPr>
                <w:fldChar w:fldCharType="end"/>
              </w:r>
              <w:r w:rsidRPr="00397350">
                <w:rPr>
                  <w:rStyle w:val="Hyperlink"/>
                  <w:noProof/>
                </w:rPr>
                <w:fldChar w:fldCharType="end"/>
              </w:r>
            </w:p>
            <w:p w14:paraId="4E8F88CE" w14:textId="3C5BC9F5"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"_Toc171278827"</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Results</w:t>
              </w:r>
              <w:r>
                <w:rPr>
                  <w:noProof/>
                  <w:webHidden/>
                </w:rPr>
                <w:tab/>
              </w:r>
              <w:r>
                <w:rPr>
                  <w:noProof/>
                  <w:webHidden/>
                </w:rPr>
                <w:fldChar w:fldCharType="begin"/>
              </w:r>
              <w:r>
                <w:rPr>
                  <w:noProof/>
                  <w:webHidden/>
                </w:rPr>
                <w:instrText xml:space="preserve"> PAGEREF _Toc171278827 \h </w:instrText>
              </w:r>
              <w:r>
                <w:rPr>
                  <w:noProof/>
                  <w:webHidden/>
                </w:rPr>
              </w:r>
              <w:r>
                <w:rPr>
                  <w:noProof/>
                  <w:webHidden/>
                </w:rPr>
                <w:fldChar w:fldCharType="separate"/>
              </w:r>
              <w:ins w:id="64" w:author="Samane Shahpouri" w:date="2024-07-08T17:55:00Z" w16du:dateUtc="2024-07-08T15:55:00Z">
                <w:r w:rsidR="00164586">
                  <w:rPr>
                    <w:noProof/>
                    <w:webHidden/>
                  </w:rPr>
                  <w:t>22</w:t>
                </w:r>
              </w:ins>
              <w:del w:id="65" w:author="Samane Shahpouri" w:date="2024-07-08T17:55:00Z" w16du:dateUtc="2024-07-08T15:55:00Z">
                <w:r w:rsidDel="00164586">
                  <w:rPr>
                    <w:noProof/>
                    <w:webHidden/>
                  </w:rPr>
                  <w:delText>15</w:delText>
                </w:r>
              </w:del>
              <w:r>
                <w:rPr>
                  <w:noProof/>
                  <w:webHidden/>
                </w:rPr>
                <w:fldChar w:fldCharType="end"/>
              </w:r>
              <w:r w:rsidRPr="00397350">
                <w:rPr>
                  <w:rStyle w:val="Hyperlink"/>
                  <w:noProof/>
                </w:rPr>
                <w:fldChar w:fldCharType="end"/>
              </w:r>
            </w:p>
            <w:p w14:paraId="73802F0F" w14:textId="285F909A"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"_Toc171278828"</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Quantitative assessment</w:t>
              </w:r>
              <w:r>
                <w:rPr>
                  <w:noProof/>
                  <w:webHidden/>
                </w:rPr>
                <w:tab/>
              </w:r>
              <w:r>
                <w:rPr>
                  <w:noProof/>
                  <w:webHidden/>
                </w:rPr>
                <w:fldChar w:fldCharType="begin"/>
              </w:r>
              <w:r>
                <w:rPr>
                  <w:noProof/>
                  <w:webHidden/>
                </w:rPr>
                <w:instrText xml:space="preserve"> PAGEREF _Toc171278828 \h </w:instrText>
              </w:r>
              <w:r>
                <w:rPr>
                  <w:noProof/>
                  <w:webHidden/>
                </w:rPr>
              </w:r>
              <w:r>
                <w:rPr>
                  <w:noProof/>
                  <w:webHidden/>
                </w:rPr>
                <w:fldChar w:fldCharType="separate"/>
              </w:r>
              <w:ins w:id="66" w:author="Samane Shahpouri" w:date="2024-07-08T17:55:00Z" w16du:dateUtc="2024-07-08T15:55:00Z">
                <w:r w:rsidR="00164586">
                  <w:rPr>
                    <w:noProof/>
                    <w:webHidden/>
                  </w:rPr>
                  <w:t>22</w:t>
                </w:r>
              </w:ins>
              <w:del w:id="67" w:author="Samane Shahpouri" w:date="2024-07-08T17:55:00Z" w16du:dateUtc="2024-07-08T15:55:00Z">
                <w:r w:rsidDel="00164586">
                  <w:rPr>
                    <w:noProof/>
                    <w:webHidden/>
                  </w:rPr>
                  <w:delText>15</w:delText>
                </w:r>
              </w:del>
              <w:r>
                <w:rPr>
                  <w:noProof/>
                  <w:webHidden/>
                </w:rPr>
                <w:fldChar w:fldCharType="end"/>
              </w:r>
              <w:r w:rsidRPr="00397350">
                <w:rPr>
                  <w:rStyle w:val="Hyperlink"/>
                  <w:noProof/>
                </w:rPr>
                <w:fldChar w:fldCharType="end"/>
              </w:r>
            </w:p>
            <w:p w14:paraId="179A45B1" w14:textId="753B1A31"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"_Toc171278829"</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Cross-Center Results:</w:t>
              </w:r>
              <w:r>
                <w:rPr>
                  <w:noProof/>
                  <w:webHidden/>
                </w:rPr>
                <w:tab/>
              </w:r>
              <w:r>
                <w:rPr>
                  <w:noProof/>
                  <w:webHidden/>
                </w:rPr>
                <w:fldChar w:fldCharType="begin"/>
              </w:r>
              <w:r>
                <w:rPr>
                  <w:noProof/>
                  <w:webHidden/>
                </w:rPr>
                <w:instrText xml:space="preserve"> PAGEREF _Toc171278829 \h </w:instrText>
              </w:r>
              <w:r>
                <w:rPr>
                  <w:noProof/>
                  <w:webHidden/>
                </w:rPr>
              </w:r>
              <w:r>
                <w:rPr>
                  <w:noProof/>
                  <w:webHidden/>
                </w:rPr>
                <w:fldChar w:fldCharType="separate"/>
              </w:r>
              <w:ins w:id="68" w:author="Samane Shahpouri" w:date="2024-07-08T17:55:00Z" w16du:dateUtc="2024-07-08T15:55:00Z">
                <w:r w:rsidR="00164586">
                  <w:rPr>
                    <w:noProof/>
                    <w:webHidden/>
                  </w:rPr>
                  <w:t>22</w:t>
                </w:r>
              </w:ins>
              <w:del w:id="69" w:author="Samane Shahpouri" w:date="2024-07-08T17:55:00Z" w16du:dateUtc="2024-07-08T15:55:00Z">
                <w:r w:rsidDel="00164586">
                  <w:rPr>
                    <w:noProof/>
                    <w:webHidden/>
                  </w:rPr>
                  <w:delText>15</w:delText>
                </w:r>
              </w:del>
              <w:r>
                <w:rPr>
                  <w:noProof/>
                  <w:webHidden/>
                </w:rPr>
                <w:fldChar w:fldCharType="end"/>
              </w:r>
              <w:r w:rsidRPr="00397350">
                <w:rPr>
                  <w:rStyle w:val="Hyperlink"/>
                  <w:noProof/>
                </w:rPr>
                <w:fldChar w:fldCharType="end"/>
              </w:r>
            </w:p>
            <w:p w14:paraId="147058DE" w14:textId="7768B71E"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"_Toc171278830"</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Cross-Tracer Results:</w:t>
              </w:r>
              <w:r>
                <w:rPr>
                  <w:noProof/>
                  <w:webHidden/>
                </w:rPr>
                <w:tab/>
              </w:r>
              <w:r>
                <w:rPr>
                  <w:noProof/>
                  <w:webHidden/>
                </w:rPr>
                <w:fldChar w:fldCharType="begin"/>
              </w:r>
              <w:r>
                <w:rPr>
                  <w:noProof/>
                  <w:webHidden/>
                </w:rPr>
                <w:instrText xml:space="preserve"> PAGEREF _Toc171278830 \h </w:instrText>
              </w:r>
              <w:r>
                <w:rPr>
                  <w:noProof/>
                  <w:webHidden/>
                </w:rPr>
              </w:r>
              <w:r>
                <w:rPr>
                  <w:noProof/>
                  <w:webHidden/>
                </w:rPr>
                <w:fldChar w:fldCharType="separate"/>
              </w:r>
              <w:ins w:id="70" w:author="Samane Shahpouri" w:date="2024-07-08T17:55:00Z" w16du:dateUtc="2024-07-08T15:55:00Z">
                <w:r w:rsidR="00164586">
                  <w:rPr>
                    <w:noProof/>
                    <w:webHidden/>
                  </w:rPr>
                  <w:t>25</w:t>
                </w:r>
              </w:ins>
              <w:del w:id="71" w:author="Samane Shahpouri" w:date="2024-07-08T17:55:00Z" w16du:dateUtc="2024-07-08T15:55:00Z">
                <w:r w:rsidDel="00164586">
                  <w:rPr>
                    <w:noProof/>
                    <w:webHidden/>
                  </w:rPr>
                  <w:delText>18</w:delText>
                </w:r>
              </w:del>
              <w:r>
                <w:rPr>
                  <w:noProof/>
                  <w:webHidden/>
                </w:rPr>
                <w:fldChar w:fldCharType="end"/>
              </w:r>
              <w:r w:rsidRPr="00397350">
                <w:rPr>
                  <w:rStyle w:val="Hyperlink"/>
                  <w:noProof/>
                </w:rPr>
                <w:fldChar w:fldCharType="end"/>
              </w:r>
            </w:p>
            <w:p w14:paraId="350DEDA7" w14:textId="0745FAB4"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"_Toc171278831"</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Case Study on Artifact Images</w:t>
              </w:r>
              <w:r>
                <w:rPr>
                  <w:noProof/>
                  <w:webHidden/>
                </w:rPr>
                <w:tab/>
              </w:r>
              <w:r>
                <w:rPr>
                  <w:noProof/>
                  <w:webHidden/>
                </w:rPr>
                <w:fldChar w:fldCharType="begin"/>
              </w:r>
              <w:r>
                <w:rPr>
                  <w:noProof/>
                  <w:webHidden/>
                </w:rPr>
                <w:instrText xml:space="preserve"> PAGEREF _Toc171278831 \h </w:instrText>
              </w:r>
              <w:r>
                <w:rPr>
                  <w:noProof/>
                  <w:webHidden/>
                </w:rPr>
              </w:r>
              <w:r>
                <w:rPr>
                  <w:noProof/>
                  <w:webHidden/>
                </w:rPr>
                <w:fldChar w:fldCharType="separate"/>
              </w:r>
              <w:ins w:id="72" w:author="Samane Shahpouri" w:date="2024-07-08T17:55:00Z" w16du:dateUtc="2024-07-08T15:55:00Z">
                <w:r w:rsidR="00164586">
                  <w:rPr>
                    <w:noProof/>
                    <w:webHidden/>
                  </w:rPr>
                  <w:t>29</w:t>
                </w:r>
              </w:ins>
              <w:del w:id="73" w:author="Samane Shahpouri" w:date="2024-07-08T17:55:00Z" w16du:dateUtc="2024-07-08T15:55:00Z">
                <w:r w:rsidDel="00164586">
                  <w:rPr>
                    <w:noProof/>
                    <w:webHidden/>
                  </w:rPr>
                  <w:delText>21</w:delText>
                </w:r>
              </w:del>
              <w:r>
                <w:rPr>
                  <w:noProof/>
                  <w:webHidden/>
                </w:rPr>
                <w:fldChar w:fldCharType="end"/>
              </w:r>
              <w:r w:rsidRPr="00397350">
                <w:rPr>
                  <w:rStyle w:val="Hyperlink"/>
                  <w:noProof/>
                </w:rPr>
                <w:fldChar w:fldCharType="end"/>
              </w:r>
            </w:p>
            <w:p w14:paraId="7262F190" w14:textId="22AF8829"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"_Toc171278832"</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Discussion</w:t>
              </w:r>
              <w:r>
                <w:rPr>
                  <w:noProof/>
                  <w:webHidden/>
                </w:rPr>
                <w:tab/>
              </w:r>
              <w:r>
                <w:rPr>
                  <w:noProof/>
                  <w:webHidden/>
                </w:rPr>
                <w:fldChar w:fldCharType="begin"/>
              </w:r>
              <w:r>
                <w:rPr>
                  <w:noProof/>
                  <w:webHidden/>
                </w:rPr>
                <w:instrText xml:space="preserve"> PAGEREF _Toc171278832 \h </w:instrText>
              </w:r>
              <w:r>
                <w:rPr>
                  <w:noProof/>
                  <w:webHidden/>
                </w:rPr>
              </w:r>
              <w:r>
                <w:rPr>
                  <w:noProof/>
                  <w:webHidden/>
                </w:rPr>
                <w:fldChar w:fldCharType="separate"/>
              </w:r>
              <w:ins w:id="74" w:author="Samane Shahpouri" w:date="2024-07-08T17:55:00Z" w16du:dateUtc="2024-07-08T15:55:00Z">
                <w:r w:rsidR="00164586">
                  <w:rPr>
                    <w:noProof/>
                    <w:webHidden/>
                  </w:rPr>
                  <w:t>34</w:t>
                </w:r>
              </w:ins>
              <w:del w:id="75" w:author="Samane Shahpouri" w:date="2024-07-08T17:55:00Z" w16du:dateUtc="2024-07-08T15:55:00Z">
                <w:r w:rsidDel="00164586">
                  <w:rPr>
                    <w:noProof/>
                    <w:webHidden/>
                  </w:rPr>
                  <w:delText>26</w:delText>
                </w:r>
              </w:del>
              <w:r>
                <w:rPr>
                  <w:noProof/>
                  <w:webHidden/>
                </w:rPr>
                <w:fldChar w:fldCharType="end"/>
              </w:r>
              <w:r w:rsidRPr="00397350">
                <w:rPr>
                  <w:rStyle w:val="Hyperlink"/>
                  <w:noProof/>
                </w:rPr>
                <w:fldChar w:fldCharType="end"/>
              </w:r>
            </w:p>
            <w:p w14:paraId="58DA0F9B" w14:textId="43074C49"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"_Toc171278833"</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Conclusion</w:t>
              </w:r>
              <w:r>
                <w:rPr>
                  <w:noProof/>
                  <w:webHidden/>
                </w:rPr>
                <w:tab/>
              </w:r>
              <w:r>
                <w:rPr>
                  <w:noProof/>
                  <w:webHidden/>
                </w:rPr>
                <w:fldChar w:fldCharType="begin"/>
              </w:r>
              <w:r>
                <w:rPr>
                  <w:noProof/>
                  <w:webHidden/>
                </w:rPr>
                <w:instrText xml:space="preserve"> PAGEREF _Toc171278833 \h </w:instrText>
              </w:r>
              <w:r>
                <w:rPr>
                  <w:noProof/>
                  <w:webHidden/>
                </w:rPr>
              </w:r>
              <w:r>
                <w:rPr>
                  <w:noProof/>
                  <w:webHidden/>
                </w:rPr>
                <w:fldChar w:fldCharType="separate"/>
              </w:r>
              <w:ins w:id="76" w:author="Samane Shahpouri" w:date="2024-07-08T17:55:00Z" w16du:dateUtc="2024-07-08T15:55:00Z">
                <w:r w:rsidR="00164586">
                  <w:rPr>
                    <w:noProof/>
                    <w:webHidden/>
                  </w:rPr>
                  <w:t>37</w:t>
                </w:r>
              </w:ins>
              <w:del w:id="77" w:author="Samane Shahpouri" w:date="2024-07-08T17:55:00Z" w16du:dateUtc="2024-07-08T15:55:00Z">
                <w:r w:rsidDel="00164586">
                  <w:rPr>
                    <w:noProof/>
                    <w:webHidden/>
                  </w:rPr>
                  <w:delText>28</w:delText>
                </w:r>
              </w:del>
              <w:r>
                <w:rPr>
                  <w:noProof/>
                  <w:webHidden/>
                </w:rPr>
                <w:fldChar w:fldCharType="end"/>
              </w:r>
              <w:r w:rsidRPr="00397350">
                <w:rPr>
                  <w:rStyle w:val="Hyperlink"/>
                  <w:noProof/>
                </w:rPr>
                <w:fldChar w:fldCharType="end"/>
              </w:r>
            </w:p>
            <w:p w14:paraId="40959589" w14:textId="0A0659A0"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"_Toc171278834"</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noProof/>
                  <w:lang w:val="en-US"/>
                </w:rPr>
                <w:t>Declaration</w:t>
              </w:r>
              <w:r>
                <w:rPr>
                  <w:noProof/>
                  <w:webHidden/>
                </w:rPr>
                <w:tab/>
              </w:r>
              <w:r>
                <w:rPr>
                  <w:noProof/>
                  <w:webHidden/>
                </w:rPr>
                <w:fldChar w:fldCharType="begin"/>
              </w:r>
              <w:r>
                <w:rPr>
                  <w:noProof/>
                  <w:webHidden/>
                </w:rPr>
                <w:instrText xml:space="preserve"> PAGEREF _Toc171278834 \h </w:instrText>
              </w:r>
              <w:r>
                <w:rPr>
                  <w:noProof/>
                  <w:webHidden/>
                </w:rPr>
              </w:r>
              <w:r>
                <w:rPr>
                  <w:noProof/>
                  <w:webHidden/>
                </w:rPr>
                <w:fldChar w:fldCharType="separate"/>
              </w:r>
              <w:ins w:id="78" w:author="Samane Shahpouri" w:date="2024-07-08T17:55:00Z" w16du:dateUtc="2024-07-08T15:55:00Z">
                <w:r w:rsidR="00164586">
                  <w:rPr>
                    <w:noProof/>
                    <w:webHidden/>
                  </w:rPr>
                  <w:t>37</w:t>
                </w:r>
              </w:ins>
              <w:del w:id="79" w:author="Samane Shahpouri" w:date="2024-07-08T17:55:00Z" w16du:dateUtc="2024-07-08T15:55:00Z">
                <w:r w:rsidDel="00164586">
                  <w:rPr>
                    <w:noProof/>
                    <w:webHidden/>
                  </w:rPr>
                  <w:delText>28</w:delText>
                </w:r>
              </w:del>
              <w:r>
                <w:rPr>
                  <w:noProof/>
                  <w:webHidden/>
                </w:rPr>
                <w:fldChar w:fldCharType="end"/>
              </w:r>
              <w:r w:rsidRPr="00397350">
                <w:rPr>
                  <w:rStyle w:val="Hyperlink"/>
                  <w:noProof/>
                </w:rPr>
                <w:fldChar w:fldCharType="end"/>
              </w:r>
            </w:p>
            <w:p w14:paraId="459675A5" w14:textId="30A8FF15"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"_Toc171278835"</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noProof/>
                </w:rPr>
                <w:t>Code availability</w:t>
              </w:r>
              <w:r>
                <w:rPr>
                  <w:noProof/>
                  <w:webHidden/>
                </w:rPr>
                <w:tab/>
              </w:r>
              <w:r>
                <w:rPr>
                  <w:noProof/>
                  <w:webHidden/>
                </w:rPr>
                <w:fldChar w:fldCharType="begin"/>
              </w:r>
              <w:r>
                <w:rPr>
                  <w:noProof/>
                  <w:webHidden/>
                </w:rPr>
                <w:instrText xml:space="preserve"> PAGEREF _Toc171278835 \h </w:instrText>
              </w:r>
              <w:r>
                <w:rPr>
                  <w:noProof/>
                  <w:webHidden/>
                </w:rPr>
              </w:r>
              <w:r>
                <w:rPr>
                  <w:noProof/>
                  <w:webHidden/>
                </w:rPr>
                <w:fldChar w:fldCharType="separate"/>
              </w:r>
              <w:ins w:id="80" w:author="Samane Shahpouri" w:date="2024-07-08T17:55:00Z" w16du:dateUtc="2024-07-08T15:55:00Z">
                <w:r w:rsidR="00164586">
                  <w:rPr>
                    <w:noProof/>
                    <w:webHidden/>
                  </w:rPr>
                  <w:t>37</w:t>
                </w:r>
              </w:ins>
              <w:del w:id="81" w:author="Samane Shahpouri" w:date="2024-07-08T17:55:00Z" w16du:dateUtc="2024-07-08T15:55:00Z">
                <w:r w:rsidDel="00164586">
                  <w:rPr>
                    <w:noProof/>
                    <w:webHidden/>
                  </w:rPr>
                  <w:delText>28</w:delText>
                </w:r>
              </w:del>
              <w:r>
                <w:rPr>
                  <w:noProof/>
                  <w:webHidden/>
                </w:rPr>
                <w:fldChar w:fldCharType="end"/>
              </w:r>
              <w:r w:rsidRPr="00397350">
                <w:rPr>
                  <w:rStyle w:val="Hyperlink"/>
                  <w:noProof/>
                </w:rPr>
                <w:fldChar w:fldCharType="end"/>
              </w:r>
            </w:p>
            <w:p w14:paraId="382C22B8" w14:textId="5E4E85B2"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"_Toc171278836"</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References</w:t>
              </w:r>
              <w:r>
                <w:rPr>
                  <w:noProof/>
                  <w:webHidden/>
                </w:rPr>
                <w:tab/>
              </w:r>
              <w:r>
                <w:rPr>
                  <w:noProof/>
                  <w:webHidden/>
                </w:rPr>
                <w:fldChar w:fldCharType="begin"/>
              </w:r>
              <w:r>
                <w:rPr>
                  <w:noProof/>
                  <w:webHidden/>
                </w:rPr>
                <w:instrText xml:space="preserve"> PAGEREF _Toc171278836 \h </w:instrText>
              </w:r>
              <w:r>
                <w:rPr>
                  <w:noProof/>
                  <w:webHidden/>
                </w:rPr>
              </w:r>
              <w:r>
                <w:rPr>
                  <w:noProof/>
                  <w:webHidden/>
                </w:rPr>
                <w:fldChar w:fldCharType="separate"/>
              </w:r>
              <w:ins w:id="82" w:author="Samane Shahpouri" w:date="2024-07-08T17:55:00Z" w16du:dateUtc="2024-07-08T15:55:00Z">
                <w:r w:rsidR="00164586">
                  <w:rPr>
                    <w:noProof/>
                    <w:webHidden/>
                  </w:rPr>
                  <w:t>38</w:t>
                </w:r>
              </w:ins>
              <w:del w:id="83" w:author="Samane Shahpouri" w:date="2024-07-08T17:55:00Z" w16du:dateUtc="2024-07-08T15:55:00Z">
                <w:r w:rsidDel="00164586">
                  <w:rPr>
                    <w:noProof/>
                    <w:webHidden/>
                  </w:rPr>
                  <w:delText>29</w:delText>
                </w:r>
              </w:del>
              <w:r>
                <w:rPr>
                  <w:noProof/>
                  <w:webHidden/>
                </w:rPr>
                <w:fldChar w:fldCharType="end"/>
              </w:r>
              <w:r w:rsidRPr="00397350">
                <w:rPr>
                  <w:rStyle w:val="Hyperlink"/>
                  <w:noProof/>
                </w:rPr>
                <w:fldChar w:fldCharType="end"/>
              </w:r>
            </w:p>
            <w:p w14:paraId="103CB647" w14:textId="056BD8EE"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"_Toc171278837"</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Supplementary Material 1</w:t>
              </w:r>
              <w:r>
                <w:rPr>
                  <w:noProof/>
                  <w:webHidden/>
                </w:rPr>
                <w:tab/>
              </w:r>
              <w:r>
                <w:rPr>
                  <w:noProof/>
                  <w:webHidden/>
                </w:rPr>
                <w:fldChar w:fldCharType="begin"/>
              </w:r>
              <w:r>
                <w:rPr>
                  <w:noProof/>
                  <w:webHidden/>
                </w:rPr>
                <w:instrText xml:space="preserve"> PAGEREF _Toc171278837 \h </w:instrText>
              </w:r>
              <w:r>
                <w:rPr>
                  <w:noProof/>
                  <w:webHidden/>
                </w:rPr>
              </w:r>
              <w:r>
                <w:rPr>
                  <w:noProof/>
                  <w:webHidden/>
                </w:rPr>
                <w:fldChar w:fldCharType="separate"/>
              </w:r>
              <w:ins w:id="84" w:author="Samane Shahpouri" w:date="2024-07-08T17:55:00Z" w16du:dateUtc="2024-07-08T15:55:00Z">
                <w:r w:rsidR="00164586">
                  <w:rPr>
                    <w:noProof/>
                    <w:webHidden/>
                  </w:rPr>
                  <w:t>48</w:t>
                </w:r>
              </w:ins>
              <w:del w:id="85" w:author="Samane Shahpouri" w:date="2024-07-08T17:55:00Z" w16du:dateUtc="2024-07-08T15:55:00Z">
                <w:r w:rsidDel="00164586">
                  <w:rPr>
                    <w:noProof/>
                    <w:webHidden/>
                  </w:rPr>
                  <w:delText>35</w:delText>
                </w:r>
              </w:del>
              <w:r>
                <w:rPr>
                  <w:noProof/>
                  <w:webHidden/>
                </w:rPr>
                <w:fldChar w:fldCharType="end"/>
              </w:r>
              <w:r w:rsidRPr="00397350">
                <w:rPr>
                  <w:rStyle w:val="Hyperlink"/>
                  <w:noProof/>
                </w:rPr>
                <w:fldChar w:fldCharType="end"/>
              </w:r>
            </w:p>
            <w:p w14:paraId="04297593" w14:textId="156DDF15"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"_Toc171278838"</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The initial Step from the Segmentation task to the image to image translation</w:t>
              </w:r>
              <w:r>
                <w:rPr>
                  <w:noProof/>
                  <w:webHidden/>
                </w:rPr>
                <w:tab/>
              </w:r>
              <w:r>
                <w:rPr>
                  <w:noProof/>
                  <w:webHidden/>
                </w:rPr>
                <w:fldChar w:fldCharType="begin"/>
              </w:r>
              <w:r>
                <w:rPr>
                  <w:noProof/>
                  <w:webHidden/>
                </w:rPr>
                <w:instrText xml:space="preserve"> PAGEREF _Toc171278838 \h </w:instrText>
              </w:r>
              <w:r>
                <w:rPr>
                  <w:noProof/>
                  <w:webHidden/>
                </w:rPr>
              </w:r>
              <w:r>
                <w:rPr>
                  <w:noProof/>
                  <w:webHidden/>
                </w:rPr>
                <w:fldChar w:fldCharType="separate"/>
              </w:r>
              <w:ins w:id="86" w:author="Samane Shahpouri" w:date="2024-07-08T17:55:00Z" w16du:dateUtc="2024-07-08T15:55:00Z">
                <w:r w:rsidR="00164586">
                  <w:rPr>
                    <w:noProof/>
                    <w:webHidden/>
                  </w:rPr>
                  <w:t>48</w:t>
                </w:r>
              </w:ins>
              <w:del w:id="87" w:author="Samane Shahpouri" w:date="2024-07-08T17:55:00Z" w16du:dateUtc="2024-07-08T15:55:00Z">
                <w:r w:rsidDel="00164586">
                  <w:rPr>
                    <w:noProof/>
                    <w:webHidden/>
                  </w:rPr>
                  <w:delText>35</w:delText>
                </w:r>
              </w:del>
              <w:r>
                <w:rPr>
                  <w:noProof/>
                  <w:webHidden/>
                </w:rPr>
                <w:fldChar w:fldCharType="end"/>
              </w:r>
              <w:r w:rsidRPr="00397350">
                <w:rPr>
                  <w:rStyle w:val="Hyperlink"/>
                  <w:noProof/>
                </w:rPr>
                <w:fldChar w:fldCharType="end"/>
              </w:r>
            </w:p>
            <w:p w14:paraId="45902939" w14:textId="3313DA15"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"_Toc171278839"</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Different Models</w:t>
              </w:r>
              <w:r>
                <w:rPr>
                  <w:noProof/>
                  <w:webHidden/>
                </w:rPr>
                <w:tab/>
              </w:r>
              <w:r>
                <w:rPr>
                  <w:noProof/>
                  <w:webHidden/>
                </w:rPr>
                <w:fldChar w:fldCharType="begin"/>
              </w:r>
              <w:r>
                <w:rPr>
                  <w:noProof/>
                  <w:webHidden/>
                </w:rPr>
                <w:instrText xml:space="preserve"> PAGEREF _Toc171278839 \h </w:instrText>
              </w:r>
              <w:r>
                <w:rPr>
                  <w:noProof/>
                  <w:webHidden/>
                </w:rPr>
              </w:r>
              <w:r>
                <w:rPr>
                  <w:noProof/>
                  <w:webHidden/>
                </w:rPr>
                <w:fldChar w:fldCharType="separate"/>
              </w:r>
              <w:ins w:id="88" w:author="Samane Shahpouri" w:date="2024-07-08T17:55:00Z" w16du:dateUtc="2024-07-08T15:55:00Z">
                <w:r w:rsidR="00164586">
                  <w:rPr>
                    <w:noProof/>
                    <w:webHidden/>
                  </w:rPr>
                  <w:t>49</w:t>
                </w:r>
              </w:ins>
              <w:del w:id="89" w:author="Samane Shahpouri" w:date="2024-07-08T17:55:00Z" w16du:dateUtc="2024-07-08T15:55:00Z">
                <w:r w:rsidDel="00164586">
                  <w:rPr>
                    <w:noProof/>
                    <w:webHidden/>
                  </w:rPr>
                  <w:delText>36</w:delText>
                </w:r>
              </w:del>
              <w:r>
                <w:rPr>
                  <w:noProof/>
                  <w:webHidden/>
                </w:rPr>
                <w:fldChar w:fldCharType="end"/>
              </w:r>
              <w:r w:rsidRPr="00397350">
                <w:rPr>
                  <w:rStyle w:val="Hyperlink"/>
                  <w:noProof/>
                </w:rPr>
                <w:fldChar w:fldCharType="end"/>
              </w:r>
            </w:p>
            <w:p w14:paraId="468A389D" w14:textId="1BA22CFA"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"_Toc171278840"</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3D-Unet-Model</w:t>
              </w:r>
              <w:r>
                <w:rPr>
                  <w:noProof/>
                  <w:webHidden/>
                </w:rPr>
                <w:tab/>
              </w:r>
              <w:r>
                <w:rPr>
                  <w:noProof/>
                  <w:webHidden/>
                </w:rPr>
                <w:fldChar w:fldCharType="begin"/>
              </w:r>
              <w:r>
                <w:rPr>
                  <w:noProof/>
                  <w:webHidden/>
                </w:rPr>
                <w:instrText xml:space="preserve"> PAGEREF _Toc171278840 \h </w:instrText>
              </w:r>
              <w:r>
                <w:rPr>
                  <w:noProof/>
                  <w:webHidden/>
                </w:rPr>
              </w:r>
              <w:r>
                <w:rPr>
                  <w:noProof/>
                  <w:webHidden/>
                </w:rPr>
                <w:fldChar w:fldCharType="separate"/>
              </w:r>
              <w:ins w:id="90" w:author="Samane Shahpouri" w:date="2024-07-08T17:55:00Z" w16du:dateUtc="2024-07-08T15:55:00Z">
                <w:r w:rsidR="00164586">
                  <w:rPr>
                    <w:noProof/>
                    <w:webHidden/>
                  </w:rPr>
                  <w:t>49</w:t>
                </w:r>
              </w:ins>
              <w:del w:id="91" w:author="Samane Shahpouri" w:date="2024-07-08T17:55:00Z" w16du:dateUtc="2024-07-08T15:55:00Z">
                <w:r w:rsidDel="00164586">
                  <w:rPr>
                    <w:noProof/>
                    <w:webHidden/>
                  </w:rPr>
                  <w:delText>36</w:delText>
                </w:r>
              </w:del>
              <w:r>
                <w:rPr>
                  <w:noProof/>
                  <w:webHidden/>
                </w:rPr>
                <w:fldChar w:fldCharType="end"/>
              </w:r>
              <w:r w:rsidRPr="00397350">
                <w:rPr>
                  <w:rStyle w:val="Hyperlink"/>
                  <w:noProof/>
                </w:rPr>
                <w:fldChar w:fldCharType="end"/>
              </w:r>
            </w:p>
            <w:p w14:paraId="3FAAAEC2" w14:textId="37A42207"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"_Toc171278841"</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Patched-3D U-net:</w:t>
              </w:r>
              <w:r>
                <w:rPr>
                  <w:noProof/>
                  <w:webHidden/>
                </w:rPr>
                <w:tab/>
              </w:r>
              <w:r>
                <w:rPr>
                  <w:noProof/>
                  <w:webHidden/>
                </w:rPr>
                <w:fldChar w:fldCharType="begin"/>
              </w:r>
              <w:r>
                <w:rPr>
                  <w:noProof/>
                  <w:webHidden/>
                </w:rPr>
                <w:instrText xml:space="preserve"> PAGEREF _Toc171278841 \h </w:instrText>
              </w:r>
              <w:r>
                <w:rPr>
                  <w:noProof/>
                  <w:webHidden/>
                </w:rPr>
              </w:r>
              <w:r>
                <w:rPr>
                  <w:noProof/>
                  <w:webHidden/>
                </w:rPr>
                <w:fldChar w:fldCharType="separate"/>
              </w:r>
              <w:ins w:id="92" w:author="Samane Shahpouri" w:date="2024-07-08T17:55:00Z" w16du:dateUtc="2024-07-08T15:55:00Z">
                <w:r w:rsidR="00164586">
                  <w:rPr>
                    <w:noProof/>
                    <w:webHidden/>
                  </w:rPr>
                  <w:t>51</w:t>
                </w:r>
              </w:ins>
              <w:del w:id="93" w:author="Samane Shahpouri" w:date="2024-07-08T17:55:00Z" w16du:dateUtc="2024-07-08T15:55:00Z">
                <w:r w:rsidDel="00164586">
                  <w:rPr>
                    <w:noProof/>
                    <w:webHidden/>
                  </w:rPr>
                  <w:delText>38</w:delText>
                </w:r>
              </w:del>
              <w:r>
                <w:rPr>
                  <w:noProof/>
                  <w:webHidden/>
                </w:rPr>
                <w:fldChar w:fldCharType="end"/>
              </w:r>
              <w:r w:rsidRPr="00397350">
                <w:rPr>
                  <w:rStyle w:val="Hyperlink"/>
                  <w:noProof/>
                </w:rPr>
                <w:fldChar w:fldCharType="end"/>
              </w:r>
            </w:p>
            <w:p w14:paraId="11FF2C82" w14:textId="2EBA2AA7"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"_Toc171278842"</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noProof/>
                  <w:lang w:val="en-US" w:bidi="fa-IR"/>
                </w:rPr>
                <w:t>2D-Unet</w:t>
              </w:r>
              <w:r>
                <w:rPr>
                  <w:noProof/>
                  <w:webHidden/>
                </w:rPr>
                <w:tab/>
              </w:r>
              <w:r>
                <w:rPr>
                  <w:noProof/>
                  <w:webHidden/>
                </w:rPr>
                <w:fldChar w:fldCharType="begin"/>
              </w:r>
              <w:r>
                <w:rPr>
                  <w:noProof/>
                  <w:webHidden/>
                </w:rPr>
                <w:instrText xml:space="preserve"> PAGEREF _Toc171278842 \h </w:instrText>
              </w:r>
              <w:r>
                <w:rPr>
                  <w:noProof/>
                  <w:webHidden/>
                </w:rPr>
              </w:r>
              <w:r>
                <w:rPr>
                  <w:noProof/>
                  <w:webHidden/>
                </w:rPr>
                <w:fldChar w:fldCharType="separate"/>
              </w:r>
              <w:ins w:id="94" w:author="Samane Shahpouri" w:date="2024-07-08T17:55:00Z" w16du:dateUtc="2024-07-08T15:55:00Z">
                <w:r w:rsidR="00164586">
                  <w:rPr>
                    <w:noProof/>
                    <w:webHidden/>
                  </w:rPr>
                  <w:t>52</w:t>
                </w:r>
              </w:ins>
              <w:del w:id="95" w:author="Samane Shahpouri" w:date="2024-07-08T17:55:00Z" w16du:dateUtc="2024-07-08T15:55:00Z">
                <w:r w:rsidDel="00164586">
                  <w:rPr>
                    <w:noProof/>
                    <w:webHidden/>
                  </w:rPr>
                  <w:delText>39</w:delText>
                </w:r>
              </w:del>
              <w:r>
                <w:rPr>
                  <w:noProof/>
                  <w:webHidden/>
                </w:rPr>
                <w:fldChar w:fldCharType="end"/>
              </w:r>
              <w:r w:rsidRPr="00397350">
                <w:rPr>
                  <w:rStyle w:val="Hyperlink"/>
                  <w:noProof/>
                </w:rPr>
                <w:fldChar w:fldCharType="end"/>
              </w:r>
            </w:p>
            <w:p w14:paraId="055B3D83" w14:textId="370326C7"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"_Toc171278843"</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bidi="fa-IR"/>
                </w:rPr>
                <w:t>DyUnet:</w:t>
              </w:r>
              <w:r>
                <w:rPr>
                  <w:noProof/>
                  <w:webHidden/>
                </w:rPr>
                <w:tab/>
              </w:r>
              <w:r>
                <w:rPr>
                  <w:noProof/>
                  <w:webHidden/>
                </w:rPr>
                <w:fldChar w:fldCharType="begin"/>
              </w:r>
              <w:r>
                <w:rPr>
                  <w:noProof/>
                  <w:webHidden/>
                </w:rPr>
                <w:instrText xml:space="preserve"> PAGEREF _Toc171278843 \h </w:instrText>
              </w:r>
              <w:r>
                <w:rPr>
                  <w:noProof/>
                  <w:webHidden/>
                </w:rPr>
              </w:r>
              <w:r>
                <w:rPr>
                  <w:noProof/>
                  <w:webHidden/>
                </w:rPr>
                <w:fldChar w:fldCharType="separate"/>
              </w:r>
              <w:ins w:id="96" w:author="Samane Shahpouri" w:date="2024-07-08T17:55:00Z" w16du:dateUtc="2024-07-08T15:55:00Z">
                <w:r w:rsidR="00164586">
                  <w:rPr>
                    <w:noProof/>
                    <w:webHidden/>
                  </w:rPr>
                  <w:t>53</w:t>
                </w:r>
              </w:ins>
              <w:del w:id="97" w:author="Samane Shahpouri" w:date="2024-07-08T17:55:00Z" w16du:dateUtc="2024-07-08T15:55:00Z">
                <w:r w:rsidDel="00164586">
                  <w:rPr>
                    <w:noProof/>
                    <w:webHidden/>
                  </w:rPr>
                  <w:delText>40</w:delText>
                </w:r>
              </w:del>
              <w:r>
                <w:rPr>
                  <w:noProof/>
                  <w:webHidden/>
                </w:rPr>
                <w:fldChar w:fldCharType="end"/>
              </w:r>
              <w:r w:rsidRPr="00397350">
                <w:rPr>
                  <w:rStyle w:val="Hyperlink"/>
                  <w:noProof/>
                </w:rPr>
                <w:fldChar w:fldCharType="end"/>
              </w:r>
            </w:p>
            <w:p w14:paraId="18538C9B" w14:textId="0EF37F88" w:rsidR="00506E6C" w:rsidRDefault="00506E6C">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"_Toc171278844"</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Supplementary Material 2</w:t>
              </w:r>
              <w:r>
                <w:rPr>
                  <w:noProof/>
                  <w:webHidden/>
                </w:rPr>
                <w:tab/>
              </w:r>
              <w:r>
                <w:rPr>
                  <w:noProof/>
                  <w:webHidden/>
                </w:rPr>
                <w:fldChar w:fldCharType="begin"/>
              </w:r>
              <w:r>
                <w:rPr>
                  <w:noProof/>
                  <w:webHidden/>
                </w:rPr>
                <w:instrText xml:space="preserve"> PAGEREF _Toc171278844 \h </w:instrText>
              </w:r>
              <w:r>
                <w:rPr>
                  <w:noProof/>
                  <w:webHidden/>
                </w:rPr>
              </w:r>
              <w:r>
                <w:rPr>
                  <w:noProof/>
                  <w:webHidden/>
                </w:rPr>
                <w:fldChar w:fldCharType="separate"/>
              </w:r>
              <w:ins w:id="98" w:author="Samane Shahpouri" w:date="2024-07-08T17:55:00Z" w16du:dateUtc="2024-07-08T15:55:00Z">
                <w:r w:rsidR="00164586">
                  <w:rPr>
                    <w:noProof/>
                    <w:webHidden/>
                  </w:rPr>
                  <w:t>56</w:t>
                </w:r>
              </w:ins>
              <w:del w:id="99" w:author="Samane Shahpouri" w:date="2024-07-08T17:55:00Z" w16du:dateUtc="2024-07-08T15:55:00Z">
                <w:r w:rsidDel="00164586">
                  <w:rPr>
                    <w:noProof/>
                    <w:webHidden/>
                  </w:rPr>
                  <w:delText>43</w:delText>
                </w:r>
              </w:del>
              <w:r>
                <w:rPr>
                  <w:noProof/>
                  <w:webHidden/>
                </w:rPr>
                <w:fldChar w:fldCharType="end"/>
              </w:r>
              <w:r w:rsidRPr="00397350">
                <w:rPr>
                  <w:rStyle w:val="Hyperlink"/>
                  <w:noProof/>
                </w:rPr>
                <w:fldChar w:fldCharType="end"/>
              </w:r>
            </w:p>
            <w:p w14:paraId="5845CAC2" w14:textId="2E7032B7" w:rsidR="00506E6C" w:rsidRDefault="00506E6C">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"_Toc171278845"</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Statistical tests</w:t>
              </w:r>
              <w:r>
                <w:rPr>
                  <w:noProof/>
                  <w:webHidden/>
                </w:rPr>
                <w:tab/>
              </w:r>
              <w:r>
                <w:rPr>
                  <w:noProof/>
                  <w:webHidden/>
                </w:rPr>
                <w:fldChar w:fldCharType="begin"/>
              </w:r>
              <w:r>
                <w:rPr>
                  <w:noProof/>
                  <w:webHidden/>
                </w:rPr>
                <w:instrText xml:space="preserve"> PAGEREF _Toc171278845 \h </w:instrText>
              </w:r>
              <w:r>
                <w:rPr>
                  <w:noProof/>
                  <w:webHidden/>
                </w:rPr>
              </w:r>
              <w:r>
                <w:rPr>
                  <w:noProof/>
                  <w:webHidden/>
                </w:rPr>
                <w:fldChar w:fldCharType="separate"/>
              </w:r>
              <w:ins w:id="100" w:author="Samane Shahpouri" w:date="2024-07-08T17:55:00Z" w16du:dateUtc="2024-07-08T15:55:00Z">
                <w:r w:rsidR="00164586">
                  <w:rPr>
                    <w:noProof/>
                    <w:webHidden/>
                  </w:rPr>
                  <w:t>57</w:t>
                </w:r>
              </w:ins>
              <w:del w:id="101" w:author="Samane Shahpouri" w:date="2024-07-08T17:55:00Z" w16du:dateUtc="2024-07-08T15:55:00Z">
                <w:r w:rsidDel="00164586">
                  <w:rPr>
                    <w:noProof/>
                    <w:webHidden/>
                  </w:rPr>
                  <w:delText>44</w:delText>
                </w:r>
              </w:del>
              <w:r>
                <w:rPr>
                  <w:noProof/>
                  <w:webHidden/>
                </w:rPr>
                <w:fldChar w:fldCharType="end"/>
              </w:r>
              <w:r w:rsidRPr="00397350">
                <w:rPr>
                  <w:rStyle w:val="Hyperlink"/>
                  <w:noProof/>
                </w:rPr>
                <w:fldChar w:fldCharType="end"/>
              </w:r>
            </w:p>
            <w:p w14:paraId="08805404" w14:textId="215653B3"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"_Toc171278846"</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Normality Testing</w:t>
              </w:r>
              <w:r>
                <w:rPr>
                  <w:noProof/>
                  <w:webHidden/>
                </w:rPr>
                <w:tab/>
              </w:r>
              <w:r>
                <w:rPr>
                  <w:noProof/>
                  <w:webHidden/>
                </w:rPr>
                <w:fldChar w:fldCharType="begin"/>
              </w:r>
              <w:r>
                <w:rPr>
                  <w:noProof/>
                  <w:webHidden/>
                </w:rPr>
                <w:instrText xml:space="preserve"> PAGEREF _Toc171278846 \h </w:instrText>
              </w:r>
              <w:r>
                <w:rPr>
                  <w:noProof/>
                  <w:webHidden/>
                </w:rPr>
              </w:r>
              <w:r>
                <w:rPr>
                  <w:noProof/>
                  <w:webHidden/>
                </w:rPr>
                <w:fldChar w:fldCharType="separate"/>
              </w:r>
              <w:ins w:id="102" w:author="Samane Shahpouri" w:date="2024-07-08T17:55:00Z" w16du:dateUtc="2024-07-08T15:55:00Z">
                <w:r w:rsidR="00164586">
                  <w:rPr>
                    <w:noProof/>
                    <w:webHidden/>
                  </w:rPr>
                  <w:t>57</w:t>
                </w:r>
              </w:ins>
              <w:del w:id="103" w:author="Samane Shahpouri" w:date="2024-07-08T17:55:00Z" w16du:dateUtc="2024-07-08T15:55:00Z">
                <w:r w:rsidDel="00164586">
                  <w:rPr>
                    <w:noProof/>
                    <w:webHidden/>
                  </w:rPr>
                  <w:delText>44</w:delText>
                </w:r>
              </w:del>
              <w:r>
                <w:rPr>
                  <w:noProof/>
                  <w:webHidden/>
                </w:rPr>
                <w:fldChar w:fldCharType="end"/>
              </w:r>
              <w:r w:rsidRPr="00397350">
                <w:rPr>
                  <w:rStyle w:val="Hyperlink"/>
                  <w:noProof/>
                </w:rPr>
                <w:fldChar w:fldCharType="end"/>
              </w:r>
            </w:p>
            <w:p w14:paraId="3E23C145" w14:textId="07D5BCDE" w:rsidR="00506E6C" w:rsidRDefault="00506E6C">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397350">
                <w:rPr>
                  <w:rStyle w:val="Hyperlink"/>
                  <w:noProof/>
                </w:rPr>
                <w:fldChar w:fldCharType="begin"/>
              </w:r>
              <w:r w:rsidRPr="00397350">
                <w:rPr>
                  <w:rStyle w:val="Hyperlink"/>
                  <w:noProof/>
                </w:rPr>
                <w:instrText xml:space="preserve"> </w:instrText>
              </w:r>
              <w:r>
                <w:rPr>
                  <w:noProof/>
                </w:rPr>
                <w:instrText>HYPERLINK \l "_Toc171278847"</w:instrText>
              </w:r>
              <w:r w:rsidRPr="00397350">
                <w:rPr>
                  <w:rStyle w:val="Hyperlink"/>
                  <w:noProof/>
                </w:rPr>
                <w:instrText xml:space="preserve"> </w:instrText>
              </w:r>
              <w:r w:rsidRPr="00397350">
                <w:rPr>
                  <w:rStyle w:val="Hyperlink"/>
                  <w:noProof/>
                </w:rPr>
              </w:r>
              <w:r w:rsidRPr="00397350">
                <w:rPr>
                  <w:rStyle w:val="Hyperlink"/>
                  <w:noProof/>
                </w:rPr>
                <w:fldChar w:fldCharType="separate"/>
              </w:r>
              <w:r w:rsidRPr="00397350">
                <w:rPr>
                  <w:rStyle w:val="Hyperlink"/>
                  <w:rFonts w:asciiTheme="majorBidi" w:hAnsiTheme="majorBidi" w:cstheme="majorBidi"/>
                  <w:noProof/>
                  <w:lang w:val="en-US"/>
                </w:rPr>
                <w:t>Choice of Statistical Test</w:t>
              </w:r>
              <w:r>
                <w:rPr>
                  <w:noProof/>
                  <w:webHidden/>
                </w:rPr>
                <w:tab/>
              </w:r>
              <w:r>
                <w:rPr>
                  <w:noProof/>
                  <w:webHidden/>
                </w:rPr>
                <w:fldChar w:fldCharType="begin"/>
              </w:r>
              <w:r>
                <w:rPr>
                  <w:noProof/>
                  <w:webHidden/>
                </w:rPr>
                <w:instrText xml:space="preserve"> PAGEREF _Toc171278847 \h </w:instrText>
              </w:r>
              <w:r>
                <w:rPr>
                  <w:noProof/>
                  <w:webHidden/>
                </w:rPr>
              </w:r>
              <w:r>
                <w:rPr>
                  <w:noProof/>
                  <w:webHidden/>
                </w:rPr>
                <w:fldChar w:fldCharType="separate"/>
              </w:r>
              <w:ins w:id="104" w:author="Samane Shahpouri" w:date="2024-07-08T17:55:00Z" w16du:dateUtc="2024-07-08T15:55:00Z">
                <w:r w:rsidR="00164586">
                  <w:rPr>
                    <w:noProof/>
                    <w:webHidden/>
                  </w:rPr>
                  <w:t>57</w:t>
                </w:r>
              </w:ins>
              <w:del w:id="105" w:author="Samane Shahpouri" w:date="2024-07-08T17:55:00Z" w16du:dateUtc="2024-07-08T15:55:00Z">
                <w:r w:rsidDel="00164586">
                  <w:rPr>
                    <w:noProof/>
                    <w:webHidden/>
                  </w:rPr>
                  <w:delText>44</w:delText>
                </w:r>
              </w:del>
              <w:r>
                <w:rPr>
                  <w:noProof/>
                  <w:webHidden/>
                </w:rPr>
                <w:fldChar w:fldCharType="end"/>
              </w:r>
              <w:r w:rsidRPr="00397350">
                <w:rPr>
                  <w:rStyle w:val="Hyperlink"/>
                  <w:noProof/>
                </w:rPr>
                <w:fldChar w:fldCharType="end"/>
              </w:r>
            </w:p>
            <w:p w14:paraId="01496370" w14:textId="0AFA5922" w:rsidR="00C66FB1" w:rsidRPr="00790DE4" w:rsidRDefault="00790DE4" w:rsidP="00790DE4">
              <w:pPr>
                <w:rPr>
                  <w:rFonts w:asciiTheme="majorBidi" w:hAnsiTheme="majorBidi"/>
                  <w:b/>
                  <w:bCs/>
                  <w:noProof/>
                </w:rPr>
              </w:pPr>
              <w:r w:rsidRPr="00F42AA9">
                <w:rPr>
                  <w:rFonts w:asciiTheme="majorBidi" w:hAnsiTheme="majorBidi" w:cstheme="majorBidi"/>
                  <w:b/>
                  <w:bCs/>
                  <w:noProof/>
                  <w:lang w:val="en-US"/>
                </w:rPr>
                <w:fldChar w:fldCharType="end"/>
              </w:r>
            </w:p>
          </w:sdtContent>
        </w:sdt>
      </w:sdtContent>
    </w:sdt>
    <w:p w14:paraId="50818FA0" w14:textId="77777777" w:rsidR="00C66FB1" w:rsidRPr="00C25452" w:rsidRDefault="00C66FB1" w:rsidP="00C66FB1">
      <w:pPr>
        <w:rPr>
          <w:rFonts w:asciiTheme="majorBidi" w:hAnsiTheme="majorBidi" w:cstheme="majorBidi"/>
          <w:lang w:val="en-US"/>
        </w:rPr>
      </w:pPr>
    </w:p>
    <w:p w14:paraId="156FDA86" w14:textId="77777777" w:rsidR="00C66FB1" w:rsidRPr="00C25452" w:rsidRDefault="00C66FB1" w:rsidP="00C66FB1">
      <w:pPr>
        <w:rPr>
          <w:rFonts w:asciiTheme="majorBidi" w:hAnsiTheme="majorBidi" w:cstheme="majorBidi"/>
          <w:lang w:val="en-US"/>
        </w:rPr>
      </w:pPr>
    </w:p>
    <w:p w14:paraId="7F1F01A5"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p w14:paraId="73F32A56" w14:textId="29843C61" w:rsidR="002E237A" w:rsidRPr="00C25452" w:rsidRDefault="002E237A" w:rsidP="001E0755">
      <w:pPr>
        <w:pStyle w:val="Heading1"/>
        <w:rPr>
          <w:rFonts w:asciiTheme="majorBidi" w:hAnsiTheme="majorBidi" w:cstheme="majorBidi"/>
          <w:lang w:val="en-US"/>
        </w:rPr>
      </w:pPr>
      <w:bookmarkStart w:id="106" w:name="_Toc168472918"/>
      <w:bookmarkStart w:id="107" w:name="_Toc171278814"/>
      <w:r w:rsidRPr="00C25452">
        <w:rPr>
          <w:rFonts w:asciiTheme="majorBidi" w:hAnsiTheme="majorBidi" w:cstheme="majorBidi"/>
          <w:lang w:val="en-US"/>
        </w:rPr>
        <w:lastRenderedPageBreak/>
        <w:t>Introduction</w:t>
      </w:r>
      <w:bookmarkEnd w:id="106"/>
      <w:bookmarkEnd w:id="107"/>
    </w:p>
    <w:p w14:paraId="5EC60CB5" w14:textId="52F88A43" w:rsidR="00AA67C8" w:rsidRPr="00C571B0" w:rsidRDefault="00D7619F" w:rsidP="00FB1AFB">
      <w:pPr>
        <w:rPr>
          <w:lang w:val="en-US"/>
        </w:rPr>
      </w:pPr>
      <w:bookmarkStart w:id="108" w:name="_Hlk166573178"/>
      <w:r w:rsidRPr="00C571B0">
        <w:rPr>
          <w:lang w:val="en-US"/>
        </w:rPr>
        <w:t xml:space="preserve">Positron Emission Tomography (PET) is </w:t>
      </w:r>
      <w:r w:rsidR="00AA67C8" w:rsidRPr="00C571B0">
        <w:rPr>
          <w:lang w:val="en-US"/>
        </w:rPr>
        <w:t xml:space="preserve">the </w:t>
      </w:r>
      <w:r w:rsidR="003E556E" w:rsidRPr="00C571B0">
        <w:rPr>
          <w:lang w:val="en-US"/>
        </w:rPr>
        <w:t xml:space="preserve">gold standard </w:t>
      </w:r>
      <w:r w:rsidR="009C51B2" w:rsidRPr="00C571B0">
        <w:rPr>
          <w:lang w:val="en-US"/>
        </w:rPr>
        <w:t>of</w:t>
      </w:r>
      <w:r w:rsidR="003E556E" w:rsidRPr="00C571B0">
        <w:rPr>
          <w:lang w:val="en-US"/>
        </w:rPr>
        <w:t xml:space="preserve"> </w:t>
      </w:r>
      <w:r w:rsidRPr="00C571B0">
        <w:rPr>
          <w:lang w:val="en-US"/>
        </w:rPr>
        <w:t xml:space="preserve">molecular imaging </w:t>
      </w:r>
      <w:r w:rsidR="003E556E" w:rsidRPr="00C571B0">
        <w:rPr>
          <w:lang w:val="en-US"/>
        </w:rPr>
        <w:t xml:space="preserve">modalities for </w:t>
      </w:r>
      <w:r w:rsidR="00AA67C8" w:rsidRPr="00C571B0">
        <w:rPr>
          <w:lang w:val="en-US"/>
        </w:rPr>
        <w:t xml:space="preserve">the </w:t>
      </w:r>
      <w:r w:rsidR="003E556E" w:rsidRPr="00C571B0">
        <w:rPr>
          <w:lang w:val="en-US"/>
        </w:rPr>
        <w:t xml:space="preserve">non-invasive study of </w:t>
      </w:r>
      <w:r w:rsidR="00E85A62" w:rsidRPr="00C571B0">
        <w:rPr>
          <w:lang w:val="en-US"/>
        </w:rPr>
        <w:t>various diseases</w:t>
      </w:r>
      <w:r w:rsidR="003E556E" w:rsidRPr="00C571B0">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ins w:id="109" w:author="Samane Shahpouri" w:date="2024-07-08T17:50:00Z" w16du:dateUtc="2024-07-08T15:50:00Z">
            <w:r w:rsidR="00164586" w:rsidRPr="00164586">
              <w:rPr>
                <w:color w:val="000000"/>
                <w:lang w:val="en-US"/>
              </w:rPr>
              <w:t>(1–3)</w:t>
            </w:r>
          </w:ins>
          <w:del w:id="110" w:author="Samane Shahpouri" w:date="2024-07-07T11:24:00Z" w16du:dateUtc="2024-07-07T09:24:00Z">
            <w:r w:rsidR="00ED2812" w:rsidRPr="00164586" w:rsidDel="00CD357F">
              <w:rPr>
                <w:color w:val="000000"/>
                <w:lang w:val="en-US"/>
              </w:rPr>
              <w:delText>(1–3)</w:delText>
            </w:r>
          </w:del>
        </w:sdtContent>
      </w:sdt>
      <w:r w:rsidRPr="00C571B0">
        <w:rPr>
          <w:lang w:val="en-US"/>
        </w:rPr>
        <w:t xml:space="preserve">. </w:t>
      </w:r>
      <w:r w:rsidR="00DB75B3" w:rsidRPr="00C571B0">
        <w:rPr>
          <w:lang w:val="en-US"/>
        </w:rPr>
        <w:t xml:space="preserve">Numerous patients undergo PET scans worldwide for staging and restaging cancer, evaluating treatment </w:t>
      </w:r>
      <w:r w:rsidR="00893977" w:rsidRPr="00C571B0">
        <w:rPr>
          <w:lang w:val="en-US"/>
        </w:rPr>
        <w:t>diagnostic, radiation therapy planning</w:t>
      </w:r>
      <w:r w:rsidR="00AA67C8" w:rsidRPr="00C571B0">
        <w:rPr>
          <w:lang w:val="en-US"/>
        </w:rPr>
        <w:t>,</w:t>
      </w:r>
      <w:r w:rsidR="00C21B46" w:rsidRPr="00C571B0" w:rsidDel="0011097D">
        <w:rPr>
          <w:color w:val="000000"/>
          <w:lang w:val="en-US"/>
        </w:rPr>
        <w:t xml:space="preserve"> </w:t>
      </w:r>
      <w:r w:rsidR="00457FE1" w:rsidRPr="00C571B0">
        <w:rPr>
          <w:color w:val="000000"/>
          <w:lang w:val="en-US"/>
        </w:rPr>
        <w:t>d</w:t>
      </w:r>
      <w:r w:rsidR="00DB75B3" w:rsidRPr="00C571B0">
        <w:rPr>
          <w:color w:val="000000"/>
          <w:lang w:val="en-US"/>
        </w:rPr>
        <w:t xml:space="preserve">iagnosing neurological disorders, </w:t>
      </w:r>
      <w:r w:rsidR="003F6330">
        <w:rPr>
          <w:color w:val="000000"/>
          <w:lang w:val="en-US"/>
        </w:rPr>
        <w:t>a</w:t>
      </w:r>
      <w:r w:rsidR="00DB75B3" w:rsidRPr="00C571B0">
        <w:rPr>
          <w:color w:val="000000"/>
          <w:lang w:val="en-US"/>
        </w:rPr>
        <w:t>ssessing myocardial perfusion</w:t>
      </w:r>
      <w:r w:rsidR="00AA67C8" w:rsidRPr="00C571B0">
        <w:rPr>
          <w:color w:val="000000"/>
          <w:lang w:val="en-US"/>
        </w:rPr>
        <w:t>,</w:t>
      </w:r>
      <w:r w:rsidR="00FE5CB2" w:rsidRPr="00C571B0">
        <w:rPr>
          <w:color w:val="000000"/>
          <w:lang w:val="en-US"/>
        </w:rPr>
        <w:t xml:space="preserve"> and surgical planning</w:t>
      </w:r>
      <w:r w:rsidR="009C51B2" w:rsidRPr="00C571B0">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ins w:id="111" w:author="Samane Shahpouri" w:date="2024-07-08T17:50:00Z" w16du:dateUtc="2024-07-08T15:50:00Z">
            <w:r w:rsidR="00164586" w:rsidRPr="00164586">
              <w:rPr>
                <w:color w:val="000000"/>
                <w:lang w:val="en-US"/>
              </w:rPr>
              <w:t>(4–6)</w:t>
            </w:r>
          </w:ins>
          <w:del w:id="112" w:author="Samane Shahpouri" w:date="2024-07-07T11:24:00Z" w16du:dateUtc="2024-07-07T09:24:00Z">
            <w:r w:rsidR="00ED2812" w:rsidRPr="00164586" w:rsidDel="00CD357F">
              <w:rPr>
                <w:color w:val="000000"/>
                <w:lang w:val="en-US"/>
              </w:rPr>
              <w:delText>(4–6)</w:delText>
            </w:r>
          </w:del>
        </w:sdtContent>
      </w:sdt>
      <w:r w:rsidR="00A25658" w:rsidRPr="00C571B0">
        <w:rPr>
          <w:lang w:val="en-US"/>
        </w:rPr>
        <w:t xml:space="preserve">. </w:t>
      </w:r>
    </w:p>
    <w:p w14:paraId="1A1ECDB1" w14:textId="6BD498C9" w:rsidR="00DA1431" w:rsidRPr="00DA1431" w:rsidRDefault="00BA0637" w:rsidP="00DA1431">
      <w:pPr>
        <w:rPr>
          <w:ins w:id="113" w:author="Samane Shahpouri" w:date="2024-06-30T12:36:00Z" w16du:dateUtc="2024-06-30T10:36:00Z"/>
          <w:lang w:val="en-US"/>
        </w:rPr>
      </w:pPr>
      <w:r w:rsidRPr="00C571B0">
        <w:rPr>
          <w:lang w:val="en-US"/>
        </w:rPr>
        <w:t xml:space="preserve">During </w:t>
      </w:r>
      <w:r w:rsidR="00DC2243" w:rsidRPr="00C571B0">
        <w:rPr>
          <w:lang w:val="en-US"/>
        </w:rPr>
        <w:t xml:space="preserve">a whole-body PET </w:t>
      </w:r>
      <w:r w:rsidRPr="00C571B0">
        <w:rPr>
          <w:lang w:val="en-US"/>
        </w:rPr>
        <w:t xml:space="preserve">image creation, more than 50% of </w:t>
      </w:r>
      <w:r w:rsidR="00DC2243" w:rsidRPr="00C571B0">
        <w:rPr>
          <w:lang w:val="en-US"/>
        </w:rPr>
        <w:t xml:space="preserve">all recorded </w:t>
      </w:r>
      <w:r w:rsidRPr="00C571B0">
        <w:rPr>
          <w:lang w:val="en-US"/>
        </w:rPr>
        <w:t>photons</w:t>
      </w:r>
      <w:ins w:id="114" w:author="Samane Shahpouri" w:date="2024-06-30T12:09:00Z" w16du:dateUtc="2024-06-30T10:09:00Z">
        <w:r w:rsidR="00115AD2">
          <w:rPr>
            <w:lang w:val="en-US"/>
          </w:rPr>
          <w:t xml:space="preserve"> </w:t>
        </w:r>
        <w:proofErr w:type="gramStart"/>
        <w:r w:rsidR="00115AD2">
          <w:rPr>
            <w:lang w:val="en-US"/>
          </w:rPr>
          <w:t>are</w:t>
        </w:r>
      </w:ins>
      <w:r w:rsidRPr="00C571B0">
        <w:rPr>
          <w:lang w:val="en-US"/>
        </w:rPr>
        <w:t xml:space="preserve"> </w:t>
      </w:r>
      <w:r w:rsidR="00DC2243" w:rsidRPr="00C571B0">
        <w:rPr>
          <w:lang w:val="en-US"/>
        </w:rPr>
        <w:t>result</w:t>
      </w:r>
      <w:ins w:id="115" w:author="Samane Shahpouri" w:date="2024-06-30T12:09:00Z" w16du:dateUtc="2024-06-30T10:09:00Z">
        <w:r w:rsidR="00115AD2">
          <w:rPr>
            <w:lang w:val="en-US"/>
          </w:rPr>
          <w:t>ed</w:t>
        </w:r>
      </w:ins>
      <w:proofErr w:type="gramEnd"/>
      <w:r w:rsidR="00DC2243" w:rsidRPr="00C571B0">
        <w:rPr>
          <w:lang w:val="en-US"/>
        </w:rPr>
        <w:t xml:space="preserve"> </w:t>
      </w:r>
      <w:del w:id="116" w:author="Samane Shahpouri" w:date="2024-06-30T12:10:00Z" w16du:dateUtc="2024-06-30T10:10:00Z">
        <w:r w:rsidR="00DC2243" w:rsidRPr="00C571B0" w:rsidDel="00115AD2">
          <w:rPr>
            <w:lang w:val="en-US"/>
          </w:rPr>
          <w:delText xml:space="preserve">in </w:delText>
        </w:r>
      </w:del>
      <w:ins w:id="117" w:author="Samane Shahpouri" w:date="2024-06-30T12:10:00Z" w16du:dateUtc="2024-06-30T10:10:00Z">
        <w:r w:rsidR="00115AD2">
          <w:rPr>
            <w:lang w:val="en-US"/>
          </w:rPr>
          <w:t>from at least</w:t>
        </w:r>
        <w:r w:rsidR="00115AD2" w:rsidRPr="00C571B0">
          <w:rPr>
            <w:lang w:val="en-US"/>
          </w:rPr>
          <w:t xml:space="preserve"> </w:t>
        </w:r>
      </w:ins>
      <w:del w:id="118" w:author="Samane Shahpouri" w:date="2024-06-30T12:10:00Z" w16du:dateUtc="2024-06-30T10:10:00Z">
        <w:r w:rsidR="00DC2243" w:rsidRPr="00C571B0" w:rsidDel="00115AD2">
          <w:rPr>
            <w:lang w:val="en-US"/>
          </w:rPr>
          <w:delText xml:space="preserve">a </w:delText>
        </w:r>
      </w:del>
      <w:ins w:id="119" w:author="Samane Shahpouri" w:date="2024-06-30T12:10:00Z" w16du:dateUtc="2024-06-30T10:10:00Z">
        <w:r w:rsidR="00115AD2">
          <w:rPr>
            <w:lang w:val="en-US"/>
          </w:rPr>
          <w:t xml:space="preserve"> one </w:t>
        </w:r>
      </w:ins>
      <w:r w:rsidR="00AA67C8" w:rsidRPr="00C571B0">
        <w:rPr>
          <w:lang w:val="en-US"/>
        </w:rPr>
        <w:t xml:space="preserve">Compton </w:t>
      </w:r>
      <w:r w:rsidR="00DC2243" w:rsidRPr="00C571B0">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ins w:id="120" w:author="Samane Shahpouri" w:date="2024-07-08T17:50:00Z" w16du:dateUtc="2024-07-08T15:50:00Z">
            <w:r w:rsidR="00164586" w:rsidRPr="00164586">
              <w:rPr>
                <w:color w:val="000000"/>
                <w:lang w:val="en-US"/>
              </w:rPr>
              <w:t>(7–9)</w:t>
            </w:r>
          </w:ins>
          <w:del w:id="121" w:author="Samane Shahpouri" w:date="2024-07-07T11:24:00Z" w16du:dateUtc="2024-07-07T09:24:00Z">
            <w:r w:rsidR="00ED2812" w:rsidRPr="00164586" w:rsidDel="00CD357F">
              <w:rPr>
                <w:color w:val="000000"/>
                <w:lang w:val="en-US"/>
              </w:rPr>
              <w:delText>(7–9)</w:delText>
            </w:r>
          </w:del>
        </w:sdtContent>
      </w:sdt>
      <w:r w:rsidR="00DC2243" w:rsidRPr="00C571B0">
        <w:rPr>
          <w:lang w:val="en-US"/>
        </w:rPr>
        <w:t xml:space="preserve">. </w:t>
      </w:r>
      <w:r w:rsidR="00060116" w:rsidRPr="00C571B0">
        <w:rPr>
          <w:lang w:val="en-US"/>
        </w:rPr>
        <w:t>Photon scattering</w:t>
      </w:r>
      <w:r w:rsidR="00762B08" w:rsidRPr="00C571B0">
        <w:rPr>
          <w:lang w:val="en-US"/>
        </w:rPr>
        <w:t xml:space="preserve"> </w:t>
      </w:r>
      <w:r w:rsidR="009C51B2" w:rsidRPr="00C571B0">
        <w:rPr>
          <w:lang w:val="en-US"/>
        </w:rPr>
        <w:t>occurs</w:t>
      </w:r>
      <w:r w:rsidR="00060116" w:rsidRPr="00C571B0">
        <w:rPr>
          <w:lang w:val="en-US"/>
        </w:rPr>
        <w:t xml:space="preserve"> due to dense materials in </w:t>
      </w:r>
      <w:r w:rsidR="00AA67C8" w:rsidRPr="00C571B0">
        <w:rPr>
          <w:lang w:val="en-US"/>
        </w:rPr>
        <w:t>the patient's body and surrounding area</w:t>
      </w:r>
      <w:ins w:id="122" w:author="Samane Shahpouri" w:date="2024-06-30T12:12:00Z" w16du:dateUtc="2024-06-30T10:12:00Z">
        <w:r w:rsidR="00C6433D">
          <w:rPr>
            <w:lang w:val="en-US"/>
          </w:rPr>
          <w:t>, which</w:t>
        </w:r>
      </w:ins>
      <w:ins w:id="123" w:author="Samane Shahpouri" w:date="2024-07-06T10:28:00Z" w16du:dateUtc="2024-07-06T08:28:00Z">
        <w:r w:rsidR="000543C4">
          <w:rPr>
            <w:lang w:val="en-US"/>
          </w:rPr>
          <w:t xml:space="preserve"> </w:t>
        </w:r>
      </w:ins>
      <w:del w:id="124" w:author="Samane Shahpouri" w:date="2024-06-30T12:12:00Z" w16du:dateUtc="2024-06-30T10:12:00Z">
        <w:r w:rsidR="00AA67C8" w:rsidRPr="00C571B0" w:rsidDel="00C6433D">
          <w:rPr>
            <w:lang w:val="en-US"/>
          </w:rPr>
          <w:delText xml:space="preserve"> and </w:delText>
        </w:r>
      </w:del>
      <w:r w:rsidR="00AA67C8" w:rsidRPr="00C571B0">
        <w:rPr>
          <w:lang w:val="en-US"/>
        </w:rPr>
        <w:t>causes</w:t>
      </w:r>
      <w:r w:rsidR="00A250B6" w:rsidRPr="00C571B0">
        <w:rPr>
          <w:lang w:val="en-US"/>
        </w:rPr>
        <w:t xml:space="preserve"> </w:t>
      </w:r>
      <w:r w:rsidR="009123AE" w:rsidRPr="00C571B0">
        <w:rPr>
          <w:lang w:val="en-US"/>
        </w:rPr>
        <w:t xml:space="preserve">energy loss. </w:t>
      </w:r>
      <w:r w:rsidR="00CF0996" w:rsidRPr="00C571B0">
        <w:rPr>
          <w:lang w:val="en-US"/>
        </w:rPr>
        <w:t xml:space="preserve">A </w:t>
      </w:r>
      <w:r w:rsidR="009123AE" w:rsidRPr="00C571B0">
        <w:rPr>
          <w:lang w:val="en-US"/>
        </w:rPr>
        <w:t xml:space="preserve">misplaced line of response (LOR) is </w:t>
      </w:r>
      <w:r w:rsidR="00CF0996" w:rsidRPr="00C571B0">
        <w:rPr>
          <w:lang w:val="en-US"/>
        </w:rPr>
        <w:t xml:space="preserve">formed by a </w:t>
      </w:r>
      <w:r w:rsidR="009123AE" w:rsidRPr="00C571B0">
        <w:rPr>
          <w:lang w:val="en-US"/>
        </w:rPr>
        <w:t xml:space="preserve">scattered, attenuated </w:t>
      </w:r>
      <w:r w:rsidR="00C82CAC" w:rsidRPr="00C571B0">
        <w:rPr>
          <w:lang w:val="en-US"/>
        </w:rPr>
        <w:t>photon,</w:t>
      </w:r>
      <w:r w:rsidR="009123AE" w:rsidRPr="00C571B0">
        <w:rPr>
          <w:lang w:val="en-US"/>
        </w:rPr>
        <w:t xml:space="preserve"> which </w:t>
      </w:r>
      <w:r w:rsidR="00CF0996" w:rsidRPr="00C571B0">
        <w:rPr>
          <w:lang w:val="en-US"/>
        </w:rPr>
        <w:t xml:space="preserve">has </w:t>
      </w:r>
      <w:r w:rsidR="009123AE" w:rsidRPr="00C571B0">
        <w:rPr>
          <w:lang w:val="en-US"/>
        </w:rPr>
        <w:t xml:space="preserve">not </w:t>
      </w:r>
      <w:r w:rsidR="00CF0996" w:rsidRPr="00C571B0">
        <w:rPr>
          <w:lang w:val="en-US"/>
        </w:rPr>
        <w:t xml:space="preserve">been </w:t>
      </w:r>
      <w:del w:id="125" w:author="Samane Shahpouri" w:date="2024-06-30T12:17:00Z" w16du:dateUtc="2024-06-30T10:17:00Z">
        <w:r w:rsidR="00CF0996" w:rsidRPr="00C571B0" w:rsidDel="00303035">
          <w:rPr>
            <w:lang w:val="en-US"/>
          </w:rPr>
          <w:delText xml:space="preserve">declined </w:delText>
        </w:r>
      </w:del>
      <w:ins w:id="126" w:author="Samane Shahpouri" w:date="2024-06-30T12:19:00Z" w16du:dateUtc="2024-06-30T10:19:00Z">
        <w:r w:rsidR="00303035">
          <w:rPr>
            <w:lang w:val="en-US"/>
          </w:rPr>
          <w:t>filtered out</w:t>
        </w:r>
      </w:ins>
      <w:ins w:id="127" w:author="Samane Shahpouri" w:date="2024-06-30T12:17:00Z" w16du:dateUtc="2024-06-30T10:17:00Z">
        <w:r w:rsidR="00303035" w:rsidRPr="00C571B0">
          <w:rPr>
            <w:lang w:val="en-US"/>
          </w:rPr>
          <w:t xml:space="preserve"> </w:t>
        </w:r>
      </w:ins>
      <w:r w:rsidR="00C82CAC" w:rsidRPr="00C571B0">
        <w:rPr>
          <w:lang w:val="en-US"/>
        </w:rPr>
        <w:t>after energy window discrimination and random coincidence correction</w:t>
      </w:r>
      <w:r w:rsidR="00B83DE7" w:rsidRPr="00C571B0">
        <w:rPr>
          <w:lang w:val="en-US"/>
        </w:rPr>
        <w:t xml:space="preserve"> technique</w:t>
      </w:r>
      <w:r w:rsidR="00C21B46" w:rsidRPr="00C571B0">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ins w:id="128" w:author="Samane Shahpouri" w:date="2024-07-08T17:50:00Z" w16du:dateUtc="2024-07-08T15:50:00Z">
            <w:r w:rsidR="00164586" w:rsidRPr="00164586">
              <w:rPr>
                <w:rStyle w:val="CommentReference"/>
                <w:color w:val="000000"/>
                <w:sz w:val="22"/>
                <w:szCs w:val="22"/>
                <w:lang w:val="en-US"/>
              </w:rPr>
              <w:t>(10)</w:t>
            </w:r>
          </w:ins>
          <w:del w:id="129" w:author="Samane Shahpouri" w:date="2024-07-07T11:24:00Z" w16du:dateUtc="2024-07-07T09:24:00Z">
            <w:r w:rsidR="00ED2812" w:rsidRPr="00164586" w:rsidDel="00CD357F">
              <w:rPr>
                <w:rStyle w:val="CommentReference"/>
                <w:color w:val="000000"/>
                <w:sz w:val="22"/>
                <w:szCs w:val="22"/>
                <w:lang w:val="en-US"/>
              </w:rPr>
              <w:delText>(10)</w:delText>
            </w:r>
          </w:del>
        </w:sdtContent>
      </w:sdt>
      <w:r w:rsidR="00C82CAC" w:rsidRPr="00C571B0">
        <w:rPr>
          <w:lang w:val="en-US"/>
        </w:rPr>
        <w:t>. So</w:t>
      </w:r>
      <w:r w:rsidR="00B83DE7" w:rsidRPr="00C571B0">
        <w:rPr>
          <w:lang w:val="en-US"/>
        </w:rPr>
        <w:t>,</w:t>
      </w:r>
      <w:r w:rsidR="00C82CAC" w:rsidRPr="00C571B0">
        <w:rPr>
          <w:lang w:val="en-US"/>
        </w:rPr>
        <w:t xml:space="preserve"> </w:t>
      </w:r>
      <w:r w:rsidR="00AA67C8" w:rsidRPr="00C571B0">
        <w:rPr>
          <w:lang w:val="en-US"/>
        </w:rPr>
        <w:t xml:space="preserve">scatter </w:t>
      </w:r>
      <w:r w:rsidR="00C82CAC" w:rsidRPr="00C571B0">
        <w:rPr>
          <w:lang w:val="en-US"/>
        </w:rPr>
        <w:t xml:space="preserve">and </w:t>
      </w:r>
      <w:r w:rsidR="00AA67C8" w:rsidRPr="00C571B0">
        <w:rPr>
          <w:lang w:val="en-US"/>
        </w:rPr>
        <w:t xml:space="preserve">attenuation </w:t>
      </w:r>
      <w:r w:rsidR="00C82CAC" w:rsidRPr="00C571B0">
        <w:rPr>
          <w:lang w:val="en-US"/>
        </w:rPr>
        <w:t xml:space="preserve">phenomena lead to miscalculation of </w:t>
      </w:r>
      <w:r w:rsidR="00B83DE7" w:rsidRPr="00C571B0">
        <w:rPr>
          <w:lang w:val="en-US"/>
        </w:rPr>
        <w:t>radiopharmaceutical</w:t>
      </w:r>
      <w:r w:rsidR="00C82CAC" w:rsidRPr="00C571B0">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ins w:id="130" w:author="Samane Shahpouri" w:date="2024-07-08T17:50:00Z" w16du:dateUtc="2024-07-08T15:50:00Z">
            <w:r w:rsidR="00164586" w:rsidRPr="00164586">
              <w:rPr>
                <w:color w:val="000000"/>
                <w:lang w:val="en-US"/>
              </w:rPr>
              <w:t>(7,10)</w:t>
            </w:r>
          </w:ins>
          <w:del w:id="131" w:author="Samane Shahpouri" w:date="2024-07-07T11:24:00Z" w16du:dateUtc="2024-07-07T09:24:00Z">
            <w:r w:rsidR="00ED2812" w:rsidRPr="00164586" w:rsidDel="00CD357F">
              <w:rPr>
                <w:color w:val="000000"/>
                <w:lang w:val="en-US"/>
              </w:rPr>
              <w:delText>(7,10)</w:delText>
            </w:r>
          </w:del>
        </w:sdtContent>
      </w:sdt>
      <w:r w:rsidR="00C82CAC" w:rsidRPr="00C571B0">
        <w:rPr>
          <w:lang w:val="en-US"/>
        </w:rPr>
        <w:t>.</w:t>
      </w:r>
      <w:ins w:id="132" w:author="Samane Shahpouri" w:date="2024-06-30T12:30:00Z" w16du:dateUtc="2024-06-30T10:30:00Z">
        <w:r w:rsidR="00BE27C7">
          <w:rPr>
            <w:lang w:val="en-US"/>
          </w:rPr>
          <w:t xml:space="preserve"> </w:t>
        </w:r>
      </w:ins>
      <w:r w:rsidR="00251069" w:rsidRPr="00C571B0">
        <w:rPr>
          <w:lang w:val="en-US"/>
        </w:rPr>
        <w:t xml:space="preserve">Attenuation and Scatter correction (ASC) </w:t>
      </w:r>
      <w:r w:rsidR="00983CC2" w:rsidRPr="00C571B0">
        <w:rPr>
          <w:lang w:val="en-US"/>
        </w:rPr>
        <w:t xml:space="preserve">has </w:t>
      </w:r>
      <w:r w:rsidR="00BD666B" w:rsidRPr="00C571B0">
        <w:rPr>
          <w:lang w:val="en-US"/>
        </w:rPr>
        <w:t xml:space="preserve">a </w:t>
      </w:r>
      <w:r w:rsidR="00983CC2" w:rsidRPr="00C571B0">
        <w:rPr>
          <w:lang w:val="en-US"/>
        </w:rPr>
        <w:t xml:space="preserve">critical role </w:t>
      </w:r>
      <w:r w:rsidR="00BD666B" w:rsidRPr="00C571B0">
        <w:rPr>
          <w:lang w:val="en-US"/>
        </w:rPr>
        <w:t>in achieving</w:t>
      </w:r>
      <w:r w:rsidR="00983CC2" w:rsidRPr="00C571B0">
        <w:rPr>
          <w:lang w:val="en-US"/>
        </w:rPr>
        <w:t xml:space="preserve"> a </w:t>
      </w:r>
      <w:r w:rsidR="00893977" w:rsidRPr="00C571B0">
        <w:rPr>
          <w:lang w:val="en-US"/>
        </w:rPr>
        <w:t>high-quality imag</w:t>
      </w:r>
      <w:r w:rsidR="00983CC2" w:rsidRPr="00C571B0">
        <w:rPr>
          <w:lang w:val="en-US"/>
        </w:rPr>
        <w:t xml:space="preserve">e </w:t>
      </w:r>
      <w:r w:rsidR="00893977" w:rsidRPr="00C571B0">
        <w:rPr>
          <w:lang w:val="en-US"/>
        </w:rPr>
        <w:t xml:space="preserve">interpretation and </w:t>
      </w:r>
      <w:r w:rsidR="00983CC2" w:rsidRPr="00C571B0">
        <w:rPr>
          <w:lang w:val="en-US"/>
        </w:rPr>
        <w:t xml:space="preserve">acceptable </w:t>
      </w:r>
      <w:r w:rsidR="00893977" w:rsidRPr="00C571B0">
        <w:rPr>
          <w:lang w:val="en-US"/>
        </w:rPr>
        <w:t>quantitative analysis of PET scans</w:t>
      </w:r>
      <w:r w:rsidR="00BD666B" w:rsidRPr="00C571B0">
        <w:rPr>
          <w:lang w:val="en-US"/>
        </w:rPr>
        <w:t xml:space="preserve"> (Figure 1)</w:t>
      </w:r>
      <w:r w:rsidR="00D7619F" w:rsidRPr="00C571B0">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ins w:id="133" w:author="Samane Shahpouri" w:date="2024-07-08T17:50:00Z" w16du:dateUtc="2024-07-08T15:50:00Z">
            <w:r w:rsidR="00164586" w:rsidRPr="00164586">
              <w:rPr>
                <w:color w:val="000000"/>
                <w:lang w:val="en-US"/>
              </w:rPr>
              <w:t>(11,12)</w:t>
            </w:r>
          </w:ins>
          <w:del w:id="134" w:author="Samane Shahpouri" w:date="2024-07-07T11:24:00Z" w16du:dateUtc="2024-07-07T09:24:00Z">
            <w:r w:rsidR="00ED2812" w:rsidRPr="00164586" w:rsidDel="00CD357F">
              <w:rPr>
                <w:color w:val="000000"/>
                <w:lang w:val="en-US"/>
              </w:rPr>
              <w:delText>(11,12)</w:delText>
            </w:r>
          </w:del>
        </w:sdtContent>
      </w:sdt>
      <w:r w:rsidR="00A25658" w:rsidRPr="00C571B0">
        <w:rPr>
          <w:lang w:val="en-US"/>
        </w:rPr>
        <w:t>.</w:t>
      </w:r>
      <w:r w:rsidR="00983CC2" w:rsidRPr="00C571B0">
        <w:rPr>
          <w:lang w:val="en-US"/>
        </w:rPr>
        <w:t xml:space="preserve"> </w:t>
      </w:r>
    </w:p>
    <w:p w14:paraId="5D5BA1BC" w14:textId="2781D690" w:rsidR="00F802B2" w:rsidRPr="00C571B0" w:rsidRDefault="00DA1431" w:rsidP="00DA1431">
      <w:pPr>
        <w:rPr>
          <w:lang w:val="en-US"/>
        </w:rPr>
      </w:pPr>
      <w:ins w:id="135" w:author="Samane Shahpouri" w:date="2024-06-30T12:36:00Z" w16du:dateUtc="2024-06-30T10:36:00Z">
        <w:r w:rsidRPr="00DA1431">
          <w:rPr>
            <w:lang w:val="en-US"/>
          </w:rPr>
          <w:t>ASC was initially performed using transmission scans with external radioactive sources, to measure photon attenuation through the body. These measurements were used to create attenuation coefficient maps (μ-maps), which are essential for correcting PET images for the effects of photon attenuation and scatter</w:t>
        </w:r>
      </w:ins>
      <w:ins w:id="136" w:author="Samane Shahpouri" w:date="2024-06-30T12:37:00Z" w16du:dateUtc="2024-06-30T10:37:00Z">
        <w:r>
          <w:rPr>
            <w:lang w:val="en-US"/>
          </w:rPr>
          <w:t xml:space="preserve"> </w:t>
        </w:r>
      </w:ins>
      <w:customXmlInsRangeStart w:id="137" w:author="Samane Shahpouri" w:date="2024-06-30T12:37:00Z"/>
      <w:sdt>
        <w:sdtPr>
          <w:rPr>
            <w:color w:val="000000"/>
            <w:lang w:val="en-US"/>
          </w:rPr>
          <w:tag w:val="MENDELEY_CITATION_v3_eyJjaXRhdGlvbklEIjoiTUVOREVMRVlfQ0lUQVRJT05fNTg4NGM3YjUtNDMwZS00ZmUyLTg0YTUtOTY2MmI5MzRlMTgw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848947074"/>
          <w:placeholder>
            <w:docPart w:val="6EE9D5E7B2604431A2A8B6BD1C2CCDF5"/>
          </w:placeholder>
        </w:sdtPr>
        <w:sdtContent>
          <w:customXmlInsRangeEnd w:id="137"/>
          <w:ins w:id="138" w:author="Samane Shahpouri" w:date="2024-07-08T17:50:00Z" w16du:dateUtc="2024-07-08T15:50:00Z">
            <w:r w:rsidR="00164586" w:rsidRPr="00164586">
              <w:rPr>
                <w:color w:val="000000"/>
                <w:lang w:val="en-US"/>
              </w:rPr>
              <w:t>(13,14)</w:t>
            </w:r>
          </w:ins>
          <w:customXmlInsRangeStart w:id="139" w:author="Samane Shahpouri" w:date="2024-06-30T12:37:00Z"/>
        </w:sdtContent>
      </w:sdt>
      <w:customXmlInsRangeEnd w:id="139"/>
      <w:ins w:id="140" w:author="Samane Shahpouri" w:date="2024-06-30T12:36:00Z" w16du:dateUtc="2024-06-30T10:36:00Z">
        <w:r>
          <w:rPr>
            <w:lang w:val="en-US"/>
          </w:rPr>
          <w:t>.</w:t>
        </w:r>
      </w:ins>
      <w:ins w:id="141" w:author="Samane Shahpouri" w:date="2024-06-30T12:37:00Z" w16du:dateUtc="2024-06-30T10:37:00Z">
        <w:r>
          <w:rPr>
            <w:lang w:val="en-US"/>
          </w:rPr>
          <w:t xml:space="preserve"> </w:t>
        </w:r>
      </w:ins>
      <w:ins w:id="142" w:author="Samane Shahpouri" w:date="2024-06-30T12:36:00Z" w16du:dateUtc="2024-06-30T10:36:00Z">
        <w:r w:rsidRPr="00DA1431">
          <w:rPr>
            <w:lang w:val="en-US"/>
          </w:rPr>
          <w:t>In the early 2000s, by introducing the PET/CT technology, ASC began to use a CT scanner for modeling μ-maps. These μ-maps generated from CT scans provide precise anatomical details, significantly improving the accuracy of attenuation correction by differentiating between various tissues</w:t>
        </w:r>
        <w:r>
          <w:rPr>
            <w:lang w:val="en-US"/>
          </w:rPr>
          <w:t xml:space="preserve"> </w:t>
        </w:r>
      </w:ins>
      <w:del w:id="143" w:author="Samane Shahpouri" w:date="2024-06-30T12:36:00Z" w16du:dateUtc="2024-06-30T10:36:00Z">
        <w:r w:rsidR="00983CC2" w:rsidRPr="00C571B0" w:rsidDel="00DA1431">
          <w:rPr>
            <w:lang w:val="en-US"/>
          </w:rPr>
          <w:delText xml:space="preserve">ASC </w:delText>
        </w:r>
        <w:r w:rsidR="00BD666B" w:rsidRPr="00C571B0" w:rsidDel="00DA1431">
          <w:rPr>
            <w:lang w:val="en-US"/>
          </w:rPr>
          <w:delText xml:space="preserve">was performed using a </w:delText>
        </w:r>
        <w:r w:rsidR="00983CC2" w:rsidRPr="00C571B0" w:rsidDel="00DA1431">
          <w:rPr>
            <w:lang w:val="en-US"/>
          </w:rPr>
          <w:delText xml:space="preserve">CT </w:delText>
        </w:r>
        <w:r w:rsidR="000113C7" w:rsidRPr="00C571B0" w:rsidDel="00DA1431">
          <w:rPr>
            <w:lang w:val="en-US"/>
          </w:rPr>
          <w:delText xml:space="preserve">scanner to model attenuation coefficient maps </w:delText>
        </w:r>
        <w:r w:rsidR="000113C7" w:rsidRPr="00C571B0" w:rsidDel="00DA1431">
          <w:rPr>
            <w:color w:val="1F1F1F"/>
            <w:lang w:val="en-US"/>
          </w:rPr>
          <w:delText>(μ-maps)</w:delText>
        </w:r>
        <w:r w:rsidR="000113C7" w:rsidRPr="00C571B0" w:rsidDel="00DA1431">
          <w:rPr>
            <w:lang w:val="en-US"/>
          </w:rPr>
          <w:delText xml:space="preserve">. </w:delText>
        </w:r>
        <w:r w:rsidR="00F802B2" w:rsidRPr="00C571B0" w:rsidDel="00DA1431">
          <w:rPr>
            <w:lang w:val="en-US"/>
          </w:rPr>
          <w:delText xml:space="preserve">Typically, an unenhanced, low-dose CT scan is conducted alongside PET scans for ASC, and occasionally, a diagnostic CT scan with a contrast agent may serve the same function </w:delText>
        </w:r>
      </w:del>
      <w:sdt>
        <w:sdtPr>
          <w:rPr>
            <w:color w:val="000000"/>
            <w:lang w:val="en-US"/>
          </w:rPr>
          <w:tag w:val="MENDELEY_CITATION_v3_eyJjaXRhdGlvbklEIjoiTUVOREVMRVlfQ0lUQVRJT05fOTFjMTI3NmEtZWJiNS00OGZiLTlmYWYtOTlkYWY5Mjc0MDJj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ins w:id="144" w:author="Samane Shahpouri" w:date="2024-07-08T17:50:00Z" w16du:dateUtc="2024-07-08T15:50:00Z">
            <w:r w:rsidR="00164586" w:rsidRPr="00164586">
              <w:rPr>
                <w:color w:val="000000"/>
                <w:lang w:val="en-US"/>
              </w:rPr>
              <w:t>(13,14)</w:t>
            </w:r>
          </w:ins>
          <w:del w:id="145" w:author="Samane Shahpouri" w:date="2024-07-07T11:17:00Z" w16du:dateUtc="2024-07-07T09:17:00Z">
            <w:r w:rsidR="00ED2812" w:rsidRPr="00164586" w:rsidDel="004B394D">
              <w:rPr>
                <w:color w:val="000000"/>
                <w:lang w:val="en-US"/>
              </w:rPr>
              <w:delText>(13,14)</w:delText>
            </w:r>
          </w:del>
        </w:sdtContent>
      </w:sdt>
      <w:r w:rsidR="00F802B2" w:rsidRPr="00C571B0">
        <w:rPr>
          <w:lang w:val="en-US"/>
        </w:rPr>
        <w:t>.</w:t>
      </w:r>
    </w:p>
    <w:p w14:paraId="0299FA77" w14:textId="79CC7F0B" w:rsidR="001C7ACD" w:rsidRPr="00C571B0" w:rsidRDefault="000113C7" w:rsidP="00FB1AFB">
      <w:pPr>
        <w:rPr>
          <w:lang w:val="en-US"/>
        </w:rPr>
      </w:pPr>
      <w:r w:rsidRPr="00C571B0">
        <w:rPr>
          <w:lang w:val="en-US"/>
        </w:rPr>
        <w:t xml:space="preserve">While various </w:t>
      </w:r>
      <w:r w:rsidR="00270869" w:rsidRPr="00C571B0">
        <w:rPr>
          <w:lang w:val="en-US"/>
        </w:rPr>
        <w:t>research has</w:t>
      </w:r>
      <w:r w:rsidRPr="00C571B0">
        <w:rPr>
          <w:lang w:val="en-US"/>
        </w:rPr>
        <w:t xml:space="preserve"> been done to create</w:t>
      </w:r>
      <w:r w:rsidR="00270869" w:rsidRPr="00C571B0">
        <w:rPr>
          <w:lang w:val="en-US"/>
        </w:rPr>
        <w:t xml:space="preserve"> </w:t>
      </w:r>
      <w:r w:rsidR="00270869" w:rsidRPr="00C571B0">
        <w:rPr>
          <w:color w:val="1F1F1F"/>
          <w:lang w:val="en-US"/>
        </w:rPr>
        <w:t>μ-maps</w:t>
      </w:r>
      <w:r w:rsidR="00270869" w:rsidRPr="00C571B0">
        <w:rPr>
          <w:lang w:val="en-US"/>
        </w:rPr>
        <w:t xml:space="preserve"> </w:t>
      </w:r>
      <w:r w:rsidRPr="00C571B0">
        <w:rPr>
          <w:lang w:val="en-US"/>
        </w:rPr>
        <w:t>from proton density information, ASC</w:t>
      </w:r>
      <w:r w:rsidR="00270869" w:rsidRPr="00C571B0">
        <w:rPr>
          <w:lang w:val="en-US"/>
        </w:rPr>
        <w:t xml:space="preserve"> has</w:t>
      </w:r>
      <w:r w:rsidRPr="00C571B0">
        <w:rPr>
          <w:lang w:val="en-US"/>
        </w:rPr>
        <w:t xml:space="preserve"> </w:t>
      </w:r>
      <w:r w:rsidR="00270869" w:rsidRPr="00C571B0">
        <w:rPr>
          <w:lang w:val="en-US"/>
        </w:rPr>
        <w:t>remained</w:t>
      </w:r>
      <w:r w:rsidRPr="00C571B0">
        <w:rPr>
          <w:lang w:val="en-US"/>
        </w:rPr>
        <w:t xml:space="preserve"> a challenge in </w:t>
      </w:r>
      <w:r w:rsidR="00B1203D" w:rsidRPr="00C571B0">
        <w:rPr>
          <w:lang w:val="en-US"/>
        </w:rPr>
        <w:t>Magnetic Resonance Imaging (</w:t>
      </w:r>
      <w:r w:rsidR="00862939" w:rsidRPr="00C571B0">
        <w:rPr>
          <w:color w:val="1F1F1F"/>
          <w:lang w:val="en-US"/>
        </w:rPr>
        <w:t>MRI</w:t>
      </w:r>
      <w:r w:rsidR="00B1203D" w:rsidRPr="00C571B0">
        <w:rPr>
          <w:color w:val="1F1F1F"/>
          <w:lang w:val="en-US"/>
        </w:rPr>
        <w:t>)</w:t>
      </w:r>
      <w:r w:rsidR="00862939" w:rsidRPr="00C571B0">
        <w:rPr>
          <w:color w:val="1F1F1F"/>
          <w:lang w:val="en-US"/>
        </w:rPr>
        <w:t xml:space="preserve"> </w:t>
      </w:r>
      <w:r w:rsidR="008A4B4F" w:rsidRPr="00C571B0">
        <w:rPr>
          <w:lang w:val="en-US"/>
        </w:rPr>
        <w:t xml:space="preserve">based </w:t>
      </w:r>
      <w:r w:rsidR="00862939" w:rsidRPr="00C571B0">
        <w:rPr>
          <w:color w:val="1F1F1F"/>
          <w:lang w:val="en-US"/>
        </w:rPr>
        <w:t>AC</w:t>
      </w:r>
      <w:r w:rsidRPr="00C571B0">
        <w:rPr>
          <w:lang w:val="en-US"/>
        </w:rPr>
        <w:t>.</w:t>
      </w:r>
      <w:r w:rsidR="00BD666B" w:rsidRPr="00C571B0">
        <w:rPr>
          <w:color w:val="0D0D0D"/>
          <w:lang w:val="en-US"/>
        </w:rPr>
        <w:t xml:space="preserve"> </w:t>
      </w:r>
      <w:r w:rsidR="00862939" w:rsidRPr="00C571B0">
        <w:rPr>
          <w:color w:val="0D0D0D"/>
          <w:lang w:val="en-US"/>
        </w:rPr>
        <w:t>Despite the implementation of CT or MRI for ASC</w:t>
      </w:r>
      <w:r w:rsidR="00862939" w:rsidRPr="00C571B0">
        <w:rPr>
          <w:lang w:val="en-US"/>
        </w:rPr>
        <w:t>, a</w:t>
      </w:r>
      <w:r w:rsidR="00E85A62" w:rsidRPr="00C571B0">
        <w:rPr>
          <w:lang w:val="en-US"/>
        </w:rPr>
        <w:t>rtifacts</w:t>
      </w:r>
      <w:r w:rsidR="00862939" w:rsidRPr="00C571B0">
        <w:rPr>
          <w:lang w:val="en-US"/>
        </w:rPr>
        <w:t>, which are</w:t>
      </w:r>
      <w:r w:rsidR="00D7619F" w:rsidRPr="00C571B0">
        <w:rPr>
          <w:lang w:val="en-US"/>
        </w:rPr>
        <w:t xml:space="preserve"> anomalies in the final images </w:t>
      </w:r>
      <w:r w:rsidR="00862939" w:rsidRPr="00C571B0">
        <w:rPr>
          <w:lang w:val="en-US"/>
        </w:rPr>
        <w:t xml:space="preserve">and </w:t>
      </w:r>
      <w:r w:rsidR="00D7619F" w:rsidRPr="00C571B0">
        <w:rPr>
          <w:lang w:val="en-US"/>
        </w:rPr>
        <w:t xml:space="preserve">do not correspond to the </w:t>
      </w:r>
      <w:r w:rsidR="00862939" w:rsidRPr="00C571B0">
        <w:rPr>
          <w:lang w:val="en-US"/>
        </w:rPr>
        <w:t xml:space="preserve">authentic </w:t>
      </w:r>
      <w:r w:rsidR="00D7619F" w:rsidRPr="00C571B0">
        <w:rPr>
          <w:lang w:val="en-US"/>
        </w:rPr>
        <w:t>radiotracer</w:t>
      </w:r>
      <w:r w:rsidR="00862939" w:rsidRPr="00C571B0">
        <w:rPr>
          <w:lang w:val="en-US"/>
        </w:rPr>
        <w:t xml:space="preserve"> distribution</w:t>
      </w:r>
      <w:r w:rsidR="00D7619F" w:rsidRPr="00C571B0">
        <w:rPr>
          <w:lang w:val="en-US"/>
        </w:rPr>
        <w:t xml:space="preserve"> within the body</w:t>
      </w:r>
      <w:r w:rsidR="00862939" w:rsidRPr="00C571B0">
        <w:rPr>
          <w:lang w:val="en-US"/>
        </w:rPr>
        <w:t>, can still occur</w:t>
      </w:r>
      <w:r w:rsidR="004B61E2" w:rsidRPr="00C571B0">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ins w:id="146" w:author="Samane Shahpouri" w:date="2024-07-08T17:50:00Z" w16du:dateUtc="2024-07-08T15:50:00Z">
            <w:r w:rsidR="00164586" w:rsidRPr="00164586">
              <w:rPr>
                <w:color w:val="000000"/>
                <w:lang w:val="en-US"/>
              </w:rPr>
              <w:t>(15–18)</w:t>
            </w:r>
          </w:ins>
          <w:del w:id="147" w:author="Samane Shahpouri" w:date="2024-07-07T11:24:00Z" w16du:dateUtc="2024-07-07T09:24:00Z">
            <w:r w:rsidR="00ED2812" w:rsidRPr="00164586" w:rsidDel="00CD357F">
              <w:rPr>
                <w:color w:val="000000"/>
                <w:lang w:val="en-US"/>
              </w:rPr>
              <w:delText>(15–18)</w:delText>
            </w:r>
          </w:del>
        </w:sdtContent>
      </w:sdt>
      <w:r w:rsidR="004B61E2" w:rsidRPr="00C571B0">
        <w:rPr>
          <w:lang w:val="en-US"/>
        </w:rPr>
        <w:t>.</w:t>
      </w:r>
      <w:r w:rsidR="00862939" w:rsidRPr="00C571B0">
        <w:rPr>
          <w:lang w:val="en-US"/>
        </w:rPr>
        <w:t xml:space="preserve"> P</w:t>
      </w:r>
      <w:r w:rsidR="00D7619F" w:rsidRPr="00C571B0">
        <w:rPr>
          <w:lang w:val="en-US"/>
        </w:rPr>
        <w:t>atient motion</w:t>
      </w:r>
      <w:r w:rsidR="00862939" w:rsidRPr="00C571B0">
        <w:rPr>
          <w:lang w:val="en-US"/>
        </w:rPr>
        <w:t xml:space="preserve"> during or between two scans</w:t>
      </w:r>
      <w:r w:rsidR="00D7619F" w:rsidRPr="00C571B0">
        <w:rPr>
          <w:lang w:val="en-US"/>
        </w:rPr>
        <w:t xml:space="preserve"> </w:t>
      </w:r>
      <w:r w:rsidR="00BD666B" w:rsidRPr="00C571B0">
        <w:rPr>
          <w:lang w:val="en-US"/>
        </w:rPr>
        <w:t xml:space="preserve">complicates the </w:t>
      </w:r>
      <w:r w:rsidR="001C7ACD" w:rsidRPr="00C571B0">
        <w:rPr>
          <w:lang w:val="en-US"/>
        </w:rPr>
        <w:t xml:space="preserve">alignment of PET with CT or MR images, </w:t>
      </w:r>
      <w:r w:rsidR="00BD666B" w:rsidRPr="00C571B0">
        <w:rPr>
          <w:lang w:val="en-US"/>
        </w:rPr>
        <w:t xml:space="preserve">causes </w:t>
      </w:r>
      <w:r w:rsidR="001C7ACD" w:rsidRPr="00C571B0">
        <w:rPr>
          <w:lang w:val="en-US"/>
        </w:rPr>
        <w:t>mismatch, misregistration, or motion artifacts</w:t>
      </w:r>
      <w:r w:rsidR="007F246A" w:rsidRPr="00C571B0">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ins w:id="148" w:author="Samane Shahpouri" w:date="2024-07-08T17:50:00Z" w16du:dateUtc="2024-07-08T15:50:00Z">
            <w:r w:rsidR="00164586" w:rsidRPr="00164586">
              <w:rPr>
                <w:color w:val="000000"/>
                <w:lang w:val="en-US"/>
              </w:rPr>
              <w:t>(15,16,19,20)</w:t>
            </w:r>
          </w:ins>
          <w:del w:id="149" w:author="Samane Shahpouri" w:date="2024-07-07T11:24:00Z" w16du:dateUtc="2024-07-07T09:24:00Z">
            <w:r w:rsidR="00ED2812" w:rsidRPr="00164586" w:rsidDel="00CD357F">
              <w:rPr>
                <w:color w:val="000000"/>
                <w:lang w:val="en-US"/>
              </w:rPr>
              <w:delText>(15,16,19,20)</w:delText>
            </w:r>
          </w:del>
        </w:sdtContent>
      </w:sdt>
      <w:r w:rsidR="001C7ACD" w:rsidRPr="00C571B0">
        <w:rPr>
          <w:lang w:val="en-US"/>
        </w:rPr>
        <w:t xml:space="preserve">. Moreover, in </w:t>
      </w:r>
      <w:r w:rsidR="00BD666B" w:rsidRPr="00C571B0">
        <w:rPr>
          <w:lang w:val="en-US"/>
        </w:rPr>
        <w:t xml:space="preserve">reconstruction with </w:t>
      </w:r>
      <w:r w:rsidR="001C7ACD" w:rsidRPr="00C571B0">
        <w:rPr>
          <w:lang w:val="en-US"/>
        </w:rPr>
        <w:t xml:space="preserve">ASC, </w:t>
      </w:r>
      <w:r w:rsidR="00BD666B" w:rsidRPr="00C571B0">
        <w:rPr>
          <w:lang w:val="en-US"/>
        </w:rPr>
        <w:t>neighboring</w:t>
      </w:r>
      <w:r w:rsidR="001C7ACD" w:rsidRPr="00C571B0">
        <w:rPr>
          <w:lang w:val="en-US"/>
        </w:rPr>
        <w:t xml:space="preserve"> areas to high-activity organs</w:t>
      </w:r>
      <w:r w:rsidR="00BD666B" w:rsidRPr="00C571B0">
        <w:rPr>
          <w:lang w:val="en-US"/>
        </w:rPr>
        <w:t>,</w:t>
      </w:r>
      <w:r w:rsidR="001C7ACD" w:rsidRPr="00C571B0">
        <w:rPr>
          <w:lang w:val="en-US"/>
        </w:rPr>
        <w:t xml:space="preserve"> such as </w:t>
      </w:r>
      <w:r w:rsidR="00BD666B" w:rsidRPr="00C571B0">
        <w:rPr>
          <w:lang w:val="en-US"/>
        </w:rPr>
        <w:t xml:space="preserve">the </w:t>
      </w:r>
      <w:r w:rsidR="001C7ACD" w:rsidRPr="00C571B0">
        <w:rPr>
          <w:lang w:val="en-US"/>
        </w:rPr>
        <w:t>kidney bladder</w:t>
      </w:r>
      <w:r w:rsidR="00BD666B" w:rsidRPr="00C571B0">
        <w:rPr>
          <w:lang w:val="en-US"/>
        </w:rPr>
        <w:t>,</w:t>
      </w:r>
      <w:r w:rsidR="001C7ACD" w:rsidRPr="00C571B0">
        <w:rPr>
          <w:lang w:val="en-US"/>
        </w:rPr>
        <w:t xml:space="preserve"> might</w:t>
      </w:r>
      <w:ins w:id="150" w:author="Samane Shahpouri" w:date="2024-06-30T12:44:00Z" w16du:dateUtc="2024-06-30T10:44:00Z">
        <w:r w:rsidR="00717EFC">
          <w:rPr>
            <w:lang w:val="en-US"/>
          </w:rPr>
          <w:t xml:space="preserve"> be</w:t>
        </w:r>
      </w:ins>
      <w:r w:rsidR="001C7ACD" w:rsidRPr="00C571B0">
        <w:rPr>
          <w:lang w:val="en-US"/>
        </w:rPr>
        <w:t xml:space="preserve"> assign</w:t>
      </w:r>
      <w:ins w:id="151" w:author="Samane Shahpouri" w:date="2024-06-30T12:44:00Z" w16du:dateUtc="2024-06-30T10:44:00Z">
        <w:r w:rsidR="00717EFC">
          <w:rPr>
            <w:lang w:val="en-US"/>
          </w:rPr>
          <w:t>ed</w:t>
        </w:r>
      </w:ins>
      <w:r w:rsidR="001C7ACD" w:rsidRPr="00C571B0">
        <w:rPr>
          <w:lang w:val="en-US"/>
        </w:rPr>
        <w:t xml:space="preserve"> negative or zero values</w:t>
      </w:r>
      <w:r w:rsidR="00CD08BB" w:rsidRPr="00C571B0">
        <w:rPr>
          <w:lang w:val="en-US"/>
        </w:rPr>
        <w:t>, leading to halo artifacts in clinical observations</w:t>
      </w:r>
      <w:r w:rsidR="004B61E2" w:rsidRPr="00C571B0">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ins w:id="152" w:author="Samane Shahpouri" w:date="2024-07-08T17:50:00Z" w16du:dateUtc="2024-07-08T15:50:00Z">
            <w:r w:rsidR="00164586" w:rsidRPr="00164586">
              <w:rPr>
                <w:color w:val="000000"/>
                <w:lang w:val="en-US"/>
              </w:rPr>
              <w:t>(21,22)</w:t>
            </w:r>
          </w:ins>
          <w:del w:id="153" w:author="Samane Shahpouri" w:date="2024-07-07T11:24:00Z" w16du:dateUtc="2024-07-07T09:24:00Z">
            <w:r w:rsidR="00ED2812" w:rsidRPr="00164586" w:rsidDel="00CD357F">
              <w:rPr>
                <w:color w:val="000000"/>
                <w:lang w:val="en-US"/>
              </w:rPr>
              <w:delText>(21,22)</w:delText>
            </w:r>
          </w:del>
        </w:sdtContent>
      </w:sdt>
      <w:r w:rsidR="004B61E2" w:rsidRPr="00C571B0">
        <w:rPr>
          <w:lang w:val="en-US"/>
        </w:rPr>
        <w:t>.</w:t>
      </w:r>
    </w:p>
    <w:p w14:paraId="2345D1CB" w14:textId="6A958C2B" w:rsidR="00717EFC" w:rsidDel="00AC5C2E" w:rsidRDefault="00D7619F">
      <w:pPr>
        <w:rPr>
          <w:del w:id="154" w:author="Samane Shahpouri" w:date="2024-06-30T12:52:00Z" w16du:dateUtc="2024-06-30T10:52:00Z"/>
          <w:lang w:val="en-US"/>
        </w:rPr>
      </w:pPr>
      <w:r w:rsidRPr="00C571B0">
        <w:rPr>
          <w:rFonts w:asciiTheme="majorBidi" w:hAnsiTheme="majorBidi" w:cstheme="majorBidi"/>
          <w:lang w:val="en-US"/>
        </w:rPr>
        <w:t xml:space="preserve">Halo </w:t>
      </w:r>
      <w:r w:rsidR="00A25658" w:rsidRPr="00C571B0">
        <w:rPr>
          <w:rFonts w:asciiTheme="majorBidi" w:hAnsiTheme="majorBidi" w:cstheme="majorBidi"/>
          <w:lang w:val="en-US"/>
        </w:rPr>
        <w:t>art</w:t>
      </w:r>
      <w:r w:rsidR="00E85A62" w:rsidRPr="00C571B0">
        <w:rPr>
          <w:rFonts w:asciiTheme="majorBidi" w:hAnsiTheme="majorBidi" w:cstheme="majorBidi"/>
          <w:lang w:val="en-US"/>
        </w:rPr>
        <w:t xml:space="preserve">ifacts are very common </w:t>
      </w:r>
      <w:r w:rsidR="00CD08BB" w:rsidRPr="00C571B0">
        <w:rPr>
          <w:rFonts w:asciiTheme="majorBidi" w:hAnsiTheme="majorBidi" w:cstheme="majorBidi"/>
          <w:lang w:val="en-US"/>
        </w:rPr>
        <w:t>in</w:t>
      </w:r>
      <w:r w:rsidRPr="00C571B0">
        <w:rPr>
          <w:rFonts w:asciiTheme="majorBidi" w:hAnsiTheme="majorBidi" w:cstheme="majorBidi"/>
          <w:lang w:val="en-US"/>
        </w:rPr>
        <w:t xml:space="preserve"> </w:t>
      </w:r>
      <w:r w:rsidRPr="00C571B0">
        <w:rPr>
          <w:rFonts w:asciiTheme="majorBidi" w:hAnsiTheme="majorBidi" w:cstheme="majorBidi"/>
          <w:vertAlign w:val="superscript"/>
          <w:lang w:val="en-US"/>
        </w:rPr>
        <w:t>68</w:t>
      </w:r>
      <w:r w:rsidRPr="00C571B0">
        <w:rPr>
          <w:rFonts w:asciiTheme="majorBidi" w:hAnsiTheme="majorBidi" w:cstheme="majorBidi"/>
          <w:lang w:val="en-US"/>
        </w:rPr>
        <w:t>Ga</w:t>
      </w:r>
      <w:r w:rsidR="00CD08BB" w:rsidRPr="00C571B0">
        <w:rPr>
          <w:rFonts w:asciiTheme="majorBidi" w:hAnsiTheme="majorBidi" w:cstheme="majorBidi"/>
          <w:lang w:val="en-US"/>
        </w:rPr>
        <w:t xml:space="preserve">-PET imaging, </w:t>
      </w:r>
      <w:r w:rsidR="0037338F" w:rsidRPr="00C571B0">
        <w:rPr>
          <w:rFonts w:asciiTheme="majorBidi" w:hAnsiTheme="majorBidi" w:cstheme="majorBidi"/>
          <w:lang w:val="en-US"/>
        </w:rPr>
        <w:t xml:space="preserve">which </w:t>
      </w:r>
      <w:r w:rsidR="00BD666B" w:rsidRPr="00C571B0">
        <w:rPr>
          <w:rFonts w:asciiTheme="majorBidi" w:hAnsiTheme="majorBidi" w:cstheme="majorBidi"/>
          <w:lang w:val="en-US"/>
        </w:rPr>
        <w:t xml:space="preserve">is widely </w:t>
      </w:r>
      <w:del w:id="155" w:author="Samane Shahpouri" w:date="2024-06-30T12:52:00Z" w16du:dateUtc="2024-06-30T10:52:00Z">
        <w:r w:rsidR="00BD666B" w:rsidRPr="00C571B0" w:rsidDel="00717EFC">
          <w:rPr>
            <w:rFonts w:asciiTheme="majorBidi" w:hAnsiTheme="majorBidi" w:cstheme="majorBidi"/>
            <w:lang w:val="en-US"/>
          </w:rPr>
          <w:delText xml:space="preserve">used </w:delText>
        </w:r>
      </w:del>
      <w:ins w:id="156" w:author="Samane Shahpouri" w:date="2024-06-30T12:52:00Z" w16du:dateUtc="2024-06-30T10:52:00Z">
        <w:r w:rsidR="00717EFC">
          <w:rPr>
            <w:rFonts w:asciiTheme="majorBidi" w:hAnsiTheme="majorBidi" w:cstheme="majorBidi"/>
            <w:lang w:val="en-US"/>
          </w:rPr>
          <w:t xml:space="preserve">occurred in </w:t>
        </w:r>
      </w:ins>
      <w:del w:id="157" w:author="Samane Shahpouri" w:date="2024-06-30T12:52:00Z" w16du:dateUtc="2024-06-30T10:52:00Z">
        <w:r w:rsidR="00BD666B" w:rsidRPr="00C571B0" w:rsidDel="00717EFC">
          <w:rPr>
            <w:rFonts w:asciiTheme="majorBidi" w:hAnsiTheme="majorBidi" w:cstheme="majorBidi"/>
            <w:lang w:val="en-US"/>
          </w:rPr>
          <w:delText>for</w:delText>
        </w:r>
      </w:del>
      <w:r w:rsidR="00BD666B" w:rsidRPr="00C571B0">
        <w:rPr>
          <w:rFonts w:asciiTheme="majorBidi" w:hAnsiTheme="majorBidi" w:cstheme="majorBidi"/>
          <w:lang w:val="en-US"/>
        </w:rPr>
        <w:t xml:space="preserve"> prostate and pelvic cancer diagnosis, staging,</w:t>
      </w:r>
      <w:r w:rsidR="0037338F" w:rsidRPr="00C571B0">
        <w:rPr>
          <w:rFonts w:asciiTheme="majorBidi" w:hAnsiTheme="majorBidi" w:cstheme="majorBidi"/>
          <w:lang w:val="en-US"/>
        </w:rPr>
        <w:t xml:space="preserve"> and treatment planning. This artifact</w:t>
      </w:r>
      <w:r w:rsidR="00CD08BB" w:rsidRPr="00C571B0">
        <w:rPr>
          <w:rFonts w:asciiTheme="majorBidi" w:hAnsiTheme="majorBidi" w:cstheme="majorBidi"/>
          <w:lang w:val="en-US"/>
        </w:rPr>
        <w:t xml:space="preserve"> </w:t>
      </w:r>
      <w:r w:rsidR="0037338F" w:rsidRPr="00C571B0">
        <w:rPr>
          <w:rFonts w:asciiTheme="majorBidi" w:hAnsiTheme="majorBidi" w:cstheme="majorBidi"/>
          <w:lang w:val="en-US"/>
        </w:rPr>
        <w:t xml:space="preserve">might change </w:t>
      </w:r>
      <w:r w:rsidR="00BD666B" w:rsidRPr="00C571B0">
        <w:rPr>
          <w:rFonts w:asciiTheme="majorBidi" w:hAnsiTheme="majorBidi" w:cstheme="majorBidi"/>
          <w:lang w:val="en-US"/>
        </w:rPr>
        <w:t xml:space="preserve">the </w:t>
      </w:r>
      <w:del w:id="158" w:author="Samane Shahpouri" w:date="2024-06-30T12:48:00Z" w16du:dateUtc="2024-06-30T10:48:00Z">
        <w:r w:rsidR="0037338F" w:rsidRPr="00C571B0" w:rsidDel="00717EFC">
          <w:rPr>
            <w:rFonts w:asciiTheme="majorBidi" w:hAnsiTheme="majorBidi" w:cstheme="majorBidi"/>
            <w:lang w:val="en-US"/>
          </w:rPr>
          <w:delText xml:space="preserve">quantitative </w:delText>
        </w:r>
      </w:del>
      <w:r w:rsidR="0037338F" w:rsidRPr="00C571B0">
        <w:rPr>
          <w:rFonts w:asciiTheme="majorBidi" w:hAnsiTheme="majorBidi" w:cstheme="majorBidi"/>
          <w:lang w:val="en-US"/>
        </w:rPr>
        <w:t>interpretation of clinical diagnosis</w:t>
      </w:r>
      <w:r w:rsidR="00E66362" w:rsidRPr="00C571B0">
        <w:rPr>
          <w:rFonts w:asciiTheme="majorBidi" w:hAnsiTheme="majorBidi" w:cstheme="majorBidi"/>
          <w:lang w:val="en-US"/>
        </w:rPr>
        <w:t>.</w:t>
      </w:r>
      <w:r w:rsidR="00CD08BB" w:rsidRPr="00C571B0">
        <w:rPr>
          <w:rFonts w:asciiTheme="majorBidi" w:hAnsiTheme="majorBidi" w:cstheme="majorBidi"/>
          <w:lang w:val="en-US"/>
        </w:rPr>
        <w:t xml:space="preserve"> </w:t>
      </w:r>
      <w:r w:rsidR="00776A88" w:rsidRPr="00C571B0">
        <w:rPr>
          <w:lang w:val="en-US"/>
        </w:rPr>
        <w:t xml:space="preserve">To </w:t>
      </w:r>
      <w:del w:id="159" w:author="Samane Shahpouri" w:date="2024-06-30T12:55:00Z" w16du:dateUtc="2024-06-30T10:55:00Z">
        <w:r w:rsidR="00776A88" w:rsidRPr="00C571B0" w:rsidDel="001A602F">
          <w:rPr>
            <w:lang w:val="en-US"/>
          </w:rPr>
          <w:delText>remove</w:delText>
        </w:r>
        <w:r w:rsidR="00A25658" w:rsidRPr="00C571B0" w:rsidDel="001A602F">
          <w:rPr>
            <w:lang w:val="en-US"/>
          </w:rPr>
          <w:delText xml:space="preserve"> </w:delText>
        </w:r>
      </w:del>
      <w:ins w:id="160" w:author="Samane Shahpouri" w:date="2024-06-30T12:55:00Z" w16du:dateUtc="2024-06-30T10:55:00Z">
        <w:r w:rsidR="001A602F">
          <w:rPr>
            <w:lang w:val="en-US"/>
          </w:rPr>
          <w:t>prevent</w:t>
        </w:r>
        <w:r w:rsidR="001A602F" w:rsidRPr="00C571B0">
          <w:rPr>
            <w:lang w:val="en-US"/>
          </w:rPr>
          <w:t xml:space="preserve"> </w:t>
        </w:r>
      </w:ins>
      <w:r w:rsidRPr="00C571B0">
        <w:rPr>
          <w:lang w:val="en-US"/>
        </w:rPr>
        <w:t xml:space="preserve">these </w:t>
      </w:r>
      <w:r w:rsidR="00A25658" w:rsidRPr="00C571B0">
        <w:rPr>
          <w:lang w:val="en-US"/>
        </w:rPr>
        <w:t>art</w:t>
      </w:r>
      <w:r w:rsidR="002958BD" w:rsidRPr="00C571B0">
        <w:rPr>
          <w:lang w:val="en-US"/>
        </w:rPr>
        <w:t>ifacts, like giving diuretics, often makes the patient more uncomfortable and increases the chance of motion arti</w:t>
      </w:r>
      <w:r w:rsidR="00A25658" w:rsidRPr="00C571B0">
        <w:rPr>
          <w:lang w:val="en-US"/>
        </w:rPr>
        <w:t>facts, which makes</w:t>
      </w:r>
      <w:r w:rsidRPr="00C571B0">
        <w:rPr>
          <w:lang w:val="en-US"/>
        </w:rPr>
        <w:t xml:space="preserve"> the image quality and </w:t>
      </w:r>
      <w:r w:rsidR="00A25658" w:rsidRPr="00C571B0">
        <w:rPr>
          <w:lang w:val="en-US"/>
        </w:rPr>
        <w:t xml:space="preserve">readability even worse </w:t>
      </w:r>
      <w:sdt>
        <w:sdtPr>
          <w:rPr>
            <w:color w:val="000000"/>
            <w:lang w:val="en-US"/>
          </w:rPr>
          <w:tag w:val="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ins w:id="161" w:author="Samane Shahpouri" w:date="2024-07-08T17:50:00Z" w16du:dateUtc="2024-07-08T15:50:00Z">
            <w:r w:rsidR="00164586" w:rsidRPr="00164586">
              <w:rPr>
                <w:color w:val="000000"/>
                <w:lang w:val="en-US"/>
              </w:rPr>
              <w:t>(23,24)</w:t>
            </w:r>
          </w:ins>
          <w:del w:id="162" w:author="Samane Shahpouri" w:date="2024-07-07T11:24:00Z" w16du:dateUtc="2024-07-07T09:24:00Z">
            <w:r w:rsidR="00ED2812" w:rsidRPr="00164586" w:rsidDel="00CD357F">
              <w:rPr>
                <w:color w:val="000000"/>
                <w:lang w:val="en-US"/>
              </w:rPr>
              <w:delText>(23,24)</w:delText>
            </w:r>
          </w:del>
        </w:sdtContent>
      </w:sdt>
      <w:r w:rsidR="00A25658" w:rsidRPr="00C571B0">
        <w:rPr>
          <w:lang w:val="en-US"/>
        </w:rPr>
        <w:t xml:space="preserve">. </w:t>
      </w:r>
    </w:p>
    <w:p w14:paraId="6824A3AD" w14:textId="77777777" w:rsidR="00AC5C2E" w:rsidRDefault="00AC5C2E" w:rsidP="00717EFC">
      <w:pPr>
        <w:rPr>
          <w:ins w:id="163" w:author="Samane Shahpouri" w:date="2024-07-08T17:38:00Z" w16du:dateUtc="2024-07-08T15:38:00Z"/>
          <w:lang w:val="en-US"/>
        </w:rPr>
      </w:pPr>
    </w:p>
    <w:p w14:paraId="3824FDE1" w14:textId="02FD110D" w:rsidR="00AC5C2E" w:rsidRDefault="00AC5C2E" w:rsidP="00AC5C2E">
      <w:pPr>
        <w:jc w:val="both"/>
        <w:rPr>
          <w:ins w:id="164" w:author="Samane Shahpouri" w:date="2024-07-08T17:40:00Z" w16du:dateUtc="2024-07-08T15:40:00Z"/>
          <w:lang w:val="en-US"/>
        </w:rPr>
      </w:pPr>
      <w:ins w:id="165" w:author="Samane Shahpouri" w:date="2024-07-08T17:40:00Z" w16du:dateUtc="2024-07-08T15:40:00Z">
        <w:r w:rsidRPr="00C25452">
          <w:rPr>
            <w:lang w:val="en-US"/>
          </w:rPr>
          <w:t xml:space="preserve">Most PET acquisition settings are performed with arms up (to decrease photon scatter). As arm raising is uncomfortable for patients, this will cause arm motion during sequential PET and CT/MRI scans </w:t>
        </w:r>
      </w:ins>
      <w:customXmlInsRangeStart w:id="166" w:author="Samane Shahpouri" w:date="2024-07-08T17:40:00Z"/>
      <w:sdt>
        <w:sdtPr>
          <w:rPr>
            <w:color w:val="000000"/>
            <w:lang w:val="en-US"/>
          </w:rPr>
          <w:tag w:val="MENDELEY_CITATION_v3_eyJjaXRhdGlvbklEIjoiTUVOREVMRVlfQ0lUQVRJT05fZGQwNzAyMTYtNjFlYi00YThkLTljMzMtNDdmNTA0NWY5ZWNi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856999813"/>
          <w:placeholder>
            <w:docPart w:val="9D47C410F21C47BD9A107BF28E254EBD"/>
          </w:placeholder>
        </w:sdtPr>
        <w:sdtContent>
          <w:customXmlInsRangeEnd w:id="166"/>
          <w:ins w:id="167" w:author="Samane Shahpouri" w:date="2024-07-08T17:50:00Z" w16du:dateUtc="2024-07-08T15:50:00Z">
            <w:r w:rsidR="00164586" w:rsidRPr="00164586">
              <w:rPr>
                <w:color w:val="000000"/>
                <w:lang w:val="en-US"/>
              </w:rPr>
              <w:t>(25–27)</w:t>
            </w:r>
          </w:ins>
          <w:customXmlInsRangeStart w:id="168" w:author="Samane Shahpouri" w:date="2024-07-08T17:40:00Z"/>
        </w:sdtContent>
      </w:sdt>
      <w:customXmlInsRangeEnd w:id="168"/>
      <w:ins w:id="169" w:author="Samane Shahpouri" w:date="2024-07-08T17:40:00Z" w16du:dateUtc="2024-07-08T15:40:00Z">
        <w:r w:rsidRPr="00C25452">
          <w:rPr>
            <w:lang w:val="en-US"/>
          </w:rPr>
          <w:t>.</w:t>
        </w:r>
        <w:r w:rsidRPr="00B653BA">
          <w:rPr>
            <w:lang w:val="en-US"/>
          </w:rPr>
          <w:t xml:space="preserve"> </w:t>
        </w:r>
        <w:r w:rsidRPr="00C25452">
          <w:rPr>
            <w:lang w:val="en-US"/>
          </w:rPr>
          <w:t>The presence of artifacts can significantly decrease the image quality</w:t>
        </w:r>
        <w:r w:rsidRPr="00B653BA">
          <w:rPr>
            <w:lang w:val="en-US"/>
          </w:rPr>
          <w:t xml:space="preserve"> and </w:t>
        </w:r>
        <w:r w:rsidRPr="00C25452">
          <w:rPr>
            <w:lang w:val="en-US"/>
          </w:rPr>
          <w:t xml:space="preserve">accuracy of interpretation and result in misdiagnoses. Consequently, even repeating scans </w:t>
        </w:r>
        <w:r w:rsidRPr="00B653BA">
          <w:rPr>
            <w:lang w:val="en-US"/>
          </w:rPr>
          <w:t>fails</w:t>
        </w:r>
        <w:r w:rsidRPr="00C25452">
          <w:rPr>
            <w:lang w:val="en-US"/>
          </w:rPr>
          <w:t xml:space="preserve"> to resolve the issue and can lead to an increased cumulative total body dose, higher utilization rates, and longer waiting times </w:t>
        </w:r>
      </w:ins>
      <w:customXmlInsRangeStart w:id="170" w:author="Samane Shahpouri" w:date="2024-07-08T17:40:00Z"/>
      <w:sdt>
        <w:sdtPr>
          <w:rPr>
            <w:color w:val="000000"/>
            <w:lang w:val="en-US"/>
          </w:rPr>
          <w:tag w:val="MENDELEY_CITATION_v3_eyJjaXRhdGlvbklEIjoiTUVOREVMRVlfQ0lUQVRJT05fNTcwZWNjNmEtY2ZjOS00Mzc1LTg2ZjQtOGM3OWZiZmExNDlk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567183027"/>
          <w:placeholder>
            <w:docPart w:val="9D47C410F21C47BD9A107BF28E254EBD"/>
          </w:placeholder>
        </w:sdtPr>
        <w:sdtContent>
          <w:customXmlInsRangeEnd w:id="170"/>
          <w:ins w:id="171" w:author="Samane Shahpouri" w:date="2024-07-08T17:50:00Z" w16du:dateUtc="2024-07-08T15:50:00Z">
            <w:r w:rsidR="00164586" w:rsidRPr="00164586">
              <w:rPr>
                <w:color w:val="000000"/>
                <w:lang w:val="en-US"/>
              </w:rPr>
              <w:t>(28–30)</w:t>
            </w:r>
          </w:ins>
          <w:customXmlInsRangeStart w:id="172" w:author="Samane Shahpouri" w:date="2024-07-08T17:40:00Z"/>
        </w:sdtContent>
      </w:sdt>
      <w:customXmlInsRangeEnd w:id="172"/>
      <w:ins w:id="173" w:author="Samane Shahpouri" w:date="2024-07-08T17:40:00Z" w16du:dateUtc="2024-07-08T15:40:00Z">
        <w:r w:rsidRPr="00C25452">
          <w:rPr>
            <w:lang w:val="en-US"/>
          </w:rPr>
          <w:t>.</w:t>
        </w:r>
      </w:ins>
    </w:p>
    <w:p w14:paraId="12316377" w14:textId="142CE407" w:rsidR="00164586" w:rsidRDefault="00164586" w:rsidP="00164586">
      <w:pPr>
        <w:jc w:val="both"/>
        <w:rPr>
          <w:ins w:id="174" w:author="Samane Shahpouri" w:date="2024-07-08T17:49:00Z" w16du:dateUtc="2024-07-08T15:49:00Z"/>
          <w:lang w:val="en-US"/>
        </w:rPr>
      </w:pPr>
      <w:ins w:id="175" w:author="Samane Shahpouri" w:date="2024-07-08T17:49:00Z" w16du:dateUtc="2024-07-08T15:49:00Z">
        <w:r>
          <w:rPr>
            <w:lang w:val="en-US"/>
          </w:rPr>
          <w:t xml:space="preserve">Many </w:t>
        </w:r>
        <w:r w:rsidRPr="00026EAD">
          <w:rPr>
            <w:lang w:val="en-US"/>
          </w:rPr>
          <w:t xml:space="preserve">algorithms </w:t>
        </w:r>
        <w:r>
          <w:rPr>
            <w:lang w:val="en-US"/>
          </w:rPr>
          <w:t xml:space="preserve">have been proposed </w:t>
        </w:r>
        <w:r w:rsidRPr="00026EAD">
          <w:rPr>
            <w:lang w:val="en-US"/>
          </w:rPr>
          <w:t>for generating μ-maps, such as the maximum likelihood estimation of activity and attenuation</w:t>
        </w:r>
        <w:r>
          <w:rPr>
            <w:lang w:val="en-US"/>
          </w:rPr>
          <w:t xml:space="preserve">, popularly known as </w:t>
        </w:r>
        <w:r w:rsidRPr="00026EAD">
          <w:rPr>
            <w:lang w:val="en-US"/>
          </w:rPr>
          <w:t>MLAA</w:t>
        </w:r>
        <w:r>
          <w:rPr>
            <w:lang w:val="en-US"/>
          </w:rPr>
          <w:t>. It estimates radiotracer distribution and the attenuation map simultaneously from the emission data. However, it</w:t>
        </w:r>
        <w:r w:rsidRPr="00934F73">
          <w:rPr>
            <w:lang w:val="en-US"/>
          </w:rPr>
          <w:t xml:space="preserve"> </w:t>
        </w:r>
        <w:r>
          <w:rPr>
            <w:lang w:val="en-US"/>
          </w:rPr>
          <w:t>has been</w:t>
        </w:r>
        <w:r w:rsidRPr="00934F73">
          <w:rPr>
            <w:lang w:val="en-US"/>
          </w:rPr>
          <w:t xml:space="preserve"> limited by </w:t>
        </w:r>
        <w:r>
          <w:rPr>
            <w:lang w:val="en-US"/>
          </w:rPr>
          <w:t xml:space="preserve">poor </w:t>
        </w:r>
        <w:r w:rsidRPr="00934F73">
          <w:rPr>
            <w:lang w:val="en-US"/>
          </w:rPr>
          <w:t>coincidence time</w:t>
        </w:r>
        <w:r>
          <w:rPr>
            <w:lang w:val="en-US"/>
          </w:rPr>
          <w:t xml:space="preserve"> resolution which affects positional uncertainty</w:t>
        </w:r>
        <w:r w:rsidRPr="00026EAD">
          <w:rPr>
            <w:lang w:val="en-US"/>
          </w:rPr>
          <w:t xml:space="preserve">. </w:t>
        </w:r>
        <w:r>
          <w:rPr>
            <w:lang w:val="en-US"/>
          </w:rPr>
          <w:t xml:space="preserve">Later, with introduction of time of flight </w:t>
        </w:r>
        <w:r w:rsidRPr="00026EAD">
          <w:rPr>
            <w:lang w:val="en-US"/>
          </w:rPr>
          <w:t>(TOF)</w:t>
        </w:r>
        <w:r>
          <w:rPr>
            <w:lang w:val="en-US"/>
          </w:rPr>
          <w:t xml:space="preserve"> and spatial time revolution, the accuracy and reconstruction convergence in MLAA and similar algorithms are significantly enhanced </w:t>
        </w:r>
      </w:ins>
      <w:customXmlInsRangeStart w:id="176" w:author="Samane Shahpouri" w:date="2024-07-08T17:49:00Z"/>
      <w:sdt>
        <w:sdtPr>
          <w:rPr>
            <w:color w:val="000000"/>
            <w:lang w:val="en-US"/>
          </w:rPr>
          <w:tag w:val="MENDELEY_CITATION_v3_eyJjaXRhdGlvbklEIjoiTUVOREVMRVlfQ0lUQVRJT05fYTExMjViNjAtZTdiZi00NmQ2LThmYWYtOTkyY2U5ZGVkZDE5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376964392"/>
          <w:placeholder>
            <w:docPart w:val="EAA32CD975014E1FAEC64582D0A24F44"/>
          </w:placeholder>
        </w:sdtPr>
        <w:sdtContent>
          <w:customXmlInsRangeEnd w:id="176"/>
          <w:ins w:id="177" w:author="Samane Shahpouri" w:date="2024-07-08T17:50:00Z" w16du:dateUtc="2024-07-08T15:50:00Z">
            <w:r w:rsidRPr="00164586">
              <w:rPr>
                <w:color w:val="000000"/>
                <w:lang w:val="en-US"/>
              </w:rPr>
              <w:t>(31–</w:t>
            </w:r>
          </w:ins>
          <w:customXmlInsRangeStart w:id="178" w:author="Samane Shahpouri" w:date="2024-07-08T17:49:00Z"/>
        </w:sdtContent>
      </w:sdt>
      <w:customXmlInsRangeEnd w:id="178"/>
      <w:ins w:id="179" w:author="Samane Shahpouri" w:date="2024-07-08T17:49:00Z" w16du:dateUtc="2024-07-08T15:49:00Z">
        <w:r w:rsidRPr="00ED2812">
          <w:rPr>
            <w:color w:val="000000"/>
            <w:lang w:val="en-US"/>
          </w:rPr>
          <w:t>34)</w:t>
        </w:r>
        <w:r>
          <w:rPr>
            <w:color w:val="000000"/>
            <w:lang w:val="en-US"/>
          </w:rPr>
          <w:t xml:space="preserve">. </w:t>
        </w:r>
        <w:r w:rsidRPr="00026EAD">
          <w:rPr>
            <w:lang w:val="en-US"/>
          </w:rPr>
          <w:t xml:space="preserve">Whole-body PET scanners with a long axial field of view (LAFOV) have significantly improved quantification and image resolution  </w:t>
        </w:r>
      </w:ins>
      <w:customXmlInsRangeStart w:id="180" w:author="Samane Shahpouri" w:date="2024-07-08T17:49:00Z"/>
      <w:sdt>
        <w:sdtPr>
          <w:rPr>
            <w:color w:val="000000"/>
            <w:lang w:val="en-US"/>
          </w:rPr>
          <w:tag w:val="MENDELEY_CITATION_v3_eyJjaXRhdGlvbklEIjoiTUVOREVMRVlfQ0lUQVRJT05fY2M5NzQ3NTMtNzE5Yy00YzJkLThlMzktMmViNWVkYzM3MGVjIiwicHJvcGVydGllcyI6eyJub3RlSW5kZXgiOjB9LCJpc0VkaXRlZCI6ZmFsc2UsIm1hbnVhbE92ZXJyaWRlIjp7ImlzTWFudWFsbHlPdmVycmlkZGVuIjpmYWxzZSwiY2l0ZXByb2NUZXh0IjoiKDgsOSwzNOKAkzM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1905518911"/>
          <w:placeholder>
            <w:docPart w:val="D4EAF7E103974C488A55E82C649A89C5"/>
          </w:placeholder>
        </w:sdtPr>
        <w:sdtContent>
          <w:customXmlInsRangeEnd w:id="180"/>
          <w:ins w:id="181" w:author="Samane Shahpouri" w:date="2024-07-08T17:50:00Z" w16du:dateUtc="2024-07-08T15:50:00Z">
            <w:r w:rsidRPr="00164586">
              <w:rPr>
                <w:color w:val="000000"/>
                <w:lang w:val="en-US"/>
              </w:rPr>
              <w:t>(8,9,34–37)</w:t>
            </w:r>
          </w:ins>
          <w:customXmlInsRangeStart w:id="182" w:author="Samane Shahpouri" w:date="2024-07-08T17:49:00Z"/>
        </w:sdtContent>
      </w:sdt>
      <w:customXmlInsRangeEnd w:id="182"/>
      <w:ins w:id="183" w:author="Samane Shahpouri" w:date="2024-07-08T17:49:00Z" w16du:dateUtc="2024-07-08T15:49:00Z">
        <w:r>
          <w:rPr>
            <w:color w:val="000000"/>
            <w:lang w:val="en-US"/>
          </w:rPr>
          <w:t>.</w:t>
        </w:r>
        <w:r>
          <w:rPr>
            <w:lang w:val="en-US"/>
          </w:rPr>
          <w:t xml:space="preserve"> </w:t>
        </w:r>
        <w:r w:rsidRPr="0090680D">
          <w:rPr>
            <w:lang w:val="en-US"/>
          </w:rPr>
          <w:t xml:space="preserve">Still, there has been tremendous improvement regarding </w:t>
        </w:r>
        <w:r>
          <w:rPr>
            <w:lang w:val="en-US"/>
          </w:rPr>
          <w:t>ASC</w:t>
        </w:r>
        <w:r w:rsidRPr="0090680D">
          <w:rPr>
            <w:lang w:val="en-US"/>
          </w:rPr>
          <w:t xml:space="preserve"> and the incorporation of advanced </w:t>
        </w:r>
        <w:r w:rsidRPr="0090680D">
          <w:rPr>
            <w:lang w:val="en-US"/>
          </w:rPr>
          <w:lastRenderedPageBreak/>
          <w:t xml:space="preserve">technologies. However, till today, the relation of activity distribution to attenuation remains a challenging frontier, and the occurrence of unavoidable artifacts persists </w:t>
        </w:r>
        <w:r w:rsidRPr="00026EAD">
          <w:rPr>
            <w:lang w:val="en-US"/>
          </w:rPr>
          <w:t>(28).</w:t>
        </w:r>
      </w:ins>
    </w:p>
    <w:p w14:paraId="4053DAD0" w14:textId="72318BDB" w:rsidR="00FB1AFB" w:rsidRPr="00C25452" w:rsidDel="00164586" w:rsidRDefault="00FB1AFB">
      <w:pPr>
        <w:rPr>
          <w:del w:id="184" w:author="Samane Shahpouri" w:date="2024-07-08T17:50:00Z" w16du:dateUtc="2024-07-08T15:50:00Z"/>
          <w:rFonts w:asciiTheme="majorBidi" w:hAnsiTheme="majorBidi" w:cstheme="majorBidi"/>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523BE05E"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682E84B1"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4"/>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0956933C"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1466E8">
        <w:rPr>
          <w:noProof/>
          <w:sz w:val="22"/>
          <w:szCs w:val="22"/>
          <w:lang w:val="en-US"/>
        </w:rPr>
        <w:t>1</w:t>
      </w:r>
      <w:r w:rsidRPr="00C25452">
        <w:rPr>
          <w:noProof/>
          <w:sz w:val="22"/>
          <w:szCs w:val="22"/>
          <w:lang w:val="en-US"/>
        </w:rPr>
        <w:fldChar w:fldCharType="end"/>
      </w:r>
      <w:r w:rsidRPr="00C25452">
        <w:rPr>
          <w:sz w:val="22"/>
          <w:szCs w:val="22"/>
          <w:lang w:val="en-US"/>
        </w:rPr>
        <w:t>:</w:t>
      </w:r>
      <w:del w:id="185" w:author="Samane Shahpouri" w:date="2024-07-06T10:28:00Z" w16du:dateUtc="2024-07-06T08:28:00Z">
        <w:r w:rsidRPr="00C25452" w:rsidDel="000543C4">
          <w:rPr>
            <w:sz w:val="22"/>
            <w:szCs w:val="22"/>
            <w:lang w:val="en-US"/>
          </w:rPr>
          <w:delText xml:space="preserve"> </w:delText>
        </w:r>
      </w:del>
      <w:ins w:id="186" w:author="Samane Shahpouri" w:date="2024-07-06T10:28:00Z" w16du:dateUtc="2024-07-06T08:28:00Z">
        <w:r w:rsidR="000543C4" w:rsidRPr="000543C4">
          <w:rPr>
            <w:sz w:val="22"/>
            <w:szCs w:val="22"/>
            <w:lang w:val="en-US"/>
          </w:rPr>
          <w:t xml:space="preserve"> </w:t>
        </w:r>
      </w:ins>
      <w:ins w:id="187" w:author="Samane Shahpouri" w:date="2024-07-08T17:38:00Z" w16du:dateUtc="2024-07-08T15:38:00Z">
        <w:r w:rsidR="00AC5C2E">
          <w:rPr>
            <w:sz w:val="22"/>
            <w:szCs w:val="22"/>
            <w:lang w:val="en-US"/>
          </w:rPr>
          <w:t>Two</w:t>
        </w:r>
      </w:ins>
      <w:ins w:id="188" w:author="Samane Shahpouri" w:date="2024-07-06T10:28:00Z" w16du:dateUtc="2024-07-06T08:28:00Z">
        <w:r w:rsidR="000543C4" w:rsidRPr="000543C4">
          <w:rPr>
            <w:sz w:val="22"/>
            <w:szCs w:val="22"/>
            <w:lang w:val="en-US"/>
          </w:rPr>
          <w:t xml:space="preserve"> examples of PET images before and after ASC. The non-ASC shows PET scans without attenuation and scatter correction; the CT-ASC shows PET scans after applying CT-based attenuation and scatter correction. As can be seen, the corrected images have higher intensity values due to the attenuation correction procedure that </w:t>
        </w:r>
      </w:ins>
      <w:ins w:id="189" w:author="Samane Shahpouri" w:date="2024-07-07T21:07:00Z" w16du:dateUtc="2024-07-07T19:07:00Z">
        <w:r w:rsidR="00506E6C" w:rsidRPr="000543C4">
          <w:rPr>
            <w:sz w:val="22"/>
            <w:szCs w:val="22"/>
            <w:lang w:val="en-US"/>
          </w:rPr>
          <w:t>compensates for</w:t>
        </w:r>
      </w:ins>
      <w:ins w:id="190" w:author="Samane Shahpouri" w:date="2024-07-06T10:28:00Z" w16du:dateUtc="2024-07-06T08:28:00Z">
        <w:r w:rsidR="000543C4" w:rsidRPr="000543C4">
          <w:rPr>
            <w:sz w:val="22"/>
            <w:szCs w:val="22"/>
            <w:lang w:val="en-US"/>
          </w:rPr>
          <w:t xml:space="preserve"> part of a signal, which was lost during photons passage through the body. So, the more accurate representations image of the radioactive tracer distribution is shown and, more explicit images containing information about anatomic structures and lesions. Notice a multiplied clarity and enhanced lesion detection in the CT-ASC images compared to the non-ASC images.</w:t>
        </w:r>
      </w:ins>
      <w:del w:id="191" w:author="Samane Shahpouri" w:date="2024-07-06T10:28:00Z" w16du:dateUtc="2024-07-06T08:28:00Z">
        <w:r w:rsidRPr="00C25452" w:rsidDel="000543C4">
          <w:rPr>
            <w:sz w:val="22"/>
            <w:szCs w:val="22"/>
            <w:lang w:val="en-US"/>
          </w:rPr>
          <w:delText>showcases examples of PET images before and after attenuation and scatter correction.</w:delText>
        </w:r>
      </w:del>
    </w:p>
    <w:p w14:paraId="70765BDB" w14:textId="77777777" w:rsidR="00FB1AFB" w:rsidRPr="00C25452" w:rsidDel="00AC5C2E" w:rsidRDefault="00FB1AFB" w:rsidP="00FB1AFB">
      <w:pPr>
        <w:rPr>
          <w:del w:id="192" w:author="Samane Shahpouri" w:date="2024-07-08T17:40:00Z" w16du:dateUtc="2024-07-08T15:40:00Z"/>
          <w:lang w:val="en-US"/>
        </w:rPr>
      </w:pPr>
    </w:p>
    <w:p w14:paraId="29D56769" w14:textId="57DBAB21" w:rsidR="00AC5C2E" w:rsidRPr="00C25452" w:rsidDel="00164586" w:rsidRDefault="00D7619F" w:rsidP="00AC5C2E">
      <w:pPr>
        <w:jc w:val="both"/>
        <w:rPr>
          <w:del w:id="193" w:author="Samane Shahpouri" w:date="2024-07-08T17:50:00Z" w16du:dateUtc="2024-07-08T15:50:00Z"/>
          <w:lang w:val="en-US"/>
        </w:rPr>
      </w:pPr>
      <w:del w:id="194" w:author="Samane Shahpouri" w:date="2024-07-08T17:40:00Z" w16du:dateUtc="2024-07-08T15:40:00Z">
        <w:r w:rsidRPr="00C25452" w:rsidDel="00AC5C2E">
          <w:rPr>
            <w:lang w:val="en-US"/>
          </w:rPr>
          <w:delText xml:space="preserve">Most PET acquisition settings are performed with arms up (to decrease photon </w:delText>
        </w:r>
        <w:r w:rsidR="007D66C1" w:rsidRPr="00C25452" w:rsidDel="00AC5C2E">
          <w:rPr>
            <w:lang w:val="en-US"/>
          </w:rPr>
          <w:delText>scatter</w:delText>
        </w:r>
        <w:r w:rsidRPr="00C25452" w:rsidDel="00AC5C2E">
          <w:rPr>
            <w:lang w:val="en-US"/>
          </w:rPr>
          <w:delText xml:space="preserve">). </w:delText>
        </w:r>
        <w:r w:rsidR="00A25658" w:rsidRPr="00C25452" w:rsidDel="00AC5C2E">
          <w:rPr>
            <w:lang w:val="en-US"/>
          </w:rPr>
          <w:delText>As arm</w:delText>
        </w:r>
        <w:r w:rsidRPr="00C25452" w:rsidDel="00AC5C2E">
          <w:rPr>
            <w:lang w:val="en-US"/>
          </w:rPr>
          <w:delText xml:space="preserve"> raising is uncomfortable for patients, </w:delText>
        </w:r>
        <w:r w:rsidR="00A25658" w:rsidRPr="00C25452" w:rsidDel="00AC5C2E">
          <w:rPr>
            <w:lang w:val="en-US"/>
          </w:rPr>
          <w:delText>this will cause</w:delText>
        </w:r>
        <w:r w:rsidRPr="00C25452" w:rsidDel="00AC5C2E">
          <w:rPr>
            <w:lang w:val="en-US"/>
          </w:rPr>
          <w:delText xml:space="preserve"> arm motion during sequential PET and CT/MRI scans</w:delText>
        </w:r>
        <w:r w:rsidR="0037471D" w:rsidRPr="00C25452" w:rsidDel="00AC5C2E">
          <w:rPr>
            <w:lang w:val="en-US"/>
          </w:rPr>
          <w:delText xml:space="preserve"> </w:delText>
        </w:r>
      </w:del>
      <w:customXmlDelRangeStart w:id="195" w:author="Samane Shahpouri" w:date="2024-07-08T17:40:00Z"/>
      <w:sdt>
        <w:sdtPr>
          <w:rPr>
            <w:color w:val="000000"/>
            <w:lang w:val="en-US"/>
          </w:rPr>
          <w:tag w:val="MENDELEY_CITATION_v3_eyJjaXRhdGlvbklEIjoiTUVOREVMRVlfQ0lUQVRJT05fNTczMDNkYzEtMGNmMi00YjljLTllYzEtZDIxNzBjNjNiZDEw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customXmlDelRangeEnd w:id="195"/>
          <w:del w:id="196" w:author="Samane Shahpouri" w:date="2024-07-07T11:24:00Z" w16du:dateUtc="2024-07-07T09:24:00Z">
            <w:r w:rsidR="00ED2812" w:rsidRPr="00164586" w:rsidDel="00CD357F">
              <w:rPr>
                <w:color w:val="000000"/>
                <w:lang w:val="en-US"/>
              </w:rPr>
              <w:delText>(25–27)</w:delText>
            </w:r>
          </w:del>
          <w:customXmlDelRangeStart w:id="197" w:author="Samane Shahpouri" w:date="2024-07-08T17:40:00Z"/>
        </w:sdtContent>
      </w:sdt>
      <w:customXmlDelRangeEnd w:id="197"/>
      <w:del w:id="198" w:author="Samane Shahpouri" w:date="2024-07-08T17:40:00Z" w16du:dateUtc="2024-07-08T15:40:00Z">
        <w:r w:rsidR="00A25658" w:rsidRPr="00C25452" w:rsidDel="00AC5C2E">
          <w:rPr>
            <w:lang w:val="en-US"/>
          </w:rPr>
          <w:delText>.</w:delText>
        </w:r>
        <w:r w:rsidR="00AF3B88" w:rsidRPr="00B653BA" w:rsidDel="00AC5C2E">
          <w:rPr>
            <w:lang w:val="en-US"/>
          </w:rPr>
          <w:delText xml:space="preserve"> </w:delText>
        </w:r>
        <w:r w:rsidR="00F802B2" w:rsidRPr="00C25452" w:rsidDel="00AC5C2E">
          <w:rPr>
            <w:lang w:val="en-US"/>
          </w:rPr>
          <w:delText>The presence of artifacts can significantly decrease the image quality</w:delText>
        </w:r>
        <w:r w:rsidR="009C2A50" w:rsidRPr="00B653BA" w:rsidDel="00AC5C2E">
          <w:rPr>
            <w:lang w:val="en-US"/>
          </w:rPr>
          <w:delText xml:space="preserve"> and </w:delText>
        </w:r>
        <w:r w:rsidR="00F802B2" w:rsidRPr="00C25452" w:rsidDel="00AC5C2E">
          <w:rPr>
            <w:lang w:val="en-US"/>
          </w:rPr>
          <w:delText xml:space="preserve">accuracy of interpretation and result in misdiagnoses. Consequently, even repeating scans </w:delText>
        </w:r>
        <w:r w:rsidR="009C2A50" w:rsidRPr="00B653BA" w:rsidDel="00AC5C2E">
          <w:rPr>
            <w:lang w:val="en-US"/>
          </w:rPr>
          <w:delText>fails</w:delText>
        </w:r>
        <w:r w:rsidR="009C2A50" w:rsidRPr="00C25452" w:rsidDel="00AC5C2E">
          <w:rPr>
            <w:lang w:val="en-US"/>
          </w:rPr>
          <w:delText xml:space="preserve"> </w:delText>
        </w:r>
        <w:r w:rsidR="00F802B2" w:rsidRPr="00C25452" w:rsidDel="00AC5C2E">
          <w:rPr>
            <w:lang w:val="en-US"/>
          </w:rPr>
          <w:delText xml:space="preserve">to resolve the issue and can lead to an increased cumulative total body dose, higher utilization rates, and longer waiting times </w:delText>
        </w:r>
      </w:del>
      <w:customXmlDelRangeStart w:id="199" w:author="Samane Shahpouri" w:date="2024-07-08T17:40:00Z"/>
      <w:sdt>
        <w:sdtPr>
          <w:rPr>
            <w:color w:val="000000"/>
            <w:lang w:val="en-US"/>
          </w:rPr>
          <w:tag w:val="MENDELEY_CITATION_v3_eyJjaXRhdGlvbklEIjoiTUVOREVMRVlfQ0lUQVRJT05fMDAzZjBmZmMtZTY4NS00OTM4LWE2OTEtNWFlN2FhYmRjYmU4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customXmlDelRangeEnd w:id="199"/>
          <w:del w:id="200" w:author="Samane Shahpouri" w:date="2024-07-07T11:24:00Z" w16du:dateUtc="2024-07-07T09:24:00Z">
            <w:r w:rsidR="00ED2812" w:rsidRPr="00164586" w:rsidDel="00CD357F">
              <w:rPr>
                <w:color w:val="000000"/>
                <w:lang w:val="en-US"/>
              </w:rPr>
              <w:delText>(28–30)</w:delText>
            </w:r>
          </w:del>
          <w:customXmlDelRangeStart w:id="201" w:author="Samane Shahpouri" w:date="2024-07-08T17:40:00Z"/>
        </w:sdtContent>
      </w:sdt>
      <w:customXmlDelRangeEnd w:id="201"/>
      <w:del w:id="202" w:author="Samane Shahpouri" w:date="2024-07-08T17:40:00Z" w16du:dateUtc="2024-07-08T15:40:00Z">
        <w:r w:rsidR="00A25658" w:rsidRPr="00C25452" w:rsidDel="00AC5C2E">
          <w:rPr>
            <w:lang w:val="en-US"/>
          </w:rPr>
          <w:delText>.</w:delText>
        </w:r>
      </w:del>
    </w:p>
    <w:p w14:paraId="3BEAA5B2" w14:textId="06A91B41" w:rsidR="003B3431" w:rsidRDefault="00026EAD" w:rsidP="00F42AA9">
      <w:pPr>
        <w:jc w:val="both"/>
        <w:rPr>
          <w:lang w:val="en-US"/>
        </w:rPr>
      </w:pPr>
      <w:del w:id="203" w:author="Samane Shahpouri" w:date="2024-06-30T13:14:00Z" w16du:dateUtc="2024-06-30T11:14:00Z">
        <w:r w:rsidRPr="00026EAD" w:rsidDel="003E1826">
          <w:rPr>
            <w:lang w:val="en-US"/>
          </w:rPr>
          <w:delText xml:space="preserve">Overall, this field has seen progress through different </w:delText>
        </w:r>
      </w:del>
      <w:del w:id="204" w:author="Samane Shahpouri" w:date="2024-07-06T19:23:00Z" w16du:dateUtc="2024-07-06T17:23:00Z">
        <w:r w:rsidRPr="00026EAD" w:rsidDel="00023795">
          <w:rPr>
            <w:lang w:val="en-US"/>
          </w:rPr>
          <w:delText xml:space="preserve">algorithms for generating μ-maps, such as the maximum likelihood estimation of activity and attenuation (MLAA), </w:delText>
        </w:r>
        <w:r w:rsidRPr="00F106D2" w:rsidDel="00023795">
          <w:rPr>
            <w:highlight w:val="yellow"/>
            <w:lang w:val="en-US"/>
            <w:rPrChange w:id="205" w:author="Samane Shahpouri" w:date="2024-06-30T13:24:00Z" w16du:dateUtc="2024-06-30T11:24:00Z">
              <w:rPr>
                <w:lang w:val="en-US"/>
              </w:rPr>
            </w:rPrChange>
          </w:rPr>
          <w:delText>which is limited by</w:delText>
        </w:r>
        <w:r w:rsidR="00F42AA9" w:rsidRPr="00F106D2" w:rsidDel="00023795">
          <w:rPr>
            <w:highlight w:val="yellow"/>
            <w:lang w:val="en-US"/>
            <w:rPrChange w:id="206" w:author="Samane Shahpouri" w:date="2024-06-30T13:24:00Z" w16du:dateUtc="2024-06-30T11:24:00Z">
              <w:rPr>
                <w:lang w:val="en-US"/>
              </w:rPr>
            </w:rPrChange>
          </w:rPr>
          <w:delText xml:space="preserve"> </w:delText>
        </w:r>
        <w:r w:rsidRPr="00F106D2" w:rsidDel="00023795">
          <w:rPr>
            <w:highlight w:val="yellow"/>
            <w:lang w:val="en-US"/>
            <w:rPrChange w:id="207" w:author="Samane Shahpouri" w:date="2024-06-30T13:24:00Z" w16du:dateUtc="2024-06-30T11:24:00Z">
              <w:rPr>
                <w:lang w:val="en-US"/>
              </w:rPr>
            </w:rPrChange>
          </w:rPr>
          <w:delText>insufficient coincidence time</w:delText>
        </w:r>
        <w:r w:rsidRPr="00026EAD" w:rsidDel="00023795">
          <w:rPr>
            <w:lang w:val="en-US"/>
          </w:rPr>
          <w:delText>. Further</w:delText>
        </w:r>
        <w:r w:rsidR="00F42AA9" w:rsidDel="00023795">
          <w:rPr>
            <w:lang w:val="en-US"/>
          </w:rPr>
          <w:delText>, MLAA and similar algorithms are enhanced in combination with</w:delText>
        </w:r>
        <w:r w:rsidRPr="00026EAD" w:rsidDel="00023795">
          <w:rPr>
            <w:lang w:val="en-US"/>
          </w:rPr>
          <w:delText xml:space="preserve"> time of flight (TOF)</w:delText>
        </w:r>
        <w:r w:rsidR="00F42AA9" w:rsidDel="00023795">
          <w:rPr>
            <w:lang w:val="en-US"/>
          </w:rPr>
          <w:delText xml:space="preserve"> </w:delText>
        </w:r>
      </w:del>
      <w:customXmlDelRangeStart w:id="208" w:author="Samane Shahpouri" w:date="2024-07-08T17:49:00Z"/>
      <w:sdt>
        <w:sdtPr>
          <w:rPr>
            <w:color w:val="000000"/>
            <w:lang w:val="en-US"/>
          </w:rPr>
          <w:tag w:val="MENDELEY_CITATION_v3_eyJjaXRhdGlvbklEIjoiTUVOREVMRVlfQ0lUQVRJT05fMzUxNzRjZmMtYWQ1NC00OTEyLTg3OTAtMmYwZTg2Y2YzYzBi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820227034"/>
          <w:placeholder>
            <w:docPart w:val="9B0043A122914F25BF0A8546B1F0498B"/>
          </w:placeholder>
        </w:sdtPr>
        <w:sdtContent>
          <w:customXmlDelRangeEnd w:id="208"/>
          <w:del w:id="209" w:author="Samane Shahpouri" w:date="2024-07-07T11:24:00Z" w16du:dateUtc="2024-07-07T09:24:00Z">
            <w:r w:rsidR="00ED2812" w:rsidRPr="00164586" w:rsidDel="00CD357F">
              <w:rPr>
                <w:color w:val="000000"/>
                <w:lang w:val="en-US"/>
              </w:rPr>
              <w:delText>(31–</w:delText>
            </w:r>
          </w:del>
          <w:customXmlDelRangeStart w:id="210" w:author="Samane Shahpouri" w:date="2024-07-08T17:49:00Z"/>
        </w:sdtContent>
      </w:sdt>
      <w:customXmlDelRangeEnd w:id="210"/>
      <w:del w:id="211" w:author="Samane Shahpouri" w:date="2024-07-08T17:49:00Z" w16du:dateUtc="2024-07-08T15:49:00Z">
        <w:r w:rsidR="00ED2812" w:rsidRPr="00ED2812" w:rsidDel="00164586">
          <w:rPr>
            <w:color w:val="000000"/>
            <w:lang w:val="en-US"/>
          </w:rPr>
          <w:delText>34)</w:delText>
        </w:r>
        <w:r w:rsidR="00F42AA9" w:rsidDel="00164586">
          <w:rPr>
            <w:color w:val="000000"/>
            <w:lang w:val="en-US"/>
          </w:rPr>
          <w:delText xml:space="preserve">. </w:delText>
        </w:r>
      </w:del>
      <w:del w:id="212" w:author="Samane Shahpouri" w:date="2024-07-06T19:23:00Z" w16du:dateUtc="2024-07-06T17:23:00Z">
        <w:r w:rsidRPr="00026EAD" w:rsidDel="00023795">
          <w:rPr>
            <w:lang w:val="en-US"/>
          </w:rPr>
          <w:delText xml:space="preserve">Further </w:delText>
        </w:r>
        <w:r w:rsidR="00F42AA9" w:rsidDel="00023795">
          <w:rPr>
            <w:lang w:val="en-US"/>
          </w:rPr>
          <w:delText xml:space="preserve">enhancement </w:delText>
        </w:r>
        <w:r w:rsidRPr="00026EAD" w:rsidDel="00023795">
          <w:rPr>
            <w:lang w:val="en-US"/>
          </w:rPr>
          <w:delText xml:space="preserve">on MLAA and similar algorithms is done in combination </w:delText>
        </w:r>
        <w:r w:rsidR="00F42AA9" w:rsidDel="00023795">
          <w:rPr>
            <w:lang w:val="en-US"/>
          </w:rPr>
          <w:delText>with</w:delText>
        </w:r>
        <w:r w:rsidRPr="00026EAD" w:rsidDel="00023795">
          <w:rPr>
            <w:lang w:val="en-US"/>
          </w:rPr>
          <w:delText xml:space="preserve"> time of flight (TOF).  </w:delText>
        </w:r>
      </w:del>
      <w:del w:id="213" w:author="Samane Shahpouri" w:date="2024-07-08T17:49:00Z" w16du:dateUtc="2024-07-08T15:49:00Z">
        <w:r w:rsidRPr="00026EAD" w:rsidDel="00164586">
          <w:rPr>
            <w:lang w:val="en-US"/>
          </w:rPr>
          <w:delText xml:space="preserve">Whole-body PET scanners with a long axial field of view (LAFOV) have significantly improved quantification and image resolution  </w:delText>
        </w:r>
      </w:del>
      <w:customXmlDelRangeStart w:id="214" w:author="Samane Shahpouri" w:date="2024-07-08T17:49:00Z"/>
      <w:sdt>
        <w:sdtPr>
          <w:rPr>
            <w:color w:val="000000"/>
            <w:lang w:val="en-US"/>
          </w:rPr>
          <w:tag w:val="MENDELEY_CITATION_v3_eyJjaXRhdGlvbklEIjoiTUVOREVMRVlfQ0lUQVRJT05fZWMzMjg4NGEtOGVlYS00Mjg5LTk4ZWQtNTJlNTdkYzgxNTMxIiwicHJvcGVydGllcyI6eyJub3RlSW5kZXgiOjB9LCJpc0VkaXRlZCI6ZmFsc2UsIm1hbnVhbE92ZXJyaWRlIjp7ImlzTWFudWFsbHlPdmVycmlkZGVuIjpmYWxzZSwiY2l0ZXByb2NUZXh0IjoiKDgsOSwzNOKAkzM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2038648365"/>
          <w:placeholder>
            <w:docPart w:val="AEACEA8475FC4347B355403CB987ECF4"/>
          </w:placeholder>
        </w:sdtPr>
        <w:sdtContent>
          <w:customXmlDelRangeEnd w:id="214"/>
          <w:del w:id="215" w:author="Samane Shahpouri" w:date="2024-07-07T11:24:00Z" w16du:dateUtc="2024-07-07T09:24:00Z">
            <w:r w:rsidR="00ED2812" w:rsidRPr="00164586" w:rsidDel="00CD357F">
              <w:rPr>
                <w:color w:val="000000"/>
                <w:lang w:val="en-US"/>
              </w:rPr>
              <w:delText>(8,9,35–38)</w:delText>
            </w:r>
          </w:del>
          <w:customXmlDelRangeStart w:id="216" w:author="Samane Shahpouri" w:date="2024-07-08T17:49:00Z"/>
        </w:sdtContent>
      </w:sdt>
      <w:customXmlDelRangeEnd w:id="216"/>
      <w:del w:id="217" w:author="Samane Shahpouri" w:date="2024-07-08T17:49:00Z" w16du:dateUtc="2024-07-08T15:49:00Z">
        <w:r w:rsidDel="00164586">
          <w:rPr>
            <w:color w:val="000000"/>
            <w:lang w:val="en-US"/>
          </w:rPr>
          <w:delText>.</w:delText>
        </w:r>
        <w:r w:rsidDel="00164586">
          <w:rPr>
            <w:lang w:val="en-US"/>
          </w:rPr>
          <w:delText xml:space="preserve"> </w:delText>
        </w:r>
      </w:del>
      <w:del w:id="218" w:author="Samane Shahpouri" w:date="2024-06-30T13:22:00Z" w16du:dateUtc="2024-06-30T11:22:00Z">
        <w:r w:rsidRPr="00026EAD" w:rsidDel="0090680D">
          <w:rPr>
            <w:lang w:val="en-US"/>
          </w:rPr>
          <w:delText xml:space="preserve">However, up until now, the </w:delText>
        </w:r>
        <w:r w:rsidR="00F42AA9" w:rsidDel="0090680D">
          <w:rPr>
            <w:lang w:val="en-US"/>
          </w:rPr>
          <w:delText>relationship</w:delText>
        </w:r>
        <w:r w:rsidRPr="00026EAD" w:rsidDel="0090680D">
          <w:rPr>
            <w:lang w:val="en-US"/>
          </w:rPr>
          <w:delText xml:space="preserve"> between activity distribution and attenuation is a challenging frontier </w:delText>
        </w:r>
      </w:del>
      <w:del w:id="219" w:author="Samane Shahpouri" w:date="2024-07-08T17:49:00Z" w16du:dateUtc="2024-07-08T15:49:00Z">
        <w:r w:rsidRPr="00026EAD" w:rsidDel="00164586">
          <w:rPr>
            <w:lang w:val="en-US"/>
          </w:rPr>
          <w:delText>(28).</w:delText>
        </w:r>
      </w:del>
      <w:del w:id="220" w:author="Samane Shahpouri" w:date="2024-06-30T13:14:00Z" w16du:dateUtc="2024-06-30T11:14:00Z">
        <w:r w:rsidR="00F42AA9" w:rsidDel="0090680D">
          <w:rPr>
            <w:lang w:val="en-US"/>
          </w:rPr>
          <w:delText xml:space="preserve"> </w:delText>
        </w:r>
      </w:del>
      <w:r w:rsidR="0025561A" w:rsidRPr="0025561A">
        <w:rPr>
          <w:lang w:val="en-US"/>
        </w:rPr>
        <w:t>Recent notable progress in segmentation, classification, detection, noise reduction, and reconstruction research areas utilizing artificial intelligence (AI) has encouraged nuclear medicine researchers to investigate CT-free methods for ASC in PET imaging</w:t>
      </w:r>
      <w:r w:rsidR="00F42AA9">
        <w:rPr>
          <w:lang w:val="en-US"/>
        </w:rPr>
        <w:t xml:space="preserve"> </w:t>
      </w:r>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M4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ins w:id="221" w:author="Samane Shahpouri" w:date="2024-07-08T17:50:00Z" w16du:dateUtc="2024-07-08T15:50:00Z">
            <w:r w:rsidR="00164586" w:rsidRPr="00164586">
              <w:rPr>
                <w:color w:val="000000"/>
                <w:lang w:val="en-US"/>
              </w:rPr>
              <w:t>(38–57)</w:t>
            </w:r>
          </w:ins>
          <w:del w:id="222" w:author="Samane Shahpouri" w:date="2024-07-07T11:24:00Z" w16du:dateUtc="2024-07-07T09:24:00Z">
            <w:r w:rsidR="00ED2812" w:rsidRPr="00164586" w:rsidDel="00CD357F">
              <w:rPr>
                <w:color w:val="000000"/>
                <w:lang w:val="en-US"/>
              </w:rPr>
              <w:delText>(39–58)</w:delText>
            </w:r>
          </w:del>
        </w:sdtContent>
      </w:sdt>
      <w:r w:rsidR="003B3431" w:rsidRPr="00C25452">
        <w:rPr>
          <w:lang w:val="en-US"/>
        </w:rPr>
        <w:t xml:space="preserve">. </w:t>
      </w:r>
      <w:r w:rsidR="0025561A" w:rsidRPr="0025561A">
        <w:rPr>
          <w:lang w:val="en-US"/>
        </w:rPr>
        <w:t xml:space="preserve">CT Elimination has advantages for </w:t>
      </w:r>
      <w:r w:rsidR="008A4B4F">
        <w:rPr>
          <w:lang w:val="en-US"/>
        </w:rPr>
        <w:t>those who</w:t>
      </w:r>
      <w:r w:rsidR="0025561A" w:rsidRPr="0025561A">
        <w:rPr>
          <w:lang w:val="en-US"/>
        </w:rPr>
        <w:t xml:space="preserve"> </w:t>
      </w:r>
      <w:r w:rsidR="00C571B0">
        <w:rPr>
          <w:lang w:val="en-US"/>
        </w:rPr>
        <w:t>require</w:t>
      </w:r>
      <w:r w:rsidR="0025561A" w:rsidRPr="0025561A">
        <w:rPr>
          <w:lang w:val="en-US"/>
        </w:rPr>
        <w:t xml:space="preserve"> repeated </w:t>
      </w:r>
      <w:r w:rsidR="008A4B4F">
        <w:rPr>
          <w:lang w:val="en-US"/>
        </w:rPr>
        <w:t>scans</w:t>
      </w:r>
      <w:r w:rsidR="0025561A" w:rsidRPr="0025561A">
        <w:rPr>
          <w:lang w:val="en-US"/>
        </w:rPr>
        <w:t>, especially for pediatric patients</w:t>
      </w:r>
      <w:r w:rsidR="008A4B4F">
        <w:rPr>
          <w:lang w:val="en-US"/>
        </w:rPr>
        <w:t>,</w:t>
      </w:r>
      <w:r w:rsidR="0025561A" w:rsidRPr="0025561A">
        <w:rPr>
          <w:lang w:val="en-US"/>
        </w:rPr>
        <w:t xml:space="preserve"> as even </w:t>
      </w:r>
      <w:r w:rsidR="008A4B4F">
        <w:rPr>
          <w:lang w:val="en-US"/>
        </w:rPr>
        <w:t xml:space="preserve">a </w:t>
      </w:r>
      <w:r w:rsidR="0025561A" w:rsidRPr="0025561A">
        <w:rPr>
          <w:lang w:val="en-US"/>
        </w:rPr>
        <w:t>minor reduction in cumulative radiation exposure could cause a significant impact</w:t>
      </w:r>
      <w:r w:rsidR="003B3431"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U4LDU5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ins w:id="223" w:author="Samane Shahpouri" w:date="2024-07-08T17:50:00Z" w16du:dateUtc="2024-07-08T15:50:00Z">
            <w:r w:rsidR="00164586" w:rsidRPr="00164586">
              <w:rPr>
                <w:color w:val="000000"/>
                <w:lang w:val="en-US"/>
              </w:rPr>
              <w:t>(58,59)</w:t>
            </w:r>
          </w:ins>
          <w:del w:id="224" w:author="Samane Shahpouri" w:date="2024-07-07T11:24:00Z" w16du:dateUtc="2024-07-07T09:24:00Z">
            <w:r w:rsidR="00ED2812" w:rsidRPr="00164586" w:rsidDel="00CD357F">
              <w:rPr>
                <w:color w:val="000000"/>
                <w:lang w:val="en-US"/>
              </w:rPr>
              <w:delText>(59,60)</w:delText>
            </w:r>
          </w:del>
        </w:sdtContent>
      </w:sdt>
      <w:r w:rsidR="003B3431" w:rsidRPr="00D47CC0">
        <w:rPr>
          <w:lang w:val="en-US"/>
        </w:rPr>
        <w:t>.</w:t>
      </w:r>
    </w:p>
    <w:p w14:paraId="11480B92" w14:textId="1534EB81" w:rsidR="00D7619F" w:rsidRPr="00D47CC0" w:rsidRDefault="004B1358" w:rsidP="00FB1AFB">
      <w:pPr>
        <w:rPr>
          <w:lang w:val="en-US"/>
        </w:rPr>
      </w:pPr>
      <w:r w:rsidRPr="00D47CC0">
        <w:rPr>
          <w:lang w:val="en-US"/>
        </w:rPr>
        <w:t>Some Deep Learning</w:t>
      </w:r>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Yw4oCTNjU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ins w:id="225" w:author="Samane Shahpouri" w:date="2024-07-08T17:50:00Z" w16du:dateUtc="2024-07-08T15:50:00Z">
            <w:r w:rsidR="00164586" w:rsidRPr="00164586">
              <w:rPr>
                <w:color w:val="000000"/>
                <w:lang w:val="en-US"/>
              </w:rPr>
              <w:t>(60–65)</w:t>
            </w:r>
          </w:ins>
          <w:del w:id="226" w:author="Samane Shahpouri" w:date="2024-07-07T11:24:00Z" w16du:dateUtc="2024-07-07T09:24:00Z">
            <w:r w:rsidR="00ED2812" w:rsidRPr="00164586" w:rsidDel="00CD357F">
              <w:rPr>
                <w:color w:val="000000"/>
                <w:lang w:val="en-US"/>
              </w:rPr>
              <w:delText>(61–66)</w:delText>
            </w:r>
          </w:del>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r w:rsidR="00C571B0" w:rsidRPr="00D47CC0">
        <w:rPr>
          <w:lang w:val="en-US"/>
        </w:rPr>
        <w:t>NAC) as</w:t>
      </w:r>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M5LDQzLDY2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ins w:id="227" w:author="Samane Shahpouri" w:date="2024-07-08T17:50:00Z" w16du:dateUtc="2024-07-08T15:50:00Z">
            <w:r w:rsidR="00164586" w:rsidRPr="00164586">
              <w:rPr>
                <w:color w:val="000000"/>
                <w:lang w:val="en-US"/>
              </w:rPr>
              <w:t>(39,43,66)</w:t>
            </w:r>
          </w:ins>
          <w:del w:id="228" w:author="Samane Shahpouri" w:date="2024-07-07T11:24:00Z" w16du:dateUtc="2024-07-07T09:24:00Z">
            <w:r w:rsidR="00ED2812" w:rsidRPr="00164586" w:rsidDel="00CD357F">
              <w:rPr>
                <w:color w:val="000000"/>
                <w:lang w:val="en-US"/>
              </w:rPr>
              <w:delText>(40,44,67)</w:delText>
            </w:r>
          </w:del>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deep learning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Y3LDY4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ins w:id="229" w:author="Samane Shahpouri" w:date="2024-07-08T17:50:00Z" w16du:dateUtc="2024-07-08T15:50:00Z">
            <w:r w:rsidR="00164586" w:rsidRPr="00164586">
              <w:rPr>
                <w:color w:val="000000"/>
                <w:lang w:val="en-US"/>
              </w:rPr>
              <w:t>(67,68)</w:t>
            </w:r>
          </w:ins>
          <w:del w:id="230" w:author="Samane Shahpouri" w:date="2024-07-07T11:24:00Z" w16du:dateUtc="2024-07-07T09:24:00Z">
            <w:r w:rsidR="00ED2812" w:rsidRPr="00164586" w:rsidDel="00CD357F">
              <w:rPr>
                <w:color w:val="000000"/>
                <w:lang w:val="en-US"/>
              </w:rPr>
              <w:delText>(68,69)</w:delText>
            </w:r>
          </w:del>
        </w:sdtContent>
      </w:sdt>
      <w:r w:rsidR="00A25658" w:rsidRPr="00D47CC0">
        <w:rPr>
          <w:lang w:val="en-US"/>
        </w:rPr>
        <w:t>.</w:t>
      </w:r>
    </w:p>
    <w:p w14:paraId="48899BBE" w14:textId="77611FF2" w:rsidR="00B351CA" w:rsidRPr="00D47CC0" w:rsidRDefault="001F4964" w:rsidP="00D804A5">
      <w:pPr>
        <w:rPr>
          <w:lang w:val="en-US"/>
        </w:rPr>
      </w:pPr>
      <w:r w:rsidRPr="00C571B0">
        <w:rPr>
          <w:lang w:val="en-US"/>
        </w:rPr>
        <w:t>A</w:t>
      </w:r>
      <w:r w:rsidR="00B12C7D" w:rsidRPr="00C571B0">
        <w:rPr>
          <w:lang w:val="en-US"/>
        </w:rPr>
        <w:t xml:space="preserve">n </w:t>
      </w:r>
      <w:r w:rsidR="00C571B0" w:rsidRPr="00C571B0">
        <w:rPr>
          <w:lang w:val="en-US"/>
        </w:rPr>
        <w:t>important question</w:t>
      </w:r>
      <w:r w:rsidRPr="00C571B0">
        <w:rPr>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 </w:t>
      </w:r>
      <w:r w:rsidR="00F67590" w:rsidRPr="00B653BA">
        <w:rPr>
          <w:lang w:val="en-US"/>
        </w:rPr>
        <w:t xml:space="preserve"> </w:t>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E3LDE4LDY5LDcw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ins w:id="231" w:author="Samane Shahpouri" w:date="2024-07-08T17:50:00Z" w16du:dateUtc="2024-07-08T15:50:00Z">
            <w:r w:rsidR="00164586" w:rsidRPr="00164586">
              <w:rPr>
                <w:color w:val="000000"/>
                <w:lang w:val="en-US"/>
              </w:rPr>
              <w:t>(17,18,69,70)</w:t>
            </w:r>
          </w:ins>
          <w:del w:id="232" w:author="Samane Shahpouri" w:date="2024-07-07T11:24:00Z" w16du:dateUtc="2024-07-07T09:24:00Z">
            <w:r w:rsidR="00ED2812" w:rsidRPr="00164586" w:rsidDel="00CD357F">
              <w:rPr>
                <w:color w:val="000000"/>
                <w:lang w:val="en-US"/>
              </w:rPr>
              <w:delText>(17,18,70,71)</w:delText>
            </w:r>
          </w:del>
        </w:sdtContent>
      </w:sdt>
      <w:r w:rsidR="00C571B0">
        <w:rPr>
          <w:color w:val="000000"/>
          <w:lang w:val="en-US"/>
        </w:rPr>
        <w:t xml:space="preserve">. </w:t>
      </w:r>
      <w:r w:rsidR="00C571B0">
        <w:rPr>
          <w:lang w:val="en-US"/>
        </w:rPr>
        <w:t>Yet, to achieve widespread clinical acceptance and enhance PET imaging's diagnostic capabilities, novel correction techniques in CT-free PET imaging avenues must be sought</w:t>
      </w:r>
      <w:r w:rsidR="00A25658" w:rsidRPr="00D47CC0">
        <w:rPr>
          <w:lang w:val="en-US"/>
        </w:rPr>
        <w:t>.</w:t>
      </w:r>
    </w:p>
    <w:p w14:paraId="49D39125" w14:textId="5B1E61EE" w:rsidR="00C65504" w:rsidRDefault="00731EF1" w:rsidP="00D804A5">
      <w:pPr>
        <w:rPr>
          <w:ins w:id="233" w:author="Samane Shahpouri" w:date="2024-07-07T09:39:00Z" w16du:dateUtc="2024-07-07T07:39:00Z"/>
          <w:rFonts w:asciiTheme="majorBidi" w:hAnsiTheme="majorBidi" w:cstheme="majorBidi"/>
          <w:lang w:val="en-US"/>
        </w:rPr>
      </w:pPr>
      <w:r w:rsidRPr="00C571B0">
        <w:rPr>
          <w:lang w:val="en-US"/>
        </w:rPr>
        <w:t xml:space="preserve">Previous research </w:t>
      </w:r>
      <w:r w:rsidR="000D2EAC" w:rsidRPr="00C571B0">
        <w:rPr>
          <w:lang w:val="en-US"/>
        </w:rPr>
        <w:t>ha</w:t>
      </w:r>
      <w:r w:rsidRPr="00C571B0">
        <w:rPr>
          <w:lang w:val="en-US"/>
        </w:rPr>
        <w:t>s</w:t>
      </w:r>
      <w:r w:rsidR="000D2EAC" w:rsidRPr="00C571B0">
        <w:rPr>
          <w:lang w:val="en-US"/>
        </w:rPr>
        <w:t xml:space="preserve"> shown </w:t>
      </w:r>
      <w:r w:rsidR="00A25658" w:rsidRPr="00C571B0">
        <w:rPr>
          <w:lang w:val="en-US"/>
        </w:rPr>
        <w:t>that</w:t>
      </w:r>
      <w:r w:rsidR="000D2EAC" w:rsidRPr="00C571B0">
        <w:rPr>
          <w:lang w:val="en-US"/>
        </w:rPr>
        <w:t xml:space="preserve"> direct ASC frameworks </w:t>
      </w:r>
      <w:r w:rsidR="00A25658" w:rsidRPr="00C571B0">
        <w:rPr>
          <w:lang w:val="en-US"/>
        </w:rPr>
        <w:t xml:space="preserve">can </w:t>
      </w:r>
      <w:r w:rsidRPr="00C571B0">
        <w:rPr>
          <w:lang w:val="en-US"/>
        </w:rPr>
        <w:t>correct</w:t>
      </w:r>
      <w:r w:rsidR="00A25658" w:rsidRPr="00C571B0">
        <w:rPr>
          <w:lang w:val="en-US"/>
        </w:rPr>
        <w:t xml:space="preserve"> </w:t>
      </w:r>
      <w:r w:rsidR="00936DED" w:rsidRPr="00C571B0">
        <w:rPr>
          <w:lang w:val="en-US"/>
        </w:rPr>
        <w:t xml:space="preserve">artifacts </w:t>
      </w:r>
      <w:r w:rsidR="000D2EAC" w:rsidRPr="00C571B0">
        <w:rPr>
          <w:lang w:val="en-US"/>
        </w:rPr>
        <w:t xml:space="preserve">in </w:t>
      </w:r>
      <w:r w:rsidR="000D2EAC" w:rsidRPr="00C571B0">
        <w:rPr>
          <w:vertAlign w:val="superscript"/>
          <w:lang w:val="en-US"/>
        </w:rPr>
        <w:t>18</w:t>
      </w:r>
      <w:r w:rsidR="000D2EAC" w:rsidRPr="00C571B0">
        <w:rPr>
          <w:lang w:val="en-US"/>
        </w:rPr>
        <w:t xml:space="preserve">F-FDG PET/CT </w:t>
      </w:r>
      <w:r w:rsidR="00A25658" w:rsidRPr="00C571B0">
        <w:rPr>
          <w:lang w:val="en-US"/>
        </w:rPr>
        <w:t>images</w:t>
      </w:r>
      <w:r w:rsidR="00B12C7D" w:rsidRPr="00C571B0">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Y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ins w:id="234" w:author="Samane Shahpouri" w:date="2024-07-08T17:50:00Z" w16du:dateUtc="2024-07-08T15:50:00Z">
            <w:r w:rsidR="00164586" w:rsidRPr="00164586">
              <w:rPr>
                <w:color w:val="000000"/>
                <w:lang w:val="en-US"/>
              </w:rPr>
              <w:t>(65)</w:t>
            </w:r>
          </w:ins>
          <w:del w:id="235" w:author="Samane Shahpouri" w:date="2024-07-07T11:24:00Z" w16du:dateUtc="2024-07-07T09:24:00Z">
            <w:r w:rsidR="00ED2812" w:rsidRPr="00164586" w:rsidDel="00CD357F">
              <w:rPr>
                <w:color w:val="000000"/>
                <w:lang w:val="en-US"/>
              </w:rPr>
              <w:delText>(66)</w:delText>
            </w:r>
          </w:del>
        </w:sdtContent>
      </w:sdt>
      <w:r w:rsidR="000D2EAC" w:rsidRPr="00C571B0">
        <w:rPr>
          <w:lang w:val="en-US"/>
        </w:rPr>
        <w:t xml:space="preserve">. </w:t>
      </w:r>
      <w:del w:id="236" w:author="Samane Shahpouri" w:date="2024-07-07T09:22:00Z" w16du:dateUtc="2024-07-07T07:22:00Z">
        <w:r w:rsidR="005011BA" w:rsidRPr="00C571B0" w:rsidDel="004B394D">
          <w:rPr>
            <w:lang w:val="en-US"/>
          </w:rPr>
          <w:delText xml:space="preserve">Additionally, </w:delText>
        </w:r>
      </w:del>
      <w:del w:id="237" w:author="Samane Shahpouri" w:date="2024-07-07T09:20:00Z" w16du:dateUtc="2024-07-07T07:20:00Z">
        <w:r w:rsidR="005011BA" w:rsidRPr="00C571B0" w:rsidDel="004B394D">
          <w:rPr>
            <w:lang w:val="en-US"/>
          </w:rPr>
          <w:delText xml:space="preserve">the </w:delText>
        </w:r>
      </w:del>
      <w:ins w:id="238" w:author="Samane Shahpouri" w:date="2024-07-07T09:22:00Z" w16du:dateUtc="2024-07-07T07:22:00Z">
        <w:r w:rsidR="004B394D">
          <w:rPr>
            <w:lang w:val="en-US"/>
          </w:rPr>
          <w:t>A</w:t>
        </w:r>
      </w:ins>
      <w:ins w:id="239" w:author="Samane Shahpouri" w:date="2024-07-07T09:20:00Z" w16du:dateUtc="2024-07-07T07:20:00Z">
        <w:r w:rsidR="004B394D">
          <w:rPr>
            <w:lang w:val="en-US"/>
          </w:rPr>
          <w:t xml:space="preserve"> ver</w:t>
        </w:r>
      </w:ins>
      <w:ins w:id="240" w:author="Samane Shahpouri" w:date="2024-07-07T09:21:00Z" w16du:dateUtc="2024-07-07T07:21:00Z">
        <w:r w:rsidR="004B394D">
          <w:rPr>
            <w:lang w:val="en-US"/>
          </w:rPr>
          <w:t>satile</w:t>
        </w:r>
      </w:ins>
      <w:ins w:id="241" w:author="Samane Shahpouri" w:date="2024-07-07T09:20:00Z" w16du:dateUtc="2024-07-07T07:20:00Z">
        <w:r w:rsidR="004B394D" w:rsidRPr="00C571B0">
          <w:rPr>
            <w:lang w:val="en-US"/>
          </w:rPr>
          <w:t xml:space="preserve"> </w:t>
        </w:r>
      </w:ins>
      <w:del w:id="242" w:author="Samane Shahpouri" w:date="2024-07-07T09:36:00Z" w16du:dateUtc="2024-07-07T07:36:00Z">
        <w:r w:rsidR="00DB2A5B" w:rsidRPr="00C571B0" w:rsidDel="004B394D">
          <w:rPr>
            <w:lang w:val="en-US"/>
          </w:rPr>
          <w:delText xml:space="preserve">GAN </w:delText>
        </w:r>
      </w:del>
      <w:r w:rsidR="005011BA" w:rsidRPr="00C571B0">
        <w:rPr>
          <w:lang w:val="en-US"/>
        </w:rPr>
        <w:t>model</w:t>
      </w:r>
      <w:ins w:id="243" w:author="Samane Shahpouri" w:date="2024-07-07T09:15:00Z" w16du:dateUtc="2024-07-07T07:15:00Z">
        <w:r w:rsidR="004B394D">
          <w:rPr>
            <w:lang w:val="en-US"/>
          </w:rPr>
          <w:t xml:space="preserve"> </w:t>
        </w:r>
      </w:ins>
      <w:ins w:id="244" w:author="Samane Shahpouri" w:date="2024-07-07T09:37:00Z" w16du:dateUtc="2024-07-07T07:37:00Z">
        <w:r w:rsidR="004B394D">
          <w:rPr>
            <w:lang w:val="en-US"/>
          </w:rPr>
          <w:t xml:space="preserve">using </w:t>
        </w:r>
      </w:ins>
      <w:ins w:id="245" w:author="Samane Shahpouri" w:date="2024-07-07T09:39:00Z" w16du:dateUtc="2024-07-07T07:39:00Z">
        <w:r w:rsidR="004B394D">
          <w:rPr>
            <w:lang w:val="en-US"/>
          </w:rPr>
          <w:t>an</w:t>
        </w:r>
      </w:ins>
      <w:ins w:id="246" w:author="Samane Shahpouri" w:date="2024-07-07T09:37:00Z" w16du:dateUtc="2024-07-07T07:37:00Z">
        <w:r w:rsidR="004B394D">
          <w:rPr>
            <w:lang w:val="en-US"/>
          </w:rPr>
          <w:t xml:space="preserve"> idea of </w:t>
        </w:r>
      </w:ins>
      <w:ins w:id="247" w:author="Samane Shahpouri" w:date="2024-07-07T09:39:00Z" w16du:dateUtc="2024-07-07T07:39:00Z">
        <w:r w:rsidR="004B394D">
          <w:rPr>
            <w:lang w:val="en-US"/>
          </w:rPr>
          <w:t xml:space="preserve">decomposition PET </w:t>
        </w:r>
      </w:ins>
      <w:ins w:id="248" w:author="Samane Shahpouri" w:date="2024-07-07T09:40:00Z" w16du:dateUtc="2024-07-07T07:40:00Z">
        <w:r w:rsidR="004B394D">
          <w:rPr>
            <w:lang w:val="en-US"/>
          </w:rPr>
          <w:t xml:space="preserve">image into two anatomical </w:t>
        </w:r>
      </w:ins>
      <w:ins w:id="249" w:author="Samane Shahpouri" w:date="2024-07-07T09:41:00Z" w16du:dateUtc="2024-07-07T07:41:00Z">
        <w:r w:rsidR="004B394D">
          <w:rPr>
            <w:lang w:val="en-US"/>
          </w:rPr>
          <w:t>independent and dependent information</w:t>
        </w:r>
      </w:ins>
      <w:ins w:id="250" w:author="Samane Shahpouri" w:date="2024-07-07T09:37:00Z" w16du:dateUtc="2024-07-07T07:37:00Z">
        <w:r w:rsidR="004B394D">
          <w:rPr>
            <w:lang w:val="en-US"/>
          </w:rPr>
          <w:t xml:space="preserve"> </w:t>
        </w:r>
      </w:ins>
      <w:ins w:id="251" w:author="Samane Shahpouri" w:date="2024-07-07T09:15:00Z" w16du:dateUtc="2024-07-07T07:15:00Z">
        <w:r w:rsidR="004B394D">
          <w:rPr>
            <w:lang w:val="en-US"/>
          </w:rPr>
          <w:t>was proposed</w:t>
        </w:r>
      </w:ins>
      <w:del w:id="252" w:author="Samane Shahpouri" w:date="2024-07-07T09:15:00Z" w16du:dateUtc="2024-07-07T07:15:00Z">
        <w:r w:rsidR="005011BA" w:rsidRPr="00C571B0" w:rsidDel="004B394D">
          <w:rPr>
            <w:lang w:val="en-US"/>
          </w:rPr>
          <w:delText>'s performance</w:delText>
        </w:r>
      </w:del>
      <w:r w:rsidR="005011BA" w:rsidRPr="00C571B0">
        <w:rPr>
          <w:lang w:val="en-US"/>
        </w:rPr>
        <w:t xml:space="preserve"> </w:t>
      </w:r>
      <w:ins w:id="253" w:author="Samane Shahpouri" w:date="2024-07-07T09:15:00Z" w16du:dateUtc="2024-07-07T07:15:00Z">
        <w:r w:rsidR="004B394D">
          <w:rPr>
            <w:lang w:val="en-US"/>
          </w:rPr>
          <w:t xml:space="preserve">to </w:t>
        </w:r>
      </w:ins>
      <w:ins w:id="254" w:author="Samane Shahpouri" w:date="2024-07-07T09:21:00Z" w16du:dateUtc="2024-07-07T07:21:00Z">
        <w:r w:rsidR="004B394D">
          <w:rPr>
            <w:lang w:val="en-US"/>
          </w:rPr>
          <w:t>address the</w:t>
        </w:r>
      </w:ins>
      <w:ins w:id="255" w:author="Samane Shahpouri" w:date="2024-07-07T09:15:00Z" w16du:dateUtc="2024-07-07T07:15:00Z">
        <w:r w:rsidR="004B394D">
          <w:rPr>
            <w:lang w:val="en-US"/>
          </w:rPr>
          <w:t xml:space="preserve"> limitation</w:t>
        </w:r>
      </w:ins>
      <w:ins w:id="256" w:author="Samane Shahpouri" w:date="2024-07-07T09:21:00Z" w16du:dateUtc="2024-07-07T07:21:00Z">
        <w:r w:rsidR="004B394D">
          <w:rPr>
            <w:lang w:val="en-US"/>
          </w:rPr>
          <w:t>s</w:t>
        </w:r>
      </w:ins>
      <w:ins w:id="257" w:author="Samane Shahpouri" w:date="2024-07-07T09:15:00Z" w16du:dateUtc="2024-07-07T07:15:00Z">
        <w:r w:rsidR="004B394D">
          <w:rPr>
            <w:lang w:val="en-US"/>
          </w:rPr>
          <w:t xml:space="preserve"> </w:t>
        </w:r>
      </w:ins>
      <w:del w:id="258" w:author="Samane Shahpouri" w:date="2024-07-07T09:15:00Z" w16du:dateUtc="2024-07-07T07:15:00Z">
        <w:r w:rsidR="005011BA" w:rsidRPr="00C571B0" w:rsidDel="004B394D">
          <w:rPr>
            <w:lang w:val="en-US"/>
          </w:rPr>
          <w:delText xml:space="preserve">in combination </w:delText>
        </w:r>
        <w:r w:rsidR="00F67590" w:rsidRPr="00C571B0" w:rsidDel="004B394D">
          <w:rPr>
            <w:lang w:val="en-US"/>
          </w:rPr>
          <w:delText xml:space="preserve">with </w:delText>
        </w:r>
        <w:r w:rsidR="00F67590" w:rsidRPr="00C571B0" w:rsidDel="004B394D">
          <w:rPr>
            <w:vertAlign w:val="superscript"/>
            <w:lang w:val="en-US"/>
          </w:rPr>
          <w:delText>68</w:delText>
        </w:r>
        <w:r w:rsidR="00F67590" w:rsidRPr="00C571B0" w:rsidDel="004B394D">
          <w:rPr>
            <w:lang w:val="en-US"/>
          </w:rPr>
          <w:delText xml:space="preserve">Ga and </w:delText>
        </w:r>
        <w:r w:rsidR="00F67590" w:rsidRPr="00C571B0" w:rsidDel="004B394D">
          <w:rPr>
            <w:vertAlign w:val="superscript"/>
            <w:lang w:val="en-US"/>
          </w:rPr>
          <w:delText>18</w:delText>
        </w:r>
        <w:r w:rsidR="00F67590" w:rsidRPr="00C571B0" w:rsidDel="004B394D">
          <w:rPr>
            <w:lang w:val="en-US"/>
          </w:rPr>
          <w:delText xml:space="preserve">F radiotracers </w:delText>
        </w:r>
      </w:del>
      <w:r w:rsidR="00F67590" w:rsidRPr="00C571B0">
        <w:rPr>
          <w:lang w:val="en-US"/>
        </w:rPr>
        <w:t xml:space="preserve">across </w:t>
      </w:r>
      <w:del w:id="259" w:author="Samane Shahpouri" w:date="2024-07-07T09:21:00Z" w16du:dateUtc="2024-07-07T07:21:00Z">
        <w:r w:rsidR="00F67590" w:rsidRPr="00C571B0" w:rsidDel="004B394D">
          <w:rPr>
            <w:lang w:val="en-US"/>
          </w:rPr>
          <w:delText>various centers has been evaluated</w:delText>
        </w:r>
      </w:del>
      <w:ins w:id="260" w:author="Samane Shahpouri" w:date="2024-07-07T09:13:00Z" w16du:dateUtc="2024-07-07T07:13:00Z">
        <w:r w:rsidR="004B394D">
          <w:t>large heterogeneity of tracers and scanners of PET imaging</w:t>
        </w:r>
      </w:ins>
      <w:r w:rsidR="00F67590" w:rsidRPr="00C571B0">
        <w:rPr>
          <w:lang w:val="en-US"/>
        </w:rPr>
        <w:t xml:space="preserve"> </w:t>
      </w:r>
      <w:sdt>
        <w:sdtPr>
          <w:rPr>
            <w:color w:val="000000"/>
            <w:lang w:val="en-US"/>
          </w:rPr>
          <w:tag w:val="MENDELEY_CITATION_v3_eyJjaXRhdGlvbklEIjoiTUVOREVMRVlfQ0lUQVRJT05fMzc3MWE5N2EtMDU4Yi00YzE1LWFkMjEtNDhlMDc1NWI2MDQy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ins w:id="261" w:author="Samane Shahpouri" w:date="2024-07-08T17:50:00Z" w16du:dateUtc="2024-07-08T15:50:00Z">
            <w:r w:rsidR="00164586" w:rsidRPr="00164586">
              <w:rPr>
                <w:color w:val="000000"/>
                <w:lang w:val="en-US"/>
              </w:rPr>
              <w:t>(38)</w:t>
            </w:r>
          </w:ins>
          <w:del w:id="262" w:author="Samane Shahpouri" w:date="2024-07-07T11:17:00Z" w16du:dateUtc="2024-07-07T09:17:00Z">
            <w:r w:rsidR="00ED2812" w:rsidRPr="00164586" w:rsidDel="004B394D">
              <w:rPr>
                <w:color w:val="000000"/>
                <w:lang w:val="en-US"/>
              </w:rPr>
              <w:delText>(39)</w:delText>
            </w:r>
          </w:del>
        </w:sdtContent>
      </w:sdt>
      <w:r w:rsidR="00A25658" w:rsidRPr="00C571B0">
        <w:rPr>
          <w:lang w:val="en-US"/>
        </w:rPr>
        <w:t>.</w:t>
      </w:r>
      <w:r w:rsidR="00F67590" w:rsidRPr="00C571B0">
        <w:rPr>
          <w:lang w:val="en-US"/>
        </w:rPr>
        <w:t xml:space="preserve"> </w:t>
      </w:r>
      <w:r w:rsidR="00DB2A5B" w:rsidRPr="00C571B0">
        <w:rPr>
          <w:rFonts w:asciiTheme="majorBidi" w:hAnsiTheme="majorBidi" w:cstheme="majorBidi"/>
          <w:lang w:val="en-US"/>
        </w:rPr>
        <w:t xml:space="preserve">Additionally, </w:t>
      </w:r>
      <w:r w:rsidR="00F67590" w:rsidRPr="00C571B0">
        <w:rPr>
          <w:rFonts w:asciiTheme="majorBidi" w:hAnsiTheme="majorBidi" w:cstheme="majorBidi"/>
          <w:lang w:val="en-US"/>
        </w:rPr>
        <w:t xml:space="preserve">the detection </w:t>
      </w:r>
      <w:r w:rsidR="00DB2A5B" w:rsidRPr="00C571B0">
        <w:rPr>
          <w:rFonts w:asciiTheme="majorBidi" w:hAnsiTheme="majorBidi" w:cstheme="majorBidi"/>
          <w:lang w:val="en-US"/>
        </w:rPr>
        <w:t xml:space="preserve">and correction of </w:t>
      </w:r>
      <w:r w:rsidR="00FB1AFB" w:rsidRPr="00C571B0">
        <w:rPr>
          <w:rFonts w:asciiTheme="majorBidi" w:hAnsiTheme="majorBidi" w:cstheme="majorBidi"/>
          <w:vertAlign w:val="superscript"/>
          <w:lang w:val="en-US"/>
        </w:rPr>
        <w:t>18</w:t>
      </w:r>
      <w:r w:rsidR="00DB2A5B" w:rsidRPr="00C571B0">
        <w:rPr>
          <w:rFonts w:asciiTheme="majorBidi" w:hAnsiTheme="majorBidi" w:cstheme="majorBidi"/>
          <w:lang w:val="en-US"/>
        </w:rPr>
        <w:t xml:space="preserve">Ga image artifacts using a tuned direct ASC model for multiple centers </w:t>
      </w:r>
      <w:r w:rsidR="00F67590" w:rsidRPr="00C571B0">
        <w:rPr>
          <w:rFonts w:asciiTheme="majorBidi" w:hAnsiTheme="majorBidi" w:cstheme="majorBidi"/>
          <w:lang w:val="en-US"/>
        </w:rPr>
        <w:t>have been assessed. Despite these advances, further investigation into a multi-center model for quantitative analysis of gallium studies is still needed</w:t>
      </w:r>
      <w:r w:rsidR="00DB2A5B" w:rsidRPr="00C571B0">
        <w:rPr>
          <w:rFonts w:asciiTheme="majorBidi" w:hAnsiTheme="majorBidi" w:cstheme="majorBidi"/>
          <w:lang w:val="en-US"/>
        </w:rPr>
        <w:t>.</w:t>
      </w:r>
    </w:p>
    <w:p w14:paraId="6E53533C" w14:textId="77777777" w:rsidR="004B394D" w:rsidRPr="00C571B0" w:rsidRDefault="004B394D" w:rsidP="00D804A5">
      <w:pPr>
        <w:rPr>
          <w:lang w:val="en-US"/>
        </w:rPr>
      </w:pPr>
    </w:p>
    <w:p w14:paraId="35978AB6" w14:textId="6F2313F6" w:rsidR="006D1376" w:rsidRPr="00C571B0" w:rsidDel="004B394D" w:rsidRDefault="00C65504" w:rsidP="00D804A5">
      <w:pPr>
        <w:rPr>
          <w:del w:id="263" w:author="Samane Shahpouri" w:date="2024-07-07T09:45:00Z" w16du:dateUtc="2024-07-07T07:45:00Z"/>
          <w:lang w:val="en-US"/>
        </w:rPr>
      </w:pPr>
      <w:del w:id="264" w:author="Samane Shahpouri" w:date="2024-07-07T09:45:00Z" w16du:dateUtc="2024-07-07T07:45:00Z">
        <w:r w:rsidRPr="00C571B0" w:rsidDel="004B394D">
          <w:rPr>
            <w:lang w:val="en-US"/>
          </w:rPr>
          <w:lastRenderedPageBreak/>
          <w:delText xml:space="preserve">The main aim of this study is to </w:delText>
        </w:r>
        <w:r w:rsidRPr="00C571B0" w:rsidDel="004B394D">
          <w:rPr>
            <w:rFonts w:asciiTheme="majorBidi" w:hAnsiTheme="majorBidi" w:cstheme="majorBidi"/>
            <w:lang w:val="en-US"/>
          </w:rPr>
          <w:delText xml:space="preserve">address the direct ASC of PET images and evaluate its performance in removing image artifacts using the multicenter dataset. </w:delText>
        </w:r>
        <w:r w:rsidR="004A73AE" w:rsidRPr="00C571B0" w:rsidDel="004B394D">
          <w:rPr>
            <w:lang w:val="en-US"/>
          </w:rPr>
          <w:delText xml:space="preserve">We will use our approach to estimate and compare the performance of models </w:delText>
        </w:r>
        <w:r w:rsidR="00897595" w:rsidDel="004B394D">
          <w:rPr>
            <w:lang w:val="en-US"/>
          </w:rPr>
          <w:delText>using</w:delText>
        </w:r>
        <w:r w:rsidR="004A73AE" w:rsidRPr="00C571B0" w:rsidDel="004B394D">
          <w:rPr>
            <w:lang w:val="en-US"/>
          </w:rPr>
          <w:delText xml:space="preserve"> both strategies within different radiotracers and </w:delText>
        </w:r>
        <w:r w:rsidRPr="00C571B0" w:rsidDel="004B394D">
          <w:rPr>
            <w:lang w:val="en-US"/>
          </w:rPr>
          <w:delText xml:space="preserve">scanners. In particular, we will integrate domain expertise into our deep learning framework </w:delText>
        </w:r>
        <w:r w:rsidR="004A73AE" w:rsidRPr="00C571B0" w:rsidDel="004B394D">
          <w:rPr>
            <w:lang w:val="en-US"/>
          </w:rPr>
          <w:delText>to detect and correct artifacts more efficiently in multi-center studies.</w:delText>
        </w:r>
      </w:del>
    </w:p>
    <w:p w14:paraId="52970261" w14:textId="639D0DCB" w:rsidR="004B394D" w:rsidRDefault="004B394D" w:rsidP="004B394D">
      <w:pPr>
        <w:rPr>
          <w:ins w:id="265" w:author="Samane Shahpouri" w:date="2024-07-07T09:32:00Z" w16du:dateUtc="2024-07-07T07:32:00Z"/>
          <w:rFonts w:asciiTheme="majorBidi" w:hAnsiTheme="majorBidi" w:cstheme="majorBidi"/>
          <w:lang w:val="en-US"/>
        </w:rPr>
      </w:pPr>
      <w:ins w:id="266" w:author="Samane Shahpouri" w:date="2024-07-07T09:30:00Z" w16du:dateUtc="2024-07-07T07:30:00Z">
        <w:r w:rsidRPr="00C571B0">
          <w:rPr>
            <w:lang w:val="en-US"/>
          </w:rPr>
          <w:t xml:space="preserve">The main aim of this study is to </w:t>
        </w:r>
        <w:r>
          <w:rPr>
            <w:rFonts w:asciiTheme="majorBidi" w:hAnsiTheme="majorBidi" w:cstheme="majorBidi"/>
            <w:lang w:val="en-US"/>
          </w:rPr>
          <w:t>predict, using DL,</w:t>
        </w:r>
        <w:r w:rsidRPr="00C571B0">
          <w:rPr>
            <w:rFonts w:asciiTheme="majorBidi" w:hAnsiTheme="majorBidi" w:cstheme="majorBidi"/>
            <w:lang w:val="en-US"/>
          </w:rPr>
          <w:t xml:space="preserve"> </w:t>
        </w:r>
      </w:ins>
      <w:ins w:id="267" w:author="Samane Shahpouri" w:date="2024-07-07T09:31:00Z" w16du:dateUtc="2024-07-07T07:31:00Z">
        <w:r w:rsidRPr="00C25452">
          <w:rPr>
            <w:rFonts w:asciiTheme="majorBidi" w:hAnsiTheme="majorBidi" w:cstheme="majorBidi"/>
            <w:sz w:val="24"/>
            <w:szCs w:val="24"/>
            <w:lang w:val="en-US"/>
          </w:rPr>
          <w:t>CT based attenuation-scatter correction</w:t>
        </w:r>
        <w:r>
          <w:rPr>
            <w:rFonts w:asciiTheme="majorBidi" w:hAnsiTheme="majorBidi" w:cstheme="majorBidi"/>
            <w:sz w:val="24"/>
            <w:szCs w:val="24"/>
            <w:lang w:val="en-US"/>
          </w:rPr>
          <w:t xml:space="preserve"> (MAC)</w:t>
        </w:r>
      </w:ins>
      <w:ins w:id="268" w:author="Samane Shahpouri" w:date="2024-07-07T09:30:00Z" w16du:dateUtc="2024-07-07T07:30:00Z">
        <w:r w:rsidRPr="00C571B0">
          <w:rPr>
            <w:rFonts w:asciiTheme="majorBidi" w:hAnsiTheme="majorBidi" w:cstheme="majorBidi"/>
            <w:lang w:val="en-US"/>
          </w:rPr>
          <w:t xml:space="preserve"> of PET images </w:t>
        </w:r>
      </w:ins>
      <w:ins w:id="269" w:author="Samane Shahpouri" w:date="2024-07-07T09:31:00Z" w16du:dateUtc="2024-07-07T07:31:00Z">
        <w:r>
          <w:rPr>
            <w:rFonts w:asciiTheme="majorBidi" w:hAnsiTheme="majorBidi" w:cstheme="majorBidi"/>
            <w:lang w:val="en-US"/>
          </w:rPr>
          <w:t xml:space="preserve">based on only the </w:t>
        </w:r>
      </w:ins>
      <w:ins w:id="270" w:author="Samane Shahpouri" w:date="2024-07-07T09:44:00Z" w16du:dateUtc="2024-07-07T07:44:00Z">
        <w:r>
          <w:rPr>
            <w:rFonts w:asciiTheme="majorBidi" w:hAnsiTheme="majorBidi" w:cstheme="majorBidi"/>
            <w:sz w:val="24"/>
            <w:szCs w:val="24"/>
            <w:lang w:val="en-US"/>
          </w:rPr>
          <w:t>n</w:t>
        </w:r>
        <w:r w:rsidRPr="00C25452">
          <w:rPr>
            <w:rFonts w:asciiTheme="majorBidi" w:hAnsiTheme="majorBidi" w:cstheme="majorBidi"/>
            <w:sz w:val="24"/>
            <w:szCs w:val="24"/>
            <w:lang w:val="en-US"/>
          </w:rPr>
          <w:t>on-attenuation</w:t>
        </w:r>
      </w:ins>
      <w:ins w:id="271" w:author="Samane Shahpouri" w:date="2024-07-07T09:32:00Z" w16du:dateUtc="2024-07-07T07:32:00Z">
        <w:r w:rsidRPr="00C25452">
          <w:rPr>
            <w:rFonts w:asciiTheme="majorBidi" w:hAnsiTheme="majorBidi" w:cstheme="majorBidi"/>
            <w:sz w:val="24"/>
            <w:szCs w:val="24"/>
            <w:lang w:val="en-US"/>
          </w:rPr>
          <w:t xml:space="preserve"> scatter correction</w:t>
        </w:r>
        <w:r>
          <w:rPr>
            <w:rFonts w:asciiTheme="majorBidi" w:hAnsiTheme="majorBidi" w:cstheme="majorBidi"/>
            <w:lang w:val="en-US"/>
          </w:rPr>
          <w:t xml:space="preserve"> (NAC) raw image. </w:t>
        </w:r>
      </w:ins>
    </w:p>
    <w:p w14:paraId="6309A4BC" w14:textId="08684D05" w:rsidR="004B394D" w:rsidRDefault="004B394D" w:rsidP="004B394D">
      <w:pPr>
        <w:rPr>
          <w:ins w:id="272" w:author="Samane Shahpouri" w:date="2024-07-07T09:33:00Z" w16du:dateUtc="2024-07-07T07:33:00Z"/>
          <w:rFonts w:asciiTheme="majorBidi" w:hAnsiTheme="majorBidi" w:cstheme="majorBidi"/>
          <w:lang w:val="en-US"/>
        </w:rPr>
      </w:pPr>
      <w:ins w:id="273" w:author="Samane Shahpouri" w:date="2024-07-07T09:32:00Z" w16du:dateUtc="2024-07-07T07:32:00Z">
        <w:r>
          <w:rPr>
            <w:rFonts w:asciiTheme="majorBidi" w:hAnsiTheme="majorBidi" w:cstheme="majorBidi"/>
            <w:lang w:val="en-US"/>
          </w:rPr>
          <w:t>So</w:t>
        </w:r>
      </w:ins>
      <w:ins w:id="274" w:author="Samane Shahpouri" w:date="2024-07-07T09:44:00Z" w16du:dateUtc="2024-07-07T07:44:00Z">
        <w:r>
          <w:rPr>
            <w:rFonts w:asciiTheme="majorBidi" w:hAnsiTheme="majorBidi" w:cstheme="majorBidi"/>
            <w:lang w:val="en-US"/>
          </w:rPr>
          <w:t>,</w:t>
        </w:r>
      </w:ins>
      <w:ins w:id="275" w:author="Samane Shahpouri" w:date="2024-07-07T09:32:00Z" w16du:dateUtc="2024-07-07T07:32:00Z">
        <w:r>
          <w:rPr>
            <w:rFonts w:asciiTheme="majorBidi" w:hAnsiTheme="majorBidi" w:cstheme="majorBidi"/>
            <w:lang w:val="en-US"/>
          </w:rPr>
          <w:t xml:space="preserve"> we a</w:t>
        </w:r>
      </w:ins>
      <w:ins w:id="276" w:author="Samane Shahpouri" w:date="2024-07-07T09:33:00Z" w16du:dateUtc="2024-07-07T07:33:00Z">
        <w:r>
          <w:rPr>
            <w:rFonts w:asciiTheme="majorBidi" w:hAnsiTheme="majorBidi" w:cstheme="majorBidi"/>
            <w:lang w:val="en-US"/>
          </w:rPr>
          <w:t>ddress</w:t>
        </w:r>
      </w:ins>
      <w:ins w:id="277" w:author="Samane Shahpouri" w:date="2024-07-07T09:44:00Z" w16du:dateUtc="2024-07-07T07:44:00Z">
        <w:r>
          <w:rPr>
            <w:rFonts w:asciiTheme="majorBidi" w:hAnsiTheme="majorBidi" w:cstheme="majorBidi"/>
            <w:lang w:val="en-US"/>
          </w:rPr>
          <w:t>ed</w:t>
        </w:r>
      </w:ins>
      <w:ins w:id="278" w:author="Samane Shahpouri" w:date="2024-07-07T09:33:00Z" w16du:dateUtc="2024-07-07T07:33:00Z">
        <w:r>
          <w:rPr>
            <w:rFonts w:asciiTheme="majorBidi" w:hAnsiTheme="majorBidi" w:cstheme="majorBidi"/>
            <w:lang w:val="en-US"/>
          </w:rPr>
          <w:t xml:space="preserve"> the direct ASC </w:t>
        </w:r>
      </w:ins>
      <w:ins w:id="279" w:author="Samane Shahpouri" w:date="2024-07-07T09:34:00Z" w16du:dateUtc="2024-07-07T07:34:00Z">
        <w:r>
          <w:rPr>
            <w:rFonts w:asciiTheme="majorBidi" w:hAnsiTheme="majorBidi" w:cstheme="majorBidi"/>
            <w:lang w:val="en-US"/>
          </w:rPr>
          <w:t>of PET</w:t>
        </w:r>
      </w:ins>
      <w:ins w:id="280" w:author="Samane Shahpouri" w:date="2024-07-07T09:33:00Z" w16du:dateUtc="2024-07-07T07:33:00Z">
        <w:r>
          <w:rPr>
            <w:rFonts w:asciiTheme="majorBidi" w:hAnsiTheme="majorBidi" w:cstheme="majorBidi"/>
            <w:lang w:val="en-US"/>
          </w:rPr>
          <w:t xml:space="preserve"> images </w:t>
        </w:r>
      </w:ins>
      <w:ins w:id="281" w:author="Samane Shahpouri" w:date="2024-07-07T09:30:00Z" w16du:dateUtc="2024-07-07T07:30:00Z">
        <w:r>
          <w:rPr>
            <w:rFonts w:asciiTheme="majorBidi" w:hAnsiTheme="majorBidi" w:cstheme="majorBidi"/>
            <w:lang w:val="en-US"/>
          </w:rPr>
          <w:t>without using anatomical information from CT and</w:t>
        </w:r>
        <w:r w:rsidRPr="00C571B0">
          <w:rPr>
            <w:rFonts w:asciiTheme="majorBidi" w:hAnsiTheme="majorBidi" w:cstheme="majorBidi"/>
            <w:lang w:val="en-US"/>
          </w:rPr>
          <w:t xml:space="preserve"> evaluate</w:t>
        </w:r>
      </w:ins>
      <w:ins w:id="282" w:author="Samane Shahpouri" w:date="2024-07-07T09:43:00Z" w16du:dateUtc="2024-07-07T07:43:00Z">
        <w:r>
          <w:rPr>
            <w:rFonts w:asciiTheme="majorBidi" w:hAnsiTheme="majorBidi" w:cstheme="majorBidi"/>
            <w:lang w:val="en-US"/>
          </w:rPr>
          <w:t>d</w:t>
        </w:r>
      </w:ins>
      <w:ins w:id="283" w:author="Samane Shahpouri" w:date="2024-07-07T09:30:00Z" w16du:dateUtc="2024-07-07T07:30:00Z">
        <w:r w:rsidRPr="00C571B0">
          <w:rPr>
            <w:rFonts w:asciiTheme="majorBidi" w:hAnsiTheme="majorBidi" w:cstheme="majorBidi"/>
            <w:lang w:val="en-US"/>
          </w:rPr>
          <w:t xml:space="preserve"> </w:t>
        </w:r>
        <w:r>
          <w:rPr>
            <w:rFonts w:asciiTheme="majorBidi" w:hAnsiTheme="majorBidi" w:cstheme="majorBidi"/>
            <w:lang w:val="en-US"/>
          </w:rPr>
          <w:t>the</w:t>
        </w:r>
        <w:r w:rsidRPr="00C571B0">
          <w:rPr>
            <w:rFonts w:asciiTheme="majorBidi" w:hAnsiTheme="majorBidi" w:cstheme="majorBidi"/>
            <w:lang w:val="en-US"/>
          </w:rPr>
          <w:t xml:space="preserve"> performance </w:t>
        </w:r>
        <w:r>
          <w:rPr>
            <w:rFonts w:asciiTheme="majorBidi" w:hAnsiTheme="majorBidi" w:cstheme="majorBidi"/>
            <w:lang w:val="en-US"/>
          </w:rPr>
          <w:t xml:space="preserve">of model </w:t>
        </w:r>
        <w:r w:rsidRPr="00C571B0">
          <w:rPr>
            <w:rFonts w:asciiTheme="majorBidi" w:hAnsiTheme="majorBidi" w:cstheme="majorBidi"/>
            <w:lang w:val="en-US"/>
          </w:rPr>
          <w:t xml:space="preserve">in removing image artifacts </w:t>
        </w:r>
        <w:r>
          <w:rPr>
            <w:rFonts w:asciiTheme="majorBidi" w:hAnsiTheme="majorBidi" w:cstheme="majorBidi"/>
            <w:lang w:val="en-US"/>
          </w:rPr>
          <w:t>in a</w:t>
        </w:r>
        <w:r w:rsidRPr="00C571B0">
          <w:rPr>
            <w:rFonts w:asciiTheme="majorBidi" w:hAnsiTheme="majorBidi" w:cstheme="majorBidi"/>
            <w:lang w:val="en-US"/>
          </w:rPr>
          <w:t xml:space="preserve"> multi</w:t>
        </w:r>
      </w:ins>
      <w:ins w:id="284" w:author="Samane Shahpouri" w:date="2024-07-07T09:45:00Z" w16du:dateUtc="2024-07-07T07:45:00Z">
        <w:r>
          <w:rPr>
            <w:rFonts w:asciiTheme="majorBidi" w:hAnsiTheme="majorBidi" w:cstheme="majorBidi"/>
            <w:lang w:val="en-US"/>
          </w:rPr>
          <w:t>-</w:t>
        </w:r>
      </w:ins>
      <w:ins w:id="285" w:author="Samane Shahpouri" w:date="2024-07-07T09:30:00Z" w16du:dateUtc="2024-07-07T07:30:00Z">
        <w:r w:rsidRPr="00C571B0">
          <w:rPr>
            <w:rFonts w:asciiTheme="majorBidi" w:hAnsiTheme="majorBidi" w:cstheme="majorBidi"/>
            <w:lang w:val="en-US"/>
          </w:rPr>
          <w:t>center dataset.</w:t>
        </w:r>
      </w:ins>
    </w:p>
    <w:p w14:paraId="39E1B1FB" w14:textId="3E7FE50C" w:rsidR="004B394D" w:rsidRDefault="004B394D" w:rsidP="004B394D">
      <w:pPr>
        <w:rPr>
          <w:ins w:id="286" w:author="Samane Shahpouri" w:date="2024-07-07T09:45:00Z" w16du:dateUtc="2024-07-07T07:45:00Z"/>
          <w:lang w:val="en-US"/>
        </w:rPr>
      </w:pPr>
      <w:ins w:id="287" w:author="Samane Shahpouri" w:date="2024-07-07T09:35:00Z" w16du:dateUtc="2024-07-07T07:35:00Z">
        <w:r>
          <w:rPr>
            <w:lang w:val="en-US"/>
          </w:rPr>
          <w:t>As part of ou</w:t>
        </w:r>
      </w:ins>
      <w:ins w:id="288" w:author="Samane Shahpouri" w:date="2024-07-07T09:37:00Z" w16du:dateUtc="2024-07-07T07:37:00Z">
        <w:r>
          <w:rPr>
            <w:lang w:val="en-US"/>
          </w:rPr>
          <w:t>r</w:t>
        </w:r>
      </w:ins>
      <w:ins w:id="289" w:author="Samane Shahpouri" w:date="2024-07-07T09:35:00Z" w16du:dateUtc="2024-07-07T07:35:00Z">
        <w:r>
          <w:rPr>
            <w:lang w:val="en-US"/>
          </w:rPr>
          <w:t xml:space="preserve"> ob</w:t>
        </w:r>
      </w:ins>
      <w:ins w:id="290" w:author="Samane Shahpouri" w:date="2024-07-07T09:36:00Z" w16du:dateUtc="2024-07-07T07:36:00Z">
        <w:r>
          <w:rPr>
            <w:lang w:val="en-US"/>
          </w:rPr>
          <w:t>jective, w</w:t>
        </w:r>
      </w:ins>
      <w:ins w:id="291" w:author="Samane Shahpouri" w:date="2024-07-07T09:34:00Z" w16du:dateUtc="2024-07-07T07:34:00Z">
        <w:r>
          <w:rPr>
            <w:lang w:val="en-US"/>
          </w:rPr>
          <w:t>e also test</w:t>
        </w:r>
      </w:ins>
      <w:ins w:id="292" w:author="Samane Shahpouri" w:date="2024-07-07T09:36:00Z" w16du:dateUtc="2024-07-07T07:36:00Z">
        <w:r>
          <w:rPr>
            <w:lang w:val="en-US"/>
          </w:rPr>
          <w:t>ed</w:t>
        </w:r>
      </w:ins>
      <w:ins w:id="293" w:author="Samane Shahpouri" w:date="2024-07-07T09:34:00Z" w16du:dateUtc="2024-07-07T07:34:00Z">
        <w:r>
          <w:rPr>
            <w:lang w:val="en-US"/>
          </w:rPr>
          <w:t xml:space="preserve"> the capability of </w:t>
        </w:r>
      </w:ins>
      <w:ins w:id="294" w:author="Samane Shahpouri" w:date="2024-07-07T09:37:00Z" w16du:dateUtc="2024-07-07T07:37:00Z">
        <w:r>
          <w:rPr>
            <w:lang w:val="en-US"/>
          </w:rPr>
          <w:t>the proposed idea</w:t>
        </w:r>
      </w:ins>
      <w:ins w:id="295" w:author="Samane Shahpouri" w:date="2024-07-07T09:42:00Z" w16du:dateUtc="2024-07-07T07:42:00Z">
        <w:r>
          <w:rPr>
            <w:lang w:val="en-US"/>
          </w:rPr>
          <w:t>, the anatomical independent and dependent information</w:t>
        </w:r>
      </w:ins>
      <w:ins w:id="296" w:author="Samane Shahpouri" w:date="2024-07-07T09:37:00Z" w16du:dateUtc="2024-07-07T07:37:00Z">
        <w:r>
          <w:rPr>
            <w:lang w:val="en-US"/>
          </w:rPr>
          <w:t xml:space="preserve"> </w:t>
        </w:r>
      </w:ins>
      <w:customXmlInsRangeStart w:id="297" w:author="Samane Shahpouri" w:date="2024-07-07T09:41:00Z"/>
      <w:sdt>
        <w:sdtPr>
          <w:rPr>
            <w:color w:val="000000"/>
            <w:lang w:val="en-US"/>
          </w:rPr>
          <w:tag w:val="MENDELEY_CITATION_v3_eyJjaXRhdGlvbklEIjoiTUVOREVMRVlfQ0lUQVRJT05fMGIyZWUwOTktOTk2ZC00YThjLTg5YWUtMTY1ZTIzMGNlZDJh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796020876"/>
          <w:placeholder>
            <w:docPart w:val="39E8C89288BB428FBDB92513923AD77E"/>
          </w:placeholder>
        </w:sdtPr>
        <w:sdtContent>
          <w:customXmlInsRangeEnd w:id="297"/>
          <w:ins w:id="298" w:author="Samane Shahpouri" w:date="2024-07-08T17:50:00Z" w16du:dateUtc="2024-07-08T15:50:00Z">
            <w:r w:rsidR="00164586" w:rsidRPr="00164586">
              <w:rPr>
                <w:color w:val="000000"/>
                <w:lang w:val="en-US"/>
              </w:rPr>
              <w:t>(38)</w:t>
            </w:r>
          </w:ins>
          <w:customXmlInsRangeStart w:id="299" w:author="Samane Shahpouri" w:date="2024-07-07T09:41:00Z"/>
        </w:sdtContent>
      </w:sdt>
      <w:customXmlInsRangeEnd w:id="299"/>
      <w:ins w:id="300" w:author="Samane Shahpouri" w:date="2024-07-07T09:37:00Z" w16du:dateUtc="2024-07-07T07:37:00Z">
        <w:r>
          <w:rPr>
            <w:lang w:val="en-US"/>
          </w:rPr>
          <w:t xml:space="preserve"> to create a un</w:t>
        </w:r>
      </w:ins>
      <w:ins w:id="301" w:author="Samane Shahpouri" w:date="2024-07-07T09:38:00Z" w16du:dateUtc="2024-07-07T07:38:00Z">
        <w:r>
          <w:rPr>
            <w:lang w:val="en-US"/>
          </w:rPr>
          <w:t>iversal model.</w:t>
        </w:r>
      </w:ins>
      <w:ins w:id="302" w:author="Samane Shahpouri" w:date="2024-07-07T09:45:00Z" w16du:dateUtc="2024-07-07T07:45:00Z">
        <w:r>
          <w:rPr>
            <w:lang w:val="en-US"/>
          </w:rPr>
          <w:t xml:space="preserve"> </w:t>
        </w:r>
        <w:r w:rsidRPr="00C571B0">
          <w:rPr>
            <w:lang w:val="en-US"/>
          </w:rPr>
          <w:t>We estimate</w:t>
        </w:r>
        <w:r>
          <w:rPr>
            <w:lang w:val="en-US"/>
          </w:rPr>
          <w:t>d</w:t>
        </w:r>
        <w:r w:rsidRPr="00C571B0">
          <w:rPr>
            <w:lang w:val="en-US"/>
          </w:rPr>
          <w:t xml:space="preserve"> and compare</w:t>
        </w:r>
        <w:r>
          <w:rPr>
            <w:lang w:val="en-US"/>
          </w:rPr>
          <w:t>d</w:t>
        </w:r>
        <w:r w:rsidRPr="00C571B0">
          <w:rPr>
            <w:lang w:val="en-US"/>
          </w:rPr>
          <w:t xml:space="preserve"> the performance of model</w:t>
        </w:r>
        <w:r>
          <w:rPr>
            <w:lang w:val="en-US"/>
          </w:rPr>
          <w:t>s</w:t>
        </w:r>
        <w:r w:rsidRPr="00C571B0">
          <w:rPr>
            <w:lang w:val="en-US"/>
          </w:rPr>
          <w:t xml:space="preserve"> </w:t>
        </w:r>
        <w:r>
          <w:rPr>
            <w:lang w:val="en-US"/>
          </w:rPr>
          <w:t>in</w:t>
        </w:r>
        <w:r w:rsidRPr="00C571B0">
          <w:rPr>
            <w:lang w:val="en-US"/>
          </w:rPr>
          <w:t xml:space="preserve"> different radiotracers and scanners. </w:t>
        </w:r>
      </w:ins>
    </w:p>
    <w:p w14:paraId="3974BD94" w14:textId="2275B81C" w:rsidR="004B394D" w:rsidRDefault="004B394D" w:rsidP="004B394D">
      <w:pPr>
        <w:rPr>
          <w:ins w:id="303" w:author="Samane Shahpouri" w:date="2024-07-07T09:38:00Z" w16du:dateUtc="2024-07-07T07:38:00Z"/>
          <w:lang w:val="en-US"/>
        </w:rPr>
      </w:pPr>
    </w:p>
    <w:p w14:paraId="3BB9CFFC" w14:textId="77777777" w:rsidR="008E738A" w:rsidRPr="00D47CC0" w:rsidRDefault="008E738A" w:rsidP="00D804A5">
      <w:pPr>
        <w:pStyle w:val="NormalWeb"/>
        <w:rPr>
          <w:rFonts w:asciiTheme="majorBidi" w:hAnsiTheme="majorBidi" w:cstheme="majorBidi"/>
          <w:lang w:val="en-US"/>
        </w:rPr>
      </w:pPr>
    </w:p>
    <w:bookmarkEnd w:id="108"/>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304" w:name="_Toc168472919"/>
      <w:bookmarkStart w:id="305" w:name="_Toc171278815"/>
      <w:r w:rsidRPr="00D47CC0">
        <w:rPr>
          <w:rFonts w:asciiTheme="majorBidi" w:hAnsiTheme="majorBidi" w:cstheme="majorBidi"/>
          <w:lang w:val="en-US"/>
        </w:rPr>
        <w:lastRenderedPageBreak/>
        <w:t>Material and methods</w:t>
      </w:r>
      <w:bookmarkEnd w:id="304"/>
      <w:bookmarkEnd w:id="305"/>
    </w:p>
    <w:p w14:paraId="10BCF63C" w14:textId="1D95D328" w:rsidR="006821AE" w:rsidRPr="00D47CC0" w:rsidRDefault="006821AE" w:rsidP="00D804A5">
      <w:pPr>
        <w:rPr>
          <w:rFonts w:asciiTheme="majorBidi" w:hAnsiTheme="majorBidi" w:cstheme="majorBidi"/>
          <w:lang w:val="en-US"/>
        </w:rPr>
      </w:pPr>
    </w:p>
    <w:p w14:paraId="3C3F1604" w14:textId="3AC762BB" w:rsidR="006821AE" w:rsidRPr="00D47CC0" w:rsidRDefault="00862714" w:rsidP="001E0755">
      <w:pPr>
        <w:pStyle w:val="Heading2"/>
        <w:rPr>
          <w:rFonts w:asciiTheme="majorBidi" w:hAnsiTheme="majorBidi" w:cstheme="majorBidi"/>
          <w:lang w:val="en-US"/>
        </w:rPr>
      </w:pPr>
      <w:bookmarkStart w:id="306" w:name="_Toc168472920"/>
      <w:bookmarkStart w:id="307" w:name="_Toc171278816"/>
      <w:ins w:id="308" w:author="Samane Shahpouri" w:date="2024-07-07T20:57:00Z" w16du:dateUtc="2024-07-07T18:57:00Z">
        <w:r>
          <w:rPr>
            <w:rFonts w:asciiTheme="majorBidi" w:hAnsiTheme="majorBidi" w:cstheme="majorBidi"/>
            <w:lang w:val="en-US"/>
          </w:rPr>
          <w:t xml:space="preserve">About </w:t>
        </w:r>
      </w:ins>
      <w:r w:rsidR="006821AE" w:rsidRPr="00D47CC0">
        <w:rPr>
          <w:rFonts w:asciiTheme="majorBidi" w:hAnsiTheme="majorBidi" w:cstheme="majorBidi"/>
          <w:lang w:val="en-US"/>
        </w:rPr>
        <w:t>Data</w:t>
      </w:r>
      <w:del w:id="309" w:author="Samane Shahpouri" w:date="2024-07-07T20:58:00Z" w16du:dateUtc="2024-07-07T18:58:00Z">
        <w:r w:rsidR="006821AE" w:rsidRPr="00D47CC0" w:rsidDel="00862714">
          <w:rPr>
            <w:rFonts w:asciiTheme="majorBidi" w:hAnsiTheme="majorBidi" w:cstheme="majorBidi"/>
            <w:lang w:val="en-US"/>
          </w:rPr>
          <w:delText xml:space="preserve"> Preparatio</w:delText>
        </w:r>
      </w:del>
      <w:ins w:id="310" w:author="Samane Shahpouri" w:date="2024-07-07T20:58:00Z" w16du:dateUtc="2024-07-07T18:58:00Z">
        <w:r>
          <w:rPr>
            <w:rFonts w:asciiTheme="majorBidi" w:hAnsiTheme="majorBidi" w:cstheme="majorBidi"/>
            <w:lang w:val="en-US"/>
          </w:rPr>
          <w:t>sets</w:t>
        </w:r>
      </w:ins>
      <w:bookmarkEnd w:id="307"/>
      <w:del w:id="311" w:author="Samane Shahpouri" w:date="2024-07-07T20:58:00Z" w16du:dateUtc="2024-07-07T18:58:00Z">
        <w:r w:rsidR="006821AE" w:rsidRPr="00D47CC0" w:rsidDel="00862714">
          <w:rPr>
            <w:rFonts w:asciiTheme="majorBidi" w:hAnsiTheme="majorBidi" w:cstheme="majorBidi"/>
            <w:lang w:val="en-US"/>
          </w:rPr>
          <w:delText>n</w:delText>
        </w:r>
      </w:del>
      <w:bookmarkEnd w:id="306"/>
    </w:p>
    <w:p w14:paraId="399972FF" w14:textId="38FFB90E" w:rsidR="006821AE" w:rsidRDefault="00F8132B" w:rsidP="00D804A5">
      <w:pPr>
        <w:rPr>
          <w:ins w:id="312" w:author="Samane Shahpouri" w:date="2024-07-07T21:07:00Z" w16du:dateUtc="2024-07-07T19:07:00Z"/>
          <w:rFonts w:asciiTheme="majorBidi" w:hAnsiTheme="majorBidi" w:cstheme="majorBidi"/>
          <w:lang w:val="en-US"/>
        </w:rPr>
      </w:pPr>
      <w:r w:rsidRPr="00D47CC0">
        <w:rPr>
          <w:rFonts w:asciiTheme="majorBidi" w:hAnsiTheme="majorBidi" w:cstheme="majorBidi"/>
          <w:vertAlign w:val="superscript"/>
          <w:lang w:val="en-US"/>
        </w:rPr>
        <w:t>68</w:t>
      </w:r>
      <w:r w:rsidRPr="00D47CC0">
        <w:rPr>
          <w:rFonts w:asciiTheme="majorBidi" w:hAnsiTheme="majorBidi" w:cstheme="majorBidi"/>
          <w:lang w:val="en-US"/>
        </w:rPr>
        <w:t xml:space="preserve"> Ga PET/CT scans from five</w:t>
      </w:r>
      <w:r w:rsidR="009A5370" w:rsidRPr="00D47CC0">
        <w:rPr>
          <w:rFonts w:asciiTheme="majorBidi" w:hAnsiTheme="majorBidi" w:cstheme="majorBidi"/>
          <w:lang w:val="en-US"/>
        </w:rPr>
        <w:t xml:space="preserve"> different </w:t>
      </w:r>
      <w:r w:rsidRPr="004B394D">
        <w:rPr>
          <w:rFonts w:asciiTheme="majorBidi" w:hAnsiTheme="majorBidi" w:cstheme="majorBidi"/>
          <w:lang w:val="en-US"/>
        </w:rPr>
        <w:t xml:space="preserve">hospitals </w:t>
      </w:r>
      <w:r w:rsidR="00A624F5" w:rsidRPr="004B394D">
        <w:rPr>
          <w:rFonts w:asciiTheme="majorBidi" w:hAnsiTheme="majorBidi" w:cstheme="majorBidi"/>
          <w:lang w:val="en-US"/>
        </w:rPr>
        <w:t xml:space="preserve">from </w:t>
      </w:r>
      <w:del w:id="313" w:author="Samane Shahpouri" w:date="2024-07-07T20:38:00Z" w16du:dateUtc="2024-07-07T18:38:00Z">
        <w:r w:rsidR="00A624F5" w:rsidRPr="004B394D" w:rsidDel="00BC4C93">
          <w:rPr>
            <w:rFonts w:asciiTheme="majorBidi" w:hAnsiTheme="majorBidi" w:cstheme="majorBidi"/>
            <w:lang w:val="en-US"/>
          </w:rPr>
          <w:delText xml:space="preserve">the </w:delText>
        </w:r>
      </w:del>
      <w:ins w:id="314" w:author="Samane Shahpouri" w:date="2024-07-07T20:38:00Z" w16du:dateUtc="2024-07-07T18:38:00Z">
        <w:r w:rsidR="00BC4C93">
          <w:rPr>
            <w:rFonts w:asciiTheme="majorBidi" w:hAnsiTheme="majorBidi" w:cstheme="majorBidi"/>
            <w:lang w:val="en-US"/>
          </w:rPr>
          <w:t>a</w:t>
        </w:r>
        <w:r w:rsidR="00BC4C93" w:rsidRPr="004B394D">
          <w:rPr>
            <w:rFonts w:asciiTheme="majorBidi" w:hAnsiTheme="majorBidi" w:cstheme="majorBidi"/>
            <w:lang w:val="en-US"/>
          </w:rPr>
          <w:t xml:space="preserve"> </w:t>
        </w:r>
      </w:ins>
      <w:r w:rsidR="00A624F5" w:rsidRPr="004B394D">
        <w:rPr>
          <w:rFonts w:asciiTheme="majorBidi" w:hAnsiTheme="majorBidi" w:cstheme="majorBidi"/>
          <w:lang w:val="en-US"/>
        </w:rPr>
        <w:t>previous study</w:t>
      </w:r>
      <w:ins w:id="315" w:author="Samane Shahpouri" w:date="2024-07-07T11:05:00Z" w16du:dateUtc="2024-07-07T09:05:00Z">
        <w:r w:rsidR="004B394D" w:rsidRPr="004B394D">
          <w:rPr>
            <w:rFonts w:asciiTheme="majorBidi" w:hAnsiTheme="majorBidi" w:cstheme="majorBidi"/>
            <w:color w:val="000000"/>
            <w:lang w:val="en-US"/>
          </w:rPr>
          <w:t xml:space="preserve"> </w:t>
        </w:r>
      </w:ins>
      <w:customXmlInsRangeStart w:id="316" w:author="Samane Shahpouri" w:date="2024-07-07T11:05:00Z"/>
      <w:sdt>
        <w:sdtPr>
          <w:rPr>
            <w:rFonts w:asciiTheme="majorBidi" w:hAnsiTheme="majorBidi" w:cstheme="majorBidi"/>
            <w:color w:val="000000"/>
            <w:lang w:val="en-US"/>
          </w:rPr>
          <w:tag w:val="MENDELEY_CITATION_v3_eyJjaXRhdGlvbklEIjoiTUVOREVMRVlfQ0lUQVRJT05fZDhiZDBiNDQtYTJmZS00ZTJjLTliOTQtYmExNmQwNDRmZjZkIiwicHJvcGVydGllcyI6eyJub3RlSW5kZXgiOjB9LCJpc0VkaXRlZCI6ZmFsc2UsIm1hbnVhbE92ZXJyaWRlIjp7ImlzTWFudWFsbHlPdmVycmlkZGVuIjpmYWxzZSwiY2l0ZXByb2NUZXh0IjoiKDE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413535529"/>
          <w:placeholder>
            <w:docPart w:val="93561CFF48534070B6863A4F1A00BF83"/>
          </w:placeholder>
        </w:sdtPr>
        <w:sdtContent>
          <w:customXmlInsRangeEnd w:id="316"/>
          <w:ins w:id="317" w:author="Samane Shahpouri" w:date="2024-07-08T17:50:00Z" w16du:dateUtc="2024-07-08T15:50:00Z">
            <w:r w:rsidR="00164586" w:rsidRPr="00164586">
              <w:rPr>
                <w:rFonts w:asciiTheme="majorBidi" w:hAnsiTheme="majorBidi" w:cstheme="majorBidi"/>
                <w:color w:val="000000"/>
                <w:lang w:val="en-US"/>
              </w:rPr>
              <w:t>(17)</w:t>
            </w:r>
          </w:ins>
          <w:customXmlInsRangeStart w:id="318" w:author="Samane Shahpouri" w:date="2024-07-07T11:05:00Z"/>
        </w:sdtContent>
      </w:sdt>
      <w:customXmlInsRangeEnd w:id="318"/>
      <w:bookmarkStart w:id="319" w:name="_Hlk170789177"/>
      <w:r w:rsidR="00A624F5" w:rsidRPr="00B653BA">
        <w:rPr>
          <w:rFonts w:asciiTheme="majorBidi" w:hAnsiTheme="majorBidi" w:cstheme="majorBidi"/>
          <w:lang w:val="en-US"/>
        </w:rPr>
        <w:t xml:space="preserve">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 xml:space="preserve">primary stage of </w:t>
      </w:r>
      <w:del w:id="320" w:author="Samane Shahpouri" w:date="2024-07-07T20:39:00Z" w16du:dateUtc="2024-07-07T18:39:00Z">
        <w:r w:rsidRPr="00D47CC0" w:rsidDel="00BC4C93">
          <w:rPr>
            <w:rFonts w:asciiTheme="majorBidi" w:hAnsiTheme="majorBidi" w:cstheme="majorBidi"/>
            <w:lang w:val="en-US"/>
          </w:rPr>
          <w:delText xml:space="preserve">this </w:delText>
        </w:r>
      </w:del>
      <w:ins w:id="321" w:author="Samane Shahpouri" w:date="2024-07-07T20:39:00Z" w16du:dateUtc="2024-07-07T18:39:00Z">
        <w:r w:rsidR="00BC4C93">
          <w:rPr>
            <w:rFonts w:asciiTheme="majorBidi" w:hAnsiTheme="majorBidi" w:cstheme="majorBidi"/>
            <w:lang w:val="en-US"/>
          </w:rPr>
          <w:t>our</w:t>
        </w:r>
        <w:r w:rsidR="00BC4C93" w:rsidRPr="00D47CC0">
          <w:rPr>
            <w:rFonts w:asciiTheme="majorBidi" w:hAnsiTheme="majorBidi" w:cstheme="majorBidi"/>
            <w:lang w:val="en-US"/>
          </w:rPr>
          <w:t xml:space="preserve"> </w:t>
        </w:r>
      </w:ins>
      <w:r w:rsidRPr="00D47CC0">
        <w:rPr>
          <w:rFonts w:asciiTheme="majorBidi" w:hAnsiTheme="majorBidi" w:cstheme="majorBidi"/>
          <w:lang w:val="en-US"/>
        </w:rPr>
        <w:t>study</w:t>
      </w:r>
      <w:del w:id="322" w:author="Samane Shahpouri" w:date="2024-07-07T11:05:00Z" w16du:dateUtc="2024-07-07T09:05:00Z">
        <w:r w:rsidR="00B12C7D" w:rsidDel="004B394D">
          <w:rPr>
            <w:rFonts w:asciiTheme="majorBidi" w:hAnsiTheme="majorBidi" w:cstheme="majorBidi"/>
            <w:lang w:val="en-US"/>
          </w:rPr>
          <w:delText xml:space="preserve"> </w:delText>
        </w:r>
      </w:del>
      <w:customXmlDelRangeStart w:id="323" w:author="Samane Shahpouri" w:date="2024-07-07T11:05:00Z"/>
      <w:sdt>
        <w:sdtPr>
          <w:rPr>
            <w:rFonts w:asciiTheme="majorBidi" w:hAnsiTheme="majorBidi" w:cstheme="majorBidi"/>
            <w:color w:val="000000"/>
            <w:lang w:val="en-US"/>
          </w:rPr>
          <w:tag w:val="MENDELEY_CITATION_v3_eyJjaXRhdGlvbklEIjoiTUVOREVMRVlfQ0lUQVRJT05fMWZiYmExM2YtODc2My00OWFhLWFjZjktZmNiMTFmZjlhYmVi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1899810271"/>
          <w:placeholder>
            <w:docPart w:val="DefaultPlaceholder_-1854013440"/>
          </w:placeholder>
        </w:sdtPr>
        <w:sdtContent>
          <w:customXmlDelRangeEnd w:id="323"/>
          <w:del w:id="324" w:author="Samane Shahpouri" w:date="2024-07-07T11:05:00Z" w16du:dateUtc="2024-07-07T09:05:00Z">
            <w:r w:rsidR="00ED2812" w:rsidRPr="00164586" w:rsidDel="004B394D">
              <w:rPr>
                <w:rFonts w:asciiTheme="majorBidi" w:hAnsiTheme="majorBidi" w:cstheme="majorBidi"/>
                <w:color w:val="000000"/>
                <w:lang w:val="en-US"/>
              </w:rPr>
              <w:delText>(18)</w:delText>
            </w:r>
          </w:del>
          <w:customXmlDelRangeStart w:id="325" w:author="Samane Shahpouri" w:date="2024-07-07T11:05:00Z"/>
        </w:sdtContent>
      </w:sdt>
      <w:customXmlDelRangeEnd w:id="325"/>
      <w:r w:rsidR="000A0620">
        <w:rPr>
          <w:rFonts w:asciiTheme="majorBidi" w:hAnsiTheme="majorBidi" w:cstheme="majorBidi"/>
          <w:color w:val="000000"/>
          <w:lang w:val="en-US"/>
        </w:rPr>
        <w:t xml:space="preserve">. </w:t>
      </w:r>
      <w:r w:rsidR="00C571B0">
        <w:rPr>
          <w:rFonts w:asciiTheme="majorBidi" w:hAnsiTheme="majorBidi" w:cstheme="majorBidi"/>
          <w:lang w:val="en-US"/>
        </w:rPr>
        <w:t>A secondary dataset</w:t>
      </w:r>
      <w:ins w:id="326" w:author="Samane Shahpouri" w:date="2024-07-07T20:39:00Z" w16du:dateUtc="2024-07-07T18:39:00Z">
        <w:r w:rsidR="00BC4C93">
          <w:rPr>
            <w:rFonts w:asciiTheme="majorBidi" w:hAnsiTheme="majorBidi" w:cstheme="majorBidi"/>
            <w:lang w:val="en-US"/>
          </w:rPr>
          <w:t xml:space="preserve"> </w:t>
        </w:r>
      </w:ins>
      <w:customXmlInsRangeStart w:id="327" w:author="Samane Shahpouri" w:date="2024-07-07T20:42:00Z"/>
      <w:sdt>
        <w:sdtPr>
          <w:rPr>
            <w:rFonts w:asciiTheme="majorBidi" w:hAnsiTheme="majorBidi" w:cstheme="majorBidi"/>
            <w:color w:val="000000"/>
            <w:lang w:val="en-US"/>
            <w:rPrChange w:id="328" w:author="Samane Shahpouri" w:date="2024-07-08T17:50:00Z" w16du:dateUtc="2024-07-08T15:50:00Z">
              <w:rPr>
                <w:rFonts w:asciiTheme="majorBidi" w:hAnsiTheme="majorBidi" w:cstheme="majorBidi"/>
                <w:lang w:val="en-US"/>
              </w:rPr>
            </w:rPrChange>
          </w:rPr>
          <w:tag w:val="MENDELEY_CITATION_v3_eyJjaXRhdGlvbklEIjoiTUVOREVMRVlfQ0lUQVRJT05fYjc2NzgxZmQtNDVlMC00ZDRjLWJjZmEtYzc5MWQyZmQ0Y2My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788390172"/>
          <w:placeholder>
            <w:docPart w:val="DefaultPlaceholder_-1854013440"/>
          </w:placeholder>
        </w:sdtPr>
        <w:sdtContent>
          <w:customXmlInsRangeEnd w:id="327"/>
          <w:ins w:id="329" w:author="Samane Shahpouri" w:date="2024-07-08T17:50:00Z" w16du:dateUtc="2024-07-08T15:50:00Z">
            <w:r w:rsidR="00164586" w:rsidRPr="00164586">
              <w:rPr>
                <w:rFonts w:asciiTheme="majorBidi" w:hAnsiTheme="majorBidi" w:cstheme="majorBidi"/>
                <w:color w:val="000000"/>
                <w:lang w:val="en-US"/>
              </w:rPr>
              <w:t>(18)</w:t>
            </w:r>
          </w:ins>
          <w:customXmlInsRangeStart w:id="330" w:author="Samane Shahpouri" w:date="2024-07-07T20:42:00Z"/>
        </w:sdtContent>
      </w:sdt>
      <w:customXmlInsRangeEnd w:id="330"/>
      <w:r w:rsidR="00C571B0">
        <w:rPr>
          <w:rFonts w:asciiTheme="majorBidi" w:hAnsiTheme="majorBidi" w:cstheme="majorBidi"/>
          <w:lang w:val="en-US"/>
        </w:rPr>
        <w:t>, distinct in both the imaging centers and the type of radiotracer used (</w:t>
      </w:r>
      <w:r w:rsidR="00C571B0" w:rsidRPr="000A0620">
        <w:rPr>
          <w:rFonts w:asciiTheme="majorBidi" w:hAnsiTheme="majorBidi" w:cstheme="majorBidi"/>
          <w:vertAlign w:val="superscript"/>
          <w:lang w:val="en-US"/>
        </w:rPr>
        <w:t>18</w:t>
      </w:r>
      <w:r w:rsidR="00C571B0">
        <w:rPr>
          <w:rFonts w:asciiTheme="majorBidi" w:hAnsiTheme="majorBidi" w:cstheme="majorBidi"/>
          <w:lang w:val="en-US"/>
        </w:rPr>
        <w:t>F-FDG PET scans from two different hospitals), was incorporated to test the model's adaptability</w:t>
      </w:r>
      <w:r w:rsidR="009A5370" w:rsidRPr="00D47CC0">
        <w:rPr>
          <w:rFonts w:asciiTheme="majorBidi" w:hAnsiTheme="majorBidi" w:cstheme="majorBidi"/>
          <w:lang w:val="en-US"/>
        </w:rPr>
        <w:t>. Additionally, a speciali</w:t>
      </w:r>
      <w:r w:rsidR="00936DED" w:rsidRPr="00D47CC0">
        <w:rPr>
          <w:rFonts w:asciiTheme="majorBidi" w:hAnsiTheme="majorBidi" w:cstheme="majorBidi"/>
          <w:lang w:val="en-US"/>
        </w:rPr>
        <w:t>zed set of images presenting artifacts</w:t>
      </w:r>
      <w:ins w:id="331" w:author="Samane Shahpouri" w:date="2024-07-07T20:50:00Z" w16du:dateUtc="2024-07-07T18:50:00Z">
        <w:r w:rsidR="00862714">
          <w:rPr>
            <w:rFonts w:asciiTheme="majorBidi" w:hAnsiTheme="majorBidi" w:cstheme="majorBidi"/>
            <w:lang w:val="en-US"/>
          </w:rPr>
          <w:t xml:space="preserve"> </w:t>
        </w:r>
      </w:ins>
      <w:customXmlInsRangeStart w:id="332" w:author="Samane Shahpouri" w:date="2024-07-07T20:50:00Z"/>
      <w:sdt>
        <w:sdtPr>
          <w:rPr>
            <w:rFonts w:asciiTheme="majorBidi" w:hAnsiTheme="majorBidi" w:cstheme="majorBidi"/>
            <w:color w:val="000000"/>
            <w:lang w:val="en-US"/>
            <w:rPrChange w:id="333" w:author="Samane Shahpouri" w:date="2024-07-08T17:50:00Z" w16du:dateUtc="2024-07-08T15:50:00Z">
              <w:rPr>
                <w:rFonts w:asciiTheme="majorBidi" w:hAnsiTheme="majorBidi" w:cstheme="majorBidi"/>
                <w:lang w:val="en-US"/>
              </w:rPr>
            </w:rPrChange>
          </w:rPr>
          <w:tag w:val="MENDELEY_CITATION_v3_eyJjaXRhdGlvbklEIjoiTUVOREVMRVlfQ0lUQVRJT05fMWVhNzUxNDgtYTMyNC00YjVlLWIzMjMtMDAyNTQyYzlkMWQxIiwicHJvcGVydGllcyI6eyJub3RlSW5kZXgiOjB9LCJpc0VkaXRlZCI6ZmFsc2UsIm1hbnVhbE92ZXJyaWRlIjp7ImlzTWFudWFsbHlPdmVycmlkZGVuIjpmYWxzZSwiY2l0ZXByb2NUZXh0IjoiKDE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10773108"/>
          <w:placeholder>
            <w:docPart w:val="DefaultPlaceholder_-1854013440"/>
          </w:placeholder>
        </w:sdtPr>
        <w:sdtContent>
          <w:customXmlInsRangeEnd w:id="332"/>
          <w:ins w:id="334" w:author="Samane Shahpouri" w:date="2024-07-08T17:50:00Z" w16du:dateUtc="2024-07-08T15:50:00Z">
            <w:r w:rsidR="00164586" w:rsidRPr="00164586">
              <w:rPr>
                <w:rFonts w:asciiTheme="majorBidi" w:hAnsiTheme="majorBidi" w:cstheme="majorBidi"/>
                <w:color w:val="000000"/>
                <w:lang w:val="en-US"/>
              </w:rPr>
              <w:t>(17)</w:t>
            </w:r>
          </w:ins>
          <w:customXmlInsRangeStart w:id="335" w:author="Samane Shahpouri" w:date="2024-07-07T20:50:00Z"/>
        </w:sdtContent>
      </w:sdt>
      <w:customXmlInsRangeEnd w:id="335"/>
      <w:r w:rsidR="00936DED" w:rsidRPr="00D47CC0">
        <w:rPr>
          <w:rFonts w:asciiTheme="majorBidi" w:hAnsiTheme="majorBidi" w:cstheme="majorBidi"/>
          <w:lang w:val="en-US"/>
        </w:rPr>
        <w:t xml:space="preserve">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1EEB2B55" w14:textId="77777777" w:rsidR="00506E6C" w:rsidRPr="00D47CC0" w:rsidRDefault="00506E6C" w:rsidP="00D804A5">
      <w:pPr>
        <w:rPr>
          <w:rFonts w:asciiTheme="majorBidi" w:hAnsiTheme="majorBidi" w:cstheme="majorBidi"/>
          <w:lang w:val="en-US"/>
        </w:rPr>
      </w:pPr>
    </w:p>
    <w:p w14:paraId="4EDD6A37" w14:textId="04524FEC" w:rsidR="006821AE" w:rsidRPr="00D47CC0" w:rsidRDefault="009A72AD" w:rsidP="001E0755">
      <w:pPr>
        <w:pStyle w:val="Heading3"/>
        <w:rPr>
          <w:rFonts w:asciiTheme="majorBidi" w:hAnsiTheme="majorBidi" w:cstheme="majorBidi"/>
          <w:lang w:val="en-US"/>
        </w:rPr>
      </w:pPr>
      <w:bookmarkStart w:id="336" w:name="_Toc168472921"/>
      <w:bookmarkStart w:id="337" w:name="_Toc171278817"/>
      <w:bookmarkEnd w:id="319"/>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336"/>
      <w:bookmarkEnd w:id="337"/>
    </w:p>
    <w:p w14:paraId="470DF3FC" w14:textId="5008DF61" w:rsidR="006821AE" w:rsidRPr="00D47CC0"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Ga-prostate-specific membrane antigen (PSMA)</w:t>
      </w:r>
      <w:del w:id="338" w:author="Samane Shahpouri" w:date="2024-07-01T05:49:00Z" w16du:dateUtc="2024-07-01T03:49:00Z">
        <w:r w:rsidR="009A5370" w:rsidRPr="00D47CC0" w:rsidDel="00B51573">
          <w:rPr>
            <w:rFonts w:asciiTheme="majorBidi" w:hAnsiTheme="majorBidi" w:cstheme="majorBidi"/>
            <w:lang w:val="en-US"/>
          </w:rPr>
          <w:delText>.</w:delText>
        </w:r>
      </w:del>
      <w:r w:rsidR="009A5370" w:rsidRPr="00D47CC0">
        <w:rPr>
          <w:rFonts w:asciiTheme="majorBidi" w:hAnsiTheme="majorBidi" w:cstheme="majorBidi"/>
          <w:lang w:val="en-US"/>
        </w:rPr>
        <w:t xml:space="preserve">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 xml:space="preserve">from the total pool.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1FF03E4E" w14:textId="77777777" w:rsidR="002D1AD1" w:rsidRPr="00D47CC0" w:rsidRDefault="002D1AD1" w:rsidP="00D804A5">
      <w:pPr>
        <w:rPr>
          <w:rFonts w:asciiTheme="majorBidi" w:hAnsiTheme="majorBidi" w:cstheme="majorBidi"/>
          <w:lang w:val="en-US"/>
        </w:rPr>
      </w:pPr>
    </w:p>
    <w:p w14:paraId="7D55D339" w14:textId="16F48197"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2D33BF">
        <w:rPr>
          <w:noProof/>
          <w:lang w:val="en-US"/>
        </w:rPr>
        <w:t>1</w:t>
      </w:r>
      <w:r w:rsidRPr="00D47CC0">
        <w:rPr>
          <w:noProof/>
          <w:lang w:val="en-US"/>
        </w:rPr>
        <w:fldChar w:fldCharType="end"/>
      </w:r>
      <w:r w:rsidRPr="00D47CC0">
        <w:rPr>
          <w:lang w:val="en-US"/>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843"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2009"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535"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D804A5">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D804A5">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2009"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D804A5">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2009"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D804A5">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D804A5">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843"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2009"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535"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D804A5">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843"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2009"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535"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257FFA">
        <w:trPr>
          <w:trHeight w:val="321"/>
        </w:trPr>
        <w:tc>
          <w:tcPr>
            <w:tcW w:w="9635" w:type="dxa"/>
            <w:gridSpan w:val="8"/>
          </w:tcPr>
          <w:p w14:paraId="6A84FBAB" w14:textId="2A403D28"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w:t>
            </w:r>
            <w:ins w:id="339" w:author="Samane Shahpouri" w:date="2024-07-01T05:53:00Z" w16du:dateUtc="2024-07-01T03:53:00Z">
              <w:r w:rsidR="00B51573" w:rsidRPr="00B51573">
                <w:rPr>
                  <w:rFonts w:asciiTheme="majorBidi" w:hAnsiTheme="majorBidi" w:cstheme="majorBidi"/>
                  <w:sz w:val="18"/>
                  <w:szCs w:val="18"/>
                  <w:lang w:val="en-US"/>
                </w:rPr>
                <w:t>Therefore, it varies for each patient.</w:t>
              </w:r>
            </w:ins>
            <w:del w:id="340" w:author="Samane Shahpouri" w:date="2024-07-01T05:53:00Z" w16du:dateUtc="2024-07-01T03:53:00Z">
              <w:r w:rsidRPr="00D47CC0" w:rsidDel="00B51573">
                <w:rPr>
                  <w:rFonts w:asciiTheme="majorBidi" w:hAnsiTheme="majorBidi" w:cstheme="majorBidi"/>
                  <w:sz w:val="18"/>
                  <w:szCs w:val="18"/>
                  <w:lang w:val="en-US"/>
                </w:rPr>
                <w:delText>So, it is different patiently.</w:delText>
              </w:r>
            </w:del>
          </w:p>
        </w:tc>
      </w:tr>
    </w:tbl>
    <w:p w14:paraId="33CD7605" w14:textId="77777777" w:rsidR="00013137" w:rsidDel="00506E6C" w:rsidRDefault="00013137" w:rsidP="00862714">
      <w:pPr>
        <w:rPr>
          <w:del w:id="341" w:author="Samane Shahpouri" w:date="2024-07-07T21:07:00Z" w16du:dateUtc="2024-07-07T19:07:00Z"/>
          <w:rFonts w:asciiTheme="majorBidi" w:hAnsiTheme="majorBidi"/>
          <w:lang w:val="en-US"/>
        </w:rPr>
      </w:pPr>
    </w:p>
    <w:p w14:paraId="0F118BC8" w14:textId="77777777" w:rsidR="00862714" w:rsidRPr="00D47CC0" w:rsidRDefault="00862714" w:rsidP="00862714">
      <w:pPr>
        <w:rPr>
          <w:moveTo w:id="342" w:author="Samane Shahpouri" w:date="2024-07-07T20:57:00Z" w16du:dateUtc="2024-07-07T18:57:00Z"/>
          <w:rFonts w:asciiTheme="majorBidi" w:hAnsiTheme="majorBidi" w:cstheme="majorBidi"/>
          <w:lang w:val="en-US"/>
        </w:rPr>
      </w:pPr>
      <w:moveToRangeStart w:id="343" w:author="Samane Shahpouri" w:date="2024-07-07T20:57:00Z" w:name="move171278244"/>
    </w:p>
    <w:p w14:paraId="2F2C2643" w14:textId="77777777" w:rsidR="00862714" w:rsidRPr="00D47CC0" w:rsidRDefault="00862714" w:rsidP="00862714">
      <w:pPr>
        <w:pStyle w:val="Heading3"/>
        <w:rPr>
          <w:moveTo w:id="344" w:author="Samane Shahpouri" w:date="2024-07-07T20:57:00Z" w16du:dateUtc="2024-07-07T18:57:00Z"/>
          <w:rFonts w:asciiTheme="majorBidi" w:hAnsiTheme="majorBidi" w:cstheme="majorBidi"/>
          <w:lang w:val="en-US"/>
        </w:rPr>
      </w:pPr>
      <w:bookmarkStart w:id="345" w:name="_Toc171278818"/>
      <w:moveTo w:id="346" w:author="Samane Shahpouri" w:date="2024-07-07T20:57:00Z" w16du:dateUtc="2024-07-07T18:57:00Z">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Pr="00D47CC0">
          <w:rPr>
            <w:rFonts w:asciiTheme="majorBidi" w:hAnsiTheme="majorBidi" w:cstheme="majorBidi"/>
            <w:lang w:val="en-US"/>
          </w:rPr>
          <w:t>FDG Datasets</w:t>
        </w:r>
        <w:bookmarkEnd w:id="345"/>
      </w:moveTo>
    </w:p>
    <w:p w14:paraId="4BC4B16E" w14:textId="34CCF3DC" w:rsidR="00862714" w:rsidRPr="00D47CC0" w:rsidRDefault="00862714" w:rsidP="00862714">
      <w:pPr>
        <w:rPr>
          <w:moveTo w:id="347" w:author="Samane Shahpouri" w:date="2024-07-07T20:57:00Z" w16du:dateUtc="2024-07-07T18:57:00Z"/>
          <w:rFonts w:asciiTheme="majorBidi" w:hAnsiTheme="majorBidi" w:cstheme="majorBidi"/>
          <w:lang w:val="en-US"/>
        </w:rPr>
      </w:pPr>
      <w:moveTo w:id="348" w:author="Samane Shahpouri" w:date="2024-07-07T20:57:00Z" w16du:dateUtc="2024-07-07T18:57:00Z">
        <w:r w:rsidRPr="00D47CC0">
          <w:rPr>
            <w:rFonts w:asciiTheme="majorBidi" w:hAnsiTheme="majorBidi" w:cstheme="majorBidi"/>
            <w:lang w:val="en-US"/>
          </w:rPr>
          <w:t xml:space="preserve">To assess the model's performance </w:t>
        </w:r>
        <w:r w:rsidRPr="00B653BA">
          <w:rPr>
            <w:rFonts w:asciiTheme="majorBidi" w:hAnsiTheme="majorBidi" w:cstheme="majorBidi"/>
            <w:lang w:val="en-US"/>
          </w:rPr>
          <w:t>with</w:t>
        </w:r>
        <w:r w:rsidRPr="00D47CC0">
          <w:rPr>
            <w:rFonts w:asciiTheme="majorBidi" w:hAnsiTheme="majorBidi" w:cstheme="majorBidi"/>
            <w:lang w:val="en-US"/>
          </w:rPr>
          <w:t xml:space="preserve"> different radiotracers, our study incorporated a dataset of 98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Pr="00B653BA">
          <w:rPr>
            <w:rFonts w:asciiTheme="majorBidi" w:hAnsiTheme="majorBidi" w:cstheme="majorBidi"/>
            <w:lang w:val="en-US"/>
          </w:rPr>
          <w:t>centers</w:t>
        </w:r>
        <w:r w:rsidRPr="00D47CC0">
          <w:rPr>
            <w:rFonts w:asciiTheme="majorBidi" w:hAnsiTheme="majorBidi" w:cstheme="majorBidi"/>
            <w:lang w:val="en-US"/>
          </w:rPr>
          <w:t xml:space="preserve">, representing our external radiotracer dataset (Figure </w:t>
        </w:r>
        <w:del w:id="349" w:author="Samane Shahpouri" w:date="2024-07-08T17:40:00Z" w16du:dateUtc="2024-07-08T15:40:00Z">
          <w:r w:rsidRPr="00D47CC0" w:rsidDel="00AC5C2E">
            <w:rPr>
              <w:rFonts w:asciiTheme="majorBidi" w:hAnsiTheme="majorBidi" w:cstheme="majorBidi"/>
              <w:lang w:val="en-US"/>
            </w:rPr>
            <w:delText>6</w:delText>
          </w:r>
        </w:del>
      </w:moveTo>
      <w:ins w:id="350" w:author="Samane Shahpouri" w:date="2024-07-08T17:40:00Z" w16du:dateUtc="2024-07-08T15:40:00Z">
        <w:r w:rsidR="00AC5C2E">
          <w:rPr>
            <w:rFonts w:asciiTheme="majorBidi" w:hAnsiTheme="majorBidi" w:cstheme="majorBidi"/>
            <w:lang w:val="en-US"/>
          </w:rPr>
          <w:t>2</w:t>
        </w:r>
      </w:ins>
      <w:moveTo w:id="351" w:author="Samane Shahpouri" w:date="2024-07-07T20:57:00Z" w16du:dateUtc="2024-07-07T18:57:00Z">
        <w:r w:rsidRPr="00D47CC0">
          <w:rPr>
            <w:rFonts w:asciiTheme="majorBidi" w:hAnsiTheme="majorBidi" w:cstheme="majorBidi"/>
            <w:lang w:val="en-US"/>
          </w:rPr>
          <w:t>). During the preprocessing phase, the intensities of voxels in both MAC and NAC images were standardized for SUVs by scaling factors, 9 for MAC and 3 for NAC images.</w:t>
        </w:r>
      </w:moveTo>
    </w:p>
    <w:p w14:paraId="53D7A1AD" w14:textId="77777777" w:rsidR="00862714" w:rsidRPr="00D47CC0" w:rsidRDefault="00862714" w:rsidP="00862714">
      <w:pPr>
        <w:rPr>
          <w:moveTo w:id="352" w:author="Samane Shahpouri" w:date="2024-07-07T20:57:00Z" w16du:dateUtc="2024-07-07T18:57:00Z"/>
          <w:rFonts w:asciiTheme="majorBidi" w:hAnsiTheme="majorBidi" w:cstheme="majorBidi"/>
          <w:lang w:val="en-US"/>
        </w:rPr>
      </w:pPr>
    </w:p>
    <w:p w14:paraId="12624616" w14:textId="77777777" w:rsidR="00862714" w:rsidRPr="00D47CC0" w:rsidDel="00506E6C" w:rsidRDefault="00862714" w:rsidP="00862714">
      <w:pPr>
        <w:rPr>
          <w:del w:id="353" w:author="Samane Shahpouri" w:date="2024-07-07T21:09:00Z" w16du:dateUtc="2024-07-07T19:09:00Z"/>
          <w:moveTo w:id="354" w:author="Samane Shahpouri" w:date="2024-07-07T20:57:00Z" w16du:dateUtc="2024-07-07T18:57:00Z"/>
          <w:rFonts w:asciiTheme="majorBidi" w:hAnsiTheme="majorBidi" w:cstheme="majorBidi"/>
          <w:lang w:val="en-US"/>
        </w:rPr>
      </w:pPr>
    </w:p>
    <w:p w14:paraId="5F278478" w14:textId="69D29150" w:rsidR="00862714" w:rsidRPr="00D47CC0" w:rsidDel="00506E6C" w:rsidRDefault="00862714" w:rsidP="00862714">
      <w:pPr>
        <w:rPr>
          <w:del w:id="355" w:author="Samane Shahpouri" w:date="2024-07-07T21:08:00Z" w16du:dateUtc="2024-07-07T19:08:00Z"/>
          <w:moveTo w:id="356" w:author="Samane Shahpouri" w:date="2024-07-07T20:57:00Z" w16du:dateUtc="2024-07-07T18:57:00Z"/>
          <w:rFonts w:asciiTheme="majorBidi" w:hAnsiTheme="majorBidi" w:cstheme="majorBidi"/>
          <w:lang w:val="en-US"/>
        </w:rPr>
      </w:pPr>
    </w:p>
    <w:p w14:paraId="0A11DE91" w14:textId="522F088C" w:rsidR="00862714" w:rsidRPr="00D47CC0" w:rsidDel="00506E6C" w:rsidRDefault="00862714" w:rsidP="00862714">
      <w:pPr>
        <w:rPr>
          <w:del w:id="357" w:author="Samane Shahpouri" w:date="2024-07-07T21:08:00Z" w16du:dateUtc="2024-07-07T19:08:00Z"/>
          <w:moveTo w:id="358" w:author="Samane Shahpouri" w:date="2024-07-07T20:57:00Z" w16du:dateUtc="2024-07-07T18:57:00Z"/>
          <w:rFonts w:asciiTheme="majorBidi" w:hAnsiTheme="majorBidi" w:cstheme="majorBidi"/>
          <w:lang w:val="en-US"/>
        </w:rPr>
      </w:pPr>
    </w:p>
    <w:p w14:paraId="6A941486" w14:textId="77777777" w:rsidR="00862714" w:rsidRPr="00D47CC0" w:rsidRDefault="00862714" w:rsidP="00862714">
      <w:pPr>
        <w:rPr>
          <w:moveTo w:id="359" w:author="Samane Shahpouri" w:date="2024-07-07T20:57:00Z" w16du:dateUtc="2024-07-07T18:57:00Z"/>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862714" w:rsidRPr="00B653BA" w14:paraId="1B72A961" w14:textId="77777777" w:rsidTr="0003085D">
        <w:trPr>
          <w:trHeight w:val="2223"/>
        </w:trPr>
        <w:tc>
          <w:tcPr>
            <w:tcW w:w="3635" w:type="dxa"/>
          </w:tcPr>
          <w:p w14:paraId="4DE44D31" w14:textId="77777777" w:rsidR="00862714" w:rsidRPr="00D47CC0" w:rsidRDefault="00862714" w:rsidP="0003085D">
            <w:pPr>
              <w:rPr>
                <w:moveTo w:id="360" w:author="Samane Shahpouri" w:date="2024-07-07T20:57:00Z" w16du:dateUtc="2024-07-07T18:57:00Z"/>
                <w:rFonts w:asciiTheme="majorBidi" w:hAnsiTheme="majorBidi" w:cstheme="majorBidi"/>
                <w:lang w:val="en-US"/>
              </w:rPr>
            </w:pPr>
            <w:moveTo w:id="361" w:author="Samane Shahpouri" w:date="2024-07-07T20:57:00Z" w16du:dateUtc="2024-07-07T18:57:00Z">
              <w:r w:rsidRPr="00D47CC0">
                <w:rPr>
                  <w:rFonts w:asciiTheme="majorBidi" w:hAnsiTheme="majorBidi" w:cstheme="majorBidi"/>
                  <w:noProof/>
                  <w:lang w:val="en-US"/>
                </w:rPr>
                <w:lastRenderedPageBreak/>
                <w:drawing>
                  <wp:inline distT="0" distB="0" distL="0" distR="0" wp14:anchorId="1FA5DE38" wp14:editId="394ADC64">
                    <wp:extent cx="2158535" cy="1252602"/>
                    <wp:effectExtent l="0" t="0" r="0" b="0"/>
                    <wp:docPr id="436479772"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15"/>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moveTo>
          </w:p>
        </w:tc>
        <w:tc>
          <w:tcPr>
            <w:tcW w:w="4751" w:type="dxa"/>
            <w:vMerge w:val="restart"/>
          </w:tcPr>
          <w:p w14:paraId="4A723BF3" w14:textId="77777777" w:rsidR="00862714" w:rsidRPr="00D47CC0" w:rsidRDefault="00862714" w:rsidP="0003085D">
            <w:pPr>
              <w:rPr>
                <w:moveTo w:id="362" w:author="Samane Shahpouri" w:date="2024-07-07T20:57:00Z" w16du:dateUtc="2024-07-07T18:57:00Z"/>
                <w:rFonts w:asciiTheme="majorBidi" w:hAnsiTheme="majorBidi" w:cstheme="majorBidi"/>
                <w:lang w:val="en-US"/>
              </w:rPr>
            </w:pPr>
            <w:moveTo w:id="363" w:author="Samane Shahpouri" w:date="2024-07-07T20:57:00Z" w16du:dateUtc="2024-07-07T18:57:00Z">
              <w:r w:rsidRPr="00D47CC0">
                <w:rPr>
                  <w:rFonts w:asciiTheme="majorBidi" w:hAnsiTheme="majorBidi" w:cstheme="majorBidi"/>
                  <w:noProof/>
                  <w:lang w:val="en-US"/>
                </w:rPr>
                <w:drawing>
                  <wp:inline distT="0" distB="0" distL="0" distR="0" wp14:anchorId="07F5BE33" wp14:editId="798E6425">
                    <wp:extent cx="2879305" cy="2734849"/>
                    <wp:effectExtent l="0" t="0" r="0" b="0"/>
                    <wp:docPr id="1355631013"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16"/>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moveTo>
          </w:p>
        </w:tc>
      </w:tr>
      <w:tr w:rsidR="00862714" w:rsidRPr="00B653BA" w14:paraId="585370D3" w14:textId="77777777" w:rsidTr="0003085D">
        <w:trPr>
          <w:trHeight w:val="2223"/>
        </w:trPr>
        <w:tc>
          <w:tcPr>
            <w:tcW w:w="3635" w:type="dxa"/>
          </w:tcPr>
          <w:p w14:paraId="18D8A863" w14:textId="77777777" w:rsidR="00862714" w:rsidRPr="00D47CC0" w:rsidRDefault="00862714" w:rsidP="0003085D">
            <w:pPr>
              <w:rPr>
                <w:moveTo w:id="364" w:author="Samane Shahpouri" w:date="2024-07-07T20:57:00Z" w16du:dateUtc="2024-07-07T18:57:00Z"/>
                <w:rFonts w:asciiTheme="majorBidi" w:hAnsiTheme="majorBidi" w:cstheme="majorBidi"/>
                <w:lang w:val="en-US"/>
              </w:rPr>
            </w:pPr>
            <w:moveTo w:id="365" w:author="Samane Shahpouri" w:date="2024-07-07T20:57:00Z" w16du:dateUtc="2024-07-07T18:57:00Z">
              <w:r w:rsidRPr="00D47CC0">
                <w:rPr>
                  <w:rFonts w:asciiTheme="majorBidi" w:hAnsiTheme="majorBidi" w:cstheme="majorBidi"/>
                  <w:noProof/>
                  <w:lang w:val="en-US"/>
                </w:rPr>
                <w:drawing>
                  <wp:inline distT="0" distB="0" distL="0" distR="0" wp14:anchorId="66A4D36E" wp14:editId="5C5003B1">
                    <wp:extent cx="2159318" cy="1368564"/>
                    <wp:effectExtent l="0" t="0" r="0" b="0"/>
                    <wp:docPr id="29241830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moveTo>
          </w:p>
        </w:tc>
        <w:tc>
          <w:tcPr>
            <w:tcW w:w="4751" w:type="dxa"/>
            <w:vMerge/>
          </w:tcPr>
          <w:p w14:paraId="4AC08FA4" w14:textId="77777777" w:rsidR="00862714" w:rsidRPr="00D47CC0" w:rsidRDefault="00862714" w:rsidP="0003085D">
            <w:pPr>
              <w:rPr>
                <w:moveTo w:id="366" w:author="Samane Shahpouri" w:date="2024-07-07T20:57:00Z" w16du:dateUtc="2024-07-07T18:57:00Z"/>
                <w:rFonts w:asciiTheme="majorBidi" w:hAnsiTheme="majorBidi" w:cstheme="majorBidi"/>
                <w:lang w:val="en-US"/>
              </w:rPr>
            </w:pPr>
          </w:p>
        </w:tc>
      </w:tr>
    </w:tbl>
    <w:p w14:paraId="141C3E39" w14:textId="77777777" w:rsidR="00862714" w:rsidRPr="00D47CC0" w:rsidRDefault="00862714" w:rsidP="00862714">
      <w:pPr>
        <w:rPr>
          <w:moveTo w:id="367" w:author="Samane Shahpouri" w:date="2024-07-07T20:57:00Z" w16du:dateUtc="2024-07-07T18:57:00Z"/>
          <w:rFonts w:asciiTheme="majorBidi" w:hAnsiTheme="majorBidi" w:cstheme="majorBidi"/>
          <w:lang w:val="en-US"/>
        </w:rPr>
      </w:pPr>
    </w:p>
    <w:p w14:paraId="1A8BD5F2" w14:textId="77777777" w:rsidR="00862714" w:rsidRPr="00D47CC0" w:rsidRDefault="00862714" w:rsidP="00862714">
      <w:pPr>
        <w:rPr>
          <w:moveTo w:id="368" w:author="Samane Shahpouri" w:date="2024-07-07T20:57:00Z" w16du:dateUtc="2024-07-07T18:57:00Z"/>
          <w:rFonts w:asciiTheme="majorBidi" w:hAnsiTheme="majorBidi" w:cstheme="majorBidi"/>
          <w:lang w:val="en-US"/>
        </w:rPr>
      </w:pPr>
    </w:p>
    <w:p w14:paraId="019B521A" w14:textId="77777777" w:rsidR="00862714" w:rsidRPr="00D47CC0" w:rsidRDefault="00862714" w:rsidP="00862714">
      <w:pPr>
        <w:rPr>
          <w:moveTo w:id="369" w:author="Samane Shahpouri" w:date="2024-07-07T20:57:00Z" w16du:dateUtc="2024-07-07T18:57:00Z"/>
          <w:rFonts w:asciiTheme="majorBidi" w:hAnsiTheme="majorBidi" w:cstheme="majorBidi"/>
          <w:lang w:val="en-US"/>
        </w:rPr>
      </w:pPr>
    </w:p>
    <w:p w14:paraId="3EA950DD" w14:textId="77777777" w:rsidR="00862714" w:rsidRPr="00D47CC0" w:rsidRDefault="00862714" w:rsidP="00862714">
      <w:pPr>
        <w:rPr>
          <w:moveTo w:id="370" w:author="Samane Shahpouri" w:date="2024-07-07T20:57:00Z" w16du:dateUtc="2024-07-07T18:57:00Z"/>
          <w:rFonts w:asciiTheme="majorBidi" w:hAnsiTheme="majorBidi" w:cstheme="majorBidi"/>
          <w:lang w:val="en-US"/>
        </w:rPr>
      </w:pPr>
    </w:p>
    <w:p w14:paraId="00900894" w14:textId="77777777" w:rsidR="00862714" w:rsidRPr="00D47CC0" w:rsidRDefault="00862714" w:rsidP="00862714">
      <w:pPr>
        <w:rPr>
          <w:moveTo w:id="371" w:author="Samane Shahpouri" w:date="2024-07-07T20:57:00Z" w16du:dateUtc="2024-07-07T18:57:00Z"/>
          <w:rFonts w:asciiTheme="majorBidi" w:hAnsiTheme="majorBidi" w:cstheme="majorBidi"/>
          <w:lang w:val="en-US"/>
        </w:rPr>
      </w:pPr>
    </w:p>
    <w:p w14:paraId="30A5CFFC" w14:textId="77777777" w:rsidR="00862714" w:rsidRPr="00D47CC0" w:rsidRDefault="00862714" w:rsidP="00862714">
      <w:pPr>
        <w:rPr>
          <w:moveTo w:id="372" w:author="Samane Shahpouri" w:date="2024-07-07T20:57:00Z" w16du:dateUtc="2024-07-07T18:57:00Z"/>
          <w:rFonts w:asciiTheme="majorBidi" w:hAnsiTheme="majorBidi" w:cstheme="majorBidi"/>
          <w:lang w:val="en-US"/>
        </w:rPr>
      </w:pPr>
    </w:p>
    <w:p w14:paraId="6428D58E" w14:textId="77777777" w:rsidR="00862714" w:rsidRPr="00D47CC0" w:rsidRDefault="00862714" w:rsidP="00862714">
      <w:pPr>
        <w:rPr>
          <w:moveTo w:id="373" w:author="Samane Shahpouri" w:date="2024-07-07T20:57:00Z" w16du:dateUtc="2024-07-07T18:57:00Z"/>
          <w:rFonts w:asciiTheme="majorBidi" w:hAnsiTheme="majorBidi" w:cstheme="majorBidi"/>
          <w:lang w:val="en-US"/>
        </w:rPr>
      </w:pPr>
    </w:p>
    <w:p w14:paraId="0D959A38" w14:textId="77777777" w:rsidR="00862714" w:rsidRPr="00D47CC0" w:rsidRDefault="00862714" w:rsidP="00862714">
      <w:pPr>
        <w:rPr>
          <w:moveTo w:id="374" w:author="Samane Shahpouri" w:date="2024-07-07T20:57:00Z" w16du:dateUtc="2024-07-07T18:57:00Z"/>
          <w:rFonts w:asciiTheme="majorBidi" w:hAnsiTheme="majorBidi" w:cstheme="majorBidi"/>
          <w:lang w:val="en-US"/>
        </w:rPr>
      </w:pPr>
    </w:p>
    <w:p w14:paraId="3F4A083F" w14:textId="77777777" w:rsidR="00862714" w:rsidRPr="00D47CC0" w:rsidRDefault="00862714" w:rsidP="00862714">
      <w:pPr>
        <w:rPr>
          <w:moveTo w:id="375" w:author="Samane Shahpouri" w:date="2024-07-07T20:57:00Z" w16du:dateUtc="2024-07-07T18:57:00Z"/>
          <w:rFonts w:asciiTheme="majorBidi" w:hAnsiTheme="majorBidi" w:cstheme="majorBidi"/>
          <w:lang w:val="en-US"/>
        </w:rPr>
      </w:pPr>
    </w:p>
    <w:p w14:paraId="162B31AE" w14:textId="79094758" w:rsidR="00862714" w:rsidRPr="00D47CC0" w:rsidDel="00164586" w:rsidRDefault="00862714" w:rsidP="00862714">
      <w:pPr>
        <w:pStyle w:val="Caption"/>
        <w:rPr>
          <w:del w:id="376" w:author="Samane Shahpouri" w:date="2024-07-08T17:50:00Z" w16du:dateUtc="2024-07-08T15:50:00Z"/>
          <w:moveTo w:id="377" w:author="Samane Shahpouri" w:date="2024-07-07T20:57:00Z" w16du:dateUtc="2024-07-07T18:57:00Z"/>
          <w:lang w:val="en-US"/>
        </w:rPr>
      </w:pPr>
      <w:moveTo w:id="378" w:author="Samane Shahpouri" w:date="2024-07-07T20:57:00Z" w16du:dateUtc="2024-07-07T18:57:00Z">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moveTo>
      <w:ins w:id="379" w:author="Samane Shahpouri" w:date="2024-07-08T09:37:00Z" w16du:dateUtc="2024-07-08T07:37:00Z">
        <w:r w:rsidR="001466E8">
          <w:rPr>
            <w:noProof/>
            <w:lang w:val="en-US"/>
          </w:rPr>
          <w:t>2</w:t>
        </w:r>
      </w:ins>
      <w:moveTo w:id="380" w:author="Samane Shahpouri" w:date="2024-07-07T20:57:00Z" w16du:dateUtc="2024-07-07T18:57:00Z">
        <w:del w:id="381" w:author="Samane Shahpouri" w:date="2024-07-08T09:37:00Z" w16du:dateUtc="2024-07-08T07:37:00Z">
          <w:r w:rsidDel="001466E8">
            <w:rPr>
              <w:noProof/>
              <w:lang w:val="en-US"/>
            </w:rPr>
            <w:delText>5</w:delText>
          </w:r>
        </w:del>
        <w:r w:rsidRPr="00D47CC0">
          <w:rPr>
            <w:noProof/>
            <w:lang w:val="en-US"/>
          </w:rPr>
          <w:fldChar w:fldCharType="end"/>
        </w:r>
        <w:r w:rsidRPr="00D47CC0">
          <w:rPr>
            <w:lang w:val="en-US"/>
          </w:rPr>
          <w:t>: Sample of coronal slices from an FDG dataset, illustrating the range in axial slice counts, which vary from 180 to 600 based on the organ of interest.</w:t>
        </w:r>
      </w:moveTo>
    </w:p>
    <w:p w14:paraId="121D9D0E" w14:textId="77777777" w:rsidR="00862714" w:rsidRPr="00D47CC0" w:rsidRDefault="00862714" w:rsidP="00164586">
      <w:pPr>
        <w:pStyle w:val="Caption"/>
        <w:rPr>
          <w:moveTo w:id="382" w:author="Samane Shahpouri" w:date="2024-07-07T20:57:00Z" w16du:dateUtc="2024-07-07T18:57:00Z"/>
        </w:rPr>
        <w:pPrChange w:id="383" w:author="Samane Shahpouri" w:date="2024-07-08T17:50:00Z" w16du:dateUtc="2024-07-08T15:50:00Z">
          <w:pPr/>
        </w:pPrChange>
      </w:pPr>
    </w:p>
    <w:p w14:paraId="151EE872" w14:textId="1516E9C0" w:rsidR="00862714" w:rsidRPr="00D47CC0" w:rsidRDefault="00862714" w:rsidP="00862714">
      <w:pPr>
        <w:rPr>
          <w:moveTo w:id="384" w:author="Samane Shahpouri" w:date="2024-07-07T20:57:00Z" w16du:dateUtc="2024-07-07T18:57:00Z"/>
          <w:rFonts w:asciiTheme="majorBidi" w:hAnsiTheme="majorBidi" w:cstheme="majorBidi"/>
          <w:i/>
          <w:iCs/>
          <w:lang w:val="en-US"/>
        </w:rPr>
      </w:pPr>
      <w:moveTo w:id="385" w:author="Samane Shahpouri" w:date="2024-07-07T20:57:00Z" w16du:dateUtc="2024-07-07T18:57:00Z">
        <w:r w:rsidRPr="00D47CC0">
          <w:rPr>
            <w:rFonts w:asciiTheme="majorBidi" w:hAnsiTheme="majorBidi" w:cstheme="majorBidi"/>
            <w:lang w:val="en-US"/>
          </w:rPr>
          <w:t xml:space="preserve">       </w:t>
        </w:r>
        <w:r w:rsidRPr="00010B81">
          <w:rPr>
            <w:rFonts w:asciiTheme="majorBidi" w:hAnsiTheme="majorBidi" w:cstheme="majorBidi"/>
            <w:color w:val="2E74B5" w:themeColor="accent5" w:themeShade="BF"/>
            <w:lang w:val="en-US"/>
          </w:rPr>
          <w:t xml:space="preserve">Table </w:t>
        </w:r>
        <w:r w:rsidRPr="00010B81">
          <w:rPr>
            <w:rFonts w:asciiTheme="majorBidi" w:hAnsiTheme="majorBidi" w:cstheme="majorBidi"/>
            <w:color w:val="2E74B5" w:themeColor="accent5" w:themeShade="BF"/>
            <w:lang w:val="en-US"/>
          </w:rPr>
          <w:fldChar w:fldCharType="begin"/>
        </w:r>
        <w:r w:rsidRPr="00010B81">
          <w:rPr>
            <w:rFonts w:asciiTheme="majorBidi" w:hAnsiTheme="majorBidi" w:cstheme="majorBidi"/>
            <w:color w:val="2E74B5" w:themeColor="accent5" w:themeShade="BF"/>
            <w:lang w:val="en-US"/>
          </w:rPr>
          <w:instrText xml:space="preserve"> SEQ Table \* ARABIC </w:instrText>
        </w:r>
        <w:r w:rsidRPr="00010B81">
          <w:rPr>
            <w:rFonts w:asciiTheme="majorBidi" w:hAnsiTheme="majorBidi" w:cstheme="majorBidi"/>
            <w:color w:val="2E74B5" w:themeColor="accent5" w:themeShade="BF"/>
            <w:lang w:val="en-US"/>
          </w:rPr>
          <w:fldChar w:fldCharType="separate"/>
        </w:r>
        <w:r>
          <w:rPr>
            <w:rFonts w:asciiTheme="majorBidi" w:hAnsiTheme="majorBidi" w:cstheme="majorBidi"/>
            <w:noProof/>
            <w:color w:val="2E74B5" w:themeColor="accent5" w:themeShade="BF"/>
            <w:lang w:val="en-US"/>
          </w:rPr>
          <w:t>2</w:t>
        </w:r>
        <w:r w:rsidRPr="00010B81">
          <w:rPr>
            <w:rFonts w:asciiTheme="majorBidi" w:hAnsiTheme="majorBidi" w:cstheme="majorBidi"/>
            <w:noProof/>
            <w:color w:val="2E74B5" w:themeColor="accent5" w:themeShade="BF"/>
            <w:lang w:val="en-US"/>
          </w:rPr>
          <w:fldChar w:fldCharType="end"/>
        </w:r>
        <w:r w:rsidRPr="00010B81">
          <w:rPr>
            <w:rFonts w:asciiTheme="majorBidi" w:hAnsiTheme="majorBidi" w:cstheme="majorBidi"/>
            <w:color w:val="2E74B5" w:themeColor="accent5" w:themeShade="BF"/>
            <w:lang w:val="en-US"/>
          </w:rPr>
          <w:t xml:space="preserve">: </w:t>
        </w:r>
        <w:del w:id="386" w:author="Samane Shahpouri" w:date="2024-07-08T17:41:00Z" w16du:dateUtc="2024-07-08T15:41:00Z">
          <w:r w:rsidRPr="00010B81" w:rsidDel="00AC5C2E">
            <w:rPr>
              <w:rFonts w:asciiTheme="majorBidi" w:hAnsiTheme="majorBidi" w:cstheme="majorBidi"/>
              <w:color w:val="2E74B5" w:themeColor="accent5" w:themeShade="BF"/>
              <w:lang w:val="en-US"/>
            </w:rPr>
            <w:delText>"</w:delText>
          </w:r>
        </w:del>
        <w:r w:rsidRPr="00010B81">
          <w:rPr>
            <w:rFonts w:asciiTheme="majorBidi" w:hAnsiTheme="majorBidi" w:cstheme="majorBidi"/>
            <w:color w:val="2E74B5" w:themeColor="accent5" w:themeShade="BF"/>
            <w:lang w:val="en-US"/>
          </w:rPr>
          <w:t>Overview of External Radiotracer Dataset Specifications.</w:t>
        </w:r>
      </w:moveTo>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862714" w:rsidRPr="00B653BA" w14:paraId="54CD5AD7" w14:textId="77777777" w:rsidTr="0003085D">
        <w:trPr>
          <w:trHeight w:val="458"/>
          <w:jc w:val="center"/>
        </w:trPr>
        <w:tc>
          <w:tcPr>
            <w:tcW w:w="1315" w:type="dxa"/>
            <w:vAlign w:val="center"/>
          </w:tcPr>
          <w:p w14:paraId="5DC82665" w14:textId="77777777" w:rsidR="00862714" w:rsidRPr="00D47CC0" w:rsidRDefault="00862714" w:rsidP="0003085D">
            <w:pPr>
              <w:rPr>
                <w:moveTo w:id="387" w:author="Samane Shahpouri" w:date="2024-07-07T20:57:00Z" w16du:dateUtc="2024-07-07T18:57:00Z"/>
                <w:rFonts w:asciiTheme="majorBidi" w:hAnsiTheme="majorBidi" w:cstheme="majorBidi"/>
                <w:sz w:val="18"/>
                <w:szCs w:val="18"/>
                <w:lang w:val="en-US"/>
              </w:rPr>
            </w:pPr>
            <w:moveTo w:id="388" w:author="Samane Shahpouri" w:date="2024-07-07T20:57:00Z" w16du:dateUtc="2024-07-07T18:57:00Z">
              <w:r w:rsidRPr="00D47CC0">
                <w:rPr>
                  <w:rFonts w:asciiTheme="majorBidi" w:hAnsiTheme="majorBidi" w:cstheme="majorBidi"/>
                  <w:sz w:val="18"/>
                  <w:szCs w:val="18"/>
                  <w:lang w:val="en-US"/>
                </w:rPr>
                <w:t>Center</w:t>
              </w:r>
            </w:moveTo>
          </w:p>
        </w:tc>
        <w:tc>
          <w:tcPr>
            <w:tcW w:w="1489" w:type="dxa"/>
            <w:vAlign w:val="center"/>
          </w:tcPr>
          <w:p w14:paraId="6275C762" w14:textId="77777777" w:rsidR="00862714" w:rsidRPr="00D47CC0" w:rsidRDefault="00862714" w:rsidP="0003085D">
            <w:pPr>
              <w:rPr>
                <w:moveTo w:id="389" w:author="Samane Shahpouri" w:date="2024-07-07T20:57:00Z" w16du:dateUtc="2024-07-07T18:57:00Z"/>
                <w:rFonts w:asciiTheme="majorBidi" w:hAnsiTheme="majorBidi" w:cstheme="majorBidi"/>
                <w:sz w:val="18"/>
                <w:szCs w:val="18"/>
                <w:lang w:val="en-US"/>
              </w:rPr>
            </w:pPr>
            <w:moveTo w:id="390" w:author="Samane Shahpouri" w:date="2024-07-07T20:57:00Z" w16du:dateUtc="2024-07-07T18:57:00Z">
              <w:r w:rsidRPr="00D47CC0">
                <w:rPr>
                  <w:rFonts w:asciiTheme="majorBidi" w:hAnsiTheme="majorBidi" w:cstheme="majorBidi"/>
                  <w:sz w:val="18"/>
                  <w:szCs w:val="18"/>
                  <w:lang w:val="en-US"/>
                </w:rPr>
                <w:t>No</w:t>
              </w:r>
            </w:moveTo>
          </w:p>
        </w:tc>
        <w:tc>
          <w:tcPr>
            <w:tcW w:w="1475" w:type="dxa"/>
            <w:vAlign w:val="center"/>
          </w:tcPr>
          <w:p w14:paraId="5B6EDA82" w14:textId="77777777" w:rsidR="00862714" w:rsidRPr="00D47CC0" w:rsidRDefault="00862714" w:rsidP="0003085D">
            <w:pPr>
              <w:rPr>
                <w:moveTo w:id="391" w:author="Samane Shahpouri" w:date="2024-07-07T20:57:00Z" w16du:dateUtc="2024-07-07T18:57:00Z"/>
                <w:rFonts w:asciiTheme="majorBidi" w:hAnsiTheme="majorBidi" w:cstheme="majorBidi"/>
                <w:sz w:val="18"/>
                <w:szCs w:val="18"/>
                <w:lang w:val="en-US"/>
              </w:rPr>
            </w:pPr>
            <w:moveTo w:id="392" w:author="Samane Shahpouri" w:date="2024-07-07T20:57:00Z" w16du:dateUtc="2024-07-07T18:57:00Z">
              <w:r w:rsidRPr="00D47CC0">
                <w:rPr>
                  <w:rFonts w:asciiTheme="majorBidi" w:hAnsiTheme="majorBidi" w:cstheme="majorBidi"/>
                  <w:sz w:val="18"/>
                  <w:szCs w:val="18"/>
                  <w:lang w:val="en-US"/>
                </w:rPr>
                <w:t>Train</w:t>
              </w:r>
            </w:moveTo>
          </w:p>
        </w:tc>
        <w:tc>
          <w:tcPr>
            <w:tcW w:w="1689" w:type="dxa"/>
            <w:vAlign w:val="center"/>
          </w:tcPr>
          <w:p w14:paraId="46C19A3F" w14:textId="77777777" w:rsidR="00862714" w:rsidRPr="00D47CC0" w:rsidRDefault="00862714" w:rsidP="0003085D">
            <w:pPr>
              <w:rPr>
                <w:moveTo w:id="393" w:author="Samane Shahpouri" w:date="2024-07-07T20:57:00Z" w16du:dateUtc="2024-07-07T18:57:00Z"/>
                <w:rFonts w:asciiTheme="majorBidi" w:hAnsiTheme="majorBidi" w:cstheme="majorBidi"/>
                <w:sz w:val="18"/>
                <w:szCs w:val="18"/>
                <w:lang w:val="en-US"/>
              </w:rPr>
            </w:pPr>
            <w:moveTo w:id="394" w:author="Samane Shahpouri" w:date="2024-07-07T20:57:00Z" w16du:dateUtc="2024-07-07T18:57:00Z">
              <w:r w:rsidRPr="00D47CC0">
                <w:rPr>
                  <w:rFonts w:asciiTheme="majorBidi" w:hAnsiTheme="majorBidi" w:cstheme="majorBidi"/>
                  <w:sz w:val="18"/>
                  <w:szCs w:val="18"/>
                  <w:lang w:val="en-US"/>
                </w:rPr>
                <w:t>Validation</w:t>
              </w:r>
            </w:moveTo>
          </w:p>
        </w:tc>
        <w:tc>
          <w:tcPr>
            <w:tcW w:w="1699" w:type="dxa"/>
            <w:vAlign w:val="center"/>
          </w:tcPr>
          <w:p w14:paraId="0C4747BE" w14:textId="77777777" w:rsidR="00862714" w:rsidRPr="00D47CC0" w:rsidRDefault="00862714" w:rsidP="0003085D">
            <w:pPr>
              <w:rPr>
                <w:moveTo w:id="395" w:author="Samane Shahpouri" w:date="2024-07-07T20:57:00Z" w16du:dateUtc="2024-07-07T18:57:00Z"/>
                <w:rFonts w:asciiTheme="majorBidi" w:hAnsiTheme="majorBidi" w:cstheme="majorBidi"/>
                <w:sz w:val="18"/>
                <w:szCs w:val="18"/>
                <w:lang w:val="en-US"/>
              </w:rPr>
            </w:pPr>
            <w:moveTo w:id="396" w:author="Samane Shahpouri" w:date="2024-07-07T20:57:00Z" w16du:dateUtc="2024-07-07T18:57:00Z">
              <w:r w:rsidRPr="00D47CC0">
                <w:rPr>
                  <w:rFonts w:asciiTheme="majorBidi" w:hAnsiTheme="majorBidi" w:cstheme="majorBidi"/>
                  <w:sz w:val="18"/>
                  <w:szCs w:val="18"/>
                  <w:lang w:val="en-US"/>
                </w:rPr>
                <w:t>Test</w:t>
              </w:r>
            </w:moveTo>
          </w:p>
        </w:tc>
        <w:tc>
          <w:tcPr>
            <w:tcW w:w="1349" w:type="dxa"/>
            <w:vAlign w:val="center"/>
          </w:tcPr>
          <w:p w14:paraId="25980A3C" w14:textId="77777777" w:rsidR="00862714" w:rsidRPr="00D47CC0" w:rsidRDefault="00862714" w:rsidP="0003085D">
            <w:pPr>
              <w:rPr>
                <w:moveTo w:id="397" w:author="Samane Shahpouri" w:date="2024-07-07T20:57:00Z" w16du:dateUtc="2024-07-07T18:57:00Z"/>
                <w:rFonts w:asciiTheme="majorBidi" w:hAnsiTheme="majorBidi" w:cstheme="majorBidi"/>
                <w:sz w:val="18"/>
                <w:szCs w:val="18"/>
                <w:lang w:val="en-US"/>
              </w:rPr>
            </w:pPr>
            <w:moveTo w:id="398" w:author="Samane Shahpouri" w:date="2024-07-07T20:57:00Z" w16du:dateUtc="2024-07-07T18:57:00Z">
              <w:r w:rsidRPr="00D47CC0">
                <w:rPr>
                  <w:rFonts w:asciiTheme="majorBidi" w:hAnsiTheme="majorBidi" w:cstheme="majorBidi"/>
                  <w:sz w:val="18"/>
                  <w:szCs w:val="18"/>
                  <w:lang w:val="en-US"/>
                </w:rPr>
                <w:t>Matrix size × Z</w:t>
              </w:r>
            </w:moveTo>
          </w:p>
        </w:tc>
      </w:tr>
      <w:tr w:rsidR="00862714" w:rsidRPr="00B653BA" w14:paraId="601AD1D0" w14:textId="77777777" w:rsidTr="0003085D">
        <w:trPr>
          <w:trHeight w:val="480"/>
          <w:jc w:val="center"/>
        </w:trPr>
        <w:tc>
          <w:tcPr>
            <w:tcW w:w="1315" w:type="dxa"/>
            <w:vAlign w:val="center"/>
          </w:tcPr>
          <w:p w14:paraId="6522C90A" w14:textId="77777777" w:rsidR="00862714" w:rsidRPr="00D47CC0" w:rsidRDefault="00862714" w:rsidP="0003085D">
            <w:pPr>
              <w:rPr>
                <w:moveTo w:id="399" w:author="Samane Shahpouri" w:date="2024-07-07T20:57:00Z" w16du:dateUtc="2024-07-07T18:57:00Z"/>
                <w:rFonts w:asciiTheme="majorBidi" w:hAnsiTheme="majorBidi" w:cstheme="majorBidi"/>
                <w:sz w:val="18"/>
                <w:szCs w:val="18"/>
                <w:lang w:val="en-US"/>
              </w:rPr>
            </w:pPr>
            <w:moveTo w:id="400" w:author="Samane Shahpouri" w:date="2024-07-07T20:57:00Z" w16du:dateUtc="2024-07-07T18:57:00Z">
              <w:r w:rsidRPr="00D47CC0">
                <w:rPr>
                  <w:rFonts w:asciiTheme="majorBidi" w:hAnsiTheme="majorBidi" w:cstheme="majorBidi"/>
                  <w:sz w:val="18"/>
                  <w:szCs w:val="18"/>
                  <w:lang w:val="en-US"/>
                </w:rPr>
                <w:t>Center 6</w:t>
              </w:r>
            </w:moveTo>
          </w:p>
        </w:tc>
        <w:tc>
          <w:tcPr>
            <w:tcW w:w="1489" w:type="dxa"/>
            <w:vAlign w:val="center"/>
          </w:tcPr>
          <w:p w14:paraId="028763CC" w14:textId="77777777" w:rsidR="00862714" w:rsidRPr="00D47CC0" w:rsidRDefault="00862714" w:rsidP="0003085D">
            <w:pPr>
              <w:rPr>
                <w:moveTo w:id="401" w:author="Samane Shahpouri" w:date="2024-07-07T20:57:00Z" w16du:dateUtc="2024-07-07T18:57:00Z"/>
                <w:rFonts w:asciiTheme="majorBidi" w:hAnsiTheme="majorBidi" w:cstheme="majorBidi"/>
                <w:sz w:val="18"/>
                <w:szCs w:val="18"/>
                <w:lang w:val="en-US"/>
              </w:rPr>
            </w:pPr>
            <w:moveTo w:id="402" w:author="Samane Shahpouri" w:date="2024-07-07T20:57:00Z" w16du:dateUtc="2024-07-07T18:57:00Z">
              <w:r w:rsidRPr="00D47CC0">
                <w:rPr>
                  <w:rFonts w:asciiTheme="majorBidi" w:hAnsiTheme="majorBidi" w:cstheme="majorBidi"/>
                  <w:sz w:val="18"/>
                  <w:szCs w:val="18"/>
                  <w:lang w:val="en-US"/>
                </w:rPr>
                <w:t>55</w:t>
              </w:r>
            </w:moveTo>
          </w:p>
        </w:tc>
        <w:tc>
          <w:tcPr>
            <w:tcW w:w="1475" w:type="dxa"/>
            <w:vAlign w:val="center"/>
          </w:tcPr>
          <w:p w14:paraId="1F0C3073" w14:textId="77777777" w:rsidR="00862714" w:rsidRPr="00D47CC0" w:rsidRDefault="00862714" w:rsidP="0003085D">
            <w:pPr>
              <w:rPr>
                <w:moveTo w:id="403" w:author="Samane Shahpouri" w:date="2024-07-07T20:57:00Z" w16du:dateUtc="2024-07-07T18:57:00Z"/>
                <w:rFonts w:asciiTheme="majorBidi" w:hAnsiTheme="majorBidi" w:cstheme="majorBidi"/>
                <w:sz w:val="18"/>
                <w:szCs w:val="18"/>
                <w:lang w:val="en-US"/>
              </w:rPr>
            </w:pPr>
            <w:moveTo w:id="404" w:author="Samane Shahpouri" w:date="2024-07-07T20:57:00Z" w16du:dateUtc="2024-07-07T18:57:00Z">
              <w:r w:rsidRPr="00D47CC0">
                <w:rPr>
                  <w:rFonts w:asciiTheme="majorBidi" w:hAnsiTheme="majorBidi" w:cstheme="majorBidi"/>
                  <w:sz w:val="18"/>
                  <w:szCs w:val="18"/>
                  <w:lang w:val="en-US"/>
                </w:rPr>
                <w:t>39</w:t>
              </w:r>
            </w:moveTo>
          </w:p>
        </w:tc>
        <w:tc>
          <w:tcPr>
            <w:tcW w:w="1689" w:type="dxa"/>
            <w:vAlign w:val="center"/>
          </w:tcPr>
          <w:p w14:paraId="31AB6D1E" w14:textId="77777777" w:rsidR="00862714" w:rsidRPr="00D47CC0" w:rsidRDefault="00862714" w:rsidP="0003085D">
            <w:pPr>
              <w:rPr>
                <w:moveTo w:id="405" w:author="Samane Shahpouri" w:date="2024-07-07T20:57:00Z" w16du:dateUtc="2024-07-07T18:57:00Z"/>
                <w:rFonts w:asciiTheme="majorBidi" w:hAnsiTheme="majorBidi" w:cstheme="majorBidi"/>
                <w:sz w:val="18"/>
                <w:szCs w:val="18"/>
                <w:lang w:val="en-US"/>
              </w:rPr>
            </w:pPr>
            <w:moveTo w:id="406" w:author="Samane Shahpouri" w:date="2024-07-07T20:57:00Z" w16du:dateUtc="2024-07-07T18:57:00Z">
              <w:r w:rsidRPr="00D47CC0">
                <w:rPr>
                  <w:rFonts w:asciiTheme="majorBidi" w:hAnsiTheme="majorBidi" w:cstheme="majorBidi"/>
                  <w:sz w:val="18"/>
                  <w:szCs w:val="18"/>
                  <w:lang w:val="en-US"/>
                </w:rPr>
                <w:t>6</w:t>
              </w:r>
            </w:moveTo>
          </w:p>
        </w:tc>
        <w:tc>
          <w:tcPr>
            <w:tcW w:w="1699" w:type="dxa"/>
            <w:vAlign w:val="center"/>
          </w:tcPr>
          <w:p w14:paraId="1885F15E" w14:textId="77777777" w:rsidR="00862714" w:rsidRPr="00D47CC0" w:rsidRDefault="00862714" w:rsidP="0003085D">
            <w:pPr>
              <w:rPr>
                <w:moveTo w:id="407" w:author="Samane Shahpouri" w:date="2024-07-07T20:57:00Z" w16du:dateUtc="2024-07-07T18:57:00Z"/>
                <w:rFonts w:asciiTheme="majorBidi" w:hAnsiTheme="majorBidi" w:cstheme="majorBidi"/>
                <w:sz w:val="18"/>
                <w:szCs w:val="18"/>
                <w:lang w:val="en-US"/>
              </w:rPr>
            </w:pPr>
            <w:moveTo w:id="408" w:author="Samane Shahpouri" w:date="2024-07-07T20:57:00Z" w16du:dateUtc="2024-07-07T18:57:00Z">
              <w:r w:rsidRPr="00D47CC0">
                <w:rPr>
                  <w:rFonts w:asciiTheme="majorBidi" w:hAnsiTheme="majorBidi" w:cstheme="majorBidi"/>
                  <w:sz w:val="18"/>
                  <w:szCs w:val="18"/>
                  <w:lang w:val="en-US"/>
                </w:rPr>
                <w:t>11</w:t>
              </w:r>
            </w:moveTo>
          </w:p>
        </w:tc>
        <w:tc>
          <w:tcPr>
            <w:tcW w:w="1349" w:type="dxa"/>
            <w:vAlign w:val="center"/>
          </w:tcPr>
          <w:p w14:paraId="658951FA" w14:textId="77777777" w:rsidR="00862714" w:rsidRPr="00D47CC0" w:rsidRDefault="00862714" w:rsidP="0003085D">
            <w:pPr>
              <w:rPr>
                <w:moveTo w:id="409" w:author="Samane Shahpouri" w:date="2024-07-07T20:57:00Z" w16du:dateUtc="2024-07-07T18:57:00Z"/>
                <w:rFonts w:asciiTheme="majorBidi" w:hAnsiTheme="majorBidi" w:cstheme="majorBidi"/>
                <w:sz w:val="18"/>
                <w:szCs w:val="18"/>
                <w:lang w:val="en-US"/>
              </w:rPr>
            </w:pPr>
            <w:moveTo w:id="410" w:author="Samane Shahpouri" w:date="2024-07-07T20:57:00Z" w16du:dateUtc="2024-07-07T18:57:00Z">
              <w:r w:rsidRPr="00D47CC0">
                <w:rPr>
                  <w:rFonts w:asciiTheme="majorBidi" w:hAnsiTheme="majorBidi" w:cstheme="majorBidi"/>
                  <w:sz w:val="18"/>
                  <w:szCs w:val="18"/>
                  <w:lang w:val="en-US"/>
                </w:rPr>
                <w:t>272 × 200</w:t>
              </w:r>
            </w:moveTo>
          </w:p>
        </w:tc>
      </w:tr>
      <w:tr w:rsidR="00862714" w:rsidRPr="00B653BA" w14:paraId="4EE34652" w14:textId="77777777" w:rsidTr="0003085D">
        <w:trPr>
          <w:trHeight w:val="558"/>
          <w:jc w:val="center"/>
        </w:trPr>
        <w:tc>
          <w:tcPr>
            <w:tcW w:w="1315" w:type="dxa"/>
            <w:vAlign w:val="center"/>
          </w:tcPr>
          <w:p w14:paraId="7FF00B46" w14:textId="77777777" w:rsidR="00862714" w:rsidRPr="00D47CC0" w:rsidRDefault="00862714" w:rsidP="0003085D">
            <w:pPr>
              <w:rPr>
                <w:moveTo w:id="411" w:author="Samane Shahpouri" w:date="2024-07-07T20:57:00Z" w16du:dateUtc="2024-07-07T18:57:00Z"/>
                <w:rFonts w:asciiTheme="majorBidi" w:hAnsiTheme="majorBidi" w:cstheme="majorBidi"/>
                <w:sz w:val="18"/>
                <w:szCs w:val="18"/>
                <w:lang w:val="en-US"/>
              </w:rPr>
            </w:pPr>
            <w:moveTo w:id="412" w:author="Samane Shahpouri" w:date="2024-07-07T20:57:00Z" w16du:dateUtc="2024-07-07T18:57:00Z">
              <w:r w:rsidRPr="00D47CC0">
                <w:rPr>
                  <w:rFonts w:asciiTheme="majorBidi" w:hAnsiTheme="majorBidi" w:cstheme="majorBidi"/>
                  <w:sz w:val="18"/>
                  <w:szCs w:val="18"/>
                  <w:lang w:val="en-US"/>
                </w:rPr>
                <w:t>Center 7</w:t>
              </w:r>
            </w:moveTo>
          </w:p>
        </w:tc>
        <w:tc>
          <w:tcPr>
            <w:tcW w:w="1489" w:type="dxa"/>
            <w:vAlign w:val="center"/>
          </w:tcPr>
          <w:p w14:paraId="36ED8028" w14:textId="77777777" w:rsidR="00862714" w:rsidRPr="00D47CC0" w:rsidRDefault="00862714" w:rsidP="0003085D">
            <w:pPr>
              <w:rPr>
                <w:moveTo w:id="413" w:author="Samane Shahpouri" w:date="2024-07-07T20:57:00Z" w16du:dateUtc="2024-07-07T18:57:00Z"/>
                <w:rFonts w:asciiTheme="majorBidi" w:hAnsiTheme="majorBidi" w:cstheme="majorBidi"/>
                <w:sz w:val="18"/>
                <w:szCs w:val="18"/>
                <w:lang w:val="en-US"/>
              </w:rPr>
            </w:pPr>
            <w:moveTo w:id="414" w:author="Samane Shahpouri" w:date="2024-07-07T20:57:00Z" w16du:dateUtc="2024-07-07T18:57:00Z">
              <w:r w:rsidRPr="00D47CC0">
                <w:rPr>
                  <w:rFonts w:asciiTheme="majorBidi" w:hAnsiTheme="majorBidi" w:cstheme="majorBidi"/>
                  <w:sz w:val="18"/>
                  <w:szCs w:val="18"/>
                  <w:lang w:val="en-US"/>
                </w:rPr>
                <w:t>43</w:t>
              </w:r>
            </w:moveTo>
          </w:p>
        </w:tc>
        <w:tc>
          <w:tcPr>
            <w:tcW w:w="1475" w:type="dxa"/>
            <w:vAlign w:val="center"/>
          </w:tcPr>
          <w:p w14:paraId="505A3E98" w14:textId="77777777" w:rsidR="00862714" w:rsidRPr="00D47CC0" w:rsidRDefault="00862714" w:rsidP="0003085D">
            <w:pPr>
              <w:rPr>
                <w:moveTo w:id="415" w:author="Samane Shahpouri" w:date="2024-07-07T20:57:00Z" w16du:dateUtc="2024-07-07T18:57:00Z"/>
                <w:rFonts w:asciiTheme="majorBidi" w:hAnsiTheme="majorBidi" w:cstheme="majorBidi"/>
                <w:sz w:val="18"/>
                <w:szCs w:val="18"/>
                <w:lang w:val="en-US"/>
              </w:rPr>
            </w:pPr>
            <w:moveTo w:id="416" w:author="Samane Shahpouri" w:date="2024-07-07T20:57:00Z" w16du:dateUtc="2024-07-07T18:57:00Z">
              <w:r w:rsidRPr="00D47CC0">
                <w:rPr>
                  <w:rFonts w:asciiTheme="majorBidi" w:hAnsiTheme="majorBidi" w:cstheme="majorBidi"/>
                  <w:sz w:val="18"/>
                  <w:szCs w:val="18"/>
                  <w:lang w:val="en-US"/>
                </w:rPr>
                <w:t>23</w:t>
              </w:r>
            </w:moveTo>
          </w:p>
        </w:tc>
        <w:tc>
          <w:tcPr>
            <w:tcW w:w="1689" w:type="dxa"/>
            <w:vAlign w:val="center"/>
          </w:tcPr>
          <w:p w14:paraId="312032AC" w14:textId="77777777" w:rsidR="00862714" w:rsidRPr="00D47CC0" w:rsidRDefault="00862714" w:rsidP="0003085D">
            <w:pPr>
              <w:rPr>
                <w:moveTo w:id="417" w:author="Samane Shahpouri" w:date="2024-07-07T20:57:00Z" w16du:dateUtc="2024-07-07T18:57:00Z"/>
                <w:rFonts w:asciiTheme="majorBidi" w:hAnsiTheme="majorBidi" w:cstheme="majorBidi"/>
                <w:sz w:val="18"/>
                <w:szCs w:val="18"/>
                <w:lang w:val="en-US"/>
              </w:rPr>
            </w:pPr>
            <w:moveTo w:id="418" w:author="Samane Shahpouri" w:date="2024-07-07T20:57:00Z" w16du:dateUtc="2024-07-07T18:57:00Z">
              <w:r w:rsidRPr="00D47CC0">
                <w:rPr>
                  <w:rFonts w:asciiTheme="majorBidi" w:hAnsiTheme="majorBidi" w:cstheme="majorBidi"/>
                  <w:sz w:val="18"/>
                  <w:szCs w:val="18"/>
                  <w:lang w:val="en-US"/>
                </w:rPr>
                <w:t>9</w:t>
              </w:r>
            </w:moveTo>
          </w:p>
        </w:tc>
        <w:tc>
          <w:tcPr>
            <w:tcW w:w="1699" w:type="dxa"/>
            <w:vAlign w:val="center"/>
          </w:tcPr>
          <w:p w14:paraId="3B44C813" w14:textId="77777777" w:rsidR="00862714" w:rsidRPr="00D47CC0" w:rsidRDefault="00862714" w:rsidP="0003085D">
            <w:pPr>
              <w:rPr>
                <w:moveTo w:id="419" w:author="Samane Shahpouri" w:date="2024-07-07T20:57:00Z" w16du:dateUtc="2024-07-07T18:57:00Z"/>
                <w:rFonts w:asciiTheme="majorBidi" w:hAnsiTheme="majorBidi" w:cstheme="majorBidi"/>
                <w:sz w:val="18"/>
                <w:szCs w:val="18"/>
                <w:lang w:val="en-US"/>
              </w:rPr>
            </w:pPr>
            <w:moveTo w:id="420" w:author="Samane Shahpouri" w:date="2024-07-07T20:57:00Z" w16du:dateUtc="2024-07-07T18:57:00Z">
              <w:r w:rsidRPr="00D47CC0">
                <w:rPr>
                  <w:rFonts w:asciiTheme="majorBidi" w:hAnsiTheme="majorBidi" w:cstheme="majorBidi"/>
                  <w:sz w:val="18"/>
                  <w:szCs w:val="18"/>
                  <w:lang w:val="en-US"/>
                </w:rPr>
                <w:t>10</w:t>
              </w:r>
            </w:moveTo>
          </w:p>
        </w:tc>
        <w:tc>
          <w:tcPr>
            <w:tcW w:w="1349" w:type="dxa"/>
            <w:vAlign w:val="center"/>
          </w:tcPr>
          <w:p w14:paraId="58BC67B4" w14:textId="77777777" w:rsidR="00862714" w:rsidRPr="00D47CC0" w:rsidRDefault="00862714" w:rsidP="0003085D">
            <w:pPr>
              <w:rPr>
                <w:moveTo w:id="421" w:author="Samane Shahpouri" w:date="2024-07-07T20:57:00Z" w16du:dateUtc="2024-07-07T18:57:00Z"/>
                <w:rFonts w:asciiTheme="majorBidi" w:hAnsiTheme="majorBidi" w:cstheme="majorBidi"/>
                <w:sz w:val="18"/>
                <w:szCs w:val="18"/>
                <w:lang w:val="en-US"/>
              </w:rPr>
            </w:pPr>
            <w:moveTo w:id="422" w:author="Samane Shahpouri" w:date="2024-07-07T20:57:00Z" w16du:dateUtc="2024-07-07T18:57:00Z">
              <w:r w:rsidRPr="00D47CC0">
                <w:rPr>
                  <w:rFonts w:asciiTheme="majorBidi" w:hAnsiTheme="majorBidi" w:cstheme="majorBidi"/>
                  <w:sz w:val="18"/>
                  <w:szCs w:val="18"/>
                  <w:lang w:val="en-US"/>
                </w:rPr>
                <w:t>272 × 200</w:t>
              </w:r>
            </w:moveTo>
          </w:p>
        </w:tc>
      </w:tr>
      <w:tr w:rsidR="00862714" w:rsidRPr="00B653BA" w14:paraId="062675D9" w14:textId="77777777" w:rsidTr="0003085D">
        <w:trPr>
          <w:trHeight w:val="321"/>
          <w:jc w:val="center"/>
        </w:trPr>
        <w:tc>
          <w:tcPr>
            <w:tcW w:w="1315" w:type="dxa"/>
            <w:vAlign w:val="center"/>
          </w:tcPr>
          <w:p w14:paraId="000DA124" w14:textId="77777777" w:rsidR="00862714" w:rsidRPr="00D47CC0" w:rsidRDefault="00862714" w:rsidP="0003085D">
            <w:pPr>
              <w:rPr>
                <w:moveTo w:id="423" w:author="Samane Shahpouri" w:date="2024-07-07T20:57:00Z" w16du:dateUtc="2024-07-07T18:57:00Z"/>
                <w:rFonts w:asciiTheme="majorBidi" w:hAnsiTheme="majorBidi" w:cstheme="majorBidi"/>
                <w:sz w:val="18"/>
                <w:szCs w:val="18"/>
                <w:lang w:val="en-US"/>
              </w:rPr>
            </w:pPr>
            <w:moveTo w:id="424" w:author="Samane Shahpouri" w:date="2024-07-07T20:57:00Z" w16du:dateUtc="2024-07-07T18:57:00Z">
              <w:r w:rsidRPr="00D47CC0">
                <w:rPr>
                  <w:rFonts w:asciiTheme="majorBidi" w:hAnsiTheme="majorBidi" w:cstheme="majorBidi"/>
                  <w:sz w:val="18"/>
                  <w:szCs w:val="18"/>
                  <w:lang w:val="en-US"/>
                </w:rPr>
                <w:t>Total</w:t>
              </w:r>
            </w:moveTo>
          </w:p>
        </w:tc>
        <w:tc>
          <w:tcPr>
            <w:tcW w:w="1489" w:type="dxa"/>
            <w:vAlign w:val="center"/>
          </w:tcPr>
          <w:p w14:paraId="25EBA464" w14:textId="77777777" w:rsidR="00862714" w:rsidRPr="00D47CC0" w:rsidRDefault="00862714" w:rsidP="0003085D">
            <w:pPr>
              <w:rPr>
                <w:moveTo w:id="425" w:author="Samane Shahpouri" w:date="2024-07-07T20:57:00Z" w16du:dateUtc="2024-07-07T18:57:00Z"/>
                <w:rFonts w:asciiTheme="majorBidi" w:hAnsiTheme="majorBidi" w:cstheme="majorBidi"/>
                <w:sz w:val="18"/>
                <w:szCs w:val="18"/>
                <w:lang w:val="en-US"/>
              </w:rPr>
            </w:pPr>
            <w:moveTo w:id="426" w:author="Samane Shahpouri" w:date="2024-07-07T20:57:00Z" w16du:dateUtc="2024-07-07T18:57:00Z">
              <w:r w:rsidRPr="00D47CC0">
                <w:rPr>
                  <w:rFonts w:asciiTheme="majorBidi" w:hAnsiTheme="majorBidi" w:cstheme="majorBidi"/>
                  <w:sz w:val="18"/>
                  <w:szCs w:val="18"/>
                  <w:lang w:val="en-US"/>
                </w:rPr>
                <w:t>98</w:t>
              </w:r>
            </w:moveTo>
          </w:p>
        </w:tc>
        <w:tc>
          <w:tcPr>
            <w:tcW w:w="1475" w:type="dxa"/>
            <w:vAlign w:val="center"/>
          </w:tcPr>
          <w:p w14:paraId="5C0E60A7" w14:textId="77777777" w:rsidR="00862714" w:rsidRPr="00D47CC0" w:rsidRDefault="00862714" w:rsidP="0003085D">
            <w:pPr>
              <w:rPr>
                <w:moveTo w:id="427" w:author="Samane Shahpouri" w:date="2024-07-07T20:57:00Z" w16du:dateUtc="2024-07-07T18:57:00Z"/>
                <w:rFonts w:asciiTheme="majorBidi" w:hAnsiTheme="majorBidi" w:cstheme="majorBidi"/>
                <w:sz w:val="18"/>
                <w:szCs w:val="18"/>
                <w:lang w:val="en-US"/>
              </w:rPr>
            </w:pPr>
            <w:moveTo w:id="428" w:author="Samane Shahpouri" w:date="2024-07-07T20:57:00Z" w16du:dateUtc="2024-07-07T18:57:00Z">
              <w:r w:rsidRPr="00D47CC0">
                <w:rPr>
                  <w:rFonts w:asciiTheme="majorBidi" w:hAnsiTheme="majorBidi" w:cstheme="majorBidi"/>
                  <w:sz w:val="18"/>
                  <w:szCs w:val="18"/>
                  <w:lang w:val="en-US"/>
                </w:rPr>
                <w:t>62</w:t>
              </w:r>
            </w:moveTo>
          </w:p>
        </w:tc>
        <w:tc>
          <w:tcPr>
            <w:tcW w:w="1689" w:type="dxa"/>
            <w:vAlign w:val="center"/>
          </w:tcPr>
          <w:p w14:paraId="2E9EC35B" w14:textId="77777777" w:rsidR="00862714" w:rsidRPr="00D47CC0" w:rsidRDefault="00862714" w:rsidP="0003085D">
            <w:pPr>
              <w:rPr>
                <w:moveTo w:id="429" w:author="Samane Shahpouri" w:date="2024-07-07T20:57:00Z" w16du:dateUtc="2024-07-07T18:57:00Z"/>
                <w:rFonts w:asciiTheme="majorBidi" w:hAnsiTheme="majorBidi" w:cstheme="majorBidi"/>
                <w:sz w:val="18"/>
                <w:szCs w:val="18"/>
                <w:lang w:val="en-US"/>
              </w:rPr>
            </w:pPr>
            <w:moveTo w:id="430" w:author="Samane Shahpouri" w:date="2024-07-07T20:57:00Z" w16du:dateUtc="2024-07-07T18:57:00Z">
              <w:r w:rsidRPr="00D47CC0">
                <w:rPr>
                  <w:rFonts w:asciiTheme="majorBidi" w:hAnsiTheme="majorBidi" w:cstheme="majorBidi"/>
                  <w:sz w:val="18"/>
                  <w:szCs w:val="18"/>
                  <w:lang w:val="en-US"/>
                </w:rPr>
                <w:t>15</w:t>
              </w:r>
            </w:moveTo>
          </w:p>
        </w:tc>
        <w:tc>
          <w:tcPr>
            <w:tcW w:w="1699" w:type="dxa"/>
            <w:vAlign w:val="center"/>
          </w:tcPr>
          <w:p w14:paraId="1BB947FD" w14:textId="77777777" w:rsidR="00862714" w:rsidRPr="00D47CC0" w:rsidRDefault="00862714" w:rsidP="0003085D">
            <w:pPr>
              <w:rPr>
                <w:moveTo w:id="431" w:author="Samane Shahpouri" w:date="2024-07-07T20:57:00Z" w16du:dateUtc="2024-07-07T18:57:00Z"/>
                <w:rFonts w:asciiTheme="majorBidi" w:hAnsiTheme="majorBidi" w:cstheme="majorBidi"/>
                <w:sz w:val="18"/>
                <w:szCs w:val="18"/>
                <w:lang w:val="en-US"/>
              </w:rPr>
            </w:pPr>
            <w:moveTo w:id="432" w:author="Samane Shahpouri" w:date="2024-07-07T20:57:00Z" w16du:dateUtc="2024-07-07T18:57:00Z">
              <w:r w:rsidRPr="00D47CC0">
                <w:rPr>
                  <w:rFonts w:asciiTheme="majorBidi" w:hAnsiTheme="majorBidi" w:cstheme="majorBidi"/>
                  <w:sz w:val="18"/>
                  <w:szCs w:val="18"/>
                  <w:lang w:val="en-US"/>
                </w:rPr>
                <w:t>21</w:t>
              </w:r>
            </w:moveTo>
          </w:p>
        </w:tc>
        <w:tc>
          <w:tcPr>
            <w:tcW w:w="1349" w:type="dxa"/>
            <w:vAlign w:val="center"/>
          </w:tcPr>
          <w:p w14:paraId="2E0B64CA" w14:textId="77777777" w:rsidR="00862714" w:rsidRPr="00D47CC0" w:rsidRDefault="00862714" w:rsidP="0003085D">
            <w:pPr>
              <w:rPr>
                <w:moveTo w:id="433" w:author="Samane Shahpouri" w:date="2024-07-07T20:57:00Z" w16du:dateUtc="2024-07-07T18:57:00Z"/>
                <w:rFonts w:asciiTheme="majorBidi" w:hAnsiTheme="majorBidi" w:cstheme="majorBidi"/>
                <w:sz w:val="18"/>
                <w:szCs w:val="18"/>
                <w:lang w:val="en-US"/>
              </w:rPr>
            </w:pPr>
            <w:moveTo w:id="434" w:author="Samane Shahpouri" w:date="2024-07-07T20:57:00Z" w16du:dateUtc="2024-07-07T18:57:00Z">
              <w:r w:rsidRPr="00D47CC0">
                <w:rPr>
                  <w:rFonts w:asciiTheme="majorBidi" w:hAnsiTheme="majorBidi" w:cstheme="majorBidi"/>
                  <w:sz w:val="18"/>
                  <w:szCs w:val="18"/>
                  <w:lang w:val="en-US"/>
                </w:rPr>
                <w:t>-</w:t>
              </w:r>
            </w:moveTo>
          </w:p>
        </w:tc>
      </w:tr>
      <w:tr w:rsidR="00862714" w:rsidRPr="00B653BA" w14:paraId="353D93CD" w14:textId="77777777" w:rsidTr="0003085D">
        <w:trPr>
          <w:trHeight w:val="321"/>
          <w:jc w:val="center"/>
        </w:trPr>
        <w:tc>
          <w:tcPr>
            <w:tcW w:w="9016" w:type="dxa"/>
            <w:gridSpan w:val="6"/>
            <w:vAlign w:val="center"/>
          </w:tcPr>
          <w:p w14:paraId="0C83BEDB" w14:textId="714DD11F" w:rsidR="00862714" w:rsidRPr="00D47CC0" w:rsidRDefault="00862714" w:rsidP="0003085D">
            <w:pPr>
              <w:rPr>
                <w:moveTo w:id="435" w:author="Samane Shahpouri" w:date="2024-07-07T20:57:00Z" w16du:dateUtc="2024-07-07T18:57:00Z"/>
                <w:rFonts w:asciiTheme="majorBidi" w:hAnsiTheme="majorBidi" w:cstheme="majorBidi"/>
                <w:sz w:val="18"/>
                <w:szCs w:val="18"/>
                <w:lang w:val="en-US"/>
              </w:rPr>
            </w:pPr>
            <w:moveTo w:id="436" w:author="Samane Shahpouri" w:date="2024-07-07T20:57:00Z" w16du:dateUtc="2024-07-07T18:57:00Z">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w:t>
              </w:r>
            </w:moveTo>
            <w:ins w:id="437" w:author="Samane Shahpouri" w:date="2024-07-07T21:08:00Z" w16du:dateUtc="2024-07-07T19:08:00Z">
              <w:r w:rsidR="00506E6C" w:rsidRPr="00B51573">
                <w:rPr>
                  <w:rFonts w:asciiTheme="majorBidi" w:hAnsiTheme="majorBidi" w:cstheme="majorBidi"/>
                  <w:sz w:val="18"/>
                  <w:szCs w:val="18"/>
                  <w:lang w:val="en-US"/>
                </w:rPr>
                <w:t>for each patient</w:t>
              </w:r>
            </w:ins>
            <w:moveTo w:id="438" w:author="Samane Shahpouri" w:date="2024-07-07T20:57:00Z" w16du:dateUtc="2024-07-07T18:57:00Z">
              <w:del w:id="439" w:author="Samane Shahpouri" w:date="2024-07-07T21:08:00Z" w16du:dateUtc="2024-07-07T19:08:00Z">
                <w:r w:rsidRPr="00D47CC0" w:rsidDel="00506E6C">
                  <w:rPr>
                    <w:rFonts w:asciiTheme="majorBidi" w:hAnsiTheme="majorBidi" w:cstheme="majorBidi"/>
                    <w:sz w:val="18"/>
                    <w:szCs w:val="18"/>
                    <w:lang w:val="en-US"/>
                  </w:rPr>
                  <w:delText>patiently</w:delText>
                </w:r>
              </w:del>
              <w:r w:rsidRPr="00D47CC0">
                <w:rPr>
                  <w:rFonts w:asciiTheme="majorBidi" w:hAnsiTheme="majorBidi" w:cstheme="majorBidi"/>
                  <w:sz w:val="18"/>
                  <w:szCs w:val="18"/>
                  <w:lang w:val="en-US"/>
                </w:rPr>
                <w:t xml:space="preserve">. </w:t>
              </w:r>
            </w:moveTo>
          </w:p>
        </w:tc>
      </w:tr>
    </w:tbl>
    <w:p w14:paraId="0AED0C57" w14:textId="77777777" w:rsidR="00506E6C" w:rsidRPr="00D47CC0" w:rsidRDefault="00506E6C" w:rsidP="00862714">
      <w:pPr>
        <w:rPr>
          <w:moveTo w:id="440" w:author="Samane Shahpouri" w:date="2024-07-07T20:57:00Z" w16du:dateUtc="2024-07-07T18:57:00Z"/>
          <w:rFonts w:asciiTheme="majorBidi" w:hAnsiTheme="majorBidi" w:cstheme="majorBidi"/>
          <w:lang w:val="en-US"/>
        </w:rPr>
      </w:pPr>
    </w:p>
    <w:p w14:paraId="61B1C125" w14:textId="77777777" w:rsidR="00862714" w:rsidRPr="00D47CC0" w:rsidRDefault="00862714" w:rsidP="00862714">
      <w:pPr>
        <w:pStyle w:val="Heading3"/>
        <w:rPr>
          <w:moveTo w:id="441" w:author="Samane Shahpouri" w:date="2024-07-07T20:57:00Z" w16du:dateUtc="2024-07-07T18:57:00Z"/>
          <w:rFonts w:asciiTheme="majorBidi" w:hAnsiTheme="majorBidi" w:cstheme="majorBidi"/>
          <w:lang w:val="en-US"/>
        </w:rPr>
      </w:pPr>
      <w:bookmarkStart w:id="442" w:name="_Toc171278819"/>
      <w:moveTo w:id="443" w:author="Samane Shahpouri" w:date="2024-07-07T20:57:00Z" w16du:dateUtc="2024-07-07T18:57:00Z">
        <w:r w:rsidRPr="00D47CC0">
          <w:rPr>
            <w:rFonts w:asciiTheme="majorBidi" w:hAnsiTheme="majorBidi" w:cstheme="majorBidi"/>
            <w:lang w:val="en-US"/>
          </w:rPr>
          <w:t>Artifact dataset</w:t>
        </w:r>
        <w:bookmarkEnd w:id="442"/>
      </w:moveTo>
    </w:p>
    <w:p w14:paraId="7B4BA27F" w14:textId="77777777" w:rsidR="00862714" w:rsidRDefault="00862714" w:rsidP="00862714">
      <w:pPr>
        <w:rPr>
          <w:moveTo w:id="444" w:author="Samane Shahpouri" w:date="2024-07-07T20:57:00Z" w16du:dateUtc="2024-07-07T18:57:00Z"/>
          <w:rFonts w:asciiTheme="majorBidi" w:hAnsiTheme="majorBidi" w:cstheme="majorBidi"/>
          <w:lang w:val="en-US"/>
        </w:rPr>
      </w:pPr>
      <w:moveTo w:id="445" w:author="Samane Shahpouri" w:date="2024-07-07T20:57:00Z" w16du:dateUtc="2024-07-07T18:57:00Z">
        <w:r w:rsidRPr="00D47CC0">
          <w:rPr>
            <w:rFonts w:asciiTheme="majorBidi" w:hAnsiTheme="majorBidi" w:cstheme="majorBidi"/>
            <w:lang w:val="en-US"/>
          </w:rPr>
          <w:t xml:space="preserve">A third test set was utilized to evaluate the performance of the developed model under more challenging conditions. This set consisted of imaging data from 198 patients, each displaying various types of artifacts. The artifacts in this dataset were chosen to test how well the model can handle and correctly interpret images that are distorted by common problems seen in clinical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Ga imaging, like motion and Halo </w:t>
        </w:r>
        <w:r w:rsidRPr="00B653BA">
          <w:rPr>
            <w:rFonts w:asciiTheme="majorBidi" w:hAnsiTheme="majorBidi" w:cstheme="majorBidi"/>
            <w:lang w:val="en-US"/>
          </w:rPr>
          <w:t>artifacts</w:t>
        </w:r>
        <w:r w:rsidRPr="00D47CC0">
          <w:rPr>
            <w:rFonts w:asciiTheme="majorBidi" w:hAnsiTheme="majorBidi" w:cstheme="majorBidi"/>
            <w:lang w:val="en-US"/>
          </w:rPr>
          <w:t>.</w:t>
        </w:r>
        <w:r w:rsidRPr="00B653BA">
          <w:rPr>
            <w:rFonts w:asciiTheme="majorBidi" w:hAnsiTheme="majorBidi" w:cstheme="majorBidi"/>
            <w:lang w:val="en-US"/>
          </w:rPr>
          <w:t xml:space="preserve"> </w:t>
        </w:r>
      </w:moveTo>
    </w:p>
    <w:moveToRangeEnd w:id="343"/>
    <w:p w14:paraId="1A2D85D6" w14:textId="77777777" w:rsidR="00862714" w:rsidRDefault="00862714" w:rsidP="00D804A5">
      <w:pPr>
        <w:rPr>
          <w:ins w:id="446" w:author="Samane Shahpouri" w:date="2024-07-07T20:58:00Z" w16du:dateUtc="2024-07-07T18:58:00Z"/>
          <w:rFonts w:asciiTheme="majorBidi" w:hAnsiTheme="majorBidi"/>
          <w:lang w:val="en-US"/>
        </w:rPr>
      </w:pPr>
    </w:p>
    <w:p w14:paraId="167F2330" w14:textId="77777777" w:rsidR="00862714" w:rsidRPr="00D47CC0" w:rsidRDefault="00862714" w:rsidP="00862714">
      <w:pPr>
        <w:pStyle w:val="Heading2"/>
        <w:rPr>
          <w:ins w:id="447" w:author="Samane Shahpouri" w:date="2024-07-07T20:58:00Z" w16du:dateUtc="2024-07-07T18:58:00Z"/>
          <w:rFonts w:asciiTheme="majorBidi" w:hAnsiTheme="majorBidi" w:cstheme="majorBidi"/>
          <w:lang w:val="en-US"/>
        </w:rPr>
      </w:pPr>
      <w:bookmarkStart w:id="448" w:name="_Toc171278820"/>
      <w:ins w:id="449" w:author="Samane Shahpouri" w:date="2024-07-07T20:58:00Z" w16du:dateUtc="2024-07-07T18:58:00Z">
        <w:r w:rsidRPr="00D47CC0">
          <w:rPr>
            <w:rFonts w:asciiTheme="majorBidi" w:hAnsiTheme="majorBidi" w:cstheme="majorBidi"/>
            <w:lang w:val="en-US"/>
          </w:rPr>
          <w:t>Data Preparation</w:t>
        </w:r>
        <w:bookmarkEnd w:id="448"/>
      </w:ins>
    </w:p>
    <w:p w14:paraId="7B496D09" w14:textId="4ACA772A" w:rsidR="00862714" w:rsidRPr="00D47CC0" w:rsidDel="00862714" w:rsidRDefault="00862714" w:rsidP="00D804A5">
      <w:pPr>
        <w:rPr>
          <w:del w:id="450" w:author="Samane Shahpouri" w:date="2024-07-07T20:58:00Z" w16du:dateUtc="2024-07-07T18:58:00Z"/>
          <w:rFonts w:asciiTheme="majorBidi" w:hAnsiTheme="majorBidi"/>
          <w:lang w:val="en-US"/>
        </w:rPr>
      </w:pPr>
    </w:p>
    <w:p w14:paraId="6FDE18E7" w14:textId="33907FF2" w:rsidR="006821AE" w:rsidRPr="00D47CC0" w:rsidRDefault="006821AE" w:rsidP="00862714">
      <w:pPr>
        <w:pStyle w:val="Heading3"/>
        <w:rPr>
          <w:lang w:val="en-US"/>
        </w:rPr>
        <w:pPrChange w:id="451" w:author="Samane Shahpouri" w:date="2024-07-07T20:58:00Z" w16du:dateUtc="2024-07-07T18:58:00Z">
          <w:pPr>
            <w:pStyle w:val="Heading4"/>
          </w:pPr>
        </w:pPrChange>
      </w:pPr>
      <w:bookmarkStart w:id="452" w:name="_Toc171278821"/>
      <w:r w:rsidRPr="00D47CC0">
        <w:rPr>
          <w:lang w:val="en-US"/>
        </w:rPr>
        <w:t xml:space="preserve">Normalization of </w:t>
      </w:r>
      <w:ins w:id="453" w:author="Samane Shahpouri" w:date="2024-07-07T21:00:00Z" w16du:dateUtc="2024-07-07T19:00:00Z">
        <w:r w:rsidR="00E46FE3" w:rsidRPr="0003085D">
          <w:rPr>
            <w:rFonts w:asciiTheme="majorBidi" w:hAnsiTheme="majorBidi" w:cstheme="majorBidi"/>
            <w:vertAlign w:val="superscript"/>
            <w:lang w:val="en-US"/>
          </w:rPr>
          <w:t>68</w:t>
        </w:r>
        <w:r w:rsidR="00E46FE3">
          <w:rPr>
            <w:rFonts w:asciiTheme="majorBidi" w:hAnsiTheme="majorBidi" w:cstheme="majorBidi"/>
            <w:lang w:val="en-US"/>
          </w:rPr>
          <w:t>Ga</w:t>
        </w:r>
        <w:r w:rsidR="00E46FE3" w:rsidRPr="00D47CC0">
          <w:rPr>
            <w:lang w:val="en-US"/>
          </w:rPr>
          <w:t xml:space="preserve"> </w:t>
        </w:r>
      </w:ins>
      <w:r w:rsidRPr="00D47CC0">
        <w:rPr>
          <w:lang w:val="en-US"/>
        </w:rPr>
        <w:t>PET Imag</w:t>
      </w:r>
      <w:r w:rsidR="0011097D" w:rsidRPr="00D47CC0">
        <w:rPr>
          <w:lang w:val="en-US"/>
        </w:rPr>
        <w:t>e</w:t>
      </w:r>
      <w:bookmarkEnd w:id="452"/>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7"/>
        <w:gridCol w:w="2449"/>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w:rPr>
                    <w:rFonts w:ascii="Cambria Math" w:hAnsi="Cambria Math" w:cstheme="majorBidi"/>
                    <w:color w:val="4472C4" w:themeColor="accent1"/>
                    <w:sz w:val="18"/>
                    <w:szCs w:val="18"/>
                    <w:lang w:val="en-US"/>
                  </w:rPr>
                  <w:lastRenderedPageBreak/>
                  <m:t xml:space="preserve">SUV= </m:t>
                </m:r>
                <m:f>
                  <m:fPr>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Voxel Activity Concentration</m:t>
                        </m:r>
                      </m:e>
                      <m:sub>
                        <m:r>
                          <w:rPr>
                            <w:rFonts w:ascii="Cambria Math" w:hAnsi="Cambria Math" w:cstheme="majorBidi"/>
                            <w:color w:val="4472C4" w:themeColor="accent1"/>
                            <w:sz w:val="18"/>
                            <w:szCs w:val="18"/>
                            <w:lang w:val="en-US"/>
                          </w:rPr>
                          <m:t>(Bq/ml)</m:t>
                        </m:r>
                      </m:sub>
                    </m:sSub>
                  </m:num>
                  <m:den>
                    <m:f>
                      <m:fPr>
                        <m:type m:val="skw"/>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Injected Dose</m:t>
                            </m:r>
                          </m:e>
                          <m:sub>
                            <m:r>
                              <w:rPr>
                                <w:rFonts w:ascii="Cambria Math" w:hAnsi="Cambria Math" w:cstheme="majorBidi"/>
                                <w:color w:val="4472C4" w:themeColor="accent1"/>
                                <w:sz w:val="18"/>
                                <w:szCs w:val="18"/>
                                <w:lang w:val="en-US"/>
                              </w:rPr>
                              <m:t>(Bq)</m:t>
                            </m:r>
                          </m:sub>
                        </m:sSub>
                      </m:num>
                      <m:den>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Body Weight</m:t>
                            </m:r>
                          </m:e>
                          <m:sub>
                            <m:r>
                              <w:rPr>
                                <w:rFonts w:ascii="Cambria Math" w:hAnsi="Cambria Math" w:cstheme="majorBidi"/>
                                <w:color w:val="4472C4" w:themeColor="accent1"/>
                                <w:sz w:val="18"/>
                                <w:szCs w:val="18"/>
                                <w:lang w:val="en-US"/>
                              </w:rPr>
                              <m:t>(kg)</m:t>
                            </m:r>
                          </m:sub>
                        </m:sSub>
                      </m:den>
                    </m:f>
                  </m:den>
                </m:f>
              </m:oMath>
            </m:oMathPara>
          </w:p>
        </w:tc>
        <w:tc>
          <w:tcPr>
            <w:tcW w:w="2664" w:type="dxa"/>
          </w:tcPr>
          <w:p w14:paraId="71B1F4DF" w14:textId="58100BBC"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27924221" w14:textId="1757DE71" w:rsidR="00324D4F" w:rsidRPr="00D47CC0" w:rsidDel="00AE6BC2" w:rsidRDefault="009A5370" w:rsidP="00D804A5">
      <w:pPr>
        <w:rPr>
          <w:del w:id="454" w:author="Samane Shahpouri" w:date="2024-07-07T21:12:00Z" w16du:dateUtc="2024-07-07T19:12:00Z"/>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deep learning models operate more efficiently with smaller </w:t>
      </w:r>
      <w:r w:rsidR="00A624F5" w:rsidRPr="00B653BA">
        <w:rPr>
          <w:rFonts w:asciiTheme="majorBidi" w:hAnsiTheme="majorBidi" w:cstheme="majorBidi"/>
          <w:lang w:val="en-US"/>
        </w:rPr>
        <w:t xml:space="preserve">numbers, the images were normalized by dividing them by a constant factor. </w:t>
      </w:r>
      <w:ins w:id="455" w:author="Samane Shahpouri" w:date="2024-07-07T20:59:00Z" w16du:dateUtc="2024-07-07T18:59:00Z">
        <w:r w:rsidR="00E46FE3">
          <w:rPr>
            <w:rFonts w:asciiTheme="majorBidi" w:hAnsiTheme="majorBidi" w:cstheme="majorBidi"/>
            <w:lang w:val="en-US"/>
          </w:rPr>
          <w:t xml:space="preserve">For </w:t>
        </w:r>
        <w:r w:rsidR="00E46FE3" w:rsidRPr="00E46FE3">
          <w:rPr>
            <w:rFonts w:asciiTheme="majorBidi" w:hAnsiTheme="majorBidi" w:cstheme="majorBidi"/>
            <w:vertAlign w:val="superscript"/>
            <w:lang w:val="en-US"/>
            <w:rPrChange w:id="456" w:author="Samane Shahpouri" w:date="2024-07-07T20:59:00Z" w16du:dateUtc="2024-07-07T18:59:00Z">
              <w:rPr>
                <w:rFonts w:asciiTheme="majorBidi" w:hAnsiTheme="majorBidi" w:cstheme="majorBidi"/>
                <w:lang w:val="en-US"/>
              </w:rPr>
            </w:rPrChange>
          </w:rPr>
          <w:t>68</w:t>
        </w:r>
        <w:r w:rsidR="00E46FE3">
          <w:rPr>
            <w:rFonts w:asciiTheme="majorBidi" w:hAnsiTheme="majorBidi" w:cstheme="majorBidi"/>
            <w:lang w:val="en-US"/>
          </w:rPr>
          <w:t xml:space="preserve">Ga dataset </w:t>
        </w:r>
      </w:ins>
      <w:r w:rsidR="00A624F5" w:rsidRPr="00B653BA">
        <w:rPr>
          <w:rFonts w:asciiTheme="majorBidi" w:hAnsiTheme="majorBidi" w:cstheme="majorBidi"/>
          <w:lang w:val="en-US"/>
        </w:rPr>
        <w:t>MAC images underwent a factor of 5 scaling, while 2 was picked for NAC images</w:t>
      </w:r>
      <w:r w:rsidRPr="00D47CC0">
        <w:rPr>
          <w:rFonts w:asciiTheme="majorBidi" w:hAnsiTheme="majorBidi" w:cstheme="majorBidi"/>
          <w:lang w:val="en-US"/>
        </w:rPr>
        <w:t>.</w:t>
      </w:r>
      <w:ins w:id="457" w:author="Samane Shahpouri" w:date="2024-07-07T21:12:00Z" w16du:dateUtc="2024-07-07T19:12:00Z">
        <w:r w:rsidR="00AE6BC2">
          <w:rPr>
            <w:rFonts w:asciiTheme="majorBidi" w:hAnsiTheme="majorBidi" w:cstheme="majorBidi"/>
            <w:lang w:val="en-US"/>
          </w:rPr>
          <w:t xml:space="preserve"> </w:t>
        </w:r>
      </w:ins>
    </w:p>
    <w:p w14:paraId="1E0192A7" w14:textId="4555FB98" w:rsidR="006821AE" w:rsidRPr="00D47CC0" w:rsidDel="00164586" w:rsidRDefault="009A5370" w:rsidP="00AE6BC2">
      <w:pPr>
        <w:rPr>
          <w:del w:id="458" w:author="Samane Shahpouri" w:date="2024-07-08T17:50:00Z" w16du:dateUtc="2024-07-08T15:50:00Z"/>
          <w:rFonts w:asciiTheme="majorBidi" w:hAnsiTheme="majorBidi" w:cstheme="majorBidi"/>
          <w:lang w:val="en-US"/>
        </w:rPr>
      </w:pPr>
      <w:moveFromRangeStart w:id="459" w:author="Samane Shahpouri" w:date="2024-07-07T21:12:00Z" w:name="move171279177"/>
      <w:moveFrom w:id="460" w:author="Samane Shahpouri" w:date="2024-07-07T21:12:00Z" w16du:dateUtc="2024-07-07T19:12:00Z">
        <w:r w:rsidRPr="00D47CC0" w:rsidDel="00AE6BC2">
          <w:rPr>
            <w:rFonts w:asciiTheme="majorBidi" w:hAnsiTheme="majorBidi" w:cstheme="majorBidi"/>
            <w:lang w:val="en-US"/>
          </w:rPr>
          <w:t xml:space="preserve">This method </w:t>
        </w:r>
        <w:r w:rsidR="00A624F5" w:rsidRPr="00B653BA" w:rsidDel="00AE6BC2">
          <w:rPr>
            <w:rFonts w:asciiTheme="majorBidi" w:hAnsiTheme="majorBidi" w:cstheme="majorBidi"/>
            <w:lang w:val="en-US"/>
          </w:rPr>
          <w:t>of</w:t>
        </w:r>
        <w:r w:rsidR="00A624F5" w:rsidRPr="00D47CC0" w:rsidDel="00AE6BC2">
          <w:rPr>
            <w:rFonts w:asciiTheme="majorBidi" w:hAnsiTheme="majorBidi" w:cstheme="majorBidi"/>
            <w:lang w:val="en-US"/>
          </w:rPr>
          <w:t xml:space="preserve"> </w:t>
        </w:r>
        <w:r w:rsidR="006D4D03" w:rsidRPr="00D47CC0" w:rsidDel="00AE6BC2">
          <w:rPr>
            <w:rFonts w:asciiTheme="majorBidi" w:hAnsiTheme="majorBidi" w:cstheme="majorBidi"/>
            <w:lang w:val="en-US"/>
          </w:rPr>
          <w:t xml:space="preserve">normalization </w:t>
        </w:r>
        <w:r w:rsidRPr="00D47CC0" w:rsidDel="00AE6BC2">
          <w:rPr>
            <w:rFonts w:asciiTheme="majorBidi" w:hAnsiTheme="majorBidi" w:cstheme="majorBidi"/>
            <w:lang w:val="en-US"/>
          </w:rPr>
          <w:t>ensures that the data remains quantitatively comparable while being computationally straightforward. By scaling the intensity values in this manner, we were able to preserve the quantitative nature of PET imaging</w:t>
        </w:r>
        <w:r w:rsidR="00A624F5" w:rsidRPr="00B653BA" w:rsidDel="00AE6BC2">
          <w:rPr>
            <w:rFonts w:asciiTheme="majorBidi" w:hAnsiTheme="majorBidi" w:cstheme="majorBidi"/>
            <w:lang w:val="en-US"/>
          </w:rPr>
          <w:t xml:space="preserve"> and easily rescale the images back to the </w:t>
        </w:r>
        <w:r w:rsidR="006D4D03" w:rsidRPr="00D47CC0" w:rsidDel="00AE6BC2">
          <w:rPr>
            <w:rFonts w:asciiTheme="majorBidi" w:hAnsiTheme="majorBidi" w:cstheme="majorBidi"/>
            <w:lang w:val="en-US"/>
          </w:rPr>
          <w:t xml:space="preserve">original, </w:t>
        </w:r>
        <w:r w:rsidRPr="00D47CC0" w:rsidDel="00AE6BC2">
          <w:rPr>
            <w:rFonts w:asciiTheme="majorBidi" w:hAnsiTheme="majorBidi" w:cstheme="majorBidi"/>
            <w:lang w:val="en-US"/>
          </w:rPr>
          <w:t xml:space="preserve">which is vital for accurate diagnosis and assessment of metabolic activity. </w:t>
        </w:r>
      </w:moveFrom>
      <w:moveFromRangeEnd w:id="459"/>
      <w:r w:rsidRPr="00D47CC0">
        <w:rPr>
          <w:rFonts w:asciiTheme="majorBidi" w:hAnsiTheme="majorBidi" w:cstheme="majorBidi"/>
          <w:lang w:val="en-US"/>
        </w:rPr>
        <w:t>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614BAE76" w14:textId="77777777" w:rsidR="002D1AD1" w:rsidRPr="00D47CC0" w:rsidRDefault="002D1AD1" w:rsidP="00164586">
      <w:pPr>
        <w:rPr>
          <w:rFonts w:asciiTheme="majorBidi" w:hAnsiTheme="majorBidi" w:cstheme="majorBidi"/>
          <w:lang w:val="en-US"/>
        </w:rPr>
      </w:pPr>
    </w:p>
    <w:p w14:paraId="48DA0606" w14:textId="77777777" w:rsidR="001E0755" w:rsidRPr="00D47CC0" w:rsidRDefault="006821AE" w:rsidP="00E46FE3">
      <w:pPr>
        <w:pStyle w:val="Heading3"/>
        <w:rPr>
          <w:lang w:val="en-US"/>
        </w:rPr>
        <w:pPrChange w:id="461" w:author="Samane Shahpouri" w:date="2024-07-07T21:01:00Z" w16du:dateUtc="2024-07-07T19:01:00Z">
          <w:pPr>
            <w:pStyle w:val="Heading4"/>
          </w:pPr>
        </w:pPrChange>
      </w:pPr>
      <w:bookmarkStart w:id="462" w:name="_Toc171278822"/>
      <w:r w:rsidRPr="00D47CC0">
        <w:rPr>
          <w:lang w:val="en-US"/>
        </w:rPr>
        <w:t>Data Transformation and Augmentations:</w:t>
      </w:r>
      <w:bookmarkEnd w:id="462"/>
    </w:p>
    <w:p w14:paraId="7CFC5819" w14:textId="15BD34CF" w:rsidR="002D1AD1" w:rsidRDefault="009A5370" w:rsidP="001E0755">
      <w:pPr>
        <w:rPr>
          <w:ins w:id="463" w:author="Samane Shahpouri" w:date="2024-07-08T17:50:00Z" w16du:dateUtc="2024-07-08T15:50:00Z"/>
          <w:rFonts w:asciiTheme="majorBidi" w:hAnsiTheme="majorBidi" w:cstheme="majorBidi"/>
          <w:lang w:val="en-US"/>
        </w:rPr>
      </w:pPr>
      <w:r w:rsidRPr="00D47CC0">
        <w:rPr>
          <w:rFonts w:asciiTheme="majorBidi" w:hAnsiTheme="majorBidi" w:cstheme="majorBidi"/>
          <w:lang w:val="en-US"/>
        </w:rPr>
        <w:t xml:space="preserve">For training data preparation, each PET image was initially trimmed to fit the body's outline,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 xml:space="preserve">igure </w:t>
      </w:r>
      <w:del w:id="464" w:author="Samane Shahpouri" w:date="2024-07-08T17:41:00Z" w16du:dateUtc="2024-07-08T15:41:00Z">
        <w:r w:rsidRPr="00D47CC0" w:rsidDel="00AC5C2E">
          <w:rPr>
            <w:rFonts w:asciiTheme="majorBidi" w:hAnsiTheme="majorBidi" w:cstheme="majorBidi"/>
            <w:lang w:val="en-US"/>
          </w:rPr>
          <w:delText>2a</w:delText>
        </w:r>
      </w:del>
      <w:ins w:id="465" w:author="Samane Shahpouri" w:date="2024-07-08T17:41:00Z" w16du:dateUtc="2024-07-08T15:41:00Z">
        <w:r w:rsidR="00AC5C2E">
          <w:rPr>
            <w:rFonts w:asciiTheme="majorBidi" w:hAnsiTheme="majorBidi" w:cstheme="majorBidi"/>
            <w:lang w:val="en-US"/>
          </w:rPr>
          <w:t>3</w:t>
        </w:r>
        <w:r w:rsidR="00AC5C2E" w:rsidRPr="00D47CC0">
          <w:rPr>
            <w:rFonts w:asciiTheme="majorBidi" w:hAnsiTheme="majorBidi" w:cstheme="majorBidi"/>
            <w:lang w:val="en-US"/>
          </w:rPr>
          <w:t>a</w:t>
        </w:r>
      </w:ins>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 xml:space="preserve">To ensure uniformity and enhance the training process's efficiency, all </w:t>
      </w:r>
      <w:ins w:id="466" w:author="Samane Shahpouri" w:date="2024-07-07T21:02:00Z" w16du:dateUtc="2024-07-07T19:02:00Z">
        <w:r w:rsidR="00E46FE3" w:rsidRPr="00E46FE3">
          <w:rPr>
            <w:rFonts w:asciiTheme="majorBidi" w:hAnsiTheme="majorBidi" w:cstheme="majorBidi"/>
            <w:vertAlign w:val="superscript"/>
            <w:lang w:val="en-US"/>
            <w:rPrChange w:id="467" w:author="Samane Shahpouri" w:date="2024-07-07T21:02:00Z" w16du:dateUtc="2024-07-07T19:02:00Z">
              <w:rPr>
                <w:rFonts w:asciiTheme="majorBidi" w:hAnsiTheme="majorBidi" w:cstheme="majorBidi"/>
                <w:lang w:val="en-US"/>
              </w:rPr>
            </w:rPrChange>
          </w:rPr>
          <w:t>68</w:t>
        </w:r>
      </w:ins>
      <w:ins w:id="468" w:author="Samane Shahpouri" w:date="2024-07-07T21:01:00Z" w16du:dateUtc="2024-07-07T19:01:00Z">
        <w:r w:rsidR="00E46FE3">
          <w:rPr>
            <w:rFonts w:asciiTheme="majorBidi" w:hAnsiTheme="majorBidi" w:cstheme="majorBidi"/>
            <w:lang w:val="en-US"/>
          </w:rPr>
          <w:t xml:space="preserve">Ga </w:t>
        </w:r>
      </w:ins>
      <w:r w:rsidRPr="00D47CC0">
        <w:rPr>
          <w:rFonts w:asciiTheme="majorBidi" w:hAnsiTheme="majorBidi" w:cstheme="majorBidi"/>
          <w:lang w:val="en-US"/>
        </w:rPr>
        <w:t>PET images were re-scaled to a voxel size of 4.07 × 4.07 × 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w:t>
      </w:r>
      <w:del w:id="469" w:author="Samane Shahpouri" w:date="2024-07-08T17:41:00Z" w16du:dateUtc="2024-07-08T15:41:00Z">
        <w:r w:rsidRPr="00D47CC0" w:rsidDel="00AC5C2E">
          <w:rPr>
            <w:rFonts w:asciiTheme="majorBidi" w:hAnsiTheme="majorBidi" w:cstheme="majorBidi"/>
            <w:lang w:val="en-US"/>
          </w:rPr>
          <w:delText>2b</w:delText>
        </w:r>
      </w:del>
      <w:ins w:id="470" w:author="Samane Shahpouri" w:date="2024-07-08T17:41:00Z" w16du:dateUtc="2024-07-08T15:41:00Z">
        <w:r w:rsidR="00AC5C2E">
          <w:rPr>
            <w:rFonts w:asciiTheme="majorBidi" w:hAnsiTheme="majorBidi" w:cstheme="majorBidi"/>
            <w:lang w:val="en-US"/>
          </w:rPr>
          <w:t>3</w:t>
        </w:r>
        <w:r w:rsidR="00AC5C2E" w:rsidRPr="00D47CC0">
          <w:rPr>
            <w:rFonts w:asciiTheme="majorBidi" w:hAnsiTheme="majorBidi" w:cstheme="majorBidi"/>
            <w:lang w:val="en-US"/>
          </w:rPr>
          <w:t>b</w:t>
        </w:r>
      </w:ins>
      <w:r w:rsidRPr="00D47CC0">
        <w:rPr>
          <w:rFonts w:asciiTheme="majorBidi" w:hAnsiTheme="majorBidi" w:cstheme="majorBidi"/>
          <w:lang w:val="en-US"/>
        </w:rPr>
        <w:t>.</w:t>
      </w:r>
    </w:p>
    <w:p w14:paraId="12CC9A07" w14:textId="77777777" w:rsidR="00164586" w:rsidRPr="00D47CC0" w:rsidRDefault="00164586" w:rsidP="001E0755">
      <w:pPr>
        <w:rPr>
          <w:rFonts w:asciiTheme="majorBidi" w:hAnsiTheme="majorBidi" w:cstheme="majorBidi"/>
          <w:lang w:val="en-US"/>
        </w:rPr>
      </w:pPr>
    </w:p>
    <w:p w14:paraId="7D5B7177" w14:textId="06B4A3A0" w:rsidR="002D1AD1" w:rsidRPr="00D47CC0" w:rsidDel="00164586" w:rsidRDefault="002D1AD1" w:rsidP="001E0755">
      <w:pPr>
        <w:rPr>
          <w:del w:id="471" w:author="Samane Shahpouri" w:date="2024-07-08T17:50:00Z" w16du:dateUtc="2024-07-08T15:50:00Z"/>
          <w:rFonts w:asciiTheme="majorBidi" w:hAnsiTheme="majorBidi" w:cstheme="majorBidi"/>
          <w:color w:val="0D0D0D"/>
          <w:lang w:val="en-US"/>
        </w:rPr>
      </w:pPr>
    </w:p>
    <w:p w14:paraId="1658EEF2" w14:textId="2D7F03CF" w:rsidR="006821AE" w:rsidRPr="00B653BA" w:rsidDel="00164586" w:rsidRDefault="006821AE" w:rsidP="001E0755">
      <w:pPr>
        <w:rPr>
          <w:del w:id="472" w:author="Samane Shahpouri" w:date="2024-07-08T17:50:00Z" w16du:dateUtc="2024-07-08T15:50:00Z"/>
          <w:rFonts w:asciiTheme="majorBidi" w:hAnsiTheme="majorBidi" w:cstheme="majorBidi"/>
          <w:lang w:val="en-US"/>
        </w:rPr>
      </w:pPr>
    </w:p>
    <w:p w14:paraId="07748D2A" w14:textId="3255E940" w:rsidR="00A624F5" w:rsidRPr="00B653BA" w:rsidDel="00164586" w:rsidRDefault="00A624F5" w:rsidP="001E0755">
      <w:pPr>
        <w:rPr>
          <w:del w:id="473" w:author="Samane Shahpouri" w:date="2024-07-08T17:50:00Z" w16du:dateUtc="2024-07-08T15:50:00Z"/>
          <w:rFonts w:asciiTheme="majorBidi" w:hAnsiTheme="majorBidi" w:cstheme="majorBidi"/>
          <w:lang w:val="en-US"/>
        </w:rPr>
      </w:pPr>
    </w:p>
    <w:p w14:paraId="5D89EB84" w14:textId="2A51271C" w:rsidR="00A624F5" w:rsidRPr="00B653BA" w:rsidDel="00164586" w:rsidRDefault="00A624F5" w:rsidP="001E0755">
      <w:pPr>
        <w:rPr>
          <w:del w:id="474" w:author="Samane Shahpouri" w:date="2024-07-08T17:50:00Z" w16du:dateUtc="2024-07-08T15:50:00Z"/>
          <w:rFonts w:asciiTheme="majorBidi" w:hAnsiTheme="majorBidi" w:cstheme="majorBidi"/>
          <w:lang w:val="en-US"/>
        </w:rPr>
      </w:pPr>
    </w:p>
    <w:p w14:paraId="58DF3293" w14:textId="61EFFA6F" w:rsidR="00A624F5" w:rsidRPr="00B653BA" w:rsidDel="00164586" w:rsidRDefault="00A624F5" w:rsidP="001E0755">
      <w:pPr>
        <w:rPr>
          <w:del w:id="475" w:author="Samane Shahpouri" w:date="2024-07-08T17:50:00Z" w16du:dateUtc="2024-07-08T15:50:00Z"/>
          <w:rFonts w:asciiTheme="majorBidi" w:hAnsiTheme="majorBidi" w:cstheme="majorBidi"/>
          <w:lang w:val="en-US"/>
        </w:rPr>
      </w:pPr>
    </w:p>
    <w:p w14:paraId="05CB0C51" w14:textId="46F59749" w:rsidR="00A624F5" w:rsidRPr="00B653BA" w:rsidDel="00164586" w:rsidRDefault="00A624F5" w:rsidP="001E0755">
      <w:pPr>
        <w:rPr>
          <w:del w:id="476" w:author="Samane Shahpouri" w:date="2024-07-08T17:50:00Z" w16du:dateUtc="2024-07-08T15:50:00Z"/>
          <w:rFonts w:asciiTheme="majorBidi" w:hAnsiTheme="majorBidi" w:cstheme="majorBidi"/>
          <w:lang w:val="en-US"/>
        </w:rPr>
      </w:pPr>
    </w:p>
    <w:p w14:paraId="09DA49C2" w14:textId="5878916F" w:rsidR="00A624F5" w:rsidRPr="00B653BA" w:rsidDel="00164586" w:rsidRDefault="00A624F5" w:rsidP="001E0755">
      <w:pPr>
        <w:rPr>
          <w:del w:id="477" w:author="Samane Shahpouri" w:date="2024-07-08T17:50:00Z" w16du:dateUtc="2024-07-08T15:50:00Z"/>
          <w:rFonts w:asciiTheme="majorBidi" w:hAnsiTheme="majorBidi" w:cstheme="majorBidi"/>
          <w:lang w:val="en-US"/>
        </w:rPr>
      </w:pPr>
    </w:p>
    <w:p w14:paraId="0A4888C5" w14:textId="03D94186" w:rsidR="00A624F5" w:rsidRPr="00B653BA" w:rsidDel="00164586" w:rsidRDefault="00A624F5" w:rsidP="001E0755">
      <w:pPr>
        <w:rPr>
          <w:del w:id="478" w:author="Samane Shahpouri" w:date="2024-07-08T17:50:00Z" w16du:dateUtc="2024-07-08T15:50:00Z"/>
          <w:rFonts w:asciiTheme="majorBidi" w:hAnsiTheme="majorBidi" w:cstheme="majorBidi"/>
          <w:lang w:val="en-US"/>
        </w:rPr>
      </w:pPr>
    </w:p>
    <w:p w14:paraId="55D40D8E" w14:textId="1AF2D990" w:rsidR="00A624F5" w:rsidRPr="00D47CC0" w:rsidDel="00164586" w:rsidRDefault="00A624F5" w:rsidP="001E0755">
      <w:pPr>
        <w:rPr>
          <w:del w:id="479" w:author="Samane Shahpouri" w:date="2024-07-08T17:50:00Z" w16du:dateUtc="2024-07-08T15:50:00Z"/>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7"/>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8"/>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lastRenderedPageBreak/>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9"/>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0EA5F91F"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ins w:id="480" w:author="Samane Shahpouri" w:date="2024-07-08T09:37:00Z" w16du:dateUtc="2024-07-08T07:37:00Z">
              <w:r w:rsidR="001466E8">
                <w:rPr>
                  <w:noProof/>
                  <w:lang w:val="en-US"/>
                </w:rPr>
                <w:t>3</w:t>
              </w:r>
            </w:ins>
            <w:del w:id="481" w:author="Samane Shahpouri" w:date="2024-07-08T09:37:00Z" w16du:dateUtc="2024-07-08T07:37:00Z">
              <w:r w:rsidR="002D33BF" w:rsidDel="001466E8">
                <w:rPr>
                  <w:noProof/>
                  <w:lang w:val="en-US"/>
                </w:rPr>
                <w:delText>2</w:delText>
              </w:r>
            </w:del>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482" w:name="_Toc168472922"/>
      <w:bookmarkStart w:id="483" w:name="_Toc171278823"/>
      <w:r w:rsidRPr="00D47CC0">
        <w:rPr>
          <w:rFonts w:asciiTheme="majorBidi" w:hAnsiTheme="majorBidi" w:cstheme="majorBidi"/>
          <w:lang w:val="en-US"/>
        </w:rPr>
        <w:t>Generation of Anatomy-Dependent Correction Maps (ADCM)</w:t>
      </w:r>
      <w:bookmarkEnd w:id="482"/>
      <w:bookmarkEnd w:id="483"/>
    </w:p>
    <w:p w14:paraId="4559A7A5" w14:textId="3E62A901" w:rsidR="000A062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OTgxNGVlNjctZGY5Yy00OTNlLWEwMTgtNjY0N2E2MmVlMGEz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ins w:id="484" w:author="Samane Shahpouri" w:date="2024-07-08T17:50:00Z" w16du:dateUtc="2024-07-08T15:50:00Z">
            <w:r w:rsidR="00164586" w:rsidRPr="00164586">
              <w:rPr>
                <w:rFonts w:asciiTheme="majorBidi" w:hAnsiTheme="majorBidi" w:cstheme="majorBidi"/>
                <w:color w:val="000000"/>
                <w:lang w:val="en-US"/>
              </w:rPr>
              <w:t>(38)</w:t>
            </w:r>
          </w:ins>
          <w:del w:id="485" w:author="Samane Shahpouri" w:date="2024-07-07T11:17:00Z" w16du:dateUtc="2024-07-07T09:17:00Z">
            <w:r w:rsidR="00ED2812" w:rsidRPr="00164586" w:rsidDel="004B394D">
              <w:rPr>
                <w:rFonts w:asciiTheme="majorBidi" w:hAnsiTheme="majorBidi" w:cstheme="majorBidi"/>
                <w:color w:val="000000"/>
                <w:lang w:val="en-US"/>
              </w:rPr>
              <w:delText>(39)</w:delText>
            </w:r>
          </w:del>
        </w:sdtContent>
      </w:sdt>
      <w:r w:rsidR="00F95134">
        <w:rPr>
          <w:rFonts w:asciiTheme="majorBidi" w:hAnsiTheme="majorBidi" w:cstheme="majorBidi"/>
          <w:color w:val="000000"/>
          <w:lang w:val="en-US"/>
        </w:rPr>
        <w:t xml:space="preserve">. </w:t>
      </w:r>
      <w:del w:id="486" w:author="Samane Shahpouri" w:date="2024-07-07T21:13:00Z" w16du:dateUtc="2024-07-07T19:13:00Z">
        <w:r w:rsidR="00A624F5" w:rsidRPr="00B653BA" w:rsidDel="00AE6BC2">
          <w:rPr>
            <w:rFonts w:asciiTheme="majorBidi" w:hAnsiTheme="majorBidi" w:cstheme="majorBidi"/>
            <w:lang w:val="en-US"/>
          </w:rPr>
          <w:delText>From NAC to MAC</w:delText>
        </w:r>
      </w:del>
      <w:ins w:id="487" w:author="Samane Shahpouri" w:date="2024-07-07T21:13:00Z" w16du:dateUtc="2024-07-07T19:13:00Z">
        <w:r w:rsidR="00AE6BC2">
          <w:rPr>
            <w:rFonts w:asciiTheme="majorBidi" w:hAnsiTheme="majorBidi" w:cstheme="majorBidi"/>
            <w:lang w:val="en-US"/>
          </w:rPr>
          <w:t>B</w:t>
        </w:r>
      </w:ins>
      <w:ins w:id="488" w:author="Samane Shahpouri" w:date="2024-07-07T21:14:00Z" w16du:dateUtc="2024-07-07T19:14:00Z">
        <w:r w:rsidR="00AE6BC2">
          <w:rPr>
            <w:rFonts w:asciiTheme="majorBidi" w:hAnsiTheme="majorBidi" w:cstheme="majorBidi"/>
            <w:lang w:val="en-US"/>
          </w:rPr>
          <w:t>ased on this idea</w:t>
        </w:r>
      </w:ins>
      <w:r w:rsidR="00A624F5" w:rsidRPr="00B653BA">
        <w:rPr>
          <w:rFonts w:asciiTheme="majorBidi" w:hAnsiTheme="majorBidi" w:cstheme="majorBidi"/>
          <w:lang w:val="en-US"/>
        </w:rPr>
        <w:t xml:space="preserve">, the </w:t>
      </w:r>
      <w:del w:id="489" w:author="Samane Shahpouri" w:date="2024-07-07T21:14:00Z" w16du:dateUtc="2024-07-07T19:14:00Z">
        <w:r w:rsidR="00A624F5" w:rsidRPr="00B653BA" w:rsidDel="00AE6BC2">
          <w:rPr>
            <w:rFonts w:asciiTheme="majorBidi" w:hAnsiTheme="majorBidi" w:cstheme="majorBidi"/>
            <w:lang w:val="en-US"/>
          </w:rPr>
          <w:delText xml:space="preserve">complex </w:delText>
        </w:r>
      </w:del>
      <w:del w:id="490" w:author="Samane Shahpouri" w:date="2024-07-07T21:22:00Z" w16du:dateUtc="2024-07-07T19:22:00Z">
        <w:r w:rsidR="00A624F5" w:rsidRPr="00B653BA" w:rsidDel="00CC25AC">
          <w:rPr>
            <w:rFonts w:asciiTheme="majorBidi" w:hAnsiTheme="majorBidi" w:cstheme="majorBidi"/>
            <w:lang w:val="en-US"/>
          </w:rPr>
          <w:delText>MAC</w:delText>
        </w:r>
      </w:del>
      <w:ins w:id="491" w:author="Samane Shahpouri" w:date="2024-07-07T21:22:00Z" w16du:dateUtc="2024-07-07T19:22:00Z">
        <w:r w:rsidR="00CC25AC">
          <w:rPr>
            <w:rFonts w:asciiTheme="majorBidi" w:hAnsiTheme="majorBidi" w:cstheme="majorBidi"/>
            <w:lang w:val="en-US"/>
          </w:rPr>
          <w:t>attenuation scatter corrected</w:t>
        </w:r>
      </w:ins>
      <w:r w:rsidR="00A624F5" w:rsidRPr="00B653BA">
        <w:rPr>
          <w:rFonts w:asciiTheme="majorBidi" w:hAnsiTheme="majorBidi" w:cstheme="majorBidi"/>
          <w:lang w:val="en-US"/>
        </w:rPr>
        <w:t xml:space="preserve"> </w:t>
      </w:r>
      <w:ins w:id="492" w:author="Samane Shahpouri" w:date="2024-07-07T21:14:00Z" w16du:dateUtc="2024-07-07T19:14:00Z">
        <w:r w:rsidR="00AE6BC2">
          <w:rPr>
            <w:rFonts w:asciiTheme="majorBidi" w:hAnsiTheme="majorBidi" w:cstheme="majorBidi"/>
            <w:lang w:val="en-US"/>
          </w:rPr>
          <w:t xml:space="preserve">image </w:t>
        </w:r>
      </w:ins>
      <w:del w:id="493" w:author="Samane Shahpouri" w:date="2024-07-07T21:22:00Z" w16du:dateUtc="2024-07-07T19:22:00Z">
        <w:r w:rsidR="00A624F5" w:rsidRPr="00B653BA" w:rsidDel="00CC25AC">
          <w:rPr>
            <w:rFonts w:asciiTheme="majorBidi" w:hAnsiTheme="majorBidi" w:cstheme="majorBidi"/>
            <w:lang w:val="en-US"/>
          </w:rPr>
          <w:delText xml:space="preserve">was </w:delText>
        </w:r>
      </w:del>
      <w:ins w:id="494" w:author="Samane Shahpouri" w:date="2024-07-07T21:22:00Z" w16du:dateUtc="2024-07-07T19:22:00Z">
        <w:r w:rsidR="00CC25AC">
          <w:rPr>
            <w:rFonts w:asciiTheme="majorBidi" w:hAnsiTheme="majorBidi" w:cstheme="majorBidi"/>
            <w:lang w:val="en-US"/>
          </w:rPr>
          <w:t>could be</w:t>
        </w:r>
        <w:r w:rsidR="00CC25AC" w:rsidRPr="00B653BA">
          <w:rPr>
            <w:rFonts w:asciiTheme="majorBidi" w:hAnsiTheme="majorBidi" w:cstheme="majorBidi"/>
            <w:lang w:val="en-US"/>
          </w:rPr>
          <w:t xml:space="preserve"> </w:t>
        </w:r>
      </w:ins>
      <w:r w:rsidR="00A624F5" w:rsidRPr="00B653BA">
        <w:rPr>
          <w:rFonts w:asciiTheme="majorBidi" w:hAnsiTheme="majorBidi" w:cstheme="majorBidi"/>
          <w:lang w:val="en-US"/>
        </w:rPr>
        <w:t>divided</w:t>
      </w:r>
      <w:r w:rsidRPr="00D47CC0">
        <w:rPr>
          <w:rFonts w:asciiTheme="majorBidi" w:hAnsiTheme="majorBidi" w:cstheme="majorBidi"/>
          <w:lang w:val="en-US"/>
        </w:rPr>
        <w:t xml:space="preserve"> into two parts: anatomy-independent </w:t>
      </w:r>
      <w:del w:id="495" w:author="Samane Shahpouri" w:date="2024-07-07T21:14:00Z" w16du:dateUtc="2024-07-07T19:14:00Z">
        <w:r w:rsidRPr="00D47CC0" w:rsidDel="00AE6BC2">
          <w:rPr>
            <w:rFonts w:asciiTheme="majorBidi" w:hAnsiTheme="majorBidi" w:cstheme="majorBidi"/>
            <w:lang w:val="en-US"/>
          </w:rPr>
          <w:delText xml:space="preserve">textures </w:delText>
        </w:r>
      </w:del>
      <w:bookmarkStart w:id="496" w:name="_Hlk170790109"/>
      <w:ins w:id="497" w:author="Samane Shahpouri" w:date="2024-07-07T21:14:00Z" w16du:dateUtc="2024-07-07T19:14:00Z">
        <w:r w:rsidR="00AE6BC2">
          <w:rPr>
            <w:rFonts w:asciiTheme="majorBidi" w:hAnsiTheme="majorBidi" w:cstheme="majorBidi"/>
            <w:lang w:val="en-US"/>
          </w:rPr>
          <w:t>part</w:t>
        </w:r>
        <w:r w:rsidR="00AE6BC2" w:rsidRPr="00D47CC0">
          <w:rPr>
            <w:rFonts w:asciiTheme="majorBidi" w:hAnsiTheme="majorBidi" w:cstheme="majorBidi"/>
            <w:lang w:val="en-US"/>
          </w:rPr>
          <w:t xml:space="preserve"> </w:t>
        </w:r>
      </w:ins>
      <w:r w:rsidRPr="00D47CC0">
        <w:rPr>
          <w:rFonts w:asciiTheme="majorBidi" w:hAnsiTheme="majorBidi" w:cstheme="majorBidi"/>
          <w:lang w:val="en-US"/>
        </w:rPr>
        <w:t>(</w:t>
      </w:r>
      <w:ins w:id="498" w:author="Samane Shahpouri" w:date="2024-07-07T21:14:00Z" w16du:dateUtc="2024-07-07T19:14:00Z">
        <w:r w:rsidR="00AE6BC2">
          <w:rPr>
            <w:rFonts w:asciiTheme="majorBidi" w:hAnsiTheme="majorBidi" w:cstheme="majorBidi"/>
            <w:lang w:val="en-US"/>
          </w:rPr>
          <w:t>which contains i</w:t>
        </w:r>
      </w:ins>
      <w:ins w:id="499" w:author="Samane Shahpouri" w:date="2024-07-07T21:15:00Z" w16du:dateUtc="2024-07-07T19:15:00Z">
        <w:r w:rsidR="00AE6BC2">
          <w:rPr>
            <w:rFonts w:asciiTheme="majorBidi" w:hAnsiTheme="majorBidi" w:cstheme="majorBidi"/>
            <w:lang w:val="en-US"/>
          </w:rPr>
          <w:t xml:space="preserve">nformation </w:t>
        </w:r>
      </w:ins>
      <w:r w:rsidRPr="00D47CC0">
        <w:rPr>
          <w:rFonts w:asciiTheme="majorBidi" w:hAnsiTheme="majorBidi" w:cstheme="majorBidi"/>
          <w:lang w:val="en-US"/>
        </w:rPr>
        <w:t xml:space="preserve">related to </w:t>
      </w:r>
      <w:del w:id="500" w:author="Samane Shahpouri" w:date="2024-07-07T21:16:00Z" w16du:dateUtc="2024-07-07T19:16:00Z">
        <w:r w:rsidRPr="00D47CC0" w:rsidDel="00AE6BC2">
          <w:rPr>
            <w:rFonts w:asciiTheme="majorBidi" w:hAnsiTheme="majorBidi" w:cstheme="majorBidi"/>
            <w:lang w:val="en-US"/>
          </w:rPr>
          <w:delText>tracers</w:delText>
        </w:r>
      </w:del>
      <w:ins w:id="501" w:author="Samane Shahpouri" w:date="2024-07-07T21:16:00Z" w16du:dateUtc="2024-07-07T19:16:00Z">
        <w:r w:rsidR="00AE6BC2" w:rsidRPr="00D47CC0">
          <w:rPr>
            <w:rFonts w:asciiTheme="majorBidi" w:hAnsiTheme="majorBidi" w:cstheme="majorBidi"/>
            <w:lang w:val="en-US"/>
          </w:rPr>
          <w:t>tracers’</w:t>
        </w:r>
      </w:ins>
      <w:r w:rsidRPr="00D47CC0">
        <w:rPr>
          <w:rFonts w:asciiTheme="majorBidi" w:hAnsiTheme="majorBidi" w:cstheme="majorBidi"/>
          <w:lang w:val="en-US"/>
        </w:rPr>
        <w:t xml:space="preserve"> </w:t>
      </w:r>
      <w:ins w:id="502" w:author="Samane Shahpouri" w:date="2024-07-07T21:15:00Z" w16du:dateUtc="2024-07-07T19:15:00Z">
        <w:r w:rsidR="00AE6BC2">
          <w:rPr>
            <w:rFonts w:asciiTheme="majorBidi" w:hAnsiTheme="majorBidi" w:cstheme="majorBidi"/>
            <w:lang w:val="en-US"/>
          </w:rPr>
          <w:t xml:space="preserve">distribution </w:t>
        </w:r>
      </w:ins>
      <w:r w:rsidRPr="00D47CC0">
        <w:rPr>
          <w:rFonts w:asciiTheme="majorBidi" w:hAnsiTheme="majorBidi" w:cstheme="majorBidi"/>
          <w:lang w:val="en-US"/>
        </w:rPr>
        <w:t xml:space="preserve">and diseases) </w:t>
      </w:r>
      <w:bookmarkEnd w:id="496"/>
      <w:r w:rsidRPr="00D47CC0">
        <w:rPr>
          <w:rFonts w:asciiTheme="majorBidi" w:hAnsiTheme="majorBidi" w:cstheme="majorBidi"/>
          <w:lang w:val="en-US"/>
        </w:rPr>
        <w:t xml:space="preserve">and anatomy-dependent </w:t>
      </w:r>
      <w:del w:id="503" w:author="Samane Shahpouri" w:date="2024-07-07T21:15:00Z" w16du:dateUtc="2024-07-07T19:15:00Z">
        <w:r w:rsidRPr="00D47CC0" w:rsidDel="00AE6BC2">
          <w:rPr>
            <w:rFonts w:asciiTheme="majorBidi" w:hAnsiTheme="majorBidi" w:cstheme="majorBidi"/>
            <w:lang w:val="en-US"/>
          </w:rPr>
          <w:delText>correction</w:delText>
        </w:r>
      </w:del>
      <w:ins w:id="504" w:author="Samane Shahpouri" w:date="2024-07-07T21:15:00Z" w16du:dateUtc="2024-07-07T19:15:00Z">
        <w:r w:rsidR="00AE6BC2">
          <w:rPr>
            <w:rFonts w:asciiTheme="majorBidi" w:hAnsiTheme="majorBidi" w:cstheme="majorBidi"/>
            <w:lang w:val="en-US"/>
          </w:rPr>
          <w:t>part (which contains anatomical information of body)</w:t>
        </w:r>
      </w:ins>
      <w:r w:rsidRPr="00D47CC0">
        <w:rPr>
          <w:rFonts w:asciiTheme="majorBidi" w:hAnsiTheme="majorBidi" w:cstheme="majorBidi"/>
          <w:lang w:val="en-US"/>
        </w:rPr>
        <w:t xml:space="preserve">. In other words, </w:t>
      </w:r>
      <w:ins w:id="505" w:author="Samane Shahpouri" w:date="2024-07-07T21:18:00Z" w16du:dateUtc="2024-07-07T19:18:00Z">
        <w:r w:rsidR="00AE6BC2">
          <w:rPr>
            <w:rFonts w:asciiTheme="majorBidi" w:hAnsiTheme="majorBidi" w:cstheme="majorBidi"/>
            <w:lang w:val="en-US"/>
          </w:rPr>
          <w:t xml:space="preserve">in </w:t>
        </w:r>
      </w:ins>
      <w:r w:rsidRPr="00D47CC0">
        <w:rPr>
          <w:rFonts w:asciiTheme="majorBidi" w:hAnsiTheme="majorBidi" w:cstheme="majorBidi"/>
          <w:lang w:val="en-US"/>
        </w:rPr>
        <w:t xml:space="preserve">this method </w:t>
      </w:r>
      <w:del w:id="506" w:author="Samane Shahpouri" w:date="2024-07-07T21:18:00Z" w16du:dateUtc="2024-07-07T19:18:00Z">
        <w:r w:rsidRPr="00D47CC0" w:rsidDel="00AE6BC2">
          <w:rPr>
            <w:rFonts w:asciiTheme="majorBidi" w:hAnsiTheme="majorBidi" w:cstheme="majorBidi"/>
            <w:lang w:val="en-US"/>
          </w:rPr>
          <w:delText xml:space="preserve">involves dividing the </w:delText>
        </w:r>
      </w:del>
      <w:r w:rsidRPr="00D47CC0">
        <w:rPr>
          <w:rFonts w:asciiTheme="majorBidi" w:hAnsiTheme="majorBidi" w:cstheme="majorBidi"/>
          <w:lang w:val="en-US"/>
        </w:rPr>
        <w:t xml:space="preserve">MAC image </w:t>
      </w:r>
      <w:ins w:id="507" w:author="Samane Shahpouri" w:date="2024-07-07T21:19:00Z" w16du:dateUtc="2024-07-07T19:19:00Z">
        <w:r w:rsidR="00AE6BC2">
          <w:rPr>
            <w:rFonts w:asciiTheme="majorBidi" w:hAnsiTheme="majorBidi" w:cstheme="majorBidi"/>
            <w:lang w:val="en-US"/>
          </w:rPr>
          <w:t>has been formed</w:t>
        </w:r>
      </w:ins>
      <w:ins w:id="508" w:author="Samane Shahpouri" w:date="2024-07-07T21:20:00Z" w16du:dateUtc="2024-07-07T19:20:00Z">
        <w:r w:rsidR="00BC783D">
          <w:rPr>
            <w:rFonts w:asciiTheme="majorBidi" w:hAnsiTheme="majorBidi" w:cstheme="majorBidi"/>
            <w:lang w:val="en-US"/>
          </w:rPr>
          <w:t xml:space="preserve"> from</w:t>
        </w:r>
      </w:ins>
      <w:ins w:id="509" w:author="Samane Shahpouri" w:date="2024-07-07T21:19:00Z" w16du:dateUtc="2024-07-07T19:19:00Z">
        <w:r w:rsidR="00AE6BC2">
          <w:rPr>
            <w:rFonts w:asciiTheme="majorBidi" w:hAnsiTheme="majorBidi" w:cstheme="majorBidi"/>
            <w:lang w:val="en-US"/>
          </w:rPr>
          <w:t xml:space="preserve"> </w:t>
        </w:r>
      </w:ins>
      <w:del w:id="510" w:author="Samane Shahpouri" w:date="2024-07-07T21:20:00Z" w16du:dateUtc="2024-07-07T19:20:00Z">
        <w:r w:rsidRPr="00D47CC0" w:rsidDel="00BC783D">
          <w:rPr>
            <w:rFonts w:asciiTheme="majorBidi" w:hAnsiTheme="majorBidi" w:cstheme="majorBidi"/>
            <w:lang w:val="en-US"/>
          </w:rPr>
          <w:delText xml:space="preserve">into </w:delText>
        </w:r>
      </w:del>
      <w:del w:id="511" w:author="Samane Shahpouri" w:date="2024-07-07T21:21:00Z" w16du:dateUtc="2024-07-07T19:21:00Z">
        <w:r w:rsidRPr="00D47CC0" w:rsidDel="00BC783D">
          <w:rPr>
            <w:rFonts w:asciiTheme="majorBidi" w:hAnsiTheme="majorBidi" w:cstheme="majorBidi"/>
            <w:lang w:val="en-US"/>
          </w:rPr>
          <w:delText>these two key component</w:delText>
        </w:r>
      </w:del>
      <w:ins w:id="512" w:author="Samane Shahpouri" w:date="2024-07-07T21:21:00Z" w16du:dateUtc="2024-07-07T19:21:00Z">
        <w:r w:rsidR="00BC783D" w:rsidRPr="00D47CC0">
          <w:rPr>
            <w:rFonts w:asciiTheme="majorBidi" w:hAnsiTheme="majorBidi" w:cstheme="majorBidi"/>
            <w:lang w:val="en-US"/>
          </w:rPr>
          <w:t>these two key components</w:t>
        </w:r>
      </w:ins>
      <w:del w:id="513" w:author="Samane Shahpouri" w:date="2024-07-07T21:20:00Z" w16du:dateUtc="2024-07-07T19:20:00Z">
        <w:r w:rsidRPr="00D47CC0" w:rsidDel="00BC783D">
          <w:rPr>
            <w:rFonts w:asciiTheme="majorBidi" w:hAnsiTheme="majorBidi" w:cstheme="majorBidi"/>
            <w:lang w:val="en-US"/>
          </w:rPr>
          <w:delText xml:space="preserve"> maps</w:delText>
        </w:r>
      </w:del>
      <w:r w:rsidRPr="00D47CC0">
        <w:rPr>
          <w:rFonts w:asciiTheme="majorBidi" w:hAnsiTheme="majorBidi" w:cstheme="majorBidi"/>
          <w:lang w:val="en-US"/>
        </w:rPr>
        <w:t xml:space="preserve">. Anatomy-independent information, which correlates with tracer type and disease pathology, and </w:t>
      </w:r>
      <w:del w:id="514" w:author="Samane Shahpouri" w:date="2024-07-07T21:21:00Z" w16du:dateUtc="2024-07-07T19:21:00Z">
        <w:r w:rsidRPr="00D47CC0" w:rsidDel="00BC783D">
          <w:rPr>
            <w:rFonts w:asciiTheme="majorBidi" w:hAnsiTheme="majorBidi" w:cstheme="majorBidi"/>
            <w:lang w:val="en-US"/>
          </w:rPr>
          <w:delText xml:space="preserve">another component, </w:delText>
        </w:r>
      </w:del>
      <w:r w:rsidRPr="00D47CC0">
        <w:rPr>
          <w:rFonts w:asciiTheme="majorBidi" w:hAnsiTheme="majorBidi" w:cstheme="majorBidi"/>
          <w:lang w:val="en-US"/>
        </w:rPr>
        <w:t xml:space="preserve">anatomy-dependent </w:t>
      </w:r>
      <w:del w:id="515" w:author="Samane Shahpouri" w:date="2024-07-07T21:16:00Z" w16du:dateUtc="2024-07-07T19:16:00Z">
        <w:r w:rsidRPr="00D47CC0" w:rsidDel="00AE6BC2">
          <w:rPr>
            <w:rFonts w:asciiTheme="majorBidi" w:hAnsiTheme="majorBidi" w:cstheme="majorBidi"/>
            <w:lang w:val="en-US"/>
          </w:rPr>
          <w:delText xml:space="preserve">factors </w:delText>
        </w:r>
      </w:del>
      <w:ins w:id="516" w:author="Samane Shahpouri" w:date="2024-07-07T21:20:00Z" w16du:dateUtc="2024-07-07T19:20:00Z">
        <w:r w:rsidR="00BC783D">
          <w:rPr>
            <w:rFonts w:asciiTheme="majorBidi" w:hAnsiTheme="majorBidi" w:cstheme="majorBidi"/>
            <w:lang w:val="en-US"/>
          </w:rPr>
          <w:t>map</w:t>
        </w:r>
      </w:ins>
      <w:ins w:id="517" w:author="Samane Shahpouri" w:date="2024-07-07T21:16:00Z" w16du:dateUtc="2024-07-07T19:16:00Z">
        <w:r w:rsidR="00AE6BC2" w:rsidRPr="00D47CC0">
          <w:rPr>
            <w:rFonts w:asciiTheme="majorBidi" w:hAnsiTheme="majorBidi" w:cstheme="majorBidi"/>
            <w:lang w:val="en-US"/>
          </w:rPr>
          <w:t xml:space="preserve"> </w:t>
        </w:r>
      </w:ins>
      <w:r w:rsidRPr="00D47CC0">
        <w:rPr>
          <w:rFonts w:asciiTheme="majorBidi" w:hAnsiTheme="majorBidi" w:cstheme="majorBidi"/>
          <w:lang w:val="en-US"/>
        </w:rPr>
        <w:t xml:space="preserve">necessary for </w:t>
      </w:r>
      <w:del w:id="518" w:author="Samane Shahpouri" w:date="2024-07-07T21:17:00Z" w16du:dateUtc="2024-07-07T19:17:00Z">
        <w:r w:rsidRPr="00D47CC0" w:rsidDel="00AE6BC2">
          <w:rPr>
            <w:rFonts w:asciiTheme="majorBidi" w:hAnsiTheme="majorBidi" w:cstheme="majorBidi"/>
            <w:lang w:val="en-US"/>
          </w:rPr>
          <w:delText xml:space="preserve">image </w:delText>
        </w:r>
      </w:del>
      <w:ins w:id="519" w:author="Samane Shahpouri" w:date="2024-07-07T21:16:00Z" w16du:dateUtc="2024-07-07T19:16:00Z">
        <w:r w:rsidR="00AE6BC2">
          <w:rPr>
            <w:rFonts w:asciiTheme="majorBidi" w:hAnsiTheme="majorBidi" w:cstheme="majorBidi"/>
            <w:lang w:val="en-US"/>
          </w:rPr>
          <w:t>AS</w:t>
        </w:r>
      </w:ins>
      <w:ins w:id="520" w:author="Samane Shahpouri" w:date="2024-07-07T21:17:00Z" w16du:dateUtc="2024-07-07T19:17:00Z">
        <w:r w:rsidR="00AE6BC2">
          <w:rPr>
            <w:rFonts w:asciiTheme="majorBidi" w:hAnsiTheme="majorBidi" w:cstheme="majorBidi"/>
            <w:lang w:val="en-US"/>
          </w:rPr>
          <w:t>C</w:t>
        </w:r>
      </w:ins>
      <w:ins w:id="521" w:author="Samane Shahpouri" w:date="2024-07-07T21:23:00Z" w16du:dateUtc="2024-07-07T19:23:00Z">
        <w:r w:rsidR="00CC25AC">
          <w:rPr>
            <w:rFonts w:asciiTheme="majorBidi" w:hAnsiTheme="majorBidi" w:cstheme="majorBidi"/>
            <w:lang w:val="en-US"/>
          </w:rPr>
          <w:t>, named ADCM</w:t>
        </w:r>
      </w:ins>
      <w:del w:id="522" w:author="Samane Shahpouri" w:date="2024-07-07T21:17:00Z" w16du:dateUtc="2024-07-07T19:17:00Z">
        <w:r w:rsidRPr="00D47CC0" w:rsidDel="00AE6BC2">
          <w:rPr>
            <w:rFonts w:asciiTheme="majorBidi" w:hAnsiTheme="majorBidi" w:cstheme="majorBidi"/>
            <w:lang w:val="en-US"/>
          </w:rPr>
          <w:delText>correction</w:delText>
        </w:r>
      </w:del>
      <w:r w:rsidRPr="00D47CC0">
        <w:rPr>
          <w:rFonts w:asciiTheme="majorBidi" w:hAnsiTheme="majorBidi" w:cstheme="majorBidi"/>
          <w:lang w:val="en-US"/>
        </w:rPr>
        <w:t>.</w:t>
      </w:r>
      <w:r w:rsidR="000A0620">
        <w:rPr>
          <w:rFonts w:asciiTheme="majorBidi" w:hAnsiTheme="majorBidi" w:cstheme="majorBidi"/>
          <w:lang w:val="en-US"/>
        </w:rPr>
        <w:t xml:space="preserve"> </w:t>
      </w:r>
      <w:ins w:id="523" w:author="Samane Shahpouri" w:date="2024-07-07T21:22:00Z" w16du:dateUtc="2024-07-07T19:22:00Z">
        <w:r w:rsidR="00CC25AC">
          <w:rPr>
            <w:rFonts w:asciiTheme="majorBidi" w:hAnsiTheme="majorBidi" w:cstheme="majorBidi"/>
            <w:lang w:val="en-US"/>
          </w:rPr>
          <w:t xml:space="preserve">If the model </w:t>
        </w:r>
      </w:ins>
      <w:ins w:id="524" w:author="Samane Shahpouri" w:date="2024-07-07T21:23:00Z" w16du:dateUtc="2024-07-07T19:23:00Z">
        <w:r w:rsidR="00CC25AC">
          <w:rPr>
            <w:rFonts w:asciiTheme="majorBidi" w:hAnsiTheme="majorBidi" w:cstheme="majorBidi"/>
            <w:lang w:val="en-US"/>
          </w:rPr>
          <w:t xml:space="preserve">is trained on </w:t>
        </w:r>
      </w:ins>
      <w:ins w:id="525" w:author="Samane Shahpouri" w:date="2024-07-07T21:24:00Z" w16du:dateUtc="2024-07-07T19:24:00Z">
        <w:r w:rsidR="00CC25AC">
          <w:rPr>
            <w:rFonts w:asciiTheme="majorBidi" w:hAnsiTheme="majorBidi" w:cstheme="majorBidi"/>
            <w:lang w:val="en-US"/>
          </w:rPr>
          <w:t xml:space="preserve">ADCM, we simply </w:t>
        </w:r>
      </w:ins>
      <w:ins w:id="526" w:author="Samane Shahpouri" w:date="2024-07-07T21:26:00Z" w16du:dateUtc="2024-07-07T19:26:00Z">
        <w:r w:rsidR="00CC25AC">
          <w:rPr>
            <w:rFonts w:asciiTheme="majorBidi" w:hAnsiTheme="majorBidi" w:cstheme="majorBidi"/>
            <w:lang w:val="en-US"/>
          </w:rPr>
          <w:t xml:space="preserve">could achieve the DL-MAC </w:t>
        </w:r>
      </w:ins>
      <w:ins w:id="527" w:author="Samane Shahpouri" w:date="2024-07-07T21:24:00Z" w16du:dateUtc="2024-07-07T19:24:00Z">
        <w:r w:rsidR="00CC25AC">
          <w:rPr>
            <w:rFonts w:asciiTheme="majorBidi" w:hAnsiTheme="majorBidi" w:cstheme="majorBidi"/>
            <w:lang w:val="en-US"/>
          </w:rPr>
          <w:t xml:space="preserve">by </w:t>
        </w:r>
      </w:ins>
      <w:ins w:id="528" w:author="Samane Shahpouri" w:date="2024-07-07T21:25:00Z" w16du:dateUtc="2024-07-07T19:25:00Z">
        <w:r w:rsidR="00CC25AC">
          <w:rPr>
            <w:rFonts w:asciiTheme="majorBidi" w:hAnsiTheme="majorBidi" w:cstheme="majorBidi"/>
            <w:lang w:val="en-US"/>
          </w:rPr>
          <w:t>multiplying the DL-ADCM by NAC ima</w:t>
        </w:r>
      </w:ins>
      <w:ins w:id="529" w:author="Samane Shahpouri" w:date="2024-07-07T21:26:00Z" w16du:dateUtc="2024-07-07T19:26:00Z">
        <w:r w:rsidR="00CC25AC">
          <w:rPr>
            <w:rFonts w:asciiTheme="majorBidi" w:hAnsiTheme="majorBidi" w:cstheme="majorBidi"/>
            <w:lang w:val="en-US"/>
          </w:rPr>
          <w:t>ges</w:t>
        </w:r>
      </w:ins>
    </w:p>
    <w:p w14:paraId="2FD5F3EE" w14:textId="3DD539DC" w:rsidR="006821AE" w:rsidRPr="00D47CC0" w:rsidRDefault="00AE6BC2" w:rsidP="00507D2D">
      <w:pPr>
        <w:rPr>
          <w:rFonts w:asciiTheme="majorBidi" w:hAnsiTheme="majorBidi" w:cstheme="majorBidi"/>
          <w:lang w:val="en-US"/>
        </w:rPr>
      </w:pPr>
      <w:bookmarkStart w:id="530" w:name="_Hlk170790133"/>
      <w:ins w:id="531" w:author="Samane Shahpouri" w:date="2024-07-07T21:17:00Z" w16du:dateUtc="2024-07-07T19:17:00Z">
        <w:r>
          <w:rPr>
            <w:rFonts w:asciiTheme="majorBidi" w:hAnsiTheme="majorBidi" w:cstheme="majorBidi"/>
            <w:lang w:val="en-US"/>
          </w:rPr>
          <w:t xml:space="preserve">So, </w:t>
        </w:r>
      </w:ins>
      <w:del w:id="532" w:author="Samane Shahpouri" w:date="2024-07-07T21:21:00Z" w16du:dateUtc="2024-07-07T19:21:00Z">
        <w:r w:rsidR="007E13A5" w:rsidRPr="00D47CC0" w:rsidDel="00BC783D">
          <w:rPr>
            <w:rFonts w:asciiTheme="majorBidi" w:hAnsiTheme="majorBidi" w:cstheme="majorBidi"/>
            <w:lang w:val="en-US"/>
          </w:rPr>
          <w:delText>T</w:delText>
        </w:r>
        <w:r w:rsidR="009A5370" w:rsidRPr="00D47CC0" w:rsidDel="00BC783D">
          <w:rPr>
            <w:rFonts w:asciiTheme="majorBidi" w:hAnsiTheme="majorBidi" w:cstheme="majorBidi"/>
            <w:lang w:val="en-US"/>
          </w:rPr>
          <w:delText xml:space="preserve">he </w:delText>
        </w:r>
      </w:del>
      <w:ins w:id="533" w:author="Samane Shahpouri" w:date="2024-07-07T21:21:00Z" w16du:dateUtc="2024-07-07T19:21:00Z">
        <w:r w:rsidR="00BC783D">
          <w:rPr>
            <w:rFonts w:asciiTheme="majorBidi" w:hAnsiTheme="majorBidi" w:cstheme="majorBidi"/>
            <w:lang w:val="en-US"/>
          </w:rPr>
          <w:t>t</w:t>
        </w:r>
        <w:r w:rsidR="00BC783D" w:rsidRPr="00D47CC0">
          <w:rPr>
            <w:rFonts w:asciiTheme="majorBidi" w:hAnsiTheme="majorBidi" w:cstheme="majorBidi"/>
            <w:lang w:val="en-US"/>
          </w:rPr>
          <w:t xml:space="preserve">he </w:t>
        </w:r>
      </w:ins>
      <w:del w:id="534" w:author="Samane Shahpouri" w:date="2024-07-07T21:24:00Z" w16du:dateUtc="2024-07-07T19:24:00Z">
        <w:r w:rsidR="009A5370" w:rsidRPr="00D47CC0" w:rsidDel="00CC25AC">
          <w:rPr>
            <w:rFonts w:asciiTheme="majorBidi" w:hAnsiTheme="majorBidi" w:cstheme="majorBidi"/>
            <w:lang w:val="en-US"/>
          </w:rPr>
          <w:delText>anatomy-dependent correction map (</w:delText>
        </w:r>
      </w:del>
      <w:r w:rsidR="009A5370" w:rsidRPr="00D47CC0">
        <w:rPr>
          <w:rFonts w:asciiTheme="majorBidi" w:hAnsiTheme="majorBidi" w:cstheme="majorBidi"/>
          <w:lang w:val="en-US"/>
        </w:rPr>
        <w:t>ADCM</w:t>
      </w:r>
      <w:del w:id="535" w:author="Samane Shahpouri" w:date="2024-07-07T21:24:00Z" w16du:dateUtc="2024-07-07T19:24:00Z">
        <w:r w:rsidR="009A5370" w:rsidRPr="00D47CC0" w:rsidDel="00CC25AC">
          <w:rPr>
            <w:rFonts w:asciiTheme="majorBidi" w:hAnsiTheme="majorBidi" w:cstheme="majorBidi"/>
            <w:lang w:val="en-US"/>
          </w:rPr>
          <w:delText>)</w:delText>
        </w:r>
      </w:del>
      <w:r w:rsidR="009A5370" w:rsidRPr="00D47CC0">
        <w:rPr>
          <w:rFonts w:asciiTheme="majorBidi" w:hAnsiTheme="majorBidi" w:cstheme="majorBidi"/>
          <w:lang w:val="en-US"/>
        </w:rPr>
        <w:t xml:space="preserve"> </w:t>
      </w:r>
      <w:del w:id="536" w:author="Samane Shahpouri" w:date="2024-07-07T21:24:00Z" w16du:dateUtc="2024-07-07T19:24:00Z">
        <w:r w:rsidR="009A5370" w:rsidRPr="00D47CC0" w:rsidDel="00CC25AC">
          <w:rPr>
            <w:rFonts w:asciiTheme="majorBidi" w:hAnsiTheme="majorBidi" w:cstheme="majorBidi"/>
            <w:lang w:val="en-US"/>
          </w:rPr>
          <w:delText xml:space="preserve">at </w:delText>
        </w:r>
      </w:del>
      <w:ins w:id="537" w:author="Samane Shahpouri" w:date="2024-07-07T21:24:00Z" w16du:dateUtc="2024-07-07T19:24:00Z">
        <w:r w:rsidR="00CC25AC">
          <w:rPr>
            <w:rFonts w:asciiTheme="majorBidi" w:hAnsiTheme="majorBidi" w:cstheme="majorBidi"/>
            <w:lang w:val="en-US"/>
          </w:rPr>
          <w:t>for</w:t>
        </w:r>
        <w:r w:rsidR="00CC25AC" w:rsidRPr="00D47CC0">
          <w:rPr>
            <w:rFonts w:asciiTheme="majorBidi" w:hAnsiTheme="majorBidi" w:cstheme="majorBidi"/>
            <w:lang w:val="en-US"/>
          </w:rPr>
          <w:t xml:space="preserve"> </w:t>
        </w:r>
      </w:ins>
      <w:r w:rsidR="009A5370" w:rsidRPr="00D47CC0">
        <w:rPr>
          <w:rFonts w:asciiTheme="majorBidi" w:hAnsiTheme="majorBidi" w:cstheme="majorBidi"/>
          <w:lang w:val="en-US"/>
        </w:rPr>
        <w:t>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007E13A5" w:rsidRPr="00D47CC0">
        <w:rPr>
          <w:rFonts w:asciiTheme="majorBidi" w:hAnsiTheme="majorBidi" w:cstheme="majorBidi"/>
          <w:lang w:val="en-US"/>
        </w:rPr>
        <w:t>E</w:t>
      </w:r>
      <w:r w:rsidR="00B86527" w:rsidRPr="00D47CC0">
        <w:rPr>
          <w:rFonts w:asciiTheme="majorBidi" w:hAnsiTheme="majorBidi" w:cstheme="majorBidi"/>
          <w:lang w:val="en-US"/>
        </w:rPr>
        <w:t>quation</w:t>
      </w:r>
      <w:r w:rsidR="007E13A5"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5"/>
        <w:gridCol w:w="1671"/>
      </w:tblGrid>
      <w:tr w:rsidR="006821AE" w:rsidRPr="00B653BA" w14:paraId="11392B2D" w14:textId="77777777" w:rsidTr="00257FFA">
        <w:tc>
          <w:tcPr>
            <w:tcW w:w="7763" w:type="dxa"/>
          </w:tcPr>
          <w:bookmarkEnd w:id="530"/>
          <w:p w14:paraId="3DFBB9B1" w14:textId="77777777" w:rsidR="006821AE" w:rsidRPr="00010B81" w:rsidRDefault="006821AE" w:rsidP="00D804A5">
            <w:pPr>
              <w:rPr>
                <w:rFonts w:asciiTheme="majorBidi" w:hAnsiTheme="majorBidi" w:cstheme="majorBidi"/>
                <w:color w:val="2E74B5" w:themeColor="accent5" w:themeShade="BF"/>
                <w:lang w:val="en-US"/>
              </w:rPr>
            </w:pPr>
            <m:oMathPara>
              <m:oMath>
                <m:r>
                  <w:rPr>
                    <w:rFonts w:ascii="Cambria Math" w:hAnsi="Cambria Math" w:cstheme="majorBidi"/>
                    <w:noProof/>
                    <w:color w:val="2E74B5" w:themeColor="accent5" w:themeShade="BF"/>
                    <w:lang w:val="en-US"/>
                  </w:rPr>
                  <m:t>If</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r>
                  <w:rPr>
                    <w:rFonts w:ascii="Cambria Math" w:hAnsi="Cambria Math" w:cstheme="majorBidi"/>
                    <w:noProof/>
                    <w:color w:val="2E74B5" w:themeColor="accent5" w:themeShade="BF"/>
                    <w:lang w:val="en-US"/>
                  </w:rPr>
                  <m:t>ε</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then</m:t>
                </m:r>
              </m:oMath>
            </m:oMathPara>
          </w:p>
          <w:p w14:paraId="7D0F9908" w14:textId="77777777" w:rsidR="006821AE" w:rsidRPr="00010B81" w:rsidRDefault="006821AE" w:rsidP="00D804A5">
            <w:pPr>
              <w:rPr>
                <w:rFonts w:ascii="Cambria Math" w:hAnsi="Cambria Math" w:cstheme="majorBidi"/>
                <w:noProof/>
                <w:color w:val="2E74B5" w:themeColor="accent5" w:themeShade="BF"/>
                <w:lang w:val="en-US"/>
                <w:oMath/>
              </w:rPr>
            </w:pPr>
          </w:p>
          <w:p w14:paraId="5A6ED106" w14:textId="220FC3DA" w:rsidR="006821AE" w:rsidRPr="00010B81" w:rsidRDefault="00000000" w:rsidP="00D804A5">
            <w:pPr>
              <w:rPr>
                <w:rFonts w:asciiTheme="majorBidi" w:hAnsiTheme="majorBidi" w:cstheme="majorBidi"/>
                <w:noProof/>
                <w:color w:val="2E74B5" w:themeColor="accent5" w:themeShade="BF"/>
                <w:lang w:val="en-US"/>
              </w:rPr>
            </w:pPr>
            <m:oMathPara>
              <m:oMath>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m:t>
                </m:r>
                <m:f>
                  <m:fPr>
                    <m:type m:val="skw"/>
                    <m:ctrlPr>
                      <w:rPr>
                        <w:rFonts w:ascii="Cambria Math" w:hAnsi="Cambria Math" w:cstheme="majorBidi"/>
                        <w:noProof/>
                        <w:color w:val="2E74B5" w:themeColor="accent5" w:themeShade="BF"/>
                        <w:lang w:val="en-US"/>
                      </w:rPr>
                    </m:ctrlPr>
                  </m:fPr>
                  <m:num>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num>
                  <m:den>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ins w:id="538" w:author="Samane Shahpouri" w:date="2024-07-01T05:57:00Z" w16du:dateUtc="2024-07-01T03:57:00Z">
                            <w:rPr>
                              <w:rFonts w:ascii="Cambria Math" w:hAnsi="Cambria Math" w:cstheme="majorBidi"/>
                              <w:noProof/>
                              <w:color w:val="2E74B5" w:themeColor="accent5" w:themeShade="BF"/>
                              <w:lang w:val="en-US"/>
                            </w:rPr>
                            <m:t>M</m:t>
                          </w:ins>
                        </m:r>
                        <m:r>
                          <w:del w:id="539" w:author="Samane Shahpouri" w:date="2024-07-01T05:57:00Z" w16du:dateUtc="2024-07-01T03:57:00Z">
                            <w:rPr>
                              <w:rFonts w:ascii="Cambria Math" w:hAnsi="Cambria Math" w:cstheme="majorBidi"/>
                              <w:noProof/>
                              <w:color w:val="2E74B5" w:themeColor="accent5" w:themeShade="BF"/>
                              <w:lang w:val="en-US"/>
                            </w:rPr>
                            <m:t>N</m:t>
                          </w:del>
                        </m:r>
                        <m:r>
                          <w:rPr>
                            <w:rFonts w:ascii="Cambria Math" w:hAnsi="Cambria Math" w:cstheme="majorBidi"/>
                            <w:noProof/>
                            <w:color w:val="2E74B5" w:themeColor="accent5" w:themeShade="BF"/>
                            <w:lang w:val="en-US"/>
                          </w:rPr>
                          <m:t>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den>
                </m:f>
              </m:oMath>
            </m:oMathPara>
          </w:p>
          <w:p w14:paraId="6855BC9A" w14:textId="77777777" w:rsidR="006821AE" w:rsidRPr="00010B81" w:rsidRDefault="006821AE" w:rsidP="00D804A5">
            <w:pPr>
              <w:rPr>
                <w:rFonts w:asciiTheme="majorBidi" w:hAnsiTheme="majorBidi" w:cstheme="majorBidi"/>
                <w:noProof/>
                <w:color w:val="2E74B5" w:themeColor="accent5" w:themeShade="B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color w:val="2E74B5" w:themeColor="accent5" w:themeShade="BF"/>
                    <w:lang w:val="en-US"/>
                  </w:rPr>
                  <m:t>else</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315EB2C1"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6C5DB2BA"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 xml:space="preserve">The threshold ε </w:t>
      </w:r>
      <w:ins w:id="540" w:author="Samane Shahpouri" w:date="2024-07-01T05:58:00Z" w16du:dateUtc="2024-07-01T03:58:00Z">
        <w:r w:rsidR="00A8018A">
          <w:rPr>
            <w:rFonts w:asciiTheme="majorBidi" w:hAnsiTheme="majorBidi" w:cstheme="majorBidi"/>
            <w:lang w:val="en-US"/>
          </w:rPr>
          <w:t>(</w:t>
        </w:r>
      </w:ins>
      <w:ins w:id="541" w:author="Samane Shahpouri" w:date="2024-07-02T05:10:00Z" w16du:dateUtc="2024-07-02T03:10:00Z">
        <w:r w:rsidR="00C76B8F" w:rsidRPr="00D47CC0">
          <w:rPr>
            <w:rFonts w:asciiTheme="majorBidi" w:hAnsiTheme="majorBidi" w:cstheme="majorBidi"/>
            <w:lang w:val="en-US"/>
          </w:rPr>
          <w:t>ε</w:t>
        </w:r>
        <w:r w:rsidR="00C76B8F">
          <w:rPr>
            <w:rFonts w:asciiTheme="majorBidi" w:hAnsiTheme="majorBidi" w:cstheme="majorBidi"/>
            <w:lang w:val="en-US"/>
          </w:rPr>
          <w:t xml:space="preserve"> =</w:t>
        </w:r>
      </w:ins>
      <w:ins w:id="542" w:author="Samane Shahpouri" w:date="2024-07-01T05:58:00Z" w16du:dateUtc="2024-07-01T03:58:00Z">
        <w:r w:rsidR="00A8018A">
          <w:rPr>
            <w:rFonts w:asciiTheme="majorBidi" w:hAnsiTheme="majorBidi" w:cstheme="majorBidi"/>
            <w:lang w:val="en-US"/>
          </w:rPr>
          <w:t xml:space="preserve"> </w:t>
        </w:r>
      </w:ins>
      <w:ins w:id="543" w:author="Samane Shahpouri" w:date="2024-07-01T05:59:00Z" w16du:dateUtc="2024-07-01T03:59:00Z">
        <w:r w:rsidR="00A8018A">
          <w:rPr>
            <w:rFonts w:asciiTheme="majorBidi" w:hAnsiTheme="majorBidi" w:cstheme="majorBidi"/>
            <w:lang w:val="en-US"/>
          </w:rPr>
          <w:t xml:space="preserve">0.001) </w:t>
        </w:r>
      </w:ins>
      <w:r w:rsidRPr="00D47CC0">
        <w:rPr>
          <w:rFonts w:asciiTheme="majorBidi" w:hAnsiTheme="majorBidi" w:cstheme="majorBidi"/>
          <w:lang w:val="en-US"/>
        </w:rPr>
        <w:t>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65C0EE2A"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397478E7"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del w:id="544" w:author="Samane Shahpouri" w:date="2024-07-08T17:41:00Z" w16du:dateUtc="2024-07-08T15:41:00Z">
        <w:r w:rsidR="009C216F" w:rsidRPr="00D47CC0" w:rsidDel="00AC5C2E">
          <w:rPr>
            <w:rFonts w:asciiTheme="majorBidi" w:hAnsiTheme="majorBidi" w:cstheme="majorBidi"/>
            <w:lang w:val="en-US"/>
          </w:rPr>
          <w:delText>3</w:delText>
        </w:r>
      </w:del>
      <w:ins w:id="545" w:author="Samane Shahpouri" w:date="2024-07-08T17:41:00Z" w16du:dateUtc="2024-07-08T15:41:00Z">
        <w:r w:rsidR="00AC5C2E">
          <w:rPr>
            <w:rFonts w:asciiTheme="majorBidi" w:hAnsiTheme="majorBidi" w:cstheme="majorBidi"/>
            <w:lang w:val="en-US"/>
          </w:rPr>
          <w:t>4</w:t>
        </w:r>
      </w:ins>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0"/>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1"/>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2"/>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3"/>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4"/>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5"/>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75947FD1" w:rsidR="00A4687D" w:rsidRDefault="00A4687D" w:rsidP="00507D2D">
      <w:pPr>
        <w:pStyle w:val="Caption"/>
        <w:rPr>
          <w:ins w:id="546" w:author="Samane Shahpouri" w:date="2024-07-07T21:21:00Z" w16du:dateUtc="2024-07-07T19:21:00Z"/>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ins w:id="547" w:author="Samane Shahpouri" w:date="2024-07-08T09:37:00Z" w16du:dateUtc="2024-07-08T07:37:00Z">
        <w:r w:rsidR="001466E8">
          <w:rPr>
            <w:noProof/>
            <w:lang w:val="en-US"/>
          </w:rPr>
          <w:t>4</w:t>
        </w:r>
      </w:ins>
      <w:del w:id="548" w:author="Samane Shahpouri" w:date="2024-07-08T09:37:00Z" w16du:dateUtc="2024-07-08T07:37:00Z">
        <w:r w:rsidR="002D33BF" w:rsidDel="001466E8">
          <w:rPr>
            <w:noProof/>
            <w:lang w:val="en-US"/>
          </w:rPr>
          <w:delText>3</w:delText>
        </w:r>
      </w:del>
      <w:r w:rsidRPr="00D47CC0">
        <w:rPr>
          <w:noProof/>
          <w:lang w:val="en-US"/>
        </w:rPr>
        <w:fldChar w:fldCharType="end"/>
      </w:r>
      <w:r w:rsidRPr="00D47CC0">
        <w:rPr>
          <w:lang w:val="en-US"/>
        </w:rPr>
        <w:t>: The middle slice of the coronal view for NAC, MAC, and ADCM images. Color bar unit: SUV</w:t>
      </w:r>
    </w:p>
    <w:p w14:paraId="2EDB1C4C" w14:textId="77777777" w:rsidR="00BC783D" w:rsidRPr="00BC783D" w:rsidRDefault="00BC783D" w:rsidP="00BC783D">
      <w:pPr>
        <w:rPr>
          <w:lang w:val="en-US"/>
        </w:rPr>
        <w:pPrChange w:id="549" w:author="Samane Shahpouri" w:date="2024-07-07T21:21:00Z" w16du:dateUtc="2024-07-07T19:21:00Z">
          <w:pPr>
            <w:pStyle w:val="Caption"/>
          </w:pPr>
        </w:pPrChange>
      </w:pP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w:t>
      </w:r>
      <w:r w:rsidR="0011097D" w:rsidRPr="00D47CC0">
        <w:rPr>
          <w:rFonts w:asciiTheme="majorBidi" w:hAnsiTheme="majorBidi"/>
          <w:lang w:val="en-US"/>
        </w:rPr>
        <w:t xml:space="preserve"> of ADCM</w:t>
      </w:r>
    </w:p>
    <w:p w14:paraId="75600E59" w14:textId="1A245D8C" w:rsidR="006821AE" w:rsidRPr="00D47CC0" w:rsidRDefault="009A5370" w:rsidP="00CD031C">
      <w:pPr>
        <w:rPr>
          <w:rFonts w:asciiTheme="majorBidi" w:hAnsiTheme="majorBidi" w:cstheme="majorBidi"/>
          <w:lang w:val="en-US"/>
        </w:rPr>
      </w:pPr>
      <w:r w:rsidRPr="00D47CC0">
        <w:rPr>
          <w:rFonts w:asciiTheme="majorBidi" w:hAnsiTheme="majorBidi" w:cstheme="majorBidi"/>
          <w:lang w:val="en-US"/>
        </w:rPr>
        <w:t xml:space="preserve">As we already mentioned, </w:t>
      </w:r>
      <w:del w:id="550" w:author="Samane Shahpouri" w:date="2024-07-07T21:28:00Z" w16du:dateUtc="2024-07-07T19:28:00Z">
        <w:r w:rsidRPr="00D47CC0" w:rsidDel="00CC25AC">
          <w:rPr>
            <w:rFonts w:asciiTheme="majorBidi" w:hAnsiTheme="majorBidi" w:cstheme="majorBidi"/>
            <w:lang w:val="en-US"/>
          </w:rPr>
          <w:delText xml:space="preserve">famous </w:delText>
        </w:r>
        <w:r w:rsidR="00200D6D" w:rsidRPr="00D47CC0" w:rsidDel="00CC25AC">
          <w:rPr>
            <w:rFonts w:asciiTheme="majorBidi" w:hAnsiTheme="majorBidi" w:cstheme="majorBidi"/>
            <w:lang w:val="en-US"/>
          </w:rPr>
          <w:delText xml:space="preserve">normalization </w:delText>
        </w:r>
        <w:r w:rsidRPr="00D47CC0" w:rsidDel="00CC25AC">
          <w:rPr>
            <w:rFonts w:asciiTheme="majorBidi" w:hAnsiTheme="majorBidi" w:cstheme="majorBidi"/>
            <w:lang w:val="en-US"/>
          </w:rPr>
          <w:delText xml:space="preserve">methods were not used </w:delText>
        </w:r>
      </w:del>
      <w:r w:rsidRPr="00D47CC0">
        <w:rPr>
          <w:rFonts w:asciiTheme="majorBidi" w:hAnsiTheme="majorBidi" w:cstheme="majorBidi"/>
          <w:lang w:val="en-US"/>
        </w:rPr>
        <w:t xml:space="preserve">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w:t>
      </w:r>
      <w:del w:id="551" w:author="Samane Shahpouri" w:date="2024-07-07T21:30:00Z" w16du:dateUtc="2024-07-07T19:30:00Z">
        <w:r w:rsidRPr="00D47CC0" w:rsidDel="00CD031C">
          <w:rPr>
            <w:rFonts w:asciiTheme="majorBidi" w:hAnsiTheme="majorBidi" w:cstheme="majorBidi"/>
            <w:lang w:val="en-US"/>
          </w:rPr>
          <w:delText xml:space="preserve">just </w:delText>
        </w:r>
      </w:del>
      <w:ins w:id="552" w:author="Samane Shahpouri" w:date="2024-07-07T21:30:00Z" w16du:dateUtc="2024-07-07T19:30:00Z">
        <w:r w:rsidR="00CD031C">
          <w:rPr>
            <w:rFonts w:asciiTheme="majorBidi" w:hAnsiTheme="majorBidi" w:cstheme="majorBidi"/>
            <w:lang w:val="en-US"/>
          </w:rPr>
          <w:t>of 50</w:t>
        </w:r>
        <w:r w:rsidR="00CD031C" w:rsidRPr="00D47CC0">
          <w:rPr>
            <w:rFonts w:asciiTheme="majorBidi" w:hAnsiTheme="majorBidi" w:cstheme="majorBidi"/>
            <w:lang w:val="en-US"/>
          </w:rPr>
          <w:t xml:space="preserve"> </w:t>
        </w:r>
      </w:ins>
      <w:r w:rsidRPr="00D47CC0">
        <w:rPr>
          <w:rFonts w:asciiTheme="majorBidi" w:hAnsiTheme="majorBidi" w:cstheme="majorBidi"/>
          <w:lang w:val="en-US"/>
        </w:rPr>
        <w:t>for ADCM values</w:t>
      </w:r>
      <w:del w:id="553" w:author="Samane Shahpouri" w:date="2024-07-07T21:31:00Z" w16du:dateUtc="2024-07-07T19:31:00Z">
        <w:r w:rsidRPr="00D47CC0" w:rsidDel="00CD031C">
          <w:rPr>
            <w:rFonts w:asciiTheme="majorBidi" w:hAnsiTheme="majorBidi" w:cstheme="majorBidi"/>
            <w:lang w:val="en-US"/>
          </w:rPr>
          <w:delText xml:space="preserve">. </w:delText>
        </w:r>
        <w:r w:rsidRPr="00CC25AC" w:rsidDel="00CD031C">
          <w:rPr>
            <w:rFonts w:asciiTheme="majorBidi" w:hAnsiTheme="majorBidi" w:cstheme="majorBidi"/>
            <w:highlight w:val="red"/>
            <w:lang w:val="en-US"/>
            <w:rPrChange w:id="554" w:author="Samane Shahpouri" w:date="2024-07-07T21:29:00Z" w16du:dateUtc="2024-07-07T19:29:00Z">
              <w:rPr>
                <w:rFonts w:asciiTheme="majorBidi" w:hAnsiTheme="majorBidi" w:cstheme="majorBidi"/>
                <w:lang w:val="en-US"/>
              </w:rPr>
            </w:rPrChange>
          </w:rPr>
          <w:delText xml:space="preserve">This factor was carefully chosen to </w:delText>
        </w:r>
        <w:r w:rsidR="00A624F5" w:rsidRPr="00CC25AC" w:rsidDel="00CD031C">
          <w:rPr>
            <w:rFonts w:asciiTheme="majorBidi" w:hAnsiTheme="majorBidi" w:cstheme="majorBidi"/>
            <w:highlight w:val="red"/>
            <w:lang w:val="en-US"/>
            <w:rPrChange w:id="555" w:author="Samane Shahpouri" w:date="2024-07-07T21:29:00Z" w16du:dateUtc="2024-07-07T19:29:00Z">
              <w:rPr>
                <w:rFonts w:asciiTheme="majorBidi" w:hAnsiTheme="majorBidi" w:cstheme="majorBidi"/>
                <w:lang w:val="en-US"/>
              </w:rPr>
            </w:rPrChange>
          </w:rPr>
          <w:delText>make the dataset's wide range of values more manageable</w:delText>
        </w:r>
        <w:r w:rsidRPr="00CC25AC" w:rsidDel="00CD031C">
          <w:rPr>
            <w:rFonts w:asciiTheme="majorBidi" w:hAnsiTheme="majorBidi" w:cstheme="majorBidi"/>
            <w:highlight w:val="red"/>
            <w:lang w:val="en-US"/>
            <w:rPrChange w:id="556" w:author="Samane Shahpouri" w:date="2024-07-07T21:29:00Z" w16du:dateUtc="2024-07-07T19:29:00Z">
              <w:rPr>
                <w:rFonts w:asciiTheme="majorBidi" w:hAnsiTheme="majorBidi" w:cstheme="majorBidi"/>
                <w:lang w:val="en-US"/>
              </w:rPr>
            </w:rPrChange>
          </w:rPr>
          <w:delText xml:space="preserve">. This factor ensures the broad spectrum of data, ranging from minimal to several thousand units, is </w:delText>
        </w:r>
        <w:r w:rsidR="00200D6D" w:rsidRPr="00CC25AC" w:rsidDel="00CD031C">
          <w:rPr>
            <w:rFonts w:asciiTheme="majorBidi" w:hAnsiTheme="majorBidi" w:cstheme="majorBidi"/>
            <w:highlight w:val="red"/>
            <w:lang w:val="en-US"/>
            <w:rPrChange w:id="557" w:author="Samane Shahpouri" w:date="2024-07-07T21:29:00Z" w16du:dateUtc="2024-07-07T19:29:00Z">
              <w:rPr>
                <w:rFonts w:asciiTheme="majorBidi" w:hAnsiTheme="majorBidi" w:cstheme="majorBidi"/>
                <w:lang w:val="en-US"/>
              </w:rPr>
            </w:rPrChange>
          </w:rPr>
          <w:delText>normalized to permit</w:delText>
        </w:r>
        <w:r w:rsidRPr="00CC25AC" w:rsidDel="00CD031C">
          <w:rPr>
            <w:rFonts w:asciiTheme="majorBidi" w:hAnsiTheme="majorBidi" w:cstheme="majorBidi"/>
            <w:highlight w:val="red"/>
            <w:lang w:val="en-US"/>
            <w:rPrChange w:id="558" w:author="Samane Shahpouri" w:date="2024-07-07T21:29:00Z" w16du:dateUtc="2024-07-07T19:29:00Z">
              <w:rPr>
                <w:rFonts w:asciiTheme="majorBidi" w:hAnsiTheme="majorBidi" w:cstheme="majorBidi"/>
                <w:lang w:val="en-US"/>
              </w:rPr>
            </w:rPrChange>
          </w:rPr>
          <w:delTex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delText>
        </w:r>
        <w:r w:rsidR="00200D6D" w:rsidRPr="00CC25AC" w:rsidDel="00CD031C">
          <w:rPr>
            <w:rFonts w:asciiTheme="majorBidi" w:hAnsiTheme="majorBidi" w:cstheme="majorBidi"/>
            <w:highlight w:val="red"/>
            <w:lang w:val="en-US"/>
            <w:rPrChange w:id="559" w:author="Samane Shahpouri" w:date="2024-07-07T21:29:00Z" w16du:dateUtc="2024-07-07T19:29:00Z">
              <w:rPr>
                <w:rFonts w:asciiTheme="majorBidi" w:hAnsiTheme="majorBidi" w:cstheme="majorBidi"/>
                <w:lang w:val="en-US"/>
              </w:rPr>
            </w:rPrChange>
          </w:rPr>
          <w:delText xml:space="preserve">normalized </w:delText>
        </w:r>
        <w:r w:rsidRPr="00CC25AC" w:rsidDel="00CD031C">
          <w:rPr>
            <w:rFonts w:asciiTheme="majorBidi" w:hAnsiTheme="majorBidi" w:cstheme="majorBidi"/>
            <w:highlight w:val="red"/>
            <w:lang w:val="en-US"/>
            <w:rPrChange w:id="560" w:author="Samane Shahpouri" w:date="2024-07-07T21:29:00Z" w16du:dateUtc="2024-07-07T19:29:00Z">
              <w:rPr>
                <w:rFonts w:asciiTheme="majorBidi" w:hAnsiTheme="majorBidi" w:cstheme="majorBidi"/>
                <w:lang w:val="en-US"/>
              </w:rPr>
            </w:rPrChange>
          </w:rPr>
          <w:delText>using a factor of 50 to maintain relative, comparable, and manageable values for training</w:delText>
        </w:r>
      </w:del>
      <w:del w:id="561" w:author="Samane Shahpouri" w:date="2024-07-01T06:09:00Z" w16du:dateUtc="2024-07-01T04:09:00Z">
        <w:r w:rsidRPr="00CC25AC" w:rsidDel="007533A4">
          <w:rPr>
            <w:rFonts w:asciiTheme="majorBidi" w:hAnsiTheme="majorBidi" w:cstheme="majorBidi"/>
            <w:highlight w:val="red"/>
            <w:lang w:val="en-US"/>
            <w:rPrChange w:id="562" w:author="Samane Shahpouri" w:date="2024-07-07T21:29:00Z" w16du:dateUtc="2024-07-07T19:29:00Z">
              <w:rPr>
                <w:rFonts w:asciiTheme="majorBidi" w:hAnsiTheme="majorBidi" w:cstheme="majorBidi"/>
                <w:lang w:val="en-US"/>
              </w:rPr>
            </w:rPrChange>
          </w:rPr>
          <w:delText>. The resultant histograms, illustrating the distribution of maximum values both pre- and post-</w:delText>
        </w:r>
        <w:r w:rsidR="00200D6D" w:rsidRPr="00CC25AC" w:rsidDel="007533A4">
          <w:rPr>
            <w:rFonts w:asciiTheme="majorBidi" w:hAnsiTheme="majorBidi" w:cstheme="majorBidi"/>
            <w:highlight w:val="red"/>
            <w:lang w:val="en-US"/>
            <w:rPrChange w:id="563" w:author="Samane Shahpouri" w:date="2024-07-07T21:29:00Z" w16du:dateUtc="2024-07-07T19:29:00Z">
              <w:rPr>
                <w:rFonts w:asciiTheme="majorBidi" w:hAnsiTheme="majorBidi" w:cstheme="majorBidi"/>
                <w:lang w:val="en-US"/>
              </w:rPr>
            </w:rPrChange>
          </w:rPr>
          <w:delText>normalization</w:delText>
        </w:r>
        <w:r w:rsidRPr="00CC25AC" w:rsidDel="007533A4">
          <w:rPr>
            <w:rFonts w:asciiTheme="majorBidi" w:hAnsiTheme="majorBidi" w:cstheme="majorBidi"/>
            <w:highlight w:val="red"/>
            <w:lang w:val="en-US"/>
            <w:rPrChange w:id="564" w:author="Samane Shahpouri" w:date="2024-07-07T21:29:00Z" w16du:dateUtc="2024-07-07T19:29:00Z">
              <w:rPr>
                <w:rFonts w:asciiTheme="majorBidi" w:hAnsiTheme="majorBidi" w:cstheme="majorBidi"/>
                <w:lang w:val="en-US"/>
              </w:rPr>
            </w:rPrChange>
          </w:rPr>
          <w:delText xml:space="preserve">, are depicted in Figure </w:delText>
        </w:r>
        <w:r w:rsidR="0040105C" w:rsidRPr="00CC25AC" w:rsidDel="007533A4">
          <w:rPr>
            <w:rFonts w:asciiTheme="majorBidi" w:hAnsiTheme="majorBidi" w:cstheme="majorBidi"/>
            <w:highlight w:val="red"/>
            <w:lang w:val="en-US"/>
            <w:rPrChange w:id="565" w:author="Samane Shahpouri" w:date="2024-07-07T21:29:00Z" w16du:dateUtc="2024-07-07T19:29:00Z">
              <w:rPr>
                <w:rFonts w:asciiTheme="majorBidi" w:hAnsiTheme="majorBidi" w:cstheme="majorBidi"/>
                <w:lang w:val="en-US"/>
              </w:rPr>
            </w:rPrChange>
          </w:rPr>
          <w:delText>5</w:delText>
        </w:r>
      </w:del>
      <w:del w:id="566" w:author="Samane Shahpouri" w:date="2024-07-07T21:31:00Z" w16du:dateUtc="2024-07-07T19:31:00Z">
        <w:r w:rsidRPr="00CC25AC" w:rsidDel="00CD031C">
          <w:rPr>
            <w:rFonts w:asciiTheme="majorBidi" w:hAnsiTheme="majorBidi" w:cstheme="majorBidi"/>
            <w:highlight w:val="red"/>
            <w:lang w:val="en-US"/>
            <w:rPrChange w:id="567" w:author="Samane Shahpouri" w:date="2024-07-07T21:29:00Z" w16du:dateUtc="2024-07-07T19:29:00Z">
              <w:rPr>
                <w:rFonts w:asciiTheme="majorBidi" w:hAnsiTheme="majorBidi" w:cstheme="majorBidi"/>
                <w:lang w:val="en-US"/>
              </w:rPr>
            </w:rPrChange>
          </w:rPr>
          <w:delText>.</w:delText>
        </w:r>
      </w:del>
    </w:p>
    <w:p w14:paraId="573065D4" w14:textId="34F04AA7" w:rsidR="00A4687D" w:rsidRPr="00D47CC0" w:rsidDel="007533A4" w:rsidRDefault="006821AE" w:rsidP="00D47CC0">
      <w:pPr>
        <w:jc w:val="center"/>
        <w:rPr>
          <w:del w:id="568" w:author="Samane Shahpouri" w:date="2024-07-01T06:09:00Z" w16du:dateUtc="2024-07-01T04:09:00Z"/>
          <w:rFonts w:asciiTheme="majorBidi" w:hAnsiTheme="majorBidi" w:cstheme="majorBidi"/>
          <w:lang w:val="en-US"/>
        </w:rPr>
      </w:pPr>
      <w:del w:id="569" w:author="Samane Shahpouri" w:date="2024-07-01T06:09:00Z" w16du:dateUtc="2024-07-01T04:09:00Z">
        <w:r w:rsidRPr="00D47CC0" w:rsidDel="007533A4">
          <w:rPr>
            <w:rFonts w:asciiTheme="majorBidi" w:hAnsiTheme="majorBidi" w:cstheme="majorBidi"/>
            <w:noProof/>
            <w:lang w:val="en-US"/>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6"/>
                      <a:stretch>
                        <a:fillRect/>
                      </a:stretch>
                    </pic:blipFill>
                    <pic:spPr>
                      <a:xfrm>
                        <a:off x="0" y="0"/>
                        <a:ext cx="4142495" cy="2753255"/>
                      </a:xfrm>
                      <a:prstGeom prst="rect">
                        <a:avLst/>
                      </a:prstGeom>
                    </pic:spPr>
                  </pic:pic>
                </a:graphicData>
              </a:graphic>
            </wp:inline>
          </w:drawing>
        </w:r>
      </w:del>
    </w:p>
    <w:p w14:paraId="1CCF0F5D" w14:textId="12442AF2" w:rsidR="006821AE" w:rsidRPr="00D47CC0" w:rsidDel="00506E6C" w:rsidRDefault="00A4687D" w:rsidP="00507D2D">
      <w:pPr>
        <w:pStyle w:val="Caption"/>
        <w:rPr>
          <w:del w:id="570" w:author="Samane Shahpouri" w:date="2024-07-07T21:09:00Z" w16du:dateUtc="2024-07-07T19:09:00Z"/>
          <w:lang w:val="en-US"/>
        </w:rPr>
      </w:pPr>
      <w:del w:id="571" w:author="Samane Shahpouri" w:date="2024-07-01T06:09:00Z" w16du:dateUtc="2024-07-01T04:09:00Z">
        <w:r w:rsidRPr="00D47CC0" w:rsidDel="007533A4">
          <w:rPr>
            <w:lang w:val="en-US"/>
          </w:rPr>
          <w:delText xml:space="preserve">Figure </w:delText>
        </w:r>
        <w:r w:rsidRPr="00D47CC0" w:rsidDel="007533A4">
          <w:rPr>
            <w:lang w:val="en-US"/>
          </w:rPr>
          <w:fldChar w:fldCharType="begin"/>
        </w:r>
        <w:r w:rsidRPr="00D47CC0" w:rsidDel="007533A4">
          <w:rPr>
            <w:lang w:val="en-US"/>
          </w:rPr>
          <w:delInstrText xml:space="preserve"> SEQ Figure \* ARABIC </w:delInstrText>
        </w:r>
        <w:r w:rsidRPr="00D47CC0" w:rsidDel="007533A4">
          <w:rPr>
            <w:lang w:val="en-US"/>
          </w:rPr>
          <w:fldChar w:fldCharType="separate"/>
        </w:r>
        <w:r w:rsidR="002D33BF" w:rsidDel="007533A4">
          <w:rPr>
            <w:noProof/>
            <w:lang w:val="en-US"/>
          </w:rPr>
          <w:delText>4</w:delText>
        </w:r>
        <w:r w:rsidRPr="00D47CC0" w:rsidDel="007533A4">
          <w:rPr>
            <w:noProof/>
            <w:lang w:val="en-US"/>
          </w:rPr>
          <w:fldChar w:fldCharType="end"/>
        </w:r>
        <w:r w:rsidRPr="00D47CC0" w:rsidDel="007533A4">
          <w:rPr>
            <w:lang w:val="en-US"/>
          </w:rPr>
          <w:delText xml:space="preserve">: shows the range of highest intensity values for NAC and MAC images as well as ADCM metrics, showing changes before and after normalization to show how data scaling affects the images. </w:delText>
        </w:r>
        <w:r w:rsidR="00200D6D" w:rsidRPr="00D47CC0" w:rsidDel="007533A4">
          <w:rPr>
            <w:lang w:val="en-US"/>
          </w:rPr>
          <w:delText>NAC images are scaled down</w:delText>
        </w:r>
        <w:r w:rsidRPr="00D47CC0" w:rsidDel="007533A4">
          <w:rPr>
            <w:lang w:val="en-US"/>
          </w:rPr>
          <w:delText xml:space="preserve"> by a factor of 2, MAC images by a factor of 5, and ADCM by a factor of 50</w:delText>
        </w:r>
      </w:del>
      <w:r w:rsidRPr="00D47CC0">
        <w:rPr>
          <w:lang w:val="en-US"/>
        </w:rPr>
        <w:t>.</w:t>
      </w:r>
    </w:p>
    <w:p w14:paraId="4E3B1713" w14:textId="6CA18B03" w:rsidR="00013137" w:rsidRPr="00D47CC0" w:rsidDel="00862714" w:rsidRDefault="00013137" w:rsidP="00506E6C">
      <w:pPr>
        <w:pStyle w:val="Caption"/>
        <w:rPr>
          <w:moveFrom w:id="572" w:author="Samane Shahpouri" w:date="2024-07-07T20:57:00Z" w16du:dateUtc="2024-07-07T18:57:00Z"/>
          <w:lang w:val="en-US"/>
        </w:rPr>
        <w:pPrChange w:id="573" w:author="Samane Shahpouri" w:date="2024-07-07T21:09:00Z" w16du:dateUtc="2024-07-07T19:09:00Z">
          <w:pPr/>
        </w:pPrChange>
      </w:pPr>
      <w:moveFromRangeStart w:id="574" w:author="Samane Shahpouri" w:date="2024-07-07T20:57:00Z" w:name="move171278244"/>
    </w:p>
    <w:p w14:paraId="4E8D2F96" w14:textId="5716EF6A" w:rsidR="006821AE" w:rsidRPr="00D47CC0" w:rsidDel="00862714" w:rsidRDefault="00FE316D" w:rsidP="00506E6C">
      <w:pPr>
        <w:pStyle w:val="Caption"/>
        <w:rPr>
          <w:moveFrom w:id="575" w:author="Samane Shahpouri" w:date="2024-07-07T20:57:00Z" w16du:dateUtc="2024-07-07T18:57:00Z"/>
          <w:lang w:val="en-US"/>
        </w:rPr>
        <w:pPrChange w:id="576" w:author="Samane Shahpouri" w:date="2024-07-07T21:09:00Z" w16du:dateUtc="2024-07-07T19:09:00Z">
          <w:pPr>
            <w:pStyle w:val="Heading3"/>
          </w:pPr>
        </w:pPrChange>
      </w:pPr>
      <w:bookmarkStart w:id="577" w:name="_Toc168472923"/>
      <w:moveFrom w:id="578" w:author="Samane Shahpouri" w:date="2024-07-07T20:57:00Z" w16du:dateUtc="2024-07-07T18:57:00Z">
        <w:r w:rsidRPr="00D47CC0" w:rsidDel="00862714">
          <w:rPr>
            <w:vertAlign w:val="superscript"/>
            <w:lang w:val="en-US"/>
          </w:rPr>
          <w:t>18</w:t>
        </w:r>
        <w:r w:rsidRPr="00B653BA" w:rsidDel="00862714">
          <w:rPr>
            <w:lang w:val="en-US"/>
          </w:rPr>
          <w:t>F-</w:t>
        </w:r>
        <w:r w:rsidR="006821AE" w:rsidRPr="00D47CC0" w:rsidDel="00862714">
          <w:rPr>
            <w:lang w:val="en-US"/>
          </w:rPr>
          <w:t>FDG Datasets</w:t>
        </w:r>
        <w:bookmarkEnd w:id="577"/>
      </w:moveFrom>
    </w:p>
    <w:p w14:paraId="7F0DADF3" w14:textId="61D79A69" w:rsidR="002B5579" w:rsidRPr="00D47CC0" w:rsidDel="00862714" w:rsidRDefault="009A5370" w:rsidP="00506E6C">
      <w:pPr>
        <w:pStyle w:val="Caption"/>
        <w:rPr>
          <w:moveFrom w:id="579" w:author="Samane Shahpouri" w:date="2024-07-07T20:57:00Z" w16du:dateUtc="2024-07-07T18:57:00Z"/>
          <w:lang w:val="en-US"/>
        </w:rPr>
        <w:pPrChange w:id="580" w:author="Samane Shahpouri" w:date="2024-07-07T21:09:00Z" w16du:dateUtc="2024-07-07T19:09:00Z">
          <w:pPr/>
        </w:pPrChange>
      </w:pPr>
      <w:moveFrom w:id="581" w:author="Samane Shahpouri" w:date="2024-07-07T20:57:00Z" w16du:dateUtc="2024-07-07T18:57:00Z">
        <w:r w:rsidRPr="00D47CC0" w:rsidDel="00862714">
          <w:rPr>
            <w:lang w:val="en-US"/>
          </w:rPr>
          <w:t xml:space="preserve">To assess the model's performance </w:t>
        </w:r>
        <w:r w:rsidR="00FE316D" w:rsidRPr="00B653BA" w:rsidDel="00862714">
          <w:rPr>
            <w:lang w:val="en-US"/>
          </w:rPr>
          <w:t>with</w:t>
        </w:r>
        <w:r w:rsidR="0011097D" w:rsidRPr="00D47CC0" w:rsidDel="00862714">
          <w:rPr>
            <w:lang w:val="en-US"/>
          </w:rPr>
          <w:t xml:space="preserve"> different</w:t>
        </w:r>
        <w:r w:rsidRPr="00D47CC0" w:rsidDel="00862714">
          <w:rPr>
            <w:lang w:val="en-US"/>
          </w:rPr>
          <w:t xml:space="preserve"> radiotracers, our study incorporated a dataset of </w:t>
        </w:r>
        <w:r w:rsidR="002B5579" w:rsidRPr="00D47CC0" w:rsidDel="00862714">
          <w:rPr>
            <w:lang w:val="en-US"/>
          </w:rPr>
          <w:t>98</w:t>
        </w:r>
        <w:r w:rsidRPr="00D47CC0" w:rsidDel="00862714">
          <w:rPr>
            <w:lang w:val="en-US"/>
          </w:rPr>
          <w:t xml:space="preserve"> whole-body </w:t>
        </w:r>
        <w:r w:rsidRPr="00D47CC0" w:rsidDel="00862714">
          <w:rPr>
            <w:vertAlign w:val="superscript"/>
            <w:lang w:val="en-US"/>
          </w:rPr>
          <w:t>18</w:t>
        </w:r>
        <w:r w:rsidRPr="00D47CC0" w:rsidDel="00862714">
          <w:rPr>
            <w:lang w:val="en-US"/>
          </w:rPr>
          <w:t xml:space="preserve">F-FDG PET scans originating from two distinct </w:t>
        </w:r>
        <w:r w:rsidR="00226055" w:rsidRPr="00B653BA" w:rsidDel="00862714">
          <w:rPr>
            <w:lang w:val="en-US"/>
          </w:rPr>
          <w:t>centers</w:t>
        </w:r>
        <w:r w:rsidRPr="00D47CC0" w:rsidDel="00862714">
          <w:rPr>
            <w:lang w:val="en-US"/>
          </w:rPr>
          <w:t>, representing our external radiotracer dataset</w:t>
        </w:r>
        <w:r w:rsidR="00A4687D" w:rsidRPr="00D47CC0" w:rsidDel="00862714">
          <w:rPr>
            <w:lang w:val="en-US"/>
          </w:rPr>
          <w:t xml:space="preserve"> (Figure </w:t>
        </w:r>
        <w:r w:rsidR="0040105C" w:rsidRPr="00D47CC0" w:rsidDel="00862714">
          <w:rPr>
            <w:lang w:val="en-US"/>
          </w:rPr>
          <w:t>6</w:t>
        </w:r>
        <w:r w:rsidR="00A4687D" w:rsidRPr="00D47CC0" w:rsidDel="00862714">
          <w:rPr>
            <w:lang w:val="en-US"/>
          </w:rPr>
          <w:t>)</w:t>
        </w:r>
        <w:r w:rsidRPr="00D47CC0" w:rsidDel="00862714">
          <w:rPr>
            <w:lang w:val="en-US"/>
          </w:rPr>
          <w:t>. During the preprocessing phase, the intensities of voxels in both MAC</w:t>
        </w:r>
        <w:r w:rsidR="00E165D0" w:rsidRPr="00D47CC0" w:rsidDel="00862714">
          <w:rPr>
            <w:lang w:val="en-US"/>
          </w:rPr>
          <w:t xml:space="preserve"> </w:t>
        </w:r>
        <w:r w:rsidRPr="00D47CC0" w:rsidDel="00862714">
          <w:rPr>
            <w:lang w:val="en-US"/>
          </w:rPr>
          <w:t>and NAC images were standardi</w:t>
        </w:r>
        <w:r w:rsidR="00200D6D" w:rsidRPr="00D47CC0" w:rsidDel="00862714">
          <w:rPr>
            <w:lang w:val="en-US"/>
          </w:rPr>
          <w:t>zed for</w:t>
        </w:r>
        <w:r w:rsidRPr="00D47CC0" w:rsidDel="00862714">
          <w:rPr>
            <w:lang w:val="en-US"/>
          </w:rPr>
          <w:t xml:space="preserve"> SUVs</w:t>
        </w:r>
        <w:r w:rsidR="0011097D" w:rsidRPr="00D47CC0" w:rsidDel="00862714">
          <w:rPr>
            <w:lang w:val="en-US"/>
          </w:rPr>
          <w:t xml:space="preserve"> by </w:t>
        </w:r>
        <w:r w:rsidRPr="00D47CC0" w:rsidDel="00862714">
          <w:rPr>
            <w:lang w:val="en-US"/>
          </w:rPr>
          <w:t>scaling factors, 9 for MAC and 3 for NAC images.</w:t>
        </w:r>
      </w:moveFrom>
    </w:p>
    <w:p w14:paraId="7C091456" w14:textId="274B88F6" w:rsidR="0011097D" w:rsidRPr="00D47CC0" w:rsidDel="00862714" w:rsidRDefault="0011097D" w:rsidP="00506E6C">
      <w:pPr>
        <w:pStyle w:val="Caption"/>
        <w:rPr>
          <w:moveFrom w:id="582" w:author="Samane Shahpouri" w:date="2024-07-07T20:57:00Z" w16du:dateUtc="2024-07-07T18:57:00Z"/>
          <w:lang w:val="en-US"/>
        </w:rPr>
        <w:pPrChange w:id="583" w:author="Samane Shahpouri" w:date="2024-07-07T21:09:00Z" w16du:dateUtc="2024-07-07T19:09:00Z">
          <w:pPr/>
        </w:pPrChange>
      </w:pPr>
    </w:p>
    <w:p w14:paraId="0C25E7F6" w14:textId="17D1FE8A" w:rsidR="0011097D" w:rsidRPr="00D47CC0" w:rsidDel="00862714" w:rsidRDefault="0011097D" w:rsidP="00506E6C">
      <w:pPr>
        <w:pStyle w:val="Caption"/>
        <w:rPr>
          <w:moveFrom w:id="584" w:author="Samane Shahpouri" w:date="2024-07-07T20:57:00Z" w16du:dateUtc="2024-07-07T18:57:00Z"/>
          <w:lang w:val="en-US"/>
        </w:rPr>
        <w:pPrChange w:id="585" w:author="Samane Shahpouri" w:date="2024-07-07T21:09:00Z" w16du:dateUtc="2024-07-07T19:09:00Z">
          <w:pPr/>
        </w:pPrChange>
      </w:pPr>
    </w:p>
    <w:p w14:paraId="1E8B753B" w14:textId="6E1EBE4F" w:rsidR="0011097D" w:rsidRPr="00D47CC0" w:rsidDel="00862714" w:rsidRDefault="0011097D" w:rsidP="00506E6C">
      <w:pPr>
        <w:pStyle w:val="Caption"/>
        <w:rPr>
          <w:moveFrom w:id="586" w:author="Samane Shahpouri" w:date="2024-07-07T20:57:00Z" w16du:dateUtc="2024-07-07T18:57:00Z"/>
          <w:lang w:val="en-US"/>
        </w:rPr>
        <w:pPrChange w:id="587" w:author="Samane Shahpouri" w:date="2024-07-07T21:09:00Z" w16du:dateUtc="2024-07-07T19:09:00Z">
          <w:pPr/>
        </w:pPrChange>
      </w:pPr>
    </w:p>
    <w:p w14:paraId="0F42AD9E" w14:textId="2C77D629" w:rsidR="0011097D" w:rsidRPr="00D47CC0" w:rsidDel="00862714" w:rsidRDefault="0011097D" w:rsidP="00506E6C">
      <w:pPr>
        <w:pStyle w:val="Caption"/>
        <w:rPr>
          <w:moveFrom w:id="588" w:author="Samane Shahpouri" w:date="2024-07-07T20:57:00Z" w16du:dateUtc="2024-07-07T18:57:00Z"/>
          <w:lang w:val="en-US"/>
        </w:rPr>
        <w:pPrChange w:id="589" w:author="Samane Shahpouri" w:date="2024-07-07T21:09:00Z" w16du:dateUtc="2024-07-07T19:09:00Z">
          <w:pPr/>
        </w:pPrChange>
      </w:pPr>
    </w:p>
    <w:p w14:paraId="3E9AFEFC" w14:textId="0C5FA74F" w:rsidR="002B5579" w:rsidRPr="00D47CC0" w:rsidDel="00862714" w:rsidRDefault="002B5579" w:rsidP="00506E6C">
      <w:pPr>
        <w:pStyle w:val="Caption"/>
        <w:rPr>
          <w:moveFrom w:id="590" w:author="Samane Shahpouri" w:date="2024-07-07T20:57:00Z" w16du:dateUtc="2024-07-07T18:57:00Z"/>
          <w:lang w:val="en-US"/>
        </w:rPr>
        <w:pPrChange w:id="591" w:author="Samane Shahpouri" w:date="2024-07-07T21:09:00Z" w16du:dateUtc="2024-07-07T19:09:00Z">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B653BA" w:rsidDel="00862714" w14:paraId="61E9A8F0" w14:textId="4BB6F5C9" w:rsidTr="00B4553F">
        <w:trPr>
          <w:trHeight w:val="2223"/>
        </w:trPr>
        <w:tc>
          <w:tcPr>
            <w:tcW w:w="3635" w:type="dxa"/>
          </w:tcPr>
          <w:p w14:paraId="5931147F" w14:textId="4220FFCF" w:rsidR="002B5579" w:rsidRPr="00D47CC0" w:rsidDel="00862714" w:rsidRDefault="002B5579" w:rsidP="00506E6C">
            <w:pPr>
              <w:pStyle w:val="Caption"/>
              <w:rPr>
                <w:moveFrom w:id="592" w:author="Samane Shahpouri" w:date="2024-07-07T20:57:00Z" w16du:dateUtc="2024-07-07T18:57:00Z"/>
                <w:lang w:val="en-US"/>
              </w:rPr>
              <w:pPrChange w:id="593" w:author="Samane Shahpouri" w:date="2024-07-07T21:09:00Z" w16du:dateUtc="2024-07-07T19:09:00Z">
                <w:pPr>
                  <w:framePr w:hSpace="180" w:wrap="around" w:vAnchor="text" w:hAnchor="margin" w:y="23"/>
                </w:pPr>
              </w:pPrChange>
            </w:pPr>
            <w:moveFrom w:id="594" w:author="Samane Shahpouri" w:date="2024-07-07T20:57:00Z" w16du:dateUtc="2024-07-07T18:57:00Z">
              <w:r w:rsidRPr="00D47CC0" w:rsidDel="00862714">
                <w:rPr>
                  <w:noProof/>
                  <w:lang w:val="en-US"/>
                </w:rPr>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15"/>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moveFrom>
          </w:p>
        </w:tc>
        <w:tc>
          <w:tcPr>
            <w:tcW w:w="4751" w:type="dxa"/>
            <w:vMerge w:val="restart"/>
          </w:tcPr>
          <w:p w14:paraId="4AEC2F91" w14:textId="7850B830" w:rsidR="002B5579" w:rsidRPr="00D47CC0" w:rsidDel="00862714" w:rsidRDefault="002B5579" w:rsidP="00506E6C">
            <w:pPr>
              <w:pStyle w:val="Caption"/>
              <w:rPr>
                <w:moveFrom w:id="595" w:author="Samane Shahpouri" w:date="2024-07-07T20:57:00Z" w16du:dateUtc="2024-07-07T18:57:00Z"/>
                <w:lang w:val="en-US"/>
              </w:rPr>
              <w:pPrChange w:id="596" w:author="Samane Shahpouri" w:date="2024-07-07T21:09:00Z" w16du:dateUtc="2024-07-07T19:09:00Z">
                <w:pPr>
                  <w:framePr w:hSpace="180" w:wrap="around" w:vAnchor="text" w:hAnchor="margin" w:y="23"/>
                </w:pPr>
              </w:pPrChange>
            </w:pPr>
            <w:moveFrom w:id="597" w:author="Samane Shahpouri" w:date="2024-07-07T20:57:00Z" w16du:dateUtc="2024-07-07T18:57:00Z">
              <w:r w:rsidRPr="00D47CC0" w:rsidDel="00862714">
                <w:rPr>
                  <w:noProof/>
                  <w:lang w:val="en-US"/>
                </w:rPr>
                <w:drawing>
                  <wp:inline distT="0" distB="0" distL="0" distR="0" wp14:anchorId="5C2450F6" wp14:editId="08D0B4BA">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16"/>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moveFrom>
          </w:p>
        </w:tc>
      </w:tr>
      <w:tr w:rsidR="002B5579" w:rsidRPr="00B653BA" w:rsidDel="00862714" w14:paraId="4B129508" w14:textId="64DD138B" w:rsidTr="00B4553F">
        <w:trPr>
          <w:trHeight w:val="2223"/>
        </w:trPr>
        <w:tc>
          <w:tcPr>
            <w:tcW w:w="3635" w:type="dxa"/>
          </w:tcPr>
          <w:p w14:paraId="5C02E22B" w14:textId="2DC2BE5E" w:rsidR="002B5579" w:rsidRPr="00D47CC0" w:rsidDel="00862714" w:rsidRDefault="002B5579" w:rsidP="00506E6C">
            <w:pPr>
              <w:pStyle w:val="Caption"/>
              <w:rPr>
                <w:moveFrom w:id="598" w:author="Samane Shahpouri" w:date="2024-07-07T20:57:00Z" w16du:dateUtc="2024-07-07T18:57:00Z"/>
                <w:lang w:val="en-US"/>
              </w:rPr>
              <w:pPrChange w:id="599" w:author="Samane Shahpouri" w:date="2024-07-07T21:09:00Z" w16du:dateUtc="2024-07-07T19:09:00Z">
                <w:pPr>
                  <w:framePr w:hSpace="180" w:wrap="around" w:vAnchor="text" w:hAnchor="margin" w:y="23"/>
                </w:pPr>
              </w:pPrChange>
            </w:pPr>
            <w:moveFrom w:id="600" w:author="Samane Shahpouri" w:date="2024-07-07T20:57:00Z" w16du:dateUtc="2024-07-07T18:57:00Z">
              <w:r w:rsidRPr="00D47CC0" w:rsidDel="00862714">
                <w:rPr>
                  <w:noProof/>
                  <w:lang w:val="en-US"/>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moveFrom>
          </w:p>
        </w:tc>
        <w:tc>
          <w:tcPr>
            <w:tcW w:w="4751" w:type="dxa"/>
            <w:vMerge/>
          </w:tcPr>
          <w:p w14:paraId="75AB636F" w14:textId="230DD625" w:rsidR="002B5579" w:rsidRPr="00D47CC0" w:rsidDel="00862714" w:rsidRDefault="002B5579" w:rsidP="00506E6C">
            <w:pPr>
              <w:pStyle w:val="Caption"/>
              <w:rPr>
                <w:moveFrom w:id="601" w:author="Samane Shahpouri" w:date="2024-07-07T20:57:00Z" w16du:dateUtc="2024-07-07T18:57:00Z"/>
                <w:lang w:val="en-US"/>
              </w:rPr>
              <w:pPrChange w:id="602" w:author="Samane Shahpouri" w:date="2024-07-07T21:09:00Z" w16du:dateUtc="2024-07-07T19:09:00Z">
                <w:pPr>
                  <w:framePr w:hSpace="180" w:wrap="around" w:vAnchor="text" w:hAnchor="margin" w:y="23"/>
                </w:pPr>
              </w:pPrChange>
            </w:pPr>
          </w:p>
        </w:tc>
      </w:tr>
    </w:tbl>
    <w:p w14:paraId="18E4290B" w14:textId="1043ADFD" w:rsidR="002B5579" w:rsidRPr="00D47CC0" w:rsidDel="00862714" w:rsidRDefault="002B5579" w:rsidP="00506E6C">
      <w:pPr>
        <w:pStyle w:val="Caption"/>
        <w:rPr>
          <w:moveFrom w:id="603" w:author="Samane Shahpouri" w:date="2024-07-07T20:57:00Z" w16du:dateUtc="2024-07-07T18:57:00Z"/>
          <w:lang w:val="en-US"/>
        </w:rPr>
        <w:pPrChange w:id="604" w:author="Samane Shahpouri" w:date="2024-07-07T21:09:00Z" w16du:dateUtc="2024-07-07T19:09:00Z">
          <w:pPr/>
        </w:pPrChange>
      </w:pPr>
    </w:p>
    <w:p w14:paraId="253C5666" w14:textId="0F768B5E" w:rsidR="002B5579" w:rsidRPr="00D47CC0" w:rsidDel="00862714" w:rsidRDefault="002B5579" w:rsidP="00506E6C">
      <w:pPr>
        <w:pStyle w:val="Caption"/>
        <w:rPr>
          <w:moveFrom w:id="605" w:author="Samane Shahpouri" w:date="2024-07-07T20:57:00Z" w16du:dateUtc="2024-07-07T18:57:00Z"/>
          <w:lang w:val="en-US"/>
        </w:rPr>
        <w:pPrChange w:id="606" w:author="Samane Shahpouri" w:date="2024-07-07T21:09:00Z" w16du:dateUtc="2024-07-07T19:09:00Z">
          <w:pPr/>
        </w:pPrChange>
      </w:pPr>
    </w:p>
    <w:p w14:paraId="0F4ED109" w14:textId="51CD616D" w:rsidR="002B5579" w:rsidRPr="00D47CC0" w:rsidDel="00862714" w:rsidRDefault="002B5579" w:rsidP="00506E6C">
      <w:pPr>
        <w:pStyle w:val="Caption"/>
        <w:rPr>
          <w:moveFrom w:id="607" w:author="Samane Shahpouri" w:date="2024-07-07T20:57:00Z" w16du:dateUtc="2024-07-07T18:57:00Z"/>
          <w:lang w:val="en-US"/>
        </w:rPr>
        <w:pPrChange w:id="608" w:author="Samane Shahpouri" w:date="2024-07-07T21:09:00Z" w16du:dateUtc="2024-07-07T19:09:00Z">
          <w:pPr/>
        </w:pPrChange>
      </w:pPr>
    </w:p>
    <w:p w14:paraId="2B2C2FB0" w14:textId="4F1F68FD" w:rsidR="002B5579" w:rsidRPr="00D47CC0" w:rsidDel="00862714" w:rsidRDefault="002B5579" w:rsidP="00506E6C">
      <w:pPr>
        <w:pStyle w:val="Caption"/>
        <w:rPr>
          <w:moveFrom w:id="609" w:author="Samane Shahpouri" w:date="2024-07-07T20:57:00Z" w16du:dateUtc="2024-07-07T18:57:00Z"/>
          <w:lang w:val="en-US"/>
        </w:rPr>
        <w:pPrChange w:id="610" w:author="Samane Shahpouri" w:date="2024-07-07T21:09:00Z" w16du:dateUtc="2024-07-07T19:09:00Z">
          <w:pPr/>
        </w:pPrChange>
      </w:pPr>
    </w:p>
    <w:p w14:paraId="5CD78768" w14:textId="030B9C50" w:rsidR="002B5579" w:rsidRPr="00D47CC0" w:rsidDel="00862714" w:rsidRDefault="002B5579" w:rsidP="00506E6C">
      <w:pPr>
        <w:pStyle w:val="Caption"/>
        <w:rPr>
          <w:moveFrom w:id="611" w:author="Samane Shahpouri" w:date="2024-07-07T20:57:00Z" w16du:dateUtc="2024-07-07T18:57:00Z"/>
          <w:lang w:val="en-US"/>
        </w:rPr>
        <w:pPrChange w:id="612" w:author="Samane Shahpouri" w:date="2024-07-07T21:09:00Z" w16du:dateUtc="2024-07-07T19:09:00Z">
          <w:pPr/>
        </w:pPrChange>
      </w:pPr>
    </w:p>
    <w:p w14:paraId="6E29A5A4" w14:textId="6F7859D7" w:rsidR="002B5579" w:rsidRPr="00D47CC0" w:rsidDel="00862714" w:rsidRDefault="002B5579" w:rsidP="00506E6C">
      <w:pPr>
        <w:pStyle w:val="Caption"/>
        <w:rPr>
          <w:moveFrom w:id="613" w:author="Samane Shahpouri" w:date="2024-07-07T20:57:00Z" w16du:dateUtc="2024-07-07T18:57:00Z"/>
          <w:lang w:val="en-US"/>
        </w:rPr>
        <w:pPrChange w:id="614" w:author="Samane Shahpouri" w:date="2024-07-07T21:09:00Z" w16du:dateUtc="2024-07-07T19:09:00Z">
          <w:pPr/>
        </w:pPrChange>
      </w:pPr>
    </w:p>
    <w:p w14:paraId="65CBF2C7" w14:textId="771B7076" w:rsidR="002B5579" w:rsidRPr="00D47CC0" w:rsidDel="00862714" w:rsidRDefault="002B5579" w:rsidP="00506E6C">
      <w:pPr>
        <w:pStyle w:val="Caption"/>
        <w:rPr>
          <w:moveFrom w:id="615" w:author="Samane Shahpouri" w:date="2024-07-07T20:57:00Z" w16du:dateUtc="2024-07-07T18:57:00Z"/>
          <w:lang w:val="en-US"/>
        </w:rPr>
        <w:pPrChange w:id="616" w:author="Samane Shahpouri" w:date="2024-07-07T21:09:00Z" w16du:dateUtc="2024-07-07T19:09:00Z">
          <w:pPr/>
        </w:pPrChange>
      </w:pPr>
    </w:p>
    <w:p w14:paraId="5C66C234" w14:textId="72B64A3D" w:rsidR="002B5579" w:rsidRPr="00D47CC0" w:rsidDel="00862714" w:rsidRDefault="002B5579" w:rsidP="00506E6C">
      <w:pPr>
        <w:pStyle w:val="Caption"/>
        <w:rPr>
          <w:moveFrom w:id="617" w:author="Samane Shahpouri" w:date="2024-07-07T20:57:00Z" w16du:dateUtc="2024-07-07T18:57:00Z"/>
          <w:lang w:val="en-US"/>
        </w:rPr>
        <w:pPrChange w:id="618" w:author="Samane Shahpouri" w:date="2024-07-07T21:09:00Z" w16du:dateUtc="2024-07-07T19:09:00Z">
          <w:pPr/>
        </w:pPrChange>
      </w:pPr>
    </w:p>
    <w:p w14:paraId="2ACBD364" w14:textId="564AEB3D" w:rsidR="002B5579" w:rsidRPr="00D47CC0" w:rsidDel="00862714" w:rsidRDefault="002B5579" w:rsidP="00506E6C">
      <w:pPr>
        <w:pStyle w:val="Caption"/>
        <w:rPr>
          <w:moveFrom w:id="619" w:author="Samane Shahpouri" w:date="2024-07-07T20:57:00Z" w16du:dateUtc="2024-07-07T18:57:00Z"/>
          <w:lang w:val="en-US"/>
        </w:rPr>
        <w:pPrChange w:id="620" w:author="Samane Shahpouri" w:date="2024-07-07T21:09:00Z" w16du:dateUtc="2024-07-07T19:09:00Z">
          <w:pPr/>
        </w:pPrChange>
      </w:pPr>
    </w:p>
    <w:p w14:paraId="441FC43B" w14:textId="70D9E52C" w:rsidR="00A4687D" w:rsidRPr="00D47CC0" w:rsidDel="00862714" w:rsidRDefault="00A4687D" w:rsidP="003913D8">
      <w:pPr>
        <w:pStyle w:val="Caption"/>
        <w:rPr>
          <w:moveFrom w:id="621" w:author="Samane Shahpouri" w:date="2024-07-07T20:57:00Z" w16du:dateUtc="2024-07-07T18:57:00Z"/>
          <w:lang w:val="en-US"/>
        </w:rPr>
      </w:pPr>
      <w:moveFrom w:id="622" w:author="Samane Shahpouri" w:date="2024-07-07T20:57:00Z" w16du:dateUtc="2024-07-07T18:57:00Z">
        <w:r w:rsidRPr="00D47CC0" w:rsidDel="00862714">
          <w:rPr>
            <w:lang w:val="en-US"/>
          </w:rPr>
          <w:t xml:space="preserve">Figure </w:t>
        </w:r>
        <w:r w:rsidRPr="00D47CC0" w:rsidDel="00862714">
          <w:rPr>
            <w:lang w:val="en-US"/>
          </w:rPr>
          <w:fldChar w:fldCharType="begin"/>
        </w:r>
        <w:r w:rsidRPr="00D47CC0" w:rsidDel="00862714">
          <w:rPr>
            <w:lang w:val="en-US"/>
          </w:rPr>
          <w:instrText xml:space="preserve"> SEQ Figure \* ARABIC </w:instrText>
        </w:r>
        <w:r w:rsidRPr="00D47CC0" w:rsidDel="00862714">
          <w:rPr>
            <w:lang w:val="en-US"/>
          </w:rPr>
          <w:fldChar w:fldCharType="separate"/>
        </w:r>
        <w:r w:rsidR="002D33BF" w:rsidDel="00862714">
          <w:rPr>
            <w:noProof/>
            <w:lang w:val="en-US"/>
          </w:rPr>
          <w:t>5</w:t>
        </w:r>
        <w:r w:rsidRPr="00D47CC0" w:rsidDel="00862714">
          <w:rPr>
            <w:noProof/>
            <w:lang w:val="en-US"/>
          </w:rPr>
          <w:fldChar w:fldCharType="end"/>
        </w:r>
        <w:r w:rsidRPr="00D47CC0" w:rsidDel="00862714">
          <w:rPr>
            <w:lang w:val="en-US"/>
          </w:rPr>
          <w:t>: Sample of coronal slices from an FDG dataset, illustrating the range in axial slice counts, which vary from 180 to 600 based on the organ of interest.</w:t>
        </w:r>
      </w:moveFrom>
    </w:p>
    <w:p w14:paraId="5E210585" w14:textId="7239B5DB" w:rsidR="00662A9E" w:rsidRPr="00D47CC0" w:rsidDel="00862714" w:rsidRDefault="00662A9E" w:rsidP="00506E6C">
      <w:pPr>
        <w:pStyle w:val="Caption"/>
        <w:rPr>
          <w:moveFrom w:id="623" w:author="Samane Shahpouri" w:date="2024-07-07T20:57:00Z" w16du:dateUtc="2024-07-07T18:57:00Z"/>
          <w:lang w:val="en-US"/>
        </w:rPr>
        <w:pPrChange w:id="624" w:author="Samane Shahpouri" w:date="2024-07-07T21:09:00Z" w16du:dateUtc="2024-07-07T19:09:00Z">
          <w:pPr/>
        </w:pPrChange>
      </w:pPr>
    </w:p>
    <w:p w14:paraId="6DE11B7B" w14:textId="21843F4C" w:rsidR="006821AE" w:rsidRPr="00D47CC0" w:rsidDel="00862714" w:rsidRDefault="009A5370" w:rsidP="00506E6C">
      <w:pPr>
        <w:pStyle w:val="Caption"/>
        <w:rPr>
          <w:moveFrom w:id="625" w:author="Samane Shahpouri" w:date="2024-07-07T20:57:00Z" w16du:dateUtc="2024-07-07T18:57:00Z"/>
          <w:i w:val="0"/>
          <w:iCs w:val="0"/>
          <w:lang w:val="en-US"/>
        </w:rPr>
        <w:pPrChange w:id="626" w:author="Samane Shahpouri" w:date="2024-07-07T21:09:00Z" w16du:dateUtc="2024-07-07T19:09:00Z">
          <w:pPr/>
        </w:pPrChange>
      </w:pPr>
      <w:moveFrom w:id="627" w:author="Samane Shahpouri" w:date="2024-07-07T20:57:00Z" w16du:dateUtc="2024-07-07T18:57:00Z">
        <w:r w:rsidRPr="00D47CC0" w:rsidDel="00862714">
          <w:rPr>
            <w:lang w:val="en-US"/>
          </w:rPr>
          <w:t xml:space="preserve"> </w:t>
        </w:r>
        <w:r w:rsidR="006821AE" w:rsidRPr="00D47CC0" w:rsidDel="00862714">
          <w:rPr>
            <w:lang w:val="en-US"/>
          </w:rPr>
          <w:t xml:space="preserve">      </w:t>
        </w:r>
        <w:r w:rsidR="006821AE" w:rsidRPr="00010B81" w:rsidDel="00862714">
          <w:rPr>
            <w:color w:val="2E74B5" w:themeColor="accent5" w:themeShade="BF"/>
            <w:lang w:val="en-US"/>
          </w:rPr>
          <w:t xml:space="preserve">Table </w:t>
        </w:r>
        <w:r w:rsidR="00257FFA" w:rsidRPr="00010B81" w:rsidDel="00862714">
          <w:rPr>
            <w:color w:val="2E74B5" w:themeColor="accent5" w:themeShade="BF"/>
            <w:lang w:val="en-US"/>
          </w:rPr>
          <w:fldChar w:fldCharType="begin"/>
        </w:r>
        <w:r w:rsidR="00257FFA" w:rsidRPr="00010B81" w:rsidDel="00862714">
          <w:rPr>
            <w:color w:val="2E74B5" w:themeColor="accent5" w:themeShade="BF"/>
            <w:lang w:val="en-US"/>
          </w:rPr>
          <w:instrText xml:space="preserve"> SEQ Table \* ARABIC </w:instrText>
        </w:r>
        <w:r w:rsidR="00257FFA" w:rsidRPr="00010B81" w:rsidDel="00862714">
          <w:rPr>
            <w:color w:val="2E74B5" w:themeColor="accent5" w:themeShade="BF"/>
            <w:lang w:val="en-US"/>
          </w:rPr>
          <w:fldChar w:fldCharType="separate"/>
        </w:r>
        <w:r w:rsidR="002D33BF" w:rsidDel="00862714">
          <w:rPr>
            <w:noProof/>
            <w:color w:val="2E74B5" w:themeColor="accent5" w:themeShade="BF"/>
            <w:lang w:val="en-US"/>
          </w:rPr>
          <w:t>2</w:t>
        </w:r>
        <w:r w:rsidR="00257FFA" w:rsidRPr="00010B81" w:rsidDel="00862714">
          <w:rPr>
            <w:noProof/>
            <w:color w:val="2E74B5" w:themeColor="accent5" w:themeShade="BF"/>
            <w:lang w:val="en-US"/>
          </w:rPr>
          <w:fldChar w:fldCharType="end"/>
        </w:r>
        <w:r w:rsidR="006821AE" w:rsidRPr="00010B81" w:rsidDel="00862714">
          <w:rPr>
            <w:color w:val="2E74B5" w:themeColor="accent5" w:themeShade="BF"/>
            <w:lang w:val="en-US"/>
          </w:rPr>
          <w:t>: "Overview of External Radiotracer Dataset Specifications.</w:t>
        </w:r>
      </w:moveFrom>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B653BA" w:rsidDel="00862714" w14:paraId="17A9DBE8" w14:textId="25C2CC69" w:rsidTr="002B5579">
        <w:trPr>
          <w:trHeight w:val="458"/>
          <w:jc w:val="center"/>
        </w:trPr>
        <w:tc>
          <w:tcPr>
            <w:tcW w:w="1315" w:type="dxa"/>
            <w:vAlign w:val="center"/>
          </w:tcPr>
          <w:p w14:paraId="6FE838F0" w14:textId="7FEB321A" w:rsidR="002B5579" w:rsidRPr="00D47CC0" w:rsidDel="00862714" w:rsidRDefault="002B5579" w:rsidP="00506E6C">
            <w:pPr>
              <w:pStyle w:val="Caption"/>
              <w:rPr>
                <w:moveFrom w:id="628" w:author="Samane Shahpouri" w:date="2024-07-07T20:57:00Z" w16du:dateUtc="2024-07-07T18:57:00Z"/>
                <w:lang w:val="en-US"/>
              </w:rPr>
              <w:pPrChange w:id="629" w:author="Samane Shahpouri" w:date="2024-07-07T21:09:00Z" w16du:dateUtc="2024-07-07T19:09:00Z">
                <w:pPr/>
              </w:pPrChange>
            </w:pPr>
            <w:moveFrom w:id="630" w:author="Samane Shahpouri" w:date="2024-07-07T20:57:00Z" w16du:dateUtc="2024-07-07T18:57:00Z">
              <w:r w:rsidRPr="00D47CC0" w:rsidDel="00862714">
                <w:rPr>
                  <w:lang w:val="en-US"/>
                </w:rPr>
                <w:t>Center</w:t>
              </w:r>
            </w:moveFrom>
          </w:p>
        </w:tc>
        <w:tc>
          <w:tcPr>
            <w:tcW w:w="1489" w:type="dxa"/>
            <w:vAlign w:val="center"/>
          </w:tcPr>
          <w:p w14:paraId="56164E44" w14:textId="53066E9F" w:rsidR="002B5579" w:rsidRPr="00D47CC0" w:rsidDel="00862714" w:rsidRDefault="002B5579" w:rsidP="00506E6C">
            <w:pPr>
              <w:pStyle w:val="Caption"/>
              <w:rPr>
                <w:moveFrom w:id="631" w:author="Samane Shahpouri" w:date="2024-07-07T20:57:00Z" w16du:dateUtc="2024-07-07T18:57:00Z"/>
                <w:lang w:val="en-US"/>
              </w:rPr>
              <w:pPrChange w:id="632" w:author="Samane Shahpouri" w:date="2024-07-07T21:09:00Z" w16du:dateUtc="2024-07-07T19:09:00Z">
                <w:pPr/>
              </w:pPrChange>
            </w:pPr>
            <w:moveFrom w:id="633" w:author="Samane Shahpouri" w:date="2024-07-07T20:57:00Z" w16du:dateUtc="2024-07-07T18:57:00Z">
              <w:r w:rsidRPr="00D47CC0" w:rsidDel="00862714">
                <w:rPr>
                  <w:lang w:val="en-US"/>
                </w:rPr>
                <w:t>No</w:t>
              </w:r>
            </w:moveFrom>
          </w:p>
        </w:tc>
        <w:tc>
          <w:tcPr>
            <w:tcW w:w="1475" w:type="dxa"/>
            <w:vAlign w:val="center"/>
          </w:tcPr>
          <w:p w14:paraId="42E6E41D" w14:textId="6B195499" w:rsidR="002B5579" w:rsidRPr="00D47CC0" w:rsidDel="00862714" w:rsidRDefault="002B5579" w:rsidP="00506E6C">
            <w:pPr>
              <w:pStyle w:val="Caption"/>
              <w:rPr>
                <w:moveFrom w:id="634" w:author="Samane Shahpouri" w:date="2024-07-07T20:57:00Z" w16du:dateUtc="2024-07-07T18:57:00Z"/>
                <w:lang w:val="en-US"/>
              </w:rPr>
              <w:pPrChange w:id="635" w:author="Samane Shahpouri" w:date="2024-07-07T21:09:00Z" w16du:dateUtc="2024-07-07T19:09:00Z">
                <w:pPr/>
              </w:pPrChange>
            </w:pPr>
            <w:moveFrom w:id="636" w:author="Samane Shahpouri" w:date="2024-07-07T20:57:00Z" w16du:dateUtc="2024-07-07T18:57:00Z">
              <w:r w:rsidRPr="00D47CC0" w:rsidDel="00862714">
                <w:rPr>
                  <w:lang w:val="en-US"/>
                </w:rPr>
                <w:t>Train</w:t>
              </w:r>
            </w:moveFrom>
          </w:p>
        </w:tc>
        <w:tc>
          <w:tcPr>
            <w:tcW w:w="1689" w:type="dxa"/>
            <w:vAlign w:val="center"/>
          </w:tcPr>
          <w:p w14:paraId="09352BC3" w14:textId="3E702A41" w:rsidR="002B5579" w:rsidRPr="00D47CC0" w:rsidDel="00862714" w:rsidRDefault="002B5579" w:rsidP="00506E6C">
            <w:pPr>
              <w:pStyle w:val="Caption"/>
              <w:rPr>
                <w:moveFrom w:id="637" w:author="Samane Shahpouri" w:date="2024-07-07T20:57:00Z" w16du:dateUtc="2024-07-07T18:57:00Z"/>
                <w:lang w:val="en-US"/>
              </w:rPr>
              <w:pPrChange w:id="638" w:author="Samane Shahpouri" w:date="2024-07-07T21:09:00Z" w16du:dateUtc="2024-07-07T19:09:00Z">
                <w:pPr/>
              </w:pPrChange>
            </w:pPr>
            <w:moveFrom w:id="639" w:author="Samane Shahpouri" w:date="2024-07-07T20:57:00Z" w16du:dateUtc="2024-07-07T18:57:00Z">
              <w:r w:rsidRPr="00D47CC0" w:rsidDel="00862714">
                <w:rPr>
                  <w:lang w:val="en-US"/>
                </w:rPr>
                <w:t>Validation</w:t>
              </w:r>
            </w:moveFrom>
          </w:p>
        </w:tc>
        <w:tc>
          <w:tcPr>
            <w:tcW w:w="1699" w:type="dxa"/>
            <w:vAlign w:val="center"/>
          </w:tcPr>
          <w:p w14:paraId="78D33B21" w14:textId="788520A9" w:rsidR="002B5579" w:rsidRPr="00D47CC0" w:rsidDel="00862714" w:rsidRDefault="002B5579" w:rsidP="00506E6C">
            <w:pPr>
              <w:pStyle w:val="Caption"/>
              <w:rPr>
                <w:moveFrom w:id="640" w:author="Samane Shahpouri" w:date="2024-07-07T20:57:00Z" w16du:dateUtc="2024-07-07T18:57:00Z"/>
                <w:lang w:val="en-US"/>
              </w:rPr>
              <w:pPrChange w:id="641" w:author="Samane Shahpouri" w:date="2024-07-07T21:09:00Z" w16du:dateUtc="2024-07-07T19:09:00Z">
                <w:pPr/>
              </w:pPrChange>
            </w:pPr>
            <w:moveFrom w:id="642" w:author="Samane Shahpouri" w:date="2024-07-07T20:57:00Z" w16du:dateUtc="2024-07-07T18:57:00Z">
              <w:r w:rsidRPr="00D47CC0" w:rsidDel="00862714">
                <w:rPr>
                  <w:lang w:val="en-US"/>
                </w:rPr>
                <w:t>Test</w:t>
              </w:r>
            </w:moveFrom>
          </w:p>
        </w:tc>
        <w:tc>
          <w:tcPr>
            <w:tcW w:w="1349" w:type="dxa"/>
            <w:vAlign w:val="center"/>
          </w:tcPr>
          <w:p w14:paraId="1FD05DC4" w14:textId="72CFB795" w:rsidR="002B5579" w:rsidRPr="00D47CC0" w:rsidDel="00862714" w:rsidRDefault="002B5579" w:rsidP="00506E6C">
            <w:pPr>
              <w:pStyle w:val="Caption"/>
              <w:rPr>
                <w:moveFrom w:id="643" w:author="Samane Shahpouri" w:date="2024-07-07T20:57:00Z" w16du:dateUtc="2024-07-07T18:57:00Z"/>
                <w:lang w:val="en-US"/>
              </w:rPr>
              <w:pPrChange w:id="644" w:author="Samane Shahpouri" w:date="2024-07-07T21:09:00Z" w16du:dateUtc="2024-07-07T19:09:00Z">
                <w:pPr/>
              </w:pPrChange>
            </w:pPr>
            <w:moveFrom w:id="645" w:author="Samane Shahpouri" w:date="2024-07-07T20:57:00Z" w16du:dateUtc="2024-07-07T18:57:00Z">
              <w:r w:rsidRPr="00D47CC0" w:rsidDel="00862714">
                <w:rPr>
                  <w:lang w:val="en-US"/>
                </w:rPr>
                <w:t>Matrix size × Z</w:t>
              </w:r>
            </w:moveFrom>
          </w:p>
        </w:tc>
      </w:tr>
      <w:tr w:rsidR="002B5579" w:rsidRPr="00B653BA" w:rsidDel="00862714" w14:paraId="388B1CC7" w14:textId="13B23565" w:rsidTr="002B5579">
        <w:trPr>
          <w:trHeight w:val="480"/>
          <w:jc w:val="center"/>
        </w:trPr>
        <w:tc>
          <w:tcPr>
            <w:tcW w:w="1315" w:type="dxa"/>
            <w:vAlign w:val="center"/>
          </w:tcPr>
          <w:p w14:paraId="6A66137E" w14:textId="5B8BF5E0" w:rsidR="002B5579" w:rsidRPr="00D47CC0" w:rsidDel="00862714" w:rsidRDefault="002B5579" w:rsidP="00506E6C">
            <w:pPr>
              <w:pStyle w:val="Caption"/>
              <w:rPr>
                <w:moveFrom w:id="646" w:author="Samane Shahpouri" w:date="2024-07-07T20:57:00Z" w16du:dateUtc="2024-07-07T18:57:00Z"/>
                <w:lang w:val="en-US"/>
              </w:rPr>
              <w:pPrChange w:id="647" w:author="Samane Shahpouri" w:date="2024-07-07T21:09:00Z" w16du:dateUtc="2024-07-07T19:09:00Z">
                <w:pPr/>
              </w:pPrChange>
            </w:pPr>
            <w:moveFrom w:id="648" w:author="Samane Shahpouri" w:date="2024-07-07T20:57:00Z" w16du:dateUtc="2024-07-07T18:57:00Z">
              <w:r w:rsidRPr="00D47CC0" w:rsidDel="00862714">
                <w:rPr>
                  <w:lang w:val="en-US"/>
                </w:rPr>
                <w:t>Center 6</w:t>
              </w:r>
            </w:moveFrom>
          </w:p>
        </w:tc>
        <w:tc>
          <w:tcPr>
            <w:tcW w:w="1489" w:type="dxa"/>
            <w:vAlign w:val="center"/>
          </w:tcPr>
          <w:p w14:paraId="426D669B" w14:textId="6069F6B3" w:rsidR="002B5579" w:rsidRPr="00D47CC0" w:rsidDel="00862714" w:rsidRDefault="002B5579" w:rsidP="00506E6C">
            <w:pPr>
              <w:pStyle w:val="Caption"/>
              <w:rPr>
                <w:moveFrom w:id="649" w:author="Samane Shahpouri" w:date="2024-07-07T20:57:00Z" w16du:dateUtc="2024-07-07T18:57:00Z"/>
                <w:lang w:val="en-US"/>
              </w:rPr>
              <w:pPrChange w:id="650" w:author="Samane Shahpouri" w:date="2024-07-07T21:09:00Z" w16du:dateUtc="2024-07-07T19:09:00Z">
                <w:pPr/>
              </w:pPrChange>
            </w:pPr>
            <w:moveFrom w:id="651" w:author="Samane Shahpouri" w:date="2024-07-07T20:57:00Z" w16du:dateUtc="2024-07-07T18:57:00Z">
              <w:r w:rsidRPr="00D47CC0" w:rsidDel="00862714">
                <w:rPr>
                  <w:lang w:val="en-US"/>
                </w:rPr>
                <w:t>55</w:t>
              </w:r>
            </w:moveFrom>
          </w:p>
        </w:tc>
        <w:tc>
          <w:tcPr>
            <w:tcW w:w="1475" w:type="dxa"/>
            <w:vAlign w:val="center"/>
          </w:tcPr>
          <w:p w14:paraId="165AEE73" w14:textId="574E1185" w:rsidR="002B5579" w:rsidRPr="00D47CC0" w:rsidDel="00862714" w:rsidRDefault="002B5579" w:rsidP="00506E6C">
            <w:pPr>
              <w:pStyle w:val="Caption"/>
              <w:rPr>
                <w:moveFrom w:id="652" w:author="Samane Shahpouri" w:date="2024-07-07T20:57:00Z" w16du:dateUtc="2024-07-07T18:57:00Z"/>
                <w:lang w:val="en-US"/>
              </w:rPr>
              <w:pPrChange w:id="653" w:author="Samane Shahpouri" w:date="2024-07-07T21:09:00Z" w16du:dateUtc="2024-07-07T19:09:00Z">
                <w:pPr/>
              </w:pPrChange>
            </w:pPr>
            <w:moveFrom w:id="654" w:author="Samane Shahpouri" w:date="2024-07-07T20:57:00Z" w16du:dateUtc="2024-07-07T18:57:00Z">
              <w:r w:rsidRPr="00D47CC0" w:rsidDel="00862714">
                <w:rPr>
                  <w:lang w:val="en-US"/>
                </w:rPr>
                <w:t>39</w:t>
              </w:r>
            </w:moveFrom>
          </w:p>
        </w:tc>
        <w:tc>
          <w:tcPr>
            <w:tcW w:w="1689" w:type="dxa"/>
            <w:vAlign w:val="center"/>
          </w:tcPr>
          <w:p w14:paraId="43D0A8FA" w14:textId="35E4DEC4" w:rsidR="002B5579" w:rsidRPr="00D47CC0" w:rsidDel="00862714" w:rsidRDefault="002B5579" w:rsidP="00506E6C">
            <w:pPr>
              <w:pStyle w:val="Caption"/>
              <w:rPr>
                <w:moveFrom w:id="655" w:author="Samane Shahpouri" w:date="2024-07-07T20:57:00Z" w16du:dateUtc="2024-07-07T18:57:00Z"/>
                <w:lang w:val="en-US"/>
              </w:rPr>
              <w:pPrChange w:id="656" w:author="Samane Shahpouri" w:date="2024-07-07T21:09:00Z" w16du:dateUtc="2024-07-07T19:09:00Z">
                <w:pPr/>
              </w:pPrChange>
            </w:pPr>
            <w:moveFrom w:id="657" w:author="Samane Shahpouri" w:date="2024-07-07T20:57:00Z" w16du:dateUtc="2024-07-07T18:57:00Z">
              <w:r w:rsidRPr="00D47CC0" w:rsidDel="00862714">
                <w:rPr>
                  <w:lang w:val="en-US"/>
                </w:rPr>
                <w:t>6</w:t>
              </w:r>
            </w:moveFrom>
          </w:p>
        </w:tc>
        <w:tc>
          <w:tcPr>
            <w:tcW w:w="1699" w:type="dxa"/>
            <w:vAlign w:val="center"/>
          </w:tcPr>
          <w:p w14:paraId="7033D357" w14:textId="28FD7476" w:rsidR="002B5579" w:rsidRPr="00D47CC0" w:rsidDel="00862714" w:rsidRDefault="002B5579" w:rsidP="00506E6C">
            <w:pPr>
              <w:pStyle w:val="Caption"/>
              <w:rPr>
                <w:moveFrom w:id="658" w:author="Samane Shahpouri" w:date="2024-07-07T20:57:00Z" w16du:dateUtc="2024-07-07T18:57:00Z"/>
                <w:lang w:val="en-US"/>
              </w:rPr>
              <w:pPrChange w:id="659" w:author="Samane Shahpouri" w:date="2024-07-07T21:09:00Z" w16du:dateUtc="2024-07-07T19:09:00Z">
                <w:pPr/>
              </w:pPrChange>
            </w:pPr>
            <w:moveFrom w:id="660" w:author="Samane Shahpouri" w:date="2024-07-07T20:57:00Z" w16du:dateUtc="2024-07-07T18:57:00Z">
              <w:r w:rsidRPr="00D47CC0" w:rsidDel="00862714">
                <w:rPr>
                  <w:lang w:val="en-US"/>
                </w:rPr>
                <w:t>11</w:t>
              </w:r>
            </w:moveFrom>
          </w:p>
        </w:tc>
        <w:tc>
          <w:tcPr>
            <w:tcW w:w="1349" w:type="dxa"/>
            <w:vAlign w:val="center"/>
          </w:tcPr>
          <w:p w14:paraId="5A66E5CF" w14:textId="561C388C" w:rsidR="002B5579" w:rsidRPr="00D47CC0" w:rsidDel="00862714" w:rsidRDefault="002B5579" w:rsidP="00506E6C">
            <w:pPr>
              <w:pStyle w:val="Caption"/>
              <w:rPr>
                <w:moveFrom w:id="661" w:author="Samane Shahpouri" w:date="2024-07-07T20:57:00Z" w16du:dateUtc="2024-07-07T18:57:00Z"/>
                <w:lang w:val="en-US"/>
              </w:rPr>
              <w:pPrChange w:id="662" w:author="Samane Shahpouri" w:date="2024-07-07T21:09:00Z" w16du:dateUtc="2024-07-07T19:09:00Z">
                <w:pPr/>
              </w:pPrChange>
            </w:pPr>
            <w:moveFrom w:id="663" w:author="Samane Shahpouri" w:date="2024-07-07T20:57:00Z" w16du:dateUtc="2024-07-07T18:57:00Z">
              <w:r w:rsidRPr="00D47CC0" w:rsidDel="00862714">
                <w:rPr>
                  <w:lang w:val="en-US"/>
                </w:rPr>
                <w:t>272 × 200</w:t>
              </w:r>
            </w:moveFrom>
          </w:p>
        </w:tc>
      </w:tr>
      <w:tr w:rsidR="002B5579" w:rsidRPr="00B653BA" w:rsidDel="00862714" w14:paraId="376C335A" w14:textId="08576308" w:rsidTr="002B5579">
        <w:trPr>
          <w:trHeight w:val="558"/>
          <w:jc w:val="center"/>
        </w:trPr>
        <w:tc>
          <w:tcPr>
            <w:tcW w:w="1315" w:type="dxa"/>
            <w:vAlign w:val="center"/>
          </w:tcPr>
          <w:p w14:paraId="4BDBCB52" w14:textId="282EC7BC" w:rsidR="002B5579" w:rsidRPr="00D47CC0" w:rsidDel="00862714" w:rsidRDefault="002B5579" w:rsidP="00506E6C">
            <w:pPr>
              <w:pStyle w:val="Caption"/>
              <w:rPr>
                <w:moveFrom w:id="664" w:author="Samane Shahpouri" w:date="2024-07-07T20:57:00Z" w16du:dateUtc="2024-07-07T18:57:00Z"/>
                <w:lang w:val="en-US"/>
              </w:rPr>
              <w:pPrChange w:id="665" w:author="Samane Shahpouri" w:date="2024-07-07T21:09:00Z" w16du:dateUtc="2024-07-07T19:09:00Z">
                <w:pPr/>
              </w:pPrChange>
            </w:pPr>
            <w:moveFrom w:id="666" w:author="Samane Shahpouri" w:date="2024-07-07T20:57:00Z" w16du:dateUtc="2024-07-07T18:57:00Z">
              <w:r w:rsidRPr="00D47CC0" w:rsidDel="00862714">
                <w:rPr>
                  <w:lang w:val="en-US"/>
                </w:rPr>
                <w:t>Center 7</w:t>
              </w:r>
            </w:moveFrom>
          </w:p>
        </w:tc>
        <w:tc>
          <w:tcPr>
            <w:tcW w:w="1489" w:type="dxa"/>
            <w:vAlign w:val="center"/>
          </w:tcPr>
          <w:p w14:paraId="76579E43" w14:textId="1D8868A4" w:rsidR="002B5579" w:rsidRPr="00D47CC0" w:rsidDel="00862714" w:rsidRDefault="002B5579" w:rsidP="00506E6C">
            <w:pPr>
              <w:pStyle w:val="Caption"/>
              <w:rPr>
                <w:moveFrom w:id="667" w:author="Samane Shahpouri" w:date="2024-07-07T20:57:00Z" w16du:dateUtc="2024-07-07T18:57:00Z"/>
                <w:lang w:val="en-US"/>
              </w:rPr>
              <w:pPrChange w:id="668" w:author="Samane Shahpouri" w:date="2024-07-07T21:09:00Z" w16du:dateUtc="2024-07-07T19:09:00Z">
                <w:pPr/>
              </w:pPrChange>
            </w:pPr>
            <w:moveFrom w:id="669" w:author="Samane Shahpouri" w:date="2024-07-07T20:57:00Z" w16du:dateUtc="2024-07-07T18:57:00Z">
              <w:r w:rsidRPr="00D47CC0" w:rsidDel="00862714">
                <w:rPr>
                  <w:lang w:val="en-US"/>
                </w:rPr>
                <w:t>43</w:t>
              </w:r>
            </w:moveFrom>
          </w:p>
        </w:tc>
        <w:tc>
          <w:tcPr>
            <w:tcW w:w="1475" w:type="dxa"/>
            <w:vAlign w:val="center"/>
          </w:tcPr>
          <w:p w14:paraId="26CD88D3" w14:textId="7EF0E7A4" w:rsidR="002B5579" w:rsidRPr="00D47CC0" w:rsidDel="00862714" w:rsidRDefault="002B5579" w:rsidP="00506E6C">
            <w:pPr>
              <w:pStyle w:val="Caption"/>
              <w:rPr>
                <w:moveFrom w:id="670" w:author="Samane Shahpouri" w:date="2024-07-07T20:57:00Z" w16du:dateUtc="2024-07-07T18:57:00Z"/>
                <w:lang w:val="en-US"/>
              </w:rPr>
              <w:pPrChange w:id="671" w:author="Samane Shahpouri" w:date="2024-07-07T21:09:00Z" w16du:dateUtc="2024-07-07T19:09:00Z">
                <w:pPr/>
              </w:pPrChange>
            </w:pPr>
            <w:moveFrom w:id="672" w:author="Samane Shahpouri" w:date="2024-07-07T20:57:00Z" w16du:dateUtc="2024-07-07T18:57:00Z">
              <w:r w:rsidRPr="00D47CC0" w:rsidDel="00862714">
                <w:rPr>
                  <w:lang w:val="en-US"/>
                </w:rPr>
                <w:t>23</w:t>
              </w:r>
            </w:moveFrom>
          </w:p>
        </w:tc>
        <w:tc>
          <w:tcPr>
            <w:tcW w:w="1689" w:type="dxa"/>
            <w:vAlign w:val="center"/>
          </w:tcPr>
          <w:p w14:paraId="15B92D9F" w14:textId="6823098B" w:rsidR="002B5579" w:rsidRPr="00D47CC0" w:rsidDel="00862714" w:rsidRDefault="002B5579" w:rsidP="00506E6C">
            <w:pPr>
              <w:pStyle w:val="Caption"/>
              <w:rPr>
                <w:moveFrom w:id="673" w:author="Samane Shahpouri" w:date="2024-07-07T20:57:00Z" w16du:dateUtc="2024-07-07T18:57:00Z"/>
                <w:lang w:val="en-US"/>
              </w:rPr>
              <w:pPrChange w:id="674" w:author="Samane Shahpouri" w:date="2024-07-07T21:09:00Z" w16du:dateUtc="2024-07-07T19:09:00Z">
                <w:pPr/>
              </w:pPrChange>
            </w:pPr>
            <w:moveFrom w:id="675" w:author="Samane Shahpouri" w:date="2024-07-07T20:57:00Z" w16du:dateUtc="2024-07-07T18:57:00Z">
              <w:r w:rsidRPr="00D47CC0" w:rsidDel="00862714">
                <w:rPr>
                  <w:lang w:val="en-US"/>
                </w:rPr>
                <w:t>9</w:t>
              </w:r>
            </w:moveFrom>
          </w:p>
        </w:tc>
        <w:tc>
          <w:tcPr>
            <w:tcW w:w="1699" w:type="dxa"/>
            <w:vAlign w:val="center"/>
          </w:tcPr>
          <w:p w14:paraId="16414B79" w14:textId="53B4BDD6" w:rsidR="002B5579" w:rsidRPr="00D47CC0" w:rsidDel="00862714" w:rsidRDefault="002B5579" w:rsidP="00506E6C">
            <w:pPr>
              <w:pStyle w:val="Caption"/>
              <w:rPr>
                <w:moveFrom w:id="676" w:author="Samane Shahpouri" w:date="2024-07-07T20:57:00Z" w16du:dateUtc="2024-07-07T18:57:00Z"/>
                <w:lang w:val="en-US"/>
              </w:rPr>
              <w:pPrChange w:id="677" w:author="Samane Shahpouri" w:date="2024-07-07T21:09:00Z" w16du:dateUtc="2024-07-07T19:09:00Z">
                <w:pPr/>
              </w:pPrChange>
            </w:pPr>
            <w:moveFrom w:id="678" w:author="Samane Shahpouri" w:date="2024-07-07T20:57:00Z" w16du:dateUtc="2024-07-07T18:57:00Z">
              <w:r w:rsidRPr="00D47CC0" w:rsidDel="00862714">
                <w:rPr>
                  <w:lang w:val="en-US"/>
                </w:rPr>
                <w:t>10</w:t>
              </w:r>
            </w:moveFrom>
          </w:p>
        </w:tc>
        <w:tc>
          <w:tcPr>
            <w:tcW w:w="1349" w:type="dxa"/>
            <w:vAlign w:val="center"/>
          </w:tcPr>
          <w:p w14:paraId="5A95946E" w14:textId="533A8D9B" w:rsidR="002B5579" w:rsidRPr="00D47CC0" w:rsidDel="00862714" w:rsidRDefault="002B5579" w:rsidP="00506E6C">
            <w:pPr>
              <w:pStyle w:val="Caption"/>
              <w:rPr>
                <w:moveFrom w:id="679" w:author="Samane Shahpouri" w:date="2024-07-07T20:57:00Z" w16du:dateUtc="2024-07-07T18:57:00Z"/>
                <w:lang w:val="en-US"/>
              </w:rPr>
              <w:pPrChange w:id="680" w:author="Samane Shahpouri" w:date="2024-07-07T21:09:00Z" w16du:dateUtc="2024-07-07T19:09:00Z">
                <w:pPr/>
              </w:pPrChange>
            </w:pPr>
            <w:moveFrom w:id="681" w:author="Samane Shahpouri" w:date="2024-07-07T20:57:00Z" w16du:dateUtc="2024-07-07T18:57:00Z">
              <w:r w:rsidRPr="00D47CC0" w:rsidDel="00862714">
                <w:rPr>
                  <w:lang w:val="en-US"/>
                </w:rPr>
                <w:t>272 × 200</w:t>
              </w:r>
            </w:moveFrom>
          </w:p>
        </w:tc>
      </w:tr>
      <w:tr w:rsidR="002B5579" w:rsidRPr="00B653BA" w:rsidDel="00862714" w14:paraId="207D11F0" w14:textId="68A449BA" w:rsidTr="002B5579">
        <w:trPr>
          <w:trHeight w:val="321"/>
          <w:jc w:val="center"/>
        </w:trPr>
        <w:tc>
          <w:tcPr>
            <w:tcW w:w="1315" w:type="dxa"/>
            <w:vAlign w:val="center"/>
          </w:tcPr>
          <w:p w14:paraId="4CFAD30B" w14:textId="6BFFF5C8" w:rsidR="002B5579" w:rsidRPr="00D47CC0" w:rsidDel="00862714" w:rsidRDefault="002B5579" w:rsidP="00506E6C">
            <w:pPr>
              <w:pStyle w:val="Caption"/>
              <w:rPr>
                <w:moveFrom w:id="682" w:author="Samane Shahpouri" w:date="2024-07-07T20:57:00Z" w16du:dateUtc="2024-07-07T18:57:00Z"/>
                <w:lang w:val="en-US"/>
              </w:rPr>
              <w:pPrChange w:id="683" w:author="Samane Shahpouri" w:date="2024-07-07T21:09:00Z" w16du:dateUtc="2024-07-07T19:09:00Z">
                <w:pPr/>
              </w:pPrChange>
            </w:pPr>
            <w:moveFrom w:id="684" w:author="Samane Shahpouri" w:date="2024-07-07T20:57:00Z" w16du:dateUtc="2024-07-07T18:57:00Z">
              <w:r w:rsidRPr="00D47CC0" w:rsidDel="00862714">
                <w:rPr>
                  <w:lang w:val="en-US"/>
                </w:rPr>
                <w:t>Total</w:t>
              </w:r>
            </w:moveFrom>
          </w:p>
        </w:tc>
        <w:tc>
          <w:tcPr>
            <w:tcW w:w="1489" w:type="dxa"/>
            <w:vAlign w:val="center"/>
          </w:tcPr>
          <w:p w14:paraId="240FB9C0" w14:textId="66DA3C77" w:rsidR="002B5579" w:rsidRPr="00D47CC0" w:rsidDel="00862714" w:rsidRDefault="002B5579" w:rsidP="00506E6C">
            <w:pPr>
              <w:pStyle w:val="Caption"/>
              <w:rPr>
                <w:moveFrom w:id="685" w:author="Samane Shahpouri" w:date="2024-07-07T20:57:00Z" w16du:dateUtc="2024-07-07T18:57:00Z"/>
                <w:lang w:val="en-US"/>
              </w:rPr>
              <w:pPrChange w:id="686" w:author="Samane Shahpouri" w:date="2024-07-07T21:09:00Z" w16du:dateUtc="2024-07-07T19:09:00Z">
                <w:pPr/>
              </w:pPrChange>
            </w:pPr>
            <w:moveFrom w:id="687" w:author="Samane Shahpouri" w:date="2024-07-07T20:57:00Z" w16du:dateUtc="2024-07-07T18:57:00Z">
              <w:r w:rsidRPr="00D47CC0" w:rsidDel="00862714">
                <w:rPr>
                  <w:lang w:val="en-US"/>
                </w:rPr>
                <w:t>98</w:t>
              </w:r>
            </w:moveFrom>
          </w:p>
        </w:tc>
        <w:tc>
          <w:tcPr>
            <w:tcW w:w="1475" w:type="dxa"/>
            <w:vAlign w:val="center"/>
          </w:tcPr>
          <w:p w14:paraId="3B92507D" w14:textId="2B719E0F" w:rsidR="002B5579" w:rsidRPr="00D47CC0" w:rsidDel="00862714" w:rsidRDefault="002B5579" w:rsidP="00506E6C">
            <w:pPr>
              <w:pStyle w:val="Caption"/>
              <w:rPr>
                <w:moveFrom w:id="688" w:author="Samane Shahpouri" w:date="2024-07-07T20:57:00Z" w16du:dateUtc="2024-07-07T18:57:00Z"/>
                <w:lang w:val="en-US"/>
              </w:rPr>
              <w:pPrChange w:id="689" w:author="Samane Shahpouri" w:date="2024-07-07T21:09:00Z" w16du:dateUtc="2024-07-07T19:09:00Z">
                <w:pPr/>
              </w:pPrChange>
            </w:pPr>
            <w:moveFrom w:id="690" w:author="Samane Shahpouri" w:date="2024-07-07T20:57:00Z" w16du:dateUtc="2024-07-07T18:57:00Z">
              <w:r w:rsidRPr="00D47CC0" w:rsidDel="00862714">
                <w:rPr>
                  <w:lang w:val="en-US"/>
                </w:rPr>
                <w:t>62</w:t>
              </w:r>
            </w:moveFrom>
          </w:p>
        </w:tc>
        <w:tc>
          <w:tcPr>
            <w:tcW w:w="1689" w:type="dxa"/>
            <w:vAlign w:val="center"/>
          </w:tcPr>
          <w:p w14:paraId="3F40E4F2" w14:textId="0C36764B" w:rsidR="002B5579" w:rsidRPr="00D47CC0" w:rsidDel="00862714" w:rsidRDefault="002B5579" w:rsidP="00506E6C">
            <w:pPr>
              <w:pStyle w:val="Caption"/>
              <w:rPr>
                <w:moveFrom w:id="691" w:author="Samane Shahpouri" w:date="2024-07-07T20:57:00Z" w16du:dateUtc="2024-07-07T18:57:00Z"/>
                <w:lang w:val="en-US"/>
              </w:rPr>
              <w:pPrChange w:id="692" w:author="Samane Shahpouri" w:date="2024-07-07T21:09:00Z" w16du:dateUtc="2024-07-07T19:09:00Z">
                <w:pPr/>
              </w:pPrChange>
            </w:pPr>
            <w:moveFrom w:id="693" w:author="Samane Shahpouri" w:date="2024-07-07T20:57:00Z" w16du:dateUtc="2024-07-07T18:57:00Z">
              <w:r w:rsidRPr="00D47CC0" w:rsidDel="00862714">
                <w:rPr>
                  <w:lang w:val="en-US"/>
                </w:rPr>
                <w:t>15</w:t>
              </w:r>
            </w:moveFrom>
          </w:p>
        </w:tc>
        <w:tc>
          <w:tcPr>
            <w:tcW w:w="1699" w:type="dxa"/>
            <w:vAlign w:val="center"/>
          </w:tcPr>
          <w:p w14:paraId="2DCDBE43" w14:textId="55CE8737" w:rsidR="002B5579" w:rsidRPr="00D47CC0" w:rsidDel="00862714" w:rsidRDefault="002B5579" w:rsidP="00506E6C">
            <w:pPr>
              <w:pStyle w:val="Caption"/>
              <w:rPr>
                <w:moveFrom w:id="694" w:author="Samane Shahpouri" w:date="2024-07-07T20:57:00Z" w16du:dateUtc="2024-07-07T18:57:00Z"/>
                <w:lang w:val="en-US"/>
              </w:rPr>
              <w:pPrChange w:id="695" w:author="Samane Shahpouri" w:date="2024-07-07T21:09:00Z" w16du:dateUtc="2024-07-07T19:09:00Z">
                <w:pPr/>
              </w:pPrChange>
            </w:pPr>
            <w:moveFrom w:id="696" w:author="Samane Shahpouri" w:date="2024-07-07T20:57:00Z" w16du:dateUtc="2024-07-07T18:57:00Z">
              <w:r w:rsidRPr="00D47CC0" w:rsidDel="00862714">
                <w:rPr>
                  <w:lang w:val="en-US"/>
                </w:rPr>
                <w:t>21</w:t>
              </w:r>
            </w:moveFrom>
          </w:p>
        </w:tc>
        <w:tc>
          <w:tcPr>
            <w:tcW w:w="1349" w:type="dxa"/>
            <w:vAlign w:val="center"/>
          </w:tcPr>
          <w:p w14:paraId="15EF82E4" w14:textId="26857348" w:rsidR="002B5579" w:rsidRPr="00D47CC0" w:rsidDel="00862714" w:rsidRDefault="002B5579" w:rsidP="00506E6C">
            <w:pPr>
              <w:pStyle w:val="Caption"/>
              <w:rPr>
                <w:moveFrom w:id="697" w:author="Samane Shahpouri" w:date="2024-07-07T20:57:00Z" w16du:dateUtc="2024-07-07T18:57:00Z"/>
                <w:lang w:val="en-US"/>
              </w:rPr>
              <w:pPrChange w:id="698" w:author="Samane Shahpouri" w:date="2024-07-07T21:09:00Z" w16du:dateUtc="2024-07-07T19:09:00Z">
                <w:pPr/>
              </w:pPrChange>
            </w:pPr>
            <w:moveFrom w:id="699" w:author="Samane Shahpouri" w:date="2024-07-07T20:57:00Z" w16du:dateUtc="2024-07-07T18:57:00Z">
              <w:r w:rsidRPr="00D47CC0" w:rsidDel="00862714">
                <w:rPr>
                  <w:lang w:val="en-US"/>
                </w:rPr>
                <w:t>-</w:t>
              </w:r>
            </w:moveFrom>
          </w:p>
        </w:tc>
      </w:tr>
      <w:tr w:rsidR="002B5579" w:rsidRPr="00B653BA" w:rsidDel="00862714" w14:paraId="5A77CD63" w14:textId="4B97F9A9" w:rsidTr="002B5579">
        <w:trPr>
          <w:trHeight w:val="321"/>
          <w:jc w:val="center"/>
        </w:trPr>
        <w:tc>
          <w:tcPr>
            <w:tcW w:w="9016" w:type="dxa"/>
            <w:gridSpan w:val="6"/>
            <w:vAlign w:val="center"/>
          </w:tcPr>
          <w:p w14:paraId="08770E9A" w14:textId="7A05CD0A" w:rsidR="002B5579" w:rsidRPr="00D47CC0" w:rsidDel="00862714" w:rsidRDefault="002B5579" w:rsidP="00506E6C">
            <w:pPr>
              <w:pStyle w:val="Caption"/>
              <w:rPr>
                <w:moveFrom w:id="700" w:author="Samane Shahpouri" w:date="2024-07-07T20:57:00Z" w16du:dateUtc="2024-07-07T18:57:00Z"/>
                <w:lang w:val="en-US"/>
              </w:rPr>
              <w:pPrChange w:id="701" w:author="Samane Shahpouri" w:date="2024-07-07T21:09:00Z" w16du:dateUtc="2024-07-07T19:09:00Z">
                <w:pPr/>
              </w:pPrChange>
            </w:pPr>
            <w:moveFrom w:id="702" w:author="Samane Shahpouri" w:date="2024-07-07T20:57:00Z" w16du:dateUtc="2024-07-07T18:57:00Z">
              <w:r w:rsidRPr="00D47CC0" w:rsidDel="00862714">
                <w:rPr>
                  <w:lang w:val="en-US"/>
                </w:rPr>
                <w:t>*</w:t>
              </w:r>
              <w:r w:rsidRPr="00D47CC0" w:rsidDel="00862714">
                <w:rPr>
                  <w:rFonts w:eastAsia="Times New Roman"/>
                  <w:lang w:val="en-US"/>
                </w:rPr>
                <w:t> </w:t>
              </w:r>
              <w:r w:rsidRPr="00D47CC0" w:rsidDel="00862714">
                <w:rPr>
                  <w:lang w:val="en-US"/>
                </w:rPr>
                <w:t xml:space="preserve"> Z' representing the number of slices in the axial view, depends on body length, scanner resolution, scan protocol, and patient positioning. So, it is different patiently.</w:t>
              </w:r>
              <w:r w:rsidR="00E165D0" w:rsidRPr="00D47CC0" w:rsidDel="00862714">
                <w:rPr>
                  <w:lang w:val="en-US"/>
                </w:rPr>
                <w:t xml:space="preserve"> </w:t>
              </w:r>
            </w:moveFrom>
          </w:p>
        </w:tc>
      </w:tr>
    </w:tbl>
    <w:p w14:paraId="5F30C28E" w14:textId="20519A25" w:rsidR="002B5579" w:rsidRPr="00D47CC0" w:rsidDel="00862714" w:rsidRDefault="002B5579" w:rsidP="00506E6C">
      <w:pPr>
        <w:pStyle w:val="Caption"/>
        <w:rPr>
          <w:moveFrom w:id="703" w:author="Samane Shahpouri" w:date="2024-07-07T20:57:00Z" w16du:dateUtc="2024-07-07T18:57:00Z"/>
          <w:lang w:val="en-US"/>
        </w:rPr>
        <w:pPrChange w:id="704" w:author="Samane Shahpouri" w:date="2024-07-07T21:09:00Z" w16du:dateUtc="2024-07-07T19:09:00Z">
          <w:pPr/>
        </w:pPrChange>
      </w:pPr>
    </w:p>
    <w:p w14:paraId="3DCF0F69" w14:textId="1FFD668D" w:rsidR="006821AE" w:rsidRPr="00D47CC0" w:rsidDel="00862714" w:rsidRDefault="006821AE" w:rsidP="00506E6C">
      <w:pPr>
        <w:pStyle w:val="Caption"/>
        <w:rPr>
          <w:moveFrom w:id="705" w:author="Samane Shahpouri" w:date="2024-07-07T20:57:00Z" w16du:dateUtc="2024-07-07T18:57:00Z"/>
          <w:lang w:val="en-US"/>
        </w:rPr>
        <w:pPrChange w:id="706" w:author="Samane Shahpouri" w:date="2024-07-07T21:09:00Z" w16du:dateUtc="2024-07-07T19:09:00Z">
          <w:pPr>
            <w:pStyle w:val="Heading3"/>
          </w:pPr>
        </w:pPrChange>
      </w:pPr>
      <w:bookmarkStart w:id="707" w:name="_Toc168472924"/>
      <w:moveFrom w:id="708" w:author="Samane Shahpouri" w:date="2024-07-07T20:57:00Z" w16du:dateUtc="2024-07-07T18:57:00Z">
        <w:r w:rsidRPr="00D47CC0" w:rsidDel="00862714">
          <w:rPr>
            <w:lang w:val="en-US"/>
          </w:rPr>
          <w:t>Artifact dataset</w:t>
        </w:r>
        <w:bookmarkEnd w:id="707"/>
      </w:moveFrom>
    </w:p>
    <w:p w14:paraId="36FA0F4D" w14:textId="27923607" w:rsidR="00862714" w:rsidRPr="00D47CC0" w:rsidDel="00164586" w:rsidRDefault="0011097D" w:rsidP="00506E6C">
      <w:pPr>
        <w:pStyle w:val="Caption"/>
        <w:rPr>
          <w:del w:id="709" w:author="Samane Shahpouri" w:date="2024-07-08T17:51:00Z" w16du:dateUtc="2024-07-08T15:51:00Z"/>
          <w:lang w:val="en-US"/>
        </w:rPr>
        <w:pPrChange w:id="710" w:author="Samane Shahpouri" w:date="2024-07-07T21:09:00Z" w16du:dateUtc="2024-07-07T19:09:00Z">
          <w:pPr/>
        </w:pPrChange>
      </w:pPr>
      <w:moveFrom w:id="711" w:author="Samane Shahpouri" w:date="2024-07-07T20:57:00Z" w16du:dateUtc="2024-07-07T18:57:00Z">
        <w:del w:id="712" w:author="Samane Shahpouri" w:date="2024-07-08T17:51:00Z" w16du:dateUtc="2024-07-08T15:51:00Z">
          <w:r w:rsidRPr="00D47CC0" w:rsidDel="00164586">
            <w:rPr>
              <w:lang w:val="en-US"/>
            </w:rPr>
            <w:delText>A</w:delText>
          </w:r>
          <w:r w:rsidR="009A5370" w:rsidRPr="00D47CC0" w:rsidDel="00164586">
            <w:rPr>
              <w:lang w:val="en-US"/>
            </w:rPr>
            <w:delText xml:space="preserve"> </w:delText>
          </w:r>
          <w:r w:rsidR="00A4687D" w:rsidRPr="00D47CC0" w:rsidDel="00164586">
            <w:rPr>
              <w:lang w:val="en-US"/>
            </w:rPr>
            <w:delText>third</w:delText>
          </w:r>
          <w:r w:rsidR="009A5370" w:rsidRPr="00D47CC0" w:rsidDel="00164586">
            <w:rPr>
              <w:lang w:val="en-US"/>
            </w:rPr>
            <w:delText xml:space="preserve"> test set was </w:delText>
          </w:r>
          <w:r w:rsidR="00200D6D" w:rsidRPr="00D47CC0" w:rsidDel="00164586">
            <w:rPr>
              <w:lang w:val="en-US"/>
            </w:rPr>
            <w:delText>utilized</w:delText>
          </w:r>
          <w:r w:rsidR="009A5370" w:rsidRPr="00D47CC0" w:rsidDel="00164586">
            <w:rPr>
              <w:lang w:val="en-US"/>
            </w:rPr>
            <w:delText xml:space="preserve"> to evaluate the performance of the developed model under more challenging conditions. This set consisted of imaging data from 198 patients, each displaying various types of </w:delText>
          </w:r>
          <w:r w:rsidR="00200D6D" w:rsidRPr="00D47CC0" w:rsidDel="00164586">
            <w:rPr>
              <w:lang w:val="en-US"/>
            </w:rPr>
            <w:delText>artifacts</w:delText>
          </w:r>
          <w:r w:rsidR="009A5370" w:rsidRPr="00D47CC0" w:rsidDel="00164586">
            <w:rPr>
              <w:lang w:val="en-US"/>
            </w:rPr>
            <w:delText>. The art</w:delText>
          </w:r>
          <w:r w:rsidR="00200D6D" w:rsidRPr="00D47CC0" w:rsidDel="00164586">
            <w:rPr>
              <w:lang w:val="en-US"/>
            </w:rPr>
            <w:delText xml:space="preserve">ifacts in this dataset were chosen to test how well the model can handle and correctly interpret images that are distorted by common problems seen in clinical </w:delText>
          </w:r>
          <w:r w:rsidR="003332CD" w:rsidRPr="00D47CC0" w:rsidDel="00164586">
            <w:rPr>
              <w:vertAlign w:val="superscript"/>
              <w:lang w:val="en-US"/>
            </w:rPr>
            <w:delText>18</w:delText>
          </w:r>
          <w:r w:rsidR="00200D6D" w:rsidRPr="00D47CC0" w:rsidDel="00164586">
            <w:rPr>
              <w:lang w:val="en-US"/>
            </w:rPr>
            <w:delText xml:space="preserve">Ga imaging, like motion and Halo </w:delText>
          </w:r>
          <w:r w:rsidR="00D058F4" w:rsidRPr="00B653BA" w:rsidDel="00164586">
            <w:rPr>
              <w:lang w:val="en-US"/>
            </w:rPr>
            <w:delText>artifac</w:delText>
          </w:r>
        </w:del>
        <w:del w:id="713" w:author="Samane Shahpouri" w:date="2024-07-07T21:09:00Z" w16du:dateUtc="2024-07-07T19:09:00Z">
          <w:r w:rsidR="00D058F4" w:rsidRPr="00B653BA" w:rsidDel="00506E6C">
            <w:rPr>
              <w:lang w:val="en-US"/>
            </w:rPr>
            <w:delText>ts</w:delText>
          </w:r>
          <w:r w:rsidR="009A5370" w:rsidRPr="00D47CC0" w:rsidDel="00506E6C">
            <w:rPr>
              <w:lang w:val="en-US"/>
            </w:rPr>
            <w:delText>.</w:delText>
          </w:r>
          <w:r w:rsidR="00D058F4" w:rsidRPr="00B653BA" w:rsidDel="00506E6C">
            <w:rPr>
              <w:lang w:val="en-US"/>
            </w:rPr>
            <w:delText xml:space="preserve"> </w:delText>
          </w:r>
        </w:del>
      </w:moveFrom>
      <w:moveFromRangeEnd w:id="574"/>
    </w:p>
    <w:p w14:paraId="1814862C" w14:textId="77777777" w:rsidR="006821AE" w:rsidRPr="00D47CC0" w:rsidRDefault="006821AE" w:rsidP="001E0755">
      <w:pPr>
        <w:pStyle w:val="Heading2"/>
        <w:rPr>
          <w:rFonts w:asciiTheme="majorBidi" w:hAnsiTheme="majorBidi" w:cstheme="majorBidi"/>
          <w:lang w:val="en-US"/>
        </w:rPr>
      </w:pPr>
      <w:bookmarkStart w:id="714" w:name="_Toc168472925"/>
      <w:bookmarkStart w:id="715" w:name="_Toc171278824"/>
      <w:r w:rsidRPr="00D47CC0">
        <w:rPr>
          <w:rFonts w:asciiTheme="majorBidi" w:hAnsiTheme="majorBidi" w:cstheme="majorBidi"/>
          <w:lang w:val="en-US"/>
        </w:rPr>
        <w:t>Deep neural network</w:t>
      </w:r>
      <w:bookmarkEnd w:id="714"/>
      <w:bookmarkEnd w:id="715"/>
    </w:p>
    <w:p w14:paraId="4311A345" w14:textId="430676AC" w:rsidR="009A5370" w:rsidRPr="00D47CC0" w:rsidRDefault="009A5370" w:rsidP="00D804A5">
      <w:pPr>
        <w:rPr>
          <w:rFonts w:asciiTheme="majorBidi" w:hAnsiTheme="majorBidi" w:cstheme="majorBidi"/>
          <w:lang w:val="en-US"/>
        </w:rPr>
      </w:pPr>
      <w:del w:id="716" w:author="Samane Shahpouri" w:date="2024-07-07T20:07:00Z" w16du:dateUtc="2024-07-07T18:07:00Z">
        <w:r w:rsidRPr="00D47CC0" w:rsidDel="0007700A">
          <w:rPr>
            <w:rFonts w:asciiTheme="majorBidi" w:hAnsiTheme="majorBidi" w:cstheme="majorBidi"/>
            <w:lang w:val="en-US"/>
          </w:rPr>
          <w:delText>For final implementation, w</w:delText>
        </w:r>
      </w:del>
      <w:ins w:id="717" w:author="Samane Shahpouri" w:date="2024-07-07T20:07:00Z" w16du:dateUtc="2024-07-07T18:07:00Z">
        <w:r w:rsidR="0007700A">
          <w:rPr>
            <w:rFonts w:asciiTheme="majorBidi" w:hAnsiTheme="majorBidi" w:cstheme="majorBidi"/>
            <w:lang w:val="en-US"/>
          </w:rPr>
          <w:t>W</w:t>
        </w:r>
      </w:ins>
      <w:r w:rsidRPr="00D47CC0">
        <w:rPr>
          <w:rFonts w:asciiTheme="majorBidi" w:hAnsiTheme="majorBidi" w:cstheme="majorBidi"/>
          <w:lang w:val="en-US"/>
        </w:rPr>
        <w:t xml:space="preserve">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Pr="00D47CC0">
        <w:rPr>
          <w:rFonts w:asciiTheme="majorBidi" w:hAnsiTheme="majorBidi" w:cstheme="majorBidi"/>
          <w:lang w:val="en-US"/>
        </w:rPr>
        <w:t>the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architecture, </w:t>
      </w:r>
      <w:del w:id="718" w:author="Samane Shahpouri" w:date="2024-07-07T20:09:00Z" w16du:dateUtc="2024-07-07T18:09:00Z">
        <w:r w:rsidRPr="00D47CC0" w:rsidDel="0007700A">
          <w:rPr>
            <w:rFonts w:asciiTheme="majorBidi" w:hAnsiTheme="majorBidi" w:cstheme="majorBidi"/>
            <w:lang w:val="en-US"/>
          </w:rPr>
          <w:delText xml:space="preserve">renowned </w:delText>
        </w:r>
      </w:del>
      <w:ins w:id="719" w:author="Samane Shahpouri" w:date="2024-07-07T20:09:00Z" w16du:dateUtc="2024-07-07T18:09:00Z">
        <w:r w:rsidR="0007700A">
          <w:rPr>
            <w:rFonts w:asciiTheme="majorBidi" w:hAnsiTheme="majorBidi" w:cstheme="majorBidi"/>
            <w:lang w:val="en-US"/>
          </w:rPr>
          <w:t>well-known</w:t>
        </w:r>
        <w:r w:rsidR="0007700A" w:rsidRPr="00D47CC0">
          <w:rPr>
            <w:rFonts w:asciiTheme="majorBidi" w:hAnsiTheme="majorBidi" w:cstheme="majorBidi"/>
            <w:lang w:val="en-US"/>
          </w:rPr>
          <w:t xml:space="preserve"> </w:t>
        </w:r>
      </w:ins>
      <w:r w:rsidRPr="00D47CC0">
        <w:rPr>
          <w:rFonts w:asciiTheme="majorBidi" w:hAnsiTheme="majorBidi" w:cstheme="majorBidi"/>
          <w:lang w:val="en-US"/>
        </w:rPr>
        <w:t xml:space="preserve">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cx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ins w:id="720" w:author="Samane Shahpouri" w:date="2024-07-08T17:50:00Z" w16du:dateUtc="2024-07-08T15:50:00Z">
            <w:r w:rsidR="00164586" w:rsidRPr="00164586">
              <w:rPr>
                <w:rFonts w:asciiTheme="majorBidi" w:hAnsiTheme="majorBidi" w:cstheme="majorBidi"/>
                <w:color w:val="000000"/>
                <w:lang w:val="en-US"/>
              </w:rPr>
              <w:t>(71)</w:t>
            </w:r>
          </w:ins>
          <w:del w:id="721" w:author="Samane Shahpouri" w:date="2024-07-07T11:24:00Z" w16du:dateUtc="2024-07-07T09:24:00Z">
            <w:r w:rsidR="00ED2812" w:rsidRPr="00164586" w:rsidDel="00CD357F">
              <w:rPr>
                <w:rFonts w:asciiTheme="majorBidi" w:hAnsiTheme="majorBidi" w:cstheme="majorBidi"/>
                <w:color w:val="000000"/>
                <w:lang w:val="en-US"/>
              </w:rPr>
              <w:delText>(72)</w:delText>
            </w:r>
          </w:del>
        </w:sdtContent>
      </w:sdt>
      <w:ins w:id="722" w:author="Samane Shahpouri" w:date="2024-07-02T05:41:00Z" w16du:dateUtc="2024-07-02T03:41:00Z">
        <w:r w:rsidR="00496EF7">
          <w:rPr>
            <w:rFonts w:asciiTheme="majorBidi" w:hAnsiTheme="majorBidi" w:cstheme="majorBidi"/>
            <w:color w:val="000000"/>
            <w:lang w:val="en-US"/>
          </w:rPr>
          <w:t xml:space="preserve"> </w:t>
        </w:r>
      </w:ins>
      <w:r w:rsidR="000A0620">
        <w:rPr>
          <w:rFonts w:asciiTheme="majorBidi" w:hAnsiTheme="majorBidi" w:cstheme="majorBidi"/>
          <w:lang w:val="en-US"/>
        </w:rPr>
        <w:t>This model is chosen for its dynamic configuration and deep supervision</w:t>
      </w:r>
      <w:del w:id="723" w:author="Samane Shahpouri" w:date="2024-07-07T20:10:00Z" w16du:dateUtc="2024-07-07T18:10:00Z">
        <w:r w:rsidR="000A0620" w:rsidDel="0007700A">
          <w:rPr>
            <w:rFonts w:asciiTheme="majorBidi" w:hAnsiTheme="majorBidi" w:cstheme="majorBidi"/>
            <w:lang w:val="en-US"/>
          </w:rPr>
          <w:delText>, which enable</w:delText>
        </w:r>
        <w:r w:rsidRPr="00D47CC0" w:rsidDel="0007700A">
          <w:rPr>
            <w:rFonts w:asciiTheme="majorBidi" w:hAnsiTheme="majorBidi" w:cstheme="majorBidi"/>
            <w:lang w:val="en-US"/>
          </w:rPr>
          <w:delText xml:space="preserve"> precise results tailored to the specific requirements of our </w:delText>
        </w:r>
        <w:r w:rsidR="009C216F" w:rsidRPr="00D47CC0" w:rsidDel="0007700A">
          <w:rPr>
            <w:rFonts w:asciiTheme="majorBidi" w:hAnsiTheme="majorBidi" w:cstheme="majorBidi"/>
            <w:lang w:val="en-US"/>
          </w:rPr>
          <w:delText>dataset</w:delText>
        </w:r>
      </w:del>
      <w:r w:rsidR="009C216F" w:rsidRPr="00D47CC0">
        <w:rPr>
          <w:rFonts w:asciiTheme="majorBidi" w:hAnsiTheme="majorBidi" w:cstheme="majorBidi"/>
          <w:lang w:val="en-US"/>
        </w:rPr>
        <w:t>.</w:t>
      </w:r>
      <w:r w:rsidR="00DF1A31" w:rsidRPr="00B653BA">
        <w:rPr>
          <w:rFonts w:asciiTheme="majorBidi" w:hAnsiTheme="majorBidi" w:cstheme="majorBidi"/>
          <w:lang w:val="en-US"/>
        </w:rPr>
        <w:t xml:space="preserve"> </w:t>
      </w:r>
      <w:r w:rsidRPr="00D47CC0">
        <w:rPr>
          <w:rFonts w:asciiTheme="majorBidi" w:hAnsiTheme="majorBidi" w:cstheme="majorBidi"/>
          <w:lang w:val="en-US"/>
        </w:rPr>
        <w:t>The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model's initialization is </w:t>
      </w:r>
      <w:del w:id="724" w:author="Samane Shahpouri" w:date="2024-07-07T20:11:00Z" w16du:dateUtc="2024-07-07T18:11:00Z">
        <w:r w:rsidRPr="00D47CC0" w:rsidDel="0007700A">
          <w:rPr>
            <w:rFonts w:asciiTheme="majorBidi" w:hAnsiTheme="majorBidi" w:cstheme="majorBidi"/>
            <w:lang w:val="en-US"/>
          </w:rPr>
          <w:delText>specially made</w:delText>
        </w:r>
      </w:del>
      <w:ins w:id="725" w:author="Samane Shahpouri" w:date="2024-07-07T20:11:00Z" w16du:dateUtc="2024-07-07T18:11:00Z">
        <w:r w:rsidR="0007700A">
          <w:rPr>
            <w:rFonts w:asciiTheme="majorBidi" w:hAnsiTheme="majorBidi" w:cstheme="majorBidi"/>
            <w:lang w:val="en-US"/>
          </w:rPr>
          <w:t>designed</w:t>
        </w:r>
      </w:ins>
      <w:r w:rsidRPr="00D47CC0">
        <w:rPr>
          <w:rFonts w:asciiTheme="majorBidi" w:hAnsiTheme="majorBidi" w:cstheme="majorBidi"/>
          <w:lang w:val="en-US"/>
        </w:rPr>
        <w:t xml:space="preserve"> to find the best kernel sizes and strides based on the size and spacing of the input patches in our dataset. </w:t>
      </w:r>
      <w:r w:rsidR="00DF1A31" w:rsidRPr="00B653BA">
        <w:rPr>
          <w:rFonts w:asciiTheme="majorBidi" w:hAnsiTheme="majorBidi" w:cstheme="majorBidi"/>
          <w:lang w:val="en-US"/>
        </w:rPr>
        <w:t xml:space="preserve">These parameters were </w:t>
      </w:r>
      <w:del w:id="726" w:author="Samane Shahpouri" w:date="2024-07-07T20:14:00Z" w16du:dateUtc="2024-07-07T18:14:00Z">
        <w:r w:rsidR="00DF1A31" w:rsidRPr="00B653BA" w:rsidDel="0007700A">
          <w:rPr>
            <w:rFonts w:asciiTheme="majorBidi" w:hAnsiTheme="majorBidi" w:cstheme="majorBidi"/>
            <w:lang w:val="en-US"/>
          </w:rPr>
          <w:delText>determined by</w:delText>
        </w:r>
      </w:del>
      <w:ins w:id="727" w:author="Samane Shahpouri" w:date="2024-07-07T20:14:00Z" w16du:dateUtc="2024-07-07T18:14:00Z">
        <w:r w:rsidR="0007700A">
          <w:rPr>
            <w:rFonts w:asciiTheme="majorBidi" w:hAnsiTheme="majorBidi" w:cstheme="majorBidi"/>
            <w:lang w:val="en-US"/>
          </w:rPr>
          <w:t>set with</w:t>
        </w:r>
      </w:ins>
      <w:r w:rsidR="00DF1A31" w:rsidRPr="00B653BA">
        <w:rPr>
          <w:rFonts w:asciiTheme="majorBidi" w:hAnsiTheme="majorBidi" w:cstheme="majorBidi"/>
          <w:lang w:val="en-US"/>
        </w:rPr>
        <w:t xml:space="preserve"> evaluating the spatial dimensions and resolution of the input data</w:t>
      </w:r>
      <w:r w:rsidRPr="00D47CC0">
        <w:rPr>
          <w:rFonts w:asciiTheme="majorBidi" w:hAnsiTheme="majorBidi" w:cstheme="majorBidi"/>
          <w:lang w:val="en-US"/>
        </w:rPr>
        <w:t xml:space="preserve">, ensuring the network architecture is </w:t>
      </w:r>
      <w:del w:id="728" w:author="Samane Shahpouri" w:date="2024-07-07T20:15:00Z" w16du:dateUtc="2024-07-07T18:15:00Z">
        <w:r w:rsidRPr="00D47CC0" w:rsidDel="00D51BF7">
          <w:rPr>
            <w:rFonts w:asciiTheme="majorBidi" w:hAnsiTheme="majorBidi" w:cstheme="majorBidi"/>
            <w:lang w:val="en-US"/>
          </w:rPr>
          <w:delText xml:space="preserve">directly </w:delText>
        </w:r>
      </w:del>
      <w:ins w:id="729" w:author="Samane Shahpouri" w:date="2024-07-07T20:15:00Z" w16du:dateUtc="2024-07-07T18:15:00Z">
        <w:r w:rsidR="00D51BF7">
          <w:rPr>
            <w:rFonts w:asciiTheme="majorBidi" w:hAnsiTheme="majorBidi" w:cstheme="majorBidi"/>
            <w:lang w:val="en-US"/>
          </w:rPr>
          <w:t>perfectly</w:t>
        </w:r>
        <w:r w:rsidR="00D51BF7" w:rsidRPr="00D47CC0">
          <w:rPr>
            <w:rFonts w:asciiTheme="majorBidi" w:hAnsiTheme="majorBidi" w:cstheme="majorBidi"/>
            <w:lang w:val="en-US"/>
          </w:rPr>
          <w:t xml:space="preserve"> </w:t>
        </w:r>
      </w:ins>
      <w:r w:rsidRPr="00D47CC0">
        <w:rPr>
          <w:rFonts w:asciiTheme="majorBidi" w:hAnsiTheme="majorBidi" w:cstheme="majorBidi"/>
          <w:lang w:val="en-US"/>
        </w:rPr>
        <w:t>aligned with the inherent characteristics of our medical images.</w:t>
      </w:r>
    </w:p>
    <w:p w14:paraId="2C3A1FFE" w14:textId="232A8F14" w:rsidR="009A5370" w:rsidRPr="00D47CC0" w:rsidDel="00AE694F" w:rsidRDefault="009A5370" w:rsidP="00D804A5">
      <w:pPr>
        <w:rPr>
          <w:del w:id="730" w:author="Samane Shahpouri" w:date="2024-07-07T11:38:00Z" w16du:dateUtc="2024-07-07T09:38:00Z"/>
          <w:rFonts w:asciiTheme="majorBidi" w:hAnsiTheme="majorBidi" w:cstheme="majorBidi"/>
          <w:lang w:val="en-US"/>
        </w:rPr>
      </w:pPr>
      <w:bookmarkStart w:id="731" w:name="_Hlk170791497"/>
      <w:del w:id="732" w:author="Samane Shahpouri" w:date="2024-07-07T11:38:00Z" w16du:dateUtc="2024-07-07T09:38:00Z">
        <w:r w:rsidRPr="00D47CC0" w:rsidDel="00AE694F">
          <w:rPr>
            <w:rFonts w:asciiTheme="majorBidi" w:hAnsiTheme="majorBidi" w:cstheme="majorBidi"/>
            <w:lang w:val="en-US"/>
          </w:rPr>
          <w:delText xml:space="preserve">The Dyn-UNet model is specified with supervision heads, which ensure that intermediate layers are </w:delText>
        </w:r>
        <w:r w:rsidR="00200D6D" w:rsidRPr="00D47CC0" w:rsidDel="00AE694F">
          <w:rPr>
            <w:rFonts w:asciiTheme="majorBidi" w:hAnsiTheme="majorBidi" w:cstheme="majorBidi"/>
            <w:lang w:val="en-US"/>
          </w:rPr>
          <w:delText xml:space="preserve">optimized </w:delText>
        </w:r>
        <w:r w:rsidRPr="00D47CC0" w:rsidDel="00AE694F">
          <w:rPr>
            <w:rFonts w:asciiTheme="majorBidi" w:hAnsiTheme="majorBidi" w:cstheme="majorBidi"/>
            <w:lang w:val="en-US"/>
          </w:rPr>
          <w:delText>for accurate prediction, enhancing learning efficiency and model robustness</w:delText>
        </w:r>
        <w:bookmarkEnd w:id="731"/>
        <w:r w:rsidRPr="00D47CC0" w:rsidDel="00AE694F">
          <w:rPr>
            <w:rFonts w:asciiTheme="majorBidi" w:hAnsiTheme="majorBidi" w:cstheme="majorBidi"/>
            <w:lang w:val="en-US"/>
          </w:rPr>
          <w:delText xml:space="preserve">. Deep supervision ensures that intermediate layers are also </w:delText>
        </w:r>
        <w:r w:rsidR="00200D6D" w:rsidRPr="00D47CC0" w:rsidDel="00AE694F">
          <w:rPr>
            <w:rFonts w:asciiTheme="majorBidi" w:hAnsiTheme="majorBidi" w:cstheme="majorBidi"/>
            <w:lang w:val="en-US"/>
          </w:rPr>
          <w:delText xml:space="preserve">optimized </w:delText>
        </w:r>
        <w:r w:rsidRPr="00D47CC0" w:rsidDel="00AE694F">
          <w:rPr>
            <w:rFonts w:asciiTheme="majorBidi" w:hAnsiTheme="majorBidi" w:cstheme="majorBidi"/>
            <w:lang w:val="en-US"/>
          </w:rPr>
          <w:delText>for accurate prediction, not just the final output layer. This strategy boosts the learning efficiency and enhances the robustness of the model, making it adept at segmenting complex anatomical structures with high fidelity.</w:delText>
        </w:r>
        <w:r w:rsidR="008A3080" w:rsidRPr="00B653BA" w:rsidDel="00AE694F">
          <w:rPr>
            <w:rFonts w:asciiTheme="majorBidi" w:hAnsiTheme="majorBidi" w:cstheme="majorBidi"/>
            <w:lang w:val="en-US"/>
          </w:rPr>
          <w:delText xml:space="preserve"> </w:delText>
        </w:r>
      </w:del>
    </w:p>
    <w:p w14:paraId="4FB8CD3D" w14:textId="76C1E6A2" w:rsidR="009A5370" w:rsidRDefault="009A5370" w:rsidP="00D804A5">
      <w:pPr>
        <w:rPr>
          <w:ins w:id="733" w:author="Samane Shahpouri" w:date="2024-07-08T07:28:00Z" w16du:dateUtc="2024-07-08T05:28:00Z"/>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ins w:id="734" w:author="Samane Shahpouri" w:date="2024-07-07T11:41:00Z" w16du:dateUtc="2024-07-07T09:41:00Z">
        <w:r w:rsidR="0008256E">
          <w:rPr>
            <w:rFonts w:asciiTheme="majorBidi" w:hAnsiTheme="majorBidi" w:cstheme="majorBidi"/>
            <w:lang w:val="en-US"/>
          </w:rPr>
          <w:t xml:space="preserve">, </w:t>
        </w:r>
      </w:ins>
      <w:ins w:id="735" w:author="Samane Shahpouri" w:date="2024-07-07T11:42:00Z" w16du:dateUtc="2024-07-07T09:42:00Z">
        <w:r w:rsidR="0008256E">
          <w:rPr>
            <w:rFonts w:asciiTheme="majorBidi" w:hAnsiTheme="majorBidi" w:cstheme="majorBidi"/>
            <w:lang w:val="en-US"/>
          </w:rPr>
          <w:t>based on initialize</w:t>
        </w:r>
      </w:ins>
      <w:ins w:id="736" w:author="Samane Shahpouri" w:date="2024-07-07T11:43:00Z" w16du:dateUtc="2024-07-07T09:43:00Z">
        <w:r w:rsidR="0008256E">
          <w:rPr>
            <w:rFonts w:asciiTheme="majorBidi" w:hAnsiTheme="majorBidi" w:cstheme="majorBidi"/>
            <w:lang w:val="en-US"/>
          </w:rPr>
          <w:t>r’s suggestion</w:t>
        </w:r>
      </w:ins>
      <w:r w:rsidR="00BA5CC6" w:rsidRPr="00D47CC0">
        <w:rPr>
          <w:rFonts w:asciiTheme="majorBidi" w:hAnsiTheme="majorBidi" w:cstheme="majorBidi"/>
          <w:lang w:val="en-US"/>
        </w:rPr>
        <w:t xml:space="preserve">. </w:t>
      </w:r>
      <w:ins w:id="737" w:author="Samane Shahpouri" w:date="2024-07-07T19:55:00Z" w16du:dateUtc="2024-07-07T17:55:00Z">
        <w:r w:rsidR="007E5485">
          <w:rPr>
            <w:rFonts w:asciiTheme="majorBidi" w:hAnsiTheme="majorBidi" w:cstheme="majorBidi"/>
            <w:lang w:val="en-US"/>
          </w:rPr>
          <w:t>The model has a deep architecture with 124 layers of convolutional, instance normalization and</w:t>
        </w:r>
      </w:ins>
      <w:ins w:id="738" w:author="Samane Shahpouri" w:date="2024-07-07T19:56:00Z" w16du:dateUtc="2024-07-07T17:56:00Z">
        <w:r w:rsidR="007E5485">
          <w:rPr>
            <w:rFonts w:asciiTheme="majorBidi" w:hAnsiTheme="majorBidi" w:cstheme="majorBidi"/>
            <w:lang w:val="en-US"/>
          </w:rPr>
          <w:t xml:space="preserve"> activation layers, </w:t>
        </w:r>
      </w:ins>
      <w:ins w:id="739" w:author="Samane Shahpouri" w:date="2024-07-07T19:58:00Z" w16du:dateUtc="2024-07-07T17:58:00Z">
        <w:r w:rsidR="007E5485">
          <w:rPr>
            <w:rFonts w:asciiTheme="majorBidi" w:hAnsiTheme="majorBidi" w:cstheme="majorBidi"/>
            <w:lang w:val="en-US"/>
          </w:rPr>
          <w:t xml:space="preserve">indicating a typical </w:t>
        </w:r>
        <w:proofErr w:type="spellStart"/>
        <w:r w:rsidR="007E5485">
          <w:rPr>
            <w:rFonts w:asciiTheme="majorBidi" w:hAnsiTheme="majorBidi" w:cstheme="majorBidi"/>
            <w:lang w:val="en-US"/>
          </w:rPr>
          <w:t>UNet</w:t>
        </w:r>
        <w:proofErr w:type="spellEnd"/>
        <w:r w:rsidR="007E5485">
          <w:rPr>
            <w:rFonts w:asciiTheme="majorBidi" w:hAnsiTheme="majorBidi" w:cstheme="majorBidi"/>
            <w:lang w:val="en-US"/>
          </w:rPr>
          <w:t>-like structure with down</w:t>
        </w:r>
      </w:ins>
      <w:ins w:id="740" w:author="Samane Shahpouri" w:date="2024-07-07T19:59:00Z" w16du:dateUtc="2024-07-07T17:59:00Z">
        <w:r w:rsidR="007E5485">
          <w:rPr>
            <w:rFonts w:asciiTheme="majorBidi" w:hAnsiTheme="majorBidi" w:cstheme="majorBidi"/>
            <w:lang w:val="en-US"/>
          </w:rPr>
          <w:t>-sampling</w:t>
        </w:r>
      </w:ins>
      <w:ins w:id="741" w:author="Samane Shahpouri" w:date="2024-07-07T19:58:00Z" w16du:dateUtc="2024-07-07T17:58:00Z">
        <w:r w:rsidR="007E5485">
          <w:rPr>
            <w:rFonts w:asciiTheme="majorBidi" w:hAnsiTheme="majorBidi" w:cstheme="majorBidi"/>
            <w:lang w:val="en-US"/>
          </w:rPr>
          <w:t xml:space="preserve"> and up</w:t>
        </w:r>
      </w:ins>
      <w:ins w:id="742" w:author="Samane Shahpouri" w:date="2024-07-07T19:59:00Z" w16du:dateUtc="2024-07-07T17:59:00Z">
        <w:r w:rsidR="007E5485">
          <w:rPr>
            <w:rFonts w:asciiTheme="majorBidi" w:hAnsiTheme="majorBidi" w:cstheme="majorBidi"/>
            <w:lang w:val="en-US"/>
          </w:rPr>
          <w:t>-</w:t>
        </w:r>
      </w:ins>
      <w:ins w:id="743" w:author="Samane Shahpouri" w:date="2024-07-07T19:58:00Z" w16du:dateUtc="2024-07-07T17:58:00Z">
        <w:r w:rsidR="007E5485">
          <w:rPr>
            <w:rFonts w:asciiTheme="majorBidi" w:hAnsiTheme="majorBidi" w:cstheme="majorBidi"/>
            <w:lang w:val="en-US"/>
          </w:rPr>
          <w:t xml:space="preserve">sampling </w:t>
        </w:r>
        <w:r w:rsidR="007E5485">
          <w:rPr>
            <w:rFonts w:asciiTheme="majorBidi" w:hAnsiTheme="majorBidi" w:cstheme="majorBidi"/>
            <w:lang w:val="en-US"/>
          </w:rPr>
          <w:lastRenderedPageBreak/>
          <w:t>path</w:t>
        </w:r>
      </w:ins>
      <w:ins w:id="744" w:author="Samane Shahpouri" w:date="2024-07-07T19:59:00Z" w16du:dateUtc="2024-07-07T17:59:00Z">
        <w:r w:rsidR="007E5485">
          <w:rPr>
            <w:rFonts w:asciiTheme="majorBidi" w:hAnsiTheme="majorBidi" w:cstheme="majorBidi"/>
            <w:lang w:val="en-US"/>
          </w:rPr>
          <w:t>s</w:t>
        </w:r>
      </w:ins>
      <w:ins w:id="745" w:author="Samane Shahpouri" w:date="2024-07-07T19:58:00Z" w16du:dateUtc="2024-07-07T17:58:00Z">
        <w:r w:rsidR="007E5485">
          <w:rPr>
            <w:rFonts w:asciiTheme="majorBidi" w:hAnsiTheme="majorBidi" w:cstheme="majorBidi"/>
            <w:lang w:val="en-US"/>
          </w:rPr>
          <w:t xml:space="preserve">, </w:t>
        </w:r>
      </w:ins>
      <w:ins w:id="746" w:author="Samane Shahpouri" w:date="2024-07-07T19:56:00Z" w16du:dateUtc="2024-07-07T17:56:00Z">
        <w:r w:rsidR="007E5485">
          <w:rPr>
            <w:rFonts w:asciiTheme="majorBidi" w:hAnsiTheme="majorBidi" w:cstheme="majorBidi"/>
            <w:lang w:val="en-US"/>
          </w:rPr>
          <w:t xml:space="preserve">as </w:t>
        </w:r>
        <w:r w:rsidR="007E5485" w:rsidRPr="001466E8">
          <w:rPr>
            <w:rFonts w:asciiTheme="majorBidi" w:hAnsiTheme="majorBidi" w:cstheme="majorBidi"/>
            <w:lang w:val="en-US"/>
          </w:rPr>
          <w:t xml:space="preserve">shown in the </w:t>
        </w:r>
      </w:ins>
      <w:ins w:id="747" w:author="Samane Shahpouri" w:date="2024-07-08T09:37:00Z" w16du:dateUtc="2024-07-08T07:37:00Z">
        <w:r w:rsidR="001466E8" w:rsidRPr="001466E8">
          <w:t>Figure</w:t>
        </w:r>
        <w:r w:rsidR="001466E8">
          <w:t xml:space="preserve"> </w:t>
        </w:r>
        <w:r w:rsidR="001466E8">
          <w:fldChar w:fldCharType="begin"/>
        </w:r>
        <w:r w:rsidR="001466E8">
          <w:instrText xml:space="preserve"> SEQ Figure \* ARABIC </w:instrText>
        </w:r>
        <w:r w:rsidR="001466E8">
          <w:fldChar w:fldCharType="separate"/>
        </w:r>
        <w:r w:rsidR="001466E8">
          <w:rPr>
            <w:noProof/>
          </w:rPr>
          <w:t>5</w:t>
        </w:r>
        <w:r w:rsidR="001466E8">
          <w:fldChar w:fldCharType="end"/>
        </w:r>
      </w:ins>
      <w:ins w:id="748" w:author="Samane Shahpouri" w:date="2024-07-07T19:56:00Z" w16du:dateUtc="2024-07-07T17:56:00Z">
        <w:r w:rsidR="007E5485">
          <w:rPr>
            <w:rFonts w:asciiTheme="majorBidi" w:hAnsiTheme="majorBidi" w:cstheme="majorBidi"/>
            <w:lang w:val="en-US"/>
          </w:rPr>
          <w:t>. Chan</w:t>
        </w:r>
      </w:ins>
      <w:ins w:id="749" w:author="Samane Shahpouri" w:date="2024-07-07T19:57:00Z" w16du:dateUtc="2024-07-07T17:57:00Z">
        <w:r w:rsidR="007E5485">
          <w:rPr>
            <w:rFonts w:asciiTheme="majorBidi" w:hAnsiTheme="majorBidi" w:cstheme="majorBidi"/>
            <w:lang w:val="en-US"/>
          </w:rPr>
          <w:t>nels or width of model varies from 32</w:t>
        </w:r>
      </w:ins>
      <w:ins w:id="750" w:author="Samane Shahpouri" w:date="2024-07-07T20:04:00Z" w16du:dateUtc="2024-07-07T18:04:00Z">
        <w:r w:rsidR="007E5485">
          <w:rPr>
            <w:rFonts w:asciiTheme="majorBidi" w:hAnsiTheme="majorBidi" w:cstheme="majorBidi"/>
            <w:lang w:val="en-US"/>
          </w:rPr>
          <w:t xml:space="preserve"> to</w:t>
        </w:r>
      </w:ins>
      <w:ins w:id="751" w:author="Samane Shahpouri" w:date="2024-07-07T19:57:00Z" w16du:dateUtc="2024-07-07T17:57:00Z">
        <w:r w:rsidR="007E5485">
          <w:rPr>
            <w:rFonts w:asciiTheme="majorBidi" w:hAnsiTheme="majorBidi" w:cstheme="majorBidi"/>
            <w:lang w:val="en-US"/>
          </w:rPr>
          <w:t xml:space="preserve"> 256 in</w:t>
        </w:r>
      </w:ins>
      <w:ins w:id="752" w:author="Samane Shahpouri" w:date="2024-07-07T19:58:00Z" w16du:dateUtc="2024-07-07T17:58:00Z">
        <w:r w:rsidR="007E5485">
          <w:rPr>
            <w:rFonts w:asciiTheme="majorBidi" w:hAnsiTheme="majorBidi" w:cstheme="majorBidi"/>
            <w:lang w:val="en-US"/>
          </w:rPr>
          <w:t xml:space="preserve"> deeper layers</w:t>
        </w:r>
      </w:ins>
      <w:ins w:id="753" w:author="Samane Shahpouri" w:date="2024-07-08T09:35:00Z" w16du:dateUtc="2024-07-08T07:35:00Z">
        <w:r w:rsidR="001466E8">
          <w:rPr>
            <w:rFonts w:asciiTheme="majorBidi" w:hAnsiTheme="majorBidi" w:cstheme="majorBidi"/>
            <w:lang w:val="en-US"/>
          </w:rPr>
          <w:t xml:space="preserve">, with </w:t>
        </w:r>
      </w:ins>
      <w:ins w:id="754" w:author="Samane Shahpouri" w:date="2024-07-08T09:36:00Z" w16du:dateUtc="2024-07-08T07:36:00Z">
        <w:r w:rsidR="001466E8">
          <w:t>10,934,373</w:t>
        </w:r>
        <w:r w:rsidR="001466E8">
          <w:t xml:space="preserve"> as </w:t>
        </w:r>
      </w:ins>
      <w:ins w:id="755" w:author="Samane Shahpouri" w:date="2024-07-08T09:35:00Z" w16du:dateUtc="2024-07-08T07:35:00Z">
        <w:r w:rsidR="001466E8">
          <w:rPr>
            <w:rFonts w:asciiTheme="majorBidi" w:hAnsiTheme="majorBidi" w:cstheme="majorBidi"/>
            <w:lang w:val="en-US"/>
          </w:rPr>
          <w:t>the tot</w:t>
        </w:r>
      </w:ins>
      <w:ins w:id="756" w:author="Samane Shahpouri" w:date="2024-07-08T09:36:00Z" w16du:dateUtc="2024-07-08T07:36:00Z">
        <w:r w:rsidR="001466E8">
          <w:rPr>
            <w:rFonts w:asciiTheme="majorBidi" w:hAnsiTheme="majorBidi" w:cstheme="majorBidi"/>
            <w:lang w:val="en-US"/>
          </w:rPr>
          <w:t>al parameters</w:t>
        </w:r>
      </w:ins>
      <w:ins w:id="757" w:author="Samane Shahpouri" w:date="2024-07-07T19:58:00Z" w16du:dateUtc="2024-07-07T17:58:00Z">
        <w:r w:rsidR="007E5485">
          <w:rPr>
            <w:rFonts w:asciiTheme="majorBidi" w:hAnsiTheme="majorBidi" w:cstheme="majorBidi"/>
            <w:lang w:val="en-US"/>
          </w:rPr>
          <w:t>.</w:t>
        </w:r>
      </w:ins>
      <w:ins w:id="758" w:author="Samane Shahpouri" w:date="2024-07-07T19:56:00Z" w16du:dateUtc="2024-07-07T17:56:00Z">
        <w:r w:rsidR="007E5485">
          <w:rPr>
            <w:rFonts w:asciiTheme="majorBidi" w:hAnsiTheme="majorBidi" w:cstheme="majorBidi"/>
            <w:lang w:val="en-US"/>
          </w:rPr>
          <w:t xml:space="preserve"> </w:t>
        </w:r>
      </w:ins>
      <w:r w:rsidRPr="00D47CC0">
        <w:rPr>
          <w:rFonts w:asciiTheme="majorBidi" w:hAnsiTheme="majorBidi" w:cstheme="majorBidi"/>
          <w:lang w:val="en-US"/>
        </w:rPr>
        <w:t>Additionally, the implementation of deep supervision, with two supervision heads</w:t>
      </w:r>
      <w:ins w:id="759" w:author="Samane Shahpouri" w:date="2024-07-07T11:13:00Z" w16du:dateUtc="2024-07-07T09:13:00Z">
        <w:r w:rsidR="004B394D">
          <w:rPr>
            <w:rStyle w:val="FootnoteReference"/>
            <w:rFonts w:asciiTheme="majorBidi" w:hAnsiTheme="majorBidi" w:cstheme="majorBidi"/>
            <w:lang w:val="en-US"/>
          </w:rPr>
          <w:footnoteReference w:id="1"/>
        </w:r>
      </w:ins>
      <w:ins w:id="773" w:author="Samane Shahpouri" w:date="2024-07-07T11:17:00Z" w16du:dateUtc="2024-07-07T09:17:00Z">
        <w:r w:rsidR="004B394D">
          <w:rPr>
            <w:rFonts w:asciiTheme="majorBidi" w:hAnsiTheme="majorBidi" w:cstheme="majorBidi"/>
            <w:lang w:val="en-US"/>
          </w:rPr>
          <w:t xml:space="preserve"> </w:t>
        </w:r>
      </w:ins>
      <w:customXmlInsRangeStart w:id="774" w:author="Samane Shahpouri" w:date="2024-07-07T11:26:00Z"/>
      <w:sdt>
        <w:sdtPr>
          <w:rPr>
            <w:rFonts w:asciiTheme="majorBidi" w:hAnsiTheme="majorBidi" w:cstheme="majorBidi"/>
            <w:color w:val="000000"/>
            <w:lang w:val="en-US"/>
            <w:rPrChange w:id="775" w:author="Samane Shahpouri" w:date="2024-07-08T17:50:00Z" w16du:dateUtc="2024-07-08T15:50:00Z">
              <w:rPr>
                <w:rFonts w:asciiTheme="majorBidi" w:hAnsiTheme="majorBidi" w:cstheme="majorBidi"/>
                <w:lang w:val="en-US"/>
              </w:rPr>
            </w:rPrChange>
          </w:rPr>
          <w:tag w:val="MENDELEY_CITATION_v3_eyJjaXRhdGlvbklEIjoiTUVOREVMRVlfQ0lUQVRJT05fNGVlYjE0NTMtMmJkZS00ZTMxLThlMjUtZTY4MGIwMjA2MDAxIiwicHJvcGVydGllcyI6eyJub3RlSW5kZXgiOjB9LCJpc0VkaXRlZCI6ZmFsc2UsIm1hbnVhbE92ZXJyaWRlIjp7ImlzTWFudWFsbHlPdmVycmlkZGVuIjpmYWxzZSwiY2l0ZXByb2NUZXh0IjoiKDcy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1396543564"/>
          <w:placeholder>
            <w:docPart w:val="DefaultPlaceholder_-1854013440"/>
          </w:placeholder>
        </w:sdtPr>
        <w:sdtContent>
          <w:customXmlInsRangeEnd w:id="774"/>
          <w:ins w:id="776" w:author="Samane Shahpouri" w:date="2024-07-08T17:50:00Z" w16du:dateUtc="2024-07-08T15:50:00Z">
            <w:r w:rsidR="00164586" w:rsidRPr="00164586">
              <w:rPr>
                <w:rFonts w:asciiTheme="majorBidi" w:hAnsiTheme="majorBidi" w:cstheme="majorBidi"/>
                <w:color w:val="000000"/>
                <w:lang w:val="en-US"/>
              </w:rPr>
              <w:t>(72)</w:t>
            </w:r>
          </w:ins>
          <w:customXmlInsRangeStart w:id="777" w:author="Samane Shahpouri" w:date="2024-07-07T11:26:00Z"/>
        </w:sdtContent>
      </w:sdt>
      <w:customXmlInsRangeEnd w:id="777"/>
      <w:r w:rsidRPr="00D47CC0">
        <w:rPr>
          <w:rFonts w:asciiTheme="majorBidi" w:hAnsiTheme="majorBidi" w:cstheme="majorBidi"/>
          <w:lang w:val="en-US"/>
        </w:rPr>
        <w:t>,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w:t>
      </w:r>
      <w:del w:id="778" w:author="Samane Shahpouri" w:date="2024-07-01T06:14:00Z" w16du:dateUtc="2024-07-01T04:14:00Z">
        <w:r w:rsidRPr="00D47CC0" w:rsidDel="00252F36">
          <w:rPr>
            <w:rFonts w:asciiTheme="majorBidi" w:hAnsiTheme="majorBidi" w:cstheme="majorBidi"/>
            <w:lang w:val="en-US"/>
          </w:rPr>
          <w:delText xml:space="preserve">adjusting </w:delText>
        </w:r>
      </w:del>
      <w:ins w:id="779" w:author="Samane Shahpouri" w:date="2024-07-01T06:14:00Z" w16du:dateUtc="2024-07-01T04:14:00Z">
        <w:r w:rsidR="00252F36">
          <w:rPr>
            <w:rFonts w:asciiTheme="majorBidi" w:hAnsiTheme="majorBidi" w:cstheme="majorBidi"/>
            <w:lang w:val="en-US"/>
          </w:rPr>
          <w:t>setting</w:t>
        </w:r>
        <w:r w:rsidR="00252F36" w:rsidRPr="00D47CC0">
          <w:rPr>
            <w:rFonts w:asciiTheme="majorBidi" w:hAnsiTheme="majorBidi" w:cstheme="majorBidi"/>
            <w:lang w:val="en-US"/>
          </w:rPr>
          <w:t xml:space="preserve"> </w:t>
        </w:r>
      </w:ins>
      <w:r w:rsidRPr="00D47CC0">
        <w:rPr>
          <w:rFonts w:asciiTheme="majorBidi" w:hAnsiTheme="majorBidi" w:cstheme="majorBidi"/>
          <w:lang w:val="en-US"/>
        </w:rPr>
        <w:t xml:space="preserve">the </w:t>
      </w:r>
      <w:proofErr w:type="spellStart"/>
      <w:r w:rsidRPr="00D47CC0">
        <w:rPr>
          <w:rFonts w:asciiTheme="majorBidi" w:hAnsiTheme="majorBidi" w:cstheme="majorBidi"/>
          <w:lang w:val="en-US"/>
        </w:rPr>
        <w:t>ReLU</w:t>
      </w:r>
      <w:proofErr w:type="spellEnd"/>
      <w:r w:rsidRPr="00D47CC0">
        <w:rPr>
          <w:rFonts w:asciiTheme="majorBidi" w:hAnsiTheme="majorBidi" w:cstheme="majorBidi"/>
          <w:lang w:val="en-US"/>
        </w:rPr>
        <w:t xml:space="preserve"> activation function in the last layer, we </w:t>
      </w:r>
      <w:del w:id="780" w:author="Samane Shahpouri" w:date="2024-07-01T06:14:00Z" w16du:dateUtc="2024-07-01T04:14:00Z">
        <w:r w:rsidRPr="00D47CC0" w:rsidDel="00252F36">
          <w:rPr>
            <w:rFonts w:asciiTheme="majorBidi" w:hAnsiTheme="majorBidi" w:cstheme="majorBidi"/>
            <w:lang w:val="en-US"/>
          </w:rPr>
          <w:delText xml:space="preserve">can </w:delText>
        </w:r>
      </w:del>
      <w:r w:rsidRPr="00D47CC0">
        <w:rPr>
          <w:rFonts w:asciiTheme="majorBidi" w:hAnsiTheme="majorBidi" w:cstheme="majorBidi"/>
          <w:lang w:val="en-US"/>
        </w:rPr>
        <w:t xml:space="preserve">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ins w:id="781" w:author="Samane Shahpouri" w:date="2024-07-07T11:52:00Z" w16du:dateUtc="2024-07-07T09:52:00Z">
        <w:r w:rsidR="003A00C3">
          <w:rPr>
            <w:rFonts w:asciiTheme="majorBidi" w:hAnsiTheme="majorBidi" w:cstheme="majorBidi"/>
            <w:lang w:val="en-US"/>
          </w:rPr>
          <w:t xml:space="preserve"> </w:t>
        </w:r>
      </w:ins>
      <w:ins w:id="782" w:author="Samane Shahpouri" w:date="2024-07-08T09:29:00Z" w16du:dateUtc="2024-07-08T07:29:00Z">
        <w:r w:rsidR="003F6707" w:rsidRPr="003F6707">
          <w:rPr>
            <w:rFonts w:asciiTheme="majorBidi" w:hAnsiTheme="majorBidi" w:cstheme="majorBidi"/>
            <w:lang w:val="en-US"/>
          </w:rPr>
          <w:t xml:space="preserve">We also </w:t>
        </w:r>
        <w:r w:rsidR="003F6707">
          <w:rPr>
            <w:rFonts w:asciiTheme="majorBidi" w:hAnsiTheme="majorBidi" w:cstheme="majorBidi"/>
            <w:lang w:val="en-US"/>
          </w:rPr>
          <w:t>used</w:t>
        </w:r>
        <w:r w:rsidR="003F6707" w:rsidRPr="003F6707">
          <w:rPr>
            <w:rFonts w:asciiTheme="majorBidi" w:hAnsiTheme="majorBidi" w:cstheme="majorBidi"/>
            <w:lang w:val="en-US"/>
          </w:rPr>
          <w:t xml:space="preserve"> L1 regularization </w:t>
        </w:r>
      </w:ins>
      <w:ins w:id="783" w:author="Samane Shahpouri" w:date="2024-07-08T09:38:00Z" w16du:dateUtc="2024-07-08T07:38:00Z">
        <w:r w:rsidR="001466E8" w:rsidRPr="003F6707">
          <w:rPr>
            <w:rFonts w:asciiTheme="majorBidi" w:hAnsiTheme="majorBidi" w:cstheme="majorBidi"/>
            <w:lang w:val="en-US"/>
          </w:rPr>
          <w:t>in</w:t>
        </w:r>
      </w:ins>
      <w:ins w:id="784" w:author="Samane Shahpouri" w:date="2024-07-08T09:29:00Z" w16du:dateUtc="2024-07-08T07:29:00Z">
        <w:r w:rsidR="003F6707" w:rsidRPr="003F6707">
          <w:rPr>
            <w:rFonts w:asciiTheme="majorBidi" w:hAnsiTheme="majorBidi" w:cstheme="majorBidi"/>
            <w:lang w:val="en-US"/>
          </w:rPr>
          <w:t xml:space="preserve"> the training process to prevent overfitting. L1 regularization introduces a penalty proportional to the absolute value of the model parameters, hence favoring sparsity in the weights. This will smooth the complexity of the model and help prevent generalization by avoiding overfitting on features. We used an L1 regularization strength of 0.0001.</w:t>
        </w:r>
      </w:ins>
    </w:p>
    <w:p w14:paraId="5CAEFF7E" w14:textId="77777777" w:rsidR="001466E8" w:rsidRDefault="003F7A74" w:rsidP="001466E8">
      <w:pPr>
        <w:pStyle w:val="NormalWeb"/>
        <w:keepNext/>
        <w:shd w:val="clear" w:color="auto" w:fill="FFFFFF"/>
        <w:spacing w:before="0" w:beforeAutospacing="0" w:after="120" w:afterAutospacing="0"/>
        <w:rPr>
          <w:ins w:id="785" w:author="Samane Shahpouri" w:date="2024-07-08T09:37:00Z" w16du:dateUtc="2024-07-08T07:37:00Z"/>
        </w:rPr>
      </w:pPr>
      <w:moveToRangeStart w:id="786" w:author="Samane Shahpouri" w:date="2024-07-08T07:28:00Z" w:name="move171316146"/>
      <w:moveTo w:id="787" w:author="Samane Shahpouri" w:date="2024-07-08T07:28:00Z" w16du:dateUtc="2024-07-08T05:28:00Z">
        <w:r w:rsidRPr="008A4B4F">
          <w:rPr>
            <w:rFonts w:asciiTheme="majorBidi" w:hAnsiTheme="majorBidi" w:cstheme="majorBidi"/>
            <w:noProof/>
            <w:sz w:val="20"/>
            <w:szCs w:val="20"/>
            <w:lang w:val="en-US"/>
          </w:rPr>
          <w:drawing>
            <wp:inline distT="0" distB="0" distL="0" distR="0" wp14:anchorId="68CBFB11" wp14:editId="746B972F">
              <wp:extent cx="5731510" cy="2829560"/>
              <wp:effectExtent l="19050" t="19050" r="21590" b="27940"/>
              <wp:docPr id="135352606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27"/>
                      <a:stretch>
                        <a:fillRect/>
                      </a:stretch>
                    </pic:blipFill>
                    <pic:spPr>
                      <a:xfrm>
                        <a:off x="0" y="0"/>
                        <a:ext cx="5731510" cy="2829560"/>
                      </a:xfrm>
                      <a:prstGeom prst="rect">
                        <a:avLst/>
                      </a:prstGeom>
                      <a:ln w="3175">
                        <a:solidFill>
                          <a:schemeClr val="tx1"/>
                        </a:solidFill>
                      </a:ln>
                    </pic:spPr>
                  </pic:pic>
                </a:graphicData>
              </a:graphic>
            </wp:inline>
          </w:drawing>
        </w:r>
      </w:moveTo>
    </w:p>
    <w:p w14:paraId="600FEE24" w14:textId="6DA4A6AA" w:rsidR="003F7A74" w:rsidRPr="008A4B4F" w:rsidRDefault="001466E8" w:rsidP="00164586">
      <w:pPr>
        <w:pStyle w:val="Caption"/>
        <w:jc w:val="left"/>
        <w:rPr>
          <w:moveTo w:id="788" w:author="Samane Shahpouri" w:date="2024-07-08T07:28:00Z" w16du:dateUtc="2024-07-08T05:28:00Z"/>
          <w:lang w:val="en-US"/>
        </w:rPr>
        <w:pPrChange w:id="789" w:author="Samane Shahpouri" w:date="2024-07-08T17:51:00Z" w16du:dateUtc="2024-07-08T15:51:00Z">
          <w:pPr>
            <w:pStyle w:val="NormalWeb"/>
            <w:keepNext/>
            <w:shd w:val="clear" w:color="auto" w:fill="FFFFFF"/>
            <w:spacing w:before="0" w:beforeAutospacing="0" w:after="120" w:afterAutospacing="0"/>
          </w:pPr>
        </w:pPrChange>
      </w:pPr>
      <w:ins w:id="790" w:author="Samane Shahpouri" w:date="2024-07-08T09:37:00Z" w16du:dateUtc="2024-07-08T07:37:00Z">
        <w:r>
          <w:t xml:space="preserve">Figure </w:t>
        </w:r>
        <w:r>
          <w:fldChar w:fldCharType="begin"/>
        </w:r>
        <w:r>
          <w:instrText xml:space="preserve"> SEQ Figure \* ARABIC </w:instrText>
        </w:r>
      </w:ins>
      <w:r>
        <w:fldChar w:fldCharType="separate"/>
      </w:r>
      <w:ins w:id="791" w:author="Samane Shahpouri" w:date="2024-07-08T09:37:00Z" w16du:dateUtc="2024-07-08T07:37:00Z">
        <w:r>
          <w:rPr>
            <w:noProof/>
          </w:rPr>
          <w:t>5</w:t>
        </w:r>
        <w:r>
          <w:fldChar w:fldCharType="end"/>
        </w:r>
        <w:r>
          <w:t xml:space="preserve">: </w:t>
        </w:r>
        <w:r w:rsidRPr="008A4B4F">
          <w:rPr>
            <w:lang w:val="en-US"/>
          </w:rPr>
          <w:t xml:space="preserve">The architecture of </w:t>
        </w:r>
        <w:proofErr w:type="spellStart"/>
        <w:r w:rsidRPr="008A4B4F">
          <w:rPr>
            <w:lang w:val="en-US"/>
          </w:rPr>
          <w:t>DynUnet</w:t>
        </w:r>
        <w:proofErr w:type="spellEnd"/>
        <w:r w:rsidRPr="008A4B4F">
          <w:rPr>
            <w:lang w:val="en-US"/>
          </w:rPr>
          <w:t>.</w:t>
        </w:r>
      </w:ins>
    </w:p>
    <w:p w14:paraId="5E2FBF55" w14:textId="657FA594" w:rsidR="003F7A74" w:rsidRPr="008A4B4F" w:rsidDel="001466E8" w:rsidRDefault="003F7A74" w:rsidP="003F7A74">
      <w:pPr>
        <w:rPr>
          <w:del w:id="792" w:author="Samane Shahpouri" w:date="2024-07-08T09:36:00Z" w16du:dateUtc="2024-07-08T07:36:00Z"/>
          <w:moveTo w:id="793" w:author="Samane Shahpouri" w:date="2024-07-08T07:28:00Z" w16du:dateUtc="2024-07-08T05:28:00Z"/>
          <w:color w:val="4472C4" w:themeColor="accent1"/>
          <w:lang w:val="en-US"/>
        </w:rPr>
      </w:pPr>
      <w:moveTo w:id="794" w:author="Samane Shahpouri" w:date="2024-07-08T07:28:00Z" w16du:dateUtc="2024-07-08T05:28:00Z">
        <w:del w:id="795" w:author="Samane Shahpouri" w:date="2024-07-08T09:36:00Z" w16du:dateUtc="2024-07-08T07:36:00Z">
          <w:r w:rsidRPr="008A4B4F" w:rsidDel="001466E8">
            <w:rPr>
              <w:color w:val="4472C4" w:themeColor="accent1"/>
              <w:lang w:val="en-US"/>
            </w:rPr>
            <w:delText>Fig 7: The architecture of DynUnet.</w:delText>
          </w:r>
        </w:del>
      </w:moveTo>
    </w:p>
    <w:moveToRangeEnd w:id="786"/>
    <w:p w14:paraId="4374C287" w14:textId="77777777" w:rsidR="007E5485" w:rsidRPr="00D47CC0" w:rsidRDefault="007E5485" w:rsidP="00D804A5">
      <w:pPr>
        <w:rPr>
          <w:rFonts w:asciiTheme="majorBidi" w:hAnsiTheme="majorBidi" w:cstheme="majorBidi"/>
          <w:lang w:val="en-US"/>
        </w:rPr>
      </w:pP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2E653ECD" w14:textId="28B4FF57" w:rsidR="009A5370" w:rsidRPr="008A4B4F" w:rsidRDefault="009A5370" w:rsidP="00D804A5">
      <w:pPr>
        <w:rPr>
          <w:rFonts w:asciiTheme="majorBidi" w:hAnsiTheme="majorBidi" w:cstheme="majorBidi"/>
          <w:lang w:val="en-US"/>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network was optimized using the Adam algorithm</w:t>
      </w:r>
      <w:r w:rsidRPr="00D47CC0">
        <w:rPr>
          <w:rFonts w:asciiTheme="majorBidi" w:hAnsiTheme="majorBidi" w:cstheme="majorBidi"/>
          <w:lang w:val="en-US"/>
        </w:rPr>
        <w:t>. The beta coefficients, set at 0.5 and 0.999, governed the moment estimates' exponential decay rates.</w:t>
      </w:r>
      <w:del w:id="796" w:author="Samane Shahpouri" w:date="2024-07-08T09:26:00Z" w16du:dateUtc="2024-07-08T07:26:00Z">
        <w:r w:rsidRPr="00D47CC0" w:rsidDel="003F6707">
          <w:rPr>
            <w:rFonts w:asciiTheme="majorBidi" w:hAnsiTheme="majorBidi" w:cstheme="majorBidi"/>
            <w:lang w:val="en-US"/>
          </w:rPr>
          <w:delText xml:space="preserve"> </w:delText>
        </w:r>
        <w:r w:rsidR="0029290E" w:rsidRPr="00B653BA" w:rsidDel="003F6707">
          <w:rPr>
            <w:rFonts w:asciiTheme="majorBidi" w:hAnsiTheme="majorBidi" w:cstheme="majorBidi"/>
            <w:lang w:val="en-US"/>
          </w:rPr>
          <w:delText>Supplemental Material 1 details the architecture and more information about this network</w:delText>
        </w:r>
        <w:r w:rsidRPr="00D47CC0" w:rsidDel="003F6707">
          <w:rPr>
            <w:rFonts w:asciiTheme="majorBidi" w:hAnsiTheme="majorBidi" w:cstheme="majorBidi"/>
            <w:lang w:val="en-US"/>
          </w:rPr>
          <w:delText>.</w:delText>
        </w:r>
        <w:r w:rsidR="00200D6D" w:rsidRPr="00D47CC0" w:rsidDel="003F6707">
          <w:rPr>
            <w:rFonts w:asciiTheme="majorBidi" w:hAnsiTheme="majorBidi" w:cstheme="majorBidi"/>
            <w:lang w:val="en-US"/>
          </w:rPr>
          <w:delText xml:space="preserve"> </w:delText>
        </w:r>
      </w:del>
      <w:r w:rsidR="009343CF" w:rsidRPr="00B653BA">
        <w:rPr>
          <w:rFonts w:asciiTheme="majorBidi" w:hAnsiTheme="majorBidi" w:cstheme="majorBidi"/>
          <w:lang w:val="en-US"/>
        </w:rPr>
        <w:t xml:space="preserve"> </w:t>
      </w:r>
      <w:r w:rsidR="00A33456">
        <w:rPr>
          <w:rFonts w:asciiTheme="majorBidi" w:hAnsiTheme="majorBidi" w:cstheme="majorBidi"/>
          <w:lang w:val="en-US"/>
        </w:rPr>
        <w:t>Only artifact-free datasets were used during the network's training and validation stages to maintain the model's integrity</w:t>
      </w:r>
      <w:r w:rsidR="00A1094D" w:rsidRPr="00B653BA">
        <w:rPr>
          <w:rFonts w:asciiTheme="majorBidi" w:hAnsiTheme="majorBidi" w:cstheme="majorBidi"/>
          <w:lang w:val="en-US"/>
        </w:rPr>
        <w:t xml:space="preserve">. We trained the </w:t>
      </w:r>
      <w:del w:id="797" w:author="Samane Shahpouri" w:date="2024-07-08T09:26:00Z" w16du:dateUtc="2024-07-08T07:26:00Z">
        <w:r w:rsidR="00A1094D" w:rsidRPr="00B653BA" w:rsidDel="003F6707">
          <w:rPr>
            <w:rFonts w:asciiTheme="majorBidi" w:hAnsiTheme="majorBidi" w:cstheme="majorBidi"/>
            <w:lang w:val="en-US"/>
          </w:rPr>
          <w:delText>network</w:delText>
        </w:r>
      </w:del>
      <w:ins w:id="798" w:author="Samane Shahpouri" w:date="2024-07-08T09:26:00Z" w16du:dateUtc="2024-07-08T07:26:00Z">
        <w:r w:rsidR="003F6707" w:rsidRPr="00B653BA">
          <w:rPr>
            <w:rFonts w:asciiTheme="majorBidi" w:hAnsiTheme="majorBidi" w:cstheme="majorBidi"/>
            <w:lang w:val="en-US"/>
          </w:rPr>
          <w:t>network for</w:t>
        </w:r>
      </w:ins>
      <w:r w:rsidR="00A1094D" w:rsidRPr="00B653BA">
        <w:rPr>
          <w:rFonts w:asciiTheme="majorBidi" w:hAnsiTheme="majorBidi" w:cstheme="majorBidi"/>
          <w:lang w:val="en-US"/>
        </w:rPr>
        <w:t xml:space="preserve"> near 500 epochs</w:t>
      </w:r>
      <w:ins w:id="799" w:author="Samane Shahpouri" w:date="2024-07-01T06:18:00Z" w16du:dateUtc="2024-07-01T04:18:00Z">
        <w:r w:rsidR="00252F36">
          <w:rPr>
            <w:rFonts w:asciiTheme="majorBidi" w:hAnsiTheme="majorBidi" w:cstheme="majorBidi"/>
            <w:lang w:val="en-US"/>
          </w:rPr>
          <w:t xml:space="preserve"> with </w:t>
        </w:r>
      </w:ins>
      <w:ins w:id="800" w:author="Samane Shahpouri" w:date="2024-07-01T06:19:00Z" w16du:dateUtc="2024-07-01T04:19:00Z">
        <w:r w:rsidR="00252F36">
          <w:rPr>
            <w:rFonts w:asciiTheme="majorBidi" w:hAnsiTheme="majorBidi" w:cstheme="majorBidi"/>
            <w:lang w:val="en-US"/>
          </w:rPr>
          <w:t>batch size of 4</w:t>
        </w:r>
      </w:ins>
      <w:r w:rsidR="00A1094D" w:rsidRPr="00B653BA">
        <w:rPr>
          <w:rFonts w:asciiTheme="majorBidi" w:hAnsiTheme="majorBidi" w:cstheme="majorBidi"/>
          <w:lang w:val="en-US"/>
        </w:rPr>
        <w:t xml:space="preserve"> to ensure adequate convergence and comprehensive learning from the dataset. To prevent data leakage and ensure data integrity, patients were not overlapped</w:t>
      </w:r>
      <w:r w:rsidRPr="008A4B4F">
        <w:rPr>
          <w:rFonts w:asciiTheme="majorBidi" w:hAnsiTheme="majorBidi" w:cstheme="majorBidi"/>
          <w:lang w:val="en-US"/>
        </w:rPr>
        <w:t xml:space="preserve"> across the training, testing, and validation datasets, maintaining the independence of each dataset.</w:t>
      </w:r>
      <w:r w:rsidR="000365C1" w:rsidRPr="00B653BA">
        <w:rPr>
          <w:rFonts w:asciiTheme="majorBidi" w:hAnsiTheme="majorBidi" w:cstheme="majorBidi"/>
          <w:lang w:val="en-US"/>
        </w:rPr>
        <w:t xml:space="preserve"> </w:t>
      </w:r>
      <w:r w:rsidRPr="008A4B4F">
        <w:rPr>
          <w:rFonts w:asciiTheme="majorBidi" w:hAnsiTheme="majorBidi" w:cstheme="majorBidi"/>
          <w:lang w:val="en-US"/>
        </w:rPr>
        <w:t xml:space="preserve">Details on alternative models tested, including those that did not meet our criteria for inclusion in the final report, are documented in Supplementary Material </w:t>
      </w:r>
      <w:r w:rsidR="00281025" w:rsidRPr="008A4B4F">
        <w:rPr>
          <w:rFonts w:asciiTheme="majorBidi" w:hAnsiTheme="majorBidi" w:cstheme="majorBidi"/>
          <w:lang w:val="en-US"/>
        </w:rPr>
        <w:t>1</w:t>
      </w:r>
      <w:r w:rsidRPr="008A4B4F">
        <w:rPr>
          <w:rFonts w:asciiTheme="majorBidi" w:hAnsiTheme="majorBidi" w:cstheme="majorBidi"/>
          <w:lang w:val="en-US"/>
        </w:rPr>
        <w:t xml:space="preserve"> for transparency and completeness.</w:t>
      </w:r>
    </w:p>
    <w:p w14:paraId="3E46EFA7" w14:textId="77777777" w:rsidR="006821AE" w:rsidRPr="008A4B4F" w:rsidRDefault="006821AE" w:rsidP="00D804A5">
      <w:pPr>
        <w:rPr>
          <w:rFonts w:asciiTheme="majorBidi" w:hAnsiTheme="majorBidi" w:cstheme="majorBidi"/>
          <w:lang w:val="en-US"/>
        </w:rPr>
      </w:pPr>
    </w:p>
    <w:p w14:paraId="4264B288" w14:textId="77777777" w:rsidR="006821AE" w:rsidRPr="008A4B4F" w:rsidRDefault="006821AE" w:rsidP="001E0755">
      <w:pPr>
        <w:pStyle w:val="Heading2"/>
        <w:rPr>
          <w:rStyle w:val="Strong"/>
          <w:rFonts w:asciiTheme="majorBidi" w:hAnsiTheme="majorBidi" w:cstheme="majorBidi"/>
          <w:color w:val="0D0D0D"/>
          <w:sz w:val="22"/>
          <w:szCs w:val="22"/>
          <w:bdr w:val="single" w:sz="2" w:space="0" w:color="E3E3E3" w:frame="1"/>
          <w:lang w:val="en-US"/>
        </w:rPr>
      </w:pPr>
      <w:bookmarkStart w:id="801" w:name="_Toc168472926"/>
      <w:bookmarkStart w:id="802" w:name="_Toc171278825"/>
      <w:r w:rsidRPr="008A4B4F">
        <w:rPr>
          <w:rFonts w:asciiTheme="majorBidi" w:hAnsiTheme="majorBidi" w:cstheme="majorBidi"/>
          <w:lang w:val="en-US"/>
        </w:rPr>
        <w:lastRenderedPageBreak/>
        <w:t>Training approaches for deep learning models:</w:t>
      </w:r>
      <w:bookmarkEnd w:id="801"/>
      <w:bookmarkEnd w:id="802"/>
    </w:p>
    <w:p w14:paraId="63B866AB" w14:textId="0DC644F4" w:rsidR="009C216F" w:rsidRPr="00F42AA9" w:rsidRDefault="006821AE" w:rsidP="00D804A5">
      <w:pPr>
        <w:pStyle w:val="Heading4"/>
        <w:rPr>
          <w:rFonts w:asciiTheme="majorBidi" w:hAnsiTheme="majorBidi"/>
          <w:lang w:val="it-IT"/>
        </w:rPr>
      </w:pPr>
      <w:bookmarkStart w:id="803" w:name="_Hlk165952835"/>
      <w:r w:rsidRPr="00F42AA9">
        <w:rPr>
          <w:rFonts w:asciiTheme="majorBidi" w:hAnsiTheme="majorBidi"/>
          <w:lang w:val="it-IT"/>
        </w:rPr>
        <w:t xml:space="preserve">Integrated </w:t>
      </w:r>
      <w:r w:rsidR="00A33456">
        <w:rPr>
          <w:rFonts w:asciiTheme="majorBidi" w:hAnsiTheme="majorBidi"/>
          <w:lang w:val="it-IT"/>
        </w:rPr>
        <w:t>multi-center</w:t>
      </w:r>
      <w:r w:rsidRPr="00F42AA9">
        <w:rPr>
          <w:rFonts w:asciiTheme="majorBidi" w:hAnsiTheme="majorBidi"/>
          <w:lang w:val="it-IT"/>
        </w:rPr>
        <w:t xml:space="preserve"> model</w:t>
      </w:r>
      <w:r w:rsidR="00662A9E" w:rsidRPr="00F42AA9">
        <w:rPr>
          <w:rFonts w:asciiTheme="majorBidi" w:hAnsiTheme="majorBidi"/>
          <w:lang w:val="it-IT"/>
        </w:rPr>
        <w:t xml:space="preserve"> (IMCM)</w:t>
      </w:r>
      <w:r w:rsidRPr="00F42AA9">
        <w:rPr>
          <w:rFonts w:asciiTheme="majorBidi" w:hAnsiTheme="majorBidi"/>
          <w:lang w:val="it-IT"/>
        </w:rPr>
        <w:t xml:space="preserve">: </w:t>
      </w:r>
    </w:p>
    <w:bookmarkEnd w:id="803"/>
    <w:p w14:paraId="3B48FE06" w14:textId="72A14907" w:rsidR="00D51BF7" w:rsidRPr="00D47CC0" w:rsidRDefault="009A5370" w:rsidP="00D51BF7">
      <w:pPr>
        <w:rPr>
          <w:rFonts w:asciiTheme="majorBidi" w:hAnsiTheme="majorBidi" w:cstheme="majorBidi"/>
          <w:lang w:val="en-US"/>
        </w:rPr>
      </w:pPr>
      <w:r w:rsidRPr="00D47CC0">
        <w:rPr>
          <w:rFonts w:asciiTheme="majorBidi" w:hAnsiTheme="majorBidi" w:cstheme="majorBidi"/>
          <w:lang w:val="en-US"/>
        </w:rPr>
        <w:t>A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deep learning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8A4B4F">
        <w:rPr>
          <w:rFonts w:asciiTheme="majorBidi" w:hAnsiTheme="majorBidi" w:cstheme="majorBidi"/>
          <w:vertAlign w:val="superscript"/>
          <w:lang w:val="en-US"/>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del w:id="804" w:author="Samane Shahpouri" w:date="2024-07-08T17:42:00Z" w16du:dateUtc="2024-07-08T15:42:00Z">
        <w:r w:rsidR="0040105C" w:rsidRPr="00D47CC0" w:rsidDel="00AC5C2E">
          <w:rPr>
            <w:rFonts w:asciiTheme="majorBidi" w:hAnsiTheme="majorBidi" w:cstheme="majorBidi"/>
            <w:lang w:val="en-US"/>
          </w:rPr>
          <w:delText>7</w:delText>
        </w:r>
      </w:del>
      <w:ins w:id="805" w:author="Samane Shahpouri" w:date="2024-07-08T17:42:00Z" w16du:dateUtc="2024-07-08T15:42:00Z">
        <w:r w:rsidR="00AC5C2E">
          <w:rPr>
            <w:rFonts w:asciiTheme="majorBidi" w:hAnsiTheme="majorBidi" w:cstheme="majorBidi"/>
            <w:lang w:val="en-US"/>
          </w:rPr>
          <w:t>6</w:t>
        </w:r>
      </w:ins>
      <w:r w:rsidR="00662A9E" w:rsidRPr="00D47CC0">
        <w:rPr>
          <w:rFonts w:asciiTheme="majorBidi" w:hAnsiTheme="majorBidi" w:cstheme="majorBidi"/>
          <w:lang w:val="en-US"/>
        </w:rPr>
        <w:t>.</w:t>
      </w:r>
      <w:ins w:id="806" w:author="Samane Shahpouri" w:date="2024-07-07T20:18:00Z" w16du:dateUtc="2024-07-07T18:18:00Z">
        <w:r w:rsidR="00D51BF7">
          <w:rPr>
            <w:rFonts w:asciiTheme="majorBidi" w:hAnsiTheme="majorBidi" w:cstheme="majorBidi"/>
            <w:lang w:val="en-US"/>
          </w:rPr>
          <w:t xml:space="preserve"> The model </w:t>
        </w:r>
      </w:ins>
      <w:ins w:id="807" w:author="Samane Shahpouri" w:date="2024-07-08T17:42:00Z" w16du:dateUtc="2024-07-08T15:42:00Z">
        <w:r w:rsidR="00AC5C2E">
          <w:rPr>
            <w:rFonts w:asciiTheme="majorBidi" w:hAnsiTheme="majorBidi" w:cstheme="majorBidi"/>
            <w:lang w:val="en-US"/>
          </w:rPr>
          <w:t>was</w:t>
        </w:r>
      </w:ins>
      <w:ins w:id="808" w:author="Samane Shahpouri" w:date="2024-07-07T20:19:00Z" w16du:dateUtc="2024-07-07T18:19:00Z">
        <w:r w:rsidR="00D51BF7">
          <w:rPr>
            <w:rFonts w:asciiTheme="majorBidi" w:hAnsiTheme="majorBidi" w:cstheme="majorBidi"/>
            <w:lang w:val="en-US"/>
          </w:rPr>
          <w:t xml:space="preserve"> trained and validated on </w:t>
        </w:r>
      </w:ins>
      <w:ins w:id="809" w:author="Samane Shahpouri" w:date="2024-07-07T20:20:00Z" w16du:dateUtc="2024-07-07T18:20:00Z">
        <w:r w:rsidR="00D51BF7">
          <w:rPr>
            <w:rFonts w:asciiTheme="majorBidi" w:hAnsiTheme="majorBidi" w:cstheme="majorBidi"/>
            <w:lang w:val="en-US"/>
          </w:rPr>
          <w:t>NAC, and the ground truth was MAC.</w:t>
        </w:r>
      </w:ins>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8"/>
                    <a:stretch>
                      <a:fillRect/>
                    </a:stretch>
                  </pic:blipFill>
                  <pic:spPr>
                    <a:xfrm>
                      <a:off x="0" y="0"/>
                      <a:ext cx="5731510" cy="3199765"/>
                    </a:xfrm>
                    <a:prstGeom prst="rect">
                      <a:avLst/>
                    </a:prstGeom>
                  </pic:spPr>
                </pic:pic>
              </a:graphicData>
            </a:graphic>
          </wp:inline>
        </w:drawing>
      </w:r>
    </w:p>
    <w:p w14:paraId="7F29A085" w14:textId="12E1E0CB"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2D33BF">
        <w:rPr>
          <w:noProof/>
          <w:lang w:val="en-US"/>
        </w:rPr>
        <w:t>6</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4D819EE2" w14:textId="1A295B78" w:rsidR="00023528" w:rsidRDefault="009A5370" w:rsidP="00D804A5">
      <w:pPr>
        <w:rPr>
          <w:ins w:id="810" w:author="Samane Shahpouri" w:date="2024-07-07T20:26:00Z" w16du:dateUtc="2024-07-07T18:26:00Z"/>
          <w:rFonts w:asciiTheme="majorBidi" w:hAnsiTheme="majorBidi" w:cstheme="majorBidi"/>
          <w:lang w:val="en-US"/>
        </w:rPr>
      </w:pPr>
      <w:r w:rsidRPr="00D47CC0">
        <w:rPr>
          <w:rFonts w:asciiTheme="majorBidi" w:hAnsiTheme="majorBidi" w:cstheme="majorBidi"/>
          <w:lang w:val="en-US"/>
        </w:rPr>
        <w:t xml:space="preserve">This methodology adopts a new approach </w:t>
      </w:r>
      <w:del w:id="811" w:author="Samane Shahpouri" w:date="2024-07-07T20:23:00Z" w16du:dateUtc="2024-07-07T18:23:00Z">
        <w:r w:rsidRPr="00D47CC0" w:rsidDel="00D51BF7">
          <w:rPr>
            <w:rFonts w:asciiTheme="majorBidi" w:hAnsiTheme="majorBidi" w:cstheme="majorBidi"/>
            <w:lang w:val="en-US"/>
          </w:rPr>
          <w:delText xml:space="preserve">by decomposing the transformation </w:delText>
        </w:r>
      </w:del>
      <w:r w:rsidRPr="00D47CC0">
        <w:rPr>
          <w:rFonts w:asciiTheme="majorBidi" w:hAnsiTheme="majorBidi" w:cstheme="majorBidi"/>
          <w:lang w:val="en-US"/>
        </w:rPr>
        <w:t xml:space="preserve">from </w:t>
      </w:r>
      <w:del w:id="812" w:author="Samane Shahpouri" w:date="2024-07-07T20:21:00Z" w16du:dateUtc="2024-07-07T18:21:00Z">
        <w:r w:rsidRPr="00D47CC0" w:rsidDel="00D51BF7">
          <w:rPr>
            <w:rFonts w:asciiTheme="majorBidi" w:hAnsiTheme="majorBidi" w:cstheme="majorBidi"/>
            <w:lang w:val="en-US"/>
          </w:rPr>
          <w:delText>non-attenuation</w:delText>
        </w:r>
        <w:r w:rsidR="00B11C7D" w:rsidRPr="00D47CC0" w:rsidDel="00D51BF7">
          <w:rPr>
            <w:rFonts w:asciiTheme="majorBidi" w:hAnsiTheme="majorBidi" w:cstheme="majorBidi"/>
            <w:lang w:val="en-US"/>
          </w:rPr>
          <w:delText>-corrected PET (NAC-PET)</w:delText>
        </w:r>
      </w:del>
      <w:ins w:id="813" w:author="Samane Shahpouri" w:date="2024-07-07T20:21:00Z" w16du:dateUtc="2024-07-07T18:21:00Z">
        <w:r w:rsidR="00D51BF7">
          <w:rPr>
            <w:rFonts w:asciiTheme="majorBidi" w:hAnsiTheme="majorBidi" w:cstheme="majorBidi"/>
            <w:lang w:val="en-US"/>
          </w:rPr>
          <w:t>NAC</w:t>
        </w:r>
      </w:ins>
      <w:r w:rsidR="00B11C7D" w:rsidRPr="00D47CC0">
        <w:rPr>
          <w:rFonts w:asciiTheme="majorBidi" w:hAnsiTheme="majorBidi" w:cstheme="majorBidi"/>
          <w:lang w:val="en-US"/>
        </w:rPr>
        <w:t xml:space="preserve"> to </w:t>
      </w:r>
      <w:del w:id="814" w:author="Samane Shahpouri" w:date="2024-07-07T20:22:00Z" w16du:dateUtc="2024-07-07T18:22:00Z">
        <w:r w:rsidR="00B11C7D" w:rsidRPr="00D47CC0" w:rsidDel="00D51BF7">
          <w:rPr>
            <w:rFonts w:asciiTheme="majorBidi" w:hAnsiTheme="majorBidi" w:cstheme="majorBidi"/>
            <w:lang w:val="en-US"/>
          </w:rPr>
          <w:delText>model-based attenuation-</w:delText>
        </w:r>
        <w:r w:rsidRPr="00D47CC0" w:rsidDel="00D51BF7">
          <w:rPr>
            <w:rFonts w:asciiTheme="majorBidi" w:hAnsiTheme="majorBidi" w:cstheme="majorBidi"/>
            <w:lang w:val="en-US"/>
          </w:rPr>
          <w:delText>corrected PET (MAC-PET)</w:delText>
        </w:r>
      </w:del>
      <w:ins w:id="815" w:author="Samane Shahpouri" w:date="2024-07-07T20:22:00Z" w16du:dateUtc="2024-07-07T18:22:00Z">
        <w:r w:rsidR="00D51BF7">
          <w:rPr>
            <w:rFonts w:asciiTheme="majorBidi" w:hAnsiTheme="majorBidi" w:cstheme="majorBidi"/>
            <w:lang w:val="en-US"/>
          </w:rPr>
          <w:t>MAC</w:t>
        </w:r>
      </w:ins>
      <w:r w:rsidRPr="00D47CC0">
        <w:rPr>
          <w:rFonts w:asciiTheme="majorBidi" w:hAnsiTheme="majorBidi" w:cstheme="majorBidi"/>
          <w:lang w:val="en-US"/>
        </w:rPr>
        <w:t xml:space="preserve"> </w:t>
      </w:r>
      <w:del w:id="816" w:author="Samane Shahpouri" w:date="2024-07-07T20:23:00Z" w16du:dateUtc="2024-07-07T18:23:00Z">
        <w:r w:rsidRPr="00D47CC0" w:rsidDel="00D51BF7">
          <w:rPr>
            <w:rFonts w:asciiTheme="majorBidi" w:hAnsiTheme="majorBidi" w:cstheme="majorBidi"/>
            <w:lang w:val="en-US"/>
          </w:rPr>
          <w:delText>into two distinct components</w:delText>
        </w:r>
      </w:del>
      <w:ins w:id="817" w:author="Samane Shahpouri" w:date="2024-07-07T20:23:00Z" w16du:dateUtc="2024-07-07T18:23:00Z">
        <w:r w:rsidR="00D51BF7">
          <w:rPr>
            <w:rFonts w:asciiTheme="majorBidi" w:hAnsiTheme="majorBidi" w:cstheme="majorBidi"/>
            <w:lang w:val="en-US"/>
          </w:rPr>
          <w:t>with ADCM in between as groun</w:t>
        </w:r>
      </w:ins>
      <w:ins w:id="818" w:author="Samane Shahpouri" w:date="2024-07-07T20:24:00Z" w16du:dateUtc="2024-07-07T18:24:00Z">
        <w:r w:rsidR="00D51BF7">
          <w:rPr>
            <w:rFonts w:asciiTheme="majorBidi" w:hAnsiTheme="majorBidi" w:cstheme="majorBidi"/>
            <w:lang w:val="en-US"/>
          </w:rPr>
          <w:t>d truth</w:t>
        </w:r>
      </w:ins>
      <w:r w:rsidRPr="00D47CC0">
        <w:rPr>
          <w:rFonts w:asciiTheme="majorBidi" w:hAnsiTheme="majorBidi" w:cstheme="majorBidi"/>
          <w:lang w:val="en-US"/>
        </w:rPr>
        <w:t xml:space="preserve">. </w:t>
      </w:r>
      <w:del w:id="819" w:author="Samane Shahpouri" w:date="2024-07-07T20:24:00Z" w16du:dateUtc="2024-07-07T18:24:00Z">
        <w:r w:rsidRPr="00D47CC0" w:rsidDel="00D51BF7">
          <w:rPr>
            <w:rFonts w:asciiTheme="majorBidi" w:hAnsiTheme="majorBidi" w:cstheme="majorBidi"/>
            <w:lang w:val="en-US"/>
          </w:rPr>
          <w:delText>Specifically</w:delText>
        </w:r>
      </w:del>
      <w:ins w:id="820" w:author="Samane Shahpouri" w:date="2024-07-07T20:24:00Z" w16du:dateUtc="2024-07-07T18:24:00Z">
        <w:r w:rsidR="00D51BF7">
          <w:rPr>
            <w:rFonts w:asciiTheme="majorBidi" w:hAnsiTheme="majorBidi" w:cstheme="majorBidi"/>
            <w:lang w:val="en-US"/>
          </w:rPr>
          <w:t>So</w:t>
        </w:r>
      </w:ins>
      <w:r w:rsidRPr="00D47CC0">
        <w:rPr>
          <w:rFonts w:asciiTheme="majorBidi" w:hAnsiTheme="majorBidi" w:cstheme="majorBidi"/>
          <w:lang w:val="en-US"/>
        </w:rPr>
        <w:t xml:space="preserve">, the model </w:t>
      </w:r>
      <w:ins w:id="821" w:author="Samane Shahpouri" w:date="2024-07-07T20:25:00Z" w16du:dateUtc="2024-07-07T18:25:00Z">
        <w:r w:rsidR="00023528">
          <w:rPr>
            <w:rFonts w:asciiTheme="majorBidi" w:hAnsiTheme="majorBidi" w:cstheme="majorBidi"/>
            <w:lang w:val="en-US"/>
          </w:rPr>
          <w:t xml:space="preserve">was trained </w:t>
        </w:r>
      </w:ins>
      <w:del w:id="822" w:author="Samane Shahpouri" w:date="2024-07-07T20:26:00Z" w16du:dateUtc="2024-07-07T18:26:00Z">
        <w:r w:rsidRPr="00D47CC0" w:rsidDel="00023528">
          <w:rPr>
            <w:rFonts w:asciiTheme="majorBidi" w:hAnsiTheme="majorBidi" w:cstheme="majorBidi"/>
            <w:lang w:val="en-US"/>
          </w:rPr>
          <w:delText xml:space="preserve">targets </w:delText>
        </w:r>
      </w:del>
      <w:ins w:id="823" w:author="Samane Shahpouri" w:date="2024-07-07T20:26:00Z" w16du:dateUtc="2024-07-07T18:26:00Z">
        <w:r w:rsidR="00023528">
          <w:rPr>
            <w:rFonts w:asciiTheme="majorBidi" w:hAnsiTheme="majorBidi" w:cstheme="majorBidi"/>
            <w:lang w:val="en-US"/>
          </w:rPr>
          <w:t>only</w:t>
        </w:r>
        <w:r w:rsidR="00023528" w:rsidRPr="00D47CC0">
          <w:rPr>
            <w:rFonts w:asciiTheme="majorBidi" w:hAnsiTheme="majorBidi" w:cstheme="majorBidi"/>
            <w:lang w:val="en-US"/>
          </w:rPr>
          <w:t xml:space="preserve"> </w:t>
        </w:r>
      </w:ins>
      <w:ins w:id="824" w:author="Samane Shahpouri" w:date="2024-07-07T20:24:00Z" w16du:dateUtc="2024-07-07T18:24:00Z">
        <w:r w:rsidR="00D51BF7">
          <w:rPr>
            <w:rFonts w:asciiTheme="majorBidi" w:hAnsiTheme="majorBidi" w:cstheme="majorBidi"/>
            <w:lang w:val="en-US"/>
          </w:rPr>
          <w:t xml:space="preserve">just </w:t>
        </w:r>
      </w:ins>
      <w:ins w:id="825" w:author="Samane Shahpouri" w:date="2024-07-07T20:26:00Z" w16du:dateUtc="2024-07-07T18:26:00Z">
        <w:r w:rsidR="00023528">
          <w:rPr>
            <w:rFonts w:asciiTheme="majorBidi" w:hAnsiTheme="majorBidi" w:cstheme="majorBidi"/>
            <w:lang w:val="en-US"/>
          </w:rPr>
          <w:t xml:space="preserve">on </w:t>
        </w:r>
        <w:r w:rsidR="00023528" w:rsidRPr="00D47CC0">
          <w:rPr>
            <w:rFonts w:asciiTheme="majorBidi" w:hAnsiTheme="majorBidi" w:cstheme="majorBidi"/>
            <w:lang w:val="en-US"/>
          </w:rPr>
          <w:t>anatomy-dependent</w:t>
        </w:r>
        <w:r w:rsidR="00023528">
          <w:rPr>
            <w:rFonts w:asciiTheme="majorBidi" w:hAnsiTheme="majorBidi" w:cstheme="majorBidi"/>
            <w:lang w:val="en-US"/>
          </w:rPr>
          <w:t xml:space="preserve"> components of data</w:t>
        </w:r>
      </w:ins>
      <w:ins w:id="826" w:author="Samane Shahpouri" w:date="2024-07-07T20:33:00Z" w16du:dateUtc="2024-07-07T18:33:00Z">
        <w:r w:rsidR="00953D31">
          <w:rPr>
            <w:rFonts w:asciiTheme="majorBidi" w:hAnsiTheme="majorBidi" w:cstheme="majorBidi"/>
            <w:lang w:val="en-US"/>
          </w:rPr>
          <w:t>, or ADCM</w:t>
        </w:r>
      </w:ins>
      <w:ins w:id="827" w:author="Samane Shahpouri" w:date="2024-07-07T20:27:00Z" w16du:dateUtc="2024-07-07T18:27:00Z">
        <w:r w:rsidR="00023528">
          <w:rPr>
            <w:rFonts w:asciiTheme="majorBidi" w:hAnsiTheme="majorBidi" w:cstheme="majorBidi"/>
            <w:lang w:val="en-US"/>
          </w:rPr>
          <w:t xml:space="preserve"> (</w:t>
        </w:r>
      </w:ins>
      <w:ins w:id="828" w:author="Samane Shahpouri" w:date="2024-07-07T20:32:00Z" w16du:dateUtc="2024-07-07T18:32:00Z">
        <w:r w:rsidR="00023528">
          <w:rPr>
            <w:rFonts w:asciiTheme="majorBidi" w:hAnsiTheme="majorBidi" w:cstheme="majorBidi"/>
            <w:lang w:val="en-US"/>
          </w:rPr>
          <w:t xml:space="preserve">Equation </w:t>
        </w:r>
      </w:ins>
      <w:ins w:id="829" w:author="Samane Shahpouri" w:date="2024-07-07T20:27:00Z" w16du:dateUtc="2024-07-07T18:27:00Z">
        <w:r w:rsidR="00023528">
          <w:rPr>
            <w:rFonts w:asciiTheme="majorBidi" w:hAnsiTheme="majorBidi" w:cstheme="majorBidi"/>
            <w:lang w:val="en-US"/>
          </w:rPr>
          <w:t>2)</w:t>
        </w:r>
      </w:ins>
      <w:ins w:id="830" w:author="Samane Shahpouri" w:date="2024-07-07T20:26:00Z" w16du:dateUtc="2024-07-07T18:26:00Z">
        <w:r w:rsidR="00023528">
          <w:rPr>
            <w:rFonts w:asciiTheme="majorBidi" w:hAnsiTheme="majorBidi" w:cstheme="majorBidi"/>
            <w:lang w:val="en-US"/>
          </w:rPr>
          <w:t xml:space="preserve">. And using </w:t>
        </w:r>
      </w:ins>
      <w:ins w:id="831" w:author="Samane Shahpouri" w:date="2024-07-07T20:32:00Z" w16du:dateUtc="2024-07-07T18:32:00Z">
        <w:r w:rsidR="00023528">
          <w:rPr>
            <w:rFonts w:asciiTheme="majorBidi" w:hAnsiTheme="majorBidi" w:cstheme="majorBidi"/>
            <w:lang w:val="en-US"/>
          </w:rPr>
          <w:t>E</w:t>
        </w:r>
      </w:ins>
      <w:ins w:id="832" w:author="Samane Shahpouri" w:date="2024-07-07T20:27:00Z" w16du:dateUtc="2024-07-07T18:27:00Z">
        <w:r w:rsidR="00023528">
          <w:rPr>
            <w:rFonts w:asciiTheme="majorBidi" w:hAnsiTheme="majorBidi" w:cstheme="majorBidi"/>
            <w:lang w:val="en-US"/>
          </w:rPr>
          <w:t>quation 3 the DL v</w:t>
        </w:r>
      </w:ins>
      <w:ins w:id="833" w:author="Samane Shahpouri" w:date="2024-07-07T20:28:00Z" w16du:dateUtc="2024-07-07T18:28:00Z">
        <w:r w:rsidR="00023528">
          <w:rPr>
            <w:rFonts w:asciiTheme="majorBidi" w:hAnsiTheme="majorBidi" w:cstheme="majorBidi"/>
            <w:lang w:val="en-US"/>
          </w:rPr>
          <w:t xml:space="preserve">ersion of MAC images </w:t>
        </w:r>
      </w:ins>
      <w:ins w:id="834" w:author="Samane Shahpouri" w:date="2024-07-07T20:32:00Z" w16du:dateUtc="2024-07-07T18:32:00Z">
        <w:r w:rsidR="00023528">
          <w:rPr>
            <w:rFonts w:asciiTheme="majorBidi" w:hAnsiTheme="majorBidi" w:cstheme="majorBidi"/>
            <w:lang w:val="en-US"/>
          </w:rPr>
          <w:t>was</w:t>
        </w:r>
      </w:ins>
      <w:ins w:id="835" w:author="Samane Shahpouri" w:date="2024-07-07T20:28:00Z" w16du:dateUtc="2024-07-07T18:28:00Z">
        <w:r w:rsidR="00023528">
          <w:rPr>
            <w:rFonts w:asciiTheme="majorBidi" w:hAnsiTheme="majorBidi" w:cstheme="majorBidi"/>
            <w:lang w:val="en-US"/>
          </w:rPr>
          <w:t xml:space="preserve"> generated. </w:t>
        </w:r>
      </w:ins>
    </w:p>
    <w:p w14:paraId="27C11841" w14:textId="77777777" w:rsidR="00023528" w:rsidRDefault="00023528" w:rsidP="00D804A5">
      <w:pPr>
        <w:rPr>
          <w:ins w:id="836" w:author="Samane Shahpouri" w:date="2024-07-07T20:26:00Z" w16du:dateUtc="2024-07-07T18:26:00Z"/>
          <w:rFonts w:asciiTheme="majorBidi" w:hAnsiTheme="majorBidi" w:cstheme="majorBidi"/>
          <w:lang w:val="en-US"/>
        </w:rPr>
      </w:pPr>
    </w:p>
    <w:p w14:paraId="7CF9891C" w14:textId="285C3C16"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anatomy-independent features associated with tracers and diseases and anatomy-dependent </w:t>
      </w:r>
      <w:del w:id="837" w:author="Samane Shahpouri" w:date="2024-07-07T20:29:00Z" w16du:dateUtc="2024-07-07T18:29:00Z">
        <w:r w:rsidRPr="00D47CC0" w:rsidDel="00023528">
          <w:rPr>
            <w:rFonts w:asciiTheme="majorBidi" w:hAnsiTheme="majorBidi" w:cstheme="majorBidi"/>
            <w:lang w:val="en-US"/>
          </w:rPr>
          <w:delText xml:space="preserve">corrections </w:delText>
        </w:r>
      </w:del>
      <w:ins w:id="838" w:author="Samane Shahpouri" w:date="2024-07-07T20:29:00Z" w16du:dateUtc="2024-07-07T18:29:00Z">
        <w:r w:rsidR="00023528">
          <w:rPr>
            <w:rFonts w:asciiTheme="majorBidi" w:hAnsiTheme="majorBidi" w:cstheme="majorBidi"/>
            <w:lang w:val="en-US"/>
          </w:rPr>
          <w:t>components</w:t>
        </w:r>
        <w:r w:rsidR="00023528" w:rsidRPr="00D47CC0">
          <w:rPr>
            <w:rFonts w:asciiTheme="majorBidi" w:hAnsiTheme="majorBidi" w:cstheme="majorBidi"/>
            <w:lang w:val="en-US"/>
          </w:rPr>
          <w:t xml:space="preserve"> </w:t>
        </w:r>
      </w:ins>
      <w:del w:id="839" w:author="Samane Shahpouri" w:date="2024-07-07T20:29:00Z" w16du:dateUtc="2024-07-07T18:29:00Z">
        <w:r w:rsidRPr="00D47CC0" w:rsidDel="00023528">
          <w:rPr>
            <w:rFonts w:asciiTheme="majorBidi" w:hAnsiTheme="majorBidi" w:cstheme="majorBidi"/>
            <w:lang w:val="en-US"/>
          </w:rPr>
          <w:delText xml:space="preserve">that </w:delText>
        </w:r>
      </w:del>
      <w:r w:rsidRPr="00D47CC0">
        <w:rPr>
          <w:rFonts w:asciiTheme="majorBidi" w:hAnsiTheme="majorBidi" w:cstheme="majorBidi"/>
          <w:lang w:val="en-US"/>
        </w:rPr>
        <w:t xml:space="preserve">are crucial </w:t>
      </w:r>
      <w:ins w:id="840" w:author="Samane Shahpouri" w:date="2024-07-07T20:29:00Z" w16du:dateUtc="2024-07-07T18:29:00Z">
        <w:r w:rsidR="00023528">
          <w:rPr>
            <w:rFonts w:asciiTheme="majorBidi" w:hAnsiTheme="majorBidi" w:cstheme="majorBidi"/>
            <w:lang w:val="en-US"/>
          </w:rPr>
          <w:t xml:space="preserve">information </w:t>
        </w:r>
      </w:ins>
      <w:r w:rsidRPr="00D47CC0">
        <w:rPr>
          <w:rFonts w:asciiTheme="majorBidi" w:hAnsiTheme="majorBidi" w:cstheme="majorBidi"/>
          <w:lang w:val="en-US"/>
        </w:rPr>
        <w:t xml:space="preserve">for accurate </w:t>
      </w:r>
      <w:ins w:id="841" w:author="Samane Shahpouri" w:date="2024-07-07T20:30:00Z" w16du:dateUtc="2024-07-07T18:30:00Z">
        <w:r w:rsidR="00023528">
          <w:rPr>
            <w:rFonts w:asciiTheme="majorBidi" w:hAnsiTheme="majorBidi" w:cstheme="majorBidi"/>
            <w:lang w:val="en-US"/>
          </w:rPr>
          <w:t>ASC</w:t>
        </w:r>
      </w:ins>
      <w:del w:id="842" w:author="Samane Shahpouri" w:date="2024-07-07T20:30:00Z" w16du:dateUtc="2024-07-07T18:30:00Z">
        <w:r w:rsidRPr="00D47CC0" w:rsidDel="00023528">
          <w:rPr>
            <w:rFonts w:asciiTheme="majorBidi" w:hAnsiTheme="majorBidi" w:cstheme="majorBidi"/>
            <w:lang w:val="en-US"/>
          </w:rPr>
          <w:delText>image interpretation</w:delText>
        </w:r>
      </w:del>
      <w:r w:rsidRPr="00D47CC0">
        <w:rPr>
          <w:rFonts w:asciiTheme="majorBidi" w:hAnsiTheme="majorBidi" w:cstheme="majorBidi"/>
          <w:lang w:val="en-US"/>
        </w:rPr>
        <w:t>.</w:t>
      </w:r>
      <w:del w:id="843" w:author="Samane Shahpouri" w:date="2024-07-07T20:30:00Z" w16du:dateUtc="2024-07-07T18:30:00Z">
        <w:r w:rsidRPr="00D47CC0" w:rsidDel="00023528">
          <w:rPr>
            <w:rFonts w:asciiTheme="majorBidi" w:hAnsiTheme="majorBidi" w:cstheme="majorBidi"/>
            <w:lang w:val="en-US"/>
          </w:rPr>
          <w:delText xml:space="preserve"> This decomposition enables </w:delText>
        </w:r>
        <w:r w:rsidR="00F95134" w:rsidRPr="00D47CC0" w:rsidDel="00023528">
          <w:rPr>
            <w:rFonts w:asciiTheme="majorBidi" w:hAnsiTheme="majorBidi" w:cstheme="majorBidi"/>
            <w:lang w:val="en-US"/>
          </w:rPr>
          <w:delText>more</w:delText>
        </w:r>
        <w:r w:rsidRPr="00D47CC0" w:rsidDel="00023528">
          <w:rPr>
            <w:rFonts w:asciiTheme="majorBidi" w:hAnsiTheme="majorBidi" w:cstheme="majorBidi"/>
            <w:lang w:val="en-US"/>
          </w:rPr>
          <w:delText xml:space="preserve"> targeted and efficient </w:delText>
        </w:r>
        <w:r w:rsidR="00FC40F7" w:rsidRPr="00B653BA" w:rsidDel="00023528">
          <w:rPr>
            <w:rFonts w:asciiTheme="majorBidi" w:hAnsiTheme="majorBidi" w:cstheme="majorBidi"/>
            <w:lang w:val="en-US"/>
          </w:rPr>
          <w:delText>data handling</w:delText>
        </w:r>
        <w:r w:rsidRPr="00D47CC0" w:rsidDel="00023528">
          <w:rPr>
            <w:rFonts w:asciiTheme="majorBidi" w:hAnsiTheme="majorBidi" w:cstheme="majorBidi"/>
            <w:lang w:val="en-US"/>
          </w:rPr>
          <w:delText xml:space="preserve"> during the deep learning process.</w:delText>
        </w:r>
      </w:del>
    </w:p>
    <w:p w14:paraId="5C1DD798" w14:textId="4FF0F22F"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w:t>
      </w:r>
      <w:proofErr w:type="spellStart"/>
      <w:ins w:id="844" w:author="Samane Shahpouri" w:date="2024-07-07T20:31:00Z" w16du:dateUtc="2024-07-07T18:31:00Z">
        <w:r w:rsidR="00023528">
          <w:rPr>
            <w:rFonts w:asciiTheme="majorBidi" w:hAnsiTheme="majorBidi" w:cstheme="majorBidi"/>
            <w:lang w:val="en-US"/>
          </w:rPr>
          <w:t>DynUNet</w:t>
        </w:r>
        <w:proofErr w:type="spellEnd"/>
        <w:r w:rsidR="00023528">
          <w:rPr>
            <w:rFonts w:asciiTheme="majorBidi" w:hAnsiTheme="majorBidi" w:cstheme="majorBidi"/>
            <w:lang w:val="en-US"/>
          </w:rPr>
          <w:t xml:space="preserve"> </w:t>
        </w:r>
      </w:ins>
      <w:r w:rsidRPr="00D47CC0">
        <w:rPr>
          <w:rFonts w:asciiTheme="majorBidi" w:hAnsiTheme="majorBidi" w:cstheme="majorBidi"/>
          <w:lang w:val="en-US"/>
        </w:rPr>
        <w:t xml:space="preserve">network </w:t>
      </w:r>
      <w:ins w:id="845" w:author="Samane Shahpouri" w:date="2024-07-07T20:31:00Z" w16du:dateUtc="2024-07-07T18:31:00Z">
        <w:r w:rsidR="00023528">
          <w:rPr>
            <w:rFonts w:asciiTheme="majorBidi" w:hAnsiTheme="majorBidi" w:cstheme="majorBidi"/>
            <w:lang w:val="en-US"/>
          </w:rPr>
          <w:t xml:space="preserve">was used to evaluate this </w:t>
        </w:r>
      </w:ins>
      <w:ins w:id="846" w:author="Samane Shahpouri" w:date="2024-07-07T20:32:00Z" w16du:dateUtc="2024-07-07T18:32:00Z">
        <w:r w:rsidR="00023528">
          <w:rPr>
            <w:rFonts w:asciiTheme="majorBidi" w:hAnsiTheme="majorBidi" w:cstheme="majorBidi"/>
            <w:lang w:val="en-US"/>
          </w:rPr>
          <w:t xml:space="preserve">approach. </w:t>
        </w:r>
      </w:ins>
      <w:del w:id="847" w:author="Samane Shahpouri" w:date="2024-07-07T20:32:00Z" w16du:dateUtc="2024-07-07T18:32:00Z">
        <w:r w:rsidR="00FC40F7" w:rsidRPr="00B653BA" w:rsidDel="00023528">
          <w:rPr>
            <w:rFonts w:asciiTheme="majorBidi" w:hAnsiTheme="majorBidi" w:cstheme="majorBidi"/>
            <w:lang w:val="en-US"/>
          </w:rPr>
          <w:delText>focused</w:delText>
        </w:r>
        <w:r w:rsidRPr="00D47CC0" w:rsidDel="00023528">
          <w:rPr>
            <w:rFonts w:asciiTheme="majorBidi" w:hAnsiTheme="majorBidi" w:cstheme="majorBidi"/>
            <w:lang w:val="en-US"/>
          </w:rPr>
          <w:delText xml:space="preserve"> exclusively on estimating the anatomy-dependent correction maps (ADCM).</w:delText>
        </w:r>
        <w:r w:rsidR="004544C2" w:rsidRPr="00D47CC0" w:rsidDel="00023528">
          <w:rPr>
            <w:rFonts w:asciiTheme="majorBidi" w:hAnsiTheme="majorBidi" w:cstheme="majorBidi"/>
            <w:lang w:val="en-US"/>
          </w:rPr>
          <w:delText xml:space="preserve"> </w:delText>
        </w:r>
      </w:del>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del w:id="848" w:author="Samane Shahpouri" w:date="2024-07-08T17:42:00Z" w16du:dateUtc="2024-07-08T15:42:00Z">
        <w:r w:rsidR="0040105C" w:rsidRPr="00D47CC0" w:rsidDel="00AC5C2E">
          <w:rPr>
            <w:rFonts w:asciiTheme="majorBidi" w:hAnsiTheme="majorBidi" w:cstheme="majorBidi"/>
            <w:lang w:val="en-US"/>
          </w:rPr>
          <w:delText>8</w:delText>
        </w:r>
      </w:del>
      <w:ins w:id="849" w:author="Samane Shahpouri" w:date="2024-07-08T17:42:00Z" w16du:dateUtc="2024-07-08T15:42:00Z">
        <w:r w:rsidR="00AC5C2E">
          <w:rPr>
            <w:rFonts w:asciiTheme="majorBidi" w:hAnsiTheme="majorBidi" w:cstheme="majorBidi"/>
            <w:lang w:val="en-US"/>
          </w:rPr>
          <w:t>7</w:t>
        </w:r>
      </w:ins>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9"/>
                    <a:stretch>
                      <a:fillRect/>
                    </a:stretch>
                  </pic:blipFill>
                  <pic:spPr>
                    <a:xfrm>
                      <a:off x="0" y="0"/>
                      <a:ext cx="5731510" cy="2681605"/>
                    </a:xfrm>
                    <a:prstGeom prst="rect">
                      <a:avLst/>
                    </a:prstGeom>
                  </pic:spPr>
                </pic:pic>
              </a:graphicData>
            </a:graphic>
          </wp:inline>
        </w:drawing>
      </w:r>
    </w:p>
    <w:p w14:paraId="721EF531" w14:textId="621ED10A"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7</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t>Tuned Transfer Learning for IMCM model (TL-MC):</w:t>
      </w:r>
    </w:p>
    <w:p w14:paraId="50CFF786" w14:textId="4B36BDF6"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deep learning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w:t>
      </w:r>
      <w:ins w:id="850" w:author="Samane Shahpouri" w:date="2024-07-07T16:45:00Z" w16du:dateUtc="2024-07-07T14:45:00Z">
        <w:r w:rsidR="00CB467E">
          <w:t>By retaining all weights and choosing a very low learning rate, we allowed the network to adapt itself</w:t>
        </w:r>
      </w:ins>
      <w:ins w:id="851" w:author="Samane Shahpouri" w:date="2024-07-07T16:48:00Z" w16du:dateUtc="2024-07-07T14:48:00Z">
        <w:r w:rsidR="00CB467E">
          <w:t>, it is named fine tuning</w:t>
        </w:r>
        <w:r w:rsidR="00CB467E">
          <w:t xml:space="preserve"> the whole model</w:t>
        </w:r>
      </w:ins>
      <w:ins w:id="852" w:author="Samane Shahpouri" w:date="2024-07-07T16:45:00Z" w16du:dateUtc="2024-07-07T14:45:00Z">
        <w:r w:rsidR="00CB467E">
          <w:t xml:space="preserve">. It is assumed that the data distribution has changed, and </w:t>
        </w:r>
      </w:ins>
      <w:ins w:id="853" w:author="Samane Shahpouri" w:date="2024-07-07T16:47:00Z" w16du:dateUtc="2024-07-07T14:47:00Z">
        <w:r w:rsidR="00CB467E">
          <w:t>model</w:t>
        </w:r>
      </w:ins>
      <w:ins w:id="854" w:author="Samane Shahpouri" w:date="2024-07-07T16:45:00Z" w16du:dateUtc="2024-07-07T14:45:00Z">
        <w:r w:rsidR="00CB467E">
          <w:t xml:space="preserve"> need</w:t>
        </w:r>
      </w:ins>
      <w:ins w:id="855" w:author="Samane Shahpouri" w:date="2024-07-07T16:47:00Z" w16du:dateUtc="2024-07-07T14:47:00Z">
        <w:r w:rsidR="00CB467E">
          <w:t>s</w:t>
        </w:r>
      </w:ins>
      <w:ins w:id="856" w:author="Samane Shahpouri" w:date="2024-07-07T16:45:00Z" w16du:dateUtc="2024-07-07T14:45:00Z">
        <w:r w:rsidR="00CB467E">
          <w:t xml:space="preserve"> to </w:t>
        </w:r>
      </w:ins>
      <w:ins w:id="857" w:author="Samane Shahpouri" w:date="2024-07-07T16:47:00Z" w16du:dateUtc="2024-07-07T14:47:00Z">
        <w:r w:rsidR="00CB467E">
          <w:t>adapt features for this new distribution</w:t>
        </w:r>
      </w:ins>
      <w:ins w:id="858" w:author="Samane Shahpouri" w:date="2024-07-07T16:45:00Z" w16du:dateUtc="2024-07-07T14:45:00Z">
        <w:r w:rsidR="00CB467E">
          <w:t>.</w:t>
        </w:r>
        <w:r w:rsidR="00CB467E" w:rsidRPr="00D47CC0">
          <w:rPr>
            <w:rFonts w:asciiTheme="majorBidi" w:hAnsiTheme="majorBidi" w:cstheme="majorBidi"/>
            <w:lang w:val="en-US"/>
          </w:rPr>
          <w:t xml:space="preserve"> </w:t>
        </w:r>
      </w:ins>
      <w:r w:rsidR="00662A9E" w:rsidRPr="00D47CC0">
        <w:rPr>
          <w:rFonts w:asciiTheme="majorBidi" w:hAnsiTheme="majorBidi" w:cstheme="majorBidi"/>
          <w:lang w:val="en-US"/>
        </w:rPr>
        <w:t xml:space="preserve">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del w:id="859" w:author="Samane Shahpouri" w:date="2024-07-08T17:42:00Z" w16du:dateUtc="2024-07-08T15:42:00Z">
        <w:r w:rsidR="0040105C" w:rsidRPr="00D47CC0" w:rsidDel="00AC5C2E">
          <w:rPr>
            <w:rFonts w:asciiTheme="majorBidi" w:hAnsiTheme="majorBidi" w:cstheme="majorBidi"/>
            <w:lang w:val="en-US"/>
          </w:rPr>
          <w:delText>9</w:delText>
        </w:r>
      </w:del>
      <w:ins w:id="860" w:author="Samane Shahpouri" w:date="2024-07-08T17:42:00Z" w16du:dateUtc="2024-07-08T15:42:00Z">
        <w:r w:rsidR="00AC5C2E">
          <w:rPr>
            <w:rFonts w:asciiTheme="majorBidi" w:hAnsiTheme="majorBidi" w:cstheme="majorBidi"/>
            <w:lang w:val="en-US"/>
          </w:rPr>
          <w:t>8</w:t>
        </w:r>
      </w:ins>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0"/>
                    <a:stretch>
                      <a:fillRect/>
                    </a:stretch>
                  </pic:blipFill>
                  <pic:spPr>
                    <a:xfrm>
                      <a:off x="0" y="0"/>
                      <a:ext cx="4094766" cy="2272853"/>
                    </a:xfrm>
                    <a:prstGeom prst="rect">
                      <a:avLst/>
                    </a:prstGeom>
                  </pic:spPr>
                </pic:pic>
              </a:graphicData>
            </a:graphic>
          </wp:inline>
        </w:drawing>
      </w:r>
    </w:p>
    <w:p w14:paraId="7998BC3F" w14:textId="25C38BB5" w:rsidR="00662A9E" w:rsidRDefault="00832AA7" w:rsidP="00507D2D">
      <w:pPr>
        <w:pStyle w:val="Caption"/>
        <w:rPr>
          <w:ins w:id="861" w:author="Samane Shahpouri" w:date="2024-07-08T17:51:00Z" w16du:dateUtc="2024-07-08T15:51:00Z"/>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8</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0E658CA6" w14:textId="77777777" w:rsidR="00164586" w:rsidRDefault="00164586" w:rsidP="00164586">
      <w:pPr>
        <w:rPr>
          <w:ins w:id="862" w:author="Samane Shahpouri" w:date="2024-07-08T17:51:00Z" w16du:dateUtc="2024-07-08T15:51:00Z"/>
          <w:lang w:val="en-US"/>
        </w:rPr>
      </w:pPr>
    </w:p>
    <w:p w14:paraId="1206413A" w14:textId="77777777" w:rsidR="00164586" w:rsidRPr="00164586" w:rsidRDefault="00164586" w:rsidP="00164586">
      <w:pPr>
        <w:rPr>
          <w:lang w:val="en-US"/>
        </w:rPr>
        <w:pPrChange w:id="863" w:author="Samane Shahpouri" w:date="2024-07-08T17:51:00Z" w16du:dateUtc="2024-07-08T15:51:00Z">
          <w:pPr>
            <w:pStyle w:val="Caption"/>
          </w:pPr>
        </w:pPrChange>
      </w:pPr>
    </w:p>
    <w:p w14:paraId="33E9CC14" w14:textId="6C358435" w:rsidR="006821AE" w:rsidRPr="00D47CC0" w:rsidRDefault="006821AE" w:rsidP="001E0755">
      <w:pPr>
        <w:pStyle w:val="Heading2"/>
        <w:rPr>
          <w:rFonts w:asciiTheme="majorBidi" w:hAnsiTheme="majorBidi" w:cstheme="majorBidi"/>
          <w:lang w:val="en-US"/>
        </w:rPr>
      </w:pPr>
      <w:bookmarkStart w:id="864" w:name="_Toc168472927"/>
      <w:bookmarkStart w:id="865" w:name="_Toc171278826"/>
      <w:r w:rsidRPr="00D47CC0">
        <w:rPr>
          <w:rFonts w:asciiTheme="majorBidi" w:hAnsiTheme="majorBidi" w:cstheme="majorBidi"/>
          <w:lang w:val="en-US"/>
        </w:rPr>
        <w:lastRenderedPageBreak/>
        <w:t>Quantitative evaluation:</w:t>
      </w:r>
      <w:bookmarkEnd w:id="864"/>
      <w:bookmarkEnd w:id="865"/>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73F3B142"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198219EB"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782503AF"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ins w:id="866" w:author="Samane Shahpouri" w:date="2024-07-07T16:34:00Z" w16du:dateUtc="2024-07-07T14:34:00Z">
                        <w:rPr>
                          <w:rFonts w:ascii="Cambria Math" w:hAnsi="Cambria Math"/>
                          <w:lang w:val="en-US"/>
                        </w:rPr>
                      </w:ins>
                    </m:ctrlPr>
                  </m:sSubPr>
                  <m:e>
                    <m:r>
                      <w:ins w:id="867" w:author="Samane Shahpouri" w:date="2024-07-07T16:34:00Z" w16du:dateUtc="2024-07-07T14:34:00Z">
                        <w:rPr>
                          <w:rFonts w:ascii="Cambria Math" w:hAnsi="Cambria Math"/>
                          <w:lang w:val="en-US"/>
                        </w:rPr>
                        <m:t>PET</m:t>
                      </w:ins>
                    </m:r>
                  </m:e>
                  <m:sub>
                    <m:r>
                      <w:ins w:id="868" w:author="Samane Shahpouri" w:date="2024-07-07T16:34:00Z" w16du:dateUtc="2024-07-07T14:34:00Z">
                        <w:rPr>
                          <w:rFonts w:ascii="Cambria Math" w:hAnsi="Cambria Math"/>
                          <w:lang w:val="en-US"/>
                        </w:rPr>
                        <m:t>pred</m:t>
                      </w:ins>
                    </m:r>
                  </m:sub>
                </m:sSub>
                <m:r>
                  <w:ins w:id="869" w:author="Samane Shahpouri" w:date="2024-07-07T16:35:00Z" w16du:dateUtc="2024-07-07T14:35:00Z">
                    <w:rPr>
                      <w:rFonts w:ascii="Cambria Math" w:hAnsi="Cambria Math"/>
                      <w:lang w:val="en-US"/>
                    </w:rPr>
                    <m:t>(v)</m:t>
                  </w:ins>
                </m:r>
                <m:sSub>
                  <m:sSubPr>
                    <m:ctrlPr>
                      <w:del w:id="870" w:author="Samane Shahpouri" w:date="2024-07-07T16:34:00Z" w16du:dateUtc="2024-07-07T14:34:00Z">
                        <w:rPr>
                          <w:rFonts w:ascii="Cambria Math" w:hAnsi="Cambria Math"/>
                          <w:lang w:val="en-US"/>
                        </w:rPr>
                      </w:del>
                    </m:ctrlPr>
                  </m:sSubPr>
                  <m:e>
                    <m:d>
                      <m:dPr>
                        <m:ctrlPr>
                          <w:del w:id="871" w:author="Samane Shahpouri" w:date="2024-07-07T16:34:00Z" w16du:dateUtc="2024-07-07T14:34:00Z">
                            <w:rPr>
                              <w:rFonts w:ascii="Cambria Math" w:hAnsi="Cambria Math"/>
                              <w:lang w:val="en-US"/>
                            </w:rPr>
                          </w:del>
                        </m:ctrlPr>
                      </m:dPr>
                      <m:e>
                        <m:sSub>
                          <m:sSubPr>
                            <m:ctrlPr>
                              <w:del w:id="872" w:author="Samane Shahpouri" w:date="2024-07-07T16:34:00Z" w16du:dateUtc="2024-07-07T14:34:00Z">
                                <w:rPr>
                                  <w:rFonts w:ascii="Cambria Math" w:hAnsi="Cambria Math"/>
                                  <w:lang w:val="en-US"/>
                                </w:rPr>
                              </w:del>
                            </m:ctrlPr>
                          </m:sSubPr>
                          <m:e>
                            <m:r>
                              <w:del w:id="873" w:author="Samane Shahpouri" w:date="2024-07-07T16:34:00Z" w16du:dateUtc="2024-07-07T14:34:00Z">
                                <w:rPr>
                                  <w:rFonts w:ascii="Cambria Math" w:hAnsi="Cambria Math"/>
                                  <w:lang w:val="en-US"/>
                                </w:rPr>
                                <m:t>PET</m:t>
                              </w:del>
                            </m:r>
                          </m:e>
                          <m:sub>
                            <m:r>
                              <w:del w:id="874" w:author="Samane Shahpouri" w:date="2024-07-07T16:34:00Z" w16du:dateUtc="2024-07-07T14:34:00Z">
                                <w:rPr>
                                  <w:rFonts w:ascii="Cambria Math" w:hAnsi="Cambria Math"/>
                                  <w:lang w:val="en-US"/>
                                </w:rPr>
                                <m:t>pred</m:t>
                              </w:del>
                            </m:r>
                          </m:sub>
                        </m:sSub>
                      </m:e>
                    </m:d>
                  </m:e>
                  <m:sub>
                    <m:r>
                      <w:del w:id="875" w:author="Samane Shahpouri" w:date="2024-07-07T16:34:00Z" w16du:dateUtc="2024-07-07T14:34:00Z">
                        <w:rPr>
                          <w:rFonts w:ascii="Cambria Math" w:hAnsi="Cambria Math"/>
                          <w:lang w:val="en-US"/>
                        </w:rPr>
                        <m:t>v</m:t>
                      </w:del>
                    </m:r>
                  </m:sub>
                </m:sSub>
                <m:r>
                  <w:rPr>
                    <w:rFonts w:ascii="Cambria Math" w:hAnsi="Cambria Math"/>
                    <w:lang w:val="en-US"/>
                  </w:rPr>
                  <m:t xml:space="preserve">- </m:t>
                </m:r>
                <m:sSub>
                  <m:sSubPr>
                    <m:ctrlPr>
                      <w:del w:id="876" w:author="Samane Shahpouri" w:date="2024-07-07T16:35:00Z" w16du:dateUtc="2024-07-07T14:35:00Z">
                        <w:rPr>
                          <w:rFonts w:ascii="Cambria Math" w:hAnsi="Cambria Math"/>
                          <w:lang w:val="en-US"/>
                        </w:rPr>
                      </w:del>
                    </m:ctrlPr>
                  </m:sSubPr>
                  <m:e>
                    <m:d>
                      <m:dPr>
                        <m:ctrlPr>
                          <w:del w:id="877" w:author="Samane Shahpouri" w:date="2024-07-07T16:35:00Z" w16du:dateUtc="2024-07-07T14:35:00Z">
                            <w:rPr>
                              <w:rFonts w:ascii="Cambria Math" w:hAnsi="Cambria Math"/>
                              <w:lang w:val="en-US"/>
                            </w:rPr>
                          </w:del>
                        </m:ctrlPr>
                      </m:dPr>
                      <m:e>
                        <m:sSub>
                          <m:sSubPr>
                            <m:ctrlPr>
                              <w:del w:id="878" w:author="Samane Shahpouri" w:date="2024-07-07T16:35:00Z" w16du:dateUtc="2024-07-07T14:35:00Z">
                                <w:rPr>
                                  <w:rFonts w:ascii="Cambria Math" w:hAnsi="Cambria Math"/>
                                  <w:lang w:val="en-US"/>
                                </w:rPr>
                              </w:del>
                            </m:ctrlPr>
                          </m:sSubPr>
                          <m:e>
                            <m:r>
                              <w:del w:id="879" w:author="Samane Shahpouri" w:date="2024-07-07T16:35:00Z" w16du:dateUtc="2024-07-07T14:35:00Z">
                                <w:rPr>
                                  <w:rFonts w:ascii="Cambria Math" w:hAnsi="Cambria Math"/>
                                  <w:lang w:val="en-US"/>
                                </w:rPr>
                                <m:t>PET</m:t>
                              </w:del>
                            </m:r>
                          </m:e>
                          <m:sub>
                            <m:r>
                              <w:del w:id="880" w:author="Samane Shahpouri" w:date="2024-07-07T16:35:00Z" w16du:dateUtc="2024-07-07T14:35:00Z">
                                <w:rPr>
                                  <w:rFonts w:ascii="Cambria Math" w:hAnsi="Cambria Math"/>
                                  <w:lang w:val="en-US"/>
                                </w:rPr>
                                <m:t>ref</m:t>
                              </w:del>
                            </m:r>
                          </m:sub>
                        </m:sSub>
                      </m:e>
                    </m:d>
                  </m:e>
                  <m:sub>
                    <m:r>
                      <w:del w:id="881" w:author="Samane Shahpouri" w:date="2024-07-07T16:35:00Z" w16du:dateUtc="2024-07-07T14:35:00Z">
                        <w:rPr>
                          <w:rFonts w:ascii="Cambria Math" w:hAnsi="Cambria Math"/>
                          <w:lang w:val="en-US"/>
                        </w:rPr>
                        <m:t>v</m:t>
                      </w:del>
                    </m:r>
                  </m:sub>
                </m:sSub>
                <m:sSub>
                  <m:sSubPr>
                    <m:ctrlPr>
                      <w:ins w:id="882" w:author="Samane Shahpouri" w:date="2024-07-07T16:35:00Z" w16du:dateUtc="2024-07-07T14:35:00Z">
                        <w:rPr>
                          <w:rFonts w:ascii="Cambria Math" w:hAnsi="Cambria Math"/>
                          <w:lang w:val="en-US"/>
                        </w:rPr>
                      </w:ins>
                    </m:ctrlPr>
                  </m:sSubPr>
                  <m:e>
                    <m:r>
                      <w:ins w:id="883" w:author="Samane Shahpouri" w:date="2024-07-07T16:35:00Z" w16du:dateUtc="2024-07-07T14:35:00Z">
                        <w:rPr>
                          <w:rFonts w:ascii="Cambria Math" w:hAnsi="Cambria Math"/>
                          <w:lang w:val="en-US"/>
                        </w:rPr>
                        <m:t>PET</m:t>
                      </w:ins>
                    </m:r>
                  </m:e>
                  <m:sub>
                    <m:r>
                      <w:ins w:id="884" w:author="Samane Shahpouri" w:date="2024-07-07T16:35:00Z" w16du:dateUtc="2024-07-07T14:35:00Z">
                        <w:rPr>
                          <w:rFonts w:ascii="Cambria Math" w:hAnsi="Cambria Math"/>
                          <w:lang w:val="en-US"/>
                        </w:rPr>
                        <m:t>ref</m:t>
                      </w:ins>
                    </m:r>
                  </m:sub>
                </m:sSub>
                <m:r>
                  <w:ins w:id="885" w:author="Samane Shahpouri" w:date="2024-07-07T16:35:00Z" w16du:dateUtc="2024-07-07T14:35:00Z">
                    <w:rPr>
                      <w:rFonts w:ascii="Cambria Math" w:hAnsi="Cambria Math"/>
                      <w:lang w:val="en-US"/>
                    </w:rPr>
                    <m:t>(v)</m:t>
                  </w:ins>
                </m:r>
              </m:num>
              <m:den>
                <m:sSub>
                  <m:sSubPr>
                    <m:ctrlPr>
                      <w:rPr>
                        <w:rFonts w:ascii="Cambria Math" w:hAnsi="Cambria Math"/>
                        <w:lang w:val="en-US"/>
                      </w:rPr>
                    </m:ctrlPr>
                  </m:sSubPr>
                  <m:e>
                    <m:r>
                      <w:ins w:id="886" w:author="Samane Shahpouri" w:date="2024-07-07T16:37:00Z" w16du:dateUtc="2024-07-07T14:37:00Z">
                        <w:rPr>
                          <w:rFonts w:ascii="Cambria Math" w:hAnsi="Cambria Math"/>
                          <w:lang w:val="en-US"/>
                        </w:rPr>
                        <m:t>PET</m:t>
                      </w:ins>
                    </m:r>
                    <m:d>
                      <m:dPr>
                        <m:ctrlPr>
                          <w:del w:id="887" w:author="Samane Shahpouri" w:date="2024-07-07T16:37:00Z" w16du:dateUtc="2024-07-07T14:37:00Z">
                            <w:rPr>
                              <w:rFonts w:ascii="Cambria Math" w:hAnsi="Cambria Math"/>
                              <w:lang w:val="en-US"/>
                            </w:rPr>
                          </w:del>
                        </m:ctrlPr>
                      </m:dPr>
                      <m:e>
                        <m:sSub>
                          <m:sSubPr>
                            <m:ctrlPr>
                              <w:del w:id="888" w:author="Samane Shahpouri" w:date="2024-07-07T16:37:00Z" w16du:dateUtc="2024-07-07T14:37:00Z">
                                <w:rPr>
                                  <w:rFonts w:ascii="Cambria Math" w:hAnsi="Cambria Math"/>
                                  <w:lang w:val="en-US"/>
                                </w:rPr>
                              </w:del>
                            </m:ctrlPr>
                          </m:sSubPr>
                          <m:e>
                            <m:r>
                              <w:del w:id="889" w:author="Samane Shahpouri" w:date="2024-07-07T16:37:00Z" w16du:dateUtc="2024-07-07T14:37:00Z">
                                <w:rPr>
                                  <w:rFonts w:ascii="Cambria Math" w:hAnsi="Cambria Math"/>
                                  <w:lang w:val="en-US"/>
                                </w:rPr>
                                <m:t>PET</m:t>
                              </w:del>
                            </m:r>
                          </m:e>
                          <m:sub>
                            <m:r>
                              <w:del w:id="890" w:author="Samane Shahpouri" w:date="2024-07-07T16:37:00Z" w16du:dateUtc="2024-07-07T14:37:00Z">
                                <w:rPr>
                                  <w:rFonts w:ascii="Cambria Math" w:hAnsi="Cambria Math"/>
                                  <w:lang w:val="en-US"/>
                                </w:rPr>
                                <m:t>ref</m:t>
                              </w:del>
                            </m:r>
                          </m:sub>
                        </m:sSub>
                      </m:e>
                    </m:d>
                  </m:e>
                  <m:sub>
                    <m:r>
                      <w:del w:id="891" w:author="Samane Shahpouri" w:date="2024-07-07T16:37:00Z" w16du:dateUtc="2024-07-07T14:37:00Z">
                        <w:rPr>
                          <w:rFonts w:ascii="Cambria Math" w:hAnsi="Cambria Math"/>
                          <w:lang w:val="en-US"/>
                        </w:rPr>
                        <m:t>v</m:t>
                      </w:del>
                    </m:r>
                    <m:r>
                      <w:ins w:id="892" w:author="Samane Shahpouri" w:date="2024-07-07T16:37:00Z" w16du:dateUtc="2024-07-07T14:37:00Z">
                        <w:rPr>
                          <w:rFonts w:ascii="Cambria Math" w:hAnsi="Cambria Math"/>
                          <w:lang w:val="en-US"/>
                        </w:rPr>
                        <m:t>ref</m:t>
                      </w:ins>
                    </m:r>
                  </m:sub>
                </m:sSub>
                <m:r>
                  <w:ins w:id="893" w:author="Samane Shahpouri" w:date="2024-07-07T16:37:00Z" w16du:dateUtc="2024-07-07T14:37:00Z">
                    <w:rPr>
                      <w:rFonts w:ascii="Cambria Math" w:hAnsi="Cambria Math"/>
                      <w:lang w:val="en-US"/>
                    </w:rPr>
                    <m:t>(</m:t>
                  </w:ins>
                </m:r>
                <m:r>
                  <w:ins w:id="894" w:author="Samane Shahpouri" w:date="2024-07-07T16:38:00Z" w16du:dateUtc="2024-07-07T14:38:00Z">
                    <w:rPr>
                      <w:rFonts w:ascii="Cambria Math" w:hAnsi="Cambria Math"/>
                      <w:lang w:val="en-US"/>
                    </w:rPr>
                    <m:t>v)</m:t>
                  </w:ins>
                </m:r>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368879FF"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ins w:id="895" w:author="Samane Shahpouri" w:date="2024-07-07T16:38:00Z" w16du:dateUtc="2024-07-07T14:38:00Z">
                            <w:rPr>
                              <w:rFonts w:ascii="Cambria Math" w:hAnsi="Cambria Math"/>
                              <w:lang w:val="en-US"/>
                            </w:rPr>
                          </w:ins>
                        </m:ctrlPr>
                      </m:sSubPr>
                      <m:e>
                        <m:r>
                          <w:ins w:id="896" w:author="Samane Shahpouri" w:date="2024-07-07T16:38:00Z" w16du:dateUtc="2024-07-07T14:38:00Z">
                            <w:rPr>
                              <w:rFonts w:ascii="Cambria Math" w:hAnsi="Cambria Math"/>
                              <w:lang w:val="en-US"/>
                            </w:rPr>
                            <m:t>(</m:t>
                          </w:ins>
                        </m:r>
                        <m:r>
                          <w:ins w:id="897" w:author="Samane Shahpouri" w:date="2024-07-07T16:38:00Z" w16du:dateUtc="2024-07-07T14:38:00Z">
                            <w:rPr>
                              <w:rFonts w:ascii="Cambria Math" w:hAnsi="Cambria Math"/>
                              <w:lang w:val="en-US"/>
                            </w:rPr>
                            <m:t>PET</m:t>
                          </w:ins>
                        </m:r>
                      </m:e>
                      <m:sub>
                        <m:r>
                          <w:ins w:id="898" w:author="Samane Shahpouri" w:date="2024-07-07T16:38:00Z" w16du:dateUtc="2024-07-07T14:38:00Z">
                            <w:rPr>
                              <w:rFonts w:ascii="Cambria Math" w:hAnsi="Cambria Math"/>
                              <w:lang w:val="en-US"/>
                            </w:rPr>
                            <m:t>pred</m:t>
                          </w:ins>
                        </m:r>
                      </m:sub>
                    </m:sSub>
                    <m:r>
                      <w:ins w:id="899" w:author="Samane Shahpouri" w:date="2024-07-07T16:38:00Z" w16du:dateUtc="2024-07-07T14:38:00Z">
                        <w:rPr>
                          <w:rFonts w:ascii="Cambria Math" w:hAnsi="Cambria Math"/>
                          <w:lang w:val="en-US"/>
                        </w:rPr>
                        <m:t xml:space="preserve">(v)- </m:t>
                      </w:ins>
                    </m:r>
                    <m:sSub>
                      <m:sSubPr>
                        <m:ctrlPr>
                          <w:ins w:id="900" w:author="Samane Shahpouri" w:date="2024-07-07T16:38:00Z" w16du:dateUtc="2024-07-07T14:38:00Z">
                            <w:rPr>
                              <w:rFonts w:ascii="Cambria Math" w:hAnsi="Cambria Math"/>
                              <w:lang w:val="en-US"/>
                            </w:rPr>
                          </w:ins>
                        </m:ctrlPr>
                      </m:sSubPr>
                      <m:e>
                        <m:r>
                          <w:ins w:id="901" w:author="Samane Shahpouri" w:date="2024-07-07T16:38:00Z" w16du:dateUtc="2024-07-07T14:38:00Z">
                            <w:rPr>
                              <w:rFonts w:ascii="Cambria Math" w:hAnsi="Cambria Math"/>
                              <w:lang w:val="en-US"/>
                            </w:rPr>
                            <m:t>PET</m:t>
                          </w:ins>
                        </m:r>
                      </m:e>
                      <m:sub>
                        <m:r>
                          <w:ins w:id="902" w:author="Samane Shahpouri" w:date="2024-07-07T16:38:00Z" w16du:dateUtc="2024-07-07T14:38:00Z">
                            <w:rPr>
                              <w:rFonts w:ascii="Cambria Math" w:hAnsi="Cambria Math"/>
                              <w:lang w:val="en-US"/>
                            </w:rPr>
                            <m:t>ref</m:t>
                          </w:ins>
                        </m:r>
                      </m:sub>
                    </m:sSub>
                    <m:r>
                      <w:ins w:id="903" w:author="Samane Shahpouri" w:date="2024-07-07T16:38:00Z" w16du:dateUtc="2024-07-07T14:38:00Z">
                        <w:rPr>
                          <w:rFonts w:ascii="Cambria Math" w:hAnsi="Cambria Math"/>
                          <w:lang w:val="en-US"/>
                        </w:rPr>
                        <m:t>(v)</m:t>
                      </w:ins>
                    </m:r>
                    <m:sSub>
                      <m:sSubPr>
                        <m:ctrlPr>
                          <w:del w:id="904" w:author="Samane Shahpouri" w:date="2024-07-07T16:38:00Z" w16du:dateUtc="2024-07-07T14:38:00Z">
                            <w:rPr>
                              <w:rFonts w:ascii="Cambria Math" w:hAnsi="Cambria Math"/>
                              <w:lang w:val="en-US"/>
                            </w:rPr>
                          </w:del>
                        </m:ctrlPr>
                      </m:sSubPr>
                      <m:e>
                        <m:r>
                          <w:del w:id="905" w:author="Samane Shahpouri" w:date="2024-07-07T16:38:00Z" w16du:dateUtc="2024-07-07T14:38:00Z">
                            <w:rPr>
                              <w:rFonts w:ascii="Cambria Math" w:hAnsi="Cambria Math"/>
                              <w:lang w:val="en-US"/>
                            </w:rPr>
                            <m:t>(</m:t>
                          </w:del>
                        </m:r>
                        <m:d>
                          <m:dPr>
                            <m:ctrlPr>
                              <w:del w:id="906" w:author="Samane Shahpouri" w:date="2024-07-07T16:38:00Z" w16du:dateUtc="2024-07-07T14:38:00Z">
                                <w:rPr>
                                  <w:rFonts w:ascii="Cambria Math" w:hAnsi="Cambria Math"/>
                                  <w:lang w:val="en-US"/>
                                </w:rPr>
                              </w:del>
                            </m:ctrlPr>
                          </m:dPr>
                          <m:e>
                            <m:sSub>
                              <m:sSubPr>
                                <m:ctrlPr>
                                  <w:del w:id="907" w:author="Samane Shahpouri" w:date="2024-07-07T16:38:00Z" w16du:dateUtc="2024-07-07T14:38:00Z">
                                    <w:rPr>
                                      <w:rFonts w:ascii="Cambria Math" w:hAnsi="Cambria Math"/>
                                      <w:lang w:val="en-US"/>
                                    </w:rPr>
                                  </w:del>
                                </m:ctrlPr>
                              </m:sSubPr>
                              <m:e>
                                <m:r>
                                  <w:del w:id="908" w:author="Samane Shahpouri" w:date="2024-07-07T16:38:00Z" w16du:dateUtc="2024-07-07T14:38:00Z">
                                    <w:rPr>
                                      <w:rFonts w:ascii="Cambria Math" w:hAnsi="Cambria Math"/>
                                      <w:lang w:val="en-US"/>
                                    </w:rPr>
                                    <m:t>PET</m:t>
                                  </w:del>
                                </m:r>
                              </m:e>
                              <m:sub>
                                <m:r>
                                  <w:del w:id="909" w:author="Samane Shahpouri" w:date="2024-07-07T16:38:00Z" w16du:dateUtc="2024-07-07T14:38:00Z">
                                    <w:rPr>
                                      <w:rFonts w:ascii="Cambria Math" w:hAnsi="Cambria Math"/>
                                      <w:lang w:val="en-US"/>
                                    </w:rPr>
                                    <m:t>pred</m:t>
                                  </w:del>
                                </m:r>
                              </m:sub>
                            </m:sSub>
                          </m:e>
                        </m:d>
                      </m:e>
                      <m:sub>
                        <m:r>
                          <w:del w:id="910" w:author="Samane Shahpouri" w:date="2024-07-07T16:38:00Z" w16du:dateUtc="2024-07-07T14:38:00Z">
                            <w:rPr>
                              <w:rFonts w:ascii="Cambria Math" w:hAnsi="Cambria Math"/>
                              <w:lang w:val="en-US"/>
                            </w:rPr>
                            <m:t>v</m:t>
                          </w:del>
                        </m:r>
                      </m:sub>
                    </m:sSub>
                    <m:r>
                      <w:del w:id="911" w:author="Samane Shahpouri" w:date="2024-07-07T16:38:00Z" w16du:dateUtc="2024-07-07T14:38:00Z">
                        <w:rPr>
                          <w:rFonts w:ascii="Cambria Math" w:hAnsi="Cambria Math"/>
                          <w:lang w:val="en-US"/>
                        </w:rPr>
                        <m:t xml:space="preserve">- </m:t>
                      </w:del>
                    </m:r>
                    <m:sSub>
                      <m:sSubPr>
                        <m:ctrlPr>
                          <w:del w:id="912" w:author="Samane Shahpouri" w:date="2024-07-07T16:38:00Z" w16du:dateUtc="2024-07-07T14:38:00Z">
                            <w:rPr>
                              <w:rFonts w:ascii="Cambria Math" w:hAnsi="Cambria Math"/>
                              <w:lang w:val="en-US"/>
                            </w:rPr>
                          </w:del>
                        </m:ctrlPr>
                      </m:sSubPr>
                      <m:e>
                        <m:d>
                          <m:dPr>
                            <m:ctrlPr>
                              <w:del w:id="913" w:author="Samane Shahpouri" w:date="2024-07-07T16:38:00Z" w16du:dateUtc="2024-07-07T14:38:00Z">
                                <w:rPr>
                                  <w:rFonts w:ascii="Cambria Math" w:hAnsi="Cambria Math"/>
                                  <w:lang w:val="en-US"/>
                                </w:rPr>
                              </w:del>
                            </m:ctrlPr>
                          </m:dPr>
                          <m:e>
                            <m:sSub>
                              <m:sSubPr>
                                <m:ctrlPr>
                                  <w:del w:id="914" w:author="Samane Shahpouri" w:date="2024-07-07T16:38:00Z" w16du:dateUtc="2024-07-07T14:38:00Z">
                                    <w:rPr>
                                      <w:rFonts w:ascii="Cambria Math" w:hAnsi="Cambria Math"/>
                                      <w:lang w:val="en-US"/>
                                    </w:rPr>
                                  </w:del>
                                </m:ctrlPr>
                              </m:sSubPr>
                              <m:e>
                                <m:r>
                                  <w:del w:id="915" w:author="Samane Shahpouri" w:date="2024-07-07T16:38:00Z" w16du:dateUtc="2024-07-07T14:38:00Z">
                                    <w:rPr>
                                      <w:rFonts w:ascii="Cambria Math" w:hAnsi="Cambria Math"/>
                                      <w:lang w:val="en-US"/>
                                    </w:rPr>
                                    <m:t>PET</m:t>
                                  </w:del>
                                </m:r>
                              </m:e>
                              <m:sub>
                                <m:r>
                                  <w:del w:id="916" w:author="Samane Shahpouri" w:date="2024-07-07T16:38:00Z" w16du:dateUtc="2024-07-07T14:38:00Z">
                                    <w:rPr>
                                      <w:rFonts w:ascii="Cambria Math" w:hAnsi="Cambria Math"/>
                                      <w:lang w:val="en-US"/>
                                    </w:rPr>
                                    <m:t>ref</m:t>
                                  </w:del>
                                </m:r>
                              </m:sub>
                            </m:sSub>
                          </m:e>
                        </m:d>
                      </m:e>
                      <m:sub>
                        <m:r>
                          <w:del w:id="917" w:author="Samane Shahpouri" w:date="2024-07-07T16:38:00Z" w16du:dateUtc="2024-07-07T14:38:00Z">
                            <w:rPr>
                              <w:rFonts w:ascii="Cambria Math" w:hAnsi="Cambria Math"/>
                              <w:lang w:val="en-US"/>
                            </w:rPr>
                            <m:t>v</m:t>
                          </w:del>
                        </m:r>
                      </m:sub>
                    </m:sSub>
                    <m:r>
                      <w:rPr>
                        <w:rFonts w:ascii="Cambria Math" w:hAnsi="Cambria Math"/>
                        <w:lang w:val="en-US"/>
                      </w:rPr>
                      <m:t>)</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2D33BF">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279670D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tot refers to the total number of voxels,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44764460"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Index (SSIM):</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6F30618D"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918" w:name="_Toc168472928"/>
      <w:bookmarkStart w:id="919" w:name="_Toc171278827"/>
      <w:r w:rsidRPr="00D47CC0">
        <w:rPr>
          <w:rFonts w:asciiTheme="majorBidi" w:hAnsiTheme="majorBidi" w:cstheme="majorBidi"/>
          <w:lang w:val="en-US"/>
        </w:rPr>
        <w:lastRenderedPageBreak/>
        <w:t>Results</w:t>
      </w:r>
      <w:bookmarkEnd w:id="918"/>
      <w:bookmarkEnd w:id="919"/>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920" w:name="_Toc168472929"/>
      <w:bookmarkStart w:id="921" w:name="_Toc171278828"/>
      <w:r w:rsidRPr="00D47CC0">
        <w:rPr>
          <w:rFonts w:asciiTheme="majorBidi" w:hAnsiTheme="majorBidi" w:cstheme="majorBidi"/>
          <w:lang w:val="en-US"/>
        </w:rPr>
        <w:t>Quantitative assessment</w:t>
      </w:r>
      <w:bookmarkEnd w:id="920"/>
      <w:bookmarkEnd w:id="921"/>
    </w:p>
    <w:p w14:paraId="35B33419" w14:textId="77777777" w:rsidR="00C66FB1" w:rsidRPr="00D47CC0" w:rsidRDefault="00C66FB1" w:rsidP="00D804A5">
      <w:pPr>
        <w:rPr>
          <w:rFonts w:asciiTheme="majorBidi" w:hAnsiTheme="majorBidi" w:cstheme="majorBidi"/>
          <w:lang w:val="en-US"/>
        </w:rPr>
      </w:pPr>
    </w:p>
    <w:p w14:paraId="5A2A4EC6" w14:textId="4E24D23C" w:rsidR="003715D6" w:rsidRPr="00D47CC0" w:rsidRDefault="003715D6" w:rsidP="001E0755">
      <w:pPr>
        <w:pStyle w:val="Heading3"/>
        <w:rPr>
          <w:rFonts w:asciiTheme="majorBidi" w:hAnsiTheme="majorBidi" w:cstheme="majorBidi"/>
          <w:lang w:val="en-US"/>
        </w:rPr>
      </w:pPr>
      <w:bookmarkStart w:id="922" w:name="_Toc168472930"/>
      <w:bookmarkStart w:id="923" w:name="_Toc171278829"/>
      <w:r w:rsidRPr="00D47CC0">
        <w:rPr>
          <w:rFonts w:asciiTheme="majorBidi" w:hAnsiTheme="majorBidi" w:cstheme="majorBidi"/>
          <w:lang w:val="en-US"/>
        </w:rPr>
        <w:t>Cross-Cent</w:t>
      </w:r>
      <w:r w:rsidR="009239C2">
        <w:rPr>
          <w:rFonts w:asciiTheme="majorBidi" w:hAnsiTheme="majorBidi" w:cstheme="majorBidi"/>
          <w:lang w:val="en-US"/>
        </w:rPr>
        <w:t>er</w:t>
      </w:r>
      <w:r w:rsidRPr="00D47CC0">
        <w:rPr>
          <w:rFonts w:asciiTheme="majorBidi" w:hAnsiTheme="majorBidi" w:cstheme="majorBidi"/>
          <w:lang w:val="en-US"/>
        </w:rPr>
        <w:t xml:space="preserve"> Results:</w:t>
      </w:r>
      <w:bookmarkEnd w:id="922"/>
      <w:bookmarkEnd w:id="923"/>
    </w:p>
    <w:p w14:paraId="420AF7C8" w14:textId="46AD88E2" w:rsidR="003715D6" w:rsidRPr="00D47CC0" w:rsidRDefault="009231CA" w:rsidP="00D804A5">
      <w:pPr>
        <w:rPr>
          <w:rFonts w:asciiTheme="majorBidi" w:hAnsiTheme="majorBidi" w:cstheme="majorBidi"/>
          <w:lang w:val="en-US"/>
        </w:rPr>
      </w:pPr>
      <w:r>
        <w:rPr>
          <w:rFonts w:asciiTheme="majorBidi" w:hAnsiTheme="majorBidi" w:cstheme="majorBidi"/>
          <w:lang w:val="en-US"/>
        </w:rPr>
        <w:t xml:space="preserve">This section evaluated the two proposed DL algorithms on the </w:t>
      </w:r>
      <w:r w:rsidRPr="00AC5C2E">
        <w:rPr>
          <w:rFonts w:asciiTheme="majorBidi" w:hAnsiTheme="majorBidi" w:cstheme="majorBidi"/>
          <w:vertAlign w:val="superscript"/>
          <w:lang w:val="en-US"/>
          <w:rPrChange w:id="924" w:author="Samane Shahpouri" w:date="2024-07-08T17:43:00Z" w16du:dateUtc="2024-07-08T15:43:00Z">
            <w:rPr>
              <w:rFonts w:asciiTheme="majorBidi" w:hAnsiTheme="majorBidi" w:cstheme="majorBidi"/>
              <w:lang w:val="en-US"/>
            </w:rPr>
          </w:rPrChange>
        </w:rPr>
        <w:t>68</w:t>
      </w:r>
      <w:r>
        <w:rPr>
          <w:rFonts w:asciiTheme="majorBidi" w:hAnsiTheme="majorBidi" w:cstheme="majorBidi"/>
          <w:lang w:val="en-US"/>
        </w:rPr>
        <w:t>Ga-PET dataset (IMCM and ADCM)</w:t>
      </w:r>
      <w:r w:rsidR="007650BE"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007650BE"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007650BE" w:rsidRPr="00D47CC0">
        <w:rPr>
          <w:rFonts w:asciiTheme="majorBidi" w:hAnsiTheme="majorBidi" w:cstheme="majorBidi"/>
          <w:lang w:val="en-US"/>
        </w:rPr>
        <w:t xml:space="preserve">Figure </w:t>
      </w:r>
      <w:del w:id="925" w:author="Samane Shahpouri" w:date="2024-07-08T17:43:00Z" w16du:dateUtc="2024-07-08T15:43:00Z">
        <w:r w:rsidR="007650BE" w:rsidRPr="00D47CC0" w:rsidDel="00AC5C2E">
          <w:rPr>
            <w:rFonts w:asciiTheme="majorBidi" w:hAnsiTheme="majorBidi" w:cstheme="majorBidi"/>
            <w:lang w:val="en-US"/>
          </w:rPr>
          <w:delText xml:space="preserve">6 </w:delText>
        </w:r>
      </w:del>
      <w:ins w:id="926" w:author="Samane Shahpouri" w:date="2024-07-08T17:43:00Z" w16du:dateUtc="2024-07-08T15:43:00Z">
        <w:r w:rsidR="00AC5C2E">
          <w:rPr>
            <w:rFonts w:asciiTheme="majorBidi" w:hAnsiTheme="majorBidi" w:cstheme="majorBidi"/>
            <w:lang w:val="en-US"/>
          </w:rPr>
          <w:t>9</w:t>
        </w:r>
        <w:r w:rsidR="00AC5C2E" w:rsidRPr="00D47CC0">
          <w:rPr>
            <w:rFonts w:asciiTheme="majorBidi" w:hAnsiTheme="majorBidi" w:cstheme="majorBidi"/>
            <w:lang w:val="en-US"/>
          </w:rPr>
          <w:t xml:space="preserve"> </w:t>
        </w:r>
      </w:ins>
      <w:r w:rsidR="007650BE" w:rsidRPr="00D47CC0">
        <w:rPr>
          <w:rFonts w:asciiTheme="majorBidi" w:hAnsiTheme="majorBidi" w:cstheme="majorBidi"/>
          <w:lang w:val="en-US"/>
        </w:rPr>
        <w:t>displays the quantitative accuracy of the deep learning-based images compared to the ground-truth</w:t>
      </w:r>
      <w:r w:rsidR="00211C63"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MAC images for internal and external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The </w:t>
      </w:r>
      <w:ins w:id="927" w:author="Samane Shahpouri" w:date="2024-07-07T18:15:00Z" w16du:dateUtc="2024-07-07T16:15:00Z">
        <w:r w:rsidR="00967875">
          <w:rPr>
            <w:rFonts w:asciiTheme="majorBidi" w:hAnsiTheme="majorBidi" w:cstheme="majorBidi"/>
            <w:lang w:val="en-US"/>
          </w:rPr>
          <w:t xml:space="preserve">visualization of </w:t>
        </w:r>
      </w:ins>
      <w:del w:id="928" w:author="Samane Shahpouri" w:date="2024-07-07T18:15:00Z" w16du:dateUtc="2024-07-07T16:15:00Z">
        <w:r w:rsidR="007650BE" w:rsidRPr="00D47CC0" w:rsidDel="00967875">
          <w:rPr>
            <w:rFonts w:asciiTheme="majorBidi" w:hAnsiTheme="majorBidi" w:cstheme="majorBidi"/>
            <w:lang w:val="en-US"/>
          </w:rPr>
          <w:delText xml:space="preserve">results </w:delText>
        </w:r>
      </w:del>
      <w:ins w:id="929" w:author="Samane Shahpouri" w:date="2024-07-07T18:15:00Z" w16du:dateUtc="2024-07-07T16:15:00Z">
        <w:r w:rsidR="00967875">
          <w:rPr>
            <w:rFonts w:asciiTheme="majorBidi" w:hAnsiTheme="majorBidi" w:cstheme="majorBidi"/>
            <w:lang w:val="en-US"/>
          </w:rPr>
          <w:t>DL images to the expert</w:t>
        </w:r>
        <w:r w:rsidR="00967875" w:rsidRPr="00D47CC0">
          <w:rPr>
            <w:rFonts w:asciiTheme="majorBidi" w:hAnsiTheme="majorBidi" w:cstheme="majorBidi"/>
            <w:lang w:val="en-US"/>
          </w:rPr>
          <w:t xml:space="preserve"> </w:t>
        </w:r>
      </w:ins>
      <w:r w:rsidR="007650BE" w:rsidRPr="00D47CC0">
        <w:rPr>
          <w:rFonts w:asciiTheme="majorBidi" w:hAnsiTheme="majorBidi" w:cstheme="majorBidi"/>
          <w:lang w:val="en-US"/>
        </w:rPr>
        <w:t xml:space="preserve">demonstrate that both </w:t>
      </w:r>
      <w:del w:id="930" w:author="Samane Shahpouri" w:date="2024-07-07T18:15:00Z" w16du:dateUtc="2024-07-07T16:15:00Z">
        <w:r w:rsidR="007650BE" w:rsidRPr="00D47CC0" w:rsidDel="00967875">
          <w:rPr>
            <w:rFonts w:asciiTheme="majorBidi" w:hAnsiTheme="majorBidi" w:cstheme="majorBidi"/>
            <w:lang w:val="en-US"/>
          </w:rPr>
          <w:delText xml:space="preserve">DL </w:delText>
        </w:r>
      </w:del>
      <w:r w:rsidR="007650BE" w:rsidRPr="00D47CC0">
        <w:rPr>
          <w:rFonts w:asciiTheme="majorBidi" w:hAnsiTheme="majorBidi" w:cstheme="majorBidi"/>
          <w:lang w:val="en-US"/>
        </w:rPr>
        <w:t>methods effectively performed some degree of attenuation and scattering correction across these cent</w:t>
      </w:r>
      <w:r w:rsidR="00B11C7D" w:rsidRPr="00D47CC0">
        <w:rPr>
          <w:rFonts w:asciiTheme="majorBidi" w:hAnsiTheme="majorBidi" w:cstheme="majorBidi"/>
          <w:lang w:val="en-US"/>
        </w:rPr>
        <w:t>er</w:t>
      </w:r>
      <w:r w:rsidR="007650BE" w:rsidRPr="00D47CC0">
        <w:rPr>
          <w:rFonts w:asciiTheme="majorBidi" w:hAnsiTheme="majorBidi" w:cstheme="majorBidi"/>
          <w:lang w:val="en-US"/>
        </w:rPr>
        <w:t xml:space="preserve">s. </w:t>
      </w:r>
      <w:ins w:id="931" w:author="Samane Shahpouri" w:date="2024-07-07T18:13:00Z" w16du:dateUtc="2024-07-07T16:13:00Z">
        <w:r w:rsidR="00967875">
          <w:t xml:space="preserve">The </w:t>
        </w:r>
      </w:ins>
      <w:ins w:id="932" w:author="Samane Shahpouri" w:date="2024-07-07T18:16:00Z" w16du:dateUtc="2024-07-07T16:16:00Z">
        <w:r w:rsidR="00967875">
          <w:t xml:space="preserve">statistical assessment </w:t>
        </w:r>
      </w:ins>
      <w:ins w:id="933" w:author="Samane Shahpouri" w:date="2024-07-07T18:13:00Z" w16du:dateUtc="2024-07-07T16:13:00Z">
        <w:r w:rsidR="00967875">
          <w:t xml:space="preserve">showed that </w:t>
        </w:r>
      </w:ins>
      <w:ins w:id="934" w:author="Samane Shahpouri" w:date="2024-07-07T18:16:00Z" w16du:dateUtc="2024-07-07T16:16:00Z">
        <w:r w:rsidR="00967875">
          <w:t>IMCM</w:t>
        </w:r>
      </w:ins>
      <w:ins w:id="935" w:author="Samane Shahpouri" w:date="2024-07-07T18:13:00Z" w16du:dateUtc="2024-07-07T16:13:00Z">
        <w:r w:rsidR="00967875">
          <w:t xml:space="preserve"> outperformed </w:t>
        </w:r>
      </w:ins>
      <w:ins w:id="936" w:author="Samane Shahpouri" w:date="2024-07-07T18:16:00Z" w16du:dateUtc="2024-07-07T16:16:00Z">
        <w:r w:rsidR="00967875">
          <w:t>ADCM</w:t>
        </w:r>
      </w:ins>
      <w:ins w:id="937" w:author="Samane Shahpouri" w:date="2024-07-07T18:13:00Z" w16du:dateUtc="2024-07-07T16:13:00Z">
        <w:r w:rsidR="00967875">
          <w:t xml:space="preserve"> (p-value&lt;0.0</w:t>
        </w:r>
      </w:ins>
      <w:ins w:id="938" w:author="Samane Shahpouri" w:date="2024-07-07T18:16:00Z" w16du:dateUtc="2024-07-07T16:16:00Z">
        <w:r w:rsidR="00967875">
          <w:t>2</w:t>
        </w:r>
      </w:ins>
      <w:ins w:id="939" w:author="Samane Shahpouri" w:date="2024-07-07T18:13:00Z" w16du:dateUtc="2024-07-07T16:13:00Z">
        <w:r w:rsidR="00967875">
          <w:t>).</w:t>
        </w:r>
        <w:r w:rsidR="00967875" w:rsidRPr="00B653BA">
          <w:rPr>
            <w:rFonts w:asciiTheme="majorBidi" w:hAnsiTheme="majorBidi" w:cstheme="majorBidi"/>
            <w:lang w:val="en-US"/>
          </w:rPr>
          <w:t xml:space="preserve"> </w:t>
        </w:r>
      </w:ins>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1"/>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3"/>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5"/>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6"/>
                          <a:stretch>
                            <a:fillRect/>
                          </a:stretch>
                        </pic:blipFill>
                        <pic:spPr>
                          <a:xfrm>
                            <a:off x="0" y="0"/>
                            <a:ext cx="1936552" cy="1440000"/>
                          </a:xfrm>
                          <a:prstGeom prst="rect">
                            <a:avLst/>
                          </a:prstGeom>
                        </pic:spPr>
                      </pic:pic>
                    </a:graphicData>
                  </a:graphic>
                </wp:inline>
              </w:drawing>
            </w:r>
          </w:p>
        </w:tc>
      </w:tr>
    </w:tbl>
    <w:p w14:paraId="4AB31E1B" w14:textId="68F59258" w:rsidR="003715D6" w:rsidRDefault="002C5F91" w:rsidP="00507D2D">
      <w:pPr>
        <w:pStyle w:val="Caption"/>
        <w:rPr>
          <w:ins w:id="940" w:author="Samane Shahpouri" w:date="2024-07-08T17:52:00Z" w16du:dateUtc="2024-07-08T15:52:00Z"/>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9</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7BB851AE" w14:textId="77777777" w:rsidR="00164586" w:rsidRDefault="00164586" w:rsidP="00164586">
      <w:pPr>
        <w:rPr>
          <w:ins w:id="941" w:author="Samane Shahpouri" w:date="2024-07-08T17:52:00Z" w16du:dateUtc="2024-07-08T15:52:00Z"/>
          <w:lang w:val="en-US"/>
        </w:rPr>
      </w:pPr>
    </w:p>
    <w:p w14:paraId="78C23467" w14:textId="77777777" w:rsidR="00164586" w:rsidRDefault="00164586" w:rsidP="00164586">
      <w:pPr>
        <w:rPr>
          <w:ins w:id="942" w:author="Samane Shahpouri" w:date="2024-07-08T17:52:00Z" w16du:dateUtc="2024-07-08T15:52:00Z"/>
          <w:lang w:val="en-US"/>
        </w:rPr>
      </w:pPr>
    </w:p>
    <w:p w14:paraId="08D06C4E" w14:textId="77777777" w:rsidR="00164586" w:rsidRPr="00164586" w:rsidRDefault="00164586" w:rsidP="00164586">
      <w:pPr>
        <w:rPr>
          <w:lang w:val="en-US"/>
        </w:rPr>
        <w:pPrChange w:id="943" w:author="Samane Shahpouri" w:date="2024-07-08T17:52:00Z" w16du:dateUtc="2024-07-08T15:52:00Z">
          <w:pPr>
            <w:pStyle w:val="Caption"/>
          </w:pPr>
        </w:pPrChange>
      </w:pPr>
    </w:p>
    <w:p w14:paraId="7C2CE60B" w14:textId="754CE8B8" w:rsidR="003913D8" w:rsidRDefault="007650BE" w:rsidP="003913D8">
      <w:pPr>
        <w:rPr>
          <w:ins w:id="944" w:author="Samane Shahpouri" w:date="2024-07-08T17:34:00Z" w16du:dateUtc="2024-07-08T15:34:00Z"/>
          <w:rFonts w:asciiTheme="majorBidi" w:hAnsiTheme="majorBidi" w:cstheme="majorBidi"/>
          <w:lang w:val="en-US"/>
        </w:rPr>
      </w:pPr>
      <w:r w:rsidRPr="007E0165">
        <w:rPr>
          <w:rFonts w:asciiTheme="majorBidi" w:hAnsiTheme="majorBidi" w:cstheme="majorBidi"/>
          <w:lang w:val="en-US"/>
        </w:rPr>
        <w:lastRenderedPageBreak/>
        <w:t xml:space="preserve">For the external </w:t>
      </w:r>
      <w:r w:rsidR="00E16649" w:rsidRPr="00B653BA">
        <w:rPr>
          <w:rFonts w:asciiTheme="majorBidi" w:hAnsiTheme="majorBidi" w:cstheme="majorBidi"/>
          <w:lang w:val="en-US"/>
        </w:rPr>
        <w:t xml:space="preserve">center, ADCM yielded a ME of -0.63±0.96 </w:t>
      </w:r>
      <w:del w:id="945" w:author="Samane Shahpouri" w:date="2024-07-08T17:35:00Z" w16du:dateUtc="2024-07-08T15:35:00Z">
        <w:r w:rsidR="00E16649" w:rsidRPr="00B653BA" w:rsidDel="003913D8">
          <w:rPr>
            <w:rFonts w:asciiTheme="majorBidi" w:hAnsiTheme="majorBidi" w:cstheme="majorBidi"/>
            <w:lang w:val="en-US"/>
          </w:rPr>
          <w:delText>(CI 95%: -1.23 to -0.03</w:delText>
        </w:r>
      </w:del>
      <w:del w:id="946" w:author="Samane Shahpouri" w:date="2024-07-08T17:34:00Z" w16du:dateUtc="2024-07-08T15:34:00Z">
        <w:r w:rsidR="00E16649" w:rsidRPr="00B653BA" w:rsidDel="003913D8">
          <w:rPr>
            <w:rFonts w:asciiTheme="majorBidi" w:hAnsiTheme="majorBidi" w:cstheme="majorBidi"/>
            <w:lang w:val="en-US"/>
          </w:rPr>
          <w:delText xml:space="preserve">), </w:delText>
        </w:r>
      </w:del>
      <w:ins w:id="947" w:author="Samane Shahpouri" w:date="2024-07-08T17:34:00Z" w16du:dateUtc="2024-07-08T15:34:00Z">
        <w:r w:rsidR="003913D8">
          <w:rPr>
            <w:rFonts w:asciiTheme="majorBidi" w:hAnsiTheme="majorBidi" w:cstheme="majorBidi"/>
            <w:lang w:val="en-US"/>
          </w:rPr>
          <w:t>and</w:t>
        </w:r>
        <w:r w:rsidR="003913D8" w:rsidRPr="00B653BA">
          <w:rPr>
            <w:rFonts w:asciiTheme="majorBidi" w:hAnsiTheme="majorBidi" w:cstheme="majorBidi"/>
            <w:lang w:val="en-US"/>
          </w:rPr>
          <w:t xml:space="preserve"> </w:t>
        </w:r>
      </w:ins>
      <w:r w:rsidR="00E16649" w:rsidRPr="00B653BA">
        <w:rPr>
          <w:rFonts w:asciiTheme="majorBidi" w:hAnsiTheme="majorBidi" w:cstheme="majorBidi"/>
          <w:lang w:val="en-US"/>
        </w:rPr>
        <w:t>a</w:t>
      </w:r>
      <w:del w:id="948" w:author="Samane Shahpouri" w:date="2024-07-08T17:34:00Z" w16du:dateUtc="2024-07-08T15:34:00Z">
        <w:r w:rsidR="00E16649" w:rsidRPr="00B653BA" w:rsidDel="003913D8">
          <w:rPr>
            <w:rFonts w:asciiTheme="majorBidi" w:hAnsiTheme="majorBidi" w:cstheme="majorBidi"/>
            <w:lang w:val="en-US"/>
          </w:rPr>
          <w:delText>n</w:delText>
        </w:r>
      </w:del>
      <w:r w:rsidRPr="007E0165">
        <w:rPr>
          <w:rFonts w:asciiTheme="majorBidi" w:hAnsiTheme="majorBidi" w:cstheme="majorBidi"/>
          <w:lang w:val="en-US"/>
        </w:rPr>
        <w:t xml:space="preserve"> MAE of 3.072</w:t>
      </w:r>
      <w:r w:rsidRPr="001B22F8">
        <w:rPr>
          <w:rFonts w:asciiTheme="majorBidi" w:hAnsiTheme="majorBidi" w:cstheme="majorBidi"/>
          <w:lang w:val="en-US"/>
        </w:rPr>
        <w:t>±1.01</w:t>
      </w:r>
      <w:del w:id="949" w:author="Samane Shahpouri" w:date="2024-07-08T17:35:00Z" w16du:dateUtc="2024-07-08T15:35:00Z">
        <w:r w:rsidRPr="001B22F8" w:rsidDel="003913D8">
          <w:rPr>
            <w:rFonts w:asciiTheme="majorBidi" w:hAnsiTheme="majorBidi" w:cstheme="majorBidi"/>
            <w:lang w:val="en-US"/>
          </w:rPr>
          <w:delText xml:space="preserve"> (CI 95%: 2.81 to 3.3</w:delText>
        </w:r>
        <w:r w:rsidR="001B22F8" w:rsidDel="003913D8">
          <w:rPr>
            <w:rFonts w:asciiTheme="majorBidi" w:hAnsiTheme="majorBidi" w:cstheme="majorBidi"/>
            <w:lang w:val="en-US"/>
          </w:rPr>
          <w:delText>3</w:delText>
        </w:r>
      </w:del>
      <w:del w:id="950" w:author="Samane Shahpouri" w:date="2024-07-08T17:34:00Z" w16du:dateUtc="2024-07-08T15:34:00Z">
        <w:r w:rsidRPr="001B22F8" w:rsidDel="003913D8">
          <w:rPr>
            <w:rFonts w:asciiTheme="majorBidi" w:hAnsiTheme="majorBidi" w:cstheme="majorBidi"/>
            <w:lang w:val="en-US"/>
          </w:rPr>
          <w:delText>), and a RE of -8.1</w:delText>
        </w:r>
        <w:r w:rsidR="007E0165" w:rsidDel="003913D8">
          <w:rPr>
            <w:rFonts w:asciiTheme="majorBidi" w:hAnsiTheme="majorBidi" w:cstheme="majorBidi"/>
            <w:lang w:val="en-US"/>
          </w:rPr>
          <w:delText>4</w:delText>
        </w:r>
        <w:r w:rsidRPr="001B22F8" w:rsidDel="003913D8">
          <w:rPr>
            <w:rFonts w:asciiTheme="majorBidi" w:hAnsiTheme="majorBidi" w:cstheme="majorBidi"/>
            <w:lang w:val="en-US"/>
          </w:rPr>
          <w:delText>±27.36% (CI 95%: -21.76 to 5.48</w:delText>
        </w:r>
      </w:del>
      <w:del w:id="951" w:author="Samane Shahpouri" w:date="2024-07-08T17:35:00Z" w16du:dateUtc="2024-07-08T15:35:00Z">
        <w:r w:rsidRPr="001B22F8" w:rsidDel="003913D8">
          <w:rPr>
            <w:rFonts w:asciiTheme="majorBidi" w:hAnsiTheme="majorBidi" w:cstheme="majorBidi"/>
            <w:lang w:val="en-US"/>
          </w:rPr>
          <w:delText>)</w:delText>
        </w:r>
      </w:del>
      <w:r w:rsidRPr="001B22F8">
        <w:rPr>
          <w:rFonts w:asciiTheme="majorBidi" w:hAnsiTheme="majorBidi" w:cstheme="majorBidi"/>
          <w:lang w:val="en-US"/>
        </w:rPr>
        <w:t>.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w:t>
      </w:r>
      <w:del w:id="952" w:author="Samane Shahpouri" w:date="2024-07-08T17:35:00Z" w16du:dateUtc="2024-07-08T15:35:00Z">
        <w:r w:rsidR="00B11C7D" w:rsidRPr="001B22F8" w:rsidDel="003913D8">
          <w:rPr>
            <w:rFonts w:asciiTheme="majorBidi" w:hAnsiTheme="majorBidi" w:cstheme="majorBidi"/>
            <w:lang w:val="en-US"/>
          </w:rPr>
          <w:delText xml:space="preserve">(CI 95%: -2.80 to -0.87) </w:delText>
        </w:r>
      </w:del>
      <w:r w:rsidR="00B11C7D" w:rsidRPr="001B22F8">
        <w:rPr>
          <w:rFonts w:asciiTheme="majorBidi" w:hAnsiTheme="majorBidi" w:cstheme="majorBidi"/>
          <w:lang w:val="en-US"/>
        </w:rPr>
        <w:t>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w:t>
      </w:r>
      <w:ins w:id="953" w:author="Samane Shahpouri" w:date="2024-07-08T17:35:00Z" w16du:dateUtc="2024-07-08T15:35:00Z">
        <w:r w:rsidR="003913D8">
          <w:rPr>
            <w:rFonts w:asciiTheme="majorBidi" w:hAnsiTheme="majorBidi" w:cstheme="majorBidi"/>
            <w:lang w:val="en-US"/>
          </w:rPr>
          <w:t>.</w:t>
        </w:r>
      </w:ins>
      <w:del w:id="954" w:author="Samane Shahpouri" w:date="2024-07-08T17:35:00Z" w16du:dateUtc="2024-07-08T15:35:00Z">
        <w:r w:rsidRPr="001B22F8" w:rsidDel="003913D8">
          <w:rPr>
            <w:rFonts w:asciiTheme="majorBidi" w:hAnsiTheme="majorBidi" w:cstheme="majorBidi"/>
            <w:lang w:val="en-US"/>
          </w:rPr>
          <w:delText xml:space="preserve"> (CI 95%: 2.3</w:delText>
        </w:r>
        <w:r w:rsidR="001B22F8" w:rsidDel="003913D8">
          <w:rPr>
            <w:rFonts w:asciiTheme="majorBidi" w:hAnsiTheme="majorBidi" w:cstheme="majorBidi"/>
            <w:lang w:val="en-US"/>
          </w:rPr>
          <w:delText>9</w:delText>
        </w:r>
        <w:r w:rsidRPr="001B22F8" w:rsidDel="003913D8">
          <w:rPr>
            <w:rFonts w:asciiTheme="majorBidi" w:hAnsiTheme="majorBidi" w:cstheme="majorBidi"/>
            <w:lang w:val="en-US"/>
          </w:rPr>
          <w:delText xml:space="preserve"> to 2.79</w:delText>
        </w:r>
      </w:del>
      <w:del w:id="955" w:author="Samane Shahpouri" w:date="2024-07-08T17:34:00Z" w16du:dateUtc="2024-07-08T15:34:00Z">
        <w:r w:rsidRPr="001B22F8" w:rsidDel="003913D8">
          <w:rPr>
            <w:rFonts w:asciiTheme="majorBidi" w:hAnsiTheme="majorBidi" w:cstheme="majorBidi"/>
            <w:lang w:val="en-US"/>
          </w:rPr>
          <w:delText>).</w:delText>
        </w:r>
        <w:r w:rsidR="00F60CFC" w:rsidRPr="00B653BA" w:rsidDel="003913D8">
          <w:rPr>
            <w:rFonts w:asciiTheme="majorBidi" w:hAnsiTheme="majorBidi" w:cstheme="majorBidi"/>
            <w:lang w:val="en-US"/>
          </w:rPr>
          <w:delText xml:space="preserve"> </w:delText>
        </w:r>
      </w:del>
    </w:p>
    <w:p w14:paraId="3C8FC6C5" w14:textId="7E3E998F" w:rsidR="00A233D3" w:rsidRPr="007E0165" w:rsidRDefault="007650BE" w:rsidP="00D804A5">
      <w:pPr>
        <w:rPr>
          <w:rFonts w:asciiTheme="majorBidi" w:hAnsiTheme="majorBidi" w:cstheme="majorBidi"/>
          <w:lang w:val="en-US"/>
        </w:rPr>
      </w:pPr>
      <w:r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 xml:space="preserve">howed ADCM produced an ME of 0.37±1.45 </w:t>
      </w:r>
      <w:del w:id="956" w:author="Samane Shahpouri" w:date="2024-07-08T17:35:00Z" w16du:dateUtc="2024-07-08T15:35:00Z">
        <w:r w:rsidR="00C52504" w:rsidRPr="00B653BA" w:rsidDel="003913D8">
          <w:rPr>
            <w:rFonts w:asciiTheme="majorBidi" w:hAnsiTheme="majorBidi" w:cstheme="majorBidi"/>
            <w:lang w:val="en-US"/>
          </w:rPr>
          <w:delText xml:space="preserve">(CI 95%: -0.55 to 1.30) </w:delText>
        </w:r>
      </w:del>
      <w:r w:rsidR="00C52504" w:rsidRPr="00B653BA">
        <w:rPr>
          <w:rFonts w:asciiTheme="majorBidi" w:hAnsiTheme="majorBidi" w:cstheme="majorBidi"/>
          <w:lang w:val="en-US"/>
        </w:rPr>
        <w:t>and an MAE of 2.34±0.7</w:t>
      </w:r>
      <w:r w:rsidR="007E0165">
        <w:rPr>
          <w:rFonts w:asciiTheme="majorBidi" w:hAnsiTheme="majorBidi" w:cstheme="majorBidi"/>
          <w:lang w:val="en-US"/>
        </w:rPr>
        <w:t>7</w:t>
      </w:r>
      <w:del w:id="957" w:author="Samane Shahpouri" w:date="2024-07-08T17:35:00Z" w16du:dateUtc="2024-07-08T15:35:00Z">
        <w:r w:rsidR="00C52504" w:rsidRPr="00B653BA" w:rsidDel="003913D8">
          <w:rPr>
            <w:rFonts w:asciiTheme="majorBidi" w:hAnsiTheme="majorBidi" w:cstheme="majorBidi"/>
            <w:lang w:val="en-US"/>
          </w:rPr>
          <w:delText xml:space="preserve"> (CI 95%: 2.19 to 2.49)</w:delText>
        </w:r>
      </w:del>
      <w:r w:rsidR="00C52504" w:rsidRPr="00B653BA">
        <w:rPr>
          <w:rFonts w:asciiTheme="majorBidi" w:hAnsiTheme="majorBidi" w:cstheme="majorBidi"/>
          <w:lang w:val="en-US"/>
        </w:rPr>
        <w:t>.</w:t>
      </w:r>
      <w:del w:id="958" w:author="Samane Shahpouri" w:date="2024-07-08T17:36:00Z" w16du:dateUtc="2024-07-08T15:36:00Z">
        <w:r w:rsidR="00C52504" w:rsidRPr="00B653BA" w:rsidDel="003913D8">
          <w:rPr>
            <w:rFonts w:asciiTheme="majorBidi" w:hAnsiTheme="majorBidi" w:cstheme="majorBidi"/>
            <w:lang w:val="en-US"/>
          </w:rPr>
          <w:delText xml:space="preserve"> IMCM showed a lower ME of -0.36±0.84 (CI 95%: -0.76 to 0.03) and an </w:delText>
        </w:r>
        <w:r w:rsidRPr="007E0165" w:rsidDel="003913D8">
          <w:rPr>
            <w:rFonts w:asciiTheme="majorBidi" w:hAnsiTheme="majorBidi" w:cstheme="majorBidi"/>
            <w:lang w:val="en-US"/>
          </w:rPr>
          <w:delText>MAE of 1.41±0.3</w:delText>
        </w:r>
        <w:r w:rsidR="007E0165" w:rsidDel="003913D8">
          <w:rPr>
            <w:rFonts w:asciiTheme="majorBidi" w:hAnsiTheme="majorBidi" w:cstheme="majorBidi"/>
            <w:lang w:val="en-US"/>
          </w:rPr>
          <w:delText>3</w:delText>
        </w:r>
        <w:r w:rsidRPr="007E0165" w:rsidDel="003913D8">
          <w:rPr>
            <w:rFonts w:asciiTheme="majorBidi" w:hAnsiTheme="majorBidi" w:cstheme="majorBidi"/>
            <w:lang w:val="en-US"/>
          </w:rPr>
          <w:delText xml:space="preserve"> (CI 95%: 1.36 to 1.47)</w:delText>
        </w:r>
        <w:r w:rsidR="007A37D1" w:rsidRPr="007E0165" w:rsidDel="003913D8">
          <w:rPr>
            <w:rFonts w:asciiTheme="majorBidi" w:hAnsiTheme="majorBidi" w:cstheme="majorBidi"/>
            <w:lang w:val="en-US"/>
          </w:rPr>
          <w:delText>.</w:delText>
        </w:r>
      </w:del>
      <w:r w:rsidR="00C52504" w:rsidRPr="00B653BA">
        <w:rPr>
          <w:rFonts w:asciiTheme="majorBidi" w:hAnsiTheme="majorBidi" w:cstheme="majorBidi"/>
          <w:lang w:val="en-US"/>
        </w:rPr>
        <w:t xml:space="preserve"> </w:t>
      </w:r>
      <w:r w:rsidRPr="00D47CC0">
        <w:rPr>
          <w:rFonts w:asciiTheme="majorBidi" w:hAnsiTheme="majorBidi" w:cstheme="majorBidi"/>
          <w:lang w:val="en-US"/>
        </w:rPr>
        <w:t xml:space="preserve">PSNR also </w:t>
      </w:r>
      <w:r w:rsidR="00C52504" w:rsidRPr="00B653BA">
        <w:rPr>
          <w:rFonts w:asciiTheme="majorBidi" w:hAnsiTheme="majorBidi" w:cstheme="majorBidi"/>
          <w:lang w:val="en-US"/>
        </w:rPr>
        <w:t>favored</w:t>
      </w:r>
      <w:r w:rsidR="00C52504" w:rsidRPr="007E0165">
        <w:rPr>
          <w:rFonts w:asciiTheme="majorBidi" w:hAnsiTheme="majorBidi" w:cstheme="majorBidi"/>
          <w:lang w:val="en-US"/>
        </w:rPr>
        <w:t xml:space="preserve"> </w:t>
      </w:r>
      <w:r w:rsidRPr="007E0165">
        <w:rPr>
          <w:rFonts w:asciiTheme="majorBidi" w:hAnsiTheme="majorBidi" w:cstheme="majorBidi"/>
          <w:lang w:val="en-US"/>
        </w:rPr>
        <w:t xml:space="preserve">the IMCM method, </w:t>
      </w:r>
      <w:r w:rsidR="000C7DAA">
        <w:rPr>
          <w:rFonts w:asciiTheme="majorBidi" w:hAnsiTheme="majorBidi" w:cstheme="majorBidi"/>
          <w:lang w:val="en-US"/>
        </w:rPr>
        <w:t>with</w:t>
      </w:r>
      <w:r w:rsidRPr="007E0165">
        <w:rPr>
          <w:rFonts w:asciiTheme="majorBidi" w:hAnsiTheme="majorBidi" w:cstheme="majorBidi"/>
          <w:lang w:val="en-US"/>
        </w:rPr>
        <w:t xml:space="preserve"> 35.</w:t>
      </w:r>
      <w:r w:rsidR="0035725F" w:rsidRPr="007E0165">
        <w:rPr>
          <w:rFonts w:asciiTheme="majorBidi" w:hAnsiTheme="majorBidi" w:cstheme="majorBidi"/>
          <w:lang w:val="en-US"/>
        </w:rPr>
        <w:t>5</w:t>
      </w:r>
      <w:r w:rsidR="0035725F">
        <w:rPr>
          <w:rFonts w:asciiTheme="majorBidi" w:hAnsiTheme="majorBidi" w:cstheme="majorBidi"/>
          <w:lang w:val="en-US"/>
        </w:rPr>
        <w:t>3</w:t>
      </w:r>
      <w:r w:rsidRPr="007E0165">
        <w:rPr>
          <w:rFonts w:asciiTheme="majorBidi" w:hAnsiTheme="majorBidi" w:cstheme="majorBidi"/>
          <w:lang w:val="en-US"/>
        </w:rPr>
        <w:t>±2.1</w:t>
      </w:r>
      <w:r w:rsidR="0035725F">
        <w:rPr>
          <w:rFonts w:asciiTheme="majorBidi" w:hAnsiTheme="majorBidi" w:cstheme="majorBidi"/>
          <w:lang w:val="en-US"/>
        </w:rPr>
        <w:t>2</w:t>
      </w:r>
      <w:r w:rsidRPr="007E0165">
        <w:rPr>
          <w:rFonts w:asciiTheme="majorBidi" w:hAnsiTheme="majorBidi" w:cstheme="majorBidi"/>
          <w:lang w:val="en-US"/>
        </w:rPr>
        <w:t xml:space="preserve"> </w:t>
      </w:r>
      <w:del w:id="959" w:author="Samane Shahpouri" w:date="2024-07-08T17:36:00Z" w16du:dateUtc="2024-07-08T15:36:00Z">
        <w:r w:rsidRPr="007E0165" w:rsidDel="003913D8">
          <w:rPr>
            <w:rFonts w:asciiTheme="majorBidi" w:hAnsiTheme="majorBidi" w:cstheme="majorBidi"/>
            <w:lang w:val="en-US"/>
          </w:rPr>
          <w:delText xml:space="preserve">(CI 95%: 34.9 to 36.2) </w:delText>
        </w:r>
      </w:del>
      <w:r w:rsidRPr="007E0165">
        <w:rPr>
          <w:rFonts w:asciiTheme="majorBidi" w:hAnsiTheme="majorBidi" w:cstheme="majorBidi"/>
          <w:lang w:val="en-US"/>
        </w:rPr>
        <w:t xml:space="preserve">compared to 38.25±1.92 </w:t>
      </w:r>
      <w:del w:id="960" w:author="Samane Shahpouri" w:date="2024-07-08T17:36:00Z" w16du:dateUtc="2024-07-08T15:36:00Z">
        <w:r w:rsidRPr="007E0165" w:rsidDel="003913D8">
          <w:rPr>
            <w:rFonts w:asciiTheme="majorBidi" w:hAnsiTheme="majorBidi" w:cstheme="majorBidi"/>
            <w:lang w:val="en-US"/>
          </w:rPr>
          <w:delText xml:space="preserve">(CI 95%: 37.6 to 38.9) </w:delText>
        </w:r>
      </w:del>
      <w:r w:rsidRPr="007E0165">
        <w:rPr>
          <w:rFonts w:asciiTheme="majorBidi" w:hAnsiTheme="majorBidi" w:cstheme="majorBidi"/>
          <w:lang w:val="en-US"/>
        </w:rPr>
        <w:t xml:space="preserve">for the ADCM method. Notably, SSIM </w:t>
      </w:r>
      <w:r w:rsidR="000C7DAA" w:rsidRPr="007E0165">
        <w:rPr>
          <w:rFonts w:asciiTheme="majorBidi" w:hAnsiTheme="majorBidi" w:cstheme="majorBidi"/>
          <w:lang w:val="en-US"/>
        </w:rPr>
        <w:t xml:space="preserve">was superior </w:t>
      </w:r>
      <w:r w:rsidRPr="007E0165">
        <w:rPr>
          <w:rFonts w:asciiTheme="majorBidi" w:hAnsiTheme="majorBidi" w:cstheme="majorBidi"/>
          <w:lang w:val="en-US"/>
        </w:rPr>
        <w:t xml:space="preserve">for IMCM </w:t>
      </w:r>
      <w:r w:rsidR="00F60CFC" w:rsidRPr="00B653BA">
        <w:rPr>
          <w:rFonts w:asciiTheme="majorBidi" w:hAnsiTheme="majorBidi" w:cstheme="majorBidi"/>
          <w:lang w:val="en-US"/>
        </w:rPr>
        <w:t>in</w:t>
      </w:r>
      <w:r w:rsidR="00F60CFC" w:rsidRPr="007E0165">
        <w:rPr>
          <w:rFonts w:asciiTheme="majorBidi" w:hAnsiTheme="majorBidi" w:cstheme="majorBidi"/>
          <w:lang w:val="en-US"/>
        </w:rPr>
        <w:t xml:space="preserve"> </w:t>
      </w:r>
      <w:r w:rsidRPr="007E0165">
        <w:rPr>
          <w:rFonts w:asciiTheme="majorBidi" w:hAnsiTheme="majorBidi" w:cstheme="majorBidi"/>
          <w:lang w:val="en-US"/>
        </w:rPr>
        <w:t xml:space="preserve">the external </w:t>
      </w:r>
      <w:r w:rsidR="00F60CFC" w:rsidRPr="00B653BA">
        <w:rPr>
          <w:rFonts w:asciiTheme="majorBidi" w:hAnsiTheme="majorBidi" w:cstheme="majorBidi"/>
          <w:lang w:val="en-US"/>
        </w:rPr>
        <w:t>center</w:t>
      </w:r>
      <w:r w:rsidRPr="007E0165">
        <w:rPr>
          <w:rFonts w:asciiTheme="majorBidi" w:hAnsiTheme="majorBidi" w:cstheme="majorBidi"/>
          <w:lang w:val="en-US"/>
        </w:rPr>
        <w:t xml:space="preserve">, </w:t>
      </w:r>
      <w:r w:rsidR="000C7DAA">
        <w:rPr>
          <w:rFonts w:asciiTheme="majorBidi" w:hAnsiTheme="majorBidi" w:cstheme="majorBidi"/>
          <w:lang w:val="en-US"/>
        </w:rPr>
        <w:t>at</w:t>
      </w:r>
      <w:r w:rsidRPr="007E0165">
        <w:rPr>
          <w:rFonts w:asciiTheme="majorBidi" w:hAnsiTheme="majorBidi" w:cstheme="majorBidi"/>
          <w:lang w:val="en-US"/>
        </w:rPr>
        <w:t xml:space="preserve"> 0.</w:t>
      </w:r>
      <w:r w:rsidR="00815E5F" w:rsidRPr="007E0165">
        <w:rPr>
          <w:rFonts w:asciiTheme="majorBidi" w:hAnsiTheme="majorBidi" w:cstheme="majorBidi"/>
          <w:lang w:val="en-US"/>
        </w:rPr>
        <w:t>8</w:t>
      </w:r>
      <w:r w:rsidR="00815E5F">
        <w:rPr>
          <w:rFonts w:asciiTheme="majorBidi" w:hAnsiTheme="majorBidi" w:cstheme="majorBidi"/>
          <w:lang w:val="en-US"/>
        </w:rPr>
        <w:t>8</w:t>
      </w:r>
      <w:r w:rsidRPr="007E0165">
        <w:rPr>
          <w:rFonts w:asciiTheme="majorBidi" w:hAnsiTheme="majorBidi" w:cstheme="majorBidi"/>
          <w:lang w:val="en-US"/>
        </w:rPr>
        <w:t>±0.020</w:t>
      </w:r>
      <w:del w:id="961" w:author="Samane Shahpouri" w:date="2024-07-08T17:36:00Z" w16du:dateUtc="2024-07-08T15:36:00Z">
        <w:r w:rsidRPr="007E0165" w:rsidDel="003913D8">
          <w:rPr>
            <w:rFonts w:asciiTheme="majorBidi" w:hAnsiTheme="majorBidi" w:cstheme="majorBidi"/>
            <w:lang w:val="en-US"/>
          </w:rPr>
          <w:delText xml:space="preserve"> (CI 95%: 0.87 to 0.</w:delText>
        </w:r>
        <w:r w:rsidR="0035725F" w:rsidRPr="007E0165" w:rsidDel="003913D8">
          <w:rPr>
            <w:rFonts w:asciiTheme="majorBidi" w:hAnsiTheme="majorBidi" w:cstheme="majorBidi"/>
            <w:lang w:val="en-US"/>
          </w:rPr>
          <w:delText>8</w:delText>
        </w:r>
        <w:r w:rsidR="0035725F" w:rsidDel="003913D8">
          <w:rPr>
            <w:rFonts w:asciiTheme="majorBidi" w:hAnsiTheme="majorBidi" w:cstheme="majorBidi"/>
            <w:lang w:val="en-US"/>
          </w:rPr>
          <w:delText>9</w:delText>
        </w:r>
        <w:r w:rsidRPr="007E0165" w:rsidDel="003913D8">
          <w:rPr>
            <w:rFonts w:asciiTheme="majorBidi" w:hAnsiTheme="majorBidi" w:cstheme="majorBidi"/>
            <w:lang w:val="en-US"/>
          </w:rPr>
          <w:delText>)</w:delText>
        </w:r>
      </w:del>
      <w:r w:rsidRPr="007E0165">
        <w:rPr>
          <w:rFonts w:asciiTheme="majorBidi" w:hAnsiTheme="majorBidi" w:cstheme="majorBidi"/>
          <w:lang w:val="en-US"/>
        </w:rPr>
        <w:t xml:space="preserve">. Details are available in the </w:t>
      </w:r>
      <w:r w:rsidR="00281025" w:rsidRPr="007E0165">
        <w:rPr>
          <w:rFonts w:asciiTheme="majorBidi" w:hAnsiTheme="majorBidi" w:cstheme="majorBidi"/>
          <w:lang w:val="en-US"/>
        </w:rPr>
        <w:t>S</w:t>
      </w:r>
      <w:r w:rsidRPr="007E0165">
        <w:rPr>
          <w:rFonts w:asciiTheme="majorBidi" w:hAnsiTheme="majorBidi" w:cstheme="majorBidi"/>
          <w:lang w:val="en-US"/>
        </w:rPr>
        <w:t xml:space="preserve">upplementary </w:t>
      </w:r>
      <w:r w:rsidR="00281025" w:rsidRPr="007E0165">
        <w:rPr>
          <w:rFonts w:asciiTheme="majorBidi" w:hAnsiTheme="majorBidi" w:cstheme="majorBidi"/>
          <w:lang w:val="en-US"/>
        </w:rPr>
        <w:t>M</w:t>
      </w:r>
      <w:r w:rsidRPr="007E0165">
        <w:rPr>
          <w:rFonts w:asciiTheme="majorBidi" w:hAnsiTheme="majorBidi" w:cstheme="majorBidi"/>
          <w:lang w:val="en-US"/>
        </w:rPr>
        <w:t>aterial</w:t>
      </w:r>
      <w:ins w:id="962" w:author="Samane Shahpouri" w:date="2024-07-08T17:33:00Z" w16du:dateUtc="2024-07-08T15:33:00Z">
        <w:r w:rsidR="003913D8">
          <w:rPr>
            <w:rFonts w:asciiTheme="majorBidi" w:hAnsiTheme="majorBidi" w:cstheme="majorBidi"/>
            <w:lang w:val="en-US"/>
          </w:rPr>
          <w:t xml:space="preserve"> 2</w:t>
        </w:r>
      </w:ins>
      <w:r w:rsidR="00A233D3" w:rsidRPr="007E0165">
        <w:rPr>
          <w:rFonts w:asciiTheme="majorBidi" w:hAnsiTheme="majorBidi" w:cstheme="majorBidi"/>
          <w:lang w:val="en-US"/>
        </w:rPr>
        <w:t xml:space="preserve">, table </w:t>
      </w:r>
      <w:del w:id="963" w:author="Samane Shahpouri" w:date="2024-07-08T17:33:00Z" w16du:dateUtc="2024-07-08T15:33:00Z">
        <w:r w:rsidR="00A233D3" w:rsidRPr="007E0165" w:rsidDel="003913D8">
          <w:rPr>
            <w:rFonts w:asciiTheme="majorBidi" w:hAnsiTheme="majorBidi" w:cstheme="majorBidi"/>
            <w:lang w:val="en-US"/>
          </w:rPr>
          <w:delText>1</w:delText>
        </w:r>
      </w:del>
      <w:ins w:id="964" w:author="Samane Shahpouri" w:date="2024-07-08T17:33:00Z" w16du:dateUtc="2024-07-08T15:33:00Z">
        <w:r w:rsidR="003913D8">
          <w:rPr>
            <w:rFonts w:asciiTheme="majorBidi" w:hAnsiTheme="majorBidi" w:cstheme="majorBidi"/>
            <w:lang w:val="en-US"/>
          </w:rPr>
          <w:t>7</w:t>
        </w:r>
      </w:ins>
      <w:r w:rsidR="00A233D3" w:rsidRPr="007E0165">
        <w:rPr>
          <w:rFonts w:asciiTheme="majorBidi" w:hAnsiTheme="majorBidi" w:cstheme="majorBidi"/>
          <w:lang w:val="en-US"/>
        </w:rPr>
        <w:t>.</w:t>
      </w:r>
    </w:p>
    <w:p w14:paraId="328B80F6" w14:textId="6AF5F977" w:rsidR="007E0165" w:rsidRDefault="007650BE" w:rsidP="0035725F">
      <w:pPr>
        <w:rPr>
          <w:rFonts w:asciiTheme="majorBidi" w:hAnsiTheme="majorBidi" w:cstheme="majorBidi"/>
          <w:color w:val="000000"/>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RE (SUV%), where the p-value does not indicate a statistically significant difference threshold of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These findings are further detailed in Supplementary Material 2, Statistical test.</w:t>
      </w:r>
    </w:p>
    <w:p w14:paraId="055A17D3" w14:textId="346A9A3F"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In the analysis of the joint histograms, the voxel-wise correlation across the different cent</w:t>
      </w:r>
      <w:r w:rsidR="00B11C7D" w:rsidRPr="007E0165">
        <w:rPr>
          <w:rFonts w:asciiTheme="majorBidi" w:hAnsiTheme="majorBidi" w:cstheme="majorBidi"/>
          <w:lang w:val="en-US"/>
        </w:rPr>
        <w:t xml:space="preserve">ers for both methods </w:t>
      </w:r>
      <w:r w:rsidR="00A8125B">
        <w:rPr>
          <w:rFonts w:asciiTheme="majorBidi" w:hAnsiTheme="majorBidi" w:cstheme="majorBidi"/>
          <w:lang w:val="en-US"/>
        </w:rPr>
        <w:t>was</w:t>
      </w:r>
      <w:r w:rsidR="000E2AB6" w:rsidRPr="007E0165">
        <w:rPr>
          <w:rFonts w:asciiTheme="majorBidi" w:hAnsiTheme="majorBidi" w:cstheme="majorBidi"/>
          <w:lang w:val="en-US"/>
        </w:rPr>
        <w:t xml:space="preserve"> </w:t>
      </w:r>
      <w:r w:rsidR="00B11C7D" w:rsidRPr="007E0165">
        <w:rPr>
          <w:rFonts w:asciiTheme="majorBidi" w:hAnsiTheme="majorBidi" w:cstheme="majorBidi"/>
          <w:lang w:val="en-US"/>
        </w:rPr>
        <w:t>visualiz</w:t>
      </w:r>
      <w:r w:rsidRPr="007E0165">
        <w:rPr>
          <w:rFonts w:asciiTheme="majorBidi" w:hAnsiTheme="majorBidi" w:cstheme="majorBidi"/>
          <w:lang w:val="en-US"/>
        </w:rPr>
        <w:t xml:space="preserve">ed in Figure </w:t>
      </w:r>
      <w:del w:id="965" w:author="Samane Shahpouri" w:date="2024-07-08T17:43:00Z" w16du:dateUtc="2024-07-08T15:43:00Z">
        <w:r w:rsidR="00211C63" w:rsidRPr="007E0165" w:rsidDel="00AC5C2E">
          <w:rPr>
            <w:rFonts w:asciiTheme="majorBidi" w:hAnsiTheme="majorBidi" w:cstheme="majorBidi"/>
            <w:lang w:val="en-US"/>
          </w:rPr>
          <w:delText>11</w:delText>
        </w:r>
      </w:del>
      <w:ins w:id="966" w:author="Samane Shahpouri" w:date="2024-07-08T17:43:00Z" w16du:dateUtc="2024-07-08T15:43:00Z">
        <w:r w:rsidR="00AC5C2E" w:rsidRPr="007E0165">
          <w:rPr>
            <w:rFonts w:asciiTheme="majorBidi" w:hAnsiTheme="majorBidi" w:cstheme="majorBidi"/>
            <w:lang w:val="en-US"/>
          </w:rPr>
          <w:t>1</w:t>
        </w:r>
        <w:r w:rsidR="00AC5C2E">
          <w:rPr>
            <w:rFonts w:asciiTheme="majorBidi" w:hAnsiTheme="majorBidi" w:cstheme="majorBidi"/>
            <w:lang w:val="en-US"/>
          </w:rPr>
          <w:t>0</w:t>
        </w:r>
      </w:ins>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of 0.850</w:t>
      </w:r>
      <w:del w:id="967" w:author="Samane Shahpouri" w:date="2024-07-08T07:25:00Z" w16du:dateUtc="2024-07-08T05:25:00Z">
        <w:r w:rsidRPr="007E0165" w:rsidDel="00C7686F">
          <w:rPr>
            <w:rFonts w:asciiTheme="majorBidi" w:hAnsiTheme="majorBidi" w:cstheme="majorBidi"/>
            <w:lang w:val="en-US"/>
          </w:rPr>
          <w:delText>, suggesting a trend towards overestimation potentially linked to very high SUV values that might not be clinically advantageous.</w:delText>
        </w:r>
      </w:del>
      <w:ins w:id="968" w:author="Samane Shahpouri" w:date="2024-07-08T07:25:00Z" w16du:dateUtc="2024-07-08T05:25:00Z">
        <w:r w:rsidR="00C7686F">
          <w:rPr>
            <w:rFonts w:asciiTheme="majorBidi" w:hAnsiTheme="majorBidi" w:cstheme="majorBidi"/>
            <w:lang w:val="en-US"/>
          </w:rPr>
          <w:t>.</w:t>
        </w:r>
      </w:ins>
    </w:p>
    <w:p w14:paraId="144DBB2F" w14:textId="76263274" w:rsidR="007650BE" w:rsidRPr="008A4B4F" w:rsidRDefault="007650BE" w:rsidP="00D804A5">
      <w:pPr>
        <w:rPr>
          <w:rFonts w:asciiTheme="majorBidi" w:hAnsiTheme="majorBidi" w:cstheme="majorBidi"/>
          <w:lang w:val="en-US"/>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r w:rsidR="00825001">
        <w:rPr>
          <w:rFonts w:asciiTheme="majorBidi" w:hAnsiTheme="majorBidi" w:cstheme="majorBidi"/>
          <w:lang w:val="en-US"/>
        </w:rPr>
        <w:t xml:space="preserve">being </w:t>
      </w:r>
      <w:r w:rsidR="00B11C7D" w:rsidRPr="007E0165">
        <w:rPr>
          <w:rFonts w:asciiTheme="majorBidi" w:hAnsiTheme="majorBidi" w:cstheme="majorBidi"/>
          <w:lang w:val="en-US"/>
        </w:rPr>
        <w:t xml:space="preserve">closer to </w:t>
      </w:r>
      <w:r w:rsidR="00825001">
        <w:rPr>
          <w:rFonts w:asciiTheme="majorBidi" w:hAnsiTheme="majorBidi" w:cstheme="majorBidi"/>
          <w:lang w:val="en-US"/>
        </w:rPr>
        <w:t xml:space="preserve">the </w:t>
      </w:r>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w:t>
      </w:r>
      <w:r w:rsidRPr="008A4B4F">
        <w:rPr>
          <w:rFonts w:asciiTheme="majorBidi" w:hAnsiTheme="majorBidi" w:cstheme="majorBidi"/>
          <w:lang w:val="en-US"/>
        </w:rPr>
        <w:t>of 0.988. On the other hand, the ADCM method had slopes greater than one</w:t>
      </w:r>
      <w:r w:rsidR="00825001">
        <w:rPr>
          <w:rFonts w:asciiTheme="majorBidi" w:hAnsiTheme="majorBidi" w:cstheme="majorBidi"/>
          <w:lang w:val="en-US"/>
        </w:rPr>
        <w:t xml:space="preserve"> in some </w:t>
      </w:r>
      <w:r w:rsidR="00A8125B">
        <w:rPr>
          <w:rFonts w:asciiTheme="majorBidi" w:hAnsiTheme="majorBidi" w:cstheme="majorBidi"/>
          <w:lang w:val="en-US"/>
        </w:rPr>
        <w:t>cases (</w:t>
      </w:r>
      <w:r w:rsidRPr="008A4B4F">
        <w:rPr>
          <w:rFonts w:asciiTheme="majorBidi" w:hAnsiTheme="majorBidi" w:cstheme="majorBidi"/>
          <w:lang w:val="en-US"/>
        </w:rPr>
        <w:t>1.13 ± 0.03 at C2 and 1.19 ± 0.03 at C4</w:t>
      </w:r>
      <w:r w:rsidR="00825001">
        <w:rPr>
          <w:rFonts w:asciiTheme="majorBidi" w:hAnsiTheme="majorBidi" w:cstheme="majorBidi"/>
          <w:lang w:val="en-US"/>
        </w:rPr>
        <w:t>)</w:t>
      </w:r>
      <w:r w:rsidRPr="008A4B4F">
        <w:rPr>
          <w:rFonts w:asciiTheme="majorBidi" w:hAnsiTheme="majorBidi" w:cstheme="majorBidi"/>
          <w:lang w:val="en-US"/>
        </w:rPr>
        <w:t>.</w:t>
      </w:r>
    </w:p>
    <w:p w14:paraId="3FCA9A2A" w14:textId="313E94C3" w:rsidR="002C5F91" w:rsidRDefault="00F94641" w:rsidP="00D804A5">
      <w:pPr>
        <w:rPr>
          <w:ins w:id="969" w:author="Samane Shahpouri" w:date="2024-07-08T17:51:00Z" w16du:dateUtc="2024-07-08T15:51:00Z"/>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r w:rsidR="00834C4F" w:rsidRPr="008A4B4F">
        <w:rPr>
          <w:rFonts w:asciiTheme="majorBidi" w:hAnsiTheme="majorBidi" w:cstheme="majorBidi"/>
          <w:vertAlign w:val="superscript"/>
          <w:lang w:val="en-US"/>
        </w:rPr>
        <w:t>2</w:t>
      </w:r>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13804429" w14:textId="77777777" w:rsidR="00164586" w:rsidRDefault="00164586" w:rsidP="00D804A5">
      <w:pPr>
        <w:rPr>
          <w:ins w:id="970" w:author="Samane Shahpouri" w:date="2024-07-08T17:52:00Z" w16du:dateUtc="2024-07-08T15:52:00Z"/>
          <w:rFonts w:asciiTheme="majorBidi" w:hAnsiTheme="majorBidi" w:cstheme="majorBidi"/>
          <w:lang w:val="en-US"/>
        </w:rPr>
      </w:pPr>
    </w:p>
    <w:p w14:paraId="7E84442E" w14:textId="77777777" w:rsidR="00164586" w:rsidRDefault="00164586" w:rsidP="00D804A5">
      <w:pPr>
        <w:rPr>
          <w:ins w:id="971" w:author="Samane Shahpouri" w:date="2024-07-08T17:52:00Z" w16du:dateUtc="2024-07-08T15:52:00Z"/>
          <w:rFonts w:asciiTheme="majorBidi" w:hAnsiTheme="majorBidi" w:cstheme="majorBidi"/>
          <w:lang w:val="en-US"/>
        </w:rPr>
      </w:pPr>
    </w:p>
    <w:p w14:paraId="36B7430A" w14:textId="77777777" w:rsidR="00164586" w:rsidRDefault="00164586" w:rsidP="00D804A5">
      <w:pPr>
        <w:rPr>
          <w:ins w:id="972" w:author="Samane Shahpouri" w:date="2024-07-08T17:52:00Z" w16du:dateUtc="2024-07-08T15:52:00Z"/>
          <w:rFonts w:asciiTheme="majorBidi" w:hAnsiTheme="majorBidi" w:cstheme="majorBidi"/>
          <w:lang w:val="en-US"/>
        </w:rPr>
      </w:pPr>
    </w:p>
    <w:p w14:paraId="74156597" w14:textId="77777777" w:rsidR="00164586" w:rsidRDefault="00164586" w:rsidP="00D804A5">
      <w:pPr>
        <w:rPr>
          <w:ins w:id="973" w:author="Samane Shahpouri" w:date="2024-07-08T17:52:00Z" w16du:dateUtc="2024-07-08T15:52:00Z"/>
          <w:rFonts w:asciiTheme="majorBidi" w:hAnsiTheme="majorBidi" w:cstheme="majorBidi"/>
          <w:lang w:val="en-US"/>
        </w:rPr>
      </w:pPr>
    </w:p>
    <w:p w14:paraId="09211A6C" w14:textId="77777777" w:rsidR="00164586" w:rsidRDefault="00164586" w:rsidP="00D804A5">
      <w:pPr>
        <w:rPr>
          <w:ins w:id="974" w:author="Samane Shahpouri" w:date="2024-07-08T17:51:00Z" w16du:dateUtc="2024-07-08T15:51:00Z"/>
          <w:rFonts w:asciiTheme="majorBidi" w:hAnsiTheme="majorBidi" w:cstheme="majorBidi"/>
          <w:lang w:val="en-US"/>
        </w:rPr>
      </w:pPr>
    </w:p>
    <w:p w14:paraId="225606BF" w14:textId="77777777" w:rsidR="00164586" w:rsidRPr="007E0165" w:rsidRDefault="00164586" w:rsidP="00D804A5">
      <w:pPr>
        <w:rPr>
          <w:rFonts w:asciiTheme="majorBidi" w:hAnsiTheme="majorBidi" w:cstheme="majorBidi"/>
          <w:lang w:val="en-US"/>
        </w:rPr>
      </w:pPr>
    </w:p>
    <w:p w14:paraId="51BA4A63" w14:textId="5A890E8E" w:rsidR="003715D6" w:rsidRPr="00B653BA" w:rsidRDefault="003715D6" w:rsidP="00D804A5">
      <w:pPr>
        <w:rPr>
          <w:rFonts w:asciiTheme="majorBidi" w:hAnsiTheme="majorBidi" w:cstheme="majorBidi"/>
          <w:lang w:val="en-US"/>
        </w:rPr>
      </w:pPr>
    </w:p>
    <w:p w14:paraId="69729D76" w14:textId="20FCB4E3" w:rsidR="00F94641" w:rsidRPr="00B653BA" w:rsidDel="00164586" w:rsidRDefault="00F94641" w:rsidP="00D804A5">
      <w:pPr>
        <w:rPr>
          <w:del w:id="975" w:author="Samane Shahpouri" w:date="2024-07-08T17:51:00Z" w16du:dateUtc="2024-07-08T15:51:00Z"/>
          <w:rFonts w:asciiTheme="majorBidi" w:hAnsiTheme="majorBidi" w:cstheme="majorBidi"/>
          <w:lang w:val="en-US"/>
        </w:rPr>
      </w:pPr>
    </w:p>
    <w:p w14:paraId="518004B5" w14:textId="3803F248" w:rsidR="00F94641" w:rsidRPr="00B653BA" w:rsidDel="00164586" w:rsidRDefault="00F94641" w:rsidP="00D804A5">
      <w:pPr>
        <w:rPr>
          <w:del w:id="976" w:author="Samane Shahpouri" w:date="2024-07-08T17:51:00Z" w16du:dateUtc="2024-07-08T15:51:00Z"/>
          <w:rFonts w:asciiTheme="majorBidi" w:hAnsiTheme="majorBidi" w:cstheme="majorBidi"/>
          <w:lang w:val="en-US"/>
        </w:rPr>
      </w:pPr>
    </w:p>
    <w:p w14:paraId="63303C3C" w14:textId="75A27025" w:rsidR="00F94641" w:rsidRPr="00B653BA" w:rsidDel="00164586" w:rsidRDefault="00F94641" w:rsidP="00D804A5">
      <w:pPr>
        <w:rPr>
          <w:del w:id="977" w:author="Samane Shahpouri" w:date="2024-07-08T17:51:00Z" w16du:dateUtc="2024-07-08T15:51:00Z"/>
          <w:rFonts w:asciiTheme="majorBidi" w:hAnsiTheme="majorBidi" w:cstheme="majorBidi"/>
          <w:lang w:val="en-US"/>
        </w:rPr>
      </w:pPr>
    </w:p>
    <w:p w14:paraId="74820F58" w14:textId="3460AFE9" w:rsidR="00F94641" w:rsidRPr="00B653BA" w:rsidDel="00164586" w:rsidRDefault="00F94641" w:rsidP="00D804A5">
      <w:pPr>
        <w:rPr>
          <w:del w:id="978" w:author="Samane Shahpouri" w:date="2024-07-08T17:51:00Z" w16du:dateUtc="2024-07-08T15:51:00Z"/>
          <w:rFonts w:asciiTheme="majorBidi" w:hAnsiTheme="majorBidi" w:cstheme="majorBidi"/>
          <w:lang w:val="en-US"/>
        </w:rPr>
      </w:pPr>
    </w:p>
    <w:p w14:paraId="06C52249" w14:textId="48CBC76E" w:rsidR="00F94641" w:rsidRPr="007E0165" w:rsidDel="00164586" w:rsidRDefault="00F94641" w:rsidP="00D804A5">
      <w:pPr>
        <w:rPr>
          <w:del w:id="979" w:author="Samane Shahpouri" w:date="2024-07-08T17:51:00Z" w16du:dateUtc="2024-07-08T15:51:00Z"/>
          <w:rFonts w:asciiTheme="majorBidi" w:hAnsiTheme="majorBidi" w:cstheme="majorBidi"/>
          <w:lang w:val="en-US"/>
        </w:rPr>
      </w:pPr>
    </w:p>
    <w:p w14:paraId="3A85ADED" w14:textId="5FCA21DE" w:rsidR="007A37D1" w:rsidRPr="007E0165" w:rsidDel="00164586" w:rsidRDefault="007A37D1">
      <w:pPr>
        <w:rPr>
          <w:del w:id="980" w:author="Samane Shahpouri" w:date="2024-07-08T17:51:00Z" w16du:dateUtc="2024-07-08T15:51:00Z"/>
          <w:rFonts w:asciiTheme="majorBidi" w:hAnsiTheme="majorBidi" w:cstheme="majorBidi"/>
          <w:lang w:val="en-US"/>
        </w:rPr>
      </w:pPr>
    </w:p>
    <w:p w14:paraId="01A58BB6" w14:textId="49BF45D0" w:rsidR="00507D2D" w:rsidRPr="007E0165" w:rsidDel="00164586" w:rsidRDefault="00507D2D" w:rsidP="00D804A5">
      <w:pPr>
        <w:rPr>
          <w:del w:id="981" w:author="Samane Shahpouri" w:date="2024-07-08T17:51:00Z" w16du:dateUtc="2024-07-08T15:51:00Z"/>
          <w:rFonts w:asciiTheme="majorBidi" w:hAnsiTheme="majorBidi" w:cstheme="majorBidi"/>
          <w:lang w:val="en-US"/>
        </w:rPr>
      </w:pPr>
    </w:p>
    <w:p w14:paraId="7B952316" w14:textId="1F17CF3A" w:rsidR="007A37D1" w:rsidRPr="007E0165" w:rsidDel="00164586" w:rsidRDefault="007A37D1" w:rsidP="00D804A5">
      <w:pPr>
        <w:rPr>
          <w:del w:id="982" w:author="Samane Shahpouri" w:date="2024-07-08T17:51:00Z" w16du:dateUtc="2024-07-08T15:51:00Z"/>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7"/>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8"/>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9"/>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0"/>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1"/>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55BD1443"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10</w:t>
      </w:r>
      <w:r w:rsidRPr="007E0165">
        <w:rPr>
          <w:noProof/>
          <w:lang w:val="en-US"/>
        </w:rPr>
        <w:fldChar w:fldCharType="end"/>
      </w:r>
      <w:r w:rsidRPr="007E0165">
        <w:rPr>
          <w:lang w:val="en-US"/>
        </w:rPr>
        <w:t xml:space="preserve">: </w:t>
      </w:r>
      <w:r w:rsidR="007650BE" w:rsidRPr="007E0165">
        <w:rPr>
          <w:lang w:val="en-US"/>
        </w:rPr>
        <w:t>Joint histogram analysis displaying the correlation between activity concentration in DL-IMCM and DL-ADCM images versus reference MAC images serving as the ground truth</w:t>
      </w:r>
      <w:ins w:id="983" w:author="Samane Shahpouri" w:date="2024-07-07T17:43:00Z" w16du:dateUtc="2024-07-07T15:43:00Z">
        <w:r w:rsidR="009E0A08">
          <w:rPr>
            <w:lang w:val="en-US"/>
          </w:rPr>
          <w:t xml:space="preserve">. </w:t>
        </w:r>
        <w:r w:rsidR="009E0A08" w:rsidRPr="009E0A08">
          <w:rPr>
            <w:lang w:val="en-US"/>
          </w:rPr>
          <w:t xml:space="preserve"> </w:t>
        </w:r>
        <w:r w:rsidR="009E0A08" w:rsidRPr="007E0165">
          <w:rPr>
            <w:lang w:val="en-US"/>
          </w:rPr>
          <w:t xml:space="preserve">Note that a logarithmic </w:t>
        </w:r>
        <w:r w:rsidR="009E0A08">
          <w:rPr>
            <w:lang w:val="en-US"/>
          </w:rPr>
          <w:t>color-</w:t>
        </w:r>
        <w:r w:rsidR="009E0A08" w:rsidRPr="007E0165">
          <w:rPr>
            <w:lang w:val="en-US"/>
          </w:rPr>
          <w:t xml:space="preserve">scale was used to display the </w:t>
        </w:r>
        <w:r w:rsidR="009E0A08">
          <w:rPr>
            <w:lang w:val="en-US"/>
          </w:rPr>
          <w:t>number of voxels</w:t>
        </w:r>
      </w:ins>
      <w:del w:id="984" w:author="Samane Shahpouri" w:date="2024-07-07T17:43:00Z" w16du:dateUtc="2024-07-07T15:43:00Z">
        <w:r w:rsidR="007650BE" w:rsidRPr="007E0165" w:rsidDel="009E0A08">
          <w:rPr>
            <w:lang w:val="en-US"/>
          </w:rPr>
          <w:delText>. Note that a logarithmic scale was used to display the SUV levels</w:delText>
        </w:r>
      </w:del>
      <w:r w:rsidR="007650BE" w:rsidRPr="007E0165">
        <w:rPr>
          <w:lang w:val="en-US"/>
        </w:rPr>
        <w:t xml:space="preserve">.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985" w:name="_Toc168472931"/>
      <w:bookmarkStart w:id="986" w:name="_Toc171278830"/>
      <w:r w:rsidRPr="007E0165">
        <w:rPr>
          <w:rFonts w:asciiTheme="majorBidi" w:hAnsiTheme="majorBidi" w:cstheme="majorBidi"/>
          <w:lang w:val="en-US"/>
        </w:rPr>
        <w:lastRenderedPageBreak/>
        <w:t>Cross-Tracer Results:</w:t>
      </w:r>
      <w:bookmarkEnd w:id="985"/>
      <w:bookmarkEnd w:id="986"/>
    </w:p>
    <w:p w14:paraId="49532050" w14:textId="1B54B897" w:rsidR="007715EB" w:rsidRPr="006770E3" w:rsidRDefault="007650BE" w:rsidP="009239C2">
      <w:pPr>
        <w:pStyle w:val="NormalWeb"/>
        <w:rPr>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Y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ins w:id="987" w:author="Samane Shahpouri" w:date="2024-07-08T17:50:00Z" w16du:dateUtc="2024-07-08T15:50:00Z">
            <w:r w:rsidR="00164586" w:rsidRPr="00164586">
              <w:rPr>
                <w:rFonts w:asciiTheme="majorBidi" w:eastAsiaTheme="minorHAnsi" w:hAnsiTheme="majorBidi" w:cstheme="majorBidi"/>
                <w:color w:val="000000"/>
                <w:sz w:val="22"/>
                <w:szCs w:val="22"/>
                <w:lang w:val="en-US"/>
              </w:rPr>
              <w:t>(65)</w:t>
            </w:r>
          </w:ins>
          <w:del w:id="988" w:author="Samane Shahpouri" w:date="2024-07-07T11:24:00Z" w16du:dateUtc="2024-07-07T09:24:00Z">
            <w:r w:rsidR="00ED2812" w:rsidRPr="00164586" w:rsidDel="00CD357F">
              <w:rPr>
                <w:rFonts w:asciiTheme="majorBidi" w:eastAsiaTheme="minorHAnsi" w:hAnsiTheme="majorBidi" w:cstheme="majorBidi"/>
                <w:color w:val="000000"/>
                <w:sz w:val="22"/>
                <w:szCs w:val="22"/>
                <w:lang w:val="en-US"/>
              </w:rPr>
              <w:delText>(66)</w:delText>
            </w:r>
          </w:del>
        </w:sdtContent>
      </w:sdt>
      <w:r w:rsidR="005C650F" w:rsidRPr="008A4B4F">
        <w:rPr>
          <w:rFonts w:asciiTheme="majorBidi" w:eastAsiaTheme="minorHAnsi" w:hAnsiTheme="majorBidi" w:cstheme="majorBidi"/>
          <w:sz w:val="22"/>
          <w:szCs w:val="22"/>
          <w:lang w:val="en-US"/>
        </w:rPr>
        <w:t>.</w:t>
      </w:r>
      <w:r w:rsidRPr="008A4B4F">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In this respect, this outcome contrasts with the ADCM's claim</w:t>
      </w:r>
      <w:ins w:id="989" w:author="Samane Shahpouri" w:date="2024-07-01T07:00:00Z" w16du:dateUtc="2024-07-01T05:00:00Z">
        <w:r w:rsidR="006E572D">
          <w:rPr>
            <w:rFonts w:asciiTheme="majorBidi" w:eastAsiaTheme="minorHAnsi" w:hAnsiTheme="majorBidi" w:cstheme="majorBidi"/>
            <w:sz w:val="22"/>
            <w:szCs w:val="22"/>
            <w:lang w:val="en-US"/>
          </w:rPr>
          <w:t xml:space="preserve"> </w:t>
        </w:r>
      </w:ins>
      <w:customXmlInsRangeStart w:id="990" w:author="Samane Shahpouri" w:date="2024-07-01T07:01:00Z"/>
      <w:sdt>
        <w:sdtPr>
          <w:rPr>
            <w:rFonts w:asciiTheme="majorBidi" w:hAnsiTheme="majorBidi" w:cstheme="majorBidi"/>
            <w:color w:val="000000"/>
            <w:lang w:val="en-US"/>
          </w:rPr>
          <w:tag w:val="MENDELEY_CITATION_v3_eyJjaXRhdGlvbklEIjoiTUVOREVMRVlfQ0lUQVRJT05fODE3YzJiOTItYWNhYS00ZWQ5LTk2ZmEtZDY0ZTgzMjA0ZjQw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800062504"/>
          <w:placeholder>
            <w:docPart w:val="D711F2BF732E4C54BC41E121A6D1EFD2"/>
          </w:placeholder>
        </w:sdtPr>
        <w:sdtContent>
          <w:customXmlInsRangeEnd w:id="990"/>
          <w:ins w:id="991" w:author="Samane Shahpouri" w:date="2024-07-08T17:50:00Z" w16du:dateUtc="2024-07-08T15:50:00Z">
            <w:r w:rsidR="00164586" w:rsidRPr="00164586">
              <w:rPr>
                <w:rFonts w:asciiTheme="majorBidi" w:hAnsiTheme="majorBidi" w:cstheme="majorBidi"/>
                <w:color w:val="000000"/>
                <w:lang w:val="en-US"/>
              </w:rPr>
              <w:t>(38)</w:t>
            </w:r>
          </w:ins>
          <w:customXmlInsRangeStart w:id="992" w:author="Samane Shahpouri" w:date="2024-07-01T07:01:00Z"/>
        </w:sdtContent>
      </w:sdt>
      <w:customXmlInsRangeEnd w:id="992"/>
      <w:r w:rsidR="007715EB" w:rsidRPr="007715EB">
        <w:rPr>
          <w:rFonts w:asciiTheme="majorBidi" w:eastAsiaTheme="minorHAnsi" w:hAnsiTheme="majorBidi" w:cstheme="majorBidi"/>
          <w:sz w:val="22"/>
          <w:szCs w:val="22"/>
          <w:lang w:val="en-US"/>
        </w:rPr>
        <w:t>, which asserts this approach can handle differences between tracers and anatomical structures without any tuning adjustments.</w:t>
      </w:r>
      <w:r w:rsidR="00A8125B">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w:t>
      </w:r>
      <w:r w:rsidR="00A8125B">
        <w:rPr>
          <w:rFonts w:asciiTheme="majorBidi" w:eastAsiaTheme="minorHAnsi" w:hAnsiTheme="majorBidi" w:cstheme="majorBidi"/>
          <w:sz w:val="22"/>
          <w:szCs w:val="22"/>
          <w:lang w:val="en-US"/>
        </w:rPr>
        <w:t xml:space="preserve"> the </w:t>
      </w:r>
      <w:r w:rsidR="007715EB" w:rsidRPr="007715EB">
        <w:rPr>
          <w:rFonts w:asciiTheme="majorBidi" w:eastAsiaTheme="minorHAnsi" w:hAnsiTheme="majorBidi" w:cstheme="majorBidi"/>
          <w:sz w:val="22"/>
          <w:szCs w:val="22"/>
          <w:lang w:val="en-US"/>
        </w:rPr>
        <w:t>IMCM model, without prior tuning, struggled to maintain its performance when applied to different radiopharmaceutical tracers</w:t>
      </w:r>
      <w:r w:rsidR="007715EB">
        <w:rPr>
          <w:rFonts w:asciiTheme="majorBidi" w:eastAsiaTheme="minorHAnsi" w:hAnsiTheme="majorBidi" w:cstheme="majorBidi"/>
          <w:sz w:val="22"/>
          <w:szCs w:val="22"/>
          <w:lang w:val="en-US"/>
        </w:rPr>
        <w:t xml:space="preserve"> (39).</w:t>
      </w:r>
    </w:p>
    <w:p w14:paraId="650DFDFC" w14:textId="621DC9B1" w:rsidR="00405CCF" w:rsidRPr="00B653BA" w:rsidRDefault="007650BE" w:rsidP="00526D8D">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ers as external non-seen center</w:t>
      </w:r>
      <w:r w:rsidRPr="006770E3">
        <w:rPr>
          <w:rFonts w:asciiTheme="majorBidi" w:hAnsiTheme="majorBidi" w:cstheme="majorBidi"/>
          <w:sz w:val="22"/>
          <w:szCs w:val="22"/>
          <w:lang w:val="en-US"/>
        </w:rPr>
        <w:t>s.</w:t>
      </w:r>
      <w:r w:rsidR="002402A0" w:rsidRPr="008A4B4F">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Figure </w:t>
      </w:r>
      <w:del w:id="993" w:author="Samane Shahpouri" w:date="2024-07-08T17:43:00Z" w16du:dateUtc="2024-07-08T15:43:00Z">
        <w:r w:rsidR="00211C63" w:rsidRPr="006770E3" w:rsidDel="00AC5C2E">
          <w:rPr>
            <w:rFonts w:asciiTheme="majorBidi" w:hAnsiTheme="majorBidi" w:cstheme="majorBidi"/>
            <w:sz w:val="22"/>
            <w:szCs w:val="22"/>
            <w:lang w:val="en-US"/>
          </w:rPr>
          <w:delText>12</w:delText>
        </w:r>
        <w:r w:rsidRPr="006770E3" w:rsidDel="00AC5C2E">
          <w:rPr>
            <w:rFonts w:asciiTheme="majorBidi" w:hAnsiTheme="majorBidi" w:cstheme="majorBidi"/>
            <w:sz w:val="22"/>
            <w:szCs w:val="22"/>
            <w:lang w:val="en-US"/>
          </w:rPr>
          <w:delText xml:space="preserve"> </w:delText>
        </w:r>
      </w:del>
      <w:ins w:id="994" w:author="Samane Shahpouri" w:date="2024-07-08T17:43:00Z" w16du:dateUtc="2024-07-08T15:43:00Z">
        <w:r w:rsidR="00AC5C2E" w:rsidRPr="006770E3">
          <w:rPr>
            <w:rFonts w:asciiTheme="majorBidi" w:hAnsiTheme="majorBidi" w:cstheme="majorBidi"/>
            <w:sz w:val="22"/>
            <w:szCs w:val="22"/>
            <w:lang w:val="en-US"/>
          </w:rPr>
          <w:t>1</w:t>
        </w:r>
        <w:r w:rsidR="00AC5C2E">
          <w:rPr>
            <w:rFonts w:asciiTheme="majorBidi" w:hAnsiTheme="majorBidi" w:cstheme="majorBidi"/>
            <w:sz w:val="22"/>
            <w:szCs w:val="22"/>
            <w:lang w:val="en-US"/>
          </w:rPr>
          <w:t>1</w:t>
        </w:r>
        <w:r w:rsidR="00AC5C2E" w:rsidRPr="006770E3">
          <w:rPr>
            <w:rFonts w:asciiTheme="majorBidi" w:hAnsiTheme="majorBidi" w:cstheme="majorBidi"/>
            <w:sz w:val="22"/>
            <w:szCs w:val="22"/>
            <w:lang w:val="en-US"/>
          </w:rPr>
          <w:t xml:space="preserve"> </w:t>
        </w:r>
      </w:ins>
      <w:r w:rsidRPr="006770E3">
        <w:rPr>
          <w:rFonts w:asciiTheme="majorBidi" w:hAnsiTheme="majorBidi" w:cstheme="majorBidi"/>
          <w:sz w:val="22"/>
          <w:szCs w:val="22"/>
          <w:lang w:val="en-US"/>
        </w:rPr>
        <w:t xml:space="preserve">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with a single, unified model approach</w:t>
      </w:r>
      <w:del w:id="995" w:author="Samane Shahpouri" w:date="2024-07-08T07:19:00Z" w16du:dateUtc="2024-07-08T05:19:00Z">
        <w:r w:rsidRPr="006770E3" w:rsidDel="00526D8D">
          <w:rPr>
            <w:rFonts w:asciiTheme="majorBidi" w:hAnsiTheme="majorBidi" w:cstheme="majorBidi"/>
            <w:sz w:val="22"/>
            <w:szCs w:val="22"/>
            <w:lang w:val="en-US"/>
          </w:rPr>
          <w:delText xml:space="preserve">. These results show how important it is to tune the model specifically to each tracer's specific properties. This will make the model more useful and accurate in </w:delText>
        </w:r>
        <w:r w:rsidR="00B11C7D" w:rsidRPr="006770E3" w:rsidDel="00526D8D">
          <w:rPr>
            <w:rFonts w:asciiTheme="majorBidi" w:hAnsiTheme="majorBidi" w:cstheme="majorBidi"/>
            <w:sz w:val="22"/>
            <w:szCs w:val="22"/>
            <w:lang w:val="en-US"/>
          </w:rPr>
          <w:delText>various</w:delText>
        </w:r>
        <w:r w:rsidRPr="006770E3" w:rsidDel="00526D8D">
          <w:rPr>
            <w:rFonts w:asciiTheme="majorBidi" w:hAnsiTheme="majorBidi" w:cstheme="majorBidi"/>
            <w:sz w:val="22"/>
            <w:szCs w:val="22"/>
            <w:lang w:val="en-US"/>
          </w:rPr>
          <w:delText xml:space="preserve"> clinical settings.</w:delText>
        </w:r>
      </w:del>
      <w:ins w:id="996" w:author="Samane Shahpouri" w:date="2024-07-08T07:19:00Z" w16du:dateUtc="2024-07-08T05:19:00Z">
        <w:r w:rsidR="00526D8D">
          <w:rPr>
            <w:rFonts w:asciiTheme="majorBidi" w:hAnsiTheme="majorBidi" w:cstheme="majorBidi"/>
            <w:sz w:val="22"/>
            <w:szCs w:val="22"/>
            <w:lang w:val="en-US"/>
          </w:rPr>
          <w:t>.</w:t>
        </w:r>
      </w:ins>
    </w:p>
    <w:p w14:paraId="0393FCAC" w14:textId="41CECB72" w:rsidR="00507D2D" w:rsidRPr="00A8125B" w:rsidRDefault="00507D2D" w:rsidP="009239C2">
      <w:pPr>
        <w:pStyle w:val="NormalWeb"/>
        <w:rPr>
          <w:rFonts w:asciiTheme="majorBidi" w:hAnsiTheme="majorBidi" w:cstheme="majorBidi"/>
          <w:sz w:val="22"/>
          <w:szCs w:val="22"/>
          <w:lang w:val="en-US"/>
        </w:rPr>
      </w:pPr>
      <w:r w:rsidRPr="00A8125B">
        <w:rPr>
          <w:rFonts w:asciiTheme="majorBidi" w:hAnsiTheme="majorBidi" w:cstheme="majorBidi"/>
          <w:sz w:val="22"/>
          <w:szCs w:val="22"/>
          <w:lang w:val="en-US"/>
        </w:rPr>
        <w:t xml:space="preserve">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w:t>
      </w:r>
      <w:del w:id="997" w:author="Samane Shahpouri" w:date="2024-07-08T17:43:00Z" w16du:dateUtc="2024-07-08T15:43:00Z">
        <w:r w:rsidRPr="00A8125B" w:rsidDel="00AC5C2E">
          <w:rPr>
            <w:rFonts w:asciiTheme="majorBidi" w:hAnsiTheme="majorBidi" w:cstheme="majorBidi"/>
            <w:sz w:val="22"/>
            <w:szCs w:val="22"/>
            <w:lang w:val="en-US"/>
          </w:rPr>
          <w:delText>13</w:delText>
        </w:r>
      </w:del>
      <w:ins w:id="998" w:author="Samane Shahpouri" w:date="2024-07-08T17:43:00Z" w16du:dateUtc="2024-07-08T15:43:00Z">
        <w:r w:rsidR="00AC5C2E" w:rsidRPr="00A8125B">
          <w:rPr>
            <w:rFonts w:asciiTheme="majorBidi" w:hAnsiTheme="majorBidi" w:cstheme="majorBidi"/>
            <w:sz w:val="22"/>
            <w:szCs w:val="22"/>
            <w:lang w:val="en-US"/>
          </w:rPr>
          <w:t>1</w:t>
        </w:r>
        <w:r w:rsidR="00AC5C2E">
          <w:rPr>
            <w:rFonts w:asciiTheme="majorBidi" w:hAnsiTheme="majorBidi" w:cstheme="majorBidi"/>
            <w:sz w:val="22"/>
            <w:szCs w:val="22"/>
            <w:lang w:val="en-US"/>
          </w:rPr>
          <w:t>2</w:t>
        </w:r>
      </w:ins>
      <w:r w:rsidRPr="00A8125B">
        <w:rPr>
          <w:rFonts w:asciiTheme="majorBidi" w:hAnsiTheme="majorBidi" w:cstheme="majorBidi"/>
          <w:sz w:val="22"/>
          <w:szCs w:val="22"/>
          <w:lang w:val="en-US"/>
        </w:rPr>
        <w:t>).</w:t>
      </w:r>
      <w:r w:rsidR="00056CFE" w:rsidRPr="00A8125B">
        <w:rPr>
          <w:rFonts w:asciiTheme="majorBidi" w:hAnsiTheme="majorBidi" w:cstheme="majorBidi"/>
          <w:sz w:val="22"/>
          <w:szCs w:val="22"/>
          <w:lang w:val="en-US"/>
        </w:rPr>
        <w:t xml:space="preserve"> </w:t>
      </w:r>
      <w:r w:rsidRPr="00A8125B">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25D743DD"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w:t>
      </w:r>
      <w:r w:rsidR="00A8125B">
        <w:rPr>
          <w:rFonts w:asciiTheme="majorBidi" w:hAnsiTheme="majorBidi" w:cstheme="majorBidi"/>
          <w:lang w:val="en-US"/>
        </w:rPr>
        <w:t>with higher PSNR and SSIM values, showing</w:t>
      </w:r>
      <w:r w:rsidRPr="009239C2">
        <w:rPr>
          <w:rFonts w:asciiTheme="majorBidi" w:hAnsiTheme="majorBidi" w:cstheme="majorBidi"/>
          <w:lang w:val="en-US"/>
        </w:rPr>
        <w:t xml:space="preserve"> tighter control over noise and structural fidelity.</w:t>
      </w:r>
    </w:p>
    <w:p w14:paraId="3F5C22B3" w14:textId="04358F4D"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w:t>
      </w:r>
      <w:r w:rsidR="00507D2D" w:rsidRPr="00164586">
        <w:rPr>
          <w:rFonts w:asciiTheme="majorBidi" w:hAnsiTheme="majorBidi" w:cstheme="majorBidi"/>
          <w:lang w:val="en-US"/>
        </w:rPr>
        <w:t xml:space="preserve">box plots in Figure </w:t>
      </w:r>
      <w:del w:id="999" w:author="Samane Shahpouri" w:date="2024-07-08T17:53:00Z" w16du:dateUtc="2024-07-08T15:53:00Z">
        <w:r w:rsidR="00507D2D" w:rsidRPr="00164586" w:rsidDel="00164586">
          <w:rPr>
            <w:rFonts w:asciiTheme="majorBidi" w:hAnsiTheme="majorBidi" w:cstheme="majorBidi"/>
            <w:lang w:val="en-US"/>
          </w:rPr>
          <w:delText>9</w:delText>
        </w:r>
      </w:del>
      <w:ins w:id="1000" w:author="Samane Shahpouri" w:date="2024-07-08T17:53:00Z" w16du:dateUtc="2024-07-08T15:53:00Z">
        <w:r w:rsidR="00164586" w:rsidRPr="00164586">
          <w:rPr>
            <w:rFonts w:asciiTheme="majorBidi" w:hAnsiTheme="majorBidi" w:cstheme="majorBidi"/>
            <w:lang w:val="en-US"/>
          </w:rPr>
          <w:t>12</w:t>
        </w:r>
      </w:ins>
      <w:r w:rsidR="00507D2D" w:rsidRPr="00164586">
        <w:rPr>
          <w:rFonts w:asciiTheme="majorBidi" w:hAnsiTheme="majorBidi" w:cstheme="majorBidi"/>
          <w:lang w:val="en-US"/>
        </w:rPr>
        <w:t xml:space="preserve">. Detailed statistical comparisons of these metrics are illustrated in Supplementary Material 2, </w:t>
      </w:r>
      <w:r w:rsidR="002001B0" w:rsidRPr="00164586">
        <w:rPr>
          <w:rFonts w:asciiTheme="majorBidi" w:hAnsiTheme="majorBidi" w:cstheme="majorBidi"/>
          <w:lang w:val="en-US"/>
        </w:rPr>
        <w:t xml:space="preserve">Tables </w:t>
      </w:r>
      <w:del w:id="1001" w:author="Samane Shahpouri" w:date="2024-07-08T17:54:00Z" w16du:dateUtc="2024-07-08T15:54:00Z">
        <w:r w:rsidR="00507D2D" w:rsidRPr="00164586" w:rsidDel="00164586">
          <w:rPr>
            <w:rFonts w:asciiTheme="majorBidi" w:hAnsiTheme="majorBidi" w:cstheme="majorBidi"/>
            <w:lang w:val="en-US"/>
          </w:rPr>
          <w:delText xml:space="preserve">3 </w:delText>
        </w:r>
      </w:del>
      <w:ins w:id="1002" w:author="Samane Shahpouri" w:date="2024-07-08T17:54:00Z" w16du:dateUtc="2024-07-08T15:54:00Z">
        <w:r w:rsidR="00164586" w:rsidRPr="00164586">
          <w:rPr>
            <w:rFonts w:asciiTheme="majorBidi" w:hAnsiTheme="majorBidi" w:cstheme="majorBidi"/>
            <w:lang w:val="en-US"/>
            <w:rPrChange w:id="1003" w:author="Samane Shahpouri" w:date="2024-07-08T17:54:00Z" w16du:dateUtc="2024-07-08T15:54:00Z">
              <w:rPr>
                <w:rFonts w:asciiTheme="majorBidi" w:hAnsiTheme="majorBidi" w:cstheme="majorBidi"/>
                <w:highlight w:val="red"/>
                <w:lang w:val="en-US"/>
              </w:rPr>
            </w:rPrChange>
          </w:rPr>
          <w:t>10</w:t>
        </w:r>
        <w:r w:rsidR="00164586" w:rsidRPr="00164586">
          <w:rPr>
            <w:rFonts w:asciiTheme="majorBidi" w:hAnsiTheme="majorBidi" w:cstheme="majorBidi"/>
            <w:lang w:val="en-US"/>
          </w:rPr>
          <w:t xml:space="preserve"> </w:t>
        </w:r>
      </w:ins>
      <w:r w:rsidR="002001B0" w:rsidRPr="00164586">
        <w:rPr>
          <w:rFonts w:asciiTheme="majorBidi" w:hAnsiTheme="majorBidi" w:cstheme="majorBidi"/>
          <w:lang w:val="en-US"/>
        </w:rPr>
        <w:t>a</w:t>
      </w:r>
      <w:r w:rsidR="00364F64" w:rsidRPr="00164586">
        <w:rPr>
          <w:rFonts w:asciiTheme="majorBidi" w:hAnsiTheme="majorBidi" w:cstheme="majorBidi"/>
          <w:lang w:val="en-US"/>
        </w:rPr>
        <w:t>nd</w:t>
      </w:r>
      <w:r w:rsidR="002001B0" w:rsidRPr="00164586">
        <w:rPr>
          <w:rFonts w:asciiTheme="majorBidi" w:hAnsiTheme="majorBidi" w:cstheme="majorBidi"/>
          <w:lang w:val="en-US"/>
        </w:rPr>
        <w:t xml:space="preserve"> </w:t>
      </w:r>
      <w:del w:id="1004" w:author="Samane Shahpouri" w:date="2024-07-08T17:54:00Z" w16du:dateUtc="2024-07-08T15:54:00Z">
        <w:r w:rsidR="00507D2D" w:rsidRPr="00164586" w:rsidDel="00164586">
          <w:rPr>
            <w:rFonts w:asciiTheme="majorBidi" w:hAnsiTheme="majorBidi" w:cstheme="majorBidi"/>
            <w:lang w:val="en-US"/>
          </w:rPr>
          <w:delText>4</w:delText>
        </w:r>
      </w:del>
      <w:ins w:id="1005" w:author="Samane Shahpouri" w:date="2024-07-08T17:54:00Z" w16du:dateUtc="2024-07-08T15:54:00Z">
        <w:r w:rsidR="00164586" w:rsidRPr="00164586">
          <w:rPr>
            <w:rFonts w:asciiTheme="majorBidi" w:hAnsiTheme="majorBidi" w:cstheme="majorBidi"/>
            <w:lang w:val="en-US"/>
            <w:rPrChange w:id="1006" w:author="Samane Shahpouri" w:date="2024-07-08T17:54:00Z" w16du:dateUtc="2024-07-08T15:54:00Z">
              <w:rPr>
                <w:rFonts w:asciiTheme="majorBidi" w:hAnsiTheme="majorBidi" w:cstheme="majorBidi"/>
                <w:highlight w:val="red"/>
                <w:lang w:val="en-US"/>
              </w:rPr>
            </w:rPrChange>
          </w:rPr>
          <w:t>11</w:t>
        </w:r>
      </w:ins>
      <w:r w:rsidR="00507D2D" w:rsidRPr="00164586">
        <w:rPr>
          <w:rFonts w:asciiTheme="majorBidi" w:hAnsiTheme="majorBidi" w:cstheme="majorBidi"/>
          <w:lang w:val="en-US"/>
        </w:rPr>
        <w:t>,</w:t>
      </w:r>
      <w:r w:rsidR="00507D2D" w:rsidRPr="007E0165">
        <w:rPr>
          <w:rFonts w:asciiTheme="majorBidi" w:hAnsiTheme="majorBidi" w:cstheme="majorBidi"/>
          <w:lang w:val="en-US"/>
        </w:rPr>
        <w:t xml:space="preserve">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Default="00507D2D">
      <w:pPr>
        <w:pStyle w:val="NormalWeb"/>
        <w:rPr>
          <w:ins w:id="1007" w:author="Samane Shahpouri" w:date="2024-07-08T17:52:00Z" w16du:dateUtc="2024-07-08T15:52:00Z"/>
          <w:rFonts w:asciiTheme="majorBidi" w:eastAsiaTheme="minorHAnsi" w:hAnsiTheme="majorBidi" w:cstheme="majorBidi"/>
          <w:lang w:val="en-US"/>
        </w:rPr>
      </w:pPr>
    </w:p>
    <w:p w14:paraId="71DC687C" w14:textId="77777777" w:rsidR="00164586" w:rsidRPr="007E0165" w:rsidRDefault="00164586">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Pr="00B653BA" w:rsidRDefault="00405CCF">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24B0A" w:rsidRPr="00B653BA" w14:paraId="5A7AC5C5" w14:textId="77777777" w:rsidTr="00496EF7">
        <w:trPr>
          <w:jc w:val="center"/>
        </w:trPr>
        <w:tc>
          <w:tcPr>
            <w:tcW w:w="8359" w:type="dxa"/>
          </w:tcPr>
          <w:p w14:paraId="107E5B21"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lang w:val="en-US"/>
              </w:rPr>
              <w:lastRenderedPageBreak/>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496EF7">
        <w:trPr>
          <w:jc w:val="center"/>
        </w:trPr>
        <w:tc>
          <w:tcPr>
            <w:tcW w:w="8359" w:type="dxa"/>
          </w:tcPr>
          <w:p w14:paraId="33020D07"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72B0F4D4">
                  <wp:extent cx="5638365" cy="6131237"/>
                  <wp:effectExtent l="0" t="0" r="635" b="3175"/>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2"/>
                          <a:stretch>
                            <a:fillRect/>
                          </a:stretch>
                        </pic:blipFill>
                        <pic:spPr>
                          <a:xfrm>
                            <a:off x="0" y="0"/>
                            <a:ext cx="5670637" cy="6166330"/>
                          </a:xfrm>
                          <a:prstGeom prst="rect">
                            <a:avLst/>
                          </a:prstGeom>
                        </pic:spPr>
                      </pic:pic>
                    </a:graphicData>
                  </a:graphic>
                </wp:inline>
              </w:drawing>
            </w:r>
          </w:p>
        </w:tc>
      </w:tr>
      <w:tr w:rsidR="00E24B0A" w:rsidRPr="00B653BA" w14:paraId="4A9FDB2A" w14:textId="77777777" w:rsidTr="00496EF7">
        <w:trPr>
          <w:jc w:val="center"/>
        </w:trPr>
        <w:tc>
          <w:tcPr>
            <w:tcW w:w="8359" w:type="dxa"/>
          </w:tcPr>
          <w:p w14:paraId="438118C3" w14:textId="620549CE"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11</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3"/>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4"/>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8"/>
                          <a:stretch>
                            <a:fillRect/>
                          </a:stretch>
                        </pic:blipFill>
                        <pic:spPr>
                          <a:xfrm>
                            <a:off x="0" y="0"/>
                            <a:ext cx="2160000" cy="1719184"/>
                          </a:xfrm>
                          <a:prstGeom prst="rect">
                            <a:avLst/>
                          </a:prstGeom>
                        </pic:spPr>
                      </pic:pic>
                    </a:graphicData>
                  </a:graphic>
                </wp:inline>
              </w:drawing>
            </w:r>
          </w:p>
        </w:tc>
      </w:tr>
    </w:tbl>
    <w:p w14:paraId="71A45DD4" w14:textId="3A44C00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12</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7DA68A85" w:rsidR="007650BE" w:rsidRPr="007E0165" w:rsidRDefault="00815E5F" w:rsidP="00D804A5">
      <w:pPr>
        <w:rPr>
          <w:rFonts w:asciiTheme="majorBidi" w:hAnsiTheme="majorBidi" w:cstheme="majorBidi"/>
          <w:lang w:val="en-US"/>
        </w:rPr>
      </w:pPr>
      <w:r>
        <w:rPr>
          <w:rFonts w:asciiTheme="majorBidi" w:hAnsiTheme="majorBidi" w:cstheme="majorBidi"/>
          <w:lang w:val="en-US"/>
        </w:rPr>
        <w:t>F</w:t>
      </w:r>
      <w:r w:rsidR="007650BE" w:rsidRPr="007E0165">
        <w:rPr>
          <w:rFonts w:asciiTheme="majorBidi" w:hAnsiTheme="majorBidi" w:cstheme="majorBidi"/>
          <w:lang w:val="en-US"/>
        </w:rPr>
        <w:t xml:space="preserve">urther investigation through joint histogram analysis of the TL-MC and ADCM models </w:t>
      </w:r>
      <w:proofErr w:type="gramStart"/>
      <w:r>
        <w:rPr>
          <w:rFonts w:asciiTheme="majorBidi" w:hAnsiTheme="majorBidi" w:cstheme="majorBidi"/>
          <w:lang w:val="en-US"/>
        </w:rPr>
        <w:t>is</w:t>
      </w:r>
      <w:proofErr w:type="gramEnd"/>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different </w:t>
      </w:r>
      <w:r w:rsidR="00364F64" w:rsidRPr="00B653BA">
        <w:rPr>
          <w:rFonts w:asciiTheme="majorBidi" w:hAnsiTheme="majorBidi" w:cstheme="majorBidi"/>
          <w:lang w:val="en-US"/>
        </w:rPr>
        <w:t xml:space="preserve">centers </w:t>
      </w:r>
      <w:r w:rsidRPr="00815E5F">
        <w:rPr>
          <w:rFonts w:asciiTheme="majorBidi" w:hAnsiTheme="majorBidi" w:cstheme="majorBidi"/>
          <w:lang w:val="en-US"/>
        </w:rPr>
        <w:t xml:space="preserve">provides precise understanding of each model's predictive capabilities for SUVs. </w:t>
      </w:r>
      <w:r w:rsidR="007650BE" w:rsidRPr="007E0165">
        <w:rPr>
          <w:rFonts w:asciiTheme="majorBidi" w:hAnsiTheme="majorBidi" w:cstheme="majorBidi"/>
          <w:lang w:val="en-US"/>
        </w:rPr>
        <w:t xml:space="preserve">The TL-MC model closely </w:t>
      </w:r>
      <w:del w:id="1008" w:author="Samane Shahpouri" w:date="2024-07-08T17:52:00Z" w16du:dateUtc="2024-07-08T15:52:00Z">
        <w:r w:rsidDel="00164586">
          <w:rPr>
            <w:rFonts w:asciiTheme="majorBidi" w:hAnsiTheme="majorBidi" w:cstheme="majorBidi"/>
            <w:lang w:val="en-US"/>
          </w:rPr>
          <w:delText>matches to</w:delText>
        </w:r>
      </w:del>
      <w:ins w:id="1009" w:author="Samane Shahpouri" w:date="2024-07-08T17:52:00Z" w16du:dateUtc="2024-07-08T15:52:00Z">
        <w:r w:rsidR="00164586">
          <w:rPr>
            <w:rFonts w:asciiTheme="majorBidi" w:hAnsiTheme="majorBidi" w:cstheme="majorBidi"/>
            <w:lang w:val="en-US"/>
          </w:rPr>
          <w:t>matches</w:t>
        </w:r>
      </w:ins>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7650BE" w:rsidRPr="00A8125B">
        <w:rPr>
          <w:rFonts w:asciiTheme="majorBidi" w:hAnsiTheme="majorBidi" w:cstheme="majorBidi"/>
          <w:lang w:val="en-US"/>
        </w:rPr>
        <w:t xml:space="preserve">Notably, this model also </w:t>
      </w:r>
      <w:r w:rsidRPr="00A8125B">
        <w:rPr>
          <w:rFonts w:asciiTheme="majorBidi" w:hAnsiTheme="majorBidi" w:cstheme="majorBidi"/>
          <w:lang w:val="en-US"/>
        </w:rPr>
        <w:t xml:space="preserve">has </w:t>
      </w:r>
      <w:r w:rsidR="007650BE" w:rsidRPr="00A8125B">
        <w:rPr>
          <w:rFonts w:asciiTheme="majorBidi" w:hAnsiTheme="majorBidi" w:cstheme="majorBidi"/>
          <w:lang w:val="en-US"/>
        </w:rPr>
        <w:t xml:space="preserve">high correlation coefficients of 0.915 and 0.918, </w:t>
      </w:r>
      <w:r w:rsidRPr="00A8125B">
        <w:rPr>
          <w:rFonts w:asciiTheme="majorBidi" w:hAnsiTheme="majorBidi" w:cstheme="majorBidi"/>
          <w:lang w:val="en-US"/>
        </w:rPr>
        <w:t xml:space="preserve">emphasizing </w:t>
      </w:r>
      <w:r w:rsidR="007650BE" w:rsidRPr="00A8125B">
        <w:rPr>
          <w:rFonts w:asciiTheme="majorBidi" w:hAnsiTheme="majorBidi" w:cstheme="majorBidi"/>
          <w:lang w:val="en-US"/>
        </w:rPr>
        <w:t>its precision in SUV prediction</w:t>
      </w:r>
      <w:r w:rsidRPr="00A8125B">
        <w:rPr>
          <w:rFonts w:asciiTheme="majorBidi" w:hAnsiTheme="majorBidi" w:cstheme="majorBidi"/>
          <w:lang w:val="en-US"/>
        </w:rPr>
        <w:t>,</w:t>
      </w:r>
      <w:r w:rsidR="007650BE" w:rsidRPr="00A8125B">
        <w:rPr>
          <w:rFonts w:asciiTheme="majorBidi" w:hAnsiTheme="majorBidi" w:cstheme="majorBidi"/>
          <w:lang w:val="en-US"/>
        </w:rPr>
        <w:t xml:space="preserve"> despite a tendency to slightly underestimate values, particularly at Cent</w:t>
      </w:r>
      <w:r w:rsidR="009239C2" w:rsidRPr="00A8125B">
        <w:rPr>
          <w:rFonts w:asciiTheme="majorBidi" w:hAnsiTheme="majorBidi" w:cstheme="majorBidi"/>
          <w:sz w:val="24"/>
          <w:szCs w:val="24"/>
          <w:lang w:val="en-US"/>
        </w:rPr>
        <w:t>er</w:t>
      </w:r>
      <w:r w:rsidR="007650BE" w:rsidRPr="00A8125B">
        <w:rPr>
          <w:rFonts w:asciiTheme="majorBidi" w:hAnsiTheme="majorBidi" w:cstheme="majorBidi"/>
          <w:lang w:val="en-US"/>
        </w:rPr>
        <w:t xml:space="preserve"> C7 as </w:t>
      </w:r>
      <w:r w:rsidRPr="00A8125B">
        <w:rPr>
          <w:rFonts w:asciiTheme="majorBidi" w:hAnsiTheme="majorBidi" w:cstheme="majorBidi"/>
          <w:lang w:val="en-US"/>
        </w:rPr>
        <w:t xml:space="preserve">presented </w:t>
      </w:r>
      <w:r w:rsidR="007650BE" w:rsidRPr="00A8125B">
        <w:rPr>
          <w:rFonts w:asciiTheme="majorBidi" w:hAnsiTheme="majorBidi" w:cstheme="majorBidi"/>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9"/>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0"/>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0F395498" w:rsidR="003715D6" w:rsidRDefault="00CC54DB" w:rsidP="00507D2D">
      <w:pPr>
        <w:pStyle w:val="Caption"/>
        <w:rPr>
          <w:ins w:id="1010" w:author="Samane Shahpouri" w:date="2024-07-08T08:51:00Z" w16du:dateUtc="2024-07-08T06:51:00Z"/>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13</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 xml:space="preserve">oint histogram analysis displaying the correlation between activity concentration in TL-MC and ADCM images versus reference MAC images serving as the ground truth for cross-tracer. Note that a logarithmic </w:t>
      </w:r>
      <w:ins w:id="1011" w:author="Samane Shahpouri" w:date="2024-07-07T17:42:00Z" w16du:dateUtc="2024-07-07T15:42:00Z">
        <w:r w:rsidR="009E0A08">
          <w:rPr>
            <w:lang w:val="en-US"/>
          </w:rPr>
          <w:t>color-</w:t>
        </w:r>
      </w:ins>
      <w:r w:rsidR="007650BE" w:rsidRPr="007E0165">
        <w:rPr>
          <w:lang w:val="en-US"/>
        </w:rPr>
        <w:t xml:space="preserve">scale was used to display the </w:t>
      </w:r>
      <w:del w:id="1012" w:author="Samane Shahpouri" w:date="2024-07-07T17:42:00Z" w16du:dateUtc="2024-07-07T15:42:00Z">
        <w:r w:rsidR="007650BE" w:rsidRPr="007E0165" w:rsidDel="009E0A08">
          <w:rPr>
            <w:lang w:val="en-US"/>
          </w:rPr>
          <w:delText>SUV levels</w:delText>
        </w:r>
        <w:r w:rsidRPr="007E0165" w:rsidDel="009E0A08">
          <w:rPr>
            <w:lang w:val="en-US"/>
          </w:rPr>
          <w:delText>.</w:delText>
        </w:r>
      </w:del>
      <w:ins w:id="1013" w:author="Samane Shahpouri" w:date="2024-07-07T17:42:00Z" w16du:dateUtc="2024-07-07T15:42:00Z">
        <w:r w:rsidR="009E0A08">
          <w:rPr>
            <w:lang w:val="en-US"/>
          </w:rPr>
          <w:t>number of voxels</w:t>
        </w:r>
      </w:ins>
      <w:ins w:id="1014" w:author="Samane Shahpouri" w:date="2024-07-07T17:43:00Z" w16du:dateUtc="2024-07-07T15:43:00Z">
        <w:r w:rsidR="009E0A08">
          <w:rPr>
            <w:lang w:val="en-US"/>
          </w:rPr>
          <w:t>.</w:t>
        </w:r>
      </w:ins>
    </w:p>
    <w:p w14:paraId="4AC766BA" w14:textId="77777777" w:rsidR="00880867" w:rsidRDefault="00880867" w:rsidP="00880867">
      <w:pPr>
        <w:rPr>
          <w:ins w:id="1015" w:author="Samane Shahpouri" w:date="2024-07-08T08:51:00Z" w16du:dateUtc="2024-07-08T06:51:00Z"/>
          <w:lang w:val="en-US"/>
        </w:rPr>
      </w:pPr>
    </w:p>
    <w:p w14:paraId="56887C33" w14:textId="77777777" w:rsidR="00880867" w:rsidRPr="00880867" w:rsidRDefault="00880867" w:rsidP="00880867">
      <w:pPr>
        <w:rPr>
          <w:lang w:val="en-US"/>
        </w:rPr>
        <w:pPrChange w:id="1016" w:author="Samane Shahpouri" w:date="2024-07-08T08:51:00Z" w16du:dateUtc="2024-07-08T06:51:00Z">
          <w:pPr>
            <w:pStyle w:val="Caption"/>
          </w:pPr>
        </w:pPrChange>
      </w:pPr>
    </w:p>
    <w:p w14:paraId="1CB0D8B0" w14:textId="3DD32B27" w:rsidR="00CC54DB" w:rsidRPr="007E0165" w:rsidRDefault="00CC54DB" w:rsidP="001E0755">
      <w:pPr>
        <w:pStyle w:val="Heading2"/>
        <w:rPr>
          <w:rFonts w:asciiTheme="majorBidi" w:hAnsiTheme="majorBidi" w:cstheme="majorBidi"/>
          <w:lang w:val="en-US"/>
        </w:rPr>
      </w:pPr>
      <w:bookmarkStart w:id="1017" w:name="_Toc168472932"/>
      <w:bookmarkStart w:id="1018" w:name="_Toc171278831"/>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1017"/>
      <w:bookmarkEnd w:id="1018"/>
    </w:p>
    <w:p w14:paraId="58A55C9C" w14:textId="77777777" w:rsidR="003715D6" w:rsidRPr="007E0165" w:rsidRDefault="003715D6" w:rsidP="00D804A5">
      <w:pPr>
        <w:rPr>
          <w:rFonts w:asciiTheme="majorBidi" w:hAnsiTheme="majorBidi" w:cstheme="majorBidi"/>
          <w:lang w:val="en-US"/>
        </w:rPr>
      </w:pPr>
    </w:p>
    <w:p w14:paraId="1031A405" w14:textId="4E6A073A"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 xml:space="preserve">s </w:t>
      </w:r>
      <w:ins w:id="1019" w:author="Samane Shahpouri" w:date="2024-07-08T17:45:00Z" w16du:dateUtc="2024-07-08T15:45:00Z">
        <w:r w:rsidR="00AC5C2E">
          <w:rPr>
            <w:rFonts w:asciiTheme="majorBidi" w:hAnsiTheme="majorBidi" w:cstheme="majorBidi"/>
            <w:lang w:val="en-US"/>
          </w:rPr>
          <w:t xml:space="preserve">14, </w:t>
        </w:r>
      </w:ins>
      <w:r w:rsidR="00DC7C5C" w:rsidRPr="007E0165">
        <w:rPr>
          <w:rFonts w:asciiTheme="majorBidi" w:hAnsiTheme="majorBidi" w:cstheme="majorBidi"/>
          <w:lang w:val="en-US"/>
        </w:rPr>
        <w:t>15</w:t>
      </w:r>
      <w:del w:id="1020" w:author="Samane Shahpouri" w:date="2024-07-08T17:45:00Z" w16du:dateUtc="2024-07-08T15:45:00Z">
        <w:r w:rsidR="00DC7C5C" w:rsidRPr="007E0165" w:rsidDel="00AC5C2E">
          <w:rPr>
            <w:rFonts w:asciiTheme="majorBidi" w:hAnsiTheme="majorBidi" w:cstheme="majorBidi"/>
            <w:lang w:val="en-US"/>
          </w:rPr>
          <w:delText xml:space="preserve">, </w:delText>
        </w:r>
      </w:del>
      <w:ins w:id="1021" w:author="Samane Shahpouri" w:date="2024-07-08T17:46:00Z" w16du:dateUtc="2024-07-08T15:46:00Z">
        <w:r w:rsidR="00AC5C2E">
          <w:rPr>
            <w:rFonts w:asciiTheme="majorBidi" w:hAnsiTheme="majorBidi" w:cstheme="majorBidi"/>
            <w:lang w:val="en-US"/>
          </w:rPr>
          <w:t>,</w:t>
        </w:r>
      </w:ins>
      <w:ins w:id="1022" w:author="Samane Shahpouri" w:date="2024-07-08T17:45:00Z" w16du:dateUtc="2024-07-08T15:45:00Z">
        <w:r w:rsidR="00AC5C2E" w:rsidRPr="007E0165">
          <w:rPr>
            <w:rFonts w:asciiTheme="majorBidi" w:hAnsiTheme="majorBidi" w:cstheme="majorBidi"/>
            <w:lang w:val="en-US"/>
          </w:rPr>
          <w:t xml:space="preserve"> </w:t>
        </w:r>
      </w:ins>
      <w:del w:id="1023" w:author="Samane Shahpouri" w:date="2024-07-08T17:46:00Z" w16du:dateUtc="2024-07-08T15:46:00Z">
        <w:r w:rsidR="00DC7C5C" w:rsidRPr="007E0165" w:rsidDel="00AC5C2E">
          <w:rPr>
            <w:rFonts w:asciiTheme="majorBidi" w:hAnsiTheme="majorBidi" w:cstheme="majorBidi"/>
            <w:lang w:val="en-US"/>
          </w:rPr>
          <w:delText>16</w:delText>
        </w:r>
      </w:del>
      <w:del w:id="1024" w:author="Samane Shahpouri" w:date="2024-07-08T17:47:00Z" w16du:dateUtc="2024-07-08T15:47:00Z">
        <w:r w:rsidR="00DC7C5C" w:rsidRPr="007E0165" w:rsidDel="00AC5C2E">
          <w:rPr>
            <w:rFonts w:asciiTheme="majorBidi" w:hAnsiTheme="majorBidi" w:cstheme="majorBidi"/>
            <w:lang w:val="en-US"/>
          </w:rPr>
          <w:delText xml:space="preserve">, </w:delText>
        </w:r>
      </w:del>
      <w:r w:rsidR="00DC7C5C" w:rsidRPr="007E0165">
        <w:rPr>
          <w:rFonts w:asciiTheme="majorBidi" w:hAnsiTheme="majorBidi" w:cstheme="majorBidi"/>
          <w:lang w:val="en-US"/>
        </w:rPr>
        <w:t xml:space="preserve">and </w:t>
      </w:r>
      <w:ins w:id="1025" w:author="Samane Shahpouri" w:date="2024-07-08T17:46:00Z" w16du:dateUtc="2024-07-08T15:46:00Z">
        <w:r w:rsidR="00AC5C2E" w:rsidRPr="007E0165">
          <w:rPr>
            <w:rFonts w:asciiTheme="majorBidi" w:hAnsiTheme="majorBidi" w:cstheme="majorBidi"/>
            <w:lang w:val="en-US"/>
          </w:rPr>
          <w:t>16</w:t>
        </w:r>
      </w:ins>
      <w:del w:id="1026" w:author="Samane Shahpouri" w:date="2024-07-08T17:47:00Z" w16du:dateUtc="2024-07-08T15:47:00Z">
        <w:r w:rsidR="00DC7C5C" w:rsidRPr="007E0165" w:rsidDel="00AC5C2E">
          <w:rPr>
            <w:rFonts w:asciiTheme="majorBidi" w:hAnsiTheme="majorBidi" w:cstheme="majorBidi"/>
            <w:lang w:val="en-US"/>
          </w:rPr>
          <w:delText>1</w:delText>
        </w:r>
      </w:del>
      <w:del w:id="1027" w:author="Samane Shahpouri" w:date="2024-07-08T17:46:00Z" w16du:dateUtc="2024-07-08T15:46:00Z">
        <w:r w:rsidR="00DC7C5C" w:rsidRPr="007E0165" w:rsidDel="00AC5C2E">
          <w:rPr>
            <w:rFonts w:asciiTheme="majorBidi" w:hAnsiTheme="majorBidi" w:cstheme="majorBidi"/>
            <w:lang w:val="en-US"/>
          </w:rPr>
          <w:delText>7</w:delText>
        </w:r>
      </w:del>
      <w:r w:rsidR="00DC7C5C" w:rsidRPr="007E0165">
        <w:rPr>
          <w:rFonts w:asciiTheme="majorBidi" w:hAnsiTheme="majorBidi" w:cstheme="majorBidi"/>
          <w:lang w:val="en-US"/>
        </w:rPr>
        <w:t xml:space="preserve">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del w:id="1028" w:author="Samane Shahpouri" w:date="2024-07-08T17:46:00Z" w16du:dateUtc="2024-07-08T15:46:00Z">
        <w:r w:rsidR="00626150" w:rsidRPr="007E0165" w:rsidDel="00AC5C2E">
          <w:rPr>
            <w:rFonts w:asciiTheme="majorBidi" w:hAnsiTheme="majorBidi" w:cstheme="majorBidi"/>
            <w:lang w:val="en-US"/>
          </w:rPr>
          <w:delText>18</w:delText>
        </w:r>
        <w:r w:rsidR="007650BE" w:rsidRPr="007E0165" w:rsidDel="00AC5C2E">
          <w:rPr>
            <w:rFonts w:asciiTheme="majorBidi" w:hAnsiTheme="majorBidi" w:cstheme="majorBidi"/>
            <w:lang w:val="en-US"/>
          </w:rPr>
          <w:delText xml:space="preserve"> </w:delText>
        </w:r>
      </w:del>
      <w:ins w:id="1029" w:author="Samane Shahpouri" w:date="2024-07-08T17:46:00Z" w16du:dateUtc="2024-07-08T15:46:00Z">
        <w:r w:rsidR="00AC5C2E">
          <w:rPr>
            <w:rFonts w:asciiTheme="majorBidi" w:hAnsiTheme="majorBidi" w:cstheme="majorBidi"/>
            <w:lang w:val="en-US"/>
          </w:rPr>
          <w:t>17</w:t>
        </w:r>
        <w:r w:rsidR="00AC5C2E" w:rsidRPr="007E0165">
          <w:rPr>
            <w:rFonts w:asciiTheme="majorBidi" w:hAnsiTheme="majorBidi" w:cstheme="majorBidi"/>
            <w:lang w:val="en-US"/>
          </w:rPr>
          <w:t xml:space="preserve"> </w:t>
        </w:r>
      </w:ins>
      <w:r w:rsidR="007650BE" w:rsidRPr="007E0165">
        <w:rPr>
          <w:rFonts w:asciiTheme="majorBidi" w:hAnsiTheme="majorBidi" w:cstheme="majorBidi"/>
          <w:lang w:val="en-US"/>
        </w:rPr>
        <w:t>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Pr="00B653BA" w:rsidRDefault="00413578">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B653BA" w14:paraId="5E5DE8DC" w14:textId="40F69993" w:rsidTr="00D50F1E">
        <w:trPr>
          <w:gridAfter w:val="1"/>
          <w:wAfter w:w="4163" w:type="dxa"/>
          <w:trHeight w:val="562"/>
        </w:trPr>
        <w:tc>
          <w:tcPr>
            <w:tcW w:w="4673" w:type="dxa"/>
          </w:tcPr>
          <w:p w14:paraId="6B510BE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1"/>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2"/>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3"/>
                          <a:stretch>
                            <a:fillRect/>
                          </a:stretch>
                        </pic:blipFill>
                        <pic:spPr>
                          <a:xfrm>
                            <a:off x="0" y="0"/>
                            <a:ext cx="163440" cy="1127407"/>
                          </a:xfrm>
                          <a:prstGeom prst="rect">
                            <a:avLst/>
                          </a:prstGeom>
                        </pic:spPr>
                      </pic:pic>
                    </a:graphicData>
                  </a:graphic>
                </wp:inline>
              </w:drawing>
            </w:r>
          </w:p>
        </w:tc>
      </w:tr>
      <w:tr w:rsidR="00D50F1E" w:rsidRPr="00B653BA" w14:paraId="232DE8FA" w14:textId="58CCBBF3" w:rsidTr="00D50F1E">
        <w:trPr>
          <w:trHeight w:val="570"/>
        </w:trPr>
        <w:tc>
          <w:tcPr>
            <w:tcW w:w="4673" w:type="dxa"/>
          </w:tcPr>
          <w:p w14:paraId="53BB2C44"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4"/>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5"/>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7E0165" w:rsidRDefault="00D50F1E" w:rsidP="00D804A5">
            <w:pPr>
              <w:rPr>
                <w:rFonts w:asciiTheme="majorBidi" w:hAnsiTheme="majorBidi" w:cstheme="majorBidi"/>
                <w:lang w:val="en-US"/>
              </w:rPr>
            </w:pPr>
          </w:p>
        </w:tc>
      </w:tr>
      <w:tr w:rsidR="00D50F1E" w:rsidRPr="00B653BA" w14:paraId="28B2906D" w14:textId="300235E4" w:rsidTr="00D50F1E">
        <w:trPr>
          <w:trHeight w:val="562"/>
        </w:trPr>
        <w:tc>
          <w:tcPr>
            <w:tcW w:w="4673" w:type="dxa"/>
          </w:tcPr>
          <w:p w14:paraId="334F767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6"/>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57"/>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7E0165" w:rsidRDefault="00D50F1E" w:rsidP="00D804A5">
            <w:pPr>
              <w:rPr>
                <w:rFonts w:asciiTheme="majorBidi" w:hAnsiTheme="majorBidi" w:cstheme="majorBidi"/>
                <w:noProof/>
                <w:lang w:val="en-US"/>
              </w:rPr>
            </w:pPr>
          </w:p>
        </w:tc>
      </w:tr>
      <w:tr w:rsidR="00D50F1E" w:rsidRPr="00B653BA" w14:paraId="07DF3821" w14:textId="5156BDD2" w:rsidTr="00D50F1E">
        <w:trPr>
          <w:trHeight w:val="562"/>
        </w:trPr>
        <w:tc>
          <w:tcPr>
            <w:tcW w:w="4673" w:type="dxa"/>
          </w:tcPr>
          <w:p w14:paraId="655B6270"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58"/>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59"/>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7E0165" w:rsidRDefault="00D50F1E" w:rsidP="00D804A5">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66CA3E3D" w14:textId="1D998C48" w:rsidR="00626150" w:rsidRPr="007E0165" w:rsidRDefault="00626150"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14</w:t>
      </w:r>
      <w:r w:rsidRPr="007E0165">
        <w:rPr>
          <w:noProof/>
          <w:lang w:val="en-US"/>
        </w:rPr>
        <w:fldChar w:fldCharType="end"/>
      </w:r>
      <w:r w:rsidRPr="007E0165">
        <w:rPr>
          <w:lang w:val="en-US"/>
        </w:rPr>
        <w:t xml:space="preserve">: Coronal and axial views of </w:t>
      </w:r>
      <w:del w:id="1030" w:author="Samane Shahpouri" w:date="2024-07-05T07:48:00Z" w16du:dateUtc="2024-07-05T05:48:00Z">
        <w:r w:rsidRPr="007E0165" w:rsidDel="0008151E">
          <w:rPr>
            <w:lang w:val="en-US"/>
          </w:rPr>
          <w:delText xml:space="preserve">12 </w:delText>
        </w:r>
      </w:del>
      <w:ins w:id="1031" w:author="Samane Shahpouri" w:date="2024-07-05T07:48:00Z" w16du:dateUtc="2024-07-05T05:48:00Z">
        <w:r w:rsidR="0008151E">
          <w:rPr>
            <w:lang w:val="en-US"/>
          </w:rPr>
          <w:t>4</w:t>
        </w:r>
        <w:r w:rsidR="0008151E" w:rsidRPr="007E0165">
          <w:rPr>
            <w:lang w:val="en-US"/>
          </w:rPr>
          <w:t xml:space="preserve"> </w:t>
        </w:r>
      </w:ins>
      <w:r w:rsidRPr="007E0165">
        <w:rPr>
          <w:lang w:val="en-US"/>
        </w:rPr>
        <w:t>clinical studies showing from left to right NAC, MAC, IMCM-DL and the difference images of MAC and DL image. The images generated using the IMCM approach successfully corrected the halo artefact in pelvic area.</w:t>
      </w: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B653BA" w14:paraId="02D19BE8" w14:textId="1B5F0731" w:rsidTr="00496EF7">
        <w:trPr>
          <w:trHeight w:val="1831"/>
        </w:trPr>
        <w:tc>
          <w:tcPr>
            <w:tcW w:w="4106" w:type="dxa"/>
          </w:tcPr>
          <w:p w14:paraId="59F660DA"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0"/>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7E0165" w:rsidRDefault="00507D2D" w:rsidP="00D804A5">
            <w:pPr>
              <w:rPr>
                <w:rFonts w:asciiTheme="majorBidi" w:hAnsiTheme="majorBidi" w:cstheme="majorBidi"/>
                <w:lang w:val="en-US"/>
              </w:rPr>
            </w:pPr>
          </w:p>
        </w:tc>
        <w:tc>
          <w:tcPr>
            <w:tcW w:w="4111" w:type="dxa"/>
          </w:tcPr>
          <w:p w14:paraId="49454E17" w14:textId="14F7161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1"/>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3"/>
                          <a:stretch>
                            <a:fillRect/>
                          </a:stretch>
                        </pic:blipFill>
                        <pic:spPr>
                          <a:xfrm>
                            <a:off x="0" y="0"/>
                            <a:ext cx="163440" cy="1127407"/>
                          </a:xfrm>
                          <a:prstGeom prst="rect">
                            <a:avLst/>
                          </a:prstGeom>
                        </pic:spPr>
                      </pic:pic>
                    </a:graphicData>
                  </a:graphic>
                </wp:inline>
              </w:drawing>
            </w:r>
          </w:p>
        </w:tc>
      </w:tr>
      <w:tr w:rsidR="00507D2D" w:rsidRPr="00B653BA" w14:paraId="1D283C8D" w14:textId="4D49CB1D" w:rsidTr="00496EF7">
        <w:trPr>
          <w:trHeight w:val="1973"/>
        </w:trPr>
        <w:tc>
          <w:tcPr>
            <w:tcW w:w="4106" w:type="dxa"/>
          </w:tcPr>
          <w:p w14:paraId="3E56B4B3" w14:textId="1A43CD1F"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2"/>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3"/>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7E0165" w:rsidRDefault="00507D2D">
            <w:pPr>
              <w:rPr>
                <w:rFonts w:asciiTheme="majorBidi" w:hAnsiTheme="majorBidi" w:cstheme="majorBidi"/>
                <w:noProof/>
                <w:lang w:val="en-US"/>
              </w:rPr>
            </w:pPr>
          </w:p>
        </w:tc>
      </w:tr>
      <w:tr w:rsidR="00507D2D" w:rsidRPr="00B653BA" w14:paraId="73C3A067" w14:textId="1F4D6241" w:rsidTr="00496EF7">
        <w:trPr>
          <w:trHeight w:val="1891"/>
        </w:trPr>
        <w:tc>
          <w:tcPr>
            <w:tcW w:w="4106" w:type="dxa"/>
          </w:tcPr>
          <w:p w14:paraId="2BA7A4D2" w14:textId="7431680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2"/>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4"/>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7E0165" w:rsidRDefault="00507D2D">
            <w:pPr>
              <w:rPr>
                <w:rFonts w:asciiTheme="majorBidi" w:hAnsiTheme="majorBidi" w:cstheme="majorBidi"/>
                <w:noProof/>
                <w:lang w:val="en-US"/>
              </w:rPr>
            </w:pPr>
          </w:p>
        </w:tc>
      </w:tr>
      <w:tr w:rsidR="00507D2D" w:rsidRPr="00B653BA" w14:paraId="1C346E72" w14:textId="1A0DC38C" w:rsidTr="00496EF7">
        <w:trPr>
          <w:trHeight w:val="1728"/>
        </w:trPr>
        <w:tc>
          <w:tcPr>
            <w:tcW w:w="4106" w:type="dxa"/>
          </w:tcPr>
          <w:p w14:paraId="32ED7240" w14:textId="44326B9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5"/>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7E0165" w:rsidRDefault="00507D2D" w:rsidP="00D804A5">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6"/>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7E0165" w:rsidRDefault="00507D2D">
            <w:pPr>
              <w:rPr>
                <w:rFonts w:asciiTheme="majorBidi" w:hAnsiTheme="majorBidi" w:cstheme="majorBidi"/>
                <w:noProof/>
                <w:lang w:val="en-US"/>
              </w:rPr>
            </w:pPr>
          </w:p>
        </w:tc>
      </w:tr>
    </w:tbl>
    <w:p w14:paraId="07444ACC" w14:textId="0E5167C5" w:rsidR="004E1D48" w:rsidRPr="007E0165" w:rsidRDefault="004E1D48"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15</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CB446D" w:rsidRPr="007E0165">
        <w:rPr>
          <w:lang w:val="en-US"/>
        </w:rPr>
        <w:t>.</w:t>
      </w: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B653BA" w14:paraId="7127E912" w14:textId="535DE0E7" w:rsidTr="00496EF7">
        <w:trPr>
          <w:jc w:val="center"/>
        </w:trPr>
        <w:tc>
          <w:tcPr>
            <w:tcW w:w="4112" w:type="dxa"/>
          </w:tcPr>
          <w:p w14:paraId="44BE929C" w14:textId="18CA7D8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67"/>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68"/>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3"/>
                          <a:stretch>
                            <a:fillRect/>
                          </a:stretch>
                        </pic:blipFill>
                        <pic:spPr>
                          <a:xfrm>
                            <a:off x="0" y="0"/>
                            <a:ext cx="163440" cy="1127407"/>
                          </a:xfrm>
                          <a:prstGeom prst="rect">
                            <a:avLst/>
                          </a:prstGeom>
                        </pic:spPr>
                      </pic:pic>
                    </a:graphicData>
                  </a:graphic>
                </wp:inline>
              </w:drawing>
            </w:r>
          </w:p>
        </w:tc>
      </w:tr>
      <w:tr w:rsidR="00507D2D" w:rsidRPr="00B653BA" w14:paraId="2D2F0B5A" w14:textId="6B439258" w:rsidTr="00496EF7">
        <w:trPr>
          <w:jc w:val="center"/>
        </w:trPr>
        <w:tc>
          <w:tcPr>
            <w:tcW w:w="4112" w:type="dxa"/>
          </w:tcPr>
          <w:p w14:paraId="6CA392D6" w14:textId="77777777" w:rsidR="00507D2D" w:rsidRPr="007E0165" w:rsidRDefault="00507D2D" w:rsidP="00D804A5">
            <w:pPr>
              <w:rPr>
                <w:rFonts w:asciiTheme="majorBidi" w:hAnsiTheme="majorBidi" w:cstheme="majorBidi"/>
                <w:noProof/>
                <w:lang w:val="en-US"/>
              </w:rPr>
            </w:pPr>
          </w:p>
          <w:p w14:paraId="23254443" w14:textId="7EB7DEB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69"/>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0"/>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7E0165" w:rsidRDefault="00507D2D">
            <w:pPr>
              <w:rPr>
                <w:rFonts w:asciiTheme="majorBidi" w:hAnsiTheme="majorBidi" w:cstheme="majorBidi"/>
                <w:noProof/>
                <w:lang w:val="en-US"/>
              </w:rPr>
            </w:pPr>
          </w:p>
        </w:tc>
      </w:tr>
      <w:tr w:rsidR="00507D2D" w:rsidRPr="00B653BA" w14:paraId="33469B9A" w14:textId="5BD70676" w:rsidTr="00496EF7">
        <w:trPr>
          <w:jc w:val="center"/>
        </w:trPr>
        <w:tc>
          <w:tcPr>
            <w:tcW w:w="4112" w:type="dxa"/>
          </w:tcPr>
          <w:p w14:paraId="00D3577D" w14:textId="40BB2D1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1"/>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2"/>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7E0165" w:rsidRDefault="00507D2D">
            <w:pPr>
              <w:rPr>
                <w:rFonts w:asciiTheme="majorBidi" w:hAnsiTheme="majorBidi" w:cstheme="majorBidi"/>
                <w:noProof/>
                <w:lang w:val="en-US"/>
              </w:rPr>
            </w:pPr>
          </w:p>
        </w:tc>
      </w:tr>
      <w:tr w:rsidR="00507D2D" w:rsidRPr="00B653BA" w14:paraId="0268D5AE" w14:textId="55D30B58" w:rsidTr="00496EF7">
        <w:trPr>
          <w:jc w:val="center"/>
        </w:trPr>
        <w:tc>
          <w:tcPr>
            <w:tcW w:w="4112" w:type="dxa"/>
          </w:tcPr>
          <w:p w14:paraId="36CC2003"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3"/>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4"/>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7E0165" w:rsidRDefault="00507D2D">
            <w:pPr>
              <w:rPr>
                <w:rFonts w:asciiTheme="majorBidi" w:hAnsiTheme="majorBidi" w:cstheme="majorBidi"/>
                <w:noProof/>
                <w:lang w:val="en-US"/>
              </w:rPr>
            </w:pPr>
          </w:p>
        </w:tc>
      </w:tr>
      <w:tr w:rsidR="00507D2D" w:rsidRPr="00B653BA" w14:paraId="554D9202" w14:textId="37E39DB5" w:rsidTr="00496EF7">
        <w:trPr>
          <w:jc w:val="center"/>
        </w:trPr>
        <w:tc>
          <w:tcPr>
            <w:tcW w:w="4112" w:type="dxa"/>
          </w:tcPr>
          <w:p w14:paraId="0ADA25AB" w14:textId="07DF58E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5"/>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6"/>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7E0165" w:rsidRDefault="00507D2D">
            <w:pPr>
              <w:rPr>
                <w:rFonts w:asciiTheme="majorBidi" w:hAnsiTheme="majorBidi" w:cstheme="majorBidi"/>
                <w:noProof/>
                <w:lang w:val="en-US"/>
              </w:rPr>
            </w:pPr>
          </w:p>
        </w:tc>
      </w:tr>
      <w:tr w:rsidR="00507D2D" w:rsidRPr="00B653BA" w14:paraId="0E558AE1" w14:textId="775DF177" w:rsidTr="00496EF7">
        <w:trPr>
          <w:jc w:val="center"/>
        </w:trPr>
        <w:tc>
          <w:tcPr>
            <w:tcW w:w="4112" w:type="dxa"/>
          </w:tcPr>
          <w:p w14:paraId="1BE728ED" w14:textId="4A63437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77"/>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78"/>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7E0165" w:rsidRDefault="00507D2D">
            <w:pPr>
              <w:rPr>
                <w:rFonts w:asciiTheme="majorBidi" w:hAnsiTheme="majorBidi" w:cstheme="majorBidi"/>
                <w:noProof/>
                <w:lang w:val="en-US"/>
              </w:rPr>
            </w:pPr>
          </w:p>
        </w:tc>
      </w:tr>
    </w:tbl>
    <w:p w14:paraId="535E0DAC" w14:textId="0BC90CCC" w:rsidR="005069BD" w:rsidRPr="007E0165" w:rsidRDefault="00CB446D"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16</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507D2D" w:rsidRPr="00B653BA" w14:paraId="0CF04F77" w14:textId="466E54D2" w:rsidTr="00496EF7">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79"/>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3"/>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496EF7">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0"/>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496EF7">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1"/>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496EF7">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2"/>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496EF7">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3"/>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BB55D6" w14:textId="4760CEAF" w:rsidR="00B920D6" w:rsidRPr="007E0165" w:rsidRDefault="00B920D6" w:rsidP="00507D2D">
      <w:pPr>
        <w:pStyle w:val="Caption"/>
        <w:rPr>
          <w:lang w:val="en-US"/>
        </w:rPr>
      </w:pPr>
      <w:r w:rsidRPr="008A4B4F">
        <w:rPr>
          <w:lang w:val="en-US"/>
        </w:rPr>
        <w:t xml:space="preserve">Figure </w:t>
      </w:r>
      <w:r w:rsidRPr="008A4B4F">
        <w:rPr>
          <w:lang w:val="en-US"/>
        </w:rPr>
        <w:fldChar w:fldCharType="begin"/>
      </w:r>
      <w:r w:rsidRPr="008A4B4F">
        <w:rPr>
          <w:lang w:val="en-US"/>
        </w:rPr>
        <w:instrText xml:space="preserve"> SEQ Figure \* ARABIC </w:instrText>
      </w:r>
      <w:r w:rsidRPr="008A4B4F">
        <w:rPr>
          <w:lang w:val="en-US"/>
        </w:rPr>
        <w:fldChar w:fldCharType="separate"/>
      </w:r>
      <w:r w:rsidR="002D33BF">
        <w:rPr>
          <w:noProof/>
          <w:lang w:val="en-US"/>
        </w:rPr>
        <w:t>17</w:t>
      </w:r>
      <w:r w:rsidRPr="008A4B4F">
        <w:rPr>
          <w:noProof/>
          <w:lang w:val="en-US"/>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1032" w:name="_Toc168472933"/>
      <w:bookmarkStart w:id="1033" w:name="_Toc171278832"/>
      <w:r w:rsidRPr="007E0165">
        <w:rPr>
          <w:rFonts w:asciiTheme="majorBidi" w:hAnsiTheme="majorBidi" w:cstheme="majorBidi"/>
          <w:lang w:val="en-US"/>
        </w:rPr>
        <w:lastRenderedPageBreak/>
        <w:t>Discussion</w:t>
      </w:r>
      <w:bookmarkEnd w:id="1032"/>
      <w:bookmarkEnd w:id="1033"/>
    </w:p>
    <w:p w14:paraId="4C8EABC7" w14:textId="77777777" w:rsidR="00AE6BC2" w:rsidRDefault="00AE6BC2" w:rsidP="00D804A5">
      <w:pPr>
        <w:rPr>
          <w:ins w:id="1034" w:author="Samane Shahpouri" w:date="2024-07-07T21:12:00Z" w16du:dateUtc="2024-07-07T19:12:00Z"/>
          <w:rFonts w:asciiTheme="majorBidi" w:hAnsiTheme="majorBidi" w:cstheme="majorBidi"/>
          <w:lang w:val="en-US"/>
        </w:rPr>
      </w:pPr>
    </w:p>
    <w:p w14:paraId="122C6E1C" w14:textId="437E2B11" w:rsidR="00C054BB" w:rsidRPr="008A4B4F" w:rsidRDefault="00AE6BC2" w:rsidP="0065716B">
      <w:pPr>
        <w:rPr>
          <w:rFonts w:asciiTheme="majorBidi" w:hAnsiTheme="majorBidi" w:cstheme="majorBidi"/>
          <w:lang w:val="en-US"/>
        </w:rPr>
      </w:pPr>
      <w:moveToRangeStart w:id="1035" w:author="Samane Shahpouri" w:date="2024-07-07T21:12:00Z" w:name="move171279177"/>
      <w:moveTo w:id="1036" w:author="Samane Shahpouri" w:date="2024-07-07T21:12:00Z" w16du:dateUtc="2024-07-07T19:12:00Z">
        <w:del w:id="1037" w:author="Samane Shahpouri" w:date="2024-07-08T06:57:00Z" w16du:dateUtc="2024-07-08T04:57:00Z">
          <w:r w:rsidRPr="00AE6BC2" w:rsidDel="0065716B">
            <w:rPr>
              <w:rFonts w:asciiTheme="majorBidi" w:hAnsiTheme="majorBidi" w:cstheme="majorBidi"/>
              <w:highlight w:val="yellow"/>
              <w:lang w:val="en-US"/>
              <w:rPrChange w:id="1038" w:author="Samane Shahpouri" w:date="2024-07-07T21:12:00Z" w16du:dateUtc="2024-07-07T19:12:00Z">
                <w:rPr>
                  <w:rFonts w:asciiTheme="majorBidi" w:hAnsiTheme="majorBidi" w:cstheme="majorBidi"/>
                  <w:lang w:val="en-US"/>
                </w:rPr>
              </w:rPrChange>
            </w:rPr>
            <w:delText>This method of normalization ensures that the data remains quantitatively comparable while being computationally straightforward. By scaling the intensity values in this manner, we were able to preserve the quantitative nature of PET imaging and easily rescale the images back to the original, which is vital for accurate diagnosis and assessment of metabolic activity.</w:delText>
          </w:r>
        </w:del>
      </w:moveTo>
      <w:moveToRangeEnd w:id="1035"/>
      <w:r w:rsidR="00C054BB" w:rsidRPr="007E0165">
        <w:rPr>
          <w:rFonts w:asciiTheme="majorBidi" w:hAnsiTheme="majorBidi" w:cstheme="majorBidi"/>
          <w:lang w:val="en-US"/>
        </w:rPr>
        <w:t>Various</w:t>
      </w:r>
      <w:r w:rsidR="00C054BB" w:rsidRPr="008A4B4F">
        <w:rPr>
          <w:rFonts w:asciiTheme="majorBidi" w:hAnsiTheme="majorBidi" w:cstheme="majorBidi"/>
          <w:lang w:val="en-US"/>
        </w:rPr>
        <w:t xml:space="preserve"> deep learning-based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IxLDQxLDQzLDY2LDY5LDcw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ins w:id="1039" w:author="Samane Shahpouri" w:date="2024-07-08T17:50:00Z" w16du:dateUtc="2024-07-08T15:50:00Z">
            <w:r w:rsidR="00164586" w:rsidRPr="00164586">
              <w:rPr>
                <w:rFonts w:asciiTheme="majorBidi" w:hAnsiTheme="majorBidi" w:cstheme="majorBidi"/>
                <w:color w:val="000000"/>
                <w:lang w:val="en-US"/>
              </w:rPr>
              <w:t>(21,41,43,66,69,70,73,74)</w:t>
            </w:r>
          </w:ins>
          <w:del w:id="1040" w:author="Samane Shahpouri" w:date="2024-07-07T11:24:00Z" w16du:dateUtc="2024-07-07T09:24:00Z">
            <w:r w:rsidR="00ED2812" w:rsidRPr="00164586" w:rsidDel="00CD357F">
              <w:rPr>
                <w:rFonts w:asciiTheme="majorBidi" w:hAnsiTheme="majorBidi" w:cstheme="majorBidi"/>
                <w:color w:val="000000"/>
                <w:lang w:val="en-US"/>
              </w:rPr>
              <w:delText>(21,42,44,67,70,71,73,74)</w:delText>
            </w:r>
          </w:del>
        </w:sdtContent>
      </w:sdt>
      <w:r w:rsidR="00C054BB" w:rsidRPr="008A4B4F">
        <w:rPr>
          <w:rFonts w:asciiTheme="majorBidi" w:hAnsiTheme="majorBidi" w:cstheme="majorBidi"/>
          <w:lang w:val="en-US"/>
        </w:rPr>
        <w:t xml:space="preserve">. These include indirect approaches that generate attenuation maps from MRI </w:t>
      </w:r>
      <w:r w:rsidR="006B61B1">
        <w:rPr>
          <w:rFonts w:asciiTheme="majorBidi" w:hAnsiTheme="majorBidi" w:cstheme="majorBidi"/>
          <w:lang w:val="en-US"/>
        </w:rPr>
        <w:t>or</w:t>
      </w:r>
      <w:r w:rsidR="006B61B1" w:rsidRPr="008A4B4F">
        <w:rPr>
          <w:rFonts w:asciiTheme="majorBidi" w:hAnsiTheme="majorBidi" w:cstheme="majorBidi"/>
          <w:lang w:val="en-US"/>
        </w:rPr>
        <w:t xml:space="preserve"> </w:t>
      </w:r>
      <w:r w:rsidR="006B61B1">
        <w:rPr>
          <w:rFonts w:asciiTheme="majorBidi" w:hAnsiTheme="majorBidi" w:cstheme="majorBidi"/>
          <w:lang w:val="en-US"/>
        </w:rPr>
        <w:t>CT</w:t>
      </w:r>
      <w:r w:rsidR="006B61B1" w:rsidRPr="008A4B4F">
        <w:rPr>
          <w:rFonts w:asciiTheme="majorBidi" w:hAnsiTheme="majorBidi" w:cstheme="majorBidi"/>
          <w:lang w:val="en-US"/>
        </w:rPr>
        <w:t xml:space="preserve"> </w:t>
      </w:r>
      <w:r w:rsidR="00C054BB" w:rsidRPr="008A4B4F">
        <w:rPr>
          <w:rFonts w:asciiTheme="majorBidi" w:hAnsiTheme="majorBidi" w:cstheme="majorBidi"/>
          <w:lang w:val="en-US"/>
        </w:rPr>
        <w:t xml:space="preserve">images. For instance, studies have employed GANs to </w:t>
      </w:r>
      <w:r w:rsidR="006B61B1">
        <w:rPr>
          <w:rFonts w:asciiTheme="majorBidi" w:hAnsiTheme="majorBidi" w:cstheme="majorBidi"/>
          <w:lang w:val="en-US"/>
        </w:rPr>
        <w:t>achieve</w:t>
      </w:r>
      <w:r w:rsidR="006B61B1" w:rsidRPr="008A4B4F">
        <w:rPr>
          <w:rFonts w:asciiTheme="majorBidi" w:hAnsiTheme="majorBidi" w:cstheme="majorBidi"/>
          <w:lang w:val="en-US"/>
        </w:rPr>
        <w:t xml:space="preserve"> </w:t>
      </w:r>
      <w:r w:rsidR="00C054BB" w:rsidRPr="008A4B4F">
        <w:rPr>
          <w:rFonts w:asciiTheme="majorBidi" w:hAnsiTheme="majorBidi" w:cstheme="majorBidi"/>
          <w:lang w:val="en-US"/>
        </w:rPr>
        <w:t xml:space="preserve">pseudo-CT images from </w:t>
      </w:r>
      <w:r w:rsidR="006B61B1">
        <w:rPr>
          <w:rFonts w:asciiTheme="majorBidi" w:hAnsiTheme="majorBidi" w:cstheme="majorBidi"/>
          <w:lang w:val="en-US"/>
        </w:rPr>
        <w:t xml:space="preserve">NAC </w:t>
      </w:r>
      <w:r w:rsidR="00C054BB" w:rsidRPr="008A4B4F">
        <w:rPr>
          <w:rFonts w:asciiTheme="majorBidi" w:hAnsiTheme="majorBidi" w:cstheme="majorBidi"/>
          <w:lang w:val="en-US"/>
        </w:rPr>
        <w:t>PET</w:t>
      </w:r>
      <w:r w:rsidR="00A8125B">
        <w:rPr>
          <w:rFonts w:asciiTheme="majorBidi" w:hAnsiTheme="majorBidi" w:cstheme="majorBidi"/>
          <w:lang w:val="en-US"/>
        </w:rPr>
        <w:t xml:space="preserve"> </w:t>
      </w:r>
      <w:r w:rsidR="00C054BB" w:rsidRPr="008A4B4F">
        <w:rPr>
          <w:rFonts w:asciiTheme="majorBidi" w:hAnsiTheme="majorBidi" w:cstheme="majorBidi"/>
          <w:lang w:val="en-US"/>
        </w:rPr>
        <w:t>scans in both brain and whole-body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M5LDQwLDY1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ins w:id="1041" w:author="Samane Shahpouri" w:date="2024-07-08T17:50:00Z" w16du:dateUtc="2024-07-08T15:50:00Z">
            <w:r w:rsidR="00164586" w:rsidRPr="00164586">
              <w:rPr>
                <w:rFonts w:asciiTheme="majorBidi" w:hAnsiTheme="majorBidi" w:cstheme="majorBidi"/>
                <w:color w:val="000000"/>
                <w:lang w:val="en-US"/>
              </w:rPr>
              <w:t>(39,40,65,73,75,76)</w:t>
            </w:r>
          </w:ins>
          <w:del w:id="1042" w:author="Samane Shahpouri" w:date="2024-07-07T11:24:00Z" w16du:dateUtc="2024-07-07T09:24:00Z">
            <w:r w:rsidR="00ED2812" w:rsidRPr="00164586" w:rsidDel="00CD357F">
              <w:rPr>
                <w:rFonts w:asciiTheme="majorBidi" w:hAnsiTheme="majorBidi" w:cstheme="majorBidi"/>
                <w:color w:val="000000"/>
                <w:lang w:val="en-US"/>
              </w:rPr>
              <w:delText>(40,41,66,73,75,76)</w:delText>
            </w:r>
          </w:del>
        </w:sdtContent>
      </w:sdt>
      <w:r w:rsidR="00C054BB" w:rsidRPr="008A4B4F">
        <w:rPr>
          <w:rFonts w:asciiTheme="majorBidi" w:hAnsiTheme="majorBidi" w:cstheme="majorBidi"/>
          <w:lang w:val="en-US"/>
        </w:rPr>
        <w:t xml:space="preserve">. Furthermore, </w:t>
      </w:r>
      <w:r w:rsidR="00A8125B">
        <w:rPr>
          <w:rFonts w:asciiTheme="majorBidi" w:hAnsiTheme="majorBidi" w:cstheme="majorBidi"/>
          <w:lang w:val="en-US"/>
        </w:rPr>
        <w:t xml:space="preserve">the </w:t>
      </w:r>
      <w:r w:rsidR="00C054BB" w:rsidRPr="008A4B4F">
        <w:rPr>
          <w:rFonts w:asciiTheme="majorBidi" w:hAnsiTheme="majorBidi" w:cstheme="majorBidi"/>
          <w:lang w:val="en-US"/>
        </w:rPr>
        <w:t xml:space="preserve">MLAA </w:t>
      </w:r>
      <w:r w:rsidR="00834C4F">
        <w:rPr>
          <w:rFonts w:asciiTheme="majorBidi" w:hAnsiTheme="majorBidi" w:cstheme="majorBidi"/>
          <w:lang w:val="en-US"/>
        </w:rPr>
        <w:t>algorithm</w:t>
      </w:r>
      <w:r w:rsidR="00834C4F" w:rsidRPr="008A4B4F">
        <w:rPr>
          <w:rFonts w:asciiTheme="majorBidi" w:hAnsiTheme="majorBidi" w:cstheme="majorBidi"/>
          <w:lang w:val="en-US"/>
        </w:rPr>
        <w:t xml:space="preserve"> ha</w:t>
      </w:r>
      <w:r w:rsidR="00834C4F">
        <w:rPr>
          <w:rFonts w:asciiTheme="majorBidi" w:hAnsiTheme="majorBidi" w:cstheme="majorBidi"/>
          <w:lang w:val="en-US"/>
        </w:rPr>
        <w:t>s</w:t>
      </w:r>
      <w:r w:rsidR="00834C4F" w:rsidRPr="008A4B4F">
        <w:rPr>
          <w:rFonts w:asciiTheme="majorBidi" w:hAnsiTheme="majorBidi" w:cstheme="majorBidi"/>
          <w:lang w:val="en-US"/>
        </w:rPr>
        <w:t xml:space="preserve"> </w:t>
      </w:r>
      <w:r w:rsidR="00C054BB" w:rsidRPr="008A4B4F">
        <w:rPr>
          <w:rFonts w:asciiTheme="majorBidi" w:hAnsiTheme="majorBidi" w:cstheme="majorBidi"/>
          <w:lang w:val="en-US"/>
        </w:rPr>
        <w:t xml:space="preserve">been </w:t>
      </w:r>
      <w:r w:rsidR="00834C4F">
        <w:rPr>
          <w:rFonts w:asciiTheme="majorBidi" w:hAnsiTheme="majorBidi" w:cstheme="majorBidi"/>
          <w:lang w:val="en-US"/>
        </w:rPr>
        <w:t>improved</w:t>
      </w:r>
      <w:r w:rsidR="00834C4F" w:rsidRPr="008A4B4F">
        <w:rPr>
          <w:rFonts w:asciiTheme="majorBidi" w:hAnsiTheme="majorBidi" w:cstheme="majorBidi"/>
          <w:lang w:val="en-US"/>
        </w:rPr>
        <w:t xml:space="preserve"> </w:t>
      </w:r>
      <w:r w:rsidR="00C054BB" w:rsidRPr="008A4B4F">
        <w:rPr>
          <w:rFonts w:asciiTheme="majorBidi" w:hAnsiTheme="majorBidi" w:cstheme="majorBidi"/>
          <w:lang w:val="en-US"/>
        </w:rPr>
        <w:t xml:space="preserve">by incorporating deep learning to mitigate common issues such as crosstalk </w:t>
      </w:r>
      <w:r w:rsidR="00EB1AA8" w:rsidRPr="008A4B4F">
        <w:rPr>
          <w:rFonts w:asciiTheme="majorBidi" w:hAnsiTheme="majorBidi" w:cstheme="majorBidi"/>
          <w:lang w:val="en-US"/>
        </w:rPr>
        <w:t>artifacts</w:t>
      </w:r>
      <w:r w:rsidR="00C054BB" w:rsidRPr="008A4B4F">
        <w:rPr>
          <w:rFonts w:asciiTheme="majorBidi" w:hAnsiTheme="majorBidi" w:cstheme="majorBidi"/>
          <w:lang w:val="en-US"/>
        </w:rPr>
        <w:t>, slow convergence, and noisy attenuation maps</w:t>
      </w:r>
      <w:r w:rsidR="00834C4F">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ins w:id="1043" w:author="Samane Shahpouri" w:date="2024-07-08T17:50:00Z" w16du:dateUtc="2024-07-08T15:50:00Z">
            <w:r w:rsidR="00164586" w:rsidRPr="00164586">
              <w:rPr>
                <w:rFonts w:asciiTheme="majorBidi" w:hAnsiTheme="majorBidi" w:cstheme="majorBidi"/>
                <w:color w:val="000000"/>
                <w:lang w:val="en-US"/>
              </w:rPr>
              <w:t>(33,77,78)</w:t>
            </w:r>
          </w:ins>
          <w:del w:id="1044" w:author="Samane Shahpouri" w:date="2024-07-07T11:24:00Z" w16du:dateUtc="2024-07-07T09:24:00Z">
            <w:r w:rsidR="00ED2812" w:rsidRPr="00164586" w:rsidDel="00CD357F">
              <w:rPr>
                <w:rFonts w:asciiTheme="majorBidi" w:hAnsiTheme="majorBidi" w:cstheme="majorBidi"/>
                <w:color w:val="000000"/>
                <w:lang w:val="en-US"/>
              </w:rPr>
              <w:delText>(33,77,78)</w:delText>
            </w:r>
          </w:del>
        </w:sdtContent>
      </w:sdt>
      <w:r w:rsidR="00C054BB" w:rsidRPr="008A4B4F">
        <w:rPr>
          <w:rFonts w:asciiTheme="majorBidi" w:hAnsiTheme="majorBidi" w:cstheme="majorBidi"/>
          <w:lang w:val="en-US"/>
        </w:rPr>
        <w:t xml:space="preserve">. Direct DL-ASC methods </w:t>
      </w:r>
      <w:r w:rsidR="009239C2">
        <w:rPr>
          <w:rFonts w:asciiTheme="majorBidi" w:hAnsiTheme="majorBidi" w:cstheme="majorBidi"/>
          <w:lang w:val="en-US"/>
        </w:rPr>
        <w:t>bypass</w:t>
      </w:r>
      <w:r w:rsidR="00C054BB" w:rsidRPr="008A4B4F">
        <w:rPr>
          <w:rFonts w:asciiTheme="majorBidi" w:hAnsiTheme="majorBidi" w:cstheme="majorBidi"/>
          <w:lang w:val="en-US"/>
        </w:rPr>
        <w:t xml:space="preserve"> traditional methods by making ASC PET images directly from </w:t>
      </w:r>
      <w:r w:rsidR="00324D4F" w:rsidRPr="008A4B4F">
        <w:rPr>
          <w:rFonts w:asciiTheme="majorBidi" w:hAnsiTheme="majorBidi" w:cstheme="majorBidi"/>
          <w:lang w:val="en-US"/>
        </w:rPr>
        <w:t>NAC</w:t>
      </w:r>
      <w:r w:rsidR="00C054BB" w:rsidRPr="008A4B4F">
        <w:rPr>
          <w:rFonts w:asciiTheme="majorBidi" w:hAnsiTheme="majorBidi" w:cstheme="majorBidi"/>
          <w:lang w:val="en-US"/>
        </w:rPr>
        <w:t xml:space="preserve"> images. This was first used in brain PET imaging</w:t>
      </w:r>
      <w:r w:rsidR="00EB1AA8" w:rsidRPr="008A4B4F">
        <w:rPr>
          <w:rFonts w:asciiTheme="majorBidi" w:hAnsiTheme="majorBidi" w:cstheme="majorBidi"/>
          <w:lang w:val="en-US"/>
        </w:rPr>
        <w:t xml:space="preserve"> and</w:t>
      </w:r>
      <w:r w:rsidR="00C054BB" w:rsidRPr="008A4B4F">
        <w:rPr>
          <w:rFonts w:asciiTheme="majorBidi" w:hAnsiTheme="majorBidi" w:cstheme="majorBidi"/>
          <w:lang w:val="en-US"/>
        </w:rPr>
        <w:t xml:space="preserve"> then tested in </w:t>
      </w:r>
      <w:r w:rsidR="00C054BB" w:rsidRPr="008A4B4F">
        <w:rPr>
          <w:rFonts w:asciiTheme="majorBidi" w:hAnsiTheme="majorBidi" w:cstheme="majorBidi"/>
          <w:vertAlign w:val="superscript"/>
          <w:lang w:val="en-US"/>
        </w:rPr>
        <w:t>18</w:t>
      </w:r>
      <w:r w:rsidR="00C054BB" w:rsidRPr="008A4B4F">
        <w:rPr>
          <w:rFonts w:asciiTheme="majorBidi" w:hAnsiTheme="majorBidi" w:cstheme="majorBidi"/>
          <w:lang w:val="en-US"/>
        </w:rPr>
        <w:t xml:space="preserve">F-FDG PET studies </w:t>
      </w:r>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Qw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ins w:id="1045" w:author="Samane Shahpouri" w:date="2024-07-08T17:50:00Z" w16du:dateUtc="2024-07-08T15:50:00Z">
            <w:r w:rsidR="00164586" w:rsidRPr="00164586">
              <w:rPr>
                <w:rFonts w:asciiTheme="majorBidi" w:hAnsiTheme="majorBidi" w:cstheme="majorBidi"/>
                <w:color w:val="000000"/>
                <w:lang w:val="en-US"/>
              </w:rPr>
              <w:t>(40)</w:t>
            </w:r>
          </w:ins>
          <w:del w:id="1046" w:author="Samane Shahpouri" w:date="2024-07-07T11:24:00Z" w16du:dateUtc="2024-07-07T09:24:00Z">
            <w:r w:rsidR="00ED2812" w:rsidRPr="00164586" w:rsidDel="00CD357F">
              <w:rPr>
                <w:rFonts w:asciiTheme="majorBidi" w:hAnsiTheme="majorBidi" w:cstheme="majorBidi"/>
                <w:color w:val="000000"/>
                <w:lang w:val="en-US"/>
              </w:rPr>
              <w:delText>(41)</w:delText>
            </w:r>
          </w:del>
        </w:sdtContent>
      </w:sdt>
      <w:r w:rsidR="00C054BB" w:rsidRPr="008A4B4F">
        <w:rPr>
          <w:rFonts w:asciiTheme="majorBidi" w:hAnsiTheme="majorBidi" w:cstheme="majorBidi"/>
          <w:lang w:val="en-US"/>
        </w:rPr>
        <w:t>.</w:t>
      </w:r>
    </w:p>
    <w:p w14:paraId="19841CC5" w14:textId="41CC1DDE" w:rsidR="00C054BB" w:rsidRDefault="00C054BB" w:rsidP="00D804A5">
      <w:pPr>
        <w:rPr>
          <w:ins w:id="1047" w:author="Samane Shahpouri" w:date="2024-07-08T06:43:00Z" w16du:dateUtc="2024-07-08T04:43:00Z"/>
          <w:rFonts w:asciiTheme="majorBidi" w:hAnsiTheme="majorBidi" w:cstheme="majorBidi"/>
          <w:lang w:val="en-US"/>
        </w:rPr>
      </w:pPr>
      <w:r w:rsidRPr="008A4B4F">
        <w:rPr>
          <w:rFonts w:asciiTheme="majorBidi" w:hAnsiTheme="majorBidi" w:cstheme="majorBidi"/>
          <w:lang w:val="en-US"/>
        </w:rPr>
        <w:t xml:space="preserve">A significant challenge arises with the low tracer activity and the extensive positron range of </w:t>
      </w:r>
      <w:r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Ga-labelled pharmaceuticals, which generally produce lower-quality images compared to </w:t>
      </w:r>
      <w:r w:rsidRPr="008A4B4F">
        <w:rPr>
          <w:rFonts w:asciiTheme="majorBidi" w:hAnsiTheme="majorBidi" w:cstheme="majorBidi"/>
          <w:vertAlign w:val="superscript"/>
          <w:lang w:val="en-US"/>
        </w:rPr>
        <w:t>18</w:t>
      </w:r>
      <w:r w:rsidRPr="008A4B4F">
        <w:rPr>
          <w:rFonts w:asciiTheme="majorBidi" w:hAnsiTheme="majorBidi" w:cstheme="majorBidi"/>
          <w:lang w:val="en-US"/>
        </w:rPr>
        <w:t>F-labelled compounds. Initially, employing DL for direct ASC in PET might seem overly reliant on advanced technology</w:t>
      </w:r>
      <w:r w:rsidR="00FF7F5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
          <w:id w:val="1682237153"/>
          <w:placeholder>
            <w:docPart w:val="DefaultPlaceholder_-1854013440"/>
          </w:placeholder>
        </w:sdtPr>
        <w:sdtContent>
          <w:ins w:id="1048" w:author="Samane Shahpouri" w:date="2024-07-08T17:50:00Z" w16du:dateUtc="2024-07-08T15:50:00Z">
            <w:r w:rsidR="00164586" w:rsidRPr="00164586">
              <w:rPr>
                <w:rFonts w:asciiTheme="majorBidi" w:hAnsiTheme="majorBidi" w:cstheme="majorBidi"/>
                <w:color w:val="000000"/>
                <w:lang w:val="en-US"/>
              </w:rPr>
              <w:t>(18,25,79,80)</w:t>
            </w:r>
          </w:ins>
          <w:del w:id="1049" w:author="Samane Shahpouri" w:date="2024-07-07T11:24:00Z" w16du:dateUtc="2024-07-07T09:24:00Z">
            <w:r w:rsidR="00ED2812" w:rsidRPr="00164586" w:rsidDel="00CD357F">
              <w:rPr>
                <w:rFonts w:asciiTheme="majorBidi" w:hAnsiTheme="majorBidi" w:cstheme="majorBidi"/>
                <w:color w:val="000000"/>
                <w:lang w:val="en-US"/>
              </w:rPr>
              <w:delText>(18,25,79,80)</w:delText>
            </w:r>
          </w:del>
        </w:sdtContent>
      </w:sdt>
      <w:r w:rsidRPr="008A4B4F">
        <w:rPr>
          <w:rFonts w:asciiTheme="majorBidi" w:hAnsiTheme="majorBidi" w:cstheme="majorBidi"/>
          <w:lang w:val="en-US"/>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10F4D1D3" w14:textId="026F7C9F" w:rsidR="004501A9" w:rsidRPr="007E0165" w:rsidRDefault="004501A9" w:rsidP="00D804A5">
      <w:pPr>
        <w:rPr>
          <w:rFonts w:asciiTheme="majorBidi" w:hAnsiTheme="majorBidi" w:cstheme="majorBidi"/>
          <w:lang w:val="en-US"/>
        </w:rPr>
      </w:pPr>
      <w:ins w:id="1050" w:author="Samane Shahpouri" w:date="2024-07-08T06:43:00Z" w16du:dateUtc="2024-07-08T04:43:00Z">
        <w:r>
          <w:rPr>
            <w:rFonts w:asciiTheme="majorBidi" w:hAnsiTheme="majorBidi" w:cstheme="majorBidi"/>
            <w:lang w:val="en-US"/>
          </w:rPr>
          <w:t xml:space="preserve">In this study we </w:t>
        </w:r>
      </w:ins>
      <w:ins w:id="1051" w:author="Samane Shahpouri" w:date="2024-07-08T06:48:00Z" w16du:dateUtc="2024-07-08T04:48:00Z">
        <w:r>
          <w:rPr>
            <w:rFonts w:asciiTheme="majorBidi" w:hAnsiTheme="majorBidi" w:cstheme="majorBidi"/>
            <w:lang w:val="en-US"/>
          </w:rPr>
          <w:t>developed and evaluated</w:t>
        </w:r>
      </w:ins>
      <w:ins w:id="1052" w:author="Samane Shahpouri" w:date="2024-07-08T06:49:00Z" w16du:dateUtc="2024-07-08T04:49:00Z">
        <w:r>
          <w:rPr>
            <w:rFonts w:asciiTheme="majorBidi" w:hAnsiTheme="majorBidi" w:cstheme="majorBidi"/>
            <w:lang w:val="en-US"/>
          </w:rPr>
          <w:t xml:space="preserve"> the CT-</w:t>
        </w:r>
      </w:ins>
      <w:ins w:id="1053" w:author="Samane Shahpouri" w:date="2024-07-08T06:52:00Z" w16du:dateUtc="2024-07-08T04:52:00Z">
        <w:r>
          <w:rPr>
            <w:rFonts w:asciiTheme="majorBidi" w:hAnsiTheme="majorBidi" w:cstheme="majorBidi"/>
            <w:lang w:val="en-US"/>
          </w:rPr>
          <w:t>free DL</w:t>
        </w:r>
      </w:ins>
      <w:ins w:id="1054" w:author="Samane Shahpouri" w:date="2024-07-08T06:48:00Z" w16du:dateUtc="2024-07-08T04:48:00Z">
        <w:r>
          <w:rPr>
            <w:rFonts w:asciiTheme="majorBidi" w:hAnsiTheme="majorBidi" w:cstheme="majorBidi"/>
            <w:lang w:val="en-US"/>
          </w:rPr>
          <w:t xml:space="preserve"> models for ASC in PET imaging</w:t>
        </w:r>
      </w:ins>
      <w:ins w:id="1055" w:author="Samane Shahpouri" w:date="2024-07-08T06:49:00Z" w16du:dateUtc="2024-07-08T04:49:00Z">
        <w:r>
          <w:rPr>
            <w:rFonts w:asciiTheme="majorBidi" w:hAnsiTheme="majorBidi" w:cstheme="majorBidi"/>
            <w:lang w:val="en-US"/>
          </w:rPr>
          <w:t xml:space="preserve">. </w:t>
        </w:r>
      </w:ins>
      <w:ins w:id="1056" w:author="Samane Shahpouri" w:date="2024-07-08T06:50:00Z" w16du:dateUtc="2024-07-08T04:50:00Z">
        <w:r>
          <w:rPr>
            <w:rFonts w:asciiTheme="majorBidi" w:hAnsiTheme="majorBidi" w:cstheme="majorBidi"/>
            <w:lang w:val="en-US"/>
          </w:rPr>
          <w:t xml:space="preserve">The IMCM and ADCM were tested across different centers and radiotracer distributions. The IMCM demonstrated </w:t>
        </w:r>
      </w:ins>
      <w:ins w:id="1057" w:author="Samane Shahpouri" w:date="2024-07-08T06:51:00Z" w16du:dateUtc="2024-07-08T04:51:00Z">
        <w:r>
          <w:rPr>
            <w:rFonts w:asciiTheme="majorBidi" w:hAnsiTheme="majorBidi" w:cstheme="majorBidi"/>
            <w:lang w:val="en-US"/>
          </w:rPr>
          <w:t>better performance in terms of lower error metrics and higher similarity index compared to AD</w:t>
        </w:r>
      </w:ins>
      <w:ins w:id="1058" w:author="Samane Shahpouri" w:date="2024-07-08T06:52:00Z" w16du:dateUtc="2024-07-08T04:52:00Z">
        <w:r>
          <w:rPr>
            <w:rFonts w:asciiTheme="majorBidi" w:hAnsiTheme="majorBidi" w:cstheme="majorBidi"/>
            <w:lang w:val="en-US"/>
          </w:rPr>
          <w:t xml:space="preserve">CM </w:t>
        </w:r>
      </w:ins>
      <w:ins w:id="1059" w:author="Samane Shahpouri" w:date="2024-07-08T06:53:00Z" w16du:dateUtc="2024-07-08T04:53:00Z">
        <w:r>
          <w:rPr>
            <w:rFonts w:asciiTheme="majorBidi" w:hAnsiTheme="majorBidi" w:cstheme="majorBidi"/>
            <w:lang w:val="en-US"/>
          </w:rPr>
          <w:t xml:space="preserve">in dealing with external center. Additionally, the tuned version of </w:t>
        </w:r>
      </w:ins>
      <w:ins w:id="1060" w:author="Samane Shahpouri" w:date="2024-07-08T06:54:00Z" w16du:dateUtc="2024-07-08T04:54:00Z">
        <w:r w:rsidR="0065716B">
          <w:rPr>
            <w:rFonts w:asciiTheme="majorBidi" w:hAnsiTheme="majorBidi" w:cstheme="majorBidi"/>
            <w:lang w:val="en-US"/>
          </w:rPr>
          <w:t xml:space="preserve">IMCM (TL-MC) showed acceptable adaptability and accuracy </w:t>
        </w:r>
      </w:ins>
      <w:ins w:id="1061" w:author="Samane Shahpouri" w:date="2024-07-08T06:55:00Z" w16du:dateUtc="2024-07-08T04:55:00Z">
        <w:r w:rsidR="0065716B">
          <w:rPr>
            <w:rFonts w:asciiTheme="majorBidi" w:hAnsiTheme="majorBidi" w:cstheme="majorBidi"/>
            <w:lang w:val="en-US"/>
          </w:rPr>
          <w:t xml:space="preserve">across different </w:t>
        </w:r>
      </w:ins>
      <w:ins w:id="1062" w:author="Samane Shahpouri" w:date="2024-07-08T06:56:00Z" w16du:dateUtc="2024-07-08T04:56:00Z">
        <w:r w:rsidR="0065716B">
          <w:rPr>
            <w:rFonts w:asciiTheme="majorBidi" w:hAnsiTheme="majorBidi" w:cstheme="majorBidi"/>
            <w:lang w:val="en-US"/>
          </w:rPr>
          <w:t>radiotracers</w:t>
        </w:r>
      </w:ins>
      <w:ins w:id="1063" w:author="Samane Shahpouri" w:date="2024-07-08T06:55:00Z" w16du:dateUtc="2024-07-08T04:55:00Z">
        <w:r w:rsidR="0065716B">
          <w:rPr>
            <w:rFonts w:asciiTheme="majorBidi" w:hAnsiTheme="majorBidi" w:cstheme="majorBidi"/>
            <w:lang w:val="en-US"/>
          </w:rPr>
          <w:t>.</w:t>
        </w:r>
      </w:ins>
    </w:p>
    <w:p w14:paraId="32BCEE9E" w14:textId="771273A1" w:rsidR="00C054BB" w:rsidRPr="007E0165" w:rsidRDefault="00C054BB" w:rsidP="00D804A5">
      <w:pPr>
        <w:rPr>
          <w:rFonts w:asciiTheme="majorBidi" w:hAnsiTheme="majorBidi" w:cstheme="majorBidi"/>
          <w:lang w:val="en-US"/>
        </w:rPr>
      </w:pPr>
      <w:del w:id="1064" w:author="Samane Shahpouri" w:date="2024-07-08T07:14:00Z" w16du:dateUtc="2024-07-08T05:14:00Z">
        <w:r w:rsidRPr="007E0165" w:rsidDel="00526D8D">
          <w:rPr>
            <w:rFonts w:asciiTheme="majorBidi" w:hAnsiTheme="majorBidi" w:cstheme="majorBidi"/>
            <w:lang w:val="en-US"/>
          </w:rPr>
          <w:delText>This study</w:delText>
        </w:r>
      </w:del>
      <w:ins w:id="1065" w:author="Samane Shahpouri" w:date="2024-07-08T07:14:00Z" w16du:dateUtc="2024-07-08T05:14:00Z">
        <w:r w:rsidR="00526D8D">
          <w:rPr>
            <w:rFonts w:asciiTheme="majorBidi" w:hAnsiTheme="majorBidi" w:cstheme="majorBidi"/>
            <w:lang w:val="en-US"/>
          </w:rPr>
          <w:t>The ADCM output</w:t>
        </w:r>
      </w:ins>
      <w:r w:rsidRPr="007E0165">
        <w:rPr>
          <w:rFonts w:asciiTheme="majorBidi" w:hAnsiTheme="majorBidi" w:cstheme="majorBidi"/>
          <w:lang w:val="en-US"/>
        </w:rPr>
        <w:t xml:space="preserve">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7C5F7B0A" w:rsidR="00C91BDA" w:rsidRDefault="00C91BDA" w:rsidP="00D804A5">
      <w:pPr>
        <w:rPr>
          <w:ins w:id="1066" w:author="Samane Shahpouri" w:date="2024-07-08T06:57:00Z" w16du:dateUtc="2024-07-08T04:57:00Z"/>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 xml:space="preserve">radiotracer-dependent information, our investigation couldn’t prove that </w:t>
      </w:r>
      <w:ins w:id="1067" w:author="Samane Shahpouri" w:date="2024-07-08T07:15:00Z" w16du:dateUtc="2024-07-08T05:15:00Z">
        <w:r w:rsidR="00526D8D">
          <w:rPr>
            <w:rFonts w:asciiTheme="majorBidi" w:hAnsiTheme="majorBidi" w:cstheme="majorBidi"/>
            <w:lang w:val="en-US"/>
          </w:rPr>
          <w:t xml:space="preserve">this method </w:t>
        </w:r>
      </w:ins>
      <w:del w:id="1068" w:author="Samane Shahpouri" w:date="2024-07-08T07:15:00Z" w16du:dateUtc="2024-07-08T05:15:00Z">
        <w:r w:rsidR="000C6D4C" w:rsidRPr="00B653BA" w:rsidDel="00526D8D">
          <w:rPr>
            <w:rFonts w:asciiTheme="majorBidi" w:hAnsiTheme="majorBidi" w:cstheme="majorBidi"/>
            <w:lang w:val="en-US"/>
          </w:rPr>
          <w:delText>it</w:delText>
        </w:r>
        <w:r w:rsidRPr="007E0165" w:rsidDel="00526D8D">
          <w:rPr>
            <w:rFonts w:asciiTheme="majorBidi" w:hAnsiTheme="majorBidi" w:cstheme="majorBidi"/>
            <w:lang w:val="en-US"/>
          </w:rPr>
          <w:delText xml:space="preserve"> may not be </w:delText>
        </w:r>
      </w:del>
      <w:ins w:id="1069" w:author="Samane Shahpouri" w:date="2024-07-08T07:15:00Z" w16du:dateUtc="2024-07-08T05:15:00Z">
        <w:r w:rsidR="00526D8D">
          <w:rPr>
            <w:rFonts w:asciiTheme="majorBidi" w:hAnsiTheme="majorBidi" w:cstheme="majorBidi"/>
            <w:lang w:val="en-US"/>
          </w:rPr>
          <w:t xml:space="preserve">is </w:t>
        </w:r>
      </w:ins>
      <w:r w:rsidRPr="007E0165">
        <w:rPr>
          <w:rFonts w:asciiTheme="majorBidi" w:hAnsiTheme="majorBidi" w:cstheme="majorBidi"/>
          <w:lang w:val="en-US"/>
        </w:rPr>
        <w:t xml:space="preserve">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74F2ED4E" w14:textId="77777777" w:rsidR="0065716B" w:rsidRDefault="0065716B" w:rsidP="00D804A5">
      <w:pPr>
        <w:rPr>
          <w:ins w:id="1070" w:author="Samane Shahpouri" w:date="2024-07-08T06:57:00Z" w16du:dateUtc="2024-07-08T04:57:00Z"/>
          <w:rFonts w:asciiTheme="majorBidi" w:hAnsiTheme="majorBidi" w:cstheme="majorBidi"/>
          <w:lang w:val="en-US"/>
        </w:rPr>
      </w:pPr>
    </w:p>
    <w:p w14:paraId="6A78DD9B" w14:textId="08B2DB24" w:rsidR="0065716B" w:rsidRPr="007E0165" w:rsidRDefault="00F03B44" w:rsidP="00F03B44">
      <w:pPr>
        <w:rPr>
          <w:rFonts w:asciiTheme="majorBidi" w:hAnsiTheme="majorBidi" w:cstheme="majorBidi"/>
          <w:lang w:val="en-US"/>
        </w:rPr>
      </w:pPr>
      <w:ins w:id="1071" w:author="Samane Shahpouri" w:date="2024-07-08T07:12:00Z" w16du:dateUtc="2024-07-08T05:12:00Z">
        <w:r w:rsidRPr="00F03B44">
          <w:rPr>
            <w:rFonts w:asciiTheme="majorBidi" w:hAnsiTheme="majorBidi" w:cstheme="majorBidi"/>
            <w:lang w:val="en-US"/>
          </w:rPr>
          <w:t xml:space="preserve">Normalization was therefore needed in such a way as to ensure that it kept the data quantitatively comparable while being computationally straightforward for the DL approach. In this way by scaling </w:t>
        </w:r>
        <w:r w:rsidRPr="00F03B44">
          <w:rPr>
            <w:rFonts w:asciiTheme="majorBidi" w:hAnsiTheme="majorBidi" w:cstheme="majorBidi"/>
            <w:lang w:val="en-US"/>
          </w:rPr>
          <w:lastRenderedPageBreak/>
          <w:t>the intensity values, one could easily rescale the images back to the original, which is vital for an accurate diagnosis and assessment of metabolic activity in a PET image.</w:t>
        </w:r>
        <w:r>
          <w:rPr>
            <w:rFonts w:asciiTheme="majorBidi" w:hAnsiTheme="majorBidi" w:cstheme="majorBidi"/>
            <w:lang w:val="en-US"/>
          </w:rPr>
          <w:t xml:space="preserve"> </w:t>
        </w:r>
        <w:r w:rsidRPr="00F03B44">
          <w:rPr>
            <w:rFonts w:asciiTheme="majorBidi" w:hAnsiTheme="majorBidi" w:cstheme="majorBidi"/>
            <w:lang w:val="en-US"/>
          </w:rPr>
          <w:t>This had to be selected as a practical factor. We picked these factors for the Ga and FDG datasets based on publications</w:t>
        </w:r>
      </w:ins>
      <w:ins w:id="1072" w:author="Samane Shahpouri" w:date="2024-07-08T08:17:00Z" w16du:dateUtc="2024-07-08T06:17:00Z">
        <w:r w:rsidR="008B606A">
          <w:rPr>
            <w:rFonts w:asciiTheme="majorBidi" w:hAnsiTheme="majorBidi" w:cstheme="majorBidi"/>
            <w:lang w:val="en-US"/>
          </w:rPr>
          <w:t xml:space="preserve"> </w:t>
        </w:r>
      </w:ins>
      <w:customXmlInsRangeStart w:id="1073" w:author="Samane Shahpouri" w:date="2024-07-08T08:18:00Z"/>
      <w:sdt>
        <w:sdtPr>
          <w:rPr>
            <w:rFonts w:asciiTheme="majorBidi" w:hAnsiTheme="majorBidi" w:cstheme="majorBidi"/>
            <w:color w:val="000000"/>
            <w:lang w:val="en-US"/>
            <w:rPrChange w:id="1074" w:author="Samane Shahpouri" w:date="2024-07-08T17:50:00Z" w16du:dateUtc="2024-07-08T15:50:00Z">
              <w:rPr>
                <w:rFonts w:asciiTheme="majorBidi" w:hAnsiTheme="majorBidi" w:cstheme="majorBidi"/>
                <w:lang w:val="en-US"/>
              </w:rPr>
            </w:rPrChange>
          </w:rPr>
          <w:tag w:val="MENDELEY_CITATION_v3_eyJjaXRhdGlvbklEIjoiTUVOREVMRVlfQ0lUQVRJT05fMGY2Y2QzOTAtZTEzZC00NjIyLTllNDctNWMzN2ZlNTY5Y2JmIiwicHJvcGVydGllcyI6eyJub3RlSW5kZXgiOjB9LCJpc0VkaXRlZCI6ZmFsc2UsIm1hbnVhbE92ZXJyaWRlIjp7ImlzTWFudWFsbHlPdmVycmlkZGVuIjpmYWxzZSwiY2l0ZXByb2NUZXh0IjoiKDE3LDE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663552903"/>
          <w:placeholder>
            <w:docPart w:val="DefaultPlaceholder_-1854013440"/>
          </w:placeholder>
        </w:sdtPr>
        <w:sdtContent>
          <w:customXmlInsRangeEnd w:id="1073"/>
          <w:ins w:id="1075" w:author="Samane Shahpouri" w:date="2024-07-08T17:50:00Z" w16du:dateUtc="2024-07-08T15:50:00Z">
            <w:r w:rsidR="00164586" w:rsidRPr="00164586">
              <w:rPr>
                <w:rFonts w:asciiTheme="majorBidi" w:hAnsiTheme="majorBidi" w:cstheme="majorBidi"/>
                <w:color w:val="000000"/>
                <w:lang w:val="en-US"/>
              </w:rPr>
              <w:t>(17,18)</w:t>
            </w:r>
          </w:ins>
          <w:customXmlInsRangeStart w:id="1076" w:author="Samane Shahpouri" w:date="2024-07-08T08:18:00Z"/>
        </w:sdtContent>
      </w:sdt>
      <w:customXmlInsRangeEnd w:id="1076"/>
      <w:ins w:id="1077" w:author="Samane Shahpouri" w:date="2024-07-08T08:17:00Z" w16du:dateUtc="2024-07-08T06:17:00Z">
        <w:r w:rsidR="008B606A">
          <w:rPr>
            <w:rFonts w:asciiTheme="majorBidi" w:hAnsiTheme="majorBidi" w:cstheme="majorBidi"/>
            <w:lang w:val="en-US"/>
          </w:rPr>
          <w:t xml:space="preserve">, </w:t>
        </w:r>
      </w:ins>
      <w:ins w:id="1078" w:author="Samane Shahpouri" w:date="2024-07-08T07:12:00Z" w16du:dateUtc="2024-07-08T05:12:00Z">
        <w:r w:rsidRPr="00F03B44">
          <w:rPr>
            <w:rFonts w:asciiTheme="majorBidi" w:hAnsiTheme="majorBidi" w:cstheme="majorBidi"/>
            <w:lang w:val="en-US"/>
          </w:rPr>
          <w:t xml:space="preserve"> but about the choosing correct factor for ADCM, there was no reference. Since we might have extremely low voxel intensity in denominator of Eq2, we saw high values for ADCM that may bias the model, such as outliers with values of 28180 and 7300, which were removed to align the focus on the representative range critical for analysis. Afterward, voxel intensities were normalized using a factor of 50 for relative, comparable, and manageable training values.</w:t>
        </w:r>
      </w:ins>
    </w:p>
    <w:p w14:paraId="06054C6F" w14:textId="601ADB6E" w:rsidR="003F7A74" w:rsidRPr="007E0165" w:rsidRDefault="00C054BB" w:rsidP="003F7A74">
      <w:pPr>
        <w:rPr>
          <w:rFonts w:asciiTheme="majorBidi" w:hAnsiTheme="majorBidi" w:cstheme="majorBidi"/>
          <w:lang w:val="en-US"/>
        </w:rPr>
      </w:pPr>
      <w:r w:rsidRPr="007E0165">
        <w:rPr>
          <w:rFonts w:asciiTheme="majorBidi" w:hAnsiTheme="majorBidi" w:cstheme="majorBidi"/>
          <w:lang w:val="en-US"/>
        </w:rPr>
        <w:t xml:space="preserve">The joint histogram analysis raised questions regarding the calibration and reliability of the ADCM method in clinical </w:t>
      </w:r>
      <w:r w:rsidR="00A8125B">
        <w:rPr>
          <w:rFonts w:asciiTheme="majorBidi" w:hAnsiTheme="majorBidi" w:cstheme="majorBidi"/>
          <w:lang w:val="en-US"/>
        </w:rPr>
        <w:t>situations</w:t>
      </w:r>
      <w:r w:rsidRPr="007E0165">
        <w:rPr>
          <w:rFonts w:asciiTheme="majorBidi" w:hAnsiTheme="majorBidi" w:cstheme="majorBidi"/>
          <w:lang w:val="en-US"/>
        </w:rPr>
        <w:t xml:space="preserve">. Notably, the overestimations </w:t>
      </w:r>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r w:rsidR="00834C4F">
        <w:rPr>
          <w:rFonts w:asciiTheme="majorBidi" w:hAnsiTheme="majorBidi" w:cstheme="majorBidi"/>
          <w:lang w:val="en-US"/>
        </w:rPr>
        <w:t xml:space="preserve"> </w:t>
      </w:r>
      <w:r w:rsidR="00A8125B">
        <w:rPr>
          <w:rFonts w:asciiTheme="majorBidi" w:hAnsiTheme="majorBidi" w:cstheme="majorBidi"/>
          <w:lang w:val="en-US"/>
        </w:rPr>
        <w:t>measurements</w:t>
      </w:r>
      <w:ins w:id="1079" w:author="Samane Shahpouri" w:date="2024-07-08T07:25:00Z" w16du:dateUtc="2024-07-08T05:25:00Z">
        <w:r w:rsidR="003F7A74">
          <w:rPr>
            <w:rFonts w:asciiTheme="majorBidi" w:hAnsiTheme="majorBidi" w:cstheme="majorBidi"/>
            <w:lang w:val="en-US"/>
          </w:rPr>
          <w:t xml:space="preserve"> (F</w:t>
        </w:r>
      </w:ins>
      <w:ins w:id="1080" w:author="Samane Shahpouri" w:date="2024-07-08T07:26:00Z" w16du:dateUtc="2024-07-08T05:26:00Z">
        <w:r w:rsidR="003F7A74">
          <w:rPr>
            <w:rFonts w:asciiTheme="majorBidi" w:hAnsiTheme="majorBidi" w:cstheme="majorBidi"/>
            <w:lang w:val="en-US"/>
          </w:rPr>
          <w:t>igure 11)</w:t>
        </w:r>
      </w:ins>
      <w:r w:rsidR="00A8125B">
        <w:rPr>
          <w:rFonts w:asciiTheme="majorBidi" w:hAnsiTheme="majorBidi" w:cstheme="majorBidi"/>
          <w:lang w:val="en-US"/>
        </w:rPr>
        <w:t xml:space="preserve">, could lead to incorrect diagnoses in conditions where the </w:t>
      </w:r>
      <w:r w:rsidRPr="007E0165">
        <w:rPr>
          <w:rFonts w:asciiTheme="majorBidi" w:hAnsiTheme="majorBidi" w:cstheme="majorBidi"/>
          <w:lang w:val="en-US"/>
        </w:rPr>
        <w:t xml:space="preserve">accuracy </w:t>
      </w:r>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SUV estimation is critical. The systematic bias towards higher SUV values, </w:t>
      </w:r>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a superficial appearance of accuracy </w:t>
      </w:r>
      <w:r w:rsidR="00834C4F">
        <w:rPr>
          <w:rFonts w:asciiTheme="majorBidi" w:hAnsiTheme="majorBidi" w:cstheme="majorBidi"/>
          <w:lang w:val="en-US"/>
        </w:rPr>
        <w:t>as a</w:t>
      </w:r>
      <w:r w:rsidR="00A8125B">
        <w:rPr>
          <w:rFonts w:asciiTheme="majorBidi" w:hAnsiTheme="majorBidi" w:cstheme="majorBidi"/>
          <w:lang w:val="en-US"/>
        </w:rPr>
        <w:t xml:space="preserve"> </w:t>
      </w:r>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r w:rsidRPr="007E0165">
        <w:rPr>
          <w:rFonts w:asciiTheme="majorBidi" w:hAnsiTheme="majorBidi" w:cstheme="majorBidi"/>
          <w:lang w:val="en-US"/>
        </w:rPr>
        <w:t>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suggests underlying </w:t>
      </w:r>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r w:rsidRPr="007E0165">
        <w:rPr>
          <w:rFonts w:asciiTheme="majorBidi" w:hAnsiTheme="majorBidi" w:cstheme="majorBidi"/>
          <w:lang w:val="en-US"/>
        </w:rPr>
        <w:t>in the algorithm or its application across different PET systems.</w:t>
      </w:r>
      <w:ins w:id="1081" w:author="Samane Shahpouri" w:date="2024-07-08T07:25:00Z" w16du:dateUtc="2024-07-08T05:25:00Z">
        <w:r w:rsidR="003F7A74">
          <w:rPr>
            <w:rFonts w:asciiTheme="majorBidi" w:hAnsiTheme="majorBidi" w:cstheme="majorBidi"/>
            <w:lang w:val="en-US"/>
          </w:rPr>
          <w:t xml:space="preserve"> </w:t>
        </w:r>
      </w:ins>
    </w:p>
    <w:p w14:paraId="4583CD6B" w14:textId="25914E06" w:rsidR="00526D8D" w:rsidRDefault="00C054BB" w:rsidP="00D804A5">
      <w:pPr>
        <w:rPr>
          <w:ins w:id="1082" w:author="Samane Shahpouri" w:date="2024-07-08T07:20:00Z" w16du:dateUtc="2024-07-08T05:20:00Z"/>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r w:rsidR="008C586F">
        <w:rPr>
          <w:rFonts w:asciiTheme="majorBidi" w:hAnsiTheme="majorBidi" w:cstheme="majorBidi"/>
          <w:lang w:val="en-US"/>
        </w:rPr>
        <w:t>outcome with</w:t>
      </w:r>
      <w:r w:rsidRPr="007E0165">
        <w:rPr>
          <w:rFonts w:asciiTheme="majorBidi" w:hAnsiTheme="majorBidi" w:cstheme="majorBidi"/>
          <w:lang w:val="en-US"/>
        </w:rPr>
        <w:t xml:space="preserve"> lower regression slopes</w:t>
      </w:r>
      <w:r w:rsidR="00A8125B">
        <w:rPr>
          <w:rFonts w:asciiTheme="majorBidi" w:hAnsiTheme="majorBidi" w:cstheme="majorBidi"/>
          <w:lang w:val="en-US"/>
        </w:rPr>
        <w:t>,</w:t>
      </w:r>
      <w:r w:rsidRPr="007E0165">
        <w:rPr>
          <w:rFonts w:asciiTheme="majorBidi" w:hAnsiTheme="majorBidi" w:cstheme="majorBidi"/>
          <w:lang w:val="en-US"/>
        </w:rPr>
        <w:t xml:space="preserve"> higher correlation coefficients</w:t>
      </w:r>
      <w:r w:rsidR="00A8125B">
        <w:rPr>
          <w:rFonts w:asciiTheme="majorBidi" w:hAnsiTheme="majorBidi" w:cstheme="majorBidi"/>
          <w:lang w:val="en-US"/>
        </w:rPr>
        <w:t>,</w:t>
      </w:r>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r w:rsidR="008C586F">
        <w:rPr>
          <w:rFonts w:asciiTheme="majorBidi" w:hAnsiTheme="majorBidi" w:cstheme="majorBidi"/>
          <w:lang w:val="en-US"/>
        </w:rPr>
        <w:t>highlights</w:t>
      </w:r>
      <w:r w:rsidR="008C586F" w:rsidRPr="007E0165">
        <w:rPr>
          <w:rFonts w:asciiTheme="majorBidi" w:hAnsiTheme="majorBidi" w:cstheme="majorBidi"/>
          <w:lang w:val="en-US"/>
        </w:rPr>
        <w:t xml:space="preserve"> </w:t>
      </w:r>
      <w:r w:rsidRPr="007E0165">
        <w:rPr>
          <w:rFonts w:asciiTheme="majorBidi" w:hAnsiTheme="majorBidi" w:cstheme="majorBidi"/>
          <w:lang w:val="en-US"/>
        </w:rPr>
        <w:t xml:space="preserve">its </w:t>
      </w:r>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r w:rsidR="008C586F">
        <w:rPr>
          <w:rFonts w:asciiTheme="majorBidi" w:hAnsiTheme="majorBidi" w:cstheme="majorBidi"/>
          <w:lang w:val="en-US"/>
        </w:rPr>
        <w:t>in</w:t>
      </w:r>
      <w:r w:rsidR="008C586F" w:rsidRPr="007E0165">
        <w:rPr>
          <w:rFonts w:asciiTheme="majorBidi" w:hAnsiTheme="majorBidi" w:cstheme="majorBidi"/>
          <w:lang w:val="en-US"/>
        </w:rPr>
        <w:t xml:space="preserve"> </w:t>
      </w:r>
      <w:r w:rsidR="00A8125B">
        <w:rPr>
          <w:rFonts w:asciiTheme="majorBidi" w:hAnsiTheme="majorBidi" w:cstheme="majorBidi"/>
          <w:lang w:val="en-US"/>
        </w:rPr>
        <w:t xml:space="preserve">the </w:t>
      </w:r>
      <w:r w:rsidRPr="007E0165">
        <w:rPr>
          <w:rFonts w:asciiTheme="majorBidi" w:hAnsiTheme="majorBidi" w:cstheme="majorBidi"/>
          <w:lang w:val="en-US"/>
        </w:rPr>
        <w:t>clinic. The variance between IMCM and ADCM</w:t>
      </w:r>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r w:rsidRPr="007E0165">
        <w:rPr>
          <w:rFonts w:asciiTheme="majorBidi" w:hAnsiTheme="majorBidi" w:cstheme="majorBidi"/>
          <w:lang w:val="en-US"/>
        </w:rPr>
        <w:t xml:space="preserve"> </w:t>
      </w:r>
      <w:r w:rsidR="008C586F">
        <w:rPr>
          <w:rFonts w:asciiTheme="majorBidi" w:hAnsiTheme="majorBidi" w:cstheme="majorBidi"/>
          <w:lang w:val="en-US"/>
        </w:rPr>
        <w:t>shows</w:t>
      </w:r>
      <w:r w:rsidR="00A8125B">
        <w:rPr>
          <w:rFonts w:asciiTheme="majorBidi" w:hAnsiTheme="majorBidi" w:cstheme="majorBidi"/>
          <w:lang w:val="en-US"/>
        </w:rPr>
        <w:t xml:space="preserve"> </w:t>
      </w:r>
      <w:r w:rsidRPr="007E0165">
        <w:rPr>
          <w:rFonts w:asciiTheme="majorBidi" w:hAnsiTheme="majorBidi" w:cstheme="majorBidi"/>
          <w:lang w:val="en-US"/>
        </w:rPr>
        <w:t>the necessity for rigorous validation of imaging algorithms to ensure uniform performance across different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The analysis across cross-tracer highlights the critical aspect that a higher slope does not necessarily equate to better correlation. Instead, the consistency with which predictions align with actual values, as measured by correlation coefficients, provides a more substantial indication of a model's effectiveness. </w:t>
      </w:r>
      <w:r w:rsidR="00A03310">
        <w:rPr>
          <w:rFonts w:asciiTheme="majorBidi" w:hAnsiTheme="majorBidi" w:cstheme="majorBidi"/>
          <w:lang w:val="en-US"/>
        </w:rPr>
        <w:t>D</w:t>
      </w:r>
      <w:r w:rsidR="00B653BA" w:rsidRPr="00B653BA">
        <w:rPr>
          <w:rFonts w:asciiTheme="majorBidi" w:hAnsiTheme="majorBidi" w:cstheme="majorBidi"/>
          <w:lang w:val="en-US"/>
        </w:rPr>
        <w:t xml:space="preserve">espite lower </w:t>
      </w:r>
      <w:r w:rsidR="00A03310">
        <w:rPr>
          <w:rFonts w:asciiTheme="majorBidi" w:hAnsiTheme="majorBidi" w:cstheme="majorBidi"/>
          <w:lang w:val="en-US"/>
        </w:rPr>
        <w:t xml:space="preserve">regression </w:t>
      </w:r>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ins w:id="1083" w:author="Samane Shahpouri" w:date="2024-07-08T07:20:00Z" w16du:dateUtc="2024-07-08T05:20:00Z">
        <w:r w:rsidR="00526D8D">
          <w:rPr>
            <w:rFonts w:asciiTheme="majorBidi" w:hAnsiTheme="majorBidi" w:cstheme="majorBidi"/>
            <w:lang w:val="en-US"/>
          </w:rPr>
          <w:t>.</w:t>
        </w:r>
        <w:r w:rsidR="00526D8D" w:rsidRPr="00526D8D">
          <w:rPr>
            <w:rFonts w:asciiTheme="majorBidi" w:hAnsiTheme="majorBidi" w:cstheme="majorBidi"/>
            <w:lang w:val="en-US"/>
          </w:rPr>
          <w:t xml:space="preserve"> </w:t>
        </w:r>
      </w:ins>
      <w:ins w:id="1084" w:author="Samane Shahpouri" w:date="2024-07-08T07:21:00Z" w16du:dateUtc="2024-07-08T05:21:00Z">
        <w:r w:rsidR="00526D8D">
          <w:rPr>
            <w:rFonts w:asciiTheme="majorBidi" w:hAnsiTheme="majorBidi" w:cstheme="majorBidi"/>
            <w:lang w:val="en-US"/>
          </w:rPr>
          <w:t>Even the visualization comparison between IMCM and TL-MC (</w:t>
        </w:r>
      </w:ins>
      <w:ins w:id="1085" w:author="Samane Shahpouri" w:date="2024-07-08T07:22:00Z" w16du:dateUtc="2024-07-08T05:22:00Z">
        <w:r w:rsidR="00526D8D" w:rsidRPr="007E0165">
          <w:rPr>
            <w:lang w:val="en-US"/>
          </w:rPr>
          <w:t xml:space="preserve">Figure </w:t>
        </w:r>
        <w:r w:rsidR="00526D8D" w:rsidRPr="007E0165">
          <w:rPr>
            <w:lang w:val="en-US"/>
          </w:rPr>
          <w:fldChar w:fldCharType="begin"/>
        </w:r>
        <w:r w:rsidR="00526D8D" w:rsidRPr="007E0165">
          <w:rPr>
            <w:lang w:val="en-US"/>
          </w:rPr>
          <w:instrText xml:space="preserve"> SEQ Figure \* ARABIC </w:instrText>
        </w:r>
        <w:r w:rsidR="00526D8D" w:rsidRPr="007E0165">
          <w:rPr>
            <w:lang w:val="en-US"/>
          </w:rPr>
          <w:fldChar w:fldCharType="separate"/>
        </w:r>
        <w:r w:rsidR="00526D8D">
          <w:rPr>
            <w:noProof/>
            <w:lang w:val="en-US"/>
          </w:rPr>
          <w:t>11</w:t>
        </w:r>
        <w:r w:rsidR="00526D8D" w:rsidRPr="007E0165">
          <w:rPr>
            <w:lang w:val="en-US"/>
          </w:rPr>
          <w:fldChar w:fldCharType="end"/>
        </w:r>
      </w:ins>
      <w:ins w:id="1086" w:author="Samane Shahpouri" w:date="2024-07-08T07:21:00Z" w16du:dateUtc="2024-07-08T05:21:00Z">
        <w:r w:rsidR="00526D8D">
          <w:rPr>
            <w:rFonts w:asciiTheme="majorBidi" w:hAnsiTheme="majorBidi" w:cstheme="majorBidi"/>
            <w:lang w:val="en-US"/>
          </w:rPr>
          <w:t>)</w:t>
        </w:r>
      </w:ins>
      <w:ins w:id="1087" w:author="Samane Shahpouri" w:date="2024-07-08T07:20:00Z" w16du:dateUtc="2024-07-08T05:20:00Z">
        <w:r w:rsidR="00526D8D" w:rsidRPr="00526D8D">
          <w:rPr>
            <w:rFonts w:asciiTheme="majorBidi" w:hAnsiTheme="majorBidi" w:cstheme="majorBidi"/>
            <w:lang w:val="en-US"/>
          </w:rPr>
          <w:t xml:space="preserve"> </w:t>
        </w:r>
      </w:ins>
      <w:ins w:id="1088" w:author="Samane Shahpouri" w:date="2024-07-08T07:22:00Z" w16du:dateUtc="2024-07-08T05:22:00Z">
        <w:r w:rsidR="00526D8D" w:rsidRPr="00526D8D">
          <w:rPr>
            <w:rFonts w:asciiTheme="majorBidi" w:hAnsiTheme="majorBidi" w:cstheme="majorBidi"/>
            <w:lang w:val="en-US"/>
          </w:rPr>
          <w:t>shows</w:t>
        </w:r>
      </w:ins>
      <w:ins w:id="1089" w:author="Samane Shahpouri" w:date="2024-07-08T07:20:00Z" w16du:dateUtc="2024-07-08T05:20:00Z">
        <w:r w:rsidR="00526D8D" w:rsidRPr="00526D8D">
          <w:rPr>
            <w:rFonts w:asciiTheme="majorBidi" w:hAnsiTheme="majorBidi" w:cstheme="majorBidi"/>
            <w:lang w:val="en-US"/>
          </w:rPr>
          <w:t xml:space="preserve"> how important it is to tune the model specifically </w:t>
        </w:r>
      </w:ins>
      <w:ins w:id="1090" w:author="Samane Shahpouri" w:date="2024-07-08T07:21:00Z" w16du:dateUtc="2024-07-08T05:21:00Z">
        <w:r w:rsidR="00526D8D">
          <w:rPr>
            <w:rFonts w:asciiTheme="majorBidi" w:hAnsiTheme="majorBidi" w:cstheme="majorBidi"/>
            <w:lang w:val="en-US"/>
          </w:rPr>
          <w:t>for</w:t>
        </w:r>
      </w:ins>
      <w:ins w:id="1091" w:author="Samane Shahpouri" w:date="2024-07-08T07:20:00Z" w16du:dateUtc="2024-07-08T05:20:00Z">
        <w:r w:rsidR="00526D8D" w:rsidRPr="00526D8D">
          <w:rPr>
            <w:rFonts w:asciiTheme="majorBidi" w:hAnsiTheme="majorBidi" w:cstheme="majorBidi"/>
            <w:lang w:val="en-US"/>
          </w:rPr>
          <w:t xml:space="preserve"> each tracer's specific properties. This will make the model more useful and accurate in various clinical settings.</w:t>
        </w:r>
      </w:ins>
    </w:p>
    <w:p w14:paraId="741670A1" w14:textId="0F68E0C6" w:rsidR="00C054BB" w:rsidRPr="007E0165" w:rsidRDefault="00C054BB" w:rsidP="00D804A5">
      <w:pPr>
        <w:rPr>
          <w:rFonts w:asciiTheme="majorBidi" w:hAnsiTheme="majorBidi" w:cstheme="majorBidi"/>
          <w:lang w:val="en-US"/>
        </w:rPr>
      </w:pPr>
      <w:del w:id="1092" w:author="Samane Shahpouri" w:date="2024-07-08T07:20:00Z" w16du:dateUtc="2024-07-08T05:20:00Z">
        <w:r w:rsidRPr="007E0165" w:rsidDel="00526D8D">
          <w:rPr>
            <w:rFonts w:asciiTheme="majorBidi" w:hAnsiTheme="majorBidi" w:cstheme="majorBidi"/>
            <w:lang w:val="en-US"/>
          </w:rPr>
          <w:delText>.</w:delText>
        </w:r>
      </w:del>
      <w:r w:rsidR="00B653BA" w:rsidRPr="00B653BA">
        <w:rPr>
          <w:rFonts w:asciiTheme="majorBidi" w:hAnsiTheme="majorBidi" w:cstheme="majorBidi"/>
          <w:lang w:val="en-US"/>
        </w:rPr>
        <w:t xml:space="preserve"> </w:t>
      </w:r>
      <w:r w:rsidRPr="007E0165">
        <w:rPr>
          <w:rFonts w:asciiTheme="majorBidi" w:hAnsiTheme="majorBidi" w:cstheme="majorBidi"/>
          <w:lang w:val="en-US"/>
        </w:rPr>
        <w:t>CT-ASC</w:t>
      </w:r>
      <w:r w:rsidR="00B653BA" w:rsidRPr="00B653BA">
        <w:rPr>
          <w:rFonts w:asciiTheme="majorBidi" w:hAnsiTheme="majorBidi" w:cstheme="majorBidi"/>
          <w:lang w:val="en-US"/>
        </w:rPr>
        <w:t>s</w:t>
      </w:r>
      <w:r w:rsidRPr="007E0165">
        <w:rPr>
          <w:rFonts w:asciiTheme="majorBidi" w:hAnsiTheme="majorBidi" w:cstheme="majorBidi"/>
          <w:lang w:val="en-US"/>
        </w:rPr>
        <w:t xml:space="preserve"> are a primary adjustment for quantitative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 xml:space="preserve">in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images, potentially altering patient diagnosis and prognosis. These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are challenging to detect and correct in real clinical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Our developed model does not require image reconstruction with ASC. </w:t>
      </w:r>
      <w:r w:rsidR="00A8125B">
        <w:rPr>
          <w:rFonts w:asciiTheme="majorBidi" w:hAnsiTheme="majorBidi" w:cstheme="majorBidi"/>
          <w:lang w:val="en-US"/>
        </w:rPr>
        <w:t>The qualitative analysis demonstrated the effectiveness of our proposed model in detecting and removing mismatches and halo artifacts</w:t>
      </w:r>
      <w:r w:rsidRPr="007E0165">
        <w:rPr>
          <w:rFonts w:asciiTheme="majorBidi" w:hAnsiTheme="majorBidi" w:cstheme="majorBidi"/>
          <w:lang w:val="en-US"/>
        </w:rPr>
        <w:t xml:space="preserve"> in the chest, abdomen, and pelvic regions without needing ground truth in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images. We also observed scenarios </w:t>
      </w:r>
      <w:r w:rsidR="00A8125B">
        <w:rPr>
          <w:rFonts w:asciiTheme="majorBidi" w:hAnsiTheme="majorBidi" w:cstheme="majorBidi"/>
          <w:lang w:val="en-US"/>
        </w:rPr>
        <w:t>where</w:t>
      </w:r>
      <w:r w:rsidRPr="007E0165">
        <w:rPr>
          <w:rFonts w:asciiTheme="majorBidi" w:hAnsiTheme="majorBidi" w:cstheme="majorBidi"/>
          <w:lang w:val="en-US"/>
        </w:rPr>
        <w:t xml:space="preserve"> repeated scans, typically conducted to eliminate art</w:t>
      </w:r>
      <w:r w:rsidR="00A63DD5" w:rsidRPr="007E0165">
        <w:rPr>
          <w:rFonts w:asciiTheme="majorBidi" w:hAnsiTheme="majorBidi" w:cstheme="majorBidi"/>
          <w:lang w:val="en-US"/>
        </w:rPr>
        <w:t>ifacts, failed</w:t>
      </w:r>
      <w:r w:rsidRPr="007E0165">
        <w:rPr>
          <w:rFonts w:asciiTheme="majorBidi" w:hAnsiTheme="majorBidi" w:cstheme="majorBidi"/>
          <w:lang w:val="en-US"/>
        </w:rPr>
        <w:t xml:space="preserve"> and even exacerbated them</w:t>
      </w:r>
      <w:ins w:id="1093" w:author="Samane Shahpouri" w:date="2024-07-08T07:16:00Z" w16du:dateUtc="2024-07-08T05:16:00Z">
        <w:r w:rsidR="00526D8D">
          <w:rPr>
            <w:rFonts w:asciiTheme="majorBidi" w:hAnsiTheme="majorBidi" w:cstheme="majorBidi"/>
            <w:lang w:val="en-US"/>
          </w:rPr>
          <w:t xml:space="preserve"> (</w:t>
        </w:r>
      </w:ins>
      <w:ins w:id="1094" w:author="Samane Shahpouri" w:date="2024-07-08T07:17:00Z" w16du:dateUtc="2024-07-08T05:17:00Z">
        <w:r w:rsidR="00526D8D" w:rsidRPr="008A4B4F">
          <w:rPr>
            <w:lang w:val="en-US"/>
          </w:rPr>
          <w:t xml:space="preserve">Figure </w:t>
        </w:r>
        <w:r w:rsidR="00526D8D" w:rsidRPr="008A4B4F">
          <w:rPr>
            <w:lang w:val="en-US"/>
          </w:rPr>
          <w:fldChar w:fldCharType="begin"/>
        </w:r>
        <w:r w:rsidR="00526D8D" w:rsidRPr="008A4B4F">
          <w:rPr>
            <w:lang w:val="en-US"/>
          </w:rPr>
          <w:instrText xml:space="preserve"> SEQ Figure \* ARABIC </w:instrText>
        </w:r>
        <w:r w:rsidR="00526D8D" w:rsidRPr="008A4B4F">
          <w:rPr>
            <w:lang w:val="en-US"/>
          </w:rPr>
          <w:fldChar w:fldCharType="separate"/>
        </w:r>
        <w:r w:rsidR="00526D8D">
          <w:rPr>
            <w:noProof/>
            <w:lang w:val="en-US"/>
          </w:rPr>
          <w:t>17</w:t>
        </w:r>
        <w:r w:rsidR="00526D8D" w:rsidRPr="008A4B4F">
          <w:rPr>
            <w:noProof/>
            <w:lang w:val="en-US"/>
          </w:rPr>
          <w:fldChar w:fldCharType="end"/>
        </w:r>
        <w:r w:rsidR="00526D8D">
          <w:rPr>
            <w:noProof/>
            <w:lang w:val="en-US"/>
          </w:rPr>
          <w:t>)</w:t>
        </w:r>
      </w:ins>
      <w:r w:rsidRPr="007E0165">
        <w:rPr>
          <w:rFonts w:asciiTheme="majorBidi" w:hAnsiTheme="majorBidi" w:cstheme="majorBidi"/>
          <w:lang w:val="en-US"/>
        </w:rPr>
        <w:t xml:space="preserve">. Here, our DL algorithms </w:t>
      </w:r>
      <w:r w:rsidR="00A8125B">
        <w:rPr>
          <w:rFonts w:asciiTheme="majorBidi" w:hAnsiTheme="majorBidi" w:cstheme="majorBidi"/>
          <w:lang w:val="en-US"/>
        </w:rPr>
        <w:t>could</w:t>
      </w:r>
      <w:r w:rsidRPr="007E0165">
        <w:rPr>
          <w:rFonts w:asciiTheme="majorBidi" w:hAnsiTheme="majorBidi" w:cstheme="majorBidi"/>
          <w:lang w:val="en-US"/>
        </w:rPr>
        <w:t xml:space="preserve"> distinguish and correct these issues independently of the ground truth.</w:t>
      </w:r>
    </w:p>
    <w:p w14:paraId="072863CA" w14:textId="01558E72"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r w:rsidR="00A03310">
        <w:rPr>
          <w:rFonts w:asciiTheme="majorBidi" w:hAnsiTheme="majorBidi" w:cstheme="majorBidi"/>
          <w:lang w:val="en-US"/>
        </w:rPr>
        <w:t>er</w:t>
      </w:r>
      <w:r w:rsidR="00C054BB" w:rsidRPr="007E0165">
        <w:rPr>
          <w:rFonts w:asciiTheme="majorBidi" w:hAnsiTheme="majorBidi" w:cstheme="majorBidi"/>
          <w:lang w:val="en-US"/>
        </w:rPr>
        <w:t xml:space="preserve"> datasets, which restrict the generalizability of DL models</w:t>
      </w:r>
      <w:r w:rsidR="00A0331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E3LDY5LDcw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ins w:id="1095" w:author="Samane Shahpouri" w:date="2024-07-08T17:50:00Z" w16du:dateUtc="2024-07-08T15:50:00Z">
            <w:r w:rsidR="00164586" w:rsidRPr="00164586">
              <w:rPr>
                <w:rFonts w:asciiTheme="majorBidi" w:hAnsiTheme="majorBidi" w:cstheme="majorBidi"/>
                <w:color w:val="000000"/>
                <w:lang w:val="en-US"/>
              </w:rPr>
              <w:t>(17,69,70)</w:t>
            </w:r>
          </w:ins>
          <w:del w:id="1096" w:author="Samane Shahpouri" w:date="2024-07-07T11:24:00Z" w16du:dateUtc="2024-07-07T09:24:00Z">
            <w:r w:rsidR="00ED2812" w:rsidRPr="00164586" w:rsidDel="00CD357F">
              <w:rPr>
                <w:rFonts w:asciiTheme="majorBidi" w:hAnsiTheme="majorBidi" w:cstheme="majorBidi"/>
                <w:color w:val="000000"/>
                <w:lang w:val="en-US"/>
              </w:rPr>
              <w:delText>(17,70,71)</w:delText>
            </w:r>
          </w:del>
        </w:sdtContent>
      </w:sdt>
      <w:r w:rsidR="00C054BB" w:rsidRPr="007E0165">
        <w:rPr>
          <w:rFonts w:asciiTheme="majorBidi" w:hAnsiTheme="majorBidi" w:cstheme="majorBidi"/>
          <w:lang w:val="en-US"/>
        </w:rPr>
        <w:t>. Our current study employs a multi-cent</w:t>
      </w:r>
      <w:r w:rsidR="00A03310">
        <w:rPr>
          <w:rFonts w:asciiTheme="majorBidi" w:hAnsiTheme="majorBidi" w:cstheme="majorBidi"/>
          <w:lang w:val="en-US"/>
        </w:rPr>
        <w:t>er</w:t>
      </w:r>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A8125B">
        <w:rPr>
          <w:rFonts w:asciiTheme="majorBidi" w:hAnsiTheme="majorBidi" w:cstheme="majorBidi"/>
          <w:lang w:val="en-US"/>
        </w:rPr>
        <w:t>Future</w:t>
      </w:r>
      <w:r w:rsidR="00C054BB" w:rsidRPr="007E0165">
        <w:rPr>
          <w:rFonts w:asciiTheme="majorBidi" w:hAnsiTheme="majorBidi" w:cstheme="majorBidi"/>
          <w:lang w:val="en-US"/>
        </w:rPr>
        <w:t xml:space="preserve"> research should explore clinical imaging parameters such as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mean</w:t>
      </w:r>
      <w:proofErr w:type="spellEnd"/>
      <w:r w:rsidR="00C054BB" w:rsidRPr="007E0165">
        <w:rPr>
          <w:rFonts w:asciiTheme="majorBidi" w:hAnsiTheme="majorBidi" w:cstheme="majorBidi"/>
          <w:lang w:val="en-US"/>
        </w:rPr>
        <w:t xml:space="preserve">,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max</w:t>
      </w:r>
      <w:proofErr w:type="spellEnd"/>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ins w:id="1097" w:author="Samane Shahpouri" w:date="2024-07-07T17:28:00Z" w16du:dateUtc="2024-07-07T15:28:00Z">
        <w:r w:rsidR="0052477F">
          <w:rPr>
            <w:rFonts w:asciiTheme="majorBidi" w:hAnsiTheme="majorBidi" w:cstheme="majorBidi"/>
            <w:lang w:val="en-US"/>
          </w:rPr>
          <w:t xml:space="preserve"> </w:t>
        </w:r>
      </w:ins>
    </w:p>
    <w:p w14:paraId="0E83C47B" w14:textId="721F1574" w:rsidR="0052477F" w:rsidRDefault="00F95134" w:rsidP="0052477F">
      <w:pPr>
        <w:rPr>
          <w:ins w:id="1098" w:author="Samane Shahpouri" w:date="2024-07-07T17:26:00Z" w16du:dateUtc="2024-07-07T15:26:00Z"/>
          <w:rFonts w:asciiTheme="majorBidi" w:hAnsiTheme="majorBidi" w:cstheme="majorBidi"/>
          <w:lang w:val="en-US"/>
        </w:rPr>
      </w:pPr>
      <w:r w:rsidRPr="00F95134">
        <w:rPr>
          <w:rFonts w:asciiTheme="majorBidi" w:hAnsiTheme="majorBidi" w:cstheme="majorBidi"/>
          <w:lang w:val="en-US"/>
        </w:rPr>
        <w:t xml:space="preserve">Future </w:t>
      </w:r>
      <w:r w:rsidRPr="007E0165">
        <w:rPr>
          <w:rFonts w:asciiTheme="majorBidi" w:hAnsiTheme="majorBidi" w:cstheme="majorBidi"/>
          <w:lang w:val="en-US"/>
        </w:rPr>
        <w:t xml:space="preserve">investigations </w:t>
      </w:r>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w:t>
      </w:r>
      <w:del w:id="1099" w:author="Samane Shahpouri" w:date="2024-07-07T17:26:00Z" w16du:dateUtc="2024-07-07T15:26:00Z">
        <w:r w:rsidRPr="00F95134" w:rsidDel="0052477F">
          <w:rPr>
            <w:rFonts w:asciiTheme="majorBidi" w:hAnsiTheme="majorBidi" w:cstheme="majorBidi"/>
            <w:lang w:val="en-US"/>
          </w:rPr>
          <w:delText xml:space="preserve">. </w:delText>
        </w:r>
      </w:del>
      <w:ins w:id="1100" w:author="Samane Shahpouri" w:date="2024-07-07T17:26:00Z" w16du:dateUtc="2024-07-07T15:26:00Z">
        <w:r w:rsidR="0052477F" w:rsidRPr="00F95134">
          <w:rPr>
            <w:rFonts w:asciiTheme="majorBidi" w:hAnsiTheme="majorBidi" w:cstheme="majorBidi"/>
            <w:lang w:val="en-US"/>
          </w:rPr>
          <w:t>.</w:t>
        </w:r>
      </w:ins>
      <w:ins w:id="1101" w:author="Samane Shahpouri" w:date="2024-07-07T17:29:00Z" w16du:dateUtc="2024-07-07T15:29:00Z">
        <w:r w:rsidR="0052477F">
          <w:rPr>
            <w:rFonts w:asciiTheme="majorBidi" w:hAnsiTheme="majorBidi" w:cstheme="majorBidi"/>
            <w:lang w:val="en-US"/>
          </w:rPr>
          <w:t xml:space="preserve"> </w:t>
        </w:r>
        <w:r w:rsidR="0052477F" w:rsidRPr="00F95134">
          <w:rPr>
            <w:rFonts w:asciiTheme="majorBidi" w:hAnsiTheme="majorBidi" w:cstheme="majorBidi"/>
            <w:lang w:val="en-US"/>
          </w:rPr>
          <w:t>In addition, rigorous statistical testing of categorized outcomes will be important.</w:t>
        </w:r>
      </w:ins>
    </w:p>
    <w:p w14:paraId="1483A2DA" w14:textId="5E6CC9BA" w:rsidR="0052477F" w:rsidRPr="0052477F" w:rsidRDefault="0052477F" w:rsidP="0052477F">
      <w:pPr>
        <w:rPr>
          <w:ins w:id="1102" w:author="Samane Shahpouri" w:date="2024-07-07T17:26:00Z" w16du:dateUtc="2024-07-07T15:26:00Z"/>
          <w:rFonts w:asciiTheme="majorBidi" w:hAnsiTheme="majorBidi" w:cstheme="majorBidi"/>
          <w:lang w:val="en-US"/>
        </w:rPr>
      </w:pPr>
      <w:ins w:id="1103" w:author="Samane Shahpouri" w:date="2024-07-07T17:26:00Z" w16du:dateUtc="2024-07-07T15:26:00Z">
        <w:r w:rsidRPr="0052477F">
          <w:rPr>
            <w:rFonts w:asciiTheme="majorBidi" w:hAnsiTheme="majorBidi" w:cstheme="majorBidi"/>
            <w:lang w:val="en-US"/>
          </w:rPr>
          <w:t>In the future, other models could be investigated since we developed this image-to-image translation model based on a segmentation model. Different types of neural networks might be used, for example, generative adversarial networks, variational autoencoders, transformer-based models, or Swin-</w:t>
        </w:r>
        <w:proofErr w:type="spellStart"/>
        <w:r w:rsidRPr="0052477F">
          <w:rPr>
            <w:rFonts w:asciiTheme="majorBidi" w:hAnsiTheme="majorBidi" w:cstheme="majorBidi"/>
            <w:lang w:val="en-US"/>
          </w:rPr>
          <w:t>UNet</w:t>
        </w:r>
        <w:proofErr w:type="spellEnd"/>
        <w:r w:rsidRPr="0052477F">
          <w:rPr>
            <w:rFonts w:asciiTheme="majorBidi" w:hAnsiTheme="majorBidi" w:cstheme="majorBidi"/>
            <w:lang w:val="en-US"/>
          </w:rPr>
          <w:t>.</w:t>
        </w:r>
      </w:ins>
    </w:p>
    <w:p w14:paraId="624FC4B3" w14:textId="36229A46" w:rsidR="0052477F" w:rsidRPr="0052477F" w:rsidRDefault="0052477F" w:rsidP="0052477F">
      <w:pPr>
        <w:rPr>
          <w:ins w:id="1104" w:author="Samane Shahpouri" w:date="2024-07-07T17:26:00Z" w16du:dateUtc="2024-07-07T15:26:00Z"/>
          <w:rFonts w:asciiTheme="majorBidi" w:hAnsiTheme="majorBidi" w:cstheme="majorBidi"/>
          <w:lang w:val="en-US"/>
        </w:rPr>
      </w:pPr>
      <w:ins w:id="1105" w:author="Samane Shahpouri" w:date="2024-07-07T17:26:00Z" w16du:dateUtc="2024-07-07T15:26:00Z">
        <w:r w:rsidRPr="0052477F">
          <w:rPr>
            <w:rFonts w:asciiTheme="majorBidi" w:hAnsiTheme="majorBidi" w:cstheme="majorBidi"/>
            <w:lang w:val="en-US"/>
          </w:rPr>
          <w:lastRenderedPageBreak/>
          <w:t xml:space="preserve">Moreover, the changing of the model hyperparameters would further improve the performance. Any other optimizers, </w:t>
        </w:r>
        <w:proofErr w:type="spellStart"/>
        <w:r w:rsidRPr="0052477F">
          <w:rPr>
            <w:rFonts w:asciiTheme="majorBidi" w:hAnsiTheme="majorBidi" w:cstheme="majorBidi"/>
            <w:lang w:val="en-US"/>
          </w:rPr>
          <w:t>AdamW</w:t>
        </w:r>
        <w:proofErr w:type="spellEnd"/>
        <w:r w:rsidRPr="0052477F">
          <w:rPr>
            <w:rFonts w:asciiTheme="majorBidi" w:hAnsiTheme="majorBidi" w:cstheme="majorBidi"/>
            <w:lang w:val="en-US"/>
          </w:rPr>
          <w:t xml:space="preserve">, RMSprop, or Nadam, might be more efficient than the classical ones. With tools like </w:t>
        </w:r>
        <w:proofErr w:type="spellStart"/>
        <w:r w:rsidRPr="0052477F">
          <w:rPr>
            <w:rFonts w:asciiTheme="majorBidi" w:hAnsiTheme="majorBidi" w:cstheme="majorBidi"/>
            <w:lang w:val="en-US"/>
          </w:rPr>
          <w:t>Optuna</w:t>
        </w:r>
        <w:proofErr w:type="spellEnd"/>
        <w:r w:rsidRPr="0052477F">
          <w:rPr>
            <w:rFonts w:asciiTheme="majorBidi" w:hAnsiTheme="majorBidi" w:cstheme="majorBidi"/>
            <w:lang w:val="en-US"/>
          </w:rPr>
          <w:t>, checking hyperparameters can systemically find an optimal setting and possibly even enhance accuracy and the improvement of its robustness in general.</w:t>
        </w:r>
      </w:ins>
    </w:p>
    <w:p w14:paraId="00B54C24" w14:textId="10555383" w:rsidR="00B9113A" w:rsidRPr="007E0165" w:rsidRDefault="0052477F" w:rsidP="0052477F">
      <w:pPr>
        <w:rPr>
          <w:rFonts w:asciiTheme="majorBidi" w:hAnsiTheme="majorBidi" w:cstheme="majorBidi"/>
          <w:lang w:val="en-US"/>
        </w:rPr>
      </w:pPr>
      <w:ins w:id="1106" w:author="Samane Shahpouri" w:date="2024-07-07T17:26:00Z" w16du:dateUtc="2024-07-07T15:26:00Z">
        <w:r w:rsidRPr="0052477F">
          <w:rPr>
            <w:rFonts w:asciiTheme="majorBidi" w:hAnsiTheme="majorBidi" w:cstheme="majorBidi"/>
            <w:lang w:val="en-US"/>
          </w:rPr>
          <w:t xml:space="preserve">The model performance should be evaluated on data from different </w:t>
        </w:r>
      </w:ins>
      <w:ins w:id="1107" w:author="Samane Shahpouri" w:date="2024-07-07T17:29:00Z" w16du:dateUtc="2024-07-07T15:29:00Z">
        <w:r w:rsidRPr="0052477F">
          <w:rPr>
            <w:rFonts w:asciiTheme="majorBidi" w:hAnsiTheme="majorBidi" w:cstheme="majorBidi"/>
            <w:lang w:val="en-US"/>
          </w:rPr>
          <w:t>centers</w:t>
        </w:r>
      </w:ins>
      <w:ins w:id="1108" w:author="Samane Shahpouri" w:date="2024-07-07T17:26:00Z" w16du:dateUtc="2024-07-07T15:26:00Z">
        <w:r w:rsidRPr="0052477F">
          <w:rPr>
            <w:rFonts w:asciiTheme="majorBidi" w:hAnsiTheme="majorBidi" w:cstheme="majorBidi"/>
            <w:lang w:val="en-US"/>
          </w:rPr>
          <w:t xml:space="preserve"> to guarantee that it will </w:t>
        </w:r>
      </w:ins>
      <w:ins w:id="1109" w:author="Samane Shahpouri" w:date="2024-07-07T17:29:00Z" w16du:dateUtc="2024-07-07T15:29:00Z">
        <w:r w:rsidRPr="0052477F">
          <w:rPr>
            <w:rFonts w:asciiTheme="majorBidi" w:hAnsiTheme="majorBidi" w:cstheme="majorBidi"/>
            <w:lang w:val="en-US"/>
          </w:rPr>
          <w:t>generalize</w:t>
        </w:r>
      </w:ins>
      <w:ins w:id="1110" w:author="Samane Shahpouri" w:date="2024-07-07T17:26:00Z" w16du:dateUtc="2024-07-07T15:26:00Z">
        <w:r w:rsidRPr="0052477F">
          <w:rPr>
            <w:rFonts w:asciiTheme="majorBidi" w:hAnsiTheme="majorBidi" w:cstheme="majorBidi"/>
            <w:lang w:val="en-US"/>
          </w:rPr>
          <w:t xml:space="preserve"> and be robust across varying clinical environments.</w:t>
        </w:r>
        <w:r>
          <w:rPr>
            <w:rFonts w:asciiTheme="majorBidi" w:hAnsiTheme="majorBidi" w:cstheme="majorBidi"/>
            <w:lang w:val="en-US"/>
          </w:rPr>
          <w:t xml:space="preserve"> </w:t>
        </w:r>
      </w:ins>
      <w:del w:id="1111" w:author="Samane Shahpouri" w:date="2024-07-07T17:28:00Z" w16du:dateUtc="2024-07-07T15:28:00Z">
        <w:r w:rsidR="00F95134" w:rsidRPr="00F95134" w:rsidDel="0052477F">
          <w:rPr>
            <w:rFonts w:asciiTheme="majorBidi" w:hAnsiTheme="majorBidi" w:cstheme="majorBidi"/>
            <w:lang w:val="en-US"/>
          </w:rPr>
          <w:delText>In addition, rigorous statistical testing of categorized outcomes will be important.</w:delText>
        </w:r>
      </w:del>
      <w:del w:id="1112" w:author="Samane Shahpouri" w:date="2024-07-07T17:23:00Z" w16du:dateUtc="2024-07-07T15:23:00Z">
        <w:r w:rsidR="00F95134" w:rsidRPr="00F95134" w:rsidDel="0052477F">
          <w:rPr>
            <w:rFonts w:asciiTheme="majorBidi" w:hAnsiTheme="majorBidi" w:cstheme="majorBidi"/>
            <w:lang w:val="en-US"/>
          </w:rPr>
          <w:delText xml:space="preserve"> </w:delText>
        </w:r>
      </w:del>
      <w:r w:rsidR="00F95134" w:rsidRPr="00F95134">
        <w:rPr>
          <w:rFonts w:asciiTheme="majorBidi" w:hAnsiTheme="majorBidi" w:cstheme="majorBidi"/>
          <w:lang w:val="en-US"/>
        </w:rPr>
        <w:t>These tests will provide deeper insights into the model's consistency and reliability across different diagnostic categories and will help refine the model's application and improve diagnostic accuracy in practical healthcare settings.</w:t>
      </w: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Default="00B1074E" w:rsidP="001E0755">
      <w:pPr>
        <w:pStyle w:val="Heading1"/>
        <w:rPr>
          <w:ins w:id="1113" w:author="Samane Shahpouri" w:date="2024-07-08T17:52:00Z" w16du:dateUtc="2024-07-08T15:52:00Z"/>
          <w:rFonts w:asciiTheme="majorBidi" w:hAnsiTheme="majorBidi" w:cstheme="majorBidi"/>
          <w:lang w:val="en-US"/>
        </w:rPr>
      </w:pPr>
      <w:bookmarkStart w:id="1114" w:name="_Toc168472934"/>
      <w:bookmarkStart w:id="1115" w:name="_Toc171278833"/>
      <w:r w:rsidRPr="007E0165">
        <w:rPr>
          <w:rFonts w:asciiTheme="majorBidi" w:hAnsiTheme="majorBidi" w:cstheme="majorBidi"/>
          <w:lang w:val="en-US"/>
        </w:rPr>
        <w:lastRenderedPageBreak/>
        <w:t>Conclusion</w:t>
      </w:r>
      <w:bookmarkEnd w:id="1114"/>
      <w:bookmarkEnd w:id="1115"/>
    </w:p>
    <w:p w14:paraId="697163C7" w14:textId="77777777" w:rsidR="00164586" w:rsidRPr="00164586" w:rsidRDefault="00164586" w:rsidP="00164586">
      <w:pPr>
        <w:rPr>
          <w:lang w:val="en-US"/>
          <w:rPrChange w:id="1116" w:author="Samane Shahpouri" w:date="2024-07-08T17:52:00Z" w16du:dateUtc="2024-07-08T15:52:00Z">
            <w:rPr>
              <w:rFonts w:asciiTheme="majorBidi" w:hAnsiTheme="majorBidi" w:cstheme="majorBidi"/>
              <w:lang w:val="en-US"/>
            </w:rPr>
          </w:rPrChange>
        </w:rPr>
        <w:pPrChange w:id="1117" w:author="Samane Shahpouri" w:date="2024-07-08T17:52:00Z" w16du:dateUtc="2024-07-08T15:52:00Z">
          <w:pPr>
            <w:pStyle w:val="Heading1"/>
          </w:pPr>
        </w:pPrChange>
      </w:pPr>
    </w:p>
    <w:p w14:paraId="225DF71E" w14:textId="77777777" w:rsidR="000F560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r w:rsidRPr="007E0165">
        <w:rPr>
          <w:rFonts w:asciiTheme="majorBidi" w:hAnsiTheme="majorBidi" w:cstheme="majorBidi"/>
          <w:lang w:val="en-US"/>
        </w:rPr>
        <w:t xml:space="preserve">Dynamic </w:t>
      </w:r>
      <w:proofErr w:type="spellStart"/>
      <w:r w:rsidRPr="007E0165">
        <w:rPr>
          <w:rFonts w:asciiTheme="majorBidi" w:hAnsiTheme="majorBidi" w:cstheme="majorBidi"/>
          <w:lang w:val="en-US"/>
        </w:rPr>
        <w:t>Unet</w:t>
      </w:r>
      <w:proofErr w:type="spellEnd"/>
      <w:r w:rsidRPr="007E0165">
        <w:rPr>
          <w:rFonts w:asciiTheme="majorBidi" w:hAnsiTheme="majorBidi" w:cstheme="majorBidi"/>
          <w:lang w:val="en-US"/>
        </w:rPr>
        <w:t xml:space="preserve"> deep learning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s. Through the incorporation of transfer learning concepts, we have developed site-specific models that significantly outperform centralized models and 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w:t>
      </w:r>
      <w:proofErr w:type="spellStart"/>
      <w:r w:rsidR="00DC74EC" w:rsidRPr="007E0165">
        <w:rPr>
          <w:rFonts w:asciiTheme="majorBidi" w:hAnsiTheme="majorBidi" w:cstheme="majorBidi"/>
          <w:lang w:val="en-US"/>
        </w:rPr>
        <w:t>Unet</w:t>
      </w:r>
      <w:proofErr w:type="spellEnd"/>
      <w:r w:rsidR="00DC74EC" w:rsidRPr="007E0165">
        <w:rPr>
          <w:rFonts w:asciiTheme="majorBidi" w:hAnsiTheme="majorBidi" w:cstheme="majorBidi"/>
          <w:lang w:val="en-US"/>
        </w:rPr>
        <w:t xml:space="preserve"> architecture and other advanced deep learning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p>
    <w:p w14:paraId="2443F264" w14:textId="77777777" w:rsidR="000F5605" w:rsidRDefault="000F5605" w:rsidP="00D804A5">
      <w:pPr>
        <w:rPr>
          <w:rFonts w:asciiTheme="majorBidi" w:hAnsiTheme="majorBidi" w:cstheme="majorBidi"/>
          <w:lang w:val="en-US"/>
        </w:rPr>
      </w:pPr>
    </w:p>
    <w:p w14:paraId="3D42D70F" w14:textId="77777777" w:rsidR="000F5605" w:rsidRPr="000F5605" w:rsidRDefault="000F5605" w:rsidP="000F5605">
      <w:pPr>
        <w:pStyle w:val="Heading1"/>
        <w:rPr>
          <w:lang w:val="en-US"/>
        </w:rPr>
      </w:pPr>
      <w:bookmarkStart w:id="1118" w:name="_Toc171278834"/>
      <w:r w:rsidRPr="000F5605">
        <w:rPr>
          <w:lang w:val="en-US"/>
        </w:rPr>
        <w:t>Declaration</w:t>
      </w:r>
      <w:bookmarkEnd w:id="1118"/>
    </w:p>
    <w:p w14:paraId="48412022" w14:textId="77777777" w:rsidR="000F5605" w:rsidRPr="000F5605" w:rsidRDefault="000F5605" w:rsidP="000F5605">
      <w:pPr>
        <w:rPr>
          <w:rFonts w:asciiTheme="majorBidi" w:hAnsiTheme="majorBidi" w:cstheme="majorBidi"/>
          <w:lang w:val="en-US"/>
        </w:rPr>
      </w:pPr>
    </w:p>
    <w:p w14:paraId="04FD4C53" w14:textId="77777777" w:rsidR="00655172" w:rsidDel="00164586" w:rsidRDefault="000F5605" w:rsidP="00164586">
      <w:pPr>
        <w:rPr>
          <w:del w:id="1119" w:author="Samane Shahpouri" w:date="2024-07-08T17:53:00Z" w16du:dateUtc="2024-07-08T15:53:00Z"/>
          <w:rFonts w:asciiTheme="majorBidi" w:hAnsiTheme="majorBidi" w:cstheme="majorBidi"/>
          <w:lang w:val="en-US"/>
        </w:rPr>
      </w:pPr>
      <w:r w:rsidRPr="000F5605">
        <w:rPr>
          <w:rFonts w:asciiTheme="majorBidi" w:hAnsiTheme="majorBidi" w:cstheme="majorBidi"/>
          <w:lang w:val="en-US"/>
        </w:rPr>
        <w:t xml:space="preserve"> I acknowledge the use of OpenAI's ChatGPT for assistance in rewriting initial sentences to be more professional and grammatically correct. All content has been reviewed and edited to ensure accuracy and relevance</w:t>
      </w:r>
      <w:r w:rsidR="00655172">
        <w:rPr>
          <w:rFonts w:asciiTheme="majorBidi" w:hAnsiTheme="majorBidi" w:cstheme="majorBidi"/>
          <w:lang w:val="en-US"/>
        </w:rPr>
        <w:t>.</w:t>
      </w:r>
    </w:p>
    <w:p w14:paraId="5D8074F8" w14:textId="77777777" w:rsidR="00164586" w:rsidRDefault="00164586" w:rsidP="000F5605">
      <w:pPr>
        <w:rPr>
          <w:ins w:id="1120" w:author="Samane Shahpouri" w:date="2024-07-08T17:53:00Z" w16du:dateUtc="2024-07-08T15:53:00Z"/>
          <w:rFonts w:asciiTheme="majorBidi" w:hAnsiTheme="majorBidi" w:cstheme="majorBidi"/>
          <w:lang w:val="en-US"/>
        </w:rPr>
      </w:pPr>
    </w:p>
    <w:p w14:paraId="64F4F098" w14:textId="77777777" w:rsidR="00164586" w:rsidRDefault="00164586" w:rsidP="00164586">
      <w:pPr>
        <w:rPr>
          <w:rFonts w:asciiTheme="majorBidi" w:hAnsiTheme="majorBidi" w:cstheme="majorBidi"/>
          <w:lang w:val="en-US"/>
        </w:rPr>
      </w:pPr>
    </w:p>
    <w:p w14:paraId="25E06DBF" w14:textId="77777777" w:rsidR="00655172" w:rsidRDefault="00655172" w:rsidP="00655172">
      <w:pPr>
        <w:pStyle w:val="Heading1"/>
      </w:pPr>
      <w:bookmarkStart w:id="1121" w:name="_Toc171278835"/>
      <w:r>
        <w:t>Code availability</w:t>
      </w:r>
      <w:bookmarkEnd w:id="1121"/>
    </w:p>
    <w:p w14:paraId="5646FA6B" w14:textId="65924849" w:rsidR="000D13F0" w:rsidRDefault="00655172" w:rsidP="000F5605">
      <w:pPr>
        <w:rPr>
          <w:rFonts w:asciiTheme="majorBidi" w:hAnsiTheme="majorBidi" w:cstheme="majorBidi"/>
          <w:lang w:val="en-US"/>
        </w:rPr>
      </w:pPr>
      <w:r>
        <w:t xml:space="preserve">The source code is available on GitHub with this </w:t>
      </w:r>
      <w:hyperlink r:id="rId84" w:history="1">
        <w:r w:rsidRPr="00655172">
          <w:rPr>
            <w:rStyle w:val="Hyperlink"/>
          </w:rPr>
          <w:t>link</w:t>
        </w:r>
      </w:hyperlink>
      <w:r>
        <w:t>. Please note that this repository is private, and access is restricted to authorized individuals only.</w:t>
      </w:r>
      <w:r w:rsidR="000D13F0" w:rsidRPr="007E0165">
        <w:rPr>
          <w:rFonts w:asciiTheme="majorBidi" w:hAnsiTheme="majorBidi" w:cstheme="majorBidi"/>
          <w:lang w:val="en-US"/>
        </w:rPr>
        <w:br w:type="page"/>
      </w:r>
    </w:p>
    <w:p w14:paraId="07E4EAB2" w14:textId="77777777" w:rsidR="00655172" w:rsidRPr="007E0165" w:rsidRDefault="00655172" w:rsidP="000F5605">
      <w:pPr>
        <w:rPr>
          <w:rFonts w:asciiTheme="majorBidi" w:hAnsiTheme="majorBidi" w:cstheme="majorBidi"/>
          <w:lang w:val="en-US"/>
        </w:rPr>
      </w:pPr>
    </w:p>
    <w:p w14:paraId="6382F758" w14:textId="3257D871" w:rsidR="000D13F0" w:rsidRPr="007E0165" w:rsidRDefault="002E237A" w:rsidP="001E0755">
      <w:pPr>
        <w:pStyle w:val="Heading1"/>
        <w:rPr>
          <w:rFonts w:asciiTheme="majorBidi" w:hAnsiTheme="majorBidi" w:cstheme="majorBidi"/>
          <w:lang w:val="en-US"/>
        </w:rPr>
      </w:pPr>
      <w:bookmarkStart w:id="1122" w:name="_Toc168472935"/>
      <w:bookmarkStart w:id="1123" w:name="_Toc171278836"/>
      <w:r w:rsidRPr="007E0165">
        <w:rPr>
          <w:rFonts w:asciiTheme="majorBidi" w:hAnsiTheme="majorBidi" w:cstheme="majorBidi"/>
          <w:lang w:val="en-US"/>
        </w:rPr>
        <w:t>References</w:t>
      </w:r>
      <w:bookmarkEnd w:id="1122"/>
      <w:bookmarkEnd w:id="1123"/>
    </w:p>
    <w:sdt>
      <w:sdtPr>
        <w:rPr>
          <w:rFonts w:asciiTheme="majorBidi" w:hAnsiTheme="majorBidi" w:cstheme="majorBidi"/>
          <w:lang w:val="en-US"/>
        </w:rPr>
        <w:tag w:val="MENDELEY_BIBLIOGRAPHY"/>
        <w:id w:val="517819267"/>
        <w:placeholder>
          <w:docPart w:val="9B0043A122914F25BF0A8546B1F0498B"/>
        </w:placeholder>
      </w:sdtPr>
      <w:sdtContent>
        <w:p w14:paraId="0123A862" w14:textId="77777777" w:rsidR="00164586" w:rsidRDefault="00164586">
          <w:pPr>
            <w:autoSpaceDE w:val="0"/>
            <w:autoSpaceDN w:val="0"/>
            <w:ind w:hanging="640"/>
            <w:divId w:val="1530219330"/>
            <w:rPr>
              <w:ins w:id="1124" w:author="Samane Shahpouri" w:date="2024-07-08T17:50:00Z" w16du:dateUtc="2024-07-08T15:50:00Z"/>
              <w:rFonts w:eastAsia="Times New Roman"/>
              <w:sz w:val="24"/>
              <w:szCs w:val="24"/>
            </w:rPr>
          </w:pPr>
          <w:ins w:id="1125" w:author="Samane Shahpouri" w:date="2024-07-08T17:50:00Z" w16du:dateUtc="2024-07-08T15:50:00Z">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ins>
        </w:p>
        <w:p w14:paraId="4FFF60E3" w14:textId="77777777" w:rsidR="00164586" w:rsidRDefault="00164586">
          <w:pPr>
            <w:autoSpaceDE w:val="0"/>
            <w:autoSpaceDN w:val="0"/>
            <w:ind w:hanging="640"/>
            <w:divId w:val="928192741"/>
            <w:rPr>
              <w:ins w:id="1126" w:author="Samane Shahpouri" w:date="2024-07-08T17:50:00Z" w16du:dateUtc="2024-07-08T15:50:00Z"/>
              <w:rFonts w:eastAsia="Times New Roman"/>
            </w:rPr>
          </w:pPr>
          <w:ins w:id="1127" w:author="Samane Shahpouri" w:date="2024-07-08T17:50:00Z" w16du:dateUtc="2024-07-08T15:50:00Z">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ins>
        </w:p>
        <w:p w14:paraId="1334C188" w14:textId="77777777" w:rsidR="00164586" w:rsidRDefault="00164586">
          <w:pPr>
            <w:autoSpaceDE w:val="0"/>
            <w:autoSpaceDN w:val="0"/>
            <w:ind w:hanging="640"/>
            <w:divId w:val="145247018"/>
            <w:rPr>
              <w:ins w:id="1128" w:author="Samane Shahpouri" w:date="2024-07-08T17:50:00Z" w16du:dateUtc="2024-07-08T15:50:00Z"/>
              <w:rFonts w:eastAsia="Times New Roman"/>
            </w:rPr>
          </w:pPr>
          <w:ins w:id="1129" w:author="Samane Shahpouri" w:date="2024-07-08T17:50:00Z" w16du:dateUtc="2024-07-08T15:50:00Z">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ins>
        </w:p>
        <w:p w14:paraId="69F12DE9" w14:textId="77777777" w:rsidR="00164586" w:rsidRDefault="00164586">
          <w:pPr>
            <w:autoSpaceDE w:val="0"/>
            <w:autoSpaceDN w:val="0"/>
            <w:ind w:hanging="640"/>
            <w:divId w:val="836774635"/>
            <w:rPr>
              <w:ins w:id="1130" w:author="Samane Shahpouri" w:date="2024-07-08T17:50:00Z" w16du:dateUtc="2024-07-08T15:50:00Z"/>
              <w:rFonts w:eastAsia="Times New Roman"/>
            </w:rPr>
          </w:pPr>
          <w:ins w:id="1131" w:author="Samane Shahpouri" w:date="2024-07-08T17:50:00Z" w16du:dateUtc="2024-07-08T15:50:00Z">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Medicine and Molecular Imaging. 2015. </w:t>
            </w:r>
          </w:ins>
        </w:p>
        <w:p w14:paraId="647B23A0" w14:textId="77777777" w:rsidR="00164586" w:rsidRDefault="00164586">
          <w:pPr>
            <w:autoSpaceDE w:val="0"/>
            <w:autoSpaceDN w:val="0"/>
            <w:ind w:hanging="640"/>
            <w:divId w:val="986396197"/>
            <w:rPr>
              <w:ins w:id="1132" w:author="Samane Shahpouri" w:date="2024-07-08T17:50:00Z" w16du:dateUtc="2024-07-08T15:50:00Z"/>
              <w:rFonts w:eastAsia="Times New Roman"/>
            </w:rPr>
          </w:pPr>
          <w:ins w:id="1133" w:author="Samane Shahpouri" w:date="2024-07-08T17:50:00Z" w16du:dateUtc="2024-07-08T15:50:00Z">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ins>
        </w:p>
        <w:p w14:paraId="6312A51D" w14:textId="77777777" w:rsidR="00164586" w:rsidRDefault="00164586">
          <w:pPr>
            <w:autoSpaceDE w:val="0"/>
            <w:autoSpaceDN w:val="0"/>
            <w:ind w:hanging="640"/>
            <w:divId w:val="854467716"/>
            <w:rPr>
              <w:ins w:id="1134" w:author="Samane Shahpouri" w:date="2024-07-08T17:50:00Z" w16du:dateUtc="2024-07-08T15:50:00Z"/>
              <w:rFonts w:eastAsia="Times New Roman"/>
            </w:rPr>
          </w:pPr>
          <w:ins w:id="1135" w:author="Samane Shahpouri" w:date="2024-07-08T17:50:00Z" w16du:dateUtc="2024-07-08T15:50:00Z">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ins>
        </w:p>
        <w:p w14:paraId="5D552A44" w14:textId="77777777" w:rsidR="00164586" w:rsidRDefault="00164586">
          <w:pPr>
            <w:autoSpaceDE w:val="0"/>
            <w:autoSpaceDN w:val="0"/>
            <w:ind w:hanging="640"/>
            <w:divId w:val="1213885372"/>
            <w:rPr>
              <w:ins w:id="1136" w:author="Samane Shahpouri" w:date="2024-07-08T17:50:00Z" w16du:dateUtc="2024-07-08T15:50:00Z"/>
              <w:rFonts w:eastAsia="Times New Roman"/>
            </w:rPr>
          </w:pPr>
          <w:ins w:id="1137" w:author="Samane Shahpouri" w:date="2024-07-08T17:50:00Z" w16du:dateUtc="2024-07-08T15:50:00Z">
            <w:r>
              <w:rPr>
                <w:rFonts w:eastAsia="Times New Roman"/>
              </w:rPr>
              <w:t>7.</w:t>
            </w:r>
            <w:r>
              <w:rPr>
                <w:rFonts w:eastAsia="Times New Roman"/>
              </w:rPr>
              <w:tab/>
              <w:t>Zaidi H, MML. Scatter Compensation Techniques in PET. PET clinics. PET Clin [Internet]. 2007 [cited 2023 Nov 20];2(2):219–34. Available from: https://doi.org/10.1016/j.cpet.2007.10.003</w:t>
            </w:r>
          </w:ins>
        </w:p>
        <w:p w14:paraId="27435FA7" w14:textId="77777777" w:rsidR="00164586" w:rsidRDefault="00164586">
          <w:pPr>
            <w:autoSpaceDE w:val="0"/>
            <w:autoSpaceDN w:val="0"/>
            <w:ind w:hanging="640"/>
            <w:divId w:val="193084542"/>
            <w:rPr>
              <w:ins w:id="1138" w:author="Samane Shahpouri" w:date="2024-07-08T17:50:00Z" w16du:dateUtc="2024-07-08T15:50:00Z"/>
              <w:rFonts w:eastAsia="Times New Roman"/>
            </w:rPr>
          </w:pPr>
          <w:ins w:id="1139" w:author="Samane Shahpouri" w:date="2024-07-08T17:50:00Z" w16du:dateUtc="2024-07-08T15:50:00Z">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ins>
        </w:p>
        <w:p w14:paraId="5EB94130" w14:textId="77777777" w:rsidR="00164586" w:rsidRDefault="00164586">
          <w:pPr>
            <w:autoSpaceDE w:val="0"/>
            <w:autoSpaceDN w:val="0"/>
            <w:ind w:hanging="640"/>
            <w:divId w:val="1798908725"/>
            <w:rPr>
              <w:ins w:id="1140" w:author="Samane Shahpouri" w:date="2024-07-08T17:50:00Z" w16du:dateUtc="2024-07-08T15:50:00Z"/>
              <w:rFonts w:eastAsia="Times New Roman"/>
            </w:rPr>
          </w:pPr>
          <w:ins w:id="1141" w:author="Samane Shahpouri" w:date="2024-07-08T17:50:00Z" w16du:dateUtc="2024-07-08T15:50:00Z">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ins>
        </w:p>
        <w:p w14:paraId="0406BF22" w14:textId="77777777" w:rsidR="00164586" w:rsidRDefault="00164586">
          <w:pPr>
            <w:autoSpaceDE w:val="0"/>
            <w:autoSpaceDN w:val="0"/>
            <w:ind w:hanging="640"/>
            <w:divId w:val="1065957586"/>
            <w:rPr>
              <w:ins w:id="1142" w:author="Samane Shahpouri" w:date="2024-07-08T17:50:00Z" w16du:dateUtc="2024-07-08T15:50:00Z"/>
              <w:rFonts w:eastAsia="Times New Roman"/>
            </w:rPr>
          </w:pPr>
          <w:ins w:id="1143" w:author="Samane Shahpouri" w:date="2024-07-08T17:50:00Z" w16du:dateUtc="2024-07-08T15:50:00Z">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ins>
        </w:p>
        <w:p w14:paraId="11DF3606" w14:textId="77777777" w:rsidR="00164586" w:rsidRDefault="00164586">
          <w:pPr>
            <w:autoSpaceDE w:val="0"/>
            <w:autoSpaceDN w:val="0"/>
            <w:ind w:hanging="640"/>
            <w:divId w:val="1015309152"/>
            <w:rPr>
              <w:ins w:id="1144" w:author="Samane Shahpouri" w:date="2024-07-08T17:50:00Z" w16du:dateUtc="2024-07-08T15:50:00Z"/>
              <w:rFonts w:eastAsia="Times New Roman"/>
            </w:rPr>
          </w:pPr>
          <w:ins w:id="1145" w:author="Samane Shahpouri" w:date="2024-07-08T17:50:00Z" w16du:dateUtc="2024-07-08T15:50:00Z">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ins>
        </w:p>
        <w:p w14:paraId="3B284046" w14:textId="77777777" w:rsidR="00164586" w:rsidRDefault="00164586">
          <w:pPr>
            <w:autoSpaceDE w:val="0"/>
            <w:autoSpaceDN w:val="0"/>
            <w:ind w:hanging="640"/>
            <w:divId w:val="1043795949"/>
            <w:rPr>
              <w:ins w:id="1146" w:author="Samane Shahpouri" w:date="2024-07-08T17:50:00Z" w16du:dateUtc="2024-07-08T15:50:00Z"/>
              <w:rFonts w:eastAsia="Times New Roman"/>
            </w:rPr>
          </w:pPr>
          <w:ins w:id="1147" w:author="Samane Shahpouri" w:date="2024-07-08T17:50:00Z" w16du:dateUtc="2024-07-08T15:50:00Z">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ins>
        </w:p>
        <w:p w14:paraId="12368AD5" w14:textId="77777777" w:rsidR="00164586" w:rsidRDefault="00164586">
          <w:pPr>
            <w:autoSpaceDE w:val="0"/>
            <w:autoSpaceDN w:val="0"/>
            <w:ind w:hanging="640"/>
            <w:divId w:val="1603608259"/>
            <w:rPr>
              <w:ins w:id="1148" w:author="Samane Shahpouri" w:date="2024-07-08T17:50:00Z" w16du:dateUtc="2024-07-08T15:50:00Z"/>
              <w:rFonts w:eastAsia="Times New Roman"/>
            </w:rPr>
          </w:pPr>
          <w:ins w:id="1149" w:author="Samane Shahpouri" w:date="2024-07-08T17:50:00Z" w16du:dateUtc="2024-07-08T15:50:00Z">
            <w:r>
              <w:rPr>
                <w:rFonts w:eastAsia="Times New Roman"/>
              </w:rPr>
              <w:t>13.</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ins>
        </w:p>
        <w:p w14:paraId="5178D935" w14:textId="77777777" w:rsidR="00164586" w:rsidRDefault="00164586">
          <w:pPr>
            <w:autoSpaceDE w:val="0"/>
            <w:autoSpaceDN w:val="0"/>
            <w:ind w:hanging="640"/>
            <w:divId w:val="2131128084"/>
            <w:rPr>
              <w:ins w:id="1150" w:author="Samane Shahpouri" w:date="2024-07-08T17:50:00Z" w16du:dateUtc="2024-07-08T15:50:00Z"/>
              <w:rFonts w:eastAsia="Times New Roman"/>
            </w:rPr>
          </w:pPr>
          <w:ins w:id="1151" w:author="Samane Shahpouri" w:date="2024-07-08T17:50:00Z" w16du:dateUtc="2024-07-08T15:50:00Z">
            <w:r>
              <w:rPr>
                <w:rFonts w:eastAsia="Times New Roman"/>
              </w:rPr>
              <w:t>14.</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ins>
        </w:p>
        <w:p w14:paraId="24319934" w14:textId="77777777" w:rsidR="00164586" w:rsidRDefault="00164586">
          <w:pPr>
            <w:autoSpaceDE w:val="0"/>
            <w:autoSpaceDN w:val="0"/>
            <w:ind w:hanging="640"/>
            <w:divId w:val="855536921"/>
            <w:rPr>
              <w:ins w:id="1152" w:author="Samane Shahpouri" w:date="2024-07-08T17:50:00Z" w16du:dateUtc="2024-07-08T15:50:00Z"/>
              <w:rFonts w:eastAsia="Times New Roman"/>
            </w:rPr>
          </w:pPr>
          <w:ins w:id="1153" w:author="Samane Shahpouri" w:date="2024-07-08T17:50:00Z" w16du:dateUtc="2024-07-08T15:50:00Z">
            <w:r>
              <w:rPr>
                <w:rFonts w:eastAsia="Times New Roman"/>
              </w:rPr>
              <w:t>15.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ins>
        </w:p>
        <w:p w14:paraId="1DCF164A" w14:textId="77777777" w:rsidR="00164586" w:rsidRDefault="00164586">
          <w:pPr>
            <w:autoSpaceDE w:val="0"/>
            <w:autoSpaceDN w:val="0"/>
            <w:ind w:hanging="640"/>
            <w:divId w:val="374743530"/>
            <w:rPr>
              <w:ins w:id="1154" w:author="Samane Shahpouri" w:date="2024-07-08T17:50:00Z" w16du:dateUtc="2024-07-08T15:50:00Z"/>
              <w:rFonts w:eastAsia="Times New Roman"/>
            </w:rPr>
          </w:pPr>
          <w:ins w:id="1155" w:author="Samane Shahpouri" w:date="2024-07-08T17:50:00Z" w16du:dateUtc="2024-07-08T15:50:00Z">
            <w:r>
              <w:rPr>
                <w:rFonts w:eastAsia="Times New Roman"/>
              </w:rPr>
              <w:t>16.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w:t>
            </w:r>
            <w:r>
              <w:rPr>
                <w:rFonts w:eastAsia="Times New Roman"/>
              </w:rPr>
              <w:lastRenderedPageBreak/>
              <w:t>https://journals.lww.com/thoracicimaging/fulltext/2006/05000/pet_ct_imaging_techniques,_considerations,_and.2.aspx</w:t>
            </w:r>
          </w:ins>
        </w:p>
        <w:p w14:paraId="2C96E9C7" w14:textId="77777777" w:rsidR="00164586" w:rsidRDefault="00164586">
          <w:pPr>
            <w:autoSpaceDE w:val="0"/>
            <w:autoSpaceDN w:val="0"/>
            <w:ind w:hanging="640"/>
            <w:divId w:val="1231380633"/>
            <w:rPr>
              <w:ins w:id="1156" w:author="Samane Shahpouri" w:date="2024-07-08T17:50:00Z" w16du:dateUtc="2024-07-08T15:50:00Z"/>
              <w:rFonts w:eastAsia="Times New Roman"/>
            </w:rPr>
          </w:pPr>
          <w:ins w:id="1157" w:author="Samane Shahpouri" w:date="2024-07-08T17:50:00Z" w16du:dateUtc="2024-07-08T15:50:00Z">
            <w:r>
              <w:rPr>
                <w:rFonts w:eastAsia="Times New Roman"/>
              </w:rPr>
              <w:t>17.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ins>
        </w:p>
        <w:p w14:paraId="3493496A" w14:textId="77777777" w:rsidR="00164586" w:rsidRDefault="00164586">
          <w:pPr>
            <w:autoSpaceDE w:val="0"/>
            <w:autoSpaceDN w:val="0"/>
            <w:ind w:hanging="640"/>
            <w:divId w:val="1681812726"/>
            <w:rPr>
              <w:ins w:id="1158" w:author="Samane Shahpouri" w:date="2024-07-08T17:50:00Z" w16du:dateUtc="2024-07-08T15:50:00Z"/>
              <w:rFonts w:eastAsia="Times New Roman"/>
            </w:rPr>
          </w:pPr>
          <w:ins w:id="1159" w:author="Samane Shahpouri" w:date="2024-07-08T17:50:00Z" w16du:dateUtc="2024-07-08T15:50:00Z">
            <w:r>
              <w:rPr>
                <w:rFonts w:eastAsia="Times New Roman"/>
              </w:rPr>
              <w:t>18.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ins>
        </w:p>
        <w:p w14:paraId="11744459" w14:textId="77777777" w:rsidR="00164586" w:rsidRDefault="00164586">
          <w:pPr>
            <w:autoSpaceDE w:val="0"/>
            <w:autoSpaceDN w:val="0"/>
            <w:ind w:hanging="640"/>
            <w:divId w:val="1276910152"/>
            <w:rPr>
              <w:ins w:id="1160" w:author="Samane Shahpouri" w:date="2024-07-08T17:50:00Z" w16du:dateUtc="2024-07-08T15:50:00Z"/>
              <w:rFonts w:eastAsia="Times New Roman"/>
            </w:rPr>
          </w:pPr>
          <w:ins w:id="1161" w:author="Samane Shahpouri" w:date="2024-07-08T17:50:00Z" w16du:dateUtc="2024-07-08T15:50:00Z">
            <w:r>
              <w:rPr>
                <w:rFonts w:eastAsia="Times New Roman"/>
              </w:rPr>
              <w:t>19.</w:t>
            </w:r>
            <w:r>
              <w:rPr>
                <w:rFonts w:eastAsia="Times New Roman"/>
              </w:rPr>
              <w:tab/>
              <w:t xml:space="preserve">Abdoli M, Dierckx RAJO, Zaidi H. Metal artifact reduction strategies for improved attenuation correction in hybrid PET/CT imaging. Vol. 39, Medical Physics. 2012. </w:t>
            </w:r>
          </w:ins>
        </w:p>
        <w:p w14:paraId="346EBFD5" w14:textId="77777777" w:rsidR="00164586" w:rsidRDefault="00164586">
          <w:pPr>
            <w:autoSpaceDE w:val="0"/>
            <w:autoSpaceDN w:val="0"/>
            <w:ind w:hanging="640"/>
            <w:divId w:val="2045785943"/>
            <w:rPr>
              <w:ins w:id="1162" w:author="Samane Shahpouri" w:date="2024-07-08T17:50:00Z" w16du:dateUtc="2024-07-08T15:50:00Z"/>
              <w:rFonts w:eastAsia="Times New Roman"/>
            </w:rPr>
          </w:pPr>
          <w:ins w:id="1163" w:author="Samane Shahpouri" w:date="2024-07-08T17:50:00Z" w16du:dateUtc="2024-07-08T15:50:00Z">
            <w:r>
              <w:rPr>
                <w:rFonts w:eastAsia="Times New Roman"/>
              </w:rPr>
              <w:t>20.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ins>
        </w:p>
        <w:p w14:paraId="17C21C62" w14:textId="77777777" w:rsidR="00164586" w:rsidRDefault="00164586">
          <w:pPr>
            <w:autoSpaceDE w:val="0"/>
            <w:autoSpaceDN w:val="0"/>
            <w:ind w:hanging="640"/>
            <w:divId w:val="412625695"/>
            <w:rPr>
              <w:ins w:id="1164" w:author="Samane Shahpouri" w:date="2024-07-08T17:50:00Z" w16du:dateUtc="2024-07-08T15:50:00Z"/>
              <w:rFonts w:eastAsia="Times New Roman"/>
            </w:rPr>
          </w:pPr>
          <w:ins w:id="1165" w:author="Samane Shahpouri" w:date="2024-07-08T17:50:00Z" w16du:dateUtc="2024-07-08T15:50:00Z">
            <w:r>
              <w:rPr>
                <w:rFonts w:eastAsia="Times New Roman"/>
              </w:rPr>
              <w:t>21.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ins>
        </w:p>
        <w:p w14:paraId="0CC79274" w14:textId="77777777" w:rsidR="00164586" w:rsidRDefault="00164586">
          <w:pPr>
            <w:autoSpaceDE w:val="0"/>
            <w:autoSpaceDN w:val="0"/>
            <w:ind w:hanging="640"/>
            <w:divId w:val="13771677"/>
            <w:rPr>
              <w:ins w:id="1166" w:author="Samane Shahpouri" w:date="2024-07-08T17:50:00Z" w16du:dateUtc="2024-07-08T15:50:00Z"/>
              <w:rFonts w:eastAsia="Times New Roman"/>
            </w:rPr>
          </w:pPr>
          <w:ins w:id="1167" w:author="Samane Shahpouri" w:date="2024-07-08T17:50:00Z" w16du:dateUtc="2024-07-08T15:50:00Z">
            <w:r>
              <w:rPr>
                <w:rFonts w:eastAsia="Times New Roman"/>
              </w:rPr>
              <w:t>22.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ins>
        </w:p>
        <w:p w14:paraId="5F4A1E1E" w14:textId="77777777" w:rsidR="00164586" w:rsidRDefault="00164586">
          <w:pPr>
            <w:autoSpaceDE w:val="0"/>
            <w:autoSpaceDN w:val="0"/>
            <w:ind w:hanging="640"/>
            <w:divId w:val="1371808084"/>
            <w:rPr>
              <w:ins w:id="1168" w:author="Samane Shahpouri" w:date="2024-07-08T17:50:00Z" w16du:dateUtc="2024-07-08T15:50:00Z"/>
              <w:rFonts w:eastAsia="Times New Roman"/>
            </w:rPr>
          </w:pPr>
          <w:ins w:id="1169" w:author="Samane Shahpouri" w:date="2024-07-08T17:50:00Z" w16du:dateUtc="2024-07-08T15:50:00Z">
            <w:r>
              <w:rPr>
                <w:rFonts w:eastAsia="Times New Roman"/>
              </w:rPr>
              <w:t>23.</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ins>
        </w:p>
        <w:p w14:paraId="397244A8" w14:textId="77777777" w:rsidR="00164586" w:rsidRDefault="00164586">
          <w:pPr>
            <w:autoSpaceDE w:val="0"/>
            <w:autoSpaceDN w:val="0"/>
            <w:ind w:hanging="640"/>
            <w:divId w:val="1100760854"/>
            <w:rPr>
              <w:ins w:id="1170" w:author="Samane Shahpouri" w:date="2024-07-08T17:50:00Z" w16du:dateUtc="2024-07-08T15:50:00Z"/>
              <w:rFonts w:eastAsia="Times New Roman"/>
            </w:rPr>
          </w:pPr>
          <w:ins w:id="1171" w:author="Samane Shahpouri" w:date="2024-07-08T17:50:00Z" w16du:dateUtc="2024-07-08T15:50:00Z">
            <w:r>
              <w:rPr>
                <w:rFonts w:eastAsia="Times New Roman"/>
              </w:rPr>
              <w:t>24.</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ins>
        </w:p>
        <w:p w14:paraId="6FC0C01D" w14:textId="77777777" w:rsidR="00164586" w:rsidRDefault="00164586">
          <w:pPr>
            <w:autoSpaceDE w:val="0"/>
            <w:autoSpaceDN w:val="0"/>
            <w:ind w:hanging="640"/>
            <w:divId w:val="947154533"/>
            <w:rPr>
              <w:ins w:id="1172" w:author="Samane Shahpouri" w:date="2024-07-08T17:50:00Z" w16du:dateUtc="2024-07-08T15:50:00Z"/>
              <w:rFonts w:eastAsia="Times New Roman"/>
            </w:rPr>
          </w:pPr>
          <w:ins w:id="1173" w:author="Samane Shahpouri" w:date="2024-07-08T17:50:00Z" w16du:dateUtc="2024-07-08T15:50:00Z">
            <w:r>
              <w:rPr>
                <w:rFonts w:eastAsia="Times New Roman"/>
              </w:rPr>
              <w:t>25.</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ins>
        </w:p>
        <w:p w14:paraId="509705A1" w14:textId="77777777" w:rsidR="00164586" w:rsidRDefault="00164586">
          <w:pPr>
            <w:autoSpaceDE w:val="0"/>
            <w:autoSpaceDN w:val="0"/>
            <w:ind w:hanging="640"/>
            <w:divId w:val="836193756"/>
            <w:rPr>
              <w:ins w:id="1174" w:author="Samane Shahpouri" w:date="2024-07-08T17:50:00Z" w16du:dateUtc="2024-07-08T15:50:00Z"/>
              <w:rFonts w:eastAsia="Times New Roman"/>
            </w:rPr>
          </w:pPr>
          <w:ins w:id="1175" w:author="Samane Shahpouri" w:date="2024-07-08T17:50:00Z" w16du:dateUtc="2024-07-08T15:50:00Z">
            <w:r>
              <w:rPr>
                <w:rFonts w:eastAsia="Times New Roman"/>
              </w:rPr>
              <w:t>26.</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ins>
        </w:p>
        <w:p w14:paraId="4CBFDD4F" w14:textId="77777777" w:rsidR="00164586" w:rsidRDefault="00164586">
          <w:pPr>
            <w:autoSpaceDE w:val="0"/>
            <w:autoSpaceDN w:val="0"/>
            <w:ind w:hanging="640"/>
            <w:divId w:val="690641856"/>
            <w:rPr>
              <w:ins w:id="1176" w:author="Samane Shahpouri" w:date="2024-07-08T17:50:00Z" w16du:dateUtc="2024-07-08T15:50:00Z"/>
              <w:rFonts w:eastAsia="Times New Roman"/>
            </w:rPr>
          </w:pPr>
          <w:ins w:id="1177" w:author="Samane Shahpouri" w:date="2024-07-08T17:50:00Z" w16du:dateUtc="2024-07-08T15:50:00Z">
            <w:r>
              <w:rPr>
                <w:rFonts w:eastAsia="Times New Roman"/>
              </w:rPr>
              <w:t>27.</w:t>
            </w:r>
            <w:r>
              <w:rPr>
                <w:rFonts w:eastAsia="Times New Roman"/>
              </w:rPr>
              <w:tab/>
              <w:t xml:space="preserve">Lodge MA, Mhlanga JC, Cho SY, Wahl RL. Effect of patient arm motion in whole-body PET/CT. Journal of Nuclear Medicine. 2011;52(12). </w:t>
            </w:r>
          </w:ins>
        </w:p>
        <w:p w14:paraId="779A0825" w14:textId="77777777" w:rsidR="00164586" w:rsidRDefault="00164586">
          <w:pPr>
            <w:autoSpaceDE w:val="0"/>
            <w:autoSpaceDN w:val="0"/>
            <w:ind w:hanging="640"/>
            <w:divId w:val="1497763037"/>
            <w:rPr>
              <w:ins w:id="1178" w:author="Samane Shahpouri" w:date="2024-07-08T17:50:00Z" w16du:dateUtc="2024-07-08T15:50:00Z"/>
              <w:rFonts w:eastAsia="Times New Roman"/>
            </w:rPr>
          </w:pPr>
          <w:ins w:id="1179" w:author="Samane Shahpouri" w:date="2024-07-08T17:50:00Z" w16du:dateUtc="2024-07-08T15:50:00Z">
            <w:r>
              <w:rPr>
                <w:rFonts w:eastAsia="Times New Roman"/>
              </w:rPr>
              <w:t>28.</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ins>
        </w:p>
        <w:p w14:paraId="6B377B95" w14:textId="77777777" w:rsidR="00164586" w:rsidRDefault="00164586">
          <w:pPr>
            <w:autoSpaceDE w:val="0"/>
            <w:autoSpaceDN w:val="0"/>
            <w:ind w:hanging="640"/>
            <w:divId w:val="854883705"/>
            <w:rPr>
              <w:ins w:id="1180" w:author="Samane Shahpouri" w:date="2024-07-08T17:50:00Z" w16du:dateUtc="2024-07-08T15:50:00Z"/>
              <w:rFonts w:eastAsia="Times New Roman"/>
            </w:rPr>
          </w:pPr>
          <w:ins w:id="1181" w:author="Samane Shahpouri" w:date="2024-07-08T17:50:00Z" w16du:dateUtc="2024-07-08T15:50:00Z">
            <w:r>
              <w:rPr>
                <w:rFonts w:eastAsia="Times New Roman"/>
              </w:rPr>
              <w:t>29.</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ins>
        </w:p>
        <w:p w14:paraId="4A8D04FB" w14:textId="77777777" w:rsidR="00164586" w:rsidRDefault="00164586">
          <w:pPr>
            <w:autoSpaceDE w:val="0"/>
            <w:autoSpaceDN w:val="0"/>
            <w:ind w:hanging="640"/>
            <w:divId w:val="1105344741"/>
            <w:rPr>
              <w:ins w:id="1182" w:author="Samane Shahpouri" w:date="2024-07-08T17:50:00Z" w16du:dateUtc="2024-07-08T15:50:00Z"/>
              <w:rFonts w:eastAsia="Times New Roman"/>
            </w:rPr>
          </w:pPr>
          <w:ins w:id="1183" w:author="Samane Shahpouri" w:date="2024-07-08T17:50:00Z" w16du:dateUtc="2024-07-08T15:50:00Z">
            <w:r>
              <w:rPr>
                <w:rFonts w:eastAsia="Times New Roman"/>
              </w:rPr>
              <w:t>30.</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ins>
        </w:p>
        <w:p w14:paraId="1F04E2C8" w14:textId="77777777" w:rsidR="00164586" w:rsidRDefault="00164586">
          <w:pPr>
            <w:autoSpaceDE w:val="0"/>
            <w:autoSpaceDN w:val="0"/>
            <w:ind w:hanging="640"/>
            <w:divId w:val="407969916"/>
            <w:rPr>
              <w:ins w:id="1184" w:author="Samane Shahpouri" w:date="2024-07-08T17:50:00Z" w16du:dateUtc="2024-07-08T15:50:00Z"/>
              <w:rFonts w:eastAsia="Times New Roman"/>
            </w:rPr>
          </w:pPr>
          <w:ins w:id="1185" w:author="Samane Shahpouri" w:date="2024-07-08T17:50:00Z" w16du:dateUtc="2024-07-08T15:50:00Z">
            <w:r>
              <w:rPr>
                <w:rFonts w:eastAsia="Times New Roman"/>
              </w:rPr>
              <w:t>31.</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ins>
        </w:p>
        <w:p w14:paraId="197CE514" w14:textId="77777777" w:rsidR="00164586" w:rsidRDefault="00164586">
          <w:pPr>
            <w:autoSpaceDE w:val="0"/>
            <w:autoSpaceDN w:val="0"/>
            <w:ind w:hanging="640"/>
            <w:divId w:val="845169383"/>
            <w:rPr>
              <w:ins w:id="1186" w:author="Samane Shahpouri" w:date="2024-07-08T17:50:00Z" w16du:dateUtc="2024-07-08T15:50:00Z"/>
              <w:rFonts w:eastAsia="Times New Roman"/>
            </w:rPr>
          </w:pPr>
          <w:ins w:id="1187" w:author="Samane Shahpouri" w:date="2024-07-08T17:50:00Z" w16du:dateUtc="2024-07-08T15:50:00Z">
            <w:r>
              <w:rPr>
                <w:rFonts w:eastAsia="Times New Roman"/>
              </w:rPr>
              <w:lastRenderedPageBreak/>
              <w:t>32.</w:t>
            </w:r>
            <w:r>
              <w:rPr>
                <w:rFonts w:eastAsia="Times New Roman"/>
              </w:rPr>
              <w:tab/>
              <w:t xml:space="preserve">Mehranian A, Arabi H, Zaidi H. Vision 20/20: Magnetic resonance imaging-guided attenuation correction in PET/MRI: Challenges, solutions, and opportunities. Med Phys. 2016;43(3). </w:t>
            </w:r>
          </w:ins>
        </w:p>
        <w:p w14:paraId="676D029C" w14:textId="77777777" w:rsidR="00164586" w:rsidRDefault="00164586">
          <w:pPr>
            <w:autoSpaceDE w:val="0"/>
            <w:autoSpaceDN w:val="0"/>
            <w:ind w:hanging="640"/>
            <w:divId w:val="1735422863"/>
            <w:rPr>
              <w:ins w:id="1188" w:author="Samane Shahpouri" w:date="2024-07-08T17:50:00Z" w16du:dateUtc="2024-07-08T15:50:00Z"/>
              <w:rFonts w:eastAsia="Times New Roman"/>
            </w:rPr>
          </w:pPr>
          <w:ins w:id="1189" w:author="Samane Shahpouri" w:date="2024-07-08T17:50:00Z" w16du:dateUtc="2024-07-08T15:50:00Z">
            <w:r>
              <w:rPr>
                <w:rFonts w:eastAsia="Times New Roman"/>
              </w:rPr>
              <w:t>33.</w:t>
            </w:r>
            <w:r>
              <w:rPr>
                <w:rFonts w:eastAsia="Times New Roman"/>
              </w:rPr>
              <w:tab/>
              <w:t xml:space="preserve">Li S, Wang G. Modified kernel MLAA using autoencoder for PET-enabled dual-energy CT. Philosophical Transactions of the Royal Society A: Mathematical, Physical and Engineering Sciences. 2021;379(2204). </w:t>
            </w:r>
          </w:ins>
        </w:p>
        <w:p w14:paraId="5C0A0C69" w14:textId="77777777" w:rsidR="00164586" w:rsidRDefault="00164586">
          <w:pPr>
            <w:autoSpaceDE w:val="0"/>
            <w:autoSpaceDN w:val="0"/>
            <w:ind w:hanging="640"/>
            <w:divId w:val="1394739155"/>
            <w:rPr>
              <w:ins w:id="1190" w:author="Samane Shahpouri" w:date="2024-07-08T17:50:00Z" w16du:dateUtc="2024-07-08T15:50:00Z"/>
              <w:rFonts w:eastAsia="Times New Roman"/>
            </w:rPr>
          </w:pPr>
          <w:ins w:id="1191" w:author="Samane Shahpouri" w:date="2024-07-08T17:50:00Z" w16du:dateUtc="2024-07-08T15:50:00Z">
            <w:r>
              <w:rPr>
                <w:rFonts w:eastAsia="Times New Roman"/>
              </w:rPr>
              <w:t>34.</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ins>
        </w:p>
        <w:p w14:paraId="088B0E03" w14:textId="77777777" w:rsidR="00164586" w:rsidRDefault="00164586">
          <w:pPr>
            <w:autoSpaceDE w:val="0"/>
            <w:autoSpaceDN w:val="0"/>
            <w:ind w:hanging="640"/>
            <w:divId w:val="1681422487"/>
            <w:rPr>
              <w:ins w:id="1192" w:author="Samane Shahpouri" w:date="2024-07-08T17:50:00Z" w16du:dateUtc="2024-07-08T15:50:00Z"/>
              <w:rFonts w:eastAsia="Times New Roman"/>
            </w:rPr>
          </w:pPr>
          <w:ins w:id="1193" w:author="Samane Shahpouri" w:date="2024-07-08T17:50:00Z" w16du:dateUtc="2024-07-08T15:50:00Z">
            <w:r>
              <w:rPr>
                <w:rFonts w:eastAsia="Times New Roman"/>
              </w:rPr>
              <w:t>35.</w:t>
            </w:r>
            <w:r>
              <w:rPr>
                <w:rFonts w:eastAsia="Times New Roman"/>
              </w:rPr>
              <w:tab/>
              <w:t xml:space="preserve">Kinahan PE, Townsend DW, Beyer T, Sashin D. Attenuation correction for a combined 3D PET/CT scanner. Med Phys. 1998;25(10). </w:t>
            </w:r>
          </w:ins>
        </w:p>
        <w:p w14:paraId="59A531D9" w14:textId="77777777" w:rsidR="00164586" w:rsidRDefault="00164586">
          <w:pPr>
            <w:autoSpaceDE w:val="0"/>
            <w:autoSpaceDN w:val="0"/>
            <w:ind w:hanging="640"/>
            <w:divId w:val="603997897"/>
            <w:rPr>
              <w:ins w:id="1194" w:author="Samane Shahpouri" w:date="2024-07-08T17:50:00Z" w16du:dateUtc="2024-07-08T15:50:00Z"/>
              <w:rFonts w:eastAsia="Times New Roman"/>
            </w:rPr>
          </w:pPr>
          <w:ins w:id="1195" w:author="Samane Shahpouri" w:date="2024-07-08T17:50:00Z" w16du:dateUtc="2024-07-08T15:50:00Z">
            <w:r>
              <w:rPr>
                <w:rFonts w:eastAsia="Times New Roman"/>
              </w:rPr>
              <w:t>36.</w:t>
            </w:r>
            <w:r>
              <w:rPr>
                <w:rFonts w:eastAsia="Times New Roman"/>
              </w:rPr>
              <w:tab/>
              <w:t xml:space="preserve">Alessio AM, Kohlmyer S, Branch K, Chen G, Caldwell J, Kinahan P. Cine CT for attenuation correction in cardiac PET/CT. Journal of Nuclear Medicine. 2007;48(5). </w:t>
            </w:r>
          </w:ins>
        </w:p>
        <w:p w14:paraId="31764AD8" w14:textId="77777777" w:rsidR="00164586" w:rsidRDefault="00164586">
          <w:pPr>
            <w:autoSpaceDE w:val="0"/>
            <w:autoSpaceDN w:val="0"/>
            <w:ind w:hanging="640"/>
            <w:divId w:val="1039747556"/>
            <w:rPr>
              <w:ins w:id="1196" w:author="Samane Shahpouri" w:date="2024-07-08T17:50:00Z" w16du:dateUtc="2024-07-08T15:50:00Z"/>
              <w:rFonts w:eastAsia="Times New Roman"/>
            </w:rPr>
          </w:pPr>
          <w:ins w:id="1197" w:author="Samane Shahpouri" w:date="2024-07-08T17:50:00Z" w16du:dateUtc="2024-07-08T15:50:00Z">
            <w:r>
              <w:rPr>
                <w:rFonts w:eastAsia="Times New Roman"/>
              </w:rPr>
              <w:t>37.</w:t>
            </w:r>
            <w:r>
              <w:rPr>
                <w:rFonts w:eastAsia="Times New Roman"/>
              </w:rPr>
              <w:tab/>
              <w:t xml:space="preserve">Alberts I, Hünermund JN, Prenosil G, </w:t>
            </w:r>
            <w:proofErr w:type="spellStart"/>
            <w:r>
              <w:rPr>
                <w:rFonts w:eastAsia="Times New Roman"/>
              </w:rPr>
              <w:t>Mingels</w:t>
            </w:r>
            <w:proofErr w:type="spellEnd"/>
            <w:r>
              <w:rPr>
                <w:rFonts w:eastAsia="Times New Roman"/>
              </w:rPr>
              <w:t xml:space="preserve"> C, Bohn KP, Viscione M, et al. Clinical performance of long axial field of view PET/CT: a head-to-head intra-individual comparison of the Biograph Vision Quadra with the Biograph Vision PET/CT.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2021;48(8). </w:t>
            </w:r>
          </w:ins>
        </w:p>
        <w:p w14:paraId="2222015C" w14:textId="77777777" w:rsidR="00164586" w:rsidRDefault="00164586">
          <w:pPr>
            <w:autoSpaceDE w:val="0"/>
            <w:autoSpaceDN w:val="0"/>
            <w:ind w:hanging="640"/>
            <w:divId w:val="1598903311"/>
            <w:rPr>
              <w:ins w:id="1198" w:author="Samane Shahpouri" w:date="2024-07-08T17:50:00Z" w16du:dateUtc="2024-07-08T15:50:00Z"/>
              <w:rFonts w:eastAsia="Times New Roman"/>
            </w:rPr>
          </w:pPr>
          <w:ins w:id="1199" w:author="Samane Shahpouri" w:date="2024-07-08T17:50:00Z" w16du:dateUtc="2024-07-08T15:50:00Z">
            <w:r>
              <w:rPr>
                <w:rFonts w:eastAsia="Times New Roman"/>
              </w:rPr>
              <w:t>38.</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ins>
        </w:p>
        <w:p w14:paraId="0D9AE571" w14:textId="77777777" w:rsidR="00164586" w:rsidRDefault="00164586">
          <w:pPr>
            <w:autoSpaceDE w:val="0"/>
            <w:autoSpaceDN w:val="0"/>
            <w:ind w:hanging="640"/>
            <w:divId w:val="523327609"/>
            <w:rPr>
              <w:ins w:id="1200" w:author="Samane Shahpouri" w:date="2024-07-08T17:50:00Z" w16du:dateUtc="2024-07-08T15:50:00Z"/>
              <w:rFonts w:eastAsia="Times New Roman"/>
            </w:rPr>
          </w:pPr>
          <w:ins w:id="1201" w:author="Samane Shahpouri" w:date="2024-07-08T17:50:00Z" w16du:dateUtc="2024-07-08T15:50:00Z">
            <w:r>
              <w:rPr>
                <w:rFonts w:eastAsia="Times New Roman"/>
              </w:rPr>
              <w:t>39.</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ins>
        </w:p>
        <w:p w14:paraId="0A60CA50" w14:textId="77777777" w:rsidR="00164586" w:rsidRDefault="00164586">
          <w:pPr>
            <w:autoSpaceDE w:val="0"/>
            <w:autoSpaceDN w:val="0"/>
            <w:ind w:hanging="640"/>
            <w:divId w:val="143862044"/>
            <w:rPr>
              <w:ins w:id="1202" w:author="Samane Shahpouri" w:date="2024-07-08T17:50:00Z" w16du:dateUtc="2024-07-08T15:50:00Z"/>
              <w:rFonts w:eastAsia="Times New Roman"/>
            </w:rPr>
          </w:pPr>
          <w:ins w:id="1203" w:author="Samane Shahpouri" w:date="2024-07-08T17:50:00Z" w16du:dateUtc="2024-07-08T15:50:00Z">
            <w:r>
              <w:rPr>
                <w:rFonts w:eastAsia="Times New Roman"/>
              </w:rPr>
              <w:t>40.</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ins>
        </w:p>
        <w:p w14:paraId="3E3E239F" w14:textId="77777777" w:rsidR="00164586" w:rsidRDefault="00164586">
          <w:pPr>
            <w:autoSpaceDE w:val="0"/>
            <w:autoSpaceDN w:val="0"/>
            <w:ind w:hanging="640"/>
            <w:divId w:val="885408192"/>
            <w:rPr>
              <w:ins w:id="1204" w:author="Samane Shahpouri" w:date="2024-07-08T17:50:00Z" w16du:dateUtc="2024-07-08T15:50:00Z"/>
              <w:rFonts w:eastAsia="Times New Roman"/>
            </w:rPr>
          </w:pPr>
          <w:ins w:id="1205" w:author="Samane Shahpouri" w:date="2024-07-08T17:50:00Z" w16du:dateUtc="2024-07-08T15:50:00Z">
            <w:r>
              <w:rPr>
                <w:rFonts w:eastAsia="Times New Roman"/>
              </w:rPr>
              <w:t>41.</w:t>
            </w:r>
            <w:r>
              <w:rPr>
                <w:rFonts w:eastAsia="Times New Roman"/>
              </w:rPr>
              <w:tab/>
              <w:t xml:space="preserve">Lee JS. A Review of Deep-Learning-Based Approaches for Attenuation Correction in Positron Emission Tomography. Vol. 5, IEEE Transactions on Radiation and Plasma Medical Sciences. 2021. </w:t>
            </w:r>
          </w:ins>
        </w:p>
        <w:p w14:paraId="70E96C51" w14:textId="77777777" w:rsidR="00164586" w:rsidRDefault="00164586">
          <w:pPr>
            <w:autoSpaceDE w:val="0"/>
            <w:autoSpaceDN w:val="0"/>
            <w:ind w:hanging="640"/>
            <w:divId w:val="1103258655"/>
            <w:rPr>
              <w:ins w:id="1206" w:author="Samane Shahpouri" w:date="2024-07-08T17:50:00Z" w16du:dateUtc="2024-07-08T15:50:00Z"/>
              <w:rFonts w:eastAsia="Times New Roman"/>
            </w:rPr>
          </w:pPr>
          <w:ins w:id="1207" w:author="Samane Shahpouri" w:date="2024-07-08T17:50:00Z" w16du:dateUtc="2024-07-08T15:50:00Z">
            <w:r>
              <w:rPr>
                <w:rFonts w:eastAsia="Times New Roman"/>
              </w:rPr>
              <w:t>42.</w:t>
            </w:r>
            <w:r>
              <w:rPr>
                <w:rFonts w:eastAsia="Times New Roman"/>
              </w:rPr>
              <w:tab/>
              <w:t xml:space="preserve">Qian H, Rui X, Ahn S. Deep Learning Models for PET Scatter Estimations. In: 2017 IEEE Nuclear Science Symposium and Medical Imaging Conference (NSS/MIC). 2017. p. 1–5. </w:t>
            </w:r>
          </w:ins>
        </w:p>
        <w:p w14:paraId="45ED4C4C" w14:textId="77777777" w:rsidR="00164586" w:rsidRDefault="00164586">
          <w:pPr>
            <w:autoSpaceDE w:val="0"/>
            <w:autoSpaceDN w:val="0"/>
            <w:ind w:hanging="640"/>
            <w:divId w:val="855384927"/>
            <w:rPr>
              <w:ins w:id="1208" w:author="Samane Shahpouri" w:date="2024-07-08T17:50:00Z" w16du:dateUtc="2024-07-08T15:50:00Z"/>
              <w:rFonts w:eastAsia="Times New Roman"/>
            </w:rPr>
          </w:pPr>
          <w:ins w:id="1209" w:author="Samane Shahpouri" w:date="2024-07-08T17:50:00Z" w16du:dateUtc="2024-07-08T15:50:00Z">
            <w:r>
              <w:rPr>
                <w:rFonts w:eastAsia="Times New Roman"/>
              </w:rPr>
              <w:t>43.</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ins>
        </w:p>
        <w:p w14:paraId="3B94D69A" w14:textId="77777777" w:rsidR="00164586" w:rsidRDefault="00164586">
          <w:pPr>
            <w:autoSpaceDE w:val="0"/>
            <w:autoSpaceDN w:val="0"/>
            <w:ind w:hanging="640"/>
            <w:divId w:val="464927874"/>
            <w:rPr>
              <w:ins w:id="1210" w:author="Samane Shahpouri" w:date="2024-07-08T17:50:00Z" w16du:dateUtc="2024-07-08T15:50:00Z"/>
              <w:rFonts w:eastAsia="Times New Roman"/>
            </w:rPr>
          </w:pPr>
          <w:ins w:id="1211" w:author="Samane Shahpouri" w:date="2024-07-08T17:50:00Z" w16du:dateUtc="2024-07-08T15:50:00Z">
            <w:r>
              <w:rPr>
                <w:rFonts w:eastAsia="Times New Roman"/>
              </w:rPr>
              <w:t>44.</w:t>
            </w:r>
            <w:r>
              <w:rPr>
                <w:rFonts w:eastAsia="Times New Roman"/>
              </w:rPr>
              <w:tab/>
              <w:t xml:space="preserve">Wu X, Sahoo D, Hoi SCH. Recent advances in deep learning for object detection. Neurocomputing. 2020;396. </w:t>
            </w:r>
          </w:ins>
        </w:p>
        <w:p w14:paraId="57F9A75D" w14:textId="77777777" w:rsidR="00164586" w:rsidRDefault="00164586">
          <w:pPr>
            <w:autoSpaceDE w:val="0"/>
            <w:autoSpaceDN w:val="0"/>
            <w:ind w:hanging="640"/>
            <w:divId w:val="1999186948"/>
            <w:rPr>
              <w:ins w:id="1212" w:author="Samane Shahpouri" w:date="2024-07-08T17:50:00Z" w16du:dateUtc="2024-07-08T15:50:00Z"/>
              <w:rFonts w:eastAsia="Times New Roman"/>
            </w:rPr>
          </w:pPr>
          <w:ins w:id="1213" w:author="Samane Shahpouri" w:date="2024-07-08T17:50:00Z" w16du:dateUtc="2024-07-08T15:50:00Z">
            <w:r>
              <w:rPr>
                <w:rFonts w:eastAsia="Times New Roman"/>
              </w:rPr>
              <w:t>45.</w:t>
            </w:r>
            <w:r>
              <w:rPr>
                <w:rFonts w:eastAsia="Times New Roman"/>
              </w:rPr>
              <w:tab/>
              <w:t xml:space="preserve">Zhao ZQ, Zheng P, Xu ST, Wu X. Object Detection with Deep Learning: A Review. Vol. 30, IEEE Transactions on Neural Networks and Learning Systems. 2019. </w:t>
            </w:r>
          </w:ins>
        </w:p>
        <w:p w14:paraId="1F967753" w14:textId="77777777" w:rsidR="00164586" w:rsidRDefault="00164586">
          <w:pPr>
            <w:autoSpaceDE w:val="0"/>
            <w:autoSpaceDN w:val="0"/>
            <w:ind w:hanging="640"/>
            <w:divId w:val="1142650083"/>
            <w:rPr>
              <w:ins w:id="1214" w:author="Samane Shahpouri" w:date="2024-07-08T17:50:00Z" w16du:dateUtc="2024-07-08T15:50:00Z"/>
              <w:rFonts w:eastAsia="Times New Roman"/>
            </w:rPr>
          </w:pPr>
          <w:ins w:id="1215" w:author="Samane Shahpouri" w:date="2024-07-08T17:50:00Z" w16du:dateUtc="2024-07-08T15:50:00Z">
            <w:r>
              <w:rPr>
                <w:rFonts w:eastAsia="Times New Roman"/>
              </w:rPr>
              <w:t>46.</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w:t>
            </w:r>
            <w:proofErr w:type="spellStart"/>
            <w:r>
              <w:rPr>
                <w:rFonts w:eastAsia="Times New Roman"/>
              </w:rPr>
              <w:t>Knowl</w:t>
            </w:r>
            <w:proofErr w:type="spellEnd"/>
            <w:r>
              <w:rPr>
                <w:rFonts w:eastAsia="Times New Roman"/>
              </w:rPr>
              <w:t xml:space="preserve"> Data Eng. 2023;35(12). </w:t>
            </w:r>
          </w:ins>
        </w:p>
        <w:p w14:paraId="6A6C6B24" w14:textId="77777777" w:rsidR="00164586" w:rsidRDefault="00164586">
          <w:pPr>
            <w:autoSpaceDE w:val="0"/>
            <w:autoSpaceDN w:val="0"/>
            <w:ind w:hanging="640"/>
            <w:divId w:val="1991057519"/>
            <w:rPr>
              <w:ins w:id="1216" w:author="Samane Shahpouri" w:date="2024-07-08T17:50:00Z" w16du:dateUtc="2024-07-08T15:50:00Z"/>
              <w:rFonts w:eastAsia="Times New Roman"/>
            </w:rPr>
          </w:pPr>
          <w:ins w:id="1217" w:author="Samane Shahpouri" w:date="2024-07-08T17:50:00Z" w16du:dateUtc="2024-07-08T15:50:00Z">
            <w:r>
              <w:rPr>
                <w:rFonts w:eastAsia="Times New Roman"/>
              </w:rPr>
              <w:t>47.</w:t>
            </w:r>
            <w:r>
              <w:rPr>
                <w:rFonts w:eastAsia="Times New Roman"/>
              </w:rPr>
              <w:tab/>
            </w:r>
            <w:proofErr w:type="spellStart"/>
            <w:r>
              <w:rPr>
                <w:rFonts w:eastAsia="Times New Roman"/>
              </w:rPr>
              <w:t>McLeavy</w:t>
            </w:r>
            <w:proofErr w:type="spellEnd"/>
            <w:r>
              <w:rPr>
                <w:rFonts w:eastAsia="Times New Roman"/>
              </w:rPr>
              <w:t xml:space="preserve"> CM, </w:t>
            </w:r>
            <w:proofErr w:type="spellStart"/>
            <w:r>
              <w:rPr>
                <w:rFonts w:eastAsia="Times New Roman"/>
              </w:rPr>
              <w:t>Chunara</w:t>
            </w:r>
            <w:proofErr w:type="spellEnd"/>
            <w:r>
              <w:rPr>
                <w:rFonts w:eastAsia="Times New Roman"/>
              </w:rPr>
              <w:t xml:space="preserve"> MH, Gravell RJ, Rauf A, Cushnie A, Staley Talbot C, et al. The future of CT: deep learning reconstruction. Vol. 76, Clinical Radiology. 2021. </w:t>
            </w:r>
          </w:ins>
        </w:p>
        <w:p w14:paraId="5C572290" w14:textId="77777777" w:rsidR="00164586" w:rsidRDefault="00164586">
          <w:pPr>
            <w:autoSpaceDE w:val="0"/>
            <w:autoSpaceDN w:val="0"/>
            <w:ind w:hanging="640"/>
            <w:divId w:val="554239611"/>
            <w:rPr>
              <w:ins w:id="1218" w:author="Samane Shahpouri" w:date="2024-07-08T17:50:00Z" w16du:dateUtc="2024-07-08T15:50:00Z"/>
              <w:rFonts w:eastAsia="Times New Roman"/>
            </w:rPr>
          </w:pPr>
          <w:ins w:id="1219" w:author="Samane Shahpouri" w:date="2024-07-08T17:50:00Z" w16du:dateUtc="2024-07-08T15:50:00Z">
            <w:r>
              <w:rPr>
                <w:rFonts w:eastAsia="Times New Roman"/>
              </w:rPr>
              <w:lastRenderedPageBreak/>
              <w:t>48.</w:t>
            </w:r>
            <w:r>
              <w:rPr>
                <w:rFonts w:eastAsia="Times New Roman"/>
              </w:rPr>
              <w:tab/>
              <w:t xml:space="preserve">Ahishakiye E, Van </w:t>
            </w:r>
            <w:proofErr w:type="spellStart"/>
            <w:r>
              <w:rPr>
                <w:rFonts w:eastAsia="Times New Roman"/>
              </w:rPr>
              <w:t>Gijzen</w:t>
            </w:r>
            <w:proofErr w:type="spellEnd"/>
            <w:r>
              <w:rPr>
                <w:rFonts w:eastAsia="Times New Roman"/>
              </w:rPr>
              <w:t xml:space="preserve"> MB, </w:t>
            </w:r>
            <w:proofErr w:type="spellStart"/>
            <w:r>
              <w:rPr>
                <w:rFonts w:eastAsia="Times New Roman"/>
              </w:rPr>
              <w:t>Tumwiine</w:t>
            </w:r>
            <w:proofErr w:type="spellEnd"/>
            <w:r>
              <w:rPr>
                <w:rFonts w:eastAsia="Times New Roman"/>
              </w:rPr>
              <w:t xml:space="preserve"> J, Wario R, </w:t>
            </w:r>
            <w:proofErr w:type="spellStart"/>
            <w:r>
              <w:rPr>
                <w:rFonts w:eastAsia="Times New Roman"/>
              </w:rPr>
              <w:t>Obungoloch</w:t>
            </w:r>
            <w:proofErr w:type="spellEnd"/>
            <w:r>
              <w:rPr>
                <w:rFonts w:eastAsia="Times New Roman"/>
              </w:rPr>
              <w:t xml:space="preserve"> J. A survey on deep learning in medical image reconstruction. Vol. 1, Intelligent Medicine. 2021. </w:t>
            </w:r>
          </w:ins>
        </w:p>
        <w:p w14:paraId="15D5CA07" w14:textId="77777777" w:rsidR="00164586" w:rsidRDefault="00164586">
          <w:pPr>
            <w:autoSpaceDE w:val="0"/>
            <w:autoSpaceDN w:val="0"/>
            <w:ind w:hanging="640"/>
            <w:divId w:val="1137642403"/>
            <w:rPr>
              <w:ins w:id="1220" w:author="Samane Shahpouri" w:date="2024-07-08T17:50:00Z" w16du:dateUtc="2024-07-08T15:50:00Z"/>
              <w:rFonts w:eastAsia="Times New Roman"/>
            </w:rPr>
          </w:pPr>
          <w:ins w:id="1221" w:author="Samane Shahpouri" w:date="2024-07-08T17:50:00Z" w16du:dateUtc="2024-07-08T15:50:00Z">
            <w:r>
              <w:rPr>
                <w:rFonts w:eastAsia="Times New Roman"/>
              </w:rPr>
              <w:t>49.</w:t>
            </w:r>
            <w:r>
              <w:rPr>
                <w:rFonts w:eastAsia="Times New Roman"/>
              </w:rPr>
              <w:tab/>
              <w:t xml:space="preserve">Kim SH, Choi YH, Lee JS, Lee SB, Cho YJ, Lee SH, et al. Deep learning reconstruction in </w:t>
            </w:r>
            <w:proofErr w:type="spellStart"/>
            <w:r>
              <w:rPr>
                <w:rFonts w:eastAsia="Times New Roman"/>
              </w:rPr>
              <w:t>pediatric</w:t>
            </w:r>
            <w:proofErr w:type="spellEnd"/>
            <w:r>
              <w:rPr>
                <w:rFonts w:eastAsia="Times New Roman"/>
              </w:rPr>
              <w:t xml:space="preserve"> brain MRI: comparison of image quality with conventional T2-weighted MRI. Neuroradiology. 2023;65(1). </w:t>
            </w:r>
          </w:ins>
        </w:p>
        <w:p w14:paraId="45B42E9B" w14:textId="77777777" w:rsidR="00164586" w:rsidRDefault="00164586">
          <w:pPr>
            <w:autoSpaceDE w:val="0"/>
            <w:autoSpaceDN w:val="0"/>
            <w:ind w:hanging="640"/>
            <w:divId w:val="1227454118"/>
            <w:rPr>
              <w:ins w:id="1222" w:author="Samane Shahpouri" w:date="2024-07-08T17:50:00Z" w16du:dateUtc="2024-07-08T15:50:00Z"/>
              <w:rFonts w:eastAsia="Times New Roman"/>
            </w:rPr>
          </w:pPr>
          <w:ins w:id="1223" w:author="Samane Shahpouri" w:date="2024-07-08T17:50:00Z" w16du:dateUtc="2024-07-08T15:50:00Z">
            <w:r>
              <w:rPr>
                <w:rFonts w:eastAsia="Times New Roman"/>
              </w:rPr>
              <w:t>50.</w:t>
            </w:r>
            <w:r>
              <w:rPr>
                <w:rFonts w:eastAsia="Times New Roman"/>
              </w:rPr>
              <w:tab/>
            </w:r>
            <w:proofErr w:type="spellStart"/>
            <w:r>
              <w:rPr>
                <w:rFonts w:eastAsia="Times New Roman"/>
              </w:rPr>
              <w:t>Jebur</w:t>
            </w:r>
            <w:proofErr w:type="spellEnd"/>
            <w:r>
              <w:rPr>
                <w:rFonts w:eastAsia="Times New Roman"/>
              </w:rPr>
              <w:t xml:space="preserve"> RS, Zabil MHBM, </w:t>
            </w:r>
            <w:proofErr w:type="spellStart"/>
            <w:r>
              <w:rPr>
                <w:rFonts w:eastAsia="Times New Roman"/>
              </w:rPr>
              <w:t>Hammood</w:t>
            </w:r>
            <w:proofErr w:type="spellEnd"/>
            <w:r>
              <w:rPr>
                <w:rFonts w:eastAsia="Times New Roman"/>
              </w:rPr>
              <w:t xml:space="preserve"> DA, Cheng LK. A comprehensive review of image denoising in deep learning. </w:t>
            </w:r>
            <w:proofErr w:type="spellStart"/>
            <w:r>
              <w:rPr>
                <w:rFonts w:eastAsia="Times New Roman"/>
              </w:rPr>
              <w:t>Multimed</w:t>
            </w:r>
            <w:proofErr w:type="spellEnd"/>
            <w:r>
              <w:rPr>
                <w:rFonts w:eastAsia="Times New Roman"/>
              </w:rPr>
              <w:t xml:space="preserve"> Tools Appl. </w:t>
            </w:r>
            <w:proofErr w:type="gramStart"/>
            <w:r>
              <w:rPr>
                <w:rFonts w:eastAsia="Times New Roman"/>
              </w:rPr>
              <w:t>2023;</w:t>
            </w:r>
            <w:proofErr w:type="gramEnd"/>
            <w:r>
              <w:rPr>
                <w:rFonts w:eastAsia="Times New Roman"/>
              </w:rPr>
              <w:t xml:space="preserve"> </w:t>
            </w:r>
          </w:ins>
        </w:p>
        <w:p w14:paraId="2C6CD5C3" w14:textId="77777777" w:rsidR="00164586" w:rsidRDefault="00164586">
          <w:pPr>
            <w:autoSpaceDE w:val="0"/>
            <w:autoSpaceDN w:val="0"/>
            <w:ind w:hanging="640"/>
            <w:divId w:val="280115159"/>
            <w:rPr>
              <w:ins w:id="1224" w:author="Samane Shahpouri" w:date="2024-07-08T17:50:00Z" w16du:dateUtc="2024-07-08T15:50:00Z"/>
              <w:rFonts w:eastAsia="Times New Roman"/>
            </w:rPr>
          </w:pPr>
          <w:ins w:id="1225" w:author="Samane Shahpouri" w:date="2024-07-08T17:50:00Z" w16du:dateUtc="2024-07-08T15:50:00Z">
            <w:r>
              <w:rPr>
                <w:rFonts w:eastAsia="Times New Roman"/>
              </w:rPr>
              <w:t>51.</w:t>
            </w:r>
            <w:r>
              <w:rPr>
                <w:rFonts w:eastAsia="Times New Roman"/>
              </w:rPr>
              <w:tab/>
              <w:t xml:space="preserve">Tian C, Fei L, Zheng W, Xu Y, Zuo W, Lin CW. Deep learning on image denoising: An overview. Vol. 131, Neural Networks. 2020. </w:t>
            </w:r>
          </w:ins>
        </w:p>
        <w:p w14:paraId="6651716E" w14:textId="77777777" w:rsidR="00164586" w:rsidRDefault="00164586">
          <w:pPr>
            <w:autoSpaceDE w:val="0"/>
            <w:autoSpaceDN w:val="0"/>
            <w:ind w:hanging="640"/>
            <w:divId w:val="1673487838"/>
            <w:rPr>
              <w:ins w:id="1226" w:author="Samane Shahpouri" w:date="2024-07-08T17:50:00Z" w16du:dateUtc="2024-07-08T15:50:00Z"/>
              <w:rFonts w:eastAsia="Times New Roman"/>
            </w:rPr>
          </w:pPr>
          <w:ins w:id="1227" w:author="Samane Shahpouri" w:date="2024-07-08T17:50:00Z" w16du:dateUtc="2024-07-08T15:50:00Z">
            <w:r>
              <w:rPr>
                <w:rFonts w:eastAsia="Times New Roman"/>
              </w:rPr>
              <w:t>52.</w:t>
            </w:r>
            <w:r>
              <w:rPr>
                <w:rFonts w:eastAsia="Times New Roman"/>
              </w:rPr>
              <w:tab/>
              <w:t xml:space="preserve">Wu H, Liu Y, Wang J. Review of text classification methods on deep learning. Vol. 63, Computers, Materials and Continua. 2020. </w:t>
            </w:r>
          </w:ins>
        </w:p>
        <w:p w14:paraId="5D796FC3" w14:textId="77777777" w:rsidR="00164586" w:rsidRDefault="00164586">
          <w:pPr>
            <w:autoSpaceDE w:val="0"/>
            <w:autoSpaceDN w:val="0"/>
            <w:ind w:hanging="640"/>
            <w:divId w:val="1381636966"/>
            <w:rPr>
              <w:ins w:id="1228" w:author="Samane Shahpouri" w:date="2024-07-08T17:50:00Z" w16du:dateUtc="2024-07-08T15:50:00Z"/>
              <w:rFonts w:eastAsia="Times New Roman"/>
            </w:rPr>
          </w:pPr>
          <w:ins w:id="1229" w:author="Samane Shahpouri" w:date="2024-07-08T17:50:00Z" w16du:dateUtc="2024-07-08T15:50:00Z">
            <w:r>
              <w:rPr>
                <w:rFonts w:eastAsia="Times New Roman"/>
              </w:rPr>
              <w:t>53.</w:t>
            </w:r>
            <w:r>
              <w:rPr>
                <w:rFonts w:eastAsia="Times New Roman"/>
              </w:rPr>
              <w:tab/>
              <w:t xml:space="preserve">Ibrahim DM, </w:t>
            </w:r>
            <w:proofErr w:type="spellStart"/>
            <w:r>
              <w:rPr>
                <w:rFonts w:eastAsia="Times New Roman"/>
              </w:rPr>
              <w:t>Elshennawy</w:t>
            </w:r>
            <w:proofErr w:type="spellEnd"/>
            <w:r>
              <w:rPr>
                <w:rFonts w:eastAsia="Times New Roman"/>
              </w:rPr>
              <w:t xml:space="preserve"> NM, Sarhan AM. Deep-chest: Multi-classification deep learning model for diagnosing COVID-19, pneumonia, and lung cancer chest diseases.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2021;132. </w:t>
            </w:r>
          </w:ins>
        </w:p>
        <w:p w14:paraId="16C16DC6" w14:textId="77777777" w:rsidR="00164586" w:rsidRDefault="00164586">
          <w:pPr>
            <w:autoSpaceDE w:val="0"/>
            <w:autoSpaceDN w:val="0"/>
            <w:ind w:hanging="640"/>
            <w:divId w:val="952442154"/>
            <w:rPr>
              <w:ins w:id="1230" w:author="Samane Shahpouri" w:date="2024-07-08T17:50:00Z" w16du:dateUtc="2024-07-08T15:50:00Z"/>
              <w:rFonts w:eastAsia="Times New Roman"/>
            </w:rPr>
          </w:pPr>
          <w:ins w:id="1231" w:author="Samane Shahpouri" w:date="2024-07-08T17:50:00Z" w16du:dateUtc="2024-07-08T15:50:00Z">
            <w:r>
              <w:rPr>
                <w:rFonts w:eastAsia="Times New Roman"/>
              </w:rPr>
              <w:t>54.</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ins>
        </w:p>
        <w:p w14:paraId="159D07EB" w14:textId="77777777" w:rsidR="00164586" w:rsidRDefault="00164586">
          <w:pPr>
            <w:autoSpaceDE w:val="0"/>
            <w:autoSpaceDN w:val="0"/>
            <w:ind w:hanging="640"/>
            <w:divId w:val="47463077"/>
            <w:rPr>
              <w:ins w:id="1232" w:author="Samane Shahpouri" w:date="2024-07-08T17:50:00Z" w16du:dateUtc="2024-07-08T15:50:00Z"/>
              <w:rFonts w:eastAsia="Times New Roman"/>
            </w:rPr>
          </w:pPr>
          <w:ins w:id="1233" w:author="Samane Shahpouri" w:date="2024-07-08T17:50:00Z" w16du:dateUtc="2024-07-08T15:50:00Z">
            <w:r>
              <w:rPr>
                <w:rFonts w:eastAsia="Times New Roman"/>
              </w:rPr>
              <w:t>55.</w:t>
            </w:r>
            <w:r>
              <w:rPr>
                <w:rFonts w:eastAsia="Times New Roman"/>
              </w:rPr>
              <w:tab/>
              <w:t xml:space="preserve">Liu X, Song L, Liu S, Zhang Y. A review of deep-learning-based medical image segmentation methods. Sustainability (Switzerland). 2021;13(3). </w:t>
            </w:r>
          </w:ins>
        </w:p>
        <w:p w14:paraId="444584AF" w14:textId="77777777" w:rsidR="00164586" w:rsidRDefault="00164586">
          <w:pPr>
            <w:autoSpaceDE w:val="0"/>
            <w:autoSpaceDN w:val="0"/>
            <w:ind w:hanging="640"/>
            <w:divId w:val="1124927613"/>
            <w:rPr>
              <w:ins w:id="1234" w:author="Samane Shahpouri" w:date="2024-07-08T17:50:00Z" w16du:dateUtc="2024-07-08T15:50:00Z"/>
              <w:rFonts w:eastAsia="Times New Roman"/>
            </w:rPr>
          </w:pPr>
          <w:ins w:id="1235" w:author="Samane Shahpouri" w:date="2024-07-08T17:50:00Z" w16du:dateUtc="2024-07-08T15:50:00Z">
            <w:r>
              <w:rPr>
                <w:rFonts w:eastAsia="Times New Roman"/>
              </w:rPr>
              <w:t>56.</w:t>
            </w:r>
            <w:r>
              <w:rPr>
                <w:rFonts w:eastAsia="Times New Roman"/>
              </w:rPr>
              <w:tab/>
              <w:t xml:space="preserve">Wang R, Lei T, Cui R, Zhang B, Meng H, Nandi AK. Medical image segmentation using deep learning: A survey. IET Image Process. 2022;16(5). </w:t>
            </w:r>
          </w:ins>
        </w:p>
        <w:p w14:paraId="39FFFDE6" w14:textId="77777777" w:rsidR="00164586" w:rsidRDefault="00164586">
          <w:pPr>
            <w:autoSpaceDE w:val="0"/>
            <w:autoSpaceDN w:val="0"/>
            <w:ind w:hanging="640"/>
            <w:divId w:val="1582908499"/>
            <w:rPr>
              <w:ins w:id="1236" w:author="Samane Shahpouri" w:date="2024-07-08T17:50:00Z" w16du:dateUtc="2024-07-08T15:50:00Z"/>
              <w:rFonts w:eastAsia="Times New Roman"/>
            </w:rPr>
          </w:pPr>
          <w:ins w:id="1237" w:author="Samane Shahpouri" w:date="2024-07-08T17:50:00Z" w16du:dateUtc="2024-07-08T15:50:00Z">
            <w:r>
              <w:rPr>
                <w:rFonts w:eastAsia="Times New Roman"/>
              </w:rPr>
              <w:t>57.</w:t>
            </w:r>
            <w:r>
              <w:rPr>
                <w:rFonts w:eastAsia="Times New Roman"/>
              </w:rPr>
              <w:tab/>
            </w:r>
            <w:proofErr w:type="spellStart"/>
            <w:r>
              <w:rPr>
                <w:rFonts w:eastAsia="Times New Roman"/>
              </w:rPr>
              <w:t>Minaee</w:t>
            </w:r>
            <w:proofErr w:type="spellEnd"/>
            <w:r>
              <w:rPr>
                <w:rFonts w:eastAsia="Times New Roman"/>
              </w:rPr>
              <w:t xml:space="preserve"> S, Boykov Y, </w:t>
            </w:r>
            <w:proofErr w:type="spellStart"/>
            <w:r>
              <w:rPr>
                <w:rFonts w:eastAsia="Times New Roman"/>
              </w:rPr>
              <w:t>Porikli</w:t>
            </w:r>
            <w:proofErr w:type="spellEnd"/>
            <w:r>
              <w:rPr>
                <w:rFonts w:eastAsia="Times New Roman"/>
              </w:rPr>
              <w:t xml:space="preserve"> F, Plaza A, </w:t>
            </w:r>
            <w:proofErr w:type="spellStart"/>
            <w:r>
              <w:rPr>
                <w:rFonts w:eastAsia="Times New Roman"/>
              </w:rPr>
              <w:t>Kehtarnavaz</w:t>
            </w:r>
            <w:proofErr w:type="spellEnd"/>
            <w:r>
              <w:rPr>
                <w:rFonts w:eastAsia="Times New Roman"/>
              </w:rPr>
              <w:t xml:space="preserve"> N, </w:t>
            </w:r>
            <w:proofErr w:type="spellStart"/>
            <w:r>
              <w:rPr>
                <w:rFonts w:eastAsia="Times New Roman"/>
              </w:rPr>
              <w:t>Terzopoulos</w:t>
            </w:r>
            <w:proofErr w:type="spellEnd"/>
            <w:r>
              <w:rPr>
                <w:rFonts w:eastAsia="Times New Roman"/>
              </w:rPr>
              <w:t xml:space="preserve"> D. Image Segmentation Using Deep Learning: A Survey. IEEE Trans Pattern Anal Mach </w:t>
            </w:r>
            <w:proofErr w:type="spellStart"/>
            <w:r>
              <w:rPr>
                <w:rFonts w:eastAsia="Times New Roman"/>
              </w:rPr>
              <w:t>Intell</w:t>
            </w:r>
            <w:proofErr w:type="spellEnd"/>
            <w:r>
              <w:rPr>
                <w:rFonts w:eastAsia="Times New Roman"/>
              </w:rPr>
              <w:t xml:space="preserve">. 2022;44(7). </w:t>
            </w:r>
          </w:ins>
        </w:p>
        <w:p w14:paraId="2CBC2F9B" w14:textId="77777777" w:rsidR="00164586" w:rsidRDefault="00164586">
          <w:pPr>
            <w:autoSpaceDE w:val="0"/>
            <w:autoSpaceDN w:val="0"/>
            <w:ind w:hanging="640"/>
            <w:divId w:val="2122258258"/>
            <w:rPr>
              <w:ins w:id="1238" w:author="Samane Shahpouri" w:date="2024-07-08T17:50:00Z" w16du:dateUtc="2024-07-08T15:50:00Z"/>
              <w:rFonts w:eastAsia="Times New Roman"/>
            </w:rPr>
          </w:pPr>
          <w:ins w:id="1239" w:author="Samane Shahpouri" w:date="2024-07-08T17:50:00Z" w16du:dateUtc="2024-07-08T15:50:00Z">
            <w:r>
              <w:rPr>
                <w:rFonts w:eastAsia="Times New Roman"/>
              </w:rPr>
              <w:t>58.</w:t>
            </w:r>
            <w:r>
              <w:rPr>
                <w:rFonts w:eastAsia="Times New Roman"/>
              </w:rPr>
              <w:tab/>
              <w:t xml:space="preserve">Xia T, Alessio AM, Kinahan PE. Limits of ultra-low dose CT attenuation correction for PET/CT. In: IEEE Nuclear Science Symposium Conference Record. 2009. </w:t>
            </w:r>
          </w:ins>
        </w:p>
        <w:p w14:paraId="4A7B18FC" w14:textId="77777777" w:rsidR="00164586" w:rsidRDefault="00164586">
          <w:pPr>
            <w:autoSpaceDE w:val="0"/>
            <w:autoSpaceDN w:val="0"/>
            <w:ind w:hanging="640"/>
            <w:divId w:val="1881042776"/>
            <w:rPr>
              <w:ins w:id="1240" w:author="Samane Shahpouri" w:date="2024-07-08T17:50:00Z" w16du:dateUtc="2024-07-08T15:50:00Z"/>
              <w:rFonts w:eastAsia="Times New Roman"/>
            </w:rPr>
          </w:pPr>
          <w:ins w:id="1241" w:author="Samane Shahpouri" w:date="2024-07-08T17:50:00Z" w16du:dateUtc="2024-07-08T15:50:00Z">
            <w:r>
              <w:rPr>
                <w:rFonts w:eastAsia="Times New Roman"/>
              </w:rPr>
              <w:t>59.</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ins>
        </w:p>
        <w:p w14:paraId="6F7A66EB" w14:textId="77777777" w:rsidR="00164586" w:rsidRDefault="00164586">
          <w:pPr>
            <w:autoSpaceDE w:val="0"/>
            <w:autoSpaceDN w:val="0"/>
            <w:ind w:hanging="640"/>
            <w:divId w:val="1793554962"/>
            <w:rPr>
              <w:ins w:id="1242" w:author="Samane Shahpouri" w:date="2024-07-08T17:50:00Z" w16du:dateUtc="2024-07-08T15:50:00Z"/>
              <w:rFonts w:eastAsia="Times New Roman"/>
            </w:rPr>
          </w:pPr>
          <w:ins w:id="1243" w:author="Samane Shahpouri" w:date="2024-07-08T17:50:00Z" w16du:dateUtc="2024-07-08T15:50:00Z">
            <w:r>
              <w:rPr>
                <w:rFonts w:eastAsia="Times New Roman"/>
              </w:rPr>
              <w:t>60.</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ins>
        </w:p>
        <w:p w14:paraId="45CB2A60" w14:textId="77777777" w:rsidR="00164586" w:rsidRDefault="00164586">
          <w:pPr>
            <w:autoSpaceDE w:val="0"/>
            <w:autoSpaceDN w:val="0"/>
            <w:ind w:hanging="640"/>
            <w:divId w:val="2114126476"/>
            <w:rPr>
              <w:ins w:id="1244" w:author="Samane Shahpouri" w:date="2024-07-08T17:50:00Z" w16du:dateUtc="2024-07-08T15:50:00Z"/>
              <w:rFonts w:eastAsia="Times New Roman"/>
            </w:rPr>
          </w:pPr>
          <w:ins w:id="1245" w:author="Samane Shahpouri" w:date="2024-07-08T17:50:00Z" w16du:dateUtc="2024-07-08T15:50:00Z">
            <w:r>
              <w:rPr>
                <w:rFonts w:eastAsia="Times New Roman"/>
              </w:rPr>
              <w:t>61.</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ins>
        </w:p>
        <w:p w14:paraId="1E257906" w14:textId="77777777" w:rsidR="00164586" w:rsidRDefault="00164586">
          <w:pPr>
            <w:autoSpaceDE w:val="0"/>
            <w:autoSpaceDN w:val="0"/>
            <w:ind w:hanging="640"/>
            <w:divId w:val="1168984027"/>
            <w:rPr>
              <w:ins w:id="1246" w:author="Samane Shahpouri" w:date="2024-07-08T17:50:00Z" w16du:dateUtc="2024-07-08T15:50:00Z"/>
              <w:rFonts w:eastAsia="Times New Roman"/>
            </w:rPr>
          </w:pPr>
          <w:ins w:id="1247" w:author="Samane Shahpouri" w:date="2024-07-08T17:50:00Z" w16du:dateUtc="2024-07-08T15:50:00Z">
            <w:r>
              <w:rPr>
                <w:rFonts w:eastAsia="Times New Roman"/>
              </w:rPr>
              <w:t>62.</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ins>
        </w:p>
        <w:p w14:paraId="1EA08DFC" w14:textId="77777777" w:rsidR="00164586" w:rsidRDefault="00164586">
          <w:pPr>
            <w:autoSpaceDE w:val="0"/>
            <w:autoSpaceDN w:val="0"/>
            <w:ind w:hanging="640"/>
            <w:divId w:val="709692367"/>
            <w:rPr>
              <w:ins w:id="1248" w:author="Samane Shahpouri" w:date="2024-07-08T17:50:00Z" w16du:dateUtc="2024-07-08T15:50:00Z"/>
              <w:rFonts w:eastAsia="Times New Roman"/>
            </w:rPr>
          </w:pPr>
          <w:ins w:id="1249" w:author="Samane Shahpouri" w:date="2024-07-08T17:50:00Z" w16du:dateUtc="2024-07-08T15:50:00Z">
            <w:r>
              <w:rPr>
                <w:rFonts w:eastAsia="Times New Roman"/>
              </w:rPr>
              <w:t>63.</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ins>
        </w:p>
        <w:p w14:paraId="1073B5DF" w14:textId="77777777" w:rsidR="00164586" w:rsidRDefault="00164586">
          <w:pPr>
            <w:autoSpaceDE w:val="0"/>
            <w:autoSpaceDN w:val="0"/>
            <w:ind w:hanging="640"/>
            <w:divId w:val="732509914"/>
            <w:rPr>
              <w:ins w:id="1250" w:author="Samane Shahpouri" w:date="2024-07-08T17:50:00Z" w16du:dateUtc="2024-07-08T15:50:00Z"/>
              <w:rFonts w:eastAsia="Times New Roman"/>
            </w:rPr>
          </w:pPr>
          <w:ins w:id="1251" w:author="Samane Shahpouri" w:date="2024-07-08T17:50:00Z" w16du:dateUtc="2024-07-08T15:50:00Z">
            <w:r>
              <w:rPr>
                <w:rFonts w:eastAsia="Times New Roman"/>
              </w:rPr>
              <w:t>64.</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2022;143. </w:t>
            </w:r>
          </w:ins>
        </w:p>
        <w:p w14:paraId="4214DDC4" w14:textId="77777777" w:rsidR="00164586" w:rsidRDefault="00164586">
          <w:pPr>
            <w:autoSpaceDE w:val="0"/>
            <w:autoSpaceDN w:val="0"/>
            <w:ind w:hanging="640"/>
            <w:divId w:val="88235738"/>
            <w:rPr>
              <w:ins w:id="1252" w:author="Samane Shahpouri" w:date="2024-07-08T17:50:00Z" w16du:dateUtc="2024-07-08T15:50:00Z"/>
              <w:rFonts w:eastAsia="Times New Roman"/>
            </w:rPr>
          </w:pPr>
          <w:ins w:id="1253" w:author="Samane Shahpouri" w:date="2024-07-08T17:50:00Z" w16du:dateUtc="2024-07-08T15:50:00Z">
            <w:r>
              <w:rPr>
                <w:rFonts w:eastAsia="Times New Roman"/>
              </w:rPr>
              <w:lastRenderedPageBreak/>
              <w:t>65.</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ins>
        </w:p>
        <w:p w14:paraId="358C730F" w14:textId="77777777" w:rsidR="00164586" w:rsidRDefault="00164586">
          <w:pPr>
            <w:autoSpaceDE w:val="0"/>
            <w:autoSpaceDN w:val="0"/>
            <w:ind w:hanging="640"/>
            <w:divId w:val="1677465335"/>
            <w:rPr>
              <w:ins w:id="1254" w:author="Samane Shahpouri" w:date="2024-07-08T17:50:00Z" w16du:dateUtc="2024-07-08T15:50:00Z"/>
              <w:rFonts w:eastAsia="Times New Roman"/>
            </w:rPr>
          </w:pPr>
          <w:ins w:id="1255" w:author="Samane Shahpouri" w:date="2024-07-08T17:50:00Z" w16du:dateUtc="2024-07-08T15:50:00Z">
            <w:r>
              <w:rPr>
                <w:rFonts w:eastAsia="Times New Roman"/>
              </w:rPr>
              <w:t>66.</w:t>
            </w:r>
            <w:r>
              <w:rPr>
                <w:rFonts w:eastAsia="Times New Roman"/>
              </w:rPr>
              <w:tab/>
              <w:t xml:space="preserve">Liu F, Jang H, Kijowski R, Bradshaw T, McMillan AB. Deep learning MR imaging-based attenuation correction for PET/MR imaging. Radiology. 2018;286(2). </w:t>
            </w:r>
          </w:ins>
        </w:p>
        <w:p w14:paraId="6826CB88" w14:textId="77777777" w:rsidR="00164586" w:rsidRDefault="00164586">
          <w:pPr>
            <w:autoSpaceDE w:val="0"/>
            <w:autoSpaceDN w:val="0"/>
            <w:ind w:hanging="640"/>
            <w:divId w:val="427042559"/>
            <w:rPr>
              <w:ins w:id="1256" w:author="Samane Shahpouri" w:date="2024-07-08T17:50:00Z" w16du:dateUtc="2024-07-08T15:50:00Z"/>
              <w:rFonts w:eastAsia="Times New Roman"/>
            </w:rPr>
          </w:pPr>
          <w:ins w:id="1257" w:author="Samane Shahpouri" w:date="2024-07-08T17:50:00Z" w16du:dateUtc="2024-07-08T15:50:00Z">
            <w:r>
              <w:rPr>
                <w:rFonts w:eastAsia="Times New Roman"/>
              </w:rPr>
              <w:t>67.</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ins>
        </w:p>
        <w:p w14:paraId="335B0C61" w14:textId="77777777" w:rsidR="00164586" w:rsidRDefault="00164586">
          <w:pPr>
            <w:autoSpaceDE w:val="0"/>
            <w:autoSpaceDN w:val="0"/>
            <w:ind w:hanging="640"/>
            <w:divId w:val="11929476"/>
            <w:rPr>
              <w:ins w:id="1258" w:author="Samane Shahpouri" w:date="2024-07-08T17:50:00Z" w16du:dateUtc="2024-07-08T15:50:00Z"/>
              <w:rFonts w:eastAsia="Times New Roman"/>
            </w:rPr>
          </w:pPr>
          <w:ins w:id="1259" w:author="Samane Shahpouri" w:date="2024-07-08T17:50:00Z" w16du:dateUtc="2024-07-08T15:50:00Z">
            <w:r>
              <w:rPr>
                <w:rFonts w:eastAsia="Times New Roman"/>
              </w:rPr>
              <w:t>68.</w:t>
            </w:r>
            <w:r>
              <w:rPr>
                <w:rFonts w:eastAsia="Times New Roman"/>
              </w:rPr>
              <w:tab/>
              <w:t xml:space="preserve">Arabi H, Zaidi H. Truncation compensation and metallic dental implant artefact reduction in PET/MRI attenuation correction using deep learning-based object completion. Phys Med Biol. 2020;65(19). </w:t>
            </w:r>
          </w:ins>
        </w:p>
        <w:p w14:paraId="46F6B543" w14:textId="77777777" w:rsidR="00164586" w:rsidRDefault="00164586">
          <w:pPr>
            <w:autoSpaceDE w:val="0"/>
            <w:autoSpaceDN w:val="0"/>
            <w:ind w:hanging="640"/>
            <w:divId w:val="1787965162"/>
            <w:rPr>
              <w:ins w:id="1260" w:author="Samane Shahpouri" w:date="2024-07-08T17:50:00Z" w16du:dateUtc="2024-07-08T15:50:00Z"/>
              <w:rFonts w:eastAsia="Times New Roman"/>
            </w:rPr>
          </w:pPr>
          <w:ins w:id="1261" w:author="Samane Shahpouri" w:date="2024-07-08T17:50:00Z" w16du:dateUtc="2024-07-08T15:50:00Z">
            <w:r>
              <w:rPr>
                <w:rFonts w:eastAsia="Times New Roman"/>
              </w:rPr>
              <w:t>69.</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ins>
        </w:p>
        <w:p w14:paraId="0194A4E2" w14:textId="77777777" w:rsidR="00164586" w:rsidRDefault="00164586">
          <w:pPr>
            <w:autoSpaceDE w:val="0"/>
            <w:autoSpaceDN w:val="0"/>
            <w:ind w:hanging="640"/>
            <w:divId w:val="1147236739"/>
            <w:rPr>
              <w:ins w:id="1262" w:author="Samane Shahpouri" w:date="2024-07-08T17:50:00Z" w16du:dateUtc="2024-07-08T15:50:00Z"/>
              <w:rFonts w:eastAsia="Times New Roman"/>
            </w:rPr>
          </w:pPr>
          <w:ins w:id="1263" w:author="Samane Shahpouri" w:date="2024-07-08T17:50:00Z" w16du:dateUtc="2024-07-08T15:50:00Z">
            <w:r>
              <w:rPr>
                <w:rFonts w:eastAsia="Times New Roman"/>
              </w:rPr>
              <w:t>70.</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ins>
        </w:p>
        <w:p w14:paraId="3E8627E7" w14:textId="77777777" w:rsidR="00164586" w:rsidRDefault="00164586">
          <w:pPr>
            <w:autoSpaceDE w:val="0"/>
            <w:autoSpaceDN w:val="0"/>
            <w:ind w:hanging="640"/>
            <w:divId w:val="897934409"/>
            <w:rPr>
              <w:ins w:id="1264" w:author="Samane Shahpouri" w:date="2024-07-08T17:50:00Z" w16du:dateUtc="2024-07-08T15:50:00Z"/>
              <w:rFonts w:eastAsia="Times New Roman"/>
            </w:rPr>
          </w:pPr>
          <w:ins w:id="1265" w:author="Samane Shahpouri" w:date="2024-07-08T17:50:00Z" w16du:dateUtc="2024-07-08T15:50:00Z">
            <w:r>
              <w:rPr>
                <w:rFonts w:eastAsia="Times New Roman"/>
              </w:rPr>
              <w:t>71.</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ins>
        </w:p>
        <w:p w14:paraId="3BB58C6E" w14:textId="77777777" w:rsidR="00164586" w:rsidRDefault="00164586">
          <w:pPr>
            <w:autoSpaceDE w:val="0"/>
            <w:autoSpaceDN w:val="0"/>
            <w:ind w:hanging="640"/>
            <w:divId w:val="280964135"/>
            <w:rPr>
              <w:ins w:id="1266" w:author="Samane Shahpouri" w:date="2024-07-08T17:50:00Z" w16du:dateUtc="2024-07-08T15:50:00Z"/>
              <w:rFonts w:eastAsia="Times New Roman"/>
            </w:rPr>
          </w:pPr>
          <w:ins w:id="1267" w:author="Samane Shahpouri" w:date="2024-07-08T17:50:00Z" w16du:dateUtc="2024-07-08T15:50:00Z">
            <w:r>
              <w:rPr>
                <w:rFonts w:eastAsia="Times New Roman"/>
              </w:rPr>
              <w:t>72.</w:t>
            </w:r>
            <w:r>
              <w:rPr>
                <w:rFonts w:eastAsia="Times New Roman"/>
              </w:rPr>
              <w:tab/>
              <w:t xml:space="preserve">Isensee F, Jaeger PF, Kohl SAA, Petersen J, Maier-Hein KH. </w:t>
            </w:r>
            <w:proofErr w:type="spellStart"/>
            <w:r>
              <w:rPr>
                <w:rFonts w:eastAsia="Times New Roman"/>
              </w:rPr>
              <w:t>nnU</w:t>
            </w:r>
            <w:proofErr w:type="spellEnd"/>
            <w:r>
              <w:rPr>
                <w:rFonts w:eastAsia="Times New Roman"/>
              </w:rPr>
              <w:t xml:space="preserve">-Net: Breaking the Spell on Successful Medical Image Segmentation Fabian. Nat Methods. 2021;18(2). </w:t>
            </w:r>
          </w:ins>
        </w:p>
        <w:p w14:paraId="3ED93027" w14:textId="77777777" w:rsidR="00164586" w:rsidRDefault="00164586">
          <w:pPr>
            <w:autoSpaceDE w:val="0"/>
            <w:autoSpaceDN w:val="0"/>
            <w:ind w:hanging="640"/>
            <w:divId w:val="1374038473"/>
            <w:rPr>
              <w:ins w:id="1268" w:author="Samane Shahpouri" w:date="2024-07-08T17:50:00Z" w16du:dateUtc="2024-07-08T15:50:00Z"/>
              <w:rFonts w:eastAsia="Times New Roman"/>
            </w:rPr>
          </w:pPr>
          <w:ins w:id="1269" w:author="Samane Shahpouri" w:date="2024-07-08T17:50:00Z" w16du:dateUtc="2024-07-08T15:50:00Z">
            <w:r>
              <w:rPr>
                <w:rFonts w:eastAsia="Times New Roman"/>
              </w:rPr>
              <w:t>73.</w:t>
            </w:r>
            <w:r>
              <w:rPr>
                <w:rFonts w:eastAsia="Times New Roman"/>
              </w:rPr>
              <w:tab/>
              <w: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t>
            </w:r>
          </w:ins>
        </w:p>
        <w:p w14:paraId="2D1919FE" w14:textId="77777777" w:rsidR="00164586" w:rsidRDefault="00164586">
          <w:pPr>
            <w:autoSpaceDE w:val="0"/>
            <w:autoSpaceDN w:val="0"/>
            <w:ind w:hanging="640"/>
            <w:divId w:val="868761621"/>
            <w:rPr>
              <w:ins w:id="1270" w:author="Samane Shahpouri" w:date="2024-07-08T17:50:00Z" w16du:dateUtc="2024-07-08T15:50:00Z"/>
              <w:rFonts w:eastAsia="Times New Roman"/>
            </w:rPr>
          </w:pPr>
          <w:ins w:id="1271" w:author="Samane Shahpouri" w:date="2024-07-08T17:50:00Z" w16du:dateUtc="2024-07-08T15:50:00Z">
            <w:r>
              <w:rPr>
                <w:rFonts w:eastAsia="Times New Roman"/>
              </w:rPr>
              <w:t>74.</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ins>
        </w:p>
        <w:p w14:paraId="3706E63D" w14:textId="77777777" w:rsidR="00164586" w:rsidRDefault="00164586">
          <w:pPr>
            <w:autoSpaceDE w:val="0"/>
            <w:autoSpaceDN w:val="0"/>
            <w:ind w:hanging="640"/>
            <w:divId w:val="1804805569"/>
            <w:rPr>
              <w:ins w:id="1272" w:author="Samane Shahpouri" w:date="2024-07-08T17:50:00Z" w16du:dateUtc="2024-07-08T15:50:00Z"/>
              <w:rFonts w:eastAsia="Times New Roman"/>
            </w:rPr>
          </w:pPr>
          <w:ins w:id="1273" w:author="Samane Shahpouri" w:date="2024-07-08T17:50:00Z" w16du:dateUtc="2024-07-08T15:50:00Z">
            <w:r>
              <w:rPr>
                <w:rFonts w:eastAsia="Times New Roman"/>
              </w:rPr>
              <w:t>75.</w:t>
            </w:r>
            <w:r>
              <w:rPr>
                <w:rFonts w:eastAsia="Times New Roman"/>
              </w:rPr>
              <w:tab/>
              <w:t xml:space="preserve">Armanious K, Hepp T, </w:t>
            </w:r>
            <w:proofErr w:type="spellStart"/>
            <w:r>
              <w:rPr>
                <w:rFonts w:eastAsia="Times New Roman"/>
              </w:rPr>
              <w:t>Küstner</w:t>
            </w:r>
            <w:proofErr w:type="spellEnd"/>
            <w:r>
              <w:rPr>
                <w:rFonts w:eastAsia="Times New Roman"/>
              </w:rPr>
              <w:t xml:space="preserve">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ins>
        </w:p>
        <w:p w14:paraId="1EBB7825" w14:textId="77777777" w:rsidR="00164586" w:rsidRDefault="00164586">
          <w:pPr>
            <w:autoSpaceDE w:val="0"/>
            <w:autoSpaceDN w:val="0"/>
            <w:ind w:hanging="640"/>
            <w:divId w:val="343552722"/>
            <w:rPr>
              <w:ins w:id="1274" w:author="Samane Shahpouri" w:date="2024-07-08T17:50:00Z" w16du:dateUtc="2024-07-08T15:50:00Z"/>
              <w:rFonts w:eastAsia="Times New Roman"/>
            </w:rPr>
          </w:pPr>
          <w:ins w:id="1275" w:author="Samane Shahpouri" w:date="2024-07-08T17:50:00Z" w16du:dateUtc="2024-07-08T15:50:00Z">
            <w:r>
              <w:rPr>
                <w:rFonts w:eastAsia="Times New Roman"/>
              </w:rPr>
              <w:t>76.</w:t>
            </w:r>
            <w:r>
              <w:rPr>
                <w:rFonts w:eastAsia="Times New Roman"/>
              </w:rPr>
              <w:tab/>
              <w:t xml:space="preserve">Izadi S, Shiri I, F. Uribe C, </w:t>
            </w:r>
            <w:proofErr w:type="spellStart"/>
            <w:r>
              <w:rPr>
                <w:rFonts w:eastAsia="Times New Roman"/>
              </w:rPr>
              <w:t>Geramifar</w:t>
            </w:r>
            <w:proofErr w:type="spellEnd"/>
            <w:r>
              <w:rPr>
                <w:rFonts w:eastAsia="Times New Roman"/>
              </w:rPr>
              <w:t xml:space="preserve"> P, Zaidi H, </w:t>
            </w:r>
            <w:proofErr w:type="spellStart"/>
            <w:r>
              <w:rPr>
                <w:rFonts w:eastAsia="Times New Roman"/>
              </w:rPr>
              <w:t>Rahmim</w:t>
            </w:r>
            <w:proofErr w:type="spellEnd"/>
            <w:r>
              <w:rPr>
                <w:rFonts w:eastAsia="Times New Roman"/>
              </w:rPr>
              <w:t xml:space="preserve"> A, et al. 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ins>
        </w:p>
        <w:p w14:paraId="18FCEFF2" w14:textId="77777777" w:rsidR="00164586" w:rsidRDefault="00164586">
          <w:pPr>
            <w:autoSpaceDE w:val="0"/>
            <w:autoSpaceDN w:val="0"/>
            <w:ind w:hanging="640"/>
            <w:divId w:val="1234200881"/>
            <w:rPr>
              <w:ins w:id="1276" w:author="Samane Shahpouri" w:date="2024-07-08T17:50:00Z" w16du:dateUtc="2024-07-08T15:50:00Z"/>
              <w:rFonts w:eastAsia="Times New Roman"/>
            </w:rPr>
          </w:pPr>
          <w:ins w:id="1277" w:author="Samane Shahpouri" w:date="2024-07-08T17:50:00Z" w16du:dateUtc="2024-07-08T15:50:00Z">
            <w:r>
              <w:rPr>
                <w:rFonts w:eastAsia="Times New Roman"/>
              </w:rPr>
              <w:t>77.</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ins>
        </w:p>
        <w:p w14:paraId="3A8DDBD9" w14:textId="77777777" w:rsidR="00164586" w:rsidRDefault="00164586">
          <w:pPr>
            <w:autoSpaceDE w:val="0"/>
            <w:autoSpaceDN w:val="0"/>
            <w:ind w:hanging="640"/>
            <w:divId w:val="2082213821"/>
            <w:rPr>
              <w:ins w:id="1278" w:author="Samane Shahpouri" w:date="2024-07-08T17:50:00Z" w16du:dateUtc="2024-07-08T15:50:00Z"/>
              <w:rFonts w:eastAsia="Times New Roman"/>
            </w:rPr>
          </w:pPr>
          <w:ins w:id="1279" w:author="Samane Shahpouri" w:date="2024-07-08T17:50:00Z" w16du:dateUtc="2024-07-08T15:50:00Z">
            <w:r>
              <w:rPr>
                <w:rFonts w:eastAsia="Times New Roman"/>
              </w:rPr>
              <w:t>78.</w:t>
            </w:r>
            <w:r>
              <w:rPr>
                <w:rFonts w:eastAsia="Times New Roman"/>
              </w:rPr>
              <w:tab/>
              <w:t xml:space="preserve">Hwang D, Kim KY, Kang SK, Seo S, Paeng JC, Lee DS, et al. Improving the accuracy of simultaneously reconstructed activity and attenuation maps using deep learning. Journal of Nuclear Medicine. 2018;59(10). </w:t>
            </w:r>
          </w:ins>
        </w:p>
        <w:p w14:paraId="6F37F1DD" w14:textId="77777777" w:rsidR="00164586" w:rsidRDefault="00164586">
          <w:pPr>
            <w:autoSpaceDE w:val="0"/>
            <w:autoSpaceDN w:val="0"/>
            <w:ind w:hanging="640"/>
            <w:divId w:val="327902233"/>
            <w:rPr>
              <w:ins w:id="1280" w:author="Samane Shahpouri" w:date="2024-07-08T17:50:00Z" w16du:dateUtc="2024-07-08T15:50:00Z"/>
              <w:rFonts w:eastAsia="Times New Roman"/>
            </w:rPr>
          </w:pPr>
          <w:ins w:id="1281" w:author="Samane Shahpouri" w:date="2024-07-08T17:50:00Z" w16du:dateUtc="2024-07-08T15:50:00Z">
            <w:r>
              <w:rPr>
                <w:rFonts w:eastAsia="Times New Roman"/>
              </w:rPr>
              <w:t>79.</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w:t>
            </w:r>
            <w:r>
              <w:rPr>
                <w:rFonts w:eastAsia="Times New Roman"/>
              </w:rPr>
              <w:lastRenderedPageBreak/>
              <w:t>&amp;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ins>
        </w:p>
        <w:p w14:paraId="5046A9EA" w14:textId="77777777" w:rsidR="00164586" w:rsidRDefault="00164586">
          <w:pPr>
            <w:autoSpaceDE w:val="0"/>
            <w:autoSpaceDN w:val="0"/>
            <w:ind w:hanging="640"/>
            <w:divId w:val="457338361"/>
            <w:rPr>
              <w:ins w:id="1282" w:author="Samane Shahpouri" w:date="2024-07-08T17:50:00Z" w16du:dateUtc="2024-07-08T15:50:00Z"/>
              <w:rFonts w:eastAsia="Times New Roman"/>
            </w:rPr>
          </w:pPr>
          <w:ins w:id="1283" w:author="Samane Shahpouri" w:date="2024-07-08T17:50:00Z" w16du:dateUtc="2024-07-08T15:50:00Z">
            <w:r>
              <w:rPr>
                <w:rFonts w:eastAsia="Times New Roman"/>
              </w:rPr>
              <w:t>80.</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ins>
        </w:p>
        <w:p w14:paraId="541159C8" w14:textId="41F14EF3" w:rsidR="00ED2812" w:rsidDel="00CD357F" w:rsidRDefault="00164586">
          <w:pPr>
            <w:autoSpaceDE w:val="0"/>
            <w:autoSpaceDN w:val="0"/>
            <w:ind w:hanging="640"/>
            <w:divId w:val="86117618"/>
            <w:rPr>
              <w:del w:id="1284" w:author="Samane Shahpouri" w:date="2024-07-07T11:24:00Z" w16du:dateUtc="2024-07-07T09:24:00Z"/>
              <w:rFonts w:eastAsia="Times New Roman"/>
              <w:sz w:val="24"/>
              <w:szCs w:val="24"/>
            </w:rPr>
          </w:pPr>
          <w:ins w:id="1285" w:author="Samane Shahpouri" w:date="2024-07-08T17:50:00Z" w16du:dateUtc="2024-07-08T15:50:00Z">
            <w:r>
              <w:rPr>
                <w:rFonts w:eastAsia="Times New Roman"/>
              </w:rPr>
              <w:t> </w:t>
            </w:r>
          </w:ins>
          <w:del w:id="1286" w:author="Samane Shahpouri" w:date="2024-07-07T11:24:00Z" w16du:dateUtc="2024-07-07T09:24:00Z">
            <w:r w:rsidR="00ED2812" w:rsidDel="00CD357F">
              <w:rPr>
                <w:rFonts w:eastAsia="Times New Roman"/>
              </w:rPr>
              <w:delText>1.</w:delText>
            </w:r>
            <w:r w:rsidR="00ED2812" w:rsidDel="00CD357F">
              <w:rPr>
                <w:rFonts w:eastAsia="Times New Roman"/>
              </w:rPr>
              <w:tab/>
              <w:delText xml:space="preserve">Cerqueira MD. Cardiac SPECT or PET?: Is there still a debate? Vol. 29, Journal of Nuclear Cardiology. 2022. </w:delText>
            </w:r>
          </w:del>
        </w:p>
        <w:p w14:paraId="38AE3B47" w14:textId="315314CC" w:rsidR="00ED2812" w:rsidDel="00CD357F" w:rsidRDefault="00ED2812">
          <w:pPr>
            <w:autoSpaceDE w:val="0"/>
            <w:autoSpaceDN w:val="0"/>
            <w:ind w:hanging="640"/>
            <w:divId w:val="551040469"/>
            <w:rPr>
              <w:del w:id="1287" w:author="Samane Shahpouri" w:date="2024-07-07T11:24:00Z" w16du:dateUtc="2024-07-07T09:24:00Z"/>
              <w:rFonts w:eastAsia="Times New Roman"/>
            </w:rPr>
          </w:pPr>
          <w:del w:id="1288" w:author="Samane Shahpouri" w:date="2024-07-07T11:24:00Z" w16du:dateUtc="2024-07-07T09:24:00Z">
            <w:r w:rsidDel="00CD357F">
              <w:rPr>
                <w:rFonts w:eastAsia="Times New Roman"/>
              </w:rPr>
              <w:delText>2.</w:delText>
            </w:r>
            <w:r w:rsidDel="00CD357F">
              <w:rPr>
                <w:rFonts w:eastAsia="Times New Roman"/>
              </w:rPr>
              <w:tab/>
              <w:delText>Sarikaya I. Cardiac applications of PET. Nucl Med Commun [Internet]. 2015 Oct;36(10):971–85. Available from: https://journals.lww.com/00006231-201510000-00002</w:delText>
            </w:r>
          </w:del>
        </w:p>
        <w:p w14:paraId="0F24E2AB" w14:textId="6345E395" w:rsidR="00ED2812" w:rsidDel="00CD357F" w:rsidRDefault="00ED2812">
          <w:pPr>
            <w:autoSpaceDE w:val="0"/>
            <w:autoSpaceDN w:val="0"/>
            <w:ind w:hanging="640"/>
            <w:divId w:val="1306088501"/>
            <w:rPr>
              <w:del w:id="1289" w:author="Samane Shahpouri" w:date="2024-07-07T11:24:00Z" w16du:dateUtc="2024-07-07T09:24:00Z"/>
              <w:rFonts w:eastAsia="Times New Roman"/>
            </w:rPr>
          </w:pPr>
          <w:del w:id="1290" w:author="Samane Shahpouri" w:date="2024-07-07T11:24:00Z" w16du:dateUtc="2024-07-07T09:24:00Z">
            <w:r w:rsidDel="00CD357F">
              <w:rPr>
                <w:rFonts w:eastAsia="Times New Roman"/>
              </w:rPr>
              <w:delText>3.</w:delText>
            </w:r>
            <w:r w:rsidDel="00CD357F">
              <w:rPr>
                <w:rFonts w:eastAsia="Times New Roman"/>
              </w:rPr>
              <w:tab/>
              <w:delText xml:space="preserve">Catana C, Procissi D, Wu Y, Judenhofer MS, Qi J, Pichler BJ, et al. Simultaneous in vivo positron emission tomography and magnetic resonance imaging. Proc Natl Acad Sci U S A. 2008;105(10). </w:delText>
            </w:r>
          </w:del>
        </w:p>
        <w:p w14:paraId="151885BA" w14:textId="1B3100D3" w:rsidR="00ED2812" w:rsidDel="00CD357F" w:rsidRDefault="00ED2812">
          <w:pPr>
            <w:autoSpaceDE w:val="0"/>
            <w:autoSpaceDN w:val="0"/>
            <w:ind w:hanging="640"/>
            <w:divId w:val="1809934902"/>
            <w:rPr>
              <w:del w:id="1291" w:author="Samane Shahpouri" w:date="2024-07-07T11:24:00Z" w16du:dateUtc="2024-07-07T09:24:00Z"/>
              <w:rFonts w:eastAsia="Times New Roman"/>
            </w:rPr>
          </w:pPr>
          <w:del w:id="1292" w:author="Samane Shahpouri" w:date="2024-07-07T11:24:00Z" w16du:dateUtc="2024-07-07T09:24:00Z">
            <w:r w:rsidDel="00CD357F">
              <w:rPr>
                <w:rFonts w:eastAsia="Times New Roman"/>
              </w:rPr>
              <w:delText>4.</w:delText>
            </w:r>
            <w:r w:rsidDel="00CD357F">
              <w:rPr>
                <w:rFonts w:eastAsia="Times New Roman"/>
              </w:rPr>
              <w:tab/>
              <w:delText xml:space="preserve">Boellaard R, Delgado-Bolton R, Oyen WJG, Giammarile F, Tatsch K, Eschner W, et al. FDG PET/CT: EANM procedure guidelines for tumour imaging: version 2.0. Vol. 42, European Journal of Nuclear Medicine and Molecular Imaging. 2015. </w:delText>
            </w:r>
          </w:del>
        </w:p>
        <w:p w14:paraId="68CEEE9C" w14:textId="14C7EE0D" w:rsidR="00ED2812" w:rsidDel="00CD357F" w:rsidRDefault="00ED2812">
          <w:pPr>
            <w:autoSpaceDE w:val="0"/>
            <w:autoSpaceDN w:val="0"/>
            <w:ind w:hanging="640"/>
            <w:divId w:val="857500634"/>
            <w:rPr>
              <w:del w:id="1293" w:author="Samane Shahpouri" w:date="2024-07-07T11:24:00Z" w16du:dateUtc="2024-07-07T09:24:00Z"/>
              <w:rFonts w:eastAsia="Times New Roman"/>
            </w:rPr>
          </w:pPr>
          <w:del w:id="1294" w:author="Samane Shahpouri" w:date="2024-07-07T11:24:00Z" w16du:dateUtc="2024-07-07T09:24:00Z">
            <w:r w:rsidDel="00CD357F">
              <w:rPr>
                <w:rFonts w:eastAsia="Times New Roman"/>
              </w:rPr>
              <w:delText>5.</w:delText>
            </w:r>
            <w:r w:rsidDel="00CD357F">
              <w:rPr>
                <w:rFonts w:eastAsia="Times New Roman"/>
              </w:rPr>
              <w:tab/>
              <w:delText xml:space="preserve">Karakatsanis NA, Fokou E, Tsoumpas C. Dosage optimization in positron emission tomography: state-of-the-art methods and future prospects. Am J Nucl Med Mol Imaging. 2015;5(5). </w:delText>
            </w:r>
          </w:del>
        </w:p>
        <w:p w14:paraId="65A4BFCB" w14:textId="1B83ADA4" w:rsidR="00ED2812" w:rsidDel="00CD357F" w:rsidRDefault="00ED2812">
          <w:pPr>
            <w:autoSpaceDE w:val="0"/>
            <w:autoSpaceDN w:val="0"/>
            <w:ind w:hanging="640"/>
            <w:divId w:val="1320958105"/>
            <w:rPr>
              <w:del w:id="1295" w:author="Samane Shahpouri" w:date="2024-07-07T11:24:00Z" w16du:dateUtc="2024-07-07T09:24:00Z"/>
              <w:rFonts w:eastAsia="Times New Roman"/>
            </w:rPr>
          </w:pPr>
          <w:del w:id="1296" w:author="Samane Shahpouri" w:date="2024-07-07T11:24:00Z" w16du:dateUtc="2024-07-07T09:24:00Z">
            <w:r w:rsidDel="00CD357F">
              <w:rPr>
                <w:rFonts w:eastAsia="Times New Roman"/>
              </w:rPr>
              <w:delText>6.</w:delText>
            </w:r>
            <w:r w:rsidDel="00CD357F">
              <w:rPr>
                <w:rFonts w:eastAsia="Times New Roman"/>
              </w:rPr>
              <w:tab/>
              <w:delText xml:space="preserve">Fahey FH, Treves ST, Adelstein SJ. Minimizing and communicating radiation risk in pediatric nuclear medicine. J Nucl Med Technol. 2012;40(1). </w:delText>
            </w:r>
          </w:del>
        </w:p>
        <w:p w14:paraId="7C5EC8E0" w14:textId="63B870D6" w:rsidR="00ED2812" w:rsidDel="00CD357F" w:rsidRDefault="00ED2812">
          <w:pPr>
            <w:autoSpaceDE w:val="0"/>
            <w:autoSpaceDN w:val="0"/>
            <w:ind w:hanging="640"/>
            <w:divId w:val="215170948"/>
            <w:rPr>
              <w:del w:id="1297" w:author="Samane Shahpouri" w:date="2024-07-07T11:24:00Z" w16du:dateUtc="2024-07-07T09:24:00Z"/>
              <w:rFonts w:eastAsia="Times New Roman"/>
            </w:rPr>
          </w:pPr>
          <w:del w:id="1298" w:author="Samane Shahpouri" w:date="2024-07-07T11:24:00Z" w16du:dateUtc="2024-07-07T09:24:00Z">
            <w:r w:rsidDel="00CD357F">
              <w:rPr>
                <w:rFonts w:eastAsia="Times New Roman"/>
              </w:rPr>
              <w:delText>7.</w:delText>
            </w:r>
            <w:r w:rsidDel="00CD357F">
              <w:rPr>
                <w:rFonts w:eastAsia="Times New Roman"/>
              </w:rPr>
              <w:tab/>
              <w:delText>Zaidi H, MML. Scatter Compensation Techniques in PET. PET clinics. PET Clin [Internet]. 2007 [cited 2023 Nov 20];2(2):219–34. Available from: https://doi.org/10.1016/j.cpet.2007.10.003</w:delText>
            </w:r>
          </w:del>
        </w:p>
        <w:p w14:paraId="5B4D3C6C" w14:textId="2C0D1258" w:rsidR="00ED2812" w:rsidDel="00CD357F" w:rsidRDefault="00ED2812">
          <w:pPr>
            <w:autoSpaceDE w:val="0"/>
            <w:autoSpaceDN w:val="0"/>
            <w:ind w:hanging="640"/>
            <w:divId w:val="1435395938"/>
            <w:rPr>
              <w:del w:id="1299" w:author="Samane Shahpouri" w:date="2024-07-07T11:24:00Z" w16du:dateUtc="2024-07-07T09:24:00Z"/>
              <w:rFonts w:eastAsia="Times New Roman"/>
            </w:rPr>
          </w:pPr>
          <w:del w:id="1300" w:author="Samane Shahpouri" w:date="2024-07-07T11:24:00Z" w16du:dateUtc="2024-07-07T09:24:00Z">
            <w:r w:rsidDel="00CD357F">
              <w:rPr>
                <w:rFonts w:eastAsia="Times New Roman"/>
              </w:rPr>
              <w:delText>8.</w:delText>
            </w:r>
            <w:r w:rsidDel="00CD357F">
              <w:rPr>
                <w:rFonts w:eastAsia="Times New Roman"/>
              </w:rPr>
              <w:tab/>
              <w:delText xml:space="preserve">Baer M, Kachelrie M. Hybrid scatter correction for CT imaging. Phys Med Biol. 2012;57(21). </w:delText>
            </w:r>
          </w:del>
        </w:p>
        <w:p w14:paraId="3D13EF99" w14:textId="7B36A15C" w:rsidR="00ED2812" w:rsidDel="00CD357F" w:rsidRDefault="00ED2812">
          <w:pPr>
            <w:autoSpaceDE w:val="0"/>
            <w:autoSpaceDN w:val="0"/>
            <w:ind w:hanging="640"/>
            <w:divId w:val="2054965540"/>
            <w:rPr>
              <w:del w:id="1301" w:author="Samane Shahpouri" w:date="2024-07-07T11:24:00Z" w16du:dateUtc="2024-07-07T09:24:00Z"/>
              <w:rFonts w:eastAsia="Times New Roman"/>
            </w:rPr>
          </w:pPr>
          <w:del w:id="1302" w:author="Samane Shahpouri" w:date="2024-07-07T11:24:00Z" w16du:dateUtc="2024-07-07T09:24:00Z">
            <w:r w:rsidDel="00CD357F">
              <w:rPr>
                <w:rFonts w:eastAsia="Times New Roman"/>
              </w:rPr>
              <w:delText>9.</w:delText>
            </w:r>
            <w:r w:rsidDel="00CD357F">
              <w:rPr>
                <w:rFonts w:eastAsia="Times New Roman"/>
              </w:rPr>
              <w:tab/>
              <w:delText xml:space="preserve">Watson CC, Casey ME, Michel C, Bendriem B. Advances in scatter correction for 3D PET/CT. In: IEEE Nuclear Science Symposium Conference Record. 2004. </w:delText>
            </w:r>
          </w:del>
        </w:p>
        <w:p w14:paraId="40DB9DCB" w14:textId="2E494C8C" w:rsidR="00ED2812" w:rsidDel="00CD357F" w:rsidRDefault="00ED2812">
          <w:pPr>
            <w:autoSpaceDE w:val="0"/>
            <w:autoSpaceDN w:val="0"/>
            <w:ind w:hanging="640"/>
            <w:divId w:val="2122147913"/>
            <w:rPr>
              <w:del w:id="1303" w:author="Samane Shahpouri" w:date="2024-07-07T11:24:00Z" w16du:dateUtc="2024-07-07T09:24:00Z"/>
              <w:rFonts w:eastAsia="Times New Roman"/>
            </w:rPr>
          </w:pPr>
          <w:del w:id="1304" w:author="Samane Shahpouri" w:date="2024-07-07T11:24:00Z" w16du:dateUtc="2024-07-07T09:24:00Z">
            <w:r w:rsidDel="00CD357F">
              <w:rPr>
                <w:rFonts w:eastAsia="Times New Roman"/>
              </w:rPr>
              <w:delText>10.</w:delText>
            </w:r>
            <w:r w:rsidDel="00CD357F">
              <w:rPr>
                <w:rFonts w:eastAsia="Times New Roman"/>
              </w:rPr>
              <w:tab/>
              <w:delText xml:space="preserve">Zaidi H, Koral KF. Scatter modelling and compensation in emission tomography. Vol. 31, European Journal of Nuclear Medicine and Molecular Imaging. 2004. </w:delText>
            </w:r>
          </w:del>
        </w:p>
        <w:p w14:paraId="44414D16" w14:textId="25306D97" w:rsidR="00ED2812" w:rsidDel="00CD357F" w:rsidRDefault="00ED2812">
          <w:pPr>
            <w:autoSpaceDE w:val="0"/>
            <w:autoSpaceDN w:val="0"/>
            <w:ind w:hanging="640"/>
            <w:divId w:val="325864385"/>
            <w:rPr>
              <w:del w:id="1305" w:author="Samane Shahpouri" w:date="2024-07-07T11:24:00Z" w16du:dateUtc="2024-07-07T09:24:00Z"/>
              <w:rFonts w:eastAsia="Times New Roman"/>
            </w:rPr>
          </w:pPr>
          <w:del w:id="1306" w:author="Samane Shahpouri" w:date="2024-07-07T11:24:00Z" w16du:dateUtc="2024-07-07T09:24:00Z">
            <w:r w:rsidDel="00CD357F">
              <w:rPr>
                <w:rFonts w:eastAsia="Times New Roman"/>
              </w:rPr>
              <w:delText>11.</w:delText>
            </w:r>
            <w:r w:rsidDel="00CD357F">
              <w:rPr>
                <w:rFonts w:eastAsia="Times New Roman"/>
              </w:rPr>
              <w:tab/>
              <w:delText xml:space="preserve">Pettinato C, Nanni C, Farsad M, Castellucci P, Sarnelli A, Civollani S, et al. Artefacts of PET/CT images. Biomed Imaging Interv J. 2006;2(4). </w:delText>
            </w:r>
          </w:del>
        </w:p>
        <w:p w14:paraId="183724C1" w14:textId="7C5B823F" w:rsidR="00ED2812" w:rsidDel="00CD357F" w:rsidRDefault="00ED2812">
          <w:pPr>
            <w:autoSpaceDE w:val="0"/>
            <w:autoSpaceDN w:val="0"/>
            <w:ind w:hanging="640"/>
            <w:divId w:val="940991248"/>
            <w:rPr>
              <w:del w:id="1307" w:author="Samane Shahpouri" w:date="2024-07-07T11:24:00Z" w16du:dateUtc="2024-07-07T09:24:00Z"/>
              <w:rFonts w:eastAsia="Times New Roman"/>
            </w:rPr>
          </w:pPr>
          <w:del w:id="1308" w:author="Samane Shahpouri" w:date="2024-07-07T11:24:00Z" w16du:dateUtc="2024-07-07T09:24:00Z">
            <w:r w:rsidDel="00CD357F">
              <w:rPr>
                <w:rFonts w:eastAsia="Times New Roman"/>
              </w:rPr>
              <w:delText>12.</w:delText>
            </w:r>
            <w:r w:rsidDel="00CD357F">
              <w:rPr>
                <w:rFonts w:eastAsia="Times New Roman"/>
              </w:rPr>
              <w:tab/>
              <w:delText xml:space="preserve">Lammertsma AA. Forward to the past: The case for quantitative PET imaging. Vol. 58, Journal of Nuclear Medicine. 2017. </w:delText>
            </w:r>
          </w:del>
        </w:p>
        <w:p w14:paraId="1689B8D6" w14:textId="756C1EB8" w:rsidR="00ED2812" w:rsidDel="00CD357F" w:rsidRDefault="00ED2812">
          <w:pPr>
            <w:autoSpaceDE w:val="0"/>
            <w:autoSpaceDN w:val="0"/>
            <w:ind w:hanging="640"/>
            <w:divId w:val="381487439"/>
            <w:rPr>
              <w:del w:id="1309" w:author="Samane Shahpouri" w:date="2024-07-07T11:24:00Z" w16du:dateUtc="2024-07-07T09:24:00Z"/>
              <w:rFonts w:eastAsia="Times New Roman"/>
            </w:rPr>
          </w:pPr>
          <w:del w:id="1310" w:author="Samane Shahpouri" w:date="2024-07-07T11:24:00Z" w16du:dateUtc="2024-07-07T09:24:00Z">
            <w:r w:rsidDel="00CD357F">
              <w:rPr>
                <w:rFonts w:eastAsia="Times New Roman"/>
              </w:rPr>
              <w:delText>13.</w:delText>
            </w:r>
            <w:r w:rsidDel="00CD357F">
              <w:rPr>
                <w:rFonts w:eastAsia="Times New Roman"/>
              </w:rPr>
              <w:tab/>
              <w:delText xml:space="preserve">Presotto L, Busnardo E, Perani D, Gianolli L, Gilardi MC, Bettinardi V. Simultaneous reconstruction of attenuation and activity in cardiac PET can remove CT misalignment artifacts. Journal of Nuclear Cardiology. 2016;23(5). </w:delText>
            </w:r>
          </w:del>
        </w:p>
        <w:p w14:paraId="3C84B07A" w14:textId="65FDA3CA" w:rsidR="00ED2812" w:rsidDel="00CD357F" w:rsidRDefault="00ED2812">
          <w:pPr>
            <w:autoSpaceDE w:val="0"/>
            <w:autoSpaceDN w:val="0"/>
            <w:ind w:hanging="640"/>
            <w:divId w:val="1511676358"/>
            <w:rPr>
              <w:del w:id="1311" w:author="Samane Shahpouri" w:date="2024-07-07T11:24:00Z" w16du:dateUtc="2024-07-07T09:24:00Z"/>
              <w:rFonts w:eastAsia="Times New Roman"/>
            </w:rPr>
          </w:pPr>
          <w:del w:id="1312" w:author="Samane Shahpouri" w:date="2024-07-07T11:24:00Z" w16du:dateUtc="2024-07-07T09:24:00Z">
            <w:r w:rsidDel="00CD357F">
              <w:rPr>
                <w:rFonts w:eastAsia="Times New Roman"/>
              </w:rPr>
              <w:delText>14.</w:delText>
            </w:r>
            <w:r w:rsidDel="00CD357F">
              <w:rPr>
                <w:rFonts w:eastAsia="Times New Roman"/>
              </w:rPr>
              <w:tab/>
              <w:delText xml:space="preserve">Mostafapour S, Greuter M, van Snick JH, Brouwers AH, Dierckx RAJO, van Sluis J, et al. Ultra-low dose CT scanning for PET/CT. Med Phys. 2024;51(1). </w:delText>
            </w:r>
          </w:del>
        </w:p>
        <w:p w14:paraId="4972FDC7" w14:textId="561A14BE" w:rsidR="00ED2812" w:rsidDel="00CD357F" w:rsidRDefault="00ED2812">
          <w:pPr>
            <w:autoSpaceDE w:val="0"/>
            <w:autoSpaceDN w:val="0"/>
            <w:ind w:hanging="640"/>
            <w:divId w:val="363364271"/>
            <w:rPr>
              <w:del w:id="1313" w:author="Samane Shahpouri" w:date="2024-07-07T11:24:00Z" w16du:dateUtc="2024-07-07T09:24:00Z"/>
              <w:rFonts w:eastAsia="Times New Roman"/>
            </w:rPr>
          </w:pPr>
          <w:del w:id="1314" w:author="Samane Shahpouri" w:date="2024-07-07T11:24:00Z" w16du:dateUtc="2024-07-07T09:24:00Z">
            <w:r w:rsidDel="00CD357F">
              <w:rPr>
                <w:rFonts w:eastAsia="Times New Roman"/>
              </w:rPr>
              <w:delText>15.</w:delText>
            </w:r>
            <w:r w:rsidDel="00CD357F">
              <w:rPr>
                <w:rFonts w:eastAsia="Times New Roman"/>
              </w:rPr>
              <w:tab/>
              <w:delText>Sureshbabu W, Mawlawi O. PET/CT Imaging Artifacts* [Internet]. Vol. 33, J Nucl Med Technol. 2005. Available from: http://www.snm.org/ce_online</w:delText>
            </w:r>
          </w:del>
        </w:p>
        <w:p w14:paraId="5B7EA3BE" w14:textId="0611729D" w:rsidR="00ED2812" w:rsidDel="00CD357F" w:rsidRDefault="00ED2812">
          <w:pPr>
            <w:autoSpaceDE w:val="0"/>
            <w:autoSpaceDN w:val="0"/>
            <w:ind w:hanging="640"/>
            <w:divId w:val="1720861313"/>
            <w:rPr>
              <w:del w:id="1315" w:author="Samane Shahpouri" w:date="2024-07-07T11:24:00Z" w16du:dateUtc="2024-07-07T09:24:00Z"/>
              <w:rFonts w:eastAsia="Times New Roman"/>
            </w:rPr>
          </w:pPr>
          <w:del w:id="1316" w:author="Samane Shahpouri" w:date="2024-07-07T11:24:00Z" w16du:dateUtc="2024-07-07T09:24:00Z">
            <w:r w:rsidRPr="00F42AA9" w:rsidDel="00CD357F">
              <w:rPr>
                <w:rFonts w:eastAsia="Times New Roman"/>
                <w:lang w:val="it-IT"/>
              </w:rPr>
              <w:delText>16.</w:delText>
            </w:r>
            <w:r w:rsidRPr="00F42AA9" w:rsidDel="00CD357F">
              <w:rPr>
                <w:rFonts w:eastAsia="Times New Roman"/>
                <w:lang w:val="it-IT"/>
              </w:rPr>
              <w:tab/>
              <w:delText xml:space="preserve">Mawlawi O, Pan T, Macapinlac HA. </w:delText>
            </w:r>
            <w:r w:rsidDel="00CD357F">
              <w:rPr>
                <w:rFonts w:eastAsia="Times New Roman"/>
              </w:rPr>
              <w:delText>PET/CT Imaging Techniques, Considerations, and Artifacts. J Thorac Imaging [Internet]. 2006;21(2). Available from: https://journals.lww.com/thoracicimaging/fulltext/2006/05000/pet_ct_imaging_techniques,_considerations,_and.2.aspx</w:delText>
            </w:r>
          </w:del>
        </w:p>
        <w:p w14:paraId="245C91CF" w14:textId="008C4D72" w:rsidR="00ED2812" w:rsidRPr="00F42AA9" w:rsidDel="00CD357F" w:rsidRDefault="00ED2812">
          <w:pPr>
            <w:autoSpaceDE w:val="0"/>
            <w:autoSpaceDN w:val="0"/>
            <w:ind w:hanging="640"/>
            <w:divId w:val="877275689"/>
            <w:rPr>
              <w:del w:id="1317" w:author="Samane Shahpouri" w:date="2024-07-07T11:24:00Z" w16du:dateUtc="2024-07-07T09:24:00Z"/>
              <w:rFonts w:eastAsia="Times New Roman"/>
              <w:lang w:val="it-IT"/>
            </w:rPr>
          </w:pPr>
          <w:del w:id="1318" w:author="Samane Shahpouri" w:date="2024-07-07T11:24:00Z" w16du:dateUtc="2024-07-07T09:24:00Z">
            <w:r w:rsidRPr="00F42AA9" w:rsidDel="00CD357F">
              <w:rPr>
                <w:rFonts w:eastAsia="Times New Roman"/>
                <w:lang w:val="it-IT"/>
              </w:rPr>
              <w:delText>17.</w:delText>
            </w:r>
            <w:r w:rsidRPr="00F42AA9" w:rsidDel="00CD357F">
              <w:rPr>
                <w:rFonts w:eastAsia="Times New Roman"/>
                <w:lang w:val="it-IT"/>
              </w:rPr>
              <w:tab/>
              <w:delText xml:space="preserve">Shiri I, Salimi Y, Maghsudi M, Jenabi E, Harsini S, Razeghi B, et al. </w:delText>
            </w:r>
            <w:r w:rsidDel="00CD357F">
              <w:rPr>
                <w:rFonts w:eastAsia="Times New Roman"/>
              </w:rPr>
              <w:delText xml:space="preserve">Differential privacy preserved federated transfer learning for multi-institutional 68Ga-PET image artefact detection and disentanglement. </w:delText>
            </w:r>
            <w:r w:rsidRPr="00F42AA9" w:rsidDel="00CD357F">
              <w:rPr>
                <w:rFonts w:eastAsia="Times New Roman"/>
                <w:lang w:val="it-IT"/>
              </w:rPr>
              <w:delText xml:space="preserve">Eur J Nucl Med Mol Imaging. 2023; </w:delText>
            </w:r>
          </w:del>
        </w:p>
        <w:p w14:paraId="0E526740" w14:textId="15AD2F6B" w:rsidR="00ED2812" w:rsidDel="00CD357F" w:rsidRDefault="00ED2812">
          <w:pPr>
            <w:autoSpaceDE w:val="0"/>
            <w:autoSpaceDN w:val="0"/>
            <w:ind w:hanging="640"/>
            <w:divId w:val="154419903"/>
            <w:rPr>
              <w:del w:id="1319" w:author="Samane Shahpouri" w:date="2024-07-07T11:24:00Z" w16du:dateUtc="2024-07-07T09:24:00Z"/>
              <w:rFonts w:eastAsia="Times New Roman"/>
            </w:rPr>
          </w:pPr>
          <w:del w:id="1320" w:author="Samane Shahpouri" w:date="2024-07-07T11:24:00Z" w16du:dateUtc="2024-07-07T09:24:00Z">
            <w:r w:rsidRPr="00F42AA9" w:rsidDel="00CD357F">
              <w:rPr>
                <w:rFonts w:eastAsia="Times New Roman"/>
                <w:lang w:val="it-IT"/>
              </w:rPr>
              <w:delText>18.</w:delText>
            </w:r>
            <w:r w:rsidRPr="00F42AA9" w:rsidDel="00CD357F">
              <w:rPr>
                <w:rFonts w:eastAsia="Times New Roman"/>
                <w:lang w:val="it-IT"/>
              </w:rPr>
              <w:tab/>
              <w:delText xml:space="preserve">Shiri I, Salimi Y, Hervier E, Pezzoni A, Sanaat A, Mostafaei S, et al. </w:delText>
            </w:r>
            <w:r w:rsidDel="00CD357F">
              <w:rPr>
                <w:rFonts w:eastAsia="Times New Roman"/>
              </w:rPr>
              <w:delText xml:space="preserve">Artificial Intelligence-Driven Single-Shot PET Image Artifact Detection and Disentanglement: Toward Routine Clinical Image Quality Assurance. Clin Nucl Med. 2023 Dec 1;48(12):1035–46. </w:delText>
            </w:r>
          </w:del>
        </w:p>
        <w:p w14:paraId="0A4FCCCF" w14:textId="2C4FE1C9" w:rsidR="00ED2812" w:rsidDel="00CD357F" w:rsidRDefault="00ED2812">
          <w:pPr>
            <w:autoSpaceDE w:val="0"/>
            <w:autoSpaceDN w:val="0"/>
            <w:ind w:hanging="640"/>
            <w:divId w:val="852187186"/>
            <w:rPr>
              <w:del w:id="1321" w:author="Samane Shahpouri" w:date="2024-07-07T11:24:00Z" w16du:dateUtc="2024-07-07T09:24:00Z"/>
              <w:rFonts w:eastAsia="Times New Roman"/>
            </w:rPr>
          </w:pPr>
          <w:del w:id="1322" w:author="Samane Shahpouri" w:date="2024-07-07T11:24:00Z" w16du:dateUtc="2024-07-07T09:24:00Z">
            <w:r w:rsidDel="00CD357F">
              <w:rPr>
                <w:rFonts w:eastAsia="Times New Roman"/>
              </w:rPr>
              <w:delText>19.</w:delText>
            </w:r>
            <w:r w:rsidDel="00CD357F">
              <w:rPr>
                <w:rFonts w:eastAsia="Times New Roman"/>
              </w:rPr>
              <w:tab/>
              <w:delText xml:space="preserve">Abdoli M, Dierckx RAJO, Zaidi H. Metal artifact reduction strategies for improved attenuation correction in hybrid PET/CT imaging. Vol. 39, Medical Physics. 2012. </w:delText>
            </w:r>
          </w:del>
        </w:p>
        <w:p w14:paraId="3270CA69" w14:textId="7DAAE7E0" w:rsidR="00ED2812" w:rsidDel="00CD357F" w:rsidRDefault="00ED2812">
          <w:pPr>
            <w:autoSpaceDE w:val="0"/>
            <w:autoSpaceDN w:val="0"/>
            <w:ind w:hanging="640"/>
            <w:divId w:val="89397636"/>
            <w:rPr>
              <w:del w:id="1323" w:author="Samane Shahpouri" w:date="2024-07-07T11:24:00Z" w16du:dateUtc="2024-07-07T09:24:00Z"/>
              <w:rFonts w:eastAsia="Times New Roman"/>
            </w:rPr>
          </w:pPr>
          <w:del w:id="1324" w:author="Samane Shahpouri" w:date="2024-07-07T11:24:00Z" w16du:dateUtc="2024-07-07T09:24:00Z">
            <w:r w:rsidDel="00CD357F">
              <w:rPr>
                <w:rFonts w:eastAsia="Times New Roman"/>
              </w:rPr>
              <w:delText>20.</w:delText>
            </w:r>
            <w:r w:rsidDel="00CD357F">
              <w:rPr>
                <w:rFonts w:eastAsia="Times New Roman"/>
              </w:rPr>
              <w:tab/>
              <w:delText xml:space="preserve">Ghafarian P, Aghamiri SMR, Ay MR, Rahmim A, Schindler TH, Ratib O, et al. Is metal artefact reduction mandatory in cardiac PET/CT imaging in the presence of pacemaker and implantable cardioverter defibrillator leads? Eur J Nucl Med Mol Imaging. 2011;38(2). </w:delText>
            </w:r>
          </w:del>
        </w:p>
        <w:p w14:paraId="2C11F43D" w14:textId="13C43D4F" w:rsidR="00ED2812" w:rsidDel="00CD357F" w:rsidRDefault="00ED2812">
          <w:pPr>
            <w:autoSpaceDE w:val="0"/>
            <w:autoSpaceDN w:val="0"/>
            <w:ind w:hanging="640"/>
            <w:divId w:val="1667911"/>
            <w:rPr>
              <w:del w:id="1325" w:author="Samane Shahpouri" w:date="2024-07-07T11:24:00Z" w16du:dateUtc="2024-07-07T09:24:00Z"/>
              <w:rFonts w:eastAsia="Times New Roman"/>
            </w:rPr>
          </w:pPr>
          <w:del w:id="1326" w:author="Samane Shahpouri" w:date="2024-07-07T11:24:00Z" w16du:dateUtc="2024-07-07T09:24:00Z">
            <w:r w:rsidDel="00CD357F">
              <w:rPr>
                <w:rFonts w:eastAsia="Times New Roman"/>
              </w:rPr>
              <w:delText>21.</w:delText>
            </w:r>
            <w:r w:rsidDel="00CD357F">
              <w:rPr>
                <w:rFonts w:eastAsia="Times New Roman"/>
              </w:rPr>
              <w:tab/>
              <w:delText xml:space="preserve">Lindemann ME, Nensa F, Quick HH. Impact of improved attenuation correction on 18F-FDG PET/MR hybrid imaging of the heart. PLoS One. 2019;14(3). </w:delText>
            </w:r>
          </w:del>
        </w:p>
        <w:p w14:paraId="47D396AF" w14:textId="00FB327F" w:rsidR="00ED2812" w:rsidDel="00CD357F" w:rsidRDefault="00ED2812">
          <w:pPr>
            <w:autoSpaceDE w:val="0"/>
            <w:autoSpaceDN w:val="0"/>
            <w:ind w:hanging="640"/>
            <w:divId w:val="832650628"/>
            <w:rPr>
              <w:del w:id="1327" w:author="Samane Shahpouri" w:date="2024-07-07T11:24:00Z" w16du:dateUtc="2024-07-07T09:24:00Z"/>
              <w:rFonts w:eastAsia="Times New Roman"/>
            </w:rPr>
          </w:pPr>
          <w:del w:id="1328" w:author="Samane Shahpouri" w:date="2024-07-07T11:24:00Z" w16du:dateUtc="2024-07-07T09:24:00Z">
            <w:r w:rsidDel="00CD357F">
              <w:rPr>
                <w:rFonts w:eastAsia="Times New Roman"/>
              </w:rPr>
              <w:delText>22.</w:delText>
            </w:r>
            <w:r w:rsidDel="00CD357F">
              <w:rPr>
                <w:rFonts w:eastAsia="Times New Roman"/>
              </w:rPr>
              <w:tab/>
              <w:delText xml:space="preserve">McQuaid SJ, Hutton BF. Sources of attenuation-correction artefacts in cardiac PET/CT and SPECT/CT. Eur J Nucl Med Mol Imaging. 2008;35(6). </w:delText>
            </w:r>
          </w:del>
        </w:p>
        <w:p w14:paraId="1B489F34" w14:textId="488FD39A" w:rsidR="00ED2812" w:rsidRPr="00F42AA9" w:rsidDel="00CD357F" w:rsidRDefault="00ED2812">
          <w:pPr>
            <w:autoSpaceDE w:val="0"/>
            <w:autoSpaceDN w:val="0"/>
            <w:ind w:hanging="640"/>
            <w:divId w:val="2027629071"/>
            <w:rPr>
              <w:del w:id="1329" w:author="Samane Shahpouri" w:date="2024-07-07T11:24:00Z" w16du:dateUtc="2024-07-07T09:24:00Z"/>
              <w:rFonts w:eastAsia="Times New Roman"/>
              <w:lang w:val="de-CH"/>
            </w:rPr>
          </w:pPr>
          <w:del w:id="1330" w:author="Samane Shahpouri" w:date="2024-07-07T11:24:00Z" w16du:dateUtc="2024-07-07T09:24:00Z">
            <w:r w:rsidDel="00CD357F">
              <w:rPr>
                <w:rFonts w:eastAsia="Times New Roman"/>
              </w:rPr>
              <w:delText>23.</w:delText>
            </w:r>
            <w:r w:rsidDel="00CD357F">
              <w:rPr>
                <w:rFonts w:eastAsia="Times New Roman"/>
              </w:rPr>
              <w:tab/>
              <w:delText xml:space="preserve">Magota K, Numata N, Shinyama D, Katahata J, Munakata Y, Maniawski PJ, et al. Halo artifacts of indwelling urinary catheter by inaccurate scatter correction in 18F-FDG PET/CT imaging: incidence, mechanism, and solutions. </w:delText>
            </w:r>
            <w:r w:rsidRPr="00F42AA9" w:rsidDel="00CD357F">
              <w:rPr>
                <w:rFonts w:eastAsia="Times New Roman"/>
                <w:lang w:val="de-CH"/>
              </w:rPr>
              <w:delText xml:space="preserve">EJNMMI Phys. 2020;7(1). </w:delText>
            </w:r>
          </w:del>
        </w:p>
        <w:p w14:paraId="4C104962" w14:textId="5B1F61E3" w:rsidR="00ED2812" w:rsidDel="00CD357F" w:rsidRDefault="00ED2812">
          <w:pPr>
            <w:autoSpaceDE w:val="0"/>
            <w:autoSpaceDN w:val="0"/>
            <w:ind w:hanging="640"/>
            <w:divId w:val="730616717"/>
            <w:rPr>
              <w:del w:id="1331" w:author="Samane Shahpouri" w:date="2024-07-07T11:24:00Z" w16du:dateUtc="2024-07-07T09:24:00Z"/>
              <w:rFonts w:eastAsia="Times New Roman"/>
            </w:rPr>
          </w:pPr>
          <w:del w:id="1332" w:author="Samane Shahpouri" w:date="2024-07-07T11:24:00Z" w16du:dateUtc="2024-07-07T09:24:00Z">
            <w:r w:rsidRPr="00F42AA9" w:rsidDel="00CD357F">
              <w:rPr>
                <w:rFonts w:eastAsia="Times New Roman"/>
                <w:lang w:val="de-CH"/>
              </w:rPr>
              <w:delText>24.</w:delText>
            </w:r>
            <w:r w:rsidRPr="00F42AA9" w:rsidDel="00CD357F">
              <w:rPr>
                <w:rFonts w:eastAsia="Times New Roman"/>
                <w:lang w:val="de-CH"/>
              </w:rPr>
              <w:tab/>
              <w:delText xml:space="preserve">Heußer T, Mann P, Rank CM, Schäfer M, Dimitrakopoulou-Strauss A, Schlemmer HP, et al. </w:delText>
            </w:r>
            <w:r w:rsidDel="00CD357F">
              <w:rPr>
                <w:rFonts w:eastAsia="Times New Roman"/>
              </w:rPr>
              <w:delText xml:space="preserve">Investigation of the halo-artifact in 68Ga-PSMA-11-PET/MRI. PLoS One. 2017;12(8). </w:delText>
            </w:r>
          </w:del>
        </w:p>
        <w:p w14:paraId="27DC16FC" w14:textId="055630E2" w:rsidR="00ED2812" w:rsidDel="00CD357F" w:rsidRDefault="00ED2812">
          <w:pPr>
            <w:autoSpaceDE w:val="0"/>
            <w:autoSpaceDN w:val="0"/>
            <w:ind w:hanging="640"/>
            <w:divId w:val="1205482869"/>
            <w:rPr>
              <w:del w:id="1333" w:author="Samane Shahpouri" w:date="2024-07-07T11:24:00Z" w16du:dateUtc="2024-07-07T09:24:00Z"/>
              <w:rFonts w:eastAsia="Times New Roman"/>
            </w:rPr>
          </w:pPr>
          <w:del w:id="1334" w:author="Samane Shahpouri" w:date="2024-07-07T11:24:00Z" w16du:dateUtc="2024-07-07T09:24:00Z">
            <w:r w:rsidDel="00CD357F">
              <w:rPr>
                <w:rFonts w:eastAsia="Times New Roman"/>
              </w:rPr>
              <w:delText>25.</w:delText>
            </w:r>
            <w:r w:rsidDel="00CD357F">
              <w:rPr>
                <w:rFonts w:eastAsia="Times New Roman"/>
              </w:rPr>
              <w:tab/>
              <w:delText xml:space="preserve">Afshar-Oromieh A, Wolf M, Haberkorn U, Kachelrieß M, Gnirs R, Kopka K, et al. Effects of arm truncation on the appearance of the halo artifact in 68Ga-PSMA-11 (HBED-CC) PET/MRI. Eur J Nucl Med Mol Imaging. 2017;44(10). </w:delText>
            </w:r>
          </w:del>
        </w:p>
        <w:p w14:paraId="416A87FB" w14:textId="06000455" w:rsidR="00ED2812" w:rsidDel="00CD357F" w:rsidRDefault="00ED2812">
          <w:pPr>
            <w:autoSpaceDE w:val="0"/>
            <w:autoSpaceDN w:val="0"/>
            <w:ind w:hanging="640"/>
            <w:divId w:val="284964849"/>
            <w:rPr>
              <w:del w:id="1335" w:author="Samane Shahpouri" w:date="2024-07-07T11:24:00Z" w16du:dateUtc="2024-07-07T09:24:00Z"/>
              <w:rFonts w:eastAsia="Times New Roman"/>
            </w:rPr>
          </w:pPr>
          <w:del w:id="1336" w:author="Samane Shahpouri" w:date="2024-07-07T11:24:00Z" w16du:dateUtc="2024-07-07T09:24:00Z">
            <w:r w:rsidDel="00CD357F">
              <w:rPr>
                <w:rFonts w:eastAsia="Times New Roman"/>
              </w:rPr>
              <w:delText>26.</w:delText>
            </w:r>
            <w:r w:rsidDel="00CD357F">
              <w:rPr>
                <w:rFonts w:eastAsia="Times New Roman"/>
              </w:rPr>
              <w:tab/>
              <w:delText xml:space="preserve">Sarikaya I, Sarikaya A. PET/CT Image Artifacts Caused by the Arms. J Nucl Med Technol. 2021;49(1). </w:delText>
            </w:r>
          </w:del>
        </w:p>
        <w:p w14:paraId="2EEF7822" w14:textId="6C4BC71F" w:rsidR="00ED2812" w:rsidDel="00CD357F" w:rsidRDefault="00ED2812">
          <w:pPr>
            <w:autoSpaceDE w:val="0"/>
            <w:autoSpaceDN w:val="0"/>
            <w:ind w:hanging="640"/>
            <w:divId w:val="1145973262"/>
            <w:rPr>
              <w:del w:id="1337" w:author="Samane Shahpouri" w:date="2024-07-07T11:24:00Z" w16du:dateUtc="2024-07-07T09:24:00Z"/>
              <w:rFonts w:eastAsia="Times New Roman"/>
            </w:rPr>
          </w:pPr>
          <w:del w:id="1338" w:author="Samane Shahpouri" w:date="2024-07-07T11:24:00Z" w16du:dateUtc="2024-07-07T09:24:00Z">
            <w:r w:rsidDel="00CD357F">
              <w:rPr>
                <w:rFonts w:eastAsia="Times New Roman"/>
              </w:rPr>
              <w:delText>27.</w:delText>
            </w:r>
            <w:r w:rsidDel="00CD357F">
              <w:rPr>
                <w:rFonts w:eastAsia="Times New Roman"/>
              </w:rPr>
              <w:tab/>
              <w:delText xml:space="preserve">Lodge MA, Mhlanga JC, Cho SY, Wahl RL. Effect of patient arm motion in whole-body PET/CT. Journal of Nuclear Medicine. 2011;52(12). </w:delText>
            </w:r>
          </w:del>
        </w:p>
        <w:p w14:paraId="33E082EC" w14:textId="7D0629E0" w:rsidR="00ED2812" w:rsidDel="00CD357F" w:rsidRDefault="00ED2812">
          <w:pPr>
            <w:autoSpaceDE w:val="0"/>
            <w:autoSpaceDN w:val="0"/>
            <w:ind w:hanging="640"/>
            <w:divId w:val="1887912603"/>
            <w:rPr>
              <w:del w:id="1339" w:author="Samane Shahpouri" w:date="2024-07-07T11:24:00Z" w16du:dateUtc="2024-07-07T09:24:00Z"/>
              <w:rFonts w:eastAsia="Times New Roman"/>
            </w:rPr>
          </w:pPr>
          <w:del w:id="1340" w:author="Samane Shahpouri" w:date="2024-07-07T11:24:00Z" w16du:dateUtc="2024-07-07T09:24:00Z">
            <w:r w:rsidDel="00CD357F">
              <w:rPr>
                <w:rFonts w:eastAsia="Times New Roman"/>
              </w:rPr>
              <w:delText>28.</w:delText>
            </w:r>
            <w:r w:rsidDel="00CD357F">
              <w:rPr>
                <w:rFonts w:eastAsia="Times New Roman"/>
              </w:rPr>
              <w:tab/>
              <w:delText xml:space="preserve">Dinges J, Nekolla SG, Bundschuh RA. Motion artifacts in oncological and cardiac PET imaging. Vol. 8, PET Clinics. 2013. </w:delText>
            </w:r>
          </w:del>
        </w:p>
        <w:p w14:paraId="470B7804" w14:textId="2F339A2B" w:rsidR="00ED2812" w:rsidDel="00CD357F" w:rsidRDefault="00ED2812">
          <w:pPr>
            <w:autoSpaceDE w:val="0"/>
            <w:autoSpaceDN w:val="0"/>
            <w:ind w:hanging="640"/>
            <w:divId w:val="1590624368"/>
            <w:rPr>
              <w:del w:id="1341" w:author="Samane Shahpouri" w:date="2024-07-07T11:24:00Z" w16du:dateUtc="2024-07-07T09:24:00Z"/>
              <w:rFonts w:eastAsia="Times New Roman"/>
            </w:rPr>
          </w:pPr>
          <w:del w:id="1342" w:author="Samane Shahpouri" w:date="2024-07-07T11:24:00Z" w16du:dateUtc="2024-07-07T09:24:00Z">
            <w:r w:rsidDel="00CD357F">
              <w:rPr>
                <w:rFonts w:eastAsia="Times New Roman"/>
              </w:rPr>
              <w:delText>29.</w:delText>
            </w:r>
            <w:r w:rsidDel="00CD357F">
              <w:rPr>
                <w:rFonts w:eastAsia="Times New Roman"/>
              </w:rPr>
              <w:tab/>
              <w:delText xml:space="preserve">Presotto L. The long fight against motion artifacts in cardiac PET. Vol. 29, Journal of Nuclear Cardiology. 2022. </w:delText>
            </w:r>
          </w:del>
        </w:p>
        <w:p w14:paraId="1E081AF4" w14:textId="5D02A354" w:rsidR="00ED2812" w:rsidDel="00CD357F" w:rsidRDefault="00ED2812">
          <w:pPr>
            <w:autoSpaceDE w:val="0"/>
            <w:autoSpaceDN w:val="0"/>
            <w:ind w:hanging="640"/>
            <w:divId w:val="1453279369"/>
            <w:rPr>
              <w:del w:id="1343" w:author="Samane Shahpouri" w:date="2024-07-07T11:24:00Z" w16du:dateUtc="2024-07-07T09:24:00Z"/>
              <w:rFonts w:eastAsia="Times New Roman"/>
            </w:rPr>
          </w:pPr>
          <w:del w:id="1344" w:author="Samane Shahpouri" w:date="2024-07-07T11:24:00Z" w16du:dateUtc="2024-07-07T09:24:00Z">
            <w:r w:rsidDel="00CD357F">
              <w:rPr>
                <w:rFonts w:eastAsia="Times New Roman"/>
              </w:rPr>
              <w:delText>30.</w:delText>
            </w:r>
            <w:r w:rsidDel="00CD357F">
              <w:rPr>
                <w:rFonts w:eastAsia="Times New Roman"/>
              </w:rPr>
              <w:tab/>
              <w:delText xml:space="preserve">Piccinelli M, Votaw JR, Garcia E V. Motion Correction and Its Impact on Absolute Myocardial Blood Flow Measures with PET. Vol. 20, Current Cardiology Reports. 2018. </w:delText>
            </w:r>
          </w:del>
        </w:p>
        <w:p w14:paraId="37FED2E4" w14:textId="5529A8A3" w:rsidR="00ED2812" w:rsidDel="00CD357F" w:rsidRDefault="00ED2812">
          <w:pPr>
            <w:autoSpaceDE w:val="0"/>
            <w:autoSpaceDN w:val="0"/>
            <w:ind w:hanging="640"/>
            <w:divId w:val="1267881464"/>
            <w:rPr>
              <w:del w:id="1345" w:author="Samane Shahpouri" w:date="2024-07-07T11:24:00Z" w16du:dateUtc="2024-07-07T09:24:00Z"/>
              <w:rFonts w:eastAsia="Times New Roman"/>
            </w:rPr>
          </w:pPr>
          <w:del w:id="1346" w:author="Samane Shahpouri" w:date="2024-07-07T11:24:00Z" w16du:dateUtc="2024-07-07T09:24:00Z">
            <w:r w:rsidDel="00CD357F">
              <w:rPr>
                <w:rFonts w:eastAsia="Times New Roman"/>
              </w:rPr>
              <w:delText>31.</w:delText>
            </w:r>
            <w:r w:rsidDel="00CD357F">
              <w:rPr>
                <w:rFonts w:eastAsia="Times New Roman"/>
              </w:rPr>
              <w:tab/>
              <w:delText xml:space="preserve">Chun SY, Kim KY, Lee JS, Fessier JA. Joint estimation of activity distribution and attenuation map for TOF-PET using alternating direction method of multiplier. In: Proceedings - International Symposium on Biomedical Imaging. 2016. </w:delText>
            </w:r>
          </w:del>
        </w:p>
        <w:p w14:paraId="45ED3CE9" w14:textId="782E0EC1" w:rsidR="00ED2812" w:rsidDel="00CD357F" w:rsidRDefault="00ED2812">
          <w:pPr>
            <w:autoSpaceDE w:val="0"/>
            <w:autoSpaceDN w:val="0"/>
            <w:ind w:hanging="640"/>
            <w:divId w:val="1302810790"/>
            <w:rPr>
              <w:del w:id="1347" w:author="Samane Shahpouri" w:date="2024-07-07T11:24:00Z" w16du:dateUtc="2024-07-07T09:24:00Z"/>
              <w:rFonts w:eastAsia="Times New Roman"/>
            </w:rPr>
          </w:pPr>
          <w:del w:id="1348" w:author="Samane Shahpouri" w:date="2024-07-07T11:24:00Z" w16du:dateUtc="2024-07-07T09:24:00Z">
            <w:r w:rsidDel="00CD357F">
              <w:rPr>
                <w:rFonts w:eastAsia="Times New Roman"/>
              </w:rPr>
              <w:delText>32.</w:delText>
            </w:r>
            <w:r w:rsidDel="00CD357F">
              <w:rPr>
                <w:rFonts w:eastAsia="Times New Roman"/>
              </w:rPr>
              <w:tab/>
              <w:delText xml:space="preserve">Mehranian A, Arabi H, Zaidi H. Vision 20/20: Magnetic resonance imaging-guided attenuation correction in PET/MRI: Challenges, solutions, and opportunities. Med Phys. 2016;43(3). </w:delText>
            </w:r>
          </w:del>
        </w:p>
        <w:p w14:paraId="39468672" w14:textId="7E230E77" w:rsidR="00ED2812" w:rsidDel="00CD357F" w:rsidRDefault="00ED2812">
          <w:pPr>
            <w:autoSpaceDE w:val="0"/>
            <w:autoSpaceDN w:val="0"/>
            <w:ind w:hanging="640"/>
            <w:divId w:val="586886069"/>
            <w:rPr>
              <w:del w:id="1349" w:author="Samane Shahpouri" w:date="2024-07-07T11:24:00Z" w16du:dateUtc="2024-07-07T09:24:00Z"/>
              <w:rFonts w:eastAsia="Times New Roman"/>
            </w:rPr>
          </w:pPr>
          <w:del w:id="1350" w:author="Samane Shahpouri" w:date="2024-07-07T11:24:00Z" w16du:dateUtc="2024-07-07T09:24:00Z">
            <w:r w:rsidDel="00CD357F">
              <w:rPr>
                <w:rFonts w:eastAsia="Times New Roman"/>
              </w:rPr>
              <w:delText>33.</w:delText>
            </w:r>
            <w:r w:rsidDel="00CD357F">
              <w:rPr>
                <w:rFonts w:eastAsia="Times New Roman"/>
              </w:rPr>
              <w:tab/>
              <w:delText xml:space="preserve">Li S, Wang G. Modified kernel MLAA using autoencoder for PET-enabled dual-energy CT. Philosophical Transactions of the Royal Society A: Mathematical, Physical and Engineering Sciences. 2021;379(2204). </w:delText>
            </w:r>
          </w:del>
        </w:p>
        <w:p w14:paraId="61A0880C" w14:textId="4E6E82BB" w:rsidR="00ED2812" w:rsidDel="00CD357F" w:rsidRDefault="00ED2812">
          <w:pPr>
            <w:autoSpaceDE w:val="0"/>
            <w:autoSpaceDN w:val="0"/>
            <w:ind w:hanging="640"/>
            <w:divId w:val="174348876"/>
            <w:rPr>
              <w:del w:id="1351" w:author="Samane Shahpouri" w:date="2024-07-07T11:24:00Z" w16du:dateUtc="2024-07-07T09:24:00Z"/>
              <w:rFonts w:eastAsia="Times New Roman"/>
            </w:rPr>
          </w:pPr>
          <w:del w:id="1352" w:author="Samane Shahpouri" w:date="2024-07-07T11:24:00Z" w16du:dateUtc="2024-07-07T09:24:00Z">
            <w:r w:rsidDel="00CD357F">
              <w:rPr>
                <w:rFonts w:eastAsia="Times New Roman"/>
              </w:rPr>
              <w:delText>34.</w:delText>
            </w:r>
            <w:r w:rsidDel="00CD357F">
              <w:rPr>
                <w:rFonts w:eastAsia="Times New Roman"/>
              </w:rPr>
              <w:tab/>
              <w:delText xml:space="preserve">Akbarzadeh A, Ay MR, Ahmadian A, Riahi Alam N, Zaidi H. MRI-guided attenuation correction in whole-body PET/MR: Assessment of the effect of bone attenuation. Ann Nucl Med. 2013;27(2). </w:delText>
            </w:r>
          </w:del>
        </w:p>
        <w:p w14:paraId="66901CE2" w14:textId="35E3AFAF" w:rsidR="00ED2812" w:rsidDel="00CD357F" w:rsidRDefault="00ED2812">
          <w:pPr>
            <w:autoSpaceDE w:val="0"/>
            <w:autoSpaceDN w:val="0"/>
            <w:ind w:hanging="640"/>
            <w:divId w:val="1259483666"/>
            <w:rPr>
              <w:del w:id="1353" w:author="Samane Shahpouri" w:date="2024-07-07T11:24:00Z" w16du:dateUtc="2024-07-07T09:24:00Z"/>
              <w:rFonts w:eastAsia="Times New Roman"/>
            </w:rPr>
          </w:pPr>
          <w:del w:id="1354" w:author="Samane Shahpouri" w:date="2024-07-07T11:24:00Z" w16du:dateUtc="2024-07-07T09:24:00Z">
            <w:r w:rsidDel="00CD357F">
              <w:rPr>
                <w:rFonts w:eastAsia="Times New Roman"/>
              </w:rPr>
              <w:delText>35.</w:delText>
            </w:r>
            <w:r w:rsidDel="00CD357F">
              <w:rPr>
                <w:rFonts w:eastAsia="Times New Roman"/>
              </w:rPr>
              <w:tab/>
              <w:delText xml:space="preserve">Carney JPJ, Townsend DW, Rappoport V, Bendriem B. Method for transforming CT images for attenuation correction in PET/CT imaging. Med Phys. 2006;33(4). </w:delText>
            </w:r>
          </w:del>
        </w:p>
        <w:p w14:paraId="41B0F2DA" w14:textId="3E010EAE" w:rsidR="00ED2812" w:rsidDel="00CD357F" w:rsidRDefault="00ED2812">
          <w:pPr>
            <w:autoSpaceDE w:val="0"/>
            <w:autoSpaceDN w:val="0"/>
            <w:ind w:hanging="640"/>
            <w:divId w:val="788284213"/>
            <w:rPr>
              <w:del w:id="1355" w:author="Samane Shahpouri" w:date="2024-07-07T11:24:00Z" w16du:dateUtc="2024-07-07T09:24:00Z"/>
              <w:rFonts w:eastAsia="Times New Roman"/>
            </w:rPr>
          </w:pPr>
          <w:del w:id="1356" w:author="Samane Shahpouri" w:date="2024-07-07T11:24:00Z" w16du:dateUtc="2024-07-07T09:24:00Z">
            <w:r w:rsidDel="00CD357F">
              <w:rPr>
                <w:rFonts w:eastAsia="Times New Roman"/>
              </w:rPr>
              <w:delText>36.</w:delText>
            </w:r>
            <w:r w:rsidDel="00CD357F">
              <w:rPr>
                <w:rFonts w:eastAsia="Times New Roman"/>
              </w:rPr>
              <w:tab/>
              <w:delText xml:space="preserve">Kinahan PE, Townsend DW, Beyer T, Sashin D. Attenuation correction for a combined 3D PET/CT scanner. Med Phys. 1998;25(10). </w:delText>
            </w:r>
          </w:del>
        </w:p>
        <w:p w14:paraId="3C616C7D" w14:textId="2579F331" w:rsidR="00ED2812" w:rsidDel="00CD357F" w:rsidRDefault="00ED2812">
          <w:pPr>
            <w:autoSpaceDE w:val="0"/>
            <w:autoSpaceDN w:val="0"/>
            <w:ind w:hanging="640"/>
            <w:divId w:val="525406183"/>
            <w:rPr>
              <w:del w:id="1357" w:author="Samane Shahpouri" w:date="2024-07-07T11:24:00Z" w16du:dateUtc="2024-07-07T09:24:00Z"/>
              <w:rFonts w:eastAsia="Times New Roman"/>
            </w:rPr>
          </w:pPr>
          <w:del w:id="1358" w:author="Samane Shahpouri" w:date="2024-07-07T11:24:00Z" w16du:dateUtc="2024-07-07T09:24:00Z">
            <w:r w:rsidDel="00CD357F">
              <w:rPr>
                <w:rFonts w:eastAsia="Times New Roman"/>
              </w:rPr>
              <w:delText>37.</w:delText>
            </w:r>
            <w:r w:rsidDel="00CD357F">
              <w:rPr>
                <w:rFonts w:eastAsia="Times New Roman"/>
              </w:rPr>
              <w:tab/>
              <w:delText xml:space="preserve">Alessio AM, Kohlmyer S, Branch K, Chen G, Caldwell J, Kinahan P. Cine CT for attenuation correction in cardiac PET/CT. Journal of Nuclear Medicine. 2007;48(5). </w:delText>
            </w:r>
          </w:del>
        </w:p>
        <w:p w14:paraId="008BC258" w14:textId="317DCD8C" w:rsidR="00ED2812" w:rsidDel="00CD357F" w:rsidRDefault="00ED2812">
          <w:pPr>
            <w:autoSpaceDE w:val="0"/>
            <w:autoSpaceDN w:val="0"/>
            <w:ind w:hanging="640"/>
            <w:divId w:val="1506939044"/>
            <w:rPr>
              <w:del w:id="1359" w:author="Samane Shahpouri" w:date="2024-07-07T11:24:00Z" w16du:dateUtc="2024-07-07T09:24:00Z"/>
              <w:rFonts w:eastAsia="Times New Roman"/>
            </w:rPr>
          </w:pPr>
          <w:del w:id="1360" w:author="Samane Shahpouri" w:date="2024-07-07T11:24:00Z" w16du:dateUtc="2024-07-07T09:24:00Z">
            <w:r w:rsidDel="00CD357F">
              <w:rPr>
                <w:rFonts w:eastAsia="Times New Roman"/>
              </w:rPr>
              <w:delText>38.</w:delText>
            </w:r>
            <w:r w:rsidDel="00CD357F">
              <w:rPr>
                <w:rFonts w:eastAsia="Times New Roman"/>
              </w:rPr>
              <w:tab/>
              <w:delText xml:space="preserve">Alberts I, Hünermund JN, Prenosil G, Mingels C, Bohn KP, Viscione M, et al. Clinical performance of long axial field of view PET/CT: a head-to-head intra-individual comparison of the Biograph Vision Quadra with the Biograph Vision PET/CT. Eur J Nucl Med Mol Imaging. 2021;48(8). </w:delText>
            </w:r>
          </w:del>
        </w:p>
        <w:p w14:paraId="0CAB4FA9" w14:textId="284B3D42" w:rsidR="00ED2812" w:rsidDel="00CD357F" w:rsidRDefault="00ED2812">
          <w:pPr>
            <w:autoSpaceDE w:val="0"/>
            <w:autoSpaceDN w:val="0"/>
            <w:ind w:hanging="640"/>
            <w:divId w:val="431971982"/>
            <w:rPr>
              <w:del w:id="1361" w:author="Samane Shahpouri" w:date="2024-07-07T11:24:00Z" w16du:dateUtc="2024-07-07T09:24:00Z"/>
              <w:rFonts w:eastAsia="Times New Roman"/>
            </w:rPr>
          </w:pPr>
          <w:del w:id="1362" w:author="Samane Shahpouri" w:date="2024-07-07T11:24:00Z" w16du:dateUtc="2024-07-07T09:24:00Z">
            <w:r w:rsidDel="00CD357F">
              <w:rPr>
                <w:rFonts w:eastAsia="Times New Roman"/>
              </w:rPr>
              <w:delText>39.</w:delText>
            </w:r>
            <w:r w:rsidDel="00CD357F">
              <w:rPr>
                <w:rFonts w:eastAsia="Times New Roman"/>
              </w:rPr>
              <w:tab/>
              <w:delText xml:space="preserve">Guo R, Xue S, Hu J, Sari H, Mingels C, Zeimpekis K, et al. Using domain knowledge for robust and generalizable deep learning-based CT-free PET attenuation and scatter correction. Nat Commun. 2022 Dec 1;13(1). </w:delText>
            </w:r>
          </w:del>
        </w:p>
        <w:p w14:paraId="231BC7E3" w14:textId="7FFE269E" w:rsidR="00ED2812" w:rsidDel="00CD357F" w:rsidRDefault="00ED2812">
          <w:pPr>
            <w:autoSpaceDE w:val="0"/>
            <w:autoSpaceDN w:val="0"/>
            <w:ind w:hanging="640"/>
            <w:divId w:val="101649844"/>
            <w:rPr>
              <w:del w:id="1363" w:author="Samane Shahpouri" w:date="2024-07-07T11:24:00Z" w16du:dateUtc="2024-07-07T09:24:00Z"/>
              <w:rFonts w:eastAsia="Times New Roman"/>
            </w:rPr>
          </w:pPr>
          <w:del w:id="1364" w:author="Samane Shahpouri" w:date="2024-07-07T11:24:00Z" w16du:dateUtc="2024-07-07T09:24:00Z">
            <w:r w:rsidDel="00CD357F">
              <w:rPr>
                <w:rFonts w:eastAsia="Times New Roman"/>
              </w:rPr>
              <w:delText>40.</w:delText>
            </w:r>
            <w:r w:rsidDel="00CD357F">
              <w:rPr>
                <w:rFonts w:eastAsia="Times New Roman"/>
              </w:rPr>
              <w:tab/>
              <w:delText xml:space="preserve">Yang J, Sohn JH, Behr SC, Gullberg GT, Seo Y. Ct-less direct correction of attenuation and scatter in the image space using deep learning for whole-body fdg pet: Potential benefits and pitfalls. Radiol Artif Intell. 2021 Mar 1;3(2). </w:delText>
            </w:r>
          </w:del>
        </w:p>
        <w:p w14:paraId="7BD004FF" w14:textId="63EC929F" w:rsidR="00ED2812" w:rsidDel="00CD357F" w:rsidRDefault="00ED2812">
          <w:pPr>
            <w:autoSpaceDE w:val="0"/>
            <w:autoSpaceDN w:val="0"/>
            <w:ind w:hanging="640"/>
            <w:divId w:val="2127655261"/>
            <w:rPr>
              <w:del w:id="1365" w:author="Samane Shahpouri" w:date="2024-07-07T11:24:00Z" w16du:dateUtc="2024-07-07T09:24:00Z"/>
              <w:rFonts w:eastAsia="Times New Roman"/>
            </w:rPr>
          </w:pPr>
          <w:del w:id="1366" w:author="Samane Shahpouri" w:date="2024-07-07T11:24:00Z" w16du:dateUtc="2024-07-07T09:24:00Z">
            <w:r w:rsidDel="00CD357F">
              <w:rPr>
                <w:rFonts w:eastAsia="Times New Roman"/>
              </w:rPr>
              <w:delText>41.</w:delText>
            </w:r>
            <w:r w:rsidDel="00CD357F">
              <w:rPr>
                <w:rFonts w:eastAsia="Times New Roman"/>
              </w:rPr>
              <w:tab/>
              <w:delText xml:space="preserve">Shiri I, Ghafarian P, Geramifar P, Leung KHY, Ghelichoghli M, Oveisi M, et al. Direct attenuation correction of brain PET images using only emission data via a deep convolutional encoder-decoder (Deep-DAC). Eur Radiol. 2019 Dec 1;29(12):6867–79. </w:delText>
            </w:r>
          </w:del>
        </w:p>
        <w:p w14:paraId="765CB5AA" w14:textId="764562BD" w:rsidR="00ED2812" w:rsidDel="00CD357F" w:rsidRDefault="00ED2812">
          <w:pPr>
            <w:autoSpaceDE w:val="0"/>
            <w:autoSpaceDN w:val="0"/>
            <w:ind w:hanging="640"/>
            <w:divId w:val="1934776871"/>
            <w:rPr>
              <w:del w:id="1367" w:author="Samane Shahpouri" w:date="2024-07-07T11:24:00Z" w16du:dateUtc="2024-07-07T09:24:00Z"/>
              <w:rFonts w:eastAsia="Times New Roman"/>
            </w:rPr>
          </w:pPr>
          <w:del w:id="1368" w:author="Samane Shahpouri" w:date="2024-07-07T11:24:00Z" w16du:dateUtc="2024-07-07T09:24:00Z">
            <w:r w:rsidDel="00CD357F">
              <w:rPr>
                <w:rFonts w:eastAsia="Times New Roman"/>
              </w:rPr>
              <w:delText>42.</w:delText>
            </w:r>
            <w:r w:rsidDel="00CD357F">
              <w:rPr>
                <w:rFonts w:eastAsia="Times New Roman"/>
              </w:rPr>
              <w:tab/>
              <w:delText xml:space="preserve">Lee JS. A Review of Deep-Learning-Based Approaches for Attenuation Correction in Positron Emission Tomography. Vol. 5, IEEE Transactions on Radiation and Plasma Medical Sciences. 2021. </w:delText>
            </w:r>
          </w:del>
        </w:p>
        <w:p w14:paraId="5DB22920" w14:textId="50308072" w:rsidR="00ED2812" w:rsidDel="00CD357F" w:rsidRDefault="00ED2812">
          <w:pPr>
            <w:autoSpaceDE w:val="0"/>
            <w:autoSpaceDN w:val="0"/>
            <w:ind w:hanging="640"/>
            <w:divId w:val="1826046018"/>
            <w:rPr>
              <w:del w:id="1369" w:author="Samane Shahpouri" w:date="2024-07-07T11:24:00Z" w16du:dateUtc="2024-07-07T09:24:00Z"/>
              <w:rFonts w:eastAsia="Times New Roman"/>
            </w:rPr>
          </w:pPr>
          <w:del w:id="1370" w:author="Samane Shahpouri" w:date="2024-07-07T11:24:00Z" w16du:dateUtc="2024-07-07T09:24:00Z">
            <w:r w:rsidDel="00CD357F">
              <w:rPr>
                <w:rFonts w:eastAsia="Times New Roman"/>
              </w:rPr>
              <w:delText>43.</w:delText>
            </w:r>
            <w:r w:rsidDel="00CD357F">
              <w:rPr>
                <w:rFonts w:eastAsia="Times New Roman"/>
              </w:rPr>
              <w:tab/>
              <w:delText xml:space="preserve">Qian H, Rui X, Ahn S. Deep Learning Models for PET Scatter Estimations. In: 2017 IEEE Nuclear Science Symposium and Medical Imaging Conference (NSS/MIC). 2017. p. 1–5. </w:delText>
            </w:r>
          </w:del>
        </w:p>
        <w:p w14:paraId="16E09FE5" w14:textId="4BA67A0A" w:rsidR="00ED2812" w:rsidDel="00CD357F" w:rsidRDefault="00ED2812">
          <w:pPr>
            <w:autoSpaceDE w:val="0"/>
            <w:autoSpaceDN w:val="0"/>
            <w:ind w:hanging="640"/>
            <w:divId w:val="1217618412"/>
            <w:rPr>
              <w:del w:id="1371" w:author="Samane Shahpouri" w:date="2024-07-07T11:24:00Z" w16du:dateUtc="2024-07-07T09:24:00Z"/>
              <w:rFonts w:eastAsia="Times New Roman"/>
            </w:rPr>
          </w:pPr>
          <w:del w:id="1372" w:author="Samane Shahpouri" w:date="2024-07-07T11:24:00Z" w16du:dateUtc="2024-07-07T09:24:00Z">
            <w:r w:rsidRPr="00F42AA9" w:rsidDel="00CD357F">
              <w:rPr>
                <w:rFonts w:eastAsia="Times New Roman"/>
                <w:lang w:val="de-CH"/>
              </w:rPr>
              <w:delText>44.</w:delText>
            </w:r>
            <w:r w:rsidRPr="00F42AA9" w:rsidDel="00CD357F">
              <w:rPr>
                <w:rFonts w:eastAsia="Times New Roman"/>
                <w:lang w:val="de-CH"/>
              </w:rPr>
              <w:tab/>
              <w:delText xml:space="preserve">Liu F, Jang H, Kijowski R, Zhao G, Bradshaw T, McMillan AB. </w:delText>
            </w:r>
            <w:r w:rsidDel="00CD357F">
              <w:rPr>
                <w:rFonts w:eastAsia="Times New Roman"/>
              </w:rPr>
              <w:delText xml:space="preserve">A deep learning approach for18 f-fdg pet attenuation correction. EJNMMI Phys. 2018;5(1). </w:delText>
            </w:r>
          </w:del>
        </w:p>
        <w:p w14:paraId="4262E3EA" w14:textId="646CF177" w:rsidR="00ED2812" w:rsidDel="00CD357F" w:rsidRDefault="00ED2812">
          <w:pPr>
            <w:autoSpaceDE w:val="0"/>
            <w:autoSpaceDN w:val="0"/>
            <w:ind w:hanging="640"/>
            <w:divId w:val="1617717455"/>
            <w:rPr>
              <w:del w:id="1373" w:author="Samane Shahpouri" w:date="2024-07-07T11:24:00Z" w16du:dateUtc="2024-07-07T09:24:00Z"/>
              <w:rFonts w:eastAsia="Times New Roman"/>
            </w:rPr>
          </w:pPr>
          <w:del w:id="1374" w:author="Samane Shahpouri" w:date="2024-07-07T11:24:00Z" w16du:dateUtc="2024-07-07T09:24:00Z">
            <w:r w:rsidDel="00CD357F">
              <w:rPr>
                <w:rFonts w:eastAsia="Times New Roman"/>
              </w:rPr>
              <w:delText>45.</w:delText>
            </w:r>
            <w:r w:rsidDel="00CD357F">
              <w:rPr>
                <w:rFonts w:eastAsia="Times New Roman"/>
              </w:rPr>
              <w:tab/>
              <w:delText xml:space="preserve">Wu X, Sahoo D, Hoi SCH. Recent advances in deep learning for object detection. Neurocomputing. 2020;396. </w:delText>
            </w:r>
          </w:del>
        </w:p>
        <w:p w14:paraId="66CE6C09" w14:textId="33098DCE" w:rsidR="00ED2812" w:rsidDel="00CD357F" w:rsidRDefault="00ED2812">
          <w:pPr>
            <w:autoSpaceDE w:val="0"/>
            <w:autoSpaceDN w:val="0"/>
            <w:ind w:hanging="640"/>
            <w:divId w:val="1185368850"/>
            <w:rPr>
              <w:del w:id="1375" w:author="Samane Shahpouri" w:date="2024-07-07T11:24:00Z" w16du:dateUtc="2024-07-07T09:24:00Z"/>
              <w:rFonts w:eastAsia="Times New Roman"/>
            </w:rPr>
          </w:pPr>
          <w:del w:id="1376" w:author="Samane Shahpouri" w:date="2024-07-07T11:24:00Z" w16du:dateUtc="2024-07-07T09:24:00Z">
            <w:r w:rsidDel="00CD357F">
              <w:rPr>
                <w:rFonts w:eastAsia="Times New Roman"/>
              </w:rPr>
              <w:delText>46.</w:delText>
            </w:r>
            <w:r w:rsidDel="00CD357F">
              <w:rPr>
                <w:rFonts w:eastAsia="Times New Roman"/>
              </w:rPr>
              <w:tab/>
              <w:delText xml:space="preserve">Zhao ZQ, Zheng P, Xu ST, Wu X. Object Detection with Deep Learning: A Review. Vol. 30, IEEE Transactions on Neural Networks and Learning Systems. 2019. </w:delText>
            </w:r>
          </w:del>
        </w:p>
        <w:p w14:paraId="181381EB" w14:textId="48D1D874" w:rsidR="00ED2812" w:rsidDel="00CD357F" w:rsidRDefault="00ED2812">
          <w:pPr>
            <w:autoSpaceDE w:val="0"/>
            <w:autoSpaceDN w:val="0"/>
            <w:ind w:hanging="640"/>
            <w:divId w:val="307831375"/>
            <w:rPr>
              <w:del w:id="1377" w:author="Samane Shahpouri" w:date="2024-07-07T11:24:00Z" w16du:dateUtc="2024-07-07T09:24:00Z"/>
              <w:rFonts w:eastAsia="Times New Roman"/>
            </w:rPr>
          </w:pPr>
          <w:del w:id="1378" w:author="Samane Shahpouri" w:date="2024-07-07T11:24:00Z" w16du:dateUtc="2024-07-07T09:24:00Z">
            <w:r w:rsidDel="00CD357F">
              <w:rPr>
                <w:rFonts w:eastAsia="Times New Roman"/>
              </w:rPr>
              <w:delText>47.</w:delText>
            </w:r>
            <w:r w:rsidDel="00CD357F">
              <w:rPr>
                <w:rFonts w:eastAsia="Times New Roman"/>
              </w:rPr>
              <w:tab/>
              <w:delText xml:space="preserve">Ma X, Wu J, Xue S, Yang J, Zhou C, Sheng QZ, et al. A Comprehensive Survey on Graph Anomaly Detection With Deep Learning. IEEE Trans Knowl Data Eng. 2023;35(12). </w:delText>
            </w:r>
          </w:del>
        </w:p>
        <w:p w14:paraId="3F6BD662" w14:textId="319DC7B4" w:rsidR="00ED2812" w:rsidDel="00CD357F" w:rsidRDefault="00ED2812">
          <w:pPr>
            <w:autoSpaceDE w:val="0"/>
            <w:autoSpaceDN w:val="0"/>
            <w:ind w:hanging="640"/>
            <w:divId w:val="213322320"/>
            <w:rPr>
              <w:del w:id="1379" w:author="Samane Shahpouri" w:date="2024-07-07T11:24:00Z" w16du:dateUtc="2024-07-07T09:24:00Z"/>
              <w:rFonts w:eastAsia="Times New Roman"/>
            </w:rPr>
          </w:pPr>
          <w:del w:id="1380" w:author="Samane Shahpouri" w:date="2024-07-07T11:24:00Z" w16du:dateUtc="2024-07-07T09:24:00Z">
            <w:r w:rsidDel="00CD357F">
              <w:rPr>
                <w:rFonts w:eastAsia="Times New Roman"/>
              </w:rPr>
              <w:delText>48.</w:delText>
            </w:r>
            <w:r w:rsidDel="00CD357F">
              <w:rPr>
                <w:rFonts w:eastAsia="Times New Roman"/>
              </w:rPr>
              <w:tab/>
              <w:delText xml:space="preserve">McLeavy CM, Chunara MH, Gravell RJ, Rauf A, Cushnie A, Staley Talbot C, et al. The future of CT: deep learning reconstruction. Vol. 76, Clinical Radiology. 2021. </w:delText>
            </w:r>
          </w:del>
        </w:p>
        <w:p w14:paraId="270C486B" w14:textId="4A979B85" w:rsidR="00ED2812" w:rsidDel="00CD357F" w:rsidRDefault="00ED2812">
          <w:pPr>
            <w:autoSpaceDE w:val="0"/>
            <w:autoSpaceDN w:val="0"/>
            <w:ind w:hanging="640"/>
            <w:divId w:val="1144197441"/>
            <w:rPr>
              <w:del w:id="1381" w:author="Samane Shahpouri" w:date="2024-07-07T11:24:00Z" w16du:dateUtc="2024-07-07T09:24:00Z"/>
              <w:rFonts w:eastAsia="Times New Roman"/>
            </w:rPr>
          </w:pPr>
          <w:del w:id="1382" w:author="Samane Shahpouri" w:date="2024-07-07T11:24:00Z" w16du:dateUtc="2024-07-07T09:24:00Z">
            <w:r w:rsidDel="00CD357F">
              <w:rPr>
                <w:rFonts w:eastAsia="Times New Roman"/>
              </w:rPr>
              <w:delText>49.</w:delText>
            </w:r>
            <w:r w:rsidDel="00CD357F">
              <w:rPr>
                <w:rFonts w:eastAsia="Times New Roman"/>
              </w:rPr>
              <w:tab/>
              <w:delText xml:space="preserve">Ahishakiye E, Van Gijzen MB, Tumwiine J, Wario R, Obungoloch J. A survey on deep learning in medical image reconstruction. Vol. 1, Intelligent Medicine. 2021. </w:delText>
            </w:r>
          </w:del>
        </w:p>
        <w:p w14:paraId="1D42EA0B" w14:textId="78DDD749" w:rsidR="00ED2812" w:rsidDel="00CD357F" w:rsidRDefault="00ED2812">
          <w:pPr>
            <w:autoSpaceDE w:val="0"/>
            <w:autoSpaceDN w:val="0"/>
            <w:ind w:hanging="640"/>
            <w:divId w:val="1126696879"/>
            <w:rPr>
              <w:del w:id="1383" w:author="Samane Shahpouri" w:date="2024-07-07T11:24:00Z" w16du:dateUtc="2024-07-07T09:24:00Z"/>
              <w:rFonts w:eastAsia="Times New Roman"/>
            </w:rPr>
          </w:pPr>
          <w:del w:id="1384" w:author="Samane Shahpouri" w:date="2024-07-07T11:24:00Z" w16du:dateUtc="2024-07-07T09:24:00Z">
            <w:r w:rsidDel="00CD357F">
              <w:rPr>
                <w:rFonts w:eastAsia="Times New Roman"/>
              </w:rPr>
              <w:delText>50.</w:delText>
            </w:r>
            <w:r w:rsidDel="00CD357F">
              <w:rPr>
                <w:rFonts w:eastAsia="Times New Roman"/>
              </w:rPr>
              <w:tab/>
              <w:delText xml:space="preserve">Kim SH, Choi YH, Lee JS, Lee SB, Cho YJ, Lee SH, et al. Deep learning reconstruction in pediatric brain MRI: comparison of image quality with conventional T2-weighted MRI. Neuroradiology. 2023;65(1). </w:delText>
            </w:r>
          </w:del>
        </w:p>
        <w:p w14:paraId="2B19722D" w14:textId="14332EAF" w:rsidR="00ED2812" w:rsidDel="00CD357F" w:rsidRDefault="00ED2812">
          <w:pPr>
            <w:autoSpaceDE w:val="0"/>
            <w:autoSpaceDN w:val="0"/>
            <w:ind w:hanging="640"/>
            <w:divId w:val="1565986212"/>
            <w:rPr>
              <w:del w:id="1385" w:author="Samane Shahpouri" w:date="2024-07-07T11:24:00Z" w16du:dateUtc="2024-07-07T09:24:00Z"/>
              <w:rFonts w:eastAsia="Times New Roman"/>
            </w:rPr>
          </w:pPr>
          <w:del w:id="1386" w:author="Samane Shahpouri" w:date="2024-07-07T11:24:00Z" w16du:dateUtc="2024-07-07T09:24:00Z">
            <w:r w:rsidDel="00CD357F">
              <w:rPr>
                <w:rFonts w:eastAsia="Times New Roman"/>
              </w:rPr>
              <w:delText>51.</w:delText>
            </w:r>
            <w:r w:rsidDel="00CD357F">
              <w:rPr>
                <w:rFonts w:eastAsia="Times New Roman"/>
              </w:rPr>
              <w:tab/>
              <w:delText xml:space="preserve">Jebur RS, Zabil MHBM, Hammood DA, Cheng LK. A comprehensive review of image denoising in deep learning. Multimed Tools Appl. 2023; </w:delText>
            </w:r>
          </w:del>
        </w:p>
        <w:p w14:paraId="0A3DFB72" w14:textId="3A6E4E64" w:rsidR="00ED2812" w:rsidDel="00CD357F" w:rsidRDefault="00ED2812">
          <w:pPr>
            <w:autoSpaceDE w:val="0"/>
            <w:autoSpaceDN w:val="0"/>
            <w:ind w:hanging="640"/>
            <w:divId w:val="1982927794"/>
            <w:rPr>
              <w:del w:id="1387" w:author="Samane Shahpouri" w:date="2024-07-07T11:24:00Z" w16du:dateUtc="2024-07-07T09:24:00Z"/>
              <w:rFonts w:eastAsia="Times New Roman"/>
            </w:rPr>
          </w:pPr>
          <w:del w:id="1388" w:author="Samane Shahpouri" w:date="2024-07-07T11:24:00Z" w16du:dateUtc="2024-07-07T09:24:00Z">
            <w:r w:rsidDel="00CD357F">
              <w:rPr>
                <w:rFonts w:eastAsia="Times New Roman"/>
              </w:rPr>
              <w:delText>52.</w:delText>
            </w:r>
            <w:r w:rsidDel="00CD357F">
              <w:rPr>
                <w:rFonts w:eastAsia="Times New Roman"/>
              </w:rPr>
              <w:tab/>
              <w:delText xml:space="preserve">Tian C, Fei L, Zheng W, Xu Y, Zuo W, Lin CW. Deep learning on image denoising: An overview. Vol. 131, Neural Networks. 2020. </w:delText>
            </w:r>
          </w:del>
        </w:p>
        <w:p w14:paraId="06E408C1" w14:textId="15E0996B" w:rsidR="00ED2812" w:rsidDel="00CD357F" w:rsidRDefault="00ED2812">
          <w:pPr>
            <w:autoSpaceDE w:val="0"/>
            <w:autoSpaceDN w:val="0"/>
            <w:ind w:hanging="640"/>
            <w:divId w:val="320160363"/>
            <w:rPr>
              <w:del w:id="1389" w:author="Samane Shahpouri" w:date="2024-07-07T11:24:00Z" w16du:dateUtc="2024-07-07T09:24:00Z"/>
              <w:rFonts w:eastAsia="Times New Roman"/>
            </w:rPr>
          </w:pPr>
          <w:del w:id="1390" w:author="Samane Shahpouri" w:date="2024-07-07T11:24:00Z" w16du:dateUtc="2024-07-07T09:24:00Z">
            <w:r w:rsidDel="00CD357F">
              <w:rPr>
                <w:rFonts w:eastAsia="Times New Roman"/>
              </w:rPr>
              <w:delText>53.</w:delText>
            </w:r>
            <w:r w:rsidDel="00CD357F">
              <w:rPr>
                <w:rFonts w:eastAsia="Times New Roman"/>
              </w:rPr>
              <w:tab/>
              <w:delText xml:space="preserve">Wu H, Liu Y, Wang J. Review of text classification methods on deep learning. Vol. 63, Computers, Materials and Continua. 2020. </w:delText>
            </w:r>
          </w:del>
        </w:p>
        <w:p w14:paraId="75307A66" w14:textId="61B3677B" w:rsidR="00ED2812" w:rsidDel="00CD357F" w:rsidRDefault="00ED2812">
          <w:pPr>
            <w:autoSpaceDE w:val="0"/>
            <w:autoSpaceDN w:val="0"/>
            <w:ind w:hanging="640"/>
            <w:divId w:val="1577327726"/>
            <w:rPr>
              <w:del w:id="1391" w:author="Samane Shahpouri" w:date="2024-07-07T11:24:00Z" w16du:dateUtc="2024-07-07T09:24:00Z"/>
              <w:rFonts w:eastAsia="Times New Roman"/>
            </w:rPr>
          </w:pPr>
          <w:del w:id="1392" w:author="Samane Shahpouri" w:date="2024-07-07T11:24:00Z" w16du:dateUtc="2024-07-07T09:24:00Z">
            <w:r w:rsidDel="00CD357F">
              <w:rPr>
                <w:rFonts w:eastAsia="Times New Roman"/>
              </w:rPr>
              <w:delText>54.</w:delText>
            </w:r>
            <w:r w:rsidDel="00CD357F">
              <w:rPr>
                <w:rFonts w:eastAsia="Times New Roman"/>
              </w:rPr>
              <w:tab/>
              <w:delText xml:space="preserve">Ibrahim DM, Elshennawy NM, Sarhan AM. Deep-chest: Multi-classification deep learning model for diagnosing COVID-19, pneumonia, and lung cancer chest diseases. Comput Biol Med. 2021;132. </w:delText>
            </w:r>
          </w:del>
        </w:p>
        <w:p w14:paraId="5FD49449" w14:textId="1D17A1B7" w:rsidR="00ED2812" w:rsidDel="00CD357F" w:rsidRDefault="00ED2812">
          <w:pPr>
            <w:autoSpaceDE w:val="0"/>
            <w:autoSpaceDN w:val="0"/>
            <w:ind w:hanging="640"/>
            <w:divId w:val="1518423411"/>
            <w:rPr>
              <w:del w:id="1393" w:author="Samane Shahpouri" w:date="2024-07-07T11:24:00Z" w16du:dateUtc="2024-07-07T09:24:00Z"/>
              <w:rFonts w:eastAsia="Times New Roman"/>
            </w:rPr>
          </w:pPr>
          <w:del w:id="1394" w:author="Samane Shahpouri" w:date="2024-07-07T11:24:00Z" w16du:dateUtc="2024-07-07T09:24:00Z">
            <w:r w:rsidDel="00CD357F">
              <w:rPr>
                <w:rFonts w:eastAsia="Times New Roman"/>
              </w:rPr>
              <w:delText>55.</w:delText>
            </w:r>
            <w:r w:rsidDel="00CD357F">
              <w:rPr>
                <w:rFonts w:eastAsia="Times New Roman"/>
              </w:rPr>
              <w:tab/>
              <w:delText xml:space="preserve">Krishna MM, Neelima M, Harshali M, Rao MVG. Image classification using Deep learning. International Journal of Engineering and Technology(UAE). 2018;7. </w:delText>
            </w:r>
          </w:del>
        </w:p>
        <w:p w14:paraId="7949B0D3" w14:textId="57A09F77" w:rsidR="00ED2812" w:rsidDel="00CD357F" w:rsidRDefault="00ED2812">
          <w:pPr>
            <w:autoSpaceDE w:val="0"/>
            <w:autoSpaceDN w:val="0"/>
            <w:ind w:hanging="640"/>
            <w:divId w:val="728769736"/>
            <w:rPr>
              <w:del w:id="1395" w:author="Samane Shahpouri" w:date="2024-07-07T11:24:00Z" w16du:dateUtc="2024-07-07T09:24:00Z"/>
              <w:rFonts w:eastAsia="Times New Roman"/>
            </w:rPr>
          </w:pPr>
          <w:del w:id="1396" w:author="Samane Shahpouri" w:date="2024-07-07T11:24:00Z" w16du:dateUtc="2024-07-07T09:24:00Z">
            <w:r w:rsidDel="00CD357F">
              <w:rPr>
                <w:rFonts w:eastAsia="Times New Roman"/>
              </w:rPr>
              <w:delText>56.</w:delText>
            </w:r>
            <w:r w:rsidDel="00CD357F">
              <w:rPr>
                <w:rFonts w:eastAsia="Times New Roman"/>
              </w:rPr>
              <w:tab/>
              <w:delText xml:space="preserve">Liu X, Song L, Liu S, Zhang Y. A review of deep-learning-based medical image segmentation methods. Sustainability (Switzerland). 2021;13(3). </w:delText>
            </w:r>
          </w:del>
        </w:p>
        <w:p w14:paraId="1B11759B" w14:textId="08D115A5" w:rsidR="00ED2812" w:rsidDel="00CD357F" w:rsidRDefault="00ED2812">
          <w:pPr>
            <w:autoSpaceDE w:val="0"/>
            <w:autoSpaceDN w:val="0"/>
            <w:ind w:hanging="640"/>
            <w:divId w:val="2102943375"/>
            <w:rPr>
              <w:del w:id="1397" w:author="Samane Shahpouri" w:date="2024-07-07T11:24:00Z" w16du:dateUtc="2024-07-07T09:24:00Z"/>
              <w:rFonts w:eastAsia="Times New Roman"/>
            </w:rPr>
          </w:pPr>
          <w:del w:id="1398" w:author="Samane Shahpouri" w:date="2024-07-07T11:24:00Z" w16du:dateUtc="2024-07-07T09:24:00Z">
            <w:r w:rsidDel="00CD357F">
              <w:rPr>
                <w:rFonts w:eastAsia="Times New Roman"/>
              </w:rPr>
              <w:delText>57.</w:delText>
            </w:r>
            <w:r w:rsidDel="00CD357F">
              <w:rPr>
                <w:rFonts w:eastAsia="Times New Roman"/>
              </w:rPr>
              <w:tab/>
              <w:delText xml:space="preserve">Wang R, Lei T, Cui R, Zhang B, Meng H, Nandi AK. Medical image segmentation using deep learning: A survey. IET Image Process. 2022;16(5). </w:delText>
            </w:r>
          </w:del>
        </w:p>
        <w:p w14:paraId="07D984F8" w14:textId="49E88581" w:rsidR="00ED2812" w:rsidDel="00CD357F" w:rsidRDefault="00ED2812">
          <w:pPr>
            <w:autoSpaceDE w:val="0"/>
            <w:autoSpaceDN w:val="0"/>
            <w:ind w:hanging="640"/>
            <w:divId w:val="1379206502"/>
            <w:rPr>
              <w:del w:id="1399" w:author="Samane Shahpouri" w:date="2024-07-07T11:24:00Z" w16du:dateUtc="2024-07-07T09:24:00Z"/>
              <w:rFonts w:eastAsia="Times New Roman"/>
            </w:rPr>
          </w:pPr>
          <w:del w:id="1400" w:author="Samane Shahpouri" w:date="2024-07-07T11:24:00Z" w16du:dateUtc="2024-07-07T09:24:00Z">
            <w:r w:rsidDel="00CD357F">
              <w:rPr>
                <w:rFonts w:eastAsia="Times New Roman"/>
              </w:rPr>
              <w:delText>58.</w:delText>
            </w:r>
            <w:r w:rsidDel="00CD357F">
              <w:rPr>
                <w:rFonts w:eastAsia="Times New Roman"/>
              </w:rPr>
              <w:tab/>
              <w:delText xml:space="preserve">Minaee S, Boykov Y, Porikli F, Plaza A, Kehtarnavaz N, Terzopoulos D. Image Segmentation Using Deep Learning: A Survey. IEEE Trans Pattern Anal Mach Intell. 2022;44(7). </w:delText>
            </w:r>
          </w:del>
        </w:p>
        <w:p w14:paraId="3ECEC069" w14:textId="27124939" w:rsidR="00ED2812" w:rsidDel="00CD357F" w:rsidRDefault="00ED2812">
          <w:pPr>
            <w:autoSpaceDE w:val="0"/>
            <w:autoSpaceDN w:val="0"/>
            <w:ind w:hanging="640"/>
            <w:divId w:val="1955021109"/>
            <w:rPr>
              <w:del w:id="1401" w:author="Samane Shahpouri" w:date="2024-07-07T11:24:00Z" w16du:dateUtc="2024-07-07T09:24:00Z"/>
              <w:rFonts w:eastAsia="Times New Roman"/>
            </w:rPr>
          </w:pPr>
          <w:del w:id="1402" w:author="Samane Shahpouri" w:date="2024-07-07T11:24:00Z" w16du:dateUtc="2024-07-07T09:24:00Z">
            <w:r w:rsidDel="00CD357F">
              <w:rPr>
                <w:rFonts w:eastAsia="Times New Roman"/>
              </w:rPr>
              <w:delText>59.</w:delText>
            </w:r>
            <w:r w:rsidDel="00CD357F">
              <w:rPr>
                <w:rFonts w:eastAsia="Times New Roman"/>
              </w:rPr>
              <w:tab/>
              <w:delText xml:space="preserve">Xia T, Alessio AM, Kinahan PE. Limits of ultra-low dose CT attenuation correction for PET/CT. In: IEEE Nuclear Science Symposium Conference Record. 2009. </w:delText>
            </w:r>
          </w:del>
        </w:p>
        <w:p w14:paraId="1CB85D54" w14:textId="40648F89" w:rsidR="00ED2812" w:rsidDel="00CD357F" w:rsidRDefault="00ED2812">
          <w:pPr>
            <w:autoSpaceDE w:val="0"/>
            <w:autoSpaceDN w:val="0"/>
            <w:ind w:hanging="640"/>
            <w:divId w:val="1467553693"/>
            <w:rPr>
              <w:del w:id="1403" w:author="Samane Shahpouri" w:date="2024-07-07T11:24:00Z" w16du:dateUtc="2024-07-07T09:24:00Z"/>
              <w:rFonts w:eastAsia="Times New Roman"/>
            </w:rPr>
          </w:pPr>
          <w:del w:id="1404" w:author="Samane Shahpouri" w:date="2024-07-07T11:24:00Z" w16du:dateUtc="2024-07-07T09:24:00Z">
            <w:r w:rsidDel="00CD357F">
              <w:rPr>
                <w:rFonts w:eastAsia="Times New Roman"/>
              </w:rPr>
              <w:delText>60.</w:delText>
            </w:r>
            <w:r w:rsidDel="00CD357F">
              <w:rPr>
                <w:rFonts w:eastAsia="Times New Roman"/>
              </w:rPr>
              <w:tab/>
              <w:delText xml:space="preserve">Prieto E, García-Velloso MJ, Aquerreta JD, Rosales JJ, Bastidas JF, Soriano I, et al. Ultra-low dose whole-body CT for attenuation correction in a dual tracer PET/CT protocol for multiple myeloma. Physica Medica. 2021;84. </w:delText>
            </w:r>
          </w:del>
        </w:p>
        <w:p w14:paraId="67E1298B" w14:textId="67AD7C4A" w:rsidR="00ED2812" w:rsidDel="00CD357F" w:rsidRDefault="00ED2812">
          <w:pPr>
            <w:autoSpaceDE w:val="0"/>
            <w:autoSpaceDN w:val="0"/>
            <w:ind w:hanging="640"/>
            <w:divId w:val="1539390036"/>
            <w:rPr>
              <w:del w:id="1405" w:author="Samane Shahpouri" w:date="2024-07-07T11:24:00Z" w16du:dateUtc="2024-07-07T09:24:00Z"/>
              <w:rFonts w:eastAsia="Times New Roman"/>
            </w:rPr>
          </w:pPr>
          <w:del w:id="1406" w:author="Samane Shahpouri" w:date="2024-07-07T11:24:00Z" w16du:dateUtc="2024-07-07T09:24:00Z">
            <w:r w:rsidDel="00CD357F">
              <w:rPr>
                <w:rFonts w:eastAsia="Times New Roman"/>
              </w:rPr>
              <w:delText>61.</w:delText>
            </w:r>
            <w:r w:rsidDel="00CD357F">
              <w:rPr>
                <w:rFonts w:eastAsia="Times New Roman"/>
              </w:rPr>
              <w:tab/>
              <w:delText xml:space="preserve">Wafa B, Moussaoui A. A review on methods to estimate a CT from MRI data in the context of MRI-alone RT. Medical Technologies Journal. 2018;2(1). </w:delText>
            </w:r>
          </w:del>
        </w:p>
        <w:p w14:paraId="4403A505" w14:textId="05955953" w:rsidR="00ED2812" w:rsidDel="00CD357F" w:rsidRDefault="00ED2812">
          <w:pPr>
            <w:autoSpaceDE w:val="0"/>
            <w:autoSpaceDN w:val="0"/>
            <w:ind w:hanging="640"/>
            <w:divId w:val="1838419502"/>
            <w:rPr>
              <w:del w:id="1407" w:author="Samane Shahpouri" w:date="2024-07-07T11:24:00Z" w16du:dateUtc="2024-07-07T09:24:00Z"/>
              <w:rFonts w:eastAsia="Times New Roman"/>
            </w:rPr>
          </w:pPr>
          <w:del w:id="1408" w:author="Samane Shahpouri" w:date="2024-07-07T11:24:00Z" w16du:dateUtc="2024-07-07T09:24:00Z">
            <w:r w:rsidDel="00CD357F">
              <w:rPr>
                <w:rFonts w:eastAsia="Times New Roman"/>
              </w:rPr>
              <w:delText>62.</w:delText>
            </w:r>
            <w:r w:rsidDel="00CD357F">
              <w:rPr>
                <w:rFonts w:eastAsia="Times New Roman"/>
              </w:rPr>
              <w:tab/>
              <w:delText xml:space="preserve">Lindemann ME, Gratz M, Blumhagen JO, Jakoby B, Quick HH. MR-based truncation correction using an advanced HUGE method to improve attenuation correction in PET/MR imaging of obese patients. Med Phys. 2022;49(2). </w:delText>
            </w:r>
          </w:del>
        </w:p>
        <w:p w14:paraId="5ADE7D64" w14:textId="399BD3BB" w:rsidR="00ED2812" w:rsidDel="00CD357F" w:rsidRDefault="00ED2812">
          <w:pPr>
            <w:autoSpaceDE w:val="0"/>
            <w:autoSpaceDN w:val="0"/>
            <w:ind w:hanging="640"/>
            <w:divId w:val="1429740674"/>
            <w:rPr>
              <w:del w:id="1409" w:author="Samane Shahpouri" w:date="2024-07-07T11:24:00Z" w16du:dateUtc="2024-07-07T09:24:00Z"/>
              <w:rFonts w:eastAsia="Times New Roman"/>
            </w:rPr>
          </w:pPr>
          <w:del w:id="1410" w:author="Samane Shahpouri" w:date="2024-07-07T11:24:00Z" w16du:dateUtc="2024-07-07T09:24:00Z">
            <w:r w:rsidDel="00CD357F">
              <w:rPr>
                <w:rFonts w:eastAsia="Times New Roman"/>
              </w:rPr>
              <w:delText>63.</w:delText>
            </w:r>
            <w:r w:rsidDel="00CD357F">
              <w:rPr>
                <w:rFonts w:eastAsia="Times New Roman"/>
              </w:rPr>
              <w:tab/>
              <w:delText xml:space="preserve">Sun H, Xi Q, Fan R, Sun J, Xie K, Ni X, et al. Synthesis of pseudo-CT images from pelvic MRI images based on an MD-CycleGAN model for radiotherapy. Phys Med Biol. 2022;67(3). </w:delText>
            </w:r>
          </w:del>
        </w:p>
        <w:p w14:paraId="247D5799" w14:textId="3CE12FBE" w:rsidR="00ED2812" w:rsidDel="00CD357F" w:rsidRDefault="00ED2812">
          <w:pPr>
            <w:autoSpaceDE w:val="0"/>
            <w:autoSpaceDN w:val="0"/>
            <w:ind w:hanging="640"/>
            <w:divId w:val="1543009971"/>
            <w:rPr>
              <w:del w:id="1411" w:author="Samane Shahpouri" w:date="2024-07-07T11:24:00Z" w16du:dateUtc="2024-07-07T09:24:00Z"/>
              <w:rFonts w:eastAsia="Times New Roman"/>
            </w:rPr>
          </w:pPr>
          <w:del w:id="1412" w:author="Samane Shahpouri" w:date="2024-07-07T11:24:00Z" w16du:dateUtc="2024-07-07T09:24:00Z">
            <w:r w:rsidDel="00CD357F">
              <w:rPr>
                <w:rFonts w:eastAsia="Times New Roman"/>
              </w:rPr>
              <w:delText>64.</w:delText>
            </w:r>
            <w:r w:rsidDel="00CD357F">
              <w:rPr>
                <w:rFonts w:eastAsia="Times New Roman"/>
              </w:rPr>
              <w:tab/>
              <w:delText xml:space="preserve">Wang T, Manohar N, Lei Y, Dhabaan A, Shu HK, Liu T, et al. MRI-based treatment planning for brain stereotactic radiosurgery: Dosimetric validation of a learning-based pseudo-CT generation method. Medical Dosimetry. 2019;44(3). </w:delText>
            </w:r>
          </w:del>
        </w:p>
        <w:p w14:paraId="77963C21" w14:textId="359086FB" w:rsidR="00ED2812" w:rsidDel="00CD357F" w:rsidRDefault="00ED2812">
          <w:pPr>
            <w:autoSpaceDE w:val="0"/>
            <w:autoSpaceDN w:val="0"/>
            <w:ind w:hanging="640"/>
            <w:divId w:val="1209996427"/>
            <w:rPr>
              <w:del w:id="1413" w:author="Samane Shahpouri" w:date="2024-07-07T11:24:00Z" w16du:dateUtc="2024-07-07T09:24:00Z"/>
              <w:rFonts w:eastAsia="Times New Roman"/>
            </w:rPr>
          </w:pPr>
          <w:del w:id="1414" w:author="Samane Shahpouri" w:date="2024-07-07T11:24:00Z" w16du:dateUtc="2024-07-07T09:24:00Z">
            <w:r w:rsidDel="00CD357F">
              <w:rPr>
                <w:rFonts w:eastAsia="Times New Roman"/>
              </w:rPr>
              <w:delText>65.</w:delText>
            </w:r>
            <w:r w:rsidDel="00CD357F">
              <w:rPr>
                <w:rFonts w:eastAsia="Times New Roman"/>
              </w:rPr>
              <w:tab/>
              <w:delText xml:space="preserve">Jabbarpour A, Mahdavi SR, Vafaei Sadr A, Esmaili G, Shiri I, Zaidi H. Unsupervised pseudo CT generation using heterogenous multicentric CT/MR images and CycleGAN: Dosimetric assessment for 3D conformal radiotherapy. Comput Biol Med. 2022;143. </w:delText>
            </w:r>
          </w:del>
        </w:p>
        <w:p w14:paraId="598DBCFE" w14:textId="32FBC54E" w:rsidR="00ED2812" w:rsidDel="00CD357F" w:rsidRDefault="00ED2812">
          <w:pPr>
            <w:autoSpaceDE w:val="0"/>
            <w:autoSpaceDN w:val="0"/>
            <w:ind w:hanging="640"/>
            <w:divId w:val="495807058"/>
            <w:rPr>
              <w:del w:id="1415" w:author="Samane Shahpouri" w:date="2024-07-07T11:24:00Z" w16du:dateUtc="2024-07-07T09:24:00Z"/>
              <w:rFonts w:eastAsia="Times New Roman"/>
            </w:rPr>
          </w:pPr>
          <w:del w:id="1416" w:author="Samane Shahpouri" w:date="2024-07-07T11:24:00Z" w16du:dateUtc="2024-07-07T09:24:00Z">
            <w:r w:rsidDel="00CD357F">
              <w:rPr>
                <w:rFonts w:eastAsia="Times New Roman"/>
              </w:rPr>
              <w:delText>66.</w:delText>
            </w:r>
            <w:r w:rsidDel="00CD357F">
              <w:rPr>
                <w:rFonts w:eastAsia="Times New Roman"/>
              </w:rPr>
              <w:tab/>
              <w:delText xml:space="preserve">Shiri I, Arabi H, Geramifar P, Hajianfar G, Ghafarian P, Rahmim A, et al. Deep-JASC: joint attenuation and scatter correction in whole-body 18F-FDG PET using a deep residual network. Eur J Nucl Med Mol Imaging. 2020 Oct 1;47(11):2533–48. </w:delText>
            </w:r>
          </w:del>
        </w:p>
        <w:p w14:paraId="2D98319E" w14:textId="786AB81B" w:rsidR="00ED2812" w:rsidDel="00CD357F" w:rsidRDefault="00ED2812">
          <w:pPr>
            <w:autoSpaceDE w:val="0"/>
            <w:autoSpaceDN w:val="0"/>
            <w:ind w:hanging="640"/>
            <w:divId w:val="1443382334"/>
            <w:rPr>
              <w:del w:id="1417" w:author="Samane Shahpouri" w:date="2024-07-07T11:24:00Z" w16du:dateUtc="2024-07-07T09:24:00Z"/>
              <w:rFonts w:eastAsia="Times New Roman"/>
            </w:rPr>
          </w:pPr>
          <w:del w:id="1418" w:author="Samane Shahpouri" w:date="2024-07-07T11:24:00Z" w16du:dateUtc="2024-07-07T09:24:00Z">
            <w:r w:rsidDel="00CD357F">
              <w:rPr>
                <w:rFonts w:eastAsia="Times New Roman"/>
              </w:rPr>
              <w:delText>67.</w:delText>
            </w:r>
            <w:r w:rsidDel="00CD357F">
              <w:rPr>
                <w:rFonts w:eastAsia="Times New Roman"/>
              </w:rPr>
              <w:tab/>
              <w:delText xml:space="preserve">Liu F, Jang H, Kijowski R, Bradshaw T, McMillan AB. Deep learning MR imaging-based attenuation correction for PET/MR imaging. Radiology. 2018;286(2). </w:delText>
            </w:r>
          </w:del>
        </w:p>
        <w:p w14:paraId="42B44FF7" w14:textId="14AC2438" w:rsidR="00ED2812" w:rsidDel="00CD357F" w:rsidRDefault="00ED2812">
          <w:pPr>
            <w:autoSpaceDE w:val="0"/>
            <w:autoSpaceDN w:val="0"/>
            <w:ind w:hanging="640"/>
            <w:divId w:val="1368799747"/>
            <w:rPr>
              <w:del w:id="1419" w:author="Samane Shahpouri" w:date="2024-07-07T11:24:00Z" w16du:dateUtc="2024-07-07T09:24:00Z"/>
              <w:rFonts w:eastAsia="Times New Roman"/>
            </w:rPr>
          </w:pPr>
          <w:del w:id="1420" w:author="Samane Shahpouri" w:date="2024-07-07T11:24:00Z" w16du:dateUtc="2024-07-07T09:24:00Z">
            <w:r w:rsidDel="00CD357F">
              <w:rPr>
                <w:rFonts w:eastAsia="Times New Roman"/>
              </w:rPr>
              <w:delText>68.</w:delText>
            </w:r>
            <w:r w:rsidDel="00CD357F">
              <w:rPr>
                <w:rFonts w:eastAsia="Times New Roman"/>
              </w:rPr>
              <w:tab/>
              <w:delText xml:space="preserve">Arabi H, Zaidi H. Deep learning–based metal artefact reduction in PET/CT imaging. Eur Radiol. 2021;31(8). </w:delText>
            </w:r>
          </w:del>
        </w:p>
        <w:p w14:paraId="1A6CA135" w14:textId="4490DFB5" w:rsidR="00ED2812" w:rsidDel="00CD357F" w:rsidRDefault="00ED2812">
          <w:pPr>
            <w:autoSpaceDE w:val="0"/>
            <w:autoSpaceDN w:val="0"/>
            <w:ind w:hanging="640"/>
            <w:divId w:val="248000913"/>
            <w:rPr>
              <w:del w:id="1421" w:author="Samane Shahpouri" w:date="2024-07-07T11:24:00Z" w16du:dateUtc="2024-07-07T09:24:00Z"/>
              <w:rFonts w:eastAsia="Times New Roman"/>
            </w:rPr>
          </w:pPr>
          <w:del w:id="1422" w:author="Samane Shahpouri" w:date="2024-07-07T11:24:00Z" w16du:dateUtc="2024-07-07T09:24:00Z">
            <w:r w:rsidDel="00CD357F">
              <w:rPr>
                <w:rFonts w:eastAsia="Times New Roman"/>
              </w:rPr>
              <w:delText>69.</w:delText>
            </w:r>
            <w:r w:rsidDel="00CD357F">
              <w:rPr>
                <w:rFonts w:eastAsia="Times New Roman"/>
              </w:rPr>
              <w:tab/>
              <w:delText xml:space="preserve">Arabi H, Zaidi H. Truncation compensation and metallic dental implant artefact reduction in PET/MRI attenuation correction using deep learning-based object completion. Phys Med Biol. 2020;65(19). </w:delText>
            </w:r>
          </w:del>
        </w:p>
        <w:p w14:paraId="54712600" w14:textId="149BF1DB" w:rsidR="00ED2812" w:rsidDel="00CD357F" w:rsidRDefault="00ED2812">
          <w:pPr>
            <w:autoSpaceDE w:val="0"/>
            <w:autoSpaceDN w:val="0"/>
            <w:ind w:hanging="640"/>
            <w:divId w:val="23946794"/>
            <w:rPr>
              <w:del w:id="1423" w:author="Samane Shahpouri" w:date="2024-07-07T11:24:00Z" w16du:dateUtc="2024-07-07T09:24:00Z"/>
              <w:rFonts w:eastAsia="Times New Roman"/>
            </w:rPr>
          </w:pPr>
          <w:del w:id="1424" w:author="Samane Shahpouri" w:date="2024-07-07T11:24:00Z" w16du:dateUtc="2024-07-07T09:24:00Z">
            <w:r w:rsidDel="00CD357F">
              <w:rPr>
                <w:rFonts w:eastAsia="Times New Roman"/>
              </w:rPr>
              <w:delText>70.</w:delText>
            </w:r>
            <w:r w:rsidDel="00CD357F">
              <w:rPr>
                <w:rFonts w:eastAsia="Times New Roman"/>
              </w:rPr>
              <w:tab/>
              <w:delText xml:space="preserve">Shiri I, Vafaei Sadr A, Akhavan A, Salimi Y, Sanaat A, Amini M, et al. Decentralized collaborative multi-institutional PET attenuation and scatter correction using federated deep learning. Eur J Nucl Med Mol Imaging. 2023 Mar 1;50(4):1034–50. </w:delText>
            </w:r>
          </w:del>
        </w:p>
        <w:p w14:paraId="13CBAD3D" w14:textId="5C6D6106" w:rsidR="00ED2812" w:rsidDel="00CD357F" w:rsidRDefault="00ED2812">
          <w:pPr>
            <w:autoSpaceDE w:val="0"/>
            <w:autoSpaceDN w:val="0"/>
            <w:ind w:hanging="640"/>
            <w:divId w:val="288318513"/>
            <w:rPr>
              <w:del w:id="1425" w:author="Samane Shahpouri" w:date="2024-07-07T11:24:00Z" w16du:dateUtc="2024-07-07T09:24:00Z"/>
              <w:rFonts w:eastAsia="Times New Roman"/>
            </w:rPr>
          </w:pPr>
          <w:del w:id="1426" w:author="Samane Shahpouri" w:date="2024-07-07T11:24:00Z" w16du:dateUtc="2024-07-07T09:24:00Z">
            <w:r w:rsidDel="00CD357F">
              <w:rPr>
                <w:rFonts w:eastAsia="Times New Roman"/>
              </w:rPr>
              <w:delText>71.</w:delText>
            </w:r>
            <w:r w:rsidDel="00CD357F">
              <w:rPr>
                <w:rFonts w:eastAsia="Times New Roman"/>
              </w:rPr>
              <w:tab/>
              <w:delText xml:space="preserve">Shiri I, Sadr A V, Sanaat A, Ferdowsi S, Arabi H, Zaidi H. Federated Learning-based Deep Learning Model for PET Attenuation and Scatter Correction: A Multi-Center Study. In: 2021 IEEE Nuclear Science Symposium and Medical Imaging Conference (NSS/MIC). 2021. p. 1–3. </w:delText>
            </w:r>
          </w:del>
        </w:p>
        <w:p w14:paraId="07C1AB78" w14:textId="02C03606" w:rsidR="00ED2812" w:rsidRPr="00F42AA9" w:rsidDel="00CD357F" w:rsidRDefault="00ED2812">
          <w:pPr>
            <w:autoSpaceDE w:val="0"/>
            <w:autoSpaceDN w:val="0"/>
            <w:ind w:hanging="640"/>
            <w:divId w:val="1289238534"/>
            <w:rPr>
              <w:del w:id="1427" w:author="Samane Shahpouri" w:date="2024-07-07T11:24:00Z" w16du:dateUtc="2024-07-07T09:24:00Z"/>
              <w:rFonts w:eastAsia="Times New Roman"/>
              <w:lang w:val="de-CH"/>
            </w:rPr>
          </w:pPr>
          <w:del w:id="1428" w:author="Samane Shahpouri" w:date="2024-07-07T11:24:00Z" w16du:dateUtc="2024-07-07T09:24:00Z">
            <w:r w:rsidDel="00CD357F">
              <w:rPr>
                <w:rFonts w:eastAsia="Times New Roman"/>
              </w:rPr>
              <w:delText>72.</w:delText>
            </w:r>
            <w:r w:rsidDel="00CD357F">
              <w:rPr>
                <w:rFonts w:eastAsia="Times New Roman"/>
              </w:rPr>
              <w:tab/>
              <w:delText xml:space="preserve">Isensee F, Petersen J, Klein A, Zimmerer D, Jaeger PF, Kohl S, et al. nnU-Net: Self-adapting Framework for U-Net-Based Medical Image Segmentation. </w:delText>
            </w:r>
            <w:r w:rsidRPr="00F42AA9" w:rsidDel="00CD357F">
              <w:rPr>
                <w:rFonts w:eastAsia="Times New Roman"/>
                <w:lang w:val="de-CH"/>
              </w:rPr>
              <w:delText xml:space="preserve">In: Informatik aktuell. 2019. </w:delText>
            </w:r>
          </w:del>
        </w:p>
        <w:p w14:paraId="2BDBD7D0" w14:textId="16AB2CB7" w:rsidR="00ED2812" w:rsidDel="00CD357F" w:rsidRDefault="00ED2812">
          <w:pPr>
            <w:autoSpaceDE w:val="0"/>
            <w:autoSpaceDN w:val="0"/>
            <w:ind w:hanging="640"/>
            <w:divId w:val="1926527069"/>
            <w:rPr>
              <w:del w:id="1429" w:author="Samane Shahpouri" w:date="2024-07-07T11:24:00Z" w16du:dateUtc="2024-07-07T09:24:00Z"/>
              <w:rFonts w:eastAsia="Times New Roman"/>
            </w:rPr>
          </w:pPr>
          <w:del w:id="1430" w:author="Samane Shahpouri" w:date="2024-07-07T11:24:00Z" w16du:dateUtc="2024-07-07T09:24:00Z">
            <w:r w:rsidRPr="00F42AA9" w:rsidDel="00CD357F">
              <w:rPr>
                <w:rFonts w:eastAsia="Times New Roman"/>
                <w:lang w:val="de-CH"/>
              </w:rPr>
              <w:delText>73.</w:delText>
            </w:r>
            <w:r w:rsidRPr="00F42AA9" w:rsidDel="00CD357F">
              <w:rPr>
                <w:rFonts w:eastAsia="Times New Roman"/>
                <w:lang w:val="de-CH"/>
              </w:rPr>
              <w:tab/>
              <w:delText xml:space="preserve">Hwang D, Kang SK, Kim KY, Seo S, Paeng JC, Lee DS, et al. </w:delText>
            </w:r>
            <w:r w:rsidDel="00CD357F">
              <w:rPr>
                <w:rFonts w:eastAsia="Times New Roman"/>
              </w:rPr>
              <w:delText xml:space="preserve">Generation of PET attenuation map for whole-body time-of-flight 18F-FDG PET/MRI using a deep neural network trained with simultaneously reconstructed activity and attenuation maps. Journal of Nuclear Medicine. 2019;60(8). </w:delText>
            </w:r>
          </w:del>
        </w:p>
        <w:p w14:paraId="2BF30966" w14:textId="6CA7FE87" w:rsidR="00ED2812" w:rsidDel="00CD357F" w:rsidRDefault="00ED2812">
          <w:pPr>
            <w:autoSpaceDE w:val="0"/>
            <w:autoSpaceDN w:val="0"/>
            <w:ind w:hanging="640"/>
            <w:divId w:val="116222405"/>
            <w:rPr>
              <w:del w:id="1431" w:author="Samane Shahpouri" w:date="2024-07-07T11:24:00Z" w16du:dateUtc="2024-07-07T09:24:00Z"/>
              <w:rFonts w:eastAsia="Times New Roman"/>
            </w:rPr>
          </w:pPr>
          <w:del w:id="1432" w:author="Samane Shahpouri" w:date="2024-07-07T11:24:00Z" w16du:dateUtc="2024-07-07T09:24:00Z">
            <w:r w:rsidDel="00CD357F">
              <w:rPr>
                <w:rFonts w:eastAsia="Times New Roman"/>
              </w:rPr>
              <w:delText>74.</w:delText>
            </w:r>
            <w:r w:rsidDel="00CD357F">
              <w:rPr>
                <w:rFonts w:eastAsia="Times New Roman"/>
              </w:rPr>
              <w:tab/>
              <w:delText xml:space="preserve">McMillan AB, Bradshaw TJ. Artificial Intelligence–Based Data Corrections for Attenuation and Scatter in Position Emission Tomography and Single-Photon Emission Computed Tomography. Vol. 16, PET Clinics. W.B. Saunders; 2021. p. 543–52. </w:delText>
            </w:r>
          </w:del>
        </w:p>
        <w:p w14:paraId="25BC68CB" w14:textId="3B8294A4" w:rsidR="00ED2812" w:rsidDel="00CD357F" w:rsidRDefault="00ED2812">
          <w:pPr>
            <w:autoSpaceDE w:val="0"/>
            <w:autoSpaceDN w:val="0"/>
            <w:ind w:hanging="640"/>
            <w:divId w:val="201527226"/>
            <w:rPr>
              <w:del w:id="1433" w:author="Samane Shahpouri" w:date="2024-07-07T11:24:00Z" w16du:dateUtc="2024-07-07T09:24:00Z"/>
              <w:rFonts w:eastAsia="Times New Roman"/>
            </w:rPr>
          </w:pPr>
          <w:del w:id="1434" w:author="Samane Shahpouri" w:date="2024-07-07T11:24:00Z" w16du:dateUtc="2024-07-07T09:24:00Z">
            <w:r w:rsidDel="00CD357F">
              <w:rPr>
                <w:rFonts w:eastAsia="Times New Roman"/>
              </w:rPr>
              <w:delText>75.</w:delText>
            </w:r>
            <w:r w:rsidDel="00CD357F">
              <w:rPr>
                <w:rFonts w:eastAsia="Times New Roman"/>
              </w:rPr>
              <w:tab/>
              <w:delText xml:space="preserve">Armanious K, Hepp T, Küstner T, Dittmann H, Nikolaou K, La Fougère C, et al. Independent attenuation correction of whole body [18F]FDG-PET using a deep learning approach with Generative Adversarial Networks. EJNMMI Res. 2020;10(1). </w:delText>
            </w:r>
          </w:del>
        </w:p>
        <w:p w14:paraId="480D0C50" w14:textId="76510AFB" w:rsidR="00ED2812" w:rsidDel="00CD357F" w:rsidRDefault="00ED2812">
          <w:pPr>
            <w:autoSpaceDE w:val="0"/>
            <w:autoSpaceDN w:val="0"/>
            <w:ind w:hanging="640"/>
            <w:divId w:val="1290405138"/>
            <w:rPr>
              <w:del w:id="1435" w:author="Samane Shahpouri" w:date="2024-07-07T11:24:00Z" w16du:dateUtc="2024-07-07T09:24:00Z"/>
              <w:rFonts w:eastAsia="Times New Roman"/>
            </w:rPr>
          </w:pPr>
          <w:del w:id="1436" w:author="Samane Shahpouri" w:date="2024-07-07T11:24:00Z" w16du:dateUtc="2024-07-07T09:24:00Z">
            <w:r w:rsidRPr="00F42AA9" w:rsidDel="00CD357F">
              <w:rPr>
                <w:rFonts w:eastAsia="Times New Roman"/>
                <w:lang w:val="it-IT"/>
              </w:rPr>
              <w:delText>76.</w:delText>
            </w:r>
            <w:r w:rsidRPr="00F42AA9" w:rsidDel="00CD357F">
              <w:rPr>
                <w:rFonts w:eastAsia="Times New Roman"/>
                <w:lang w:val="it-IT"/>
              </w:rPr>
              <w:tab/>
              <w:delText xml:space="preserve">Izadi S, Shiri I, F. Uribe C, Geramifar P, Zaidi H, Rahmim A, et al. </w:delText>
            </w:r>
            <w:r w:rsidDel="00CD357F">
              <w:rPr>
                <w:rFonts w:eastAsia="Times New Roman"/>
              </w:rPr>
              <w:delText xml:space="preserve">Enhanced direct joint attenuation and scatter correction of whole-body PET images via context-aware deep networks. Z Med Phys. 2024; </w:delText>
            </w:r>
          </w:del>
        </w:p>
        <w:p w14:paraId="379E275D" w14:textId="30E37E4C" w:rsidR="00ED2812" w:rsidDel="00CD357F" w:rsidRDefault="00ED2812">
          <w:pPr>
            <w:autoSpaceDE w:val="0"/>
            <w:autoSpaceDN w:val="0"/>
            <w:ind w:hanging="640"/>
            <w:divId w:val="1056320605"/>
            <w:rPr>
              <w:del w:id="1437" w:author="Samane Shahpouri" w:date="2024-07-07T11:24:00Z" w16du:dateUtc="2024-07-07T09:24:00Z"/>
              <w:rFonts w:eastAsia="Times New Roman"/>
            </w:rPr>
          </w:pPr>
          <w:del w:id="1438" w:author="Samane Shahpouri" w:date="2024-07-07T11:24:00Z" w16du:dateUtc="2024-07-07T09:24:00Z">
            <w:r w:rsidDel="00CD357F">
              <w:rPr>
                <w:rFonts w:eastAsia="Times New Roman"/>
              </w:rPr>
              <w:delText>77.</w:delText>
            </w:r>
            <w:r w:rsidDel="00CD357F">
              <w:rPr>
                <w:rFonts w:eastAsia="Times New Roman"/>
              </w:rPr>
              <w:tab/>
              <w:delText xml:space="preserve">Shi L, Zhang J, Toyonaga T, Shao D, Onofrey JA, Lu Y. Deep learning-based attenuation map generation with simultaneously reconstructed PET activity and attenuation and low-dose application. Phys Med Biol. 2023;68(3). </w:delText>
            </w:r>
          </w:del>
        </w:p>
        <w:p w14:paraId="4958ED81" w14:textId="63CC4DE3" w:rsidR="00ED2812" w:rsidDel="00CD357F" w:rsidRDefault="00ED2812">
          <w:pPr>
            <w:autoSpaceDE w:val="0"/>
            <w:autoSpaceDN w:val="0"/>
            <w:ind w:hanging="640"/>
            <w:divId w:val="2124616659"/>
            <w:rPr>
              <w:del w:id="1439" w:author="Samane Shahpouri" w:date="2024-07-07T11:24:00Z" w16du:dateUtc="2024-07-07T09:24:00Z"/>
              <w:rFonts w:eastAsia="Times New Roman"/>
            </w:rPr>
          </w:pPr>
          <w:del w:id="1440" w:author="Samane Shahpouri" w:date="2024-07-07T11:24:00Z" w16du:dateUtc="2024-07-07T09:24:00Z">
            <w:r w:rsidDel="00CD357F">
              <w:rPr>
                <w:rFonts w:eastAsia="Times New Roman"/>
              </w:rPr>
              <w:delText>78.</w:delText>
            </w:r>
            <w:r w:rsidDel="00CD357F">
              <w:rPr>
                <w:rFonts w:eastAsia="Times New Roman"/>
              </w:rPr>
              <w:tab/>
              <w:delText xml:space="preserve">Hwang D, Kim KY, Kang SK, Seo S, Paeng JC, Lee DS, et al. Improving the accuracy of simultaneously reconstructed activity and attenuation maps using deep learning. Journal of Nuclear Medicine. 2018;59(10). </w:delText>
            </w:r>
          </w:del>
        </w:p>
        <w:p w14:paraId="739C5C14" w14:textId="181A460C" w:rsidR="00ED2812" w:rsidDel="00CD357F" w:rsidRDefault="00ED2812">
          <w:pPr>
            <w:autoSpaceDE w:val="0"/>
            <w:autoSpaceDN w:val="0"/>
            <w:ind w:hanging="640"/>
            <w:divId w:val="360863470"/>
            <w:rPr>
              <w:del w:id="1441" w:author="Samane Shahpouri" w:date="2024-07-07T11:24:00Z" w16du:dateUtc="2024-07-07T09:24:00Z"/>
              <w:rFonts w:eastAsia="Times New Roman"/>
            </w:rPr>
          </w:pPr>
          <w:del w:id="1442" w:author="Samane Shahpouri" w:date="2024-07-07T11:24:00Z" w16du:dateUtc="2024-07-07T09:24:00Z">
            <w:r w:rsidDel="00CD357F">
              <w:rPr>
                <w:rFonts w:eastAsia="Times New Roman"/>
              </w:rPr>
              <w:delText>79.</w:delText>
            </w:r>
            <w:r w:rsidDel="00CD357F">
              <w:rPr>
                <w:rFonts w:eastAsia="Times New Roman"/>
              </w:rPr>
              <w:tab/>
              <w:delTex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delText>
            </w:r>
          </w:del>
        </w:p>
        <w:p w14:paraId="045296FD" w14:textId="2485864D" w:rsidR="00250867" w:rsidRPr="00ED2812" w:rsidRDefault="00ED2812" w:rsidP="00010B81">
          <w:pPr>
            <w:autoSpaceDE w:val="0"/>
            <w:autoSpaceDN w:val="0"/>
            <w:ind w:hanging="567"/>
            <w:divId w:val="1857116429"/>
            <w:rPr>
              <w:rFonts w:eastAsia="Times New Roman"/>
            </w:rPr>
          </w:pPr>
          <w:del w:id="1443" w:author="Samane Shahpouri" w:date="2024-07-07T11:24:00Z" w16du:dateUtc="2024-07-07T09:24:00Z">
            <w:r w:rsidRPr="00F42AA9" w:rsidDel="00CD357F">
              <w:rPr>
                <w:rFonts w:eastAsia="Times New Roman"/>
                <w:lang w:val="it-IT"/>
              </w:rPr>
              <w:delText>80.</w:delText>
            </w:r>
            <w:r w:rsidRPr="00F42AA9" w:rsidDel="00CD357F">
              <w:rPr>
                <w:rFonts w:eastAsia="Times New Roman"/>
                <w:lang w:val="it-IT"/>
              </w:rPr>
              <w:tab/>
              <w:delText xml:space="preserve">Shiri I, Sanaat A, Salimi Y, Akhavanallaf A, Arabi H, Rahmim A, et al. </w:delText>
            </w:r>
            <w:r w:rsidDel="00CD357F">
              <w:rPr>
                <w:rFonts w:eastAsia="Times New Roman"/>
              </w:rPr>
              <w:delText xml:space="preserve">PET-QA-Net: Towards Routine PET Image Artifact Detection and Correction using Deep Convolutional Neural Networks. In: 2021 IEEE Nuclear Science Symposium and Medical Imaging Conference (NSS/MIC). 2021. p. 1–3. </w:delText>
            </w:r>
          </w:del>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1444" w:name="_Hlk166474244"/>
      <w:bookmarkStart w:id="1445" w:name="_Toc168472936"/>
      <w:bookmarkStart w:id="1446" w:name="_Hlk166878241"/>
      <w:bookmarkStart w:id="1447" w:name="_Toc171278837"/>
      <w:bookmarkEnd w:id="1444"/>
      <w:r w:rsidRPr="007E0165">
        <w:rPr>
          <w:rFonts w:asciiTheme="majorBidi" w:hAnsiTheme="majorBidi" w:cstheme="majorBidi"/>
          <w:lang w:val="en-US"/>
        </w:rPr>
        <w:lastRenderedPageBreak/>
        <w:t>Supplementary Material 1</w:t>
      </w:r>
      <w:bookmarkEnd w:id="1445"/>
      <w:bookmarkEnd w:id="1447"/>
    </w:p>
    <w:p w14:paraId="127414D8" w14:textId="3FE84DE5" w:rsidR="00250867" w:rsidRPr="007E0165" w:rsidRDefault="002D0C43" w:rsidP="00250867">
      <w:pPr>
        <w:pStyle w:val="Heading2"/>
        <w:rPr>
          <w:rFonts w:asciiTheme="majorBidi" w:hAnsiTheme="majorBidi" w:cstheme="majorBidi"/>
          <w:lang w:val="en-US"/>
        </w:rPr>
      </w:pPr>
      <w:bookmarkStart w:id="1448" w:name="_Toc168472937"/>
      <w:bookmarkStart w:id="1449" w:name="_Toc171278838"/>
      <w:bookmarkEnd w:id="1446"/>
      <w:r>
        <w:rPr>
          <w:rFonts w:asciiTheme="majorBidi" w:hAnsiTheme="majorBidi" w:cstheme="majorBidi"/>
          <w:lang w:val="en-US"/>
        </w:rPr>
        <w:t>The initial</w:t>
      </w:r>
      <w:r w:rsidR="00250867" w:rsidRPr="007E0165">
        <w:rPr>
          <w:rFonts w:asciiTheme="majorBidi" w:hAnsiTheme="majorBidi" w:cstheme="majorBidi"/>
          <w:lang w:val="en-US"/>
        </w:rPr>
        <w:t xml:space="preserve"> Step from </w:t>
      </w:r>
      <w:r>
        <w:rPr>
          <w:rFonts w:asciiTheme="majorBidi" w:hAnsiTheme="majorBidi" w:cstheme="majorBidi"/>
          <w:lang w:val="en-US"/>
        </w:rPr>
        <w:t xml:space="preserve">the </w:t>
      </w:r>
      <w:r w:rsidR="00250867" w:rsidRPr="007E0165">
        <w:rPr>
          <w:rFonts w:asciiTheme="majorBidi" w:hAnsiTheme="majorBidi" w:cstheme="majorBidi"/>
          <w:lang w:val="en-US"/>
        </w:rPr>
        <w:t xml:space="preserve">Segmentation task to </w:t>
      </w:r>
      <w:r>
        <w:rPr>
          <w:rFonts w:asciiTheme="majorBidi" w:hAnsiTheme="majorBidi" w:cstheme="majorBidi"/>
          <w:lang w:val="en-US"/>
        </w:rPr>
        <w:t xml:space="preserve">the </w:t>
      </w:r>
      <w:proofErr w:type="gramStart"/>
      <w:r>
        <w:rPr>
          <w:rFonts w:asciiTheme="majorBidi" w:hAnsiTheme="majorBidi" w:cstheme="majorBidi"/>
          <w:lang w:val="en-US"/>
        </w:rPr>
        <w:t>image to image</w:t>
      </w:r>
      <w:proofErr w:type="gramEnd"/>
      <w:r>
        <w:rPr>
          <w:rFonts w:asciiTheme="majorBidi" w:hAnsiTheme="majorBidi" w:cstheme="majorBidi"/>
          <w:lang w:val="en-US"/>
        </w:rPr>
        <w:t xml:space="preserve"> </w:t>
      </w:r>
      <w:r w:rsidR="00250867" w:rsidRPr="007E0165">
        <w:rPr>
          <w:rFonts w:asciiTheme="majorBidi" w:hAnsiTheme="majorBidi" w:cstheme="majorBidi"/>
          <w:lang w:val="en-US"/>
        </w:rPr>
        <w:t>translation</w:t>
      </w:r>
      <w:bookmarkEnd w:id="1448"/>
      <w:bookmarkEnd w:id="1449"/>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486B0629" w14:textId="33AF4963"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basic</w:t>
      </w:r>
      <w:r w:rsidRPr="002D0C43">
        <w:rPr>
          <w:rFonts w:asciiTheme="majorBidi" w:eastAsiaTheme="minorHAnsi" w:hAnsiTheme="majorBidi" w:cstheme="majorBidi"/>
          <w:sz w:val="22"/>
          <w:szCs w:val="22"/>
          <w:lang w:val="en-US"/>
        </w:rPr>
        <w:t xml:space="preserve"> idea is that if a deep learning model </w:t>
      </w:r>
      <w:r w:rsidR="002D0C43">
        <w:rPr>
          <w:rFonts w:asciiTheme="majorBidi" w:eastAsiaTheme="minorHAnsi" w:hAnsiTheme="majorBidi" w:cstheme="majorBidi"/>
          <w:sz w:val="22"/>
          <w:szCs w:val="22"/>
          <w:lang w:val="en-US"/>
        </w:rPr>
        <w:t>can accurately identify and position</w:t>
      </w:r>
      <w:r w:rsidRPr="002D0C43">
        <w:rPr>
          <w:rFonts w:asciiTheme="majorBidi" w:eastAsiaTheme="minorHAnsi" w:hAnsiTheme="majorBidi" w:cstheme="majorBidi"/>
          <w:sz w:val="22"/>
          <w:szCs w:val="22"/>
          <w:lang w:val="en-US"/>
        </w:rPr>
        <w:t xml:space="preserve"> organs for segmentation, then it could </w:t>
      </w:r>
      <w:r w:rsidR="000F5605">
        <w:rPr>
          <w:rFonts w:asciiTheme="majorBidi" w:eastAsiaTheme="minorHAnsi" w:hAnsiTheme="majorBidi" w:cstheme="majorBidi"/>
          <w:sz w:val="22"/>
          <w:szCs w:val="22"/>
          <w:lang w:val="en-US"/>
        </w:rPr>
        <w:t>supposedly</w:t>
      </w:r>
      <w:r w:rsidRPr="002D0C43">
        <w:rPr>
          <w:rFonts w:asciiTheme="majorBidi" w:eastAsiaTheme="minorHAnsi" w:hAnsiTheme="majorBidi" w:cstheme="majorBidi"/>
          <w:sz w:val="22"/>
          <w:szCs w:val="22"/>
          <w:lang w:val="en-US"/>
        </w:rPr>
        <w:t xml:space="preserve"> learn to correct an image in </w:t>
      </w:r>
      <w:r w:rsidR="002D0C43">
        <w:rPr>
          <w:rFonts w:asciiTheme="majorBidi" w:eastAsiaTheme="minorHAnsi" w:hAnsiTheme="majorBidi" w:cstheme="majorBidi"/>
          <w:sz w:val="22"/>
          <w:szCs w:val="22"/>
          <w:lang w:val="en-US"/>
        </w:rPr>
        <w:t>the desired</w:t>
      </w:r>
      <w:r w:rsidRPr="002D0C43">
        <w:rPr>
          <w:rFonts w:asciiTheme="majorBidi" w:eastAsiaTheme="minorHAnsi" w:hAnsiTheme="majorBidi" w:cstheme="majorBidi"/>
          <w:sz w:val="22"/>
          <w:szCs w:val="22"/>
          <w:lang w:val="en-US"/>
        </w:rPr>
        <w:t xml:space="preserve"> style by </w:t>
      </w:r>
      <w:r w:rsidR="000F5605">
        <w:rPr>
          <w:rFonts w:asciiTheme="majorBidi" w:eastAsiaTheme="minorHAnsi" w:hAnsiTheme="majorBidi" w:cstheme="majorBidi"/>
          <w:sz w:val="22"/>
          <w:szCs w:val="22"/>
          <w:lang w:val="en-US"/>
        </w:rPr>
        <w:t xml:space="preserve">using </w:t>
      </w: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correct</w:t>
      </w:r>
      <w:r w:rsidRPr="002D0C43">
        <w:rPr>
          <w:rFonts w:asciiTheme="majorBidi" w:eastAsiaTheme="minorHAnsi" w:hAnsiTheme="majorBidi" w:cstheme="majorBidi"/>
          <w:sz w:val="22"/>
          <w:szCs w:val="22"/>
          <w:lang w:val="en-US"/>
        </w:rPr>
        <w:t xml:space="preserve"> activation functions, loss functions, and an appropriate architectural design. So, for the first step</w:t>
      </w:r>
      <w:r w:rsidR="000F5605">
        <w:rPr>
          <w:rFonts w:asciiTheme="majorBidi" w:eastAsiaTheme="minorHAnsi" w:hAnsiTheme="majorBidi" w:cstheme="majorBidi"/>
          <w:sz w:val="22"/>
          <w:szCs w:val="22"/>
          <w:lang w:val="en-US"/>
        </w:rPr>
        <w:t>, we tried to find the answer for this question: “</w:t>
      </w:r>
      <w:r w:rsidRPr="002D0C43">
        <w:rPr>
          <w:rFonts w:asciiTheme="majorBidi" w:eastAsiaTheme="minorHAnsi" w:hAnsiTheme="majorBidi" w:cstheme="majorBidi"/>
          <w:sz w:val="22"/>
          <w:szCs w:val="22"/>
          <w:lang w:val="en-US"/>
        </w:rPr>
        <w:t xml:space="preserve">Could a model, trained on </w:t>
      </w:r>
      <w:r w:rsidR="000F5605" w:rsidRPr="000F5605">
        <w:rPr>
          <w:rFonts w:asciiTheme="majorBidi" w:eastAsiaTheme="minorHAnsi" w:hAnsiTheme="majorBidi" w:cstheme="majorBidi"/>
          <w:sz w:val="22"/>
          <w:szCs w:val="22"/>
          <w:lang w:val="en-US"/>
        </w:rPr>
        <w:t xml:space="preserve">arbitrary </w:t>
      </w:r>
      <w:r w:rsidRPr="002D0C43">
        <w:rPr>
          <w:rFonts w:asciiTheme="majorBidi" w:eastAsiaTheme="minorHAnsi" w:hAnsiTheme="majorBidi" w:cstheme="majorBidi"/>
          <w:sz w:val="22"/>
          <w:szCs w:val="22"/>
          <w:lang w:val="en-US"/>
        </w:rPr>
        <w:t>images, learn to produce an acceptable output by using the same image as both input and target</w:t>
      </w:r>
      <w:r w:rsidR="000F5605">
        <w:rPr>
          <w:rFonts w:asciiTheme="majorBidi" w:eastAsiaTheme="minorHAnsi" w:hAnsiTheme="majorBidi" w:cstheme="majorBidi"/>
          <w:sz w:val="22"/>
          <w:szCs w:val="22"/>
          <w:lang w:val="en-US"/>
        </w:rPr>
        <w:t>?”</w:t>
      </w:r>
      <w:r w:rsidRPr="002D0C43">
        <w:rPr>
          <w:rFonts w:asciiTheme="majorBidi" w:eastAsiaTheme="minorHAnsi" w:hAnsiTheme="majorBidi" w:cstheme="majorBidi"/>
          <w:sz w:val="22"/>
          <w:szCs w:val="22"/>
          <w:lang w:val="en-US"/>
        </w:rPr>
        <w:t xml:space="preserve"> </w:t>
      </w:r>
      <w:proofErr w:type="gramStart"/>
      <w:r w:rsidR="000F5605">
        <w:rPr>
          <w:rFonts w:asciiTheme="majorBidi" w:eastAsiaTheme="minorHAnsi" w:hAnsiTheme="majorBidi" w:cstheme="majorBidi"/>
          <w:sz w:val="22"/>
          <w:szCs w:val="22"/>
          <w:lang w:val="en-US"/>
        </w:rPr>
        <w:t>We,</w:t>
      </w:r>
      <w:proofErr w:type="gramEnd"/>
      <w:r w:rsidR="000F5605">
        <w:rPr>
          <w:rFonts w:asciiTheme="majorBidi" w:eastAsiaTheme="minorHAnsi" w:hAnsiTheme="majorBidi" w:cstheme="majorBidi"/>
          <w:sz w:val="22"/>
          <w:szCs w:val="22"/>
          <w:lang w:val="en-US"/>
        </w:rPr>
        <w:t xml:space="preserve"> first </w:t>
      </w:r>
      <w:r w:rsidRPr="002D0C43">
        <w:rPr>
          <w:rFonts w:asciiTheme="majorBidi" w:eastAsiaTheme="minorHAnsi" w:hAnsiTheme="majorBidi" w:cstheme="majorBidi"/>
          <w:sz w:val="22"/>
          <w:szCs w:val="22"/>
          <w:lang w:val="en-US"/>
        </w:rPr>
        <w:t>focus</w:t>
      </w:r>
      <w:r w:rsidR="000F5605">
        <w:rPr>
          <w:rFonts w:asciiTheme="majorBidi" w:eastAsiaTheme="minorHAnsi" w:hAnsiTheme="majorBidi" w:cstheme="majorBidi"/>
          <w:sz w:val="22"/>
          <w:szCs w:val="22"/>
          <w:lang w:val="en-US"/>
        </w:rPr>
        <w:t>ed</w:t>
      </w:r>
      <w:r w:rsidRPr="002D0C43">
        <w:rPr>
          <w:rFonts w:asciiTheme="majorBidi" w:eastAsiaTheme="minorHAnsi" w:hAnsiTheme="majorBidi" w:cstheme="majorBidi"/>
          <w:sz w:val="22"/>
          <w:szCs w:val="22"/>
          <w:lang w:val="en-US"/>
        </w:rPr>
        <w:t xml:space="preserve"> on visual acceptability rather than quantitative metrics</w:t>
      </w:r>
      <w:r w:rsidR="002D0C43">
        <w:rPr>
          <w:rFonts w:asciiTheme="majorBidi" w:eastAsiaTheme="minorHAnsi" w:hAnsiTheme="majorBidi" w:cstheme="majorBidi"/>
          <w:sz w:val="22"/>
          <w:szCs w:val="22"/>
          <w:lang w:val="en-US"/>
        </w:rPr>
        <w:t>.</w:t>
      </w:r>
    </w:p>
    <w:p w14:paraId="4CD839FF"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1E35C315" w14:textId="0CF72E5E"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We utilized CT images as samples before accessing the original data. The experimental setup involved using these images as both the training inputs and </w:t>
      </w:r>
      <w:r w:rsidR="002D0C43">
        <w:rPr>
          <w:rFonts w:asciiTheme="majorBidi" w:eastAsiaTheme="minorHAnsi" w:hAnsiTheme="majorBidi" w:cstheme="majorBidi"/>
          <w:sz w:val="22"/>
          <w:szCs w:val="22"/>
          <w:lang w:val="en-US"/>
        </w:rPr>
        <w:t>target</w:t>
      </w:r>
      <w:r w:rsidRPr="008A4B4F">
        <w:rPr>
          <w:rFonts w:asciiTheme="majorBidi" w:eastAsiaTheme="minorHAnsi" w:hAnsiTheme="majorBidi" w:cstheme="majorBidi"/>
          <w:sz w:val="22"/>
          <w:szCs w:val="22"/>
          <w:lang w:val="en-US"/>
        </w:rPr>
        <w:t xml:space="preserve"> inputs, aiming to fine-tune the model’s hyperparameters to achieve visually satisfactory outputs. This stage was primarily about understanding the influence of various parameters on the initial results and was not concerned with the precision of error metrics.</w:t>
      </w:r>
    </w:p>
    <w:p w14:paraId="0F89AF22"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30106F2A" w14:textId="1C459455"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Fig </w:t>
      </w:r>
      <w:del w:id="1450" w:author="Samane Shahpouri" w:date="2024-07-08T07:34:00Z" w16du:dateUtc="2024-07-08T05:34:00Z">
        <w:r w:rsidRPr="008A4B4F" w:rsidDel="003F7A74">
          <w:rPr>
            <w:rFonts w:asciiTheme="majorBidi" w:eastAsiaTheme="minorHAnsi" w:hAnsiTheme="majorBidi" w:cstheme="majorBidi"/>
            <w:sz w:val="22"/>
            <w:szCs w:val="22"/>
            <w:lang w:val="en-US"/>
          </w:rPr>
          <w:delText>1 and Table</w:delText>
        </w:r>
      </w:del>
      <w:ins w:id="1451" w:author="Samane Shahpouri" w:date="2024-07-08T07:34:00Z" w16du:dateUtc="2024-07-08T05:34:00Z">
        <w:r w:rsidR="003F7A74">
          <w:rPr>
            <w:rFonts w:asciiTheme="majorBidi" w:eastAsiaTheme="minorHAnsi" w:hAnsiTheme="majorBidi" w:cstheme="majorBidi"/>
            <w:sz w:val="22"/>
            <w:szCs w:val="22"/>
            <w:lang w:val="en-US"/>
          </w:rPr>
          <w:t>1</w:t>
        </w:r>
      </w:ins>
      <w:del w:id="1452" w:author="Samane Shahpouri" w:date="2024-07-08T07:34:00Z" w16du:dateUtc="2024-07-08T05:34:00Z">
        <w:r w:rsidRPr="008A4B4F" w:rsidDel="003F7A74">
          <w:rPr>
            <w:rFonts w:asciiTheme="majorBidi" w:eastAsiaTheme="minorHAnsi" w:hAnsiTheme="majorBidi" w:cstheme="majorBidi"/>
            <w:sz w:val="22"/>
            <w:szCs w:val="22"/>
            <w:lang w:val="en-US"/>
          </w:rPr>
          <w:delText xml:space="preserve"> 1</w:delText>
        </w:r>
      </w:del>
      <w:r w:rsidRPr="008A4B4F">
        <w:rPr>
          <w:rFonts w:asciiTheme="majorBidi" w:eastAsiaTheme="minorHAnsi" w:hAnsiTheme="majorBidi" w:cstheme="majorBidi"/>
          <w:sz w:val="22"/>
          <w:szCs w:val="22"/>
          <w:lang w:val="en-US"/>
        </w:rPr>
        <w:t xml:space="preserve"> in this supplementary section </w:t>
      </w:r>
      <w:r w:rsidR="00790DE4" w:rsidRPr="00790DE4">
        <w:rPr>
          <w:rFonts w:asciiTheme="majorBidi" w:eastAsiaTheme="minorHAnsi" w:hAnsiTheme="majorBidi" w:cstheme="majorBidi"/>
          <w:sz w:val="22"/>
          <w:szCs w:val="22"/>
          <w:lang w:val="en-US"/>
        </w:rPr>
        <w:t>illustrate</w:t>
      </w:r>
      <w:r w:rsidRPr="008A4B4F">
        <w:rPr>
          <w:rFonts w:asciiTheme="majorBidi" w:eastAsiaTheme="minorHAnsi" w:hAnsiTheme="majorBidi" w:cstheme="majorBidi"/>
          <w:sz w:val="22"/>
          <w:szCs w:val="22"/>
          <w:lang w:val="en-US"/>
        </w:rPr>
        <w:t xml:space="preserve"> some of the outputs. This stage served an educational purpose, helping us to understand the foundational dynamics of deep learning applications in corrected images.</w:t>
      </w:r>
    </w:p>
    <w:p w14:paraId="01856080" w14:textId="77777777" w:rsidR="00250867" w:rsidRPr="008A4B4F" w:rsidRDefault="00250867" w:rsidP="00250867">
      <w:pPr>
        <w:pStyle w:val="HTMLPreformatted"/>
        <w:spacing w:line="244" w:lineRule="atLeast"/>
        <w:rPr>
          <w:rFonts w:asciiTheme="majorBidi" w:eastAsiaTheme="minorHAnsi" w:hAnsiTheme="majorBidi" w:cstheme="majorBidi"/>
          <w:sz w:val="22"/>
          <w:szCs w:val="22"/>
          <w:lang w:val="en-US"/>
        </w:rPr>
      </w:pPr>
    </w:p>
    <w:p w14:paraId="51296978" w14:textId="75DF96D6" w:rsidR="009A0FB7" w:rsidRPr="009A0FB7" w:rsidDel="003F7A74" w:rsidRDefault="00250867" w:rsidP="00B375AC">
      <w:pPr>
        <w:pStyle w:val="Caption"/>
        <w:rPr>
          <w:del w:id="1453" w:author="Samane Shahpouri" w:date="2024-07-08T07:34:00Z" w16du:dateUtc="2024-07-08T05:34:00Z"/>
        </w:rPr>
      </w:pPr>
      <w:del w:id="1454" w:author="Samane Shahpouri" w:date="2024-07-08T07:34:00Z" w16du:dateUtc="2024-07-08T05:34:00Z">
        <w:r w:rsidRPr="00B83AEA" w:rsidDel="003F7A74">
          <w:delText xml:space="preserve">Table </w:delText>
        </w:r>
        <w:r w:rsidRPr="00B83AEA" w:rsidDel="003F7A74">
          <w:fldChar w:fldCharType="begin"/>
        </w:r>
        <w:r w:rsidRPr="00B83AEA" w:rsidDel="003F7A74">
          <w:delInstrText xml:space="preserve"> </w:delInstrText>
        </w:r>
        <w:r w:rsidR="00652EEC" w:rsidDel="003F7A74">
          <w:delInstrText>SEQ Table \r 1 \* ARABIC</w:delInstrText>
        </w:r>
        <w:r w:rsidRPr="00B83AEA" w:rsidDel="003F7A74">
          <w:delInstrText xml:space="preserve"> </w:delInstrText>
        </w:r>
        <w:r w:rsidRPr="00B83AEA" w:rsidDel="003F7A74">
          <w:fldChar w:fldCharType="separate"/>
        </w:r>
        <w:r w:rsidR="002D33BF" w:rsidDel="003F7A74">
          <w:rPr>
            <w:noProof/>
          </w:rPr>
          <w:delText>1</w:delText>
        </w:r>
        <w:r w:rsidRPr="00B83AEA" w:rsidDel="003F7A74">
          <w:fldChar w:fldCharType="end"/>
        </w:r>
        <w:r w:rsidRPr="00B83AEA" w:rsidDel="003F7A74">
          <w:delText xml:space="preserve">: Some </w:delText>
        </w:r>
        <w:r w:rsidR="002D0C43" w:rsidDel="003F7A74">
          <w:delText>specifications</w:delText>
        </w:r>
        <w:r w:rsidRPr="00B83AEA" w:rsidDel="003F7A74">
          <w:delText xml:space="preserve"> of </w:delText>
        </w:r>
        <w:r w:rsidR="002D0C43" w:rsidDel="003F7A74">
          <w:delText xml:space="preserve">the </w:delText>
        </w:r>
        <w:r w:rsidRPr="00B83AEA" w:rsidDel="003F7A74">
          <w:delText>training approach</w:delText>
        </w:r>
      </w:del>
    </w:p>
    <w:tbl>
      <w:tblPr>
        <w:tblStyle w:val="TableGrid"/>
        <w:tblW w:w="0" w:type="auto"/>
        <w:tblLook w:val="04A0" w:firstRow="1" w:lastRow="0" w:firstColumn="1" w:lastColumn="0" w:noHBand="0" w:noVBand="1"/>
      </w:tblPr>
      <w:tblGrid>
        <w:gridCol w:w="1465"/>
        <w:gridCol w:w="7551"/>
      </w:tblGrid>
      <w:tr w:rsidR="00250867" w:rsidRPr="00B653BA" w:rsidDel="003F7A74" w14:paraId="530F1508" w14:textId="0D01EF03" w:rsidTr="00496EF7">
        <w:trPr>
          <w:del w:id="1455" w:author="Samane Shahpouri" w:date="2024-07-08T07:34:00Z" w16du:dateUtc="2024-07-08T05:34:00Z"/>
        </w:trPr>
        <w:tc>
          <w:tcPr>
            <w:tcW w:w="1465" w:type="dxa"/>
          </w:tcPr>
          <w:p w14:paraId="784D01F1" w14:textId="2FA0F3DB" w:rsidR="00250867" w:rsidRPr="008A4B4F" w:rsidDel="003F7A74" w:rsidRDefault="00250867" w:rsidP="00496EF7">
            <w:pPr>
              <w:pStyle w:val="HTMLPreformatted"/>
              <w:spacing w:line="244" w:lineRule="atLeast"/>
              <w:rPr>
                <w:del w:id="1456" w:author="Samane Shahpouri" w:date="2024-07-08T07:34:00Z" w16du:dateUtc="2024-07-08T05:34:00Z"/>
                <w:rStyle w:val="n"/>
                <w:rFonts w:asciiTheme="majorBidi" w:eastAsiaTheme="majorEastAsia" w:hAnsiTheme="majorBidi" w:cstheme="majorBidi"/>
                <w:color w:val="212121"/>
                <w:sz w:val="16"/>
                <w:szCs w:val="16"/>
                <w:lang w:val="en-US"/>
              </w:rPr>
            </w:pPr>
            <w:del w:id="1457"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crop_size</w:delText>
              </w:r>
            </w:del>
          </w:p>
        </w:tc>
        <w:tc>
          <w:tcPr>
            <w:tcW w:w="7551" w:type="dxa"/>
          </w:tcPr>
          <w:p w14:paraId="3D5077C2" w14:textId="63DC1441" w:rsidR="00250867" w:rsidRPr="008A4B4F" w:rsidDel="003F7A74" w:rsidRDefault="00250867" w:rsidP="00496EF7">
            <w:pPr>
              <w:rPr>
                <w:del w:id="1458" w:author="Samane Shahpouri" w:date="2024-07-08T07:34:00Z" w16du:dateUtc="2024-07-08T05:34:00Z"/>
                <w:rFonts w:asciiTheme="majorBidi" w:hAnsiTheme="majorBidi" w:cstheme="majorBidi"/>
                <w:sz w:val="16"/>
                <w:szCs w:val="16"/>
                <w:lang w:val="en-US"/>
              </w:rPr>
            </w:pPr>
            <w:del w:id="1459" w:author="Samane Shahpouri" w:date="2024-07-08T07:34:00Z" w16du:dateUtc="2024-07-08T05:34:00Z">
              <w:r w:rsidRPr="008A4B4F" w:rsidDel="003F7A74">
                <w:rPr>
                  <w:rStyle w:val="p"/>
                  <w:rFonts w:asciiTheme="majorBidi" w:hAnsiTheme="majorBidi" w:cstheme="majorBidi"/>
                  <w:color w:val="212121"/>
                  <w:sz w:val="16"/>
                  <w:szCs w:val="16"/>
                  <w:lang w:val="en-US"/>
                </w:rPr>
                <w:delText>(</w:delText>
              </w:r>
              <w:r w:rsidRPr="008A4B4F" w:rsidDel="003F7A74">
                <w:rPr>
                  <w:rStyle w:val="mi"/>
                  <w:rFonts w:asciiTheme="majorBidi" w:hAnsiTheme="majorBidi" w:cstheme="majorBidi"/>
                  <w:color w:val="212121"/>
                  <w:sz w:val="16"/>
                  <w:szCs w:val="16"/>
                  <w:lang w:val="en-US"/>
                </w:rPr>
                <w:delText>512</w:delText>
              </w:r>
              <w:r w:rsidRPr="008A4B4F" w:rsidDel="003F7A74">
                <w:rPr>
                  <w:rStyle w:val="p"/>
                  <w:rFonts w:asciiTheme="majorBidi"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hAnsiTheme="majorBidi" w:cstheme="majorBidi"/>
                  <w:color w:val="212121"/>
                  <w:sz w:val="16"/>
                  <w:szCs w:val="16"/>
                  <w:lang w:val="en-US"/>
                </w:rPr>
                <w:delText>512</w:delText>
              </w:r>
              <w:r w:rsidRPr="008A4B4F" w:rsidDel="003F7A74">
                <w:rPr>
                  <w:rStyle w:val="p"/>
                  <w:rFonts w:asciiTheme="majorBidi"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hAnsiTheme="majorBidi" w:cstheme="majorBidi"/>
                  <w:color w:val="212121"/>
                  <w:sz w:val="16"/>
                  <w:szCs w:val="16"/>
                  <w:lang w:val="en-US"/>
                </w:rPr>
                <w:delText>32</w:delText>
              </w:r>
              <w:r w:rsidRPr="008A4B4F" w:rsidDel="003F7A74">
                <w:rPr>
                  <w:rStyle w:val="p"/>
                  <w:rFonts w:asciiTheme="majorBidi"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del>
          </w:p>
        </w:tc>
      </w:tr>
      <w:tr w:rsidR="00250867" w:rsidRPr="00B653BA" w:rsidDel="003F7A74" w14:paraId="6DDF94D0" w14:textId="5AAB27CA" w:rsidTr="00496EF7">
        <w:trPr>
          <w:del w:id="1460" w:author="Samane Shahpouri" w:date="2024-07-08T07:34:00Z" w16du:dateUtc="2024-07-08T05:34:00Z"/>
        </w:trPr>
        <w:tc>
          <w:tcPr>
            <w:tcW w:w="1465" w:type="dxa"/>
          </w:tcPr>
          <w:p w14:paraId="04A6BFA8" w14:textId="58A4746A" w:rsidR="00250867" w:rsidRPr="008A4B4F" w:rsidDel="003F7A74" w:rsidRDefault="00250867" w:rsidP="00496EF7">
            <w:pPr>
              <w:pStyle w:val="HTMLPreformatted"/>
              <w:spacing w:line="244" w:lineRule="atLeast"/>
              <w:rPr>
                <w:del w:id="1461" w:author="Samane Shahpouri" w:date="2024-07-08T07:34:00Z" w16du:dateUtc="2024-07-08T05:34:00Z"/>
                <w:rStyle w:val="n"/>
                <w:rFonts w:asciiTheme="majorBidi" w:eastAsiaTheme="majorEastAsia" w:hAnsiTheme="majorBidi" w:cstheme="majorBidi"/>
                <w:color w:val="212121"/>
                <w:sz w:val="16"/>
                <w:szCs w:val="16"/>
                <w:lang w:val="en-US"/>
              </w:rPr>
            </w:pPr>
            <w:del w:id="1462"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transforms</w:delText>
              </w:r>
            </w:del>
          </w:p>
        </w:tc>
        <w:tc>
          <w:tcPr>
            <w:tcW w:w="7551" w:type="dxa"/>
          </w:tcPr>
          <w:p w14:paraId="0C134B27" w14:textId="6355F828" w:rsidR="00250867" w:rsidRPr="008A4B4F" w:rsidDel="003F7A74" w:rsidRDefault="00250867" w:rsidP="00496EF7">
            <w:pPr>
              <w:pStyle w:val="HTMLPreformatted"/>
              <w:spacing w:line="244" w:lineRule="atLeast"/>
              <w:rPr>
                <w:del w:id="1463" w:author="Samane Shahpouri" w:date="2024-07-08T07:34:00Z" w16du:dateUtc="2024-07-08T05:34:00Z"/>
                <w:rFonts w:asciiTheme="majorBidi" w:hAnsiTheme="majorBidi" w:cstheme="majorBidi"/>
                <w:color w:val="212121"/>
                <w:sz w:val="16"/>
                <w:szCs w:val="16"/>
                <w:lang w:val="en-US"/>
              </w:rPr>
            </w:pPr>
            <w:del w:id="1464"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ScaleIntensityRanged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a_min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1024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a_max</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2048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b_min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f"/>
                  <w:rFonts w:asciiTheme="majorBidi" w:hAnsiTheme="majorBidi" w:cstheme="majorBidi"/>
                  <w:color w:val="212121"/>
                  <w:sz w:val="16"/>
                  <w:szCs w:val="16"/>
                  <w:lang w:val="en-US"/>
                </w:rPr>
                <w:delText>0.0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b_max</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f"/>
                  <w:rFonts w:asciiTheme="majorBidi" w:hAnsiTheme="majorBidi" w:cstheme="majorBidi"/>
                  <w:color w:val="212121"/>
                  <w:sz w:val="16"/>
                  <w:szCs w:val="16"/>
                  <w:lang w:val="en-US"/>
                </w:rPr>
                <w:delText>1.0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clip</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kc"/>
                  <w:rFonts w:asciiTheme="majorBidi" w:eastAsiaTheme="majorEastAsia" w:hAnsiTheme="majorBidi" w:cstheme="majorBidi"/>
                  <w:b/>
                  <w:bCs/>
                  <w:color w:val="212121"/>
                  <w:sz w:val="16"/>
                  <w:szCs w:val="16"/>
                  <w:lang w:val="en-US"/>
                </w:rPr>
                <w:delText>True</w:delText>
              </w:r>
              <w:r w:rsidRPr="008A4B4F" w:rsidDel="003F7A74">
                <w:rPr>
                  <w:rStyle w:val="p"/>
                  <w:rFonts w:asciiTheme="majorBidi" w:eastAsiaTheme="majorEastAsia" w:hAnsiTheme="majorBidi" w:cstheme="majorBidi"/>
                  <w:color w:val="212121"/>
                  <w:sz w:val="16"/>
                  <w:szCs w:val="16"/>
                  <w:lang w:val="en-US"/>
                </w:rPr>
                <w:delText>),</w:delText>
              </w:r>
            </w:del>
          </w:p>
          <w:p w14:paraId="5B36D6B5" w14:textId="61FA680A" w:rsidR="00250867" w:rsidRPr="008A4B4F" w:rsidDel="003F7A74" w:rsidRDefault="00250867" w:rsidP="00496EF7">
            <w:pPr>
              <w:pStyle w:val="HTMLPreformatted"/>
              <w:spacing w:line="244" w:lineRule="atLeast"/>
              <w:rPr>
                <w:del w:id="1465" w:author="Samane Shahpouri" w:date="2024-07-08T07:34:00Z" w16du:dateUtc="2024-07-08T05:34:00Z"/>
                <w:rFonts w:asciiTheme="majorBidi" w:hAnsiTheme="majorBidi" w:cstheme="majorBidi"/>
                <w:color w:val="212121"/>
                <w:sz w:val="16"/>
                <w:szCs w:val="16"/>
                <w:lang w:val="en-US"/>
              </w:rPr>
            </w:pPr>
            <w:del w:id="1466"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Orientationd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axcodes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"RAS"</w:delText>
              </w:r>
              <w:r w:rsidRPr="008A4B4F" w:rsidDel="003F7A74">
                <w:rPr>
                  <w:rStyle w:val="p"/>
                  <w:rFonts w:asciiTheme="majorBidi" w:eastAsiaTheme="majorEastAsia" w:hAnsiTheme="majorBidi" w:cstheme="majorBidi"/>
                  <w:color w:val="212121"/>
                  <w:sz w:val="16"/>
                  <w:szCs w:val="16"/>
                  <w:lang w:val="en-US"/>
                </w:rPr>
                <w:delText>),</w:delText>
              </w:r>
            </w:del>
          </w:p>
          <w:p w14:paraId="61D7B8CA" w14:textId="3970561D" w:rsidR="00250867" w:rsidRPr="008A4B4F" w:rsidDel="003F7A74" w:rsidRDefault="00250867" w:rsidP="00496EF7">
            <w:pPr>
              <w:pStyle w:val="HTMLPreformatted"/>
              <w:spacing w:line="244" w:lineRule="atLeast"/>
              <w:rPr>
                <w:del w:id="1467" w:author="Samane Shahpouri" w:date="2024-07-08T07:34:00Z" w16du:dateUtc="2024-07-08T05:34:00Z"/>
                <w:rFonts w:asciiTheme="majorBidi" w:hAnsiTheme="majorBidi" w:cstheme="majorBidi"/>
                <w:color w:val="212121"/>
                <w:sz w:val="16"/>
                <w:szCs w:val="16"/>
                <w:lang w:val="en-US"/>
              </w:rPr>
            </w:pPr>
            <w:del w:id="1468"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Spacingd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pixdim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2.0</w:delText>
              </w:r>
              <w:r w:rsidRPr="008A4B4F" w:rsidDel="003F7A74">
                <w:rPr>
                  <w:rStyle w:val="p"/>
                  <w:rFonts w:asciiTheme="majorBidi" w:eastAsiaTheme="majorEastAsia" w:hAnsiTheme="majorBidi" w:cstheme="majorBidi"/>
                  <w:color w:val="212121"/>
                  <w:sz w:val="16"/>
                  <w:szCs w:val="16"/>
                  <w:lang w:val="en-US"/>
                </w:rPr>
                <w:delText>)),</w:delText>
              </w:r>
            </w:del>
          </w:p>
          <w:p w14:paraId="2BD911D3" w14:textId="7EB35D93" w:rsidR="00250867" w:rsidRPr="008A4B4F" w:rsidDel="003F7A74" w:rsidRDefault="00250867" w:rsidP="00496EF7">
            <w:pPr>
              <w:pStyle w:val="HTMLPreformatted"/>
              <w:spacing w:line="244" w:lineRule="atLeast"/>
              <w:rPr>
                <w:del w:id="1469" w:author="Samane Shahpouri" w:date="2024-07-08T07:34:00Z" w16du:dateUtc="2024-07-08T05:34:00Z"/>
                <w:rFonts w:asciiTheme="majorBidi" w:hAnsiTheme="majorBidi" w:cstheme="majorBidi"/>
                <w:color w:val="212121"/>
                <w:sz w:val="16"/>
                <w:szCs w:val="16"/>
                <w:lang w:val="en-US"/>
              </w:rPr>
            </w:pPr>
            <w:del w:id="1470"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Resized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crop_size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mode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1"/>
                  <w:rFonts w:asciiTheme="majorBidi" w:hAnsiTheme="majorBidi" w:cstheme="majorBidi"/>
                  <w:color w:val="212121"/>
                  <w:lang w:val="en-US"/>
                </w:rPr>
                <w:delText>'bilinear'</w:delText>
              </w:r>
              <w:r w:rsidRPr="008A4B4F" w:rsidDel="003F7A74">
                <w:rPr>
                  <w:rStyle w:val="p"/>
                  <w:rFonts w:asciiTheme="majorBidi" w:eastAsiaTheme="majorEastAsia" w:hAnsiTheme="majorBidi" w:cstheme="majorBidi"/>
                  <w:color w:val="212121"/>
                  <w:sz w:val="16"/>
                  <w:szCs w:val="16"/>
                  <w:lang w:val="en-US"/>
                </w:rPr>
                <w:delText>),</w:delText>
              </w:r>
            </w:del>
          </w:p>
          <w:p w14:paraId="418D8978" w14:textId="10F323A5" w:rsidR="00250867" w:rsidRPr="008A4B4F" w:rsidDel="003F7A74" w:rsidRDefault="00250867" w:rsidP="00496EF7">
            <w:pPr>
              <w:pStyle w:val="HTMLPreformatted"/>
              <w:spacing w:line="244" w:lineRule="atLeast"/>
              <w:rPr>
                <w:del w:id="1471" w:author="Samane Shahpouri" w:date="2024-07-08T07:34:00Z" w16du:dateUtc="2024-07-08T05:34:00Z"/>
                <w:rStyle w:val="p"/>
                <w:rFonts w:asciiTheme="majorBidi" w:hAnsiTheme="majorBidi" w:cstheme="majorBidi"/>
                <w:color w:val="212121"/>
                <w:sz w:val="16"/>
                <w:szCs w:val="16"/>
                <w:lang w:val="en-US"/>
              </w:rPr>
            </w:pPr>
            <w:del w:id="1472"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CenterSpatialCropd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roi_size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crop_size</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3256586F" w14:textId="7ECBD6C8" w:rsidTr="00496EF7">
        <w:trPr>
          <w:del w:id="1473" w:author="Samane Shahpouri" w:date="2024-07-08T07:34:00Z" w16du:dateUtc="2024-07-08T05:34:00Z"/>
        </w:trPr>
        <w:tc>
          <w:tcPr>
            <w:tcW w:w="1465" w:type="dxa"/>
          </w:tcPr>
          <w:p w14:paraId="355CCFB2" w14:textId="054CC0F8" w:rsidR="00250867" w:rsidRPr="008A4B4F" w:rsidDel="003F7A74" w:rsidRDefault="00250867" w:rsidP="00496EF7">
            <w:pPr>
              <w:pStyle w:val="HTMLPreformatted"/>
              <w:spacing w:line="244" w:lineRule="atLeast"/>
              <w:rPr>
                <w:del w:id="1474" w:author="Samane Shahpouri" w:date="2024-07-08T07:34:00Z" w16du:dateUtc="2024-07-08T05:34:00Z"/>
                <w:rStyle w:val="n"/>
                <w:rFonts w:asciiTheme="majorBidi" w:eastAsiaTheme="majorEastAsia" w:hAnsiTheme="majorBidi" w:cstheme="majorBidi"/>
                <w:color w:val="212121"/>
                <w:sz w:val="16"/>
                <w:szCs w:val="16"/>
                <w:lang w:val="en-US"/>
              </w:rPr>
            </w:pPr>
            <w:del w:id="1475"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batch_size</w:delText>
              </w:r>
            </w:del>
          </w:p>
        </w:tc>
        <w:tc>
          <w:tcPr>
            <w:tcW w:w="7551" w:type="dxa"/>
          </w:tcPr>
          <w:p w14:paraId="4498BB4D" w14:textId="76DFB265" w:rsidR="00250867" w:rsidRPr="008A4B4F" w:rsidDel="003F7A74" w:rsidRDefault="00250867" w:rsidP="00496EF7">
            <w:pPr>
              <w:pStyle w:val="HTMLPreformatted"/>
              <w:spacing w:line="244" w:lineRule="atLeast"/>
              <w:rPr>
                <w:del w:id="1476" w:author="Samane Shahpouri" w:date="2024-07-08T07:34:00Z" w16du:dateUtc="2024-07-08T05:34:00Z"/>
                <w:rStyle w:val="p"/>
                <w:rFonts w:asciiTheme="majorBidi" w:eastAsiaTheme="majorEastAsia" w:hAnsiTheme="majorBidi" w:cstheme="majorBidi"/>
                <w:color w:val="212121"/>
                <w:sz w:val="16"/>
                <w:szCs w:val="16"/>
                <w:lang w:val="en-US"/>
              </w:rPr>
            </w:pPr>
            <w:del w:id="1477" w:author="Samane Shahpouri" w:date="2024-07-08T07:34:00Z" w16du:dateUtc="2024-07-08T05:34:00Z">
              <w:r w:rsidRPr="008A4B4F" w:rsidDel="003F7A74">
                <w:rPr>
                  <w:rStyle w:val="p"/>
                  <w:rFonts w:asciiTheme="majorBidi" w:eastAsiaTheme="majorEastAsia" w:hAnsiTheme="majorBidi" w:cstheme="majorBidi"/>
                  <w:color w:val="212121"/>
                  <w:sz w:val="16"/>
                  <w:szCs w:val="16"/>
                  <w:lang w:val="en-US"/>
                </w:rPr>
                <w:delText>4</w:delText>
              </w:r>
            </w:del>
          </w:p>
        </w:tc>
      </w:tr>
      <w:tr w:rsidR="00250867" w:rsidRPr="00B653BA" w:rsidDel="003F7A74" w14:paraId="3B5AD8DF" w14:textId="0203DE39" w:rsidTr="00496EF7">
        <w:trPr>
          <w:del w:id="1478" w:author="Samane Shahpouri" w:date="2024-07-08T07:34:00Z" w16du:dateUtc="2024-07-08T05:34:00Z"/>
        </w:trPr>
        <w:tc>
          <w:tcPr>
            <w:tcW w:w="1465" w:type="dxa"/>
          </w:tcPr>
          <w:p w14:paraId="358B5D89" w14:textId="0E49F731" w:rsidR="00250867" w:rsidRPr="008A4B4F" w:rsidDel="003F7A74" w:rsidRDefault="00250867" w:rsidP="00496EF7">
            <w:pPr>
              <w:pStyle w:val="HTMLPreformatted"/>
              <w:spacing w:line="244" w:lineRule="atLeast"/>
              <w:rPr>
                <w:del w:id="1479" w:author="Samane Shahpouri" w:date="2024-07-08T07:34:00Z" w16du:dateUtc="2024-07-08T05:34:00Z"/>
                <w:rStyle w:val="n"/>
                <w:rFonts w:asciiTheme="majorBidi" w:eastAsiaTheme="majorEastAsia" w:hAnsiTheme="majorBidi" w:cstheme="majorBidi"/>
                <w:color w:val="212121"/>
                <w:sz w:val="16"/>
                <w:szCs w:val="16"/>
                <w:lang w:val="en-US"/>
              </w:rPr>
            </w:pPr>
            <w:del w:id="1480"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model</w:delText>
              </w:r>
            </w:del>
          </w:p>
        </w:tc>
        <w:tc>
          <w:tcPr>
            <w:tcW w:w="7551" w:type="dxa"/>
          </w:tcPr>
          <w:p w14:paraId="3E9027FD" w14:textId="628ACDBE" w:rsidR="00250867" w:rsidRPr="008A4B4F" w:rsidDel="003F7A74" w:rsidRDefault="00250867" w:rsidP="00496EF7">
            <w:pPr>
              <w:pStyle w:val="HTMLPreformatted"/>
              <w:spacing w:line="244" w:lineRule="atLeast"/>
              <w:rPr>
                <w:del w:id="1481" w:author="Samane Shahpouri" w:date="2024-07-08T07:34:00Z" w16du:dateUtc="2024-07-08T05:34:00Z"/>
                <w:rStyle w:val="p"/>
                <w:rFonts w:asciiTheme="majorBidi" w:hAnsiTheme="majorBidi" w:cstheme="majorBidi"/>
                <w:color w:val="212121"/>
                <w:sz w:val="16"/>
                <w:szCs w:val="16"/>
                <w:lang w:val="en-US"/>
              </w:rPr>
            </w:pPr>
            <w:del w:id="1482"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UNet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spatial_dims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3</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in_channels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out_channels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64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act</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ReLU</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"inplace"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kc"/>
                  <w:rFonts w:asciiTheme="majorBidi" w:eastAsiaTheme="majorEastAsia" w:hAnsiTheme="majorBidi" w:cstheme="majorBidi"/>
                  <w:b/>
                  <w:bCs/>
                  <w:color w:val="212121"/>
                  <w:sz w:val="16"/>
                  <w:szCs w:val="16"/>
                  <w:lang w:val="en-US"/>
                </w:rPr>
                <w:delText>True</w:delText>
              </w:r>
              <w:r w:rsidRPr="008A4B4F" w:rsidDel="003F7A74">
                <w:rPr>
                  <w:rStyle w:val="p"/>
                  <w:rFonts w:asciiTheme="majorBidi" w:eastAsiaTheme="majorEastAsia"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strides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num_res_units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norm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Norm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BATCH</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0EAE6A25" w14:textId="58DD3D61" w:rsidTr="00496EF7">
        <w:trPr>
          <w:del w:id="1483" w:author="Samane Shahpouri" w:date="2024-07-08T07:34:00Z" w16du:dateUtc="2024-07-08T05:34:00Z"/>
        </w:trPr>
        <w:tc>
          <w:tcPr>
            <w:tcW w:w="1465" w:type="dxa"/>
          </w:tcPr>
          <w:p w14:paraId="273EB330" w14:textId="2C981D9C" w:rsidR="00250867" w:rsidRPr="008A4B4F" w:rsidDel="003F7A74" w:rsidRDefault="00250867" w:rsidP="00496EF7">
            <w:pPr>
              <w:pStyle w:val="HTMLPreformatted"/>
              <w:spacing w:line="244" w:lineRule="atLeast"/>
              <w:rPr>
                <w:del w:id="1484" w:author="Samane Shahpouri" w:date="2024-07-08T07:34:00Z" w16du:dateUtc="2024-07-08T05:34:00Z"/>
                <w:rStyle w:val="n"/>
                <w:rFonts w:asciiTheme="majorBidi" w:eastAsiaTheme="majorEastAsia" w:hAnsiTheme="majorBidi" w:cstheme="majorBidi"/>
                <w:color w:val="212121"/>
                <w:sz w:val="16"/>
                <w:szCs w:val="16"/>
                <w:lang w:val="en-US"/>
              </w:rPr>
            </w:pPr>
            <w:del w:id="1485"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loss_function</w:delText>
              </w:r>
            </w:del>
          </w:p>
        </w:tc>
        <w:tc>
          <w:tcPr>
            <w:tcW w:w="7551" w:type="dxa"/>
          </w:tcPr>
          <w:p w14:paraId="2B6CF98D" w14:textId="3380377B" w:rsidR="00250867" w:rsidRPr="008A4B4F" w:rsidDel="003F7A74" w:rsidRDefault="00250867" w:rsidP="00496EF7">
            <w:pPr>
              <w:pStyle w:val="HTMLPreformatted"/>
              <w:spacing w:line="244" w:lineRule="atLeast"/>
              <w:rPr>
                <w:del w:id="1486" w:author="Samane Shahpouri" w:date="2024-07-08T07:34:00Z" w16du:dateUtc="2024-07-08T05:34:00Z"/>
                <w:rStyle w:val="p"/>
                <w:rFonts w:asciiTheme="majorBidi" w:eastAsiaTheme="majorEastAsia" w:hAnsiTheme="majorBidi" w:cstheme="majorBidi"/>
                <w:color w:val="212121"/>
                <w:sz w:val="16"/>
                <w:szCs w:val="16"/>
                <w:lang w:val="en-US"/>
              </w:rPr>
            </w:pPr>
            <w:del w:id="1487"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torch</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MSELoss</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7FC52BE4" w14:textId="0A5E9729" w:rsidTr="00496EF7">
        <w:trPr>
          <w:del w:id="1488" w:author="Samane Shahpouri" w:date="2024-07-08T07:34:00Z" w16du:dateUtc="2024-07-08T05:34:00Z"/>
        </w:trPr>
        <w:tc>
          <w:tcPr>
            <w:tcW w:w="1465" w:type="dxa"/>
          </w:tcPr>
          <w:p w14:paraId="542AD1B3" w14:textId="22D4940D" w:rsidR="00250867" w:rsidRPr="008A4B4F" w:rsidDel="003F7A74" w:rsidRDefault="00250867" w:rsidP="00496EF7">
            <w:pPr>
              <w:pStyle w:val="HTMLPreformatted"/>
              <w:spacing w:line="244" w:lineRule="atLeast"/>
              <w:rPr>
                <w:del w:id="1489" w:author="Samane Shahpouri" w:date="2024-07-08T07:34:00Z" w16du:dateUtc="2024-07-08T05:34:00Z"/>
                <w:rStyle w:val="n"/>
                <w:rFonts w:asciiTheme="majorBidi" w:eastAsiaTheme="majorEastAsia" w:hAnsiTheme="majorBidi" w:cstheme="majorBidi"/>
                <w:color w:val="212121"/>
                <w:sz w:val="16"/>
                <w:szCs w:val="16"/>
                <w:lang w:val="en-US"/>
              </w:rPr>
            </w:pPr>
            <w:del w:id="1490"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optimizer</w:delText>
              </w:r>
            </w:del>
          </w:p>
        </w:tc>
        <w:tc>
          <w:tcPr>
            <w:tcW w:w="7551" w:type="dxa"/>
          </w:tcPr>
          <w:p w14:paraId="09BBAC14" w14:textId="3843569D" w:rsidR="00250867" w:rsidRPr="008A4B4F" w:rsidDel="003F7A74" w:rsidRDefault="00250867" w:rsidP="00496EF7">
            <w:pPr>
              <w:pStyle w:val="HTMLPreformatted"/>
              <w:spacing w:line="244" w:lineRule="atLeast"/>
              <w:rPr>
                <w:del w:id="1491" w:author="Samane Shahpouri" w:date="2024-07-08T07:34:00Z" w16du:dateUtc="2024-07-08T05:34:00Z"/>
                <w:rStyle w:val="p"/>
                <w:rFonts w:asciiTheme="majorBidi" w:eastAsiaTheme="majorEastAsia" w:hAnsiTheme="majorBidi" w:cstheme="majorBidi"/>
                <w:color w:val="212121"/>
                <w:sz w:val="16"/>
                <w:szCs w:val="16"/>
                <w:lang w:val="en-US"/>
              </w:rPr>
            </w:pPr>
            <w:del w:id="1492" w:author="Samane Shahpouri" w:date="2024-07-08T07:34:00Z" w16du:dateUtc="2024-07-08T05:34:00Z">
              <w:r w:rsidRPr="008A4B4F" w:rsidDel="003F7A74">
                <w:rPr>
                  <w:rStyle w:val="n"/>
                  <w:rFonts w:asciiTheme="majorBidi" w:eastAsiaTheme="majorEastAsia" w:hAnsiTheme="majorBidi" w:cstheme="majorBidi"/>
                  <w:color w:val="212121"/>
                  <w:sz w:val="16"/>
                  <w:szCs w:val="16"/>
                  <w:lang w:val="en-US"/>
                </w:rPr>
                <w:delText>torch</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optim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Adam</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model</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parameters</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1e-6</w:delText>
              </w:r>
              <w:r w:rsidRPr="008A4B4F" w:rsidDel="003F7A74">
                <w:rPr>
                  <w:rStyle w:val="p"/>
                  <w:rFonts w:asciiTheme="majorBidi" w:eastAsiaTheme="majorEastAsia" w:hAnsiTheme="majorBidi" w:cstheme="majorBidi"/>
                  <w:color w:val="212121"/>
                  <w:sz w:val="16"/>
                  <w:szCs w:val="16"/>
                  <w:lang w:val="en-US"/>
                </w:rPr>
                <w:delText>)</w:delText>
              </w:r>
            </w:del>
          </w:p>
        </w:tc>
      </w:tr>
    </w:tbl>
    <w:p w14:paraId="4A31C59C" w14:textId="632AFC8F" w:rsidR="00250867" w:rsidDel="003F7A74" w:rsidRDefault="00250867" w:rsidP="00250867">
      <w:pPr>
        <w:rPr>
          <w:del w:id="1493" w:author="Samane Shahpouri" w:date="2024-07-08T07:34:00Z" w16du:dateUtc="2024-07-08T05:34:00Z"/>
          <w:rFonts w:asciiTheme="majorBidi" w:hAnsiTheme="majorBidi" w:cstheme="majorBidi"/>
          <w:lang w:val="en-US"/>
        </w:rPr>
      </w:pPr>
    </w:p>
    <w:p w14:paraId="4F71889D" w14:textId="2D063BA5"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3B6A4F5B">
                <wp:simplePos x="0" y="0"/>
                <wp:positionH relativeFrom="column">
                  <wp:posOffset>0</wp:posOffset>
                </wp:positionH>
                <wp:positionV relativeFrom="paragraph">
                  <wp:posOffset>76486</wp:posOffset>
                </wp:positionV>
                <wp:extent cx="4097655" cy="1400142"/>
                <wp:effectExtent l="0" t="0" r="9525" b="508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5"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E169CE" id="Group 6" o:spid="_x0000_s1026" style="position:absolute;margin-left:0;margin-top:6pt;width:322.65pt;height:110.25pt;z-index:251675648;mso-width-relative:margin;mso-height-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87"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88"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8A4B4F">
        <w:rPr>
          <w:rFonts w:asciiTheme="majorBidi" w:hAnsiTheme="majorBidi" w:cstheme="majorBidi"/>
          <w:noProof/>
          <w:lang w:val="en-US"/>
        </w:rPr>
        <w:drawing>
          <wp:inline distT="0" distB="0" distL="0" distR="0" wp14:anchorId="51AE947E" wp14:editId="26E886D7">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47896"/>
                    <a:stretch/>
                  </pic:blipFill>
                  <pic:spPr bwMode="auto">
                    <a:xfrm>
                      <a:off x="0" y="0"/>
                      <a:ext cx="1082056"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39379433" w14:textId="48048398" w:rsidR="00250867" w:rsidDel="003F7A74" w:rsidRDefault="009A0FB7" w:rsidP="00B375AC">
      <w:pPr>
        <w:pStyle w:val="Caption"/>
        <w:rPr>
          <w:del w:id="1494" w:author="Samane Shahpouri" w:date="2024-07-08T07:34:00Z" w16du:dateUtc="2024-07-08T05:34:00Z"/>
        </w:rPr>
      </w:pPr>
      <w:r>
        <w:t xml:space="preserve">Fig </w:t>
      </w:r>
      <w:r>
        <w:fldChar w:fldCharType="begin"/>
      </w:r>
      <w:r>
        <w:instrText xml:space="preserve"> SEQ Fig \* ARABIC </w:instrText>
      </w:r>
      <w:r>
        <w:fldChar w:fldCharType="separate"/>
      </w:r>
      <w:r w:rsidR="002D33BF">
        <w:rPr>
          <w:noProof/>
        </w:rPr>
        <w:t>1</w:t>
      </w:r>
      <w:r>
        <w:fldChar w:fldCharType="end"/>
      </w:r>
      <w:r>
        <w:t xml:space="preserve">: </w:t>
      </w:r>
      <w:r w:rsidRPr="00B83AEA">
        <w:t>One slice of output and raining loss, from the left to right: input, target and output of the model.</w:t>
      </w:r>
    </w:p>
    <w:p w14:paraId="412ACD87" w14:textId="77777777" w:rsidR="00B375AC" w:rsidDel="003F7A74" w:rsidRDefault="00B375AC" w:rsidP="00B375AC">
      <w:pPr>
        <w:rPr>
          <w:del w:id="1495" w:author="Samane Shahpouri" w:date="2024-07-08T07:34:00Z" w16du:dateUtc="2024-07-08T05:34:00Z"/>
          <w:lang w:val="en-US"/>
        </w:rPr>
      </w:pPr>
    </w:p>
    <w:p w14:paraId="6366D62D" w14:textId="77777777" w:rsidR="00B375AC" w:rsidRDefault="00B375AC" w:rsidP="003F7A74">
      <w:pPr>
        <w:pStyle w:val="Caption"/>
        <w:pPrChange w:id="1496" w:author="Samane Shahpouri" w:date="2024-07-08T07:34:00Z" w16du:dateUtc="2024-07-08T05:34:00Z">
          <w:pPr/>
        </w:pPrChange>
      </w:pPr>
    </w:p>
    <w:p w14:paraId="7FEACE27" w14:textId="77777777" w:rsidR="00B375AC" w:rsidRPr="008A4B4F" w:rsidRDefault="00B375AC" w:rsidP="00B375AC">
      <w:pPr>
        <w:rPr>
          <w:lang w:val="en-US"/>
        </w:rPr>
      </w:pPr>
    </w:p>
    <w:p w14:paraId="243D46B7" w14:textId="77777777" w:rsidR="00250867" w:rsidRPr="008A4B4F" w:rsidRDefault="00250867" w:rsidP="00250867">
      <w:pPr>
        <w:pStyle w:val="Heading2"/>
        <w:rPr>
          <w:rFonts w:asciiTheme="majorBidi" w:hAnsiTheme="majorBidi" w:cstheme="majorBidi"/>
          <w:lang w:val="en-US"/>
        </w:rPr>
      </w:pPr>
      <w:bookmarkStart w:id="1497" w:name="_Toc168472938"/>
      <w:bookmarkStart w:id="1498" w:name="_Toc171278839"/>
      <w:r w:rsidRPr="008A4B4F">
        <w:rPr>
          <w:rFonts w:asciiTheme="majorBidi" w:hAnsiTheme="majorBidi" w:cstheme="majorBidi"/>
          <w:lang w:val="en-US"/>
        </w:rPr>
        <w:t>Different Models</w:t>
      </w:r>
      <w:bookmarkEnd w:id="1497"/>
      <w:bookmarkEnd w:id="1498"/>
    </w:p>
    <w:p w14:paraId="5DCE9A51" w14:textId="77777777" w:rsidR="00250867" w:rsidRPr="008A4B4F" w:rsidRDefault="00250867" w:rsidP="00250867">
      <w:pPr>
        <w:pStyle w:val="Heading3"/>
        <w:rPr>
          <w:rFonts w:asciiTheme="majorBidi" w:hAnsiTheme="majorBidi" w:cstheme="majorBidi"/>
          <w:lang w:val="en-US"/>
        </w:rPr>
      </w:pPr>
      <w:bookmarkStart w:id="1499" w:name="_Toc168472939"/>
      <w:bookmarkStart w:id="1500" w:name="_Toc171278840"/>
      <w:r w:rsidRPr="008A4B4F">
        <w:rPr>
          <w:rFonts w:asciiTheme="majorBidi" w:hAnsiTheme="majorBidi" w:cstheme="majorBidi"/>
          <w:lang w:val="en-US"/>
        </w:rPr>
        <w:t>3D-Unet-Model</w:t>
      </w:r>
      <w:bookmarkEnd w:id="1499"/>
      <w:bookmarkEnd w:id="1500"/>
    </w:p>
    <w:p w14:paraId="5A030C56" w14:textId="4220922C" w:rsidR="00250867" w:rsidRPr="008A4B4F" w:rsidDel="009F544A" w:rsidRDefault="00250867" w:rsidP="00250867">
      <w:pPr>
        <w:rPr>
          <w:del w:id="1501" w:author="Samane Shahpouri" w:date="2024-07-08T07:36:00Z" w16du:dateUtc="2024-07-08T05:36:00Z"/>
          <w:rFonts w:asciiTheme="majorBidi" w:hAnsiTheme="majorBidi" w:cstheme="majorBidi"/>
          <w:lang w:val="en-US"/>
        </w:rPr>
      </w:pPr>
      <w:r w:rsidRPr="008A4B4F">
        <w:rPr>
          <w:rFonts w:asciiTheme="majorBidi" w:hAnsiTheme="majorBidi" w:cstheme="majorBidi"/>
          <w:lang w:val="en-US"/>
        </w:rPr>
        <w:t xml:space="preserve">Following the initial phase, we progressed to applying the developed model to the </w:t>
      </w:r>
      <w:r w:rsidR="00732A46"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 dataset. </w:t>
      </w:r>
    </w:p>
    <w:p w14:paraId="41FD2332" w14:textId="01049463" w:rsidR="00250867" w:rsidRPr="008A4B4F" w:rsidDel="009F544A" w:rsidRDefault="00250867" w:rsidP="003913D8">
      <w:pPr>
        <w:rPr>
          <w:del w:id="1502" w:author="Samane Shahpouri" w:date="2024-07-08T07:36:00Z" w16du:dateUtc="2024-07-08T05:36:00Z"/>
          <w:rFonts w:asciiTheme="majorBidi" w:hAnsiTheme="majorBidi" w:cstheme="majorBidi"/>
          <w:lang w:val="en-US"/>
        </w:rPr>
      </w:pPr>
      <w:r w:rsidRPr="008A4B4F">
        <w:rPr>
          <w:rFonts w:asciiTheme="majorBidi" w:hAnsiTheme="majorBidi" w:cstheme="majorBidi"/>
          <w:lang w:val="en-US"/>
        </w:rPr>
        <w:t xml:space="preserve">To adapt the model for our dataset, several transformations and optimization of hyperparameters tuned to better process the specific profiles of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r w:rsidRPr="008A4B4F">
        <w:rPr>
          <w:rFonts w:asciiTheme="majorBidi" w:hAnsiTheme="majorBidi" w:cstheme="majorBidi"/>
          <w:lang w:val="en-US"/>
        </w:rPr>
        <w:t>images. First, we checked the model just for one patient data.</w:t>
      </w:r>
      <w:ins w:id="1503" w:author="Samane Shahpouri" w:date="2024-07-08T07:36:00Z" w16du:dateUtc="2024-07-08T05:36:00Z">
        <w:r w:rsidR="009F544A">
          <w:rPr>
            <w:rFonts w:asciiTheme="majorBidi" w:hAnsiTheme="majorBidi" w:cstheme="majorBidi"/>
            <w:lang w:val="en-US"/>
          </w:rPr>
          <w:t xml:space="preserve"> </w:t>
        </w:r>
      </w:ins>
    </w:p>
    <w:p w14:paraId="273C1AD8" w14:textId="53C7410D" w:rsidR="00250867" w:rsidRPr="008A4B4F" w:rsidRDefault="00250867" w:rsidP="009F544A">
      <w:pPr>
        <w:rPr>
          <w:rFonts w:asciiTheme="majorBidi" w:hAnsiTheme="majorBidi" w:cstheme="majorBidi"/>
          <w:lang w:val="en-US" w:bidi="fa-IR"/>
        </w:rPr>
      </w:pPr>
      <w:r w:rsidRPr="008A4B4F">
        <w:rPr>
          <w:rFonts w:asciiTheme="majorBidi" w:hAnsiTheme="majorBidi" w:cstheme="majorBidi"/>
          <w:lang w:val="en-US"/>
        </w:rPr>
        <w:t xml:space="preserve">Fig 2 </w:t>
      </w:r>
      <w:del w:id="1504" w:author="Samane Shahpouri" w:date="2024-07-08T07:30:00Z" w16du:dateUtc="2024-07-08T05:30:00Z">
        <w:r w:rsidRPr="008A4B4F" w:rsidDel="003F7A74">
          <w:rPr>
            <w:rFonts w:asciiTheme="majorBidi" w:hAnsiTheme="majorBidi" w:cstheme="majorBidi"/>
            <w:lang w:val="en-US"/>
          </w:rPr>
          <w:delText xml:space="preserve">and Table 2 in </w:delText>
        </w:r>
      </w:del>
      <w:r w:rsidRPr="008A4B4F">
        <w:rPr>
          <w:rFonts w:asciiTheme="majorBidi" w:hAnsiTheme="majorBidi" w:cstheme="majorBidi"/>
          <w:lang w:val="en-US"/>
        </w:rPr>
        <w:t xml:space="preserve">this section </w:t>
      </w:r>
      <w:del w:id="1505" w:author="Samane Shahpouri" w:date="2024-07-08T07:30:00Z" w16du:dateUtc="2024-07-08T05:30:00Z">
        <w:r w:rsidRPr="008A4B4F" w:rsidDel="003F7A74">
          <w:rPr>
            <w:rFonts w:asciiTheme="majorBidi" w:hAnsiTheme="majorBidi" w:cstheme="majorBidi"/>
            <w:lang w:val="en-US"/>
          </w:rPr>
          <w:delText>detail the variables and</w:delText>
        </w:r>
      </w:del>
      <w:ins w:id="1506" w:author="Samane Shahpouri" w:date="2024-07-08T07:30:00Z" w16du:dateUtc="2024-07-08T05:30:00Z">
        <w:r w:rsidR="003F7A74">
          <w:rPr>
            <w:rFonts w:asciiTheme="majorBidi" w:hAnsiTheme="majorBidi" w:cstheme="majorBidi"/>
            <w:lang w:val="en-US"/>
          </w:rPr>
          <w:t>shows the</w:t>
        </w:r>
      </w:ins>
      <w:r w:rsidRPr="008A4B4F">
        <w:rPr>
          <w:rFonts w:asciiTheme="majorBidi" w:hAnsiTheme="majorBidi" w:cstheme="majorBidi"/>
          <w:lang w:val="en-US"/>
        </w:rPr>
        <w:t xml:space="preserve"> outputs from this phase of the project.</w:t>
      </w:r>
    </w:p>
    <w:p w14:paraId="47DE969A" w14:textId="77777777" w:rsidR="00250867" w:rsidRPr="008A4B4F" w:rsidRDefault="00250867" w:rsidP="00250867">
      <w:pPr>
        <w:rPr>
          <w:rFonts w:asciiTheme="majorBidi" w:hAnsiTheme="majorBidi" w:cstheme="majorBidi"/>
          <w:noProof/>
          <w:lang w:val="en-US"/>
        </w:rPr>
      </w:pPr>
    </w:p>
    <w:p w14:paraId="41446C62" w14:textId="77777777" w:rsidR="00250867" w:rsidRPr="008A4B4F" w:rsidRDefault="00250867" w:rsidP="003F7A74">
      <w:pPr>
        <w:jc w:val="center"/>
        <w:rPr>
          <w:rFonts w:asciiTheme="majorBidi" w:hAnsiTheme="majorBidi" w:cstheme="majorBidi"/>
          <w:lang w:val="en-US" w:bidi="fa-IR"/>
        </w:rPr>
        <w:pPrChange w:id="1507" w:author="Samane Shahpouri" w:date="2024-07-08T07:34:00Z" w16du:dateUtc="2024-07-08T05:34:00Z">
          <w:pPr/>
        </w:pPrChange>
      </w:pPr>
      <w:r w:rsidRPr="008A4B4F">
        <w:rPr>
          <w:rFonts w:asciiTheme="majorBidi" w:hAnsiTheme="majorBidi" w:cstheme="majorBidi"/>
          <w:noProof/>
          <w:lang w:val="en-US"/>
        </w:rPr>
        <w:drawing>
          <wp:inline distT="0" distB="0" distL="0" distR="0" wp14:anchorId="49BEF639" wp14:editId="0C36A1C4">
            <wp:extent cx="3594782" cy="1700213"/>
            <wp:effectExtent l="0" t="0" r="5715" b="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3144" cy="1713628"/>
                    </a:xfrm>
                    <a:prstGeom prst="rect">
                      <a:avLst/>
                    </a:prstGeom>
                    <a:noFill/>
                    <a:ln>
                      <a:noFill/>
                    </a:ln>
                  </pic:spPr>
                </pic:pic>
              </a:graphicData>
            </a:graphic>
          </wp:inline>
        </w:drawing>
      </w:r>
    </w:p>
    <w:p w14:paraId="2FCBAB43" w14:textId="656D5578" w:rsidR="00B375AC" w:rsidRDefault="00B375AC" w:rsidP="003F7A74">
      <w:pPr>
        <w:keepNext/>
        <w:jc w:val="center"/>
        <w:pPrChange w:id="1508" w:author="Samane Shahpouri" w:date="2024-07-08T07:34:00Z" w16du:dateUtc="2024-07-08T05:34:00Z">
          <w:pPr>
            <w:keepNext/>
            <w:jc w:val="both"/>
          </w:pPr>
        </w:pPrChange>
      </w:pPr>
      <w:del w:id="1509" w:author="Samane Shahpouri" w:date="2024-07-08T07:35:00Z" w16du:dateUtc="2024-07-08T05:35:00Z">
        <w:r w:rsidDel="009F544A">
          <w:rPr>
            <w:noProof/>
          </w:rPr>
          <w:lastRenderedPageBreak/>
          <w:drawing>
            <wp:inline distT="0" distB="0" distL="0" distR="0" wp14:anchorId="6B4280B8" wp14:editId="2E74C2B9">
              <wp:extent cx="4816475" cy="1550367"/>
              <wp:effectExtent l="0" t="0" r="3175" b="0"/>
              <wp:docPr id="2" name="Picture 2" descr="A graph with a circular objec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a circular object in the cen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36235" cy="1556727"/>
                      </a:xfrm>
                      <a:prstGeom prst="rect">
                        <a:avLst/>
                      </a:prstGeom>
                      <a:noFill/>
                      <a:ln>
                        <a:noFill/>
                      </a:ln>
                    </pic:spPr>
                  </pic:pic>
                </a:graphicData>
              </a:graphic>
            </wp:inline>
          </w:drawing>
        </w:r>
      </w:del>
      <w:r>
        <w:rPr>
          <w:noProof/>
        </w:rPr>
        <w:drawing>
          <wp:inline distT="0" distB="0" distL="0" distR="0" wp14:anchorId="36DB6D1A" wp14:editId="1B226DB9">
            <wp:extent cx="3969324" cy="1290638"/>
            <wp:effectExtent l="0" t="0" r="0" b="5080"/>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2">
                      <a:extLst>
                        <a:ext uri="{BEBA8EAE-BF5A-486C-A8C5-ECC9F3942E4B}">
                          <a14:imgProps xmlns:a14="http://schemas.microsoft.com/office/drawing/2010/main">
                            <a14:imgLayer r:embed="rId9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2727" cy="1304750"/>
                    </a:xfrm>
                    <a:prstGeom prst="rect">
                      <a:avLst/>
                    </a:prstGeom>
                    <a:noFill/>
                    <a:ln>
                      <a:noFill/>
                    </a:ln>
                  </pic:spPr>
                </pic:pic>
              </a:graphicData>
            </a:graphic>
          </wp:inline>
        </w:drawing>
      </w:r>
    </w:p>
    <w:p w14:paraId="5B37C79E" w14:textId="17833AE7" w:rsidR="00250867" w:rsidRDefault="00B375AC" w:rsidP="00B375AC">
      <w:pPr>
        <w:pStyle w:val="Caption"/>
        <w:rPr>
          <w:lang w:bidi="fa-IR"/>
        </w:rPr>
      </w:pPr>
      <w:r>
        <w:t xml:space="preserve">Fig </w:t>
      </w:r>
      <w:r>
        <w:fldChar w:fldCharType="begin"/>
      </w:r>
      <w:r>
        <w:instrText xml:space="preserve"> SEQ Fig \* ARABIC </w:instrText>
      </w:r>
      <w:r>
        <w:fldChar w:fldCharType="separate"/>
      </w:r>
      <w:r w:rsidR="002D33BF">
        <w:rPr>
          <w:noProof/>
        </w:rPr>
        <w:t>2</w:t>
      </w:r>
      <w:r>
        <w:fldChar w:fldCharType="end"/>
      </w:r>
      <w:r>
        <w:t xml:space="preserve">: </w:t>
      </w:r>
      <w:r w:rsidRPr="00B83AEA">
        <w:t xml:space="preserve">top: Training and validation loss for 3D-Unet model, bottom: One slice of </w:t>
      </w:r>
      <w:proofErr w:type="spellStart"/>
      <w:proofErr w:type="gramStart"/>
      <w:r w:rsidRPr="00B83AEA">
        <w:t>output.</w:t>
      </w:r>
      <w:r w:rsidRPr="00B83AEA">
        <w:rPr>
          <w:lang w:bidi="fa-IR"/>
        </w:rPr>
        <w:t>And</w:t>
      </w:r>
      <w:proofErr w:type="spellEnd"/>
      <w:proofErr w:type="gramEnd"/>
      <w:r w:rsidRPr="00B83AEA">
        <w:rPr>
          <w:lang w:bidi="fa-IR"/>
        </w:rPr>
        <w:t xml:space="preserve"> then we tried it for a portion of data (20 patient)</w:t>
      </w:r>
    </w:p>
    <w:p w14:paraId="504FEA08" w14:textId="77777777" w:rsidR="00B375AC" w:rsidDel="003F7A74" w:rsidRDefault="00B375AC" w:rsidP="00B375AC">
      <w:pPr>
        <w:rPr>
          <w:del w:id="1510" w:author="Samane Shahpouri" w:date="2024-07-08T07:35:00Z" w16du:dateUtc="2024-07-08T05:35:00Z"/>
          <w:lang w:val="en" w:bidi="fa-IR"/>
        </w:rPr>
      </w:pPr>
    </w:p>
    <w:p w14:paraId="2B4A1304" w14:textId="77777777" w:rsidR="00B375AC" w:rsidDel="003F7A74" w:rsidRDefault="00B375AC" w:rsidP="00B375AC">
      <w:pPr>
        <w:rPr>
          <w:del w:id="1511" w:author="Samane Shahpouri" w:date="2024-07-08T07:35:00Z" w16du:dateUtc="2024-07-08T05:35:00Z"/>
          <w:lang w:val="en" w:bidi="fa-IR"/>
        </w:rPr>
      </w:pPr>
    </w:p>
    <w:p w14:paraId="446E4CC2" w14:textId="77777777" w:rsidR="00B375AC" w:rsidRPr="008A4B4F" w:rsidRDefault="00B375AC" w:rsidP="00B375AC">
      <w:pPr>
        <w:rPr>
          <w:lang w:val="en" w:bidi="fa-IR"/>
        </w:rPr>
      </w:pPr>
    </w:p>
    <w:p w14:paraId="02B12ABB" w14:textId="7FE810A2" w:rsidR="009A0FB7" w:rsidRPr="009A0FB7" w:rsidDel="003F7A74" w:rsidRDefault="00250867" w:rsidP="00B375AC">
      <w:pPr>
        <w:pStyle w:val="Caption"/>
        <w:rPr>
          <w:del w:id="1512" w:author="Samane Shahpouri" w:date="2024-07-08T07:30:00Z" w16du:dateUtc="2024-07-08T05:30:00Z"/>
        </w:rPr>
      </w:pPr>
      <w:del w:id="1513" w:author="Samane Shahpouri" w:date="2024-07-08T07:30:00Z" w16du:dateUtc="2024-07-08T05:30:00Z">
        <w:r w:rsidRPr="00B83AEA" w:rsidDel="003F7A74">
          <w:delText xml:space="preserve">Table </w:delText>
        </w:r>
        <w:r w:rsidRPr="00B83AEA" w:rsidDel="003F7A74">
          <w:fldChar w:fldCharType="begin"/>
        </w:r>
        <w:r w:rsidRPr="00B83AEA" w:rsidDel="003F7A74">
          <w:delInstrText xml:space="preserve"> SEQ Table \* ARABIC </w:delInstrText>
        </w:r>
        <w:r w:rsidRPr="00B83AEA" w:rsidDel="003F7A74">
          <w:fldChar w:fldCharType="separate"/>
        </w:r>
        <w:r w:rsidR="002D33BF" w:rsidDel="003F7A74">
          <w:rPr>
            <w:noProof/>
          </w:rPr>
          <w:delText>2</w:delText>
        </w:r>
        <w:r w:rsidRPr="00B83AEA" w:rsidDel="003F7A74">
          <w:fldChar w:fldCharType="end"/>
        </w:r>
        <w:r w:rsidRPr="00B83AEA" w:rsidDel="003F7A74">
          <w:delText>: Some specification of training approach</w:delText>
        </w:r>
      </w:del>
    </w:p>
    <w:tbl>
      <w:tblPr>
        <w:tblStyle w:val="TableGrid"/>
        <w:tblW w:w="0" w:type="auto"/>
        <w:tblLook w:val="04A0" w:firstRow="1" w:lastRow="0" w:firstColumn="1" w:lastColumn="0" w:noHBand="0" w:noVBand="1"/>
      </w:tblPr>
      <w:tblGrid>
        <w:gridCol w:w="1753"/>
        <w:gridCol w:w="7263"/>
      </w:tblGrid>
      <w:tr w:rsidR="00250867" w:rsidRPr="00B653BA" w:rsidDel="003F7A74" w14:paraId="4705C040" w14:textId="21CC0E62" w:rsidTr="00496EF7">
        <w:trPr>
          <w:trHeight w:val="294"/>
          <w:del w:id="1514" w:author="Samane Shahpouri" w:date="2024-07-08T07:30:00Z" w16du:dateUtc="2024-07-08T05:30:00Z"/>
        </w:trPr>
        <w:tc>
          <w:tcPr>
            <w:tcW w:w="1753" w:type="dxa"/>
          </w:tcPr>
          <w:p w14:paraId="466E4AA6" w14:textId="3136A51D" w:rsidR="00250867" w:rsidRPr="008A4B4F" w:rsidDel="003F7A74" w:rsidRDefault="00250867" w:rsidP="00496EF7">
            <w:pPr>
              <w:pStyle w:val="HTMLPreformatted"/>
              <w:spacing w:line="244" w:lineRule="atLeast"/>
              <w:rPr>
                <w:del w:id="1515" w:author="Samane Shahpouri" w:date="2024-07-08T07:30:00Z" w16du:dateUtc="2024-07-08T05:30:00Z"/>
                <w:rFonts w:asciiTheme="majorBidi" w:hAnsiTheme="majorBidi" w:cstheme="majorBidi"/>
                <w:color w:val="212121"/>
                <w:sz w:val="16"/>
                <w:szCs w:val="16"/>
                <w:lang w:val="en-US"/>
              </w:rPr>
            </w:pPr>
            <w:del w:id="1516"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crop_size</w:delText>
              </w:r>
            </w:del>
          </w:p>
          <w:p w14:paraId="10329720" w14:textId="18690E52" w:rsidR="00250867" w:rsidRPr="008A4B4F" w:rsidDel="003F7A74" w:rsidRDefault="00250867" w:rsidP="00496EF7">
            <w:pPr>
              <w:rPr>
                <w:del w:id="1517" w:author="Samane Shahpouri" w:date="2024-07-08T07:30:00Z" w16du:dateUtc="2024-07-08T05:30:00Z"/>
                <w:rFonts w:asciiTheme="majorBidi" w:hAnsiTheme="majorBidi" w:cstheme="majorBidi"/>
                <w:sz w:val="16"/>
                <w:szCs w:val="16"/>
                <w:lang w:val="en-US" w:bidi="fa-IR"/>
              </w:rPr>
            </w:pPr>
          </w:p>
        </w:tc>
        <w:tc>
          <w:tcPr>
            <w:tcW w:w="7263" w:type="dxa"/>
          </w:tcPr>
          <w:p w14:paraId="7FDC71C6" w14:textId="56C6C04C" w:rsidR="00250867" w:rsidRPr="008A4B4F" w:rsidDel="003F7A74" w:rsidRDefault="00250867" w:rsidP="00496EF7">
            <w:pPr>
              <w:rPr>
                <w:del w:id="1518" w:author="Samane Shahpouri" w:date="2024-07-08T07:30:00Z" w16du:dateUtc="2024-07-08T05:30:00Z"/>
                <w:rFonts w:asciiTheme="majorBidi" w:hAnsiTheme="majorBidi" w:cstheme="majorBidi"/>
                <w:sz w:val="16"/>
                <w:szCs w:val="16"/>
                <w:lang w:val="en-US" w:bidi="fa-IR"/>
              </w:rPr>
            </w:pPr>
            <w:del w:id="1519" w:author="Samane Shahpouri" w:date="2024-07-08T07:30:00Z" w16du:dateUtc="2024-07-08T05:30:00Z">
              <w:r w:rsidRPr="008A4B4F" w:rsidDel="003F7A74">
                <w:rPr>
                  <w:rStyle w:val="p"/>
                  <w:rFonts w:asciiTheme="majorBidi" w:hAnsiTheme="majorBidi" w:cstheme="majorBidi"/>
                  <w:color w:val="212121"/>
                  <w:sz w:val="16"/>
                  <w:szCs w:val="16"/>
                  <w:lang w:val="en-US"/>
                </w:rPr>
                <w:delText>(</w:delText>
              </w:r>
              <w:r w:rsidRPr="008A4B4F" w:rsidDel="003F7A74">
                <w:rPr>
                  <w:rStyle w:val="mi"/>
                  <w:rFonts w:asciiTheme="majorBidi" w:hAnsiTheme="majorBidi" w:cstheme="majorBidi"/>
                  <w:color w:val="212121"/>
                  <w:sz w:val="16"/>
                  <w:szCs w:val="16"/>
                  <w:lang w:val="en-US"/>
                </w:rPr>
                <w:delText>180</w:delText>
              </w:r>
              <w:r w:rsidRPr="008A4B4F" w:rsidDel="003F7A74">
                <w:rPr>
                  <w:rStyle w:val="p"/>
                  <w:rFonts w:asciiTheme="majorBidi"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hAnsiTheme="majorBidi" w:cstheme="majorBidi"/>
                  <w:color w:val="212121"/>
                  <w:sz w:val="16"/>
                  <w:szCs w:val="16"/>
                  <w:lang w:val="en-US"/>
                </w:rPr>
                <w:delText>180</w:delText>
              </w:r>
              <w:r w:rsidRPr="008A4B4F" w:rsidDel="003F7A74">
                <w:rPr>
                  <w:rStyle w:val="p"/>
                  <w:rFonts w:asciiTheme="majorBidi"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hAnsiTheme="majorBidi" w:cstheme="majorBidi"/>
                  <w:color w:val="212121"/>
                  <w:sz w:val="16"/>
                  <w:szCs w:val="16"/>
                  <w:lang w:val="en-US"/>
                </w:rPr>
                <w:delText>312</w:delText>
              </w:r>
              <w:r w:rsidRPr="008A4B4F" w:rsidDel="003F7A74">
                <w:rPr>
                  <w:rStyle w:val="p"/>
                  <w:rFonts w:asciiTheme="majorBidi" w:hAnsiTheme="majorBidi" w:cstheme="majorBidi"/>
                  <w:color w:val="212121"/>
                  <w:sz w:val="16"/>
                  <w:szCs w:val="16"/>
                  <w:lang w:val="en-US"/>
                </w:rPr>
                <w:delText>)</w:delText>
              </w:r>
            </w:del>
          </w:p>
        </w:tc>
      </w:tr>
      <w:tr w:rsidR="00250867" w:rsidRPr="00B653BA" w:rsidDel="003F7A74" w14:paraId="33EDD455" w14:textId="31B30593" w:rsidTr="00496EF7">
        <w:trPr>
          <w:del w:id="1520" w:author="Samane Shahpouri" w:date="2024-07-08T07:30:00Z" w16du:dateUtc="2024-07-08T05:30:00Z"/>
        </w:trPr>
        <w:tc>
          <w:tcPr>
            <w:tcW w:w="1753" w:type="dxa"/>
          </w:tcPr>
          <w:p w14:paraId="42AD32E3" w14:textId="1052D4AD" w:rsidR="00250867" w:rsidRPr="008A4B4F" w:rsidDel="003F7A74" w:rsidRDefault="00250867" w:rsidP="00496EF7">
            <w:pPr>
              <w:pStyle w:val="HTMLPreformatted"/>
              <w:spacing w:line="244" w:lineRule="atLeast"/>
              <w:rPr>
                <w:del w:id="1521" w:author="Samane Shahpouri" w:date="2024-07-08T07:30:00Z" w16du:dateUtc="2024-07-08T05:30:00Z"/>
                <w:rFonts w:asciiTheme="majorBidi" w:hAnsiTheme="majorBidi" w:cstheme="majorBidi"/>
                <w:color w:val="212121"/>
                <w:sz w:val="16"/>
                <w:szCs w:val="16"/>
                <w:lang w:val="en-US"/>
              </w:rPr>
            </w:pPr>
            <w:del w:id="1522"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train_transforms</w:delText>
              </w:r>
              <w:r w:rsidRPr="008A4B4F" w:rsidDel="003F7A74">
                <w:rPr>
                  <w:rFonts w:asciiTheme="majorBidi" w:hAnsiTheme="majorBidi" w:cstheme="majorBidi"/>
                  <w:color w:val="212121"/>
                  <w:sz w:val="16"/>
                  <w:szCs w:val="16"/>
                  <w:lang w:val="en-US"/>
                </w:rPr>
                <w:delText xml:space="preserve"> </w:delText>
              </w:r>
            </w:del>
          </w:p>
          <w:p w14:paraId="09860DED" w14:textId="54B59FFA" w:rsidR="00250867" w:rsidRPr="008A4B4F" w:rsidDel="003F7A74" w:rsidRDefault="00250867" w:rsidP="00496EF7">
            <w:pPr>
              <w:pStyle w:val="HTMLPreformatted"/>
              <w:spacing w:line="244" w:lineRule="atLeast"/>
              <w:rPr>
                <w:del w:id="1523" w:author="Samane Shahpouri" w:date="2024-07-08T07:30:00Z" w16du:dateUtc="2024-07-08T05:30:00Z"/>
                <w:rFonts w:asciiTheme="majorBidi" w:hAnsiTheme="majorBidi" w:cstheme="majorBidi"/>
                <w:color w:val="212121"/>
                <w:sz w:val="16"/>
                <w:szCs w:val="16"/>
                <w:lang w:val="en-US"/>
              </w:rPr>
            </w:pPr>
          </w:p>
        </w:tc>
        <w:tc>
          <w:tcPr>
            <w:tcW w:w="7263" w:type="dxa"/>
          </w:tcPr>
          <w:p w14:paraId="76D1004E" w14:textId="63619905" w:rsidR="00250867" w:rsidRPr="008A4B4F" w:rsidDel="003F7A74" w:rsidRDefault="00250867" w:rsidP="00496EF7">
            <w:pPr>
              <w:pStyle w:val="HTMLPreformatted"/>
              <w:spacing w:line="244" w:lineRule="atLeast"/>
              <w:rPr>
                <w:del w:id="1524" w:author="Samane Shahpouri" w:date="2024-07-08T07:30:00Z" w16du:dateUtc="2024-07-08T05:30:00Z"/>
                <w:rFonts w:asciiTheme="majorBidi" w:hAnsiTheme="majorBidi" w:cstheme="majorBidi"/>
                <w:color w:val="212121"/>
                <w:sz w:val="16"/>
                <w:szCs w:val="16"/>
                <w:lang w:val="en-US"/>
              </w:rPr>
            </w:pPr>
            <w:del w:id="1525"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Spacingd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pixdim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2.0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Resized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crop_size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1"/>
                  <w:rFonts w:asciiTheme="majorBidi" w:eastAsiaTheme="majorEastAsia" w:hAnsiTheme="majorBidi" w:cstheme="majorBidi"/>
                  <w:color w:val="212121"/>
                  <w:lang w:val="en-US"/>
                </w:rPr>
                <w:delText>'bilinear'</w:delText>
              </w:r>
              <w:r w:rsidRPr="008A4B4F" w:rsidDel="003F7A74">
                <w:rPr>
                  <w:rStyle w:val="p"/>
                  <w:rFonts w:asciiTheme="majorBidi" w:eastAsiaTheme="majorEastAsia" w:hAnsiTheme="majorBidi" w:cstheme="majorBidi"/>
                  <w:color w:val="212121"/>
                  <w:sz w:val="16"/>
                  <w:szCs w:val="16"/>
                  <w:lang w:val="en-US"/>
                </w:rPr>
                <w:delText>)</w:delText>
              </w:r>
            </w:del>
          </w:p>
          <w:p w14:paraId="4B05ADEA" w14:textId="3238376C" w:rsidR="00250867" w:rsidRPr="008A4B4F" w:rsidDel="003F7A74" w:rsidRDefault="00250867" w:rsidP="00496EF7">
            <w:pPr>
              <w:rPr>
                <w:del w:id="1526" w:author="Samane Shahpouri" w:date="2024-07-08T07:30:00Z" w16du:dateUtc="2024-07-08T05:30:00Z"/>
                <w:rFonts w:asciiTheme="majorBidi" w:hAnsiTheme="majorBidi" w:cstheme="majorBidi"/>
                <w:sz w:val="16"/>
                <w:szCs w:val="16"/>
                <w:lang w:val="en-US" w:bidi="fa-IR"/>
              </w:rPr>
            </w:pPr>
          </w:p>
        </w:tc>
      </w:tr>
      <w:tr w:rsidR="00250867" w:rsidRPr="00B653BA" w:rsidDel="003F7A74" w14:paraId="2116970A" w14:textId="79204839" w:rsidTr="00496EF7">
        <w:trPr>
          <w:del w:id="1527" w:author="Samane Shahpouri" w:date="2024-07-08T07:30:00Z" w16du:dateUtc="2024-07-08T05:30:00Z"/>
        </w:trPr>
        <w:tc>
          <w:tcPr>
            <w:tcW w:w="1753" w:type="dxa"/>
          </w:tcPr>
          <w:p w14:paraId="45F7910D" w14:textId="0C120C9C" w:rsidR="00250867" w:rsidRPr="008A4B4F" w:rsidDel="003F7A74" w:rsidRDefault="00250867" w:rsidP="00496EF7">
            <w:pPr>
              <w:pStyle w:val="HTMLPreformatted"/>
              <w:spacing w:line="244" w:lineRule="atLeast"/>
              <w:rPr>
                <w:del w:id="1528" w:author="Samane Shahpouri" w:date="2024-07-08T07:30:00Z" w16du:dateUtc="2024-07-08T05:30:00Z"/>
                <w:rStyle w:val="n"/>
                <w:rFonts w:asciiTheme="majorBidi" w:eastAsiaTheme="majorEastAsia" w:hAnsiTheme="majorBidi" w:cstheme="majorBidi"/>
                <w:color w:val="212121"/>
                <w:sz w:val="16"/>
                <w:szCs w:val="16"/>
                <w:lang w:val="en-US"/>
              </w:rPr>
            </w:pPr>
            <w:del w:id="1529"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val_transforms</w:delText>
              </w:r>
            </w:del>
          </w:p>
        </w:tc>
        <w:tc>
          <w:tcPr>
            <w:tcW w:w="7263" w:type="dxa"/>
          </w:tcPr>
          <w:p w14:paraId="45848733" w14:textId="30249242" w:rsidR="00250867" w:rsidRPr="008A4B4F" w:rsidDel="003F7A74" w:rsidRDefault="00250867" w:rsidP="00496EF7">
            <w:pPr>
              <w:pStyle w:val="HTMLPreformatted"/>
              <w:spacing w:line="244" w:lineRule="atLeast"/>
              <w:rPr>
                <w:del w:id="1530" w:author="Samane Shahpouri" w:date="2024-07-08T07:30:00Z" w16du:dateUtc="2024-07-08T05:30:00Z"/>
                <w:rFonts w:asciiTheme="majorBidi" w:hAnsiTheme="majorBidi" w:cstheme="majorBidi"/>
                <w:color w:val="212121"/>
                <w:sz w:val="16"/>
                <w:szCs w:val="16"/>
                <w:lang w:val="en-US"/>
              </w:rPr>
            </w:pPr>
            <w:del w:id="1531"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Spacingd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pixdim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1.5</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2.0</w:delText>
              </w:r>
              <w:r w:rsidRPr="008A4B4F" w:rsidDel="003F7A74">
                <w:rPr>
                  <w:rStyle w:val="p"/>
                  <w:rFonts w:asciiTheme="majorBidi" w:eastAsiaTheme="majorEastAsia" w:hAnsiTheme="majorBidi" w:cstheme="majorBidi"/>
                  <w:color w:val="212121"/>
                  <w:sz w:val="16"/>
                  <w:szCs w:val="16"/>
                  <w:lang w:val="en-US"/>
                </w:rPr>
                <w:delText>)),</w:delText>
              </w:r>
            </w:del>
          </w:p>
          <w:p w14:paraId="08438373" w14:textId="29493919" w:rsidR="00250867" w:rsidRPr="008A4B4F" w:rsidDel="003F7A74" w:rsidRDefault="00250867" w:rsidP="00496EF7">
            <w:pPr>
              <w:pStyle w:val="HTMLPreformatted"/>
              <w:spacing w:line="244" w:lineRule="atLeast"/>
              <w:rPr>
                <w:del w:id="1532" w:author="Samane Shahpouri" w:date="2024-07-08T07:30:00Z" w16du:dateUtc="2024-07-08T05:30:00Z"/>
                <w:rFonts w:asciiTheme="majorBidi" w:hAnsiTheme="majorBidi" w:cstheme="majorBidi"/>
                <w:color w:val="212121"/>
                <w:sz w:val="16"/>
                <w:szCs w:val="16"/>
                <w:lang w:val="en-US"/>
              </w:rPr>
            </w:pPr>
            <w:del w:id="1533"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Resized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crop_size</w:delText>
              </w:r>
              <w:r w:rsidRPr="008A4B4F" w:rsidDel="003F7A74">
                <w:rPr>
                  <w:rStyle w:val="p"/>
                  <w:rFonts w:asciiTheme="majorBidi" w:eastAsiaTheme="majorEastAsia" w:hAnsiTheme="majorBidi" w:cstheme="majorBidi"/>
                  <w:color w:val="212121"/>
                  <w:sz w:val="16"/>
                  <w:szCs w:val="16"/>
                  <w:lang w:val="en-US"/>
                </w:rPr>
                <w:delText xml:space="preserve">, </w:delText>
              </w:r>
              <w:r w:rsidRPr="008A4B4F" w:rsidDel="003F7A74">
                <w:rPr>
                  <w:rFonts w:asciiTheme="majorBidi" w:hAnsiTheme="majorBidi" w:cstheme="majorBidi"/>
                  <w:color w:val="212121"/>
                  <w:sz w:val="16"/>
                  <w:szCs w:val="16"/>
                  <w:lang w:val="en-US"/>
                </w:rPr>
                <w:delText>m</w:delText>
              </w:r>
              <w:r w:rsidRPr="008A4B4F" w:rsidDel="003F7A74">
                <w:rPr>
                  <w:rStyle w:val="n"/>
                  <w:rFonts w:asciiTheme="majorBidi" w:eastAsiaTheme="majorEastAsia" w:hAnsiTheme="majorBidi" w:cstheme="majorBidi"/>
                  <w:color w:val="212121"/>
                  <w:sz w:val="16"/>
                  <w:szCs w:val="16"/>
                  <w:lang w:val="en-US"/>
                </w:rPr>
                <w:delText>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1"/>
                  <w:rFonts w:asciiTheme="majorBidi" w:eastAsiaTheme="majorEastAsia" w:hAnsiTheme="majorBidi" w:cstheme="majorBidi"/>
                  <w:color w:val="212121"/>
                  <w:lang w:val="en-US"/>
                </w:rPr>
                <w:delText>'bilinear'</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2AD9D05E" w14:textId="24222C02" w:rsidTr="00496EF7">
        <w:trPr>
          <w:del w:id="1534" w:author="Samane Shahpouri" w:date="2024-07-08T07:30:00Z" w16du:dateUtc="2024-07-08T05:30:00Z"/>
        </w:trPr>
        <w:tc>
          <w:tcPr>
            <w:tcW w:w="1753" w:type="dxa"/>
          </w:tcPr>
          <w:p w14:paraId="7AAD2050" w14:textId="4BE587A1" w:rsidR="00250867" w:rsidRPr="008A4B4F" w:rsidDel="003F7A74" w:rsidRDefault="00250867" w:rsidP="00496EF7">
            <w:pPr>
              <w:pStyle w:val="HTMLPreformatted"/>
              <w:spacing w:line="244" w:lineRule="atLeast"/>
              <w:rPr>
                <w:del w:id="1535" w:author="Samane Shahpouri" w:date="2024-07-08T07:30:00Z" w16du:dateUtc="2024-07-08T05:30:00Z"/>
                <w:rStyle w:val="n"/>
                <w:rFonts w:asciiTheme="majorBidi" w:eastAsiaTheme="majorEastAsia" w:hAnsiTheme="majorBidi" w:cstheme="majorBidi"/>
                <w:color w:val="212121"/>
                <w:sz w:val="16"/>
                <w:szCs w:val="16"/>
                <w:lang w:val="en-US"/>
              </w:rPr>
            </w:pPr>
            <w:del w:id="1536"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batch_size</w:delText>
              </w:r>
            </w:del>
          </w:p>
        </w:tc>
        <w:tc>
          <w:tcPr>
            <w:tcW w:w="7263" w:type="dxa"/>
          </w:tcPr>
          <w:p w14:paraId="5EBD9A6A" w14:textId="3B5AC41C" w:rsidR="00250867" w:rsidRPr="008A4B4F" w:rsidDel="003F7A74" w:rsidRDefault="00250867" w:rsidP="00496EF7">
            <w:pPr>
              <w:rPr>
                <w:del w:id="1537" w:author="Samane Shahpouri" w:date="2024-07-08T07:30:00Z" w16du:dateUtc="2024-07-08T05:30:00Z"/>
                <w:rFonts w:asciiTheme="majorBidi" w:hAnsiTheme="majorBidi" w:cstheme="majorBidi"/>
                <w:sz w:val="16"/>
                <w:szCs w:val="16"/>
                <w:lang w:val="en-US" w:bidi="fa-IR"/>
              </w:rPr>
            </w:pPr>
            <w:del w:id="1538" w:author="Samane Shahpouri" w:date="2024-07-08T07:30:00Z" w16du:dateUtc="2024-07-08T05:30:00Z">
              <w:r w:rsidRPr="008A4B4F" w:rsidDel="003F7A74">
                <w:rPr>
                  <w:rStyle w:val="mi"/>
                  <w:rFonts w:asciiTheme="majorBidi" w:hAnsiTheme="majorBidi" w:cstheme="majorBidi"/>
                  <w:color w:val="212121"/>
                  <w:sz w:val="16"/>
                  <w:szCs w:val="16"/>
                  <w:lang w:val="en-US"/>
                </w:rPr>
                <w:delText>2</w:delText>
              </w:r>
            </w:del>
          </w:p>
        </w:tc>
      </w:tr>
      <w:tr w:rsidR="00250867" w:rsidRPr="00B653BA" w:rsidDel="003F7A74" w14:paraId="657D9D2F" w14:textId="4A82C1ED" w:rsidTr="00496EF7">
        <w:trPr>
          <w:del w:id="1539" w:author="Samane Shahpouri" w:date="2024-07-08T07:30:00Z" w16du:dateUtc="2024-07-08T05:30:00Z"/>
        </w:trPr>
        <w:tc>
          <w:tcPr>
            <w:tcW w:w="1753" w:type="dxa"/>
          </w:tcPr>
          <w:p w14:paraId="011B634B" w14:textId="4BC7956C" w:rsidR="00250867" w:rsidRPr="008A4B4F" w:rsidDel="003F7A74" w:rsidRDefault="00250867" w:rsidP="00496EF7">
            <w:pPr>
              <w:pStyle w:val="HTMLPreformatted"/>
              <w:spacing w:line="244" w:lineRule="atLeast"/>
              <w:rPr>
                <w:del w:id="1540" w:author="Samane Shahpouri" w:date="2024-07-08T07:30:00Z" w16du:dateUtc="2024-07-08T05:30:00Z"/>
                <w:rStyle w:val="n"/>
                <w:rFonts w:asciiTheme="majorBidi" w:eastAsiaTheme="majorEastAsia" w:hAnsiTheme="majorBidi" w:cstheme="majorBidi"/>
                <w:color w:val="212121"/>
                <w:sz w:val="16"/>
                <w:szCs w:val="16"/>
                <w:lang w:val="en-US"/>
              </w:rPr>
            </w:pPr>
            <w:del w:id="1541"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model</w:delText>
              </w:r>
            </w:del>
          </w:p>
        </w:tc>
        <w:tc>
          <w:tcPr>
            <w:tcW w:w="7263" w:type="dxa"/>
          </w:tcPr>
          <w:p w14:paraId="12BCF01E" w14:textId="1886A950" w:rsidR="00250867" w:rsidRPr="008A4B4F" w:rsidDel="003F7A74" w:rsidRDefault="00250867" w:rsidP="00496EF7">
            <w:pPr>
              <w:pStyle w:val="HTMLPreformatted"/>
              <w:spacing w:line="244" w:lineRule="atLeast"/>
              <w:rPr>
                <w:del w:id="1542" w:author="Samane Shahpouri" w:date="2024-07-08T07:30:00Z" w16du:dateUtc="2024-07-08T05:30:00Z"/>
                <w:rFonts w:asciiTheme="majorBidi" w:hAnsiTheme="majorBidi" w:cstheme="majorBidi"/>
                <w:color w:val="212121"/>
                <w:sz w:val="16"/>
                <w:szCs w:val="16"/>
                <w:lang w:val="en-US"/>
              </w:rPr>
            </w:pPr>
            <w:del w:id="1543"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UNet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spatial_dims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3</w:delText>
              </w:r>
              <w:r w:rsidRPr="008A4B4F" w:rsidDel="003F7A74">
                <w:rPr>
                  <w:rStyle w:val="p"/>
                  <w:rFonts w:asciiTheme="majorBidi" w:eastAsiaTheme="majorEastAsia"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in_channels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out_channels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64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act</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ReLU6</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"inplace"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kc"/>
                  <w:rFonts w:asciiTheme="majorBidi" w:hAnsiTheme="majorBidi" w:cstheme="majorBidi"/>
                  <w:b/>
                  <w:bCs/>
                  <w:color w:val="212121"/>
                  <w:sz w:val="16"/>
                  <w:szCs w:val="16"/>
                  <w:lang w:val="en-US"/>
                </w:rPr>
                <w:delText>True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strides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num_res_units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del>
          </w:p>
          <w:p w14:paraId="75546765" w14:textId="00D8158B" w:rsidR="00250867" w:rsidRPr="008A4B4F" w:rsidDel="003F7A74" w:rsidRDefault="00250867" w:rsidP="00496EF7">
            <w:pPr>
              <w:pStyle w:val="HTMLPreformatted"/>
              <w:spacing w:line="244" w:lineRule="atLeast"/>
              <w:rPr>
                <w:del w:id="1544" w:author="Samane Shahpouri" w:date="2024-07-08T07:30:00Z" w16du:dateUtc="2024-07-08T05:30:00Z"/>
                <w:rFonts w:asciiTheme="majorBidi" w:hAnsiTheme="majorBidi" w:cstheme="majorBidi"/>
                <w:color w:val="212121"/>
                <w:sz w:val="16"/>
                <w:szCs w:val="16"/>
                <w:lang w:val="en-US"/>
              </w:rPr>
            </w:pPr>
            <w:del w:id="1545" w:author="Samane Shahpouri" w:date="2024-07-08T07:30:00Z" w16du:dateUtc="2024-07-08T05:30:00Z">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norm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Norm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BATCH</w:delText>
              </w:r>
              <w:r w:rsidRPr="008A4B4F" w:rsidDel="003F7A74">
                <w:rPr>
                  <w:rStyle w:val="p"/>
                  <w:rFonts w:asciiTheme="majorBidi" w:eastAsiaTheme="majorEastAsia" w:hAnsiTheme="majorBidi" w:cstheme="majorBidi"/>
                  <w:color w:val="212121"/>
                  <w:sz w:val="16"/>
                  <w:szCs w:val="16"/>
                  <w:lang w:val="en-US"/>
                </w:rPr>
                <w:delText>,</w:delText>
              </w:r>
            </w:del>
          </w:p>
          <w:p w14:paraId="420F7162" w14:textId="7CBF1B2F" w:rsidR="00250867" w:rsidRPr="008A4B4F" w:rsidDel="003F7A74" w:rsidRDefault="00250867" w:rsidP="00496EF7">
            <w:pPr>
              <w:rPr>
                <w:del w:id="1546" w:author="Samane Shahpouri" w:date="2024-07-08T07:30:00Z" w16du:dateUtc="2024-07-08T05:30:00Z"/>
                <w:rFonts w:asciiTheme="majorBidi" w:hAnsiTheme="majorBidi" w:cstheme="majorBidi"/>
                <w:sz w:val="16"/>
                <w:szCs w:val="16"/>
                <w:lang w:val="en-US" w:bidi="fa-IR"/>
              </w:rPr>
            </w:pPr>
          </w:p>
        </w:tc>
      </w:tr>
      <w:tr w:rsidR="00250867" w:rsidRPr="00B653BA" w:rsidDel="003F7A74" w14:paraId="6320A60E" w14:textId="4AB1392D" w:rsidTr="00496EF7">
        <w:trPr>
          <w:del w:id="1547" w:author="Samane Shahpouri" w:date="2024-07-08T07:30:00Z" w16du:dateUtc="2024-07-08T05:30:00Z"/>
        </w:trPr>
        <w:tc>
          <w:tcPr>
            <w:tcW w:w="1753" w:type="dxa"/>
          </w:tcPr>
          <w:p w14:paraId="1F03F316" w14:textId="3207973D" w:rsidR="00250867" w:rsidRPr="008A4B4F" w:rsidDel="003F7A74" w:rsidRDefault="00250867" w:rsidP="00496EF7">
            <w:pPr>
              <w:pStyle w:val="HTMLPreformatted"/>
              <w:spacing w:line="244" w:lineRule="atLeast"/>
              <w:rPr>
                <w:del w:id="1548" w:author="Samane Shahpouri" w:date="2024-07-08T07:30:00Z" w16du:dateUtc="2024-07-08T05:30:00Z"/>
                <w:rStyle w:val="n"/>
                <w:rFonts w:asciiTheme="majorBidi" w:hAnsiTheme="majorBidi" w:cstheme="majorBidi"/>
                <w:color w:val="212121"/>
                <w:sz w:val="16"/>
                <w:szCs w:val="16"/>
                <w:lang w:val="en-US"/>
              </w:rPr>
            </w:pPr>
            <w:del w:id="1549"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loss_function</w:delText>
              </w:r>
            </w:del>
          </w:p>
        </w:tc>
        <w:tc>
          <w:tcPr>
            <w:tcW w:w="7263" w:type="dxa"/>
          </w:tcPr>
          <w:p w14:paraId="759152C1" w14:textId="48C1B7B3" w:rsidR="00250867" w:rsidRPr="008A4B4F" w:rsidDel="003F7A74" w:rsidRDefault="00250867" w:rsidP="00496EF7">
            <w:pPr>
              <w:rPr>
                <w:del w:id="1550" w:author="Samane Shahpouri" w:date="2024-07-08T07:30:00Z" w16du:dateUtc="2024-07-08T05:30:00Z"/>
                <w:rFonts w:asciiTheme="majorBidi" w:hAnsiTheme="majorBidi" w:cstheme="majorBidi"/>
                <w:sz w:val="16"/>
                <w:szCs w:val="16"/>
                <w:lang w:val="en-US" w:bidi="fa-IR"/>
              </w:rPr>
            </w:pPr>
            <w:del w:id="1551" w:author="Samane Shahpouri" w:date="2024-07-08T07:30:00Z" w16du:dateUtc="2024-07-08T05:30:00Z">
              <w:r w:rsidRPr="008A4B4F" w:rsidDel="003F7A74">
                <w:rPr>
                  <w:rStyle w:val="n"/>
                  <w:rFonts w:asciiTheme="majorBidi" w:hAnsiTheme="majorBidi" w:cstheme="majorBidi"/>
                  <w:color w:val="212121"/>
                  <w:sz w:val="16"/>
                  <w:szCs w:val="16"/>
                  <w:lang w:val="en-US"/>
                </w:rPr>
                <w:delText>torch</w:delText>
              </w:r>
              <w:r w:rsidRPr="008A4B4F" w:rsidDel="003F7A74">
                <w:rPr>
                  <w:rStyle w:val="o"/>
                  <w:rFonts w:asciiTheme="majorBidi" w:hAnsiTheme="majorBidi" w:cstheme="majorBidi"/>
                  <w:b/>
                  <w:bCs/>
                  <w:color w:val="212121"/>
                  <w:sz w:val="16"/>
                  <w:szCs w:val="16"/>
                  <w:lang w:val="en-US"/>
                </w:rPr>
                <w:delText>.</w:delText>
              </w:r>
              <w:r w:rsidRPr="008A4B4F" w:rsidDel="003F7A74">
                <w:rPr>
                  <w:rStyle w:val="n"/>
                  <w:rFonts w:asciiTheme="majorBidi" w:hAnsiTheme="majorBidi" w:cstheme="majorBidi"/>
                  <w:color w:val="212121"/>
                  <w:sz w:val="16"/>
                  <w:szCs w:val="16"/>
                  <w:lang w:val="en-US"/>
                </w:rPr>
                <w:delText>nn</w:delText>
              </w:r>
              <w:r w:rsidRPr="008A4B4F" w:rsidDel="003F7A74">
                <w:rPr>
                  <w:rStyle w:val="o"/>
                  <w:rFonts w:asciiTheme="majorBidi" w:hAnsiTheme="majorBidi" w:cstheme="majorBidi"/>
                  <w:b/>
                  <w:bCs/>
                  <w:color w:val="212121"/>
                  <w:sz w:val="16"/>
                  <w:szCs w:val="16"/>
                  <w:lang w:val="en-US"/>
                </w:rPr>
                <w:delText>.</w:delText>
              </w:r>
              <w:r w:rsidRPr="008A4B4F" w:rsidDel="003F7A74">
                <w:rPr>
                  <w:rStyle w:val="n"/>
                  <w:rFonts w:asciiTheme="majorBidi" w:hAnsiTheme="majorBidi" w:cstheme="majorBidi"/>
                  <w:color w:val="212121"/>
                  <w:sz w:val="16"/>
                  <w:szCs w:val="16"/>
                  <w:lang w:val="en-US"/>
                </w:rPr>
                <w:delText>MSELoss</w:delText>
              </w:r>
              <w:r w:rsidRPr="008A4B4F" w:rsidDel="003F7A74">
                <w:rPr>
                  <w:rStyle w:val="p"/>
                  <w:rFonts w:asciiTheme="majorBidi" w:hAnsiTheme="majorBidi" w:cstheme="majorBidi"/>
                  <w:color w:val="212121"/>
                  <w:sz w:val="16"/>
                  <w:szCs w:val="16"/>
                  <w:lang w:val="en-US"/>
                </w:rPr>
                <w:delText>()</w:delText>
              </w:r>
            </w:del>
          </w:p>
        </w:tc>
      </w:tr>
      <w:tr w:rsidR="00250867" w:rsidRPr="00B653BA" w:rsidDel="003F7A74" w14:paraId="75DFEB1C" w14:textId="4334D099" w:rsidTr="00496EF7">
        <w:trPr>
          <w:del w:id="1552" w:author="Samane Shahpouri" w:date="2024-07-08T07:30:00Z" w16du:dateUtc="2024-07-08T05:30:00Z"/>
        </w:trPr>
        <w:tc>
          <w:tcPr>
            <w:tcW w:w="1753" w:type="dxa"/>
          </w:tcPr>
          <w:p w14:paraId="768F4F4F" w14:textId="5B874CEC" w:rsidR="00250867" w:rsidRPr="008A4B4F" w:rsidDel="003F7A74" w:rsidRDefault="00250867" w:rsidP="00496EF7">
            <w:pPr>
              <w:pStyle w:val="HTMLPreformatted"/>
              <w:spacing w:line="244" w:lineRule="atLeast"/>
              <w:rPr>
                <w:del w:id="1553" w:author="Samane Shahpouri" w:date="2024-07-08T07:30:00Z" w16du:dateUtc="2024-07-08T05:30:00Z"/>
                <w:rFonts w:asciiTheme="majorBidi" w:hAnsiTheme="majorBidi" w:cstheme="majorBidi"/>
                <w:color w:val="212121"/>
                <w:sz w:val="16"/>
                <w:szCs w:val="16"/>
                <w:lang w:val="en-US"/>
              </w:rPr>
            </w:pPr>
            <w:del w:id="1554"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optimizer</w:delText>
              </w:r>
            </w:del>
          </w:p>
        </w:tc>
        <w:tc>
          <w:tcPr>
            <w:tcW w:w="7263" w:type="dxa"/>
          </w:tcPr>
          <w:p w14:paraId="72E27CF0" w14:textId="50B4CD4D" w:rsidR="00250867" w:rsidRPr="008A4B4F" w:rsidDel="003F7A74" w:rsidRDefault="00250867" w:rsidP="00496EF7">
            <w:pPr>
              <w:pStyle w:val="HTMLPreformatted"/>
              <w:spacing w:line="244" w:lineRule="atLeast"/>
              <w:rPr>
                <w:del w:id="1555" w:author="Samane Shahpouri" w:date="2024-07-08T07:30:00Z" w16du:dateUtc="2024-07-08T05:30:00Z"/>
                <w:rStyle w:val="n"/>
                <w:rFonts w:asciiTheme="majorBidi" w:hAnsiTheme="majorBidi" w:cstheme="majorBidi"/>
                <w:color w:val="212121"/>
                <w:sz w:val="16"/>
                <w:szCs w:val="16"/>
                <w:lang w:val="en-US"/>
              </w:rPr>
            </w:pPr>
            <w:del w:id="1556"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torch</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optim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Adam</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model</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parameters</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eastAsiaTheme="majorEastAsia" w:hAnsiTheme="majorBidi" w:cstheme="majorBidi"/>
                  <w:color w:val="212121"/>
                  <w:sz w:val="16"/>
                  <w:szCs w:val="16"/>
                  <w:lang w:val="en-US"/>
                </w:rPr>
                <w:delText>1e-4</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6353349E" w14:textId="33B887D2" w:rsidTr="00496EF7">
        <w:trPr>
          <w:del w:id="1557" w:author="Samane Shahpouri" w:date="2024-07-08T07:30:00Z" w16du:dateUtc="2024-07-08T05:30:00Z"/>
        </w:trPr>
        <w:tc>
          <w:tcPr>
            <w:tcW w:w="1753" w:type="dxa"/>
          </w:tcPr>
          <w:p w14:paraId="2A4B8EFA" w14:textId="39B61002" w:rsidR="00250867" w:rsidRPr="008A4B4F" w:rsidDel="003F7A74" w:rsidRDefault="00250867" w:rsidP="00496EF7">
            <w:pPr>
              <w:pStyle w:val="HTMLPreformatted"/>
              <w:spacing w:line="244" w:lineRule="atLeast"/>
              <w:rPr>
                <w:del w:id="1558" w:author="Samane Shahpouri" w:date="2024-07-08T07:30:00Z" w16du:dateUtc="2024-07-08T05:30:00Z"/>
                <w:rFonts w:asciiTheme="majorBidi" w:hAnsiTheme="majorBidi" w:cstheme="majorBidi"/>
                <w:color w:val="212121"/>
                <w:sz w:val="16"/>
                <w:szCs w:val="16"/>
                <w:lang w:val="en-US"/>
              </w:rPr>
            </w:pPr>
            <w:del w:id="1559" w:author="Samane Shahpouri" w:date="2024-07-08T07:30:00Z" w16du:dateUtc="2024-07-08T05:30:00Z">
              <w:r w:rsidRPr="008A4B4F" w:rsidDel="003F7A74">
                <w:rPr>
                  <w:rStyle w:val="n"/>
                  <w:rFonts w:asciiTheme="majorBidi" w:eastAsiaTheme="majorEastAsia" w:hAnsiTheme="majorBidi" w:cstheme="majorBidi"/>
                  <w:color w:val="212121"/>
                  <w:sz w:val="16"/>
                  <w:szCs w:val="16"/>
                  <w:lang w:val="en-US"/>
                </w:rPr>
                <w:delText>max_epochs</w:delText>
              </w:r>
            </w:del>
          </w:p>
        </w:tc>
        <w:tc>
          <w:tcPr>
            <w:tcW w:w="7263" w:type="dxa"/>
          </w:tcPr>
          <w:p w14:paraId="2FB8E5C3" w14:textId="0CEB235E" w:rsidR="00250867" w:rsidRPr="008A4B4F" w:rsidDel="003F7A74" w:rsidRDefault="00250867" w:rsidP="00496EF7">
            <w:pPr>
              <w:rPr>
                <w:del w:id="1560" w:author="Samane Shahpouri" w:date="2024-07-08T07:30:00Z" w16du:dateUtc="2024-07-08T05:30:00Z"/>
                <w:rStyle w:val="n"/>
                <w:rFonts w:asciiTheme="majorBidi" w:hAnsiTheme="majorBidi" w:cstheme="majorBidi"/>
                <w:color w:val="212121"/>
                <w:sz w:val="16"/>
                <w:szCs w:val="16"/>
                <w:lang w:val="en-US"/>
              </w:rPr>
            </w:pPr>
            <w:del w:id="1561" w:author="Samane Shahpouri" w:date="2024-07-08T07:30:00Z" w16du:dateUtc="2024-07-08T05:30:00Z">
              <w:r w:rsidRPr="008A4B4F" w:rsidDel="003F7A74">
                <w:rPr>
                  <w:rStyle w:val="mi"/>
                  <w:rFonts w:asciiTheme="majorBidi" w:hAnsiTheme="majorBidi" w:cstheme="majorBidi"/>
                  <w:color w:val="212121"/>
                  <w:sz w:val="16"/>
                  <w:szCs w:val="16"/>
                  <w:lang w:val="en-US"/>
                </w:rPr>
                <w:delText>50</w:delText>
              </w:r>
            </w:del>
          </w:p>
        </w:tc>
      </w:tr>
    </w:tbl>
    <w:p w14:paraId="0A1675E2" w14:textId="67476D70" w:rsidR="00250867" w:rsidRPr="008A4B4F" w:rsidDel="003F7A74" w:rsidRDefault="00250867" w:rsidP="00250867">
      <w:pPr>
        <w:keepNext/>
        <w:rPr>
          <w:del w:id="1562" w:author="Samane Shahpouri" w:date="2024-07-08T07:30:00Z" w16du:dateUtc="2024-07-08T05:30:00Z"/>
          <w:rFonts w:asciiTheme="majorBidi" w:hAnsiTheme="majorBidi" w:cstheme="majorBidi"/>
          <w:lang w:val="en-US"/>
        </w:rPr>
      </w:pPr>
    </w:p>
    <w:p w14:paraId="1AB50278" w14:textId="244980F6" w:rsidR="00250867" w:rsidRPr="008A4B4F" w:rsidRDefault="00250867" w:rsidP="00250867">
      <w:pPr>
        <w:rPr>
          <w:rFonts w:asciiTheme="majorBidi" w:hAnsiTheme="majorBidi" w:cstheme="majorBidi"/>
          <w:lang w:val="en-US" w:bidi="fa-IR"/>
        </w:rPr>
      </w:pPr>
      <w:r w:rsidRPr="008A4B4F">
        <w:rPr>
          <w:rFonts w:asciiTheme="majorBidi" w:hAnsiTheme="majorBidi" w:cstheme="majorBidi"/>
          <w:lang w:val="en-US" w:bidi="fa-IR"/>
        </w:rPr>
        <w:t xml:space="preserve">As it is obvious there was still some patch pattern on the image, and it means there are </w:t>
      </w:r>
      <w:del w:id="1563" w:author="Samane Shahpouri" w:date="2024-07-08T07:31:00Z" w16du:dateUtc="2024-07-08T05:31:00Z">
        <w:r w:rsidRPr="008A4B4F" w:rsidDel="003F7A74">
          <w:rPr>
            <w:rFonts w:asciiTheme="majorBidi" w:hAnsiTheme="majorBidi" w:cstheme="majorBidi"/>
            <w:lang w:val="en-US" w:bidi="fa-IR"/>
          </w:rPr>
          <w:delText>parameters</w:delText>
        </w:r>
      </w:del>
      <w:ins w:id="1564" w:author="Samane Shahpouri" w:date="2024-07-08T07:31:00Z" w16du:dateUtc="2024-07-08T05:31:00Z">
        <w:r w:rsidR="003F7A74" w:rsidRPr="008A4B4F">
          <w:rPr>
            <w:rFonts w:asciiTheme="majorBidi" w:hAnsiTheme="majorBidi" w:cstheme="majorBidi"/>
            <w:lang w:val="en-US" w:bidi="fa-IR"/>
          </w:rPr>
          <w:t>parameters that</w:t>
        </w:r>
      </w:ins>
      <w:r w:rsidRPr="008A4B4F">
        <w:rPr>
          <w:rFonts w:asciiTheme="majorBidi" w:hAnsiTheme="majorBidi" w:cstheme="majorBidi"/>
          <w:lang w:val="en-US" w:bidi="fa-IR"/>
        </w:rPr>
        <w:t xml:space="preserve"> need to be changed.</w:t>
      </w:r>
    </w:p>
    <w:p w14:paraId="2D2C853E" w14:textId="39A1A642" w:rsidR="00250867" w:rsidRPr="008A4B4F" w:rsidRDefault="00250867" w:rsidP="00250867">
      <w:pPr>
        <w:rPr>
          <w:rFonts w:asciiTheme="majorBidi" w:hAnsiTheme="majorBidi" w:cstheme="majorBidi"/>
          <w:lang w:val="en-US" w:bidi="fa-IR"/>
        </w:rPr>
      </w:pPr>
      <w:del w:id="1565" w:author="Samane Shahpouri" w:date="2024-07-08T07:31:00Z" w16du:dateUtc="2024-07-08T05:31:00Z">
        <w:r w:rsidRPr="008A4B4F" w:rsidDel="003F7A74">
          <w:rPr>
            <w:rFonts w:asciiTheme="majorBidi" w:hAnsiTheme="majorBidi" w:cstheme="majorBidi"/>
            <w:lang w:val="en-US" w:bidi="fa-IR"/>
          </w:rPr>
          <w:delText>As it is mentioned in table 3 after</w:delText>
        </w:r>
      </w:del>
      <w:ins w:id="1566" w:author="Samane Shahpouri" w:date="2024-07-08T07:31:00Z" w16du:dateUtc="2024-07-08T05:31:00Z">
        <w:r w:rsidR="003F7A74">
          <w:rPr>
            <w:rFonts w:asciiTheme="majorBidi" w:hAnsiTheme="majorBidi" w:cstheme="majorBidi"/>
            <w:lang w:val="en-US" w:bidi="fa-IR"/>
          </w:rPr>
          <w:t>After</w:t>
        </w:r>
      </w:ins>
      <w:r w:rsidRPr="008A4B4F">
        <w:rPr>
          <w:rFonts w:asciiTheme="majorBidi" w:hAnsiTheme="majorBidi" w:cstheme="majorBidi"/>
          <w:lang w:val="en-US" w:bidi="fa-IR"/>
        </w:rPr>
        <w:t xml:space="preserve"> adapting the spacing, dimensions and other parameters for loading the data appropriate for our dataset, and using all dataset, </w:t>
      </w:r>
      <w:del w:id="1567" w:author="Samane Shahpouri" w:date="2024-07-08T07:31:00Z" w16du:dateUtc="2024-07-08T05:31:00Z">
        <w:r w:rsidRPr="008A4B4F" w:rsidDel="003F7A74">
          <w:rPr>
            <w:rFonts w:asciiTheme="majorBidi" w:hAnsiTheme="majorBidi" w:cstheme="majorBidi"/>
            <w:lang w:val="en-US" w:bidi="fa-IR"/>
          </w:rPr>
          <w:delText>the Fig</w:delText>
        </w:r>
      </w:del>
      <w:ins w:id="1568" w:author="Samane Shahpouri" w:date="2024-07-08T07:31:00Z" w16du:dateUtc="2024-07-08T05:31:00Z">
        <w:r w:rsidR="003F7A74" w:rsidRPr="008A4B4F">
          <w:rPr>
            <w:rFonts w:asciiTheme="majorBidi" w:hAnsiTheme="majorBidi" w:cstheme="majorBidi"/>
            <w:lang w:val="en-US" w:bidi="fa-IR"/>
          </w:rPr>
          <w:t>Fig</w:t>
        </w:r>
      </w:ins>
      <w:r w:rsidRPr="008A4B4F">
        <w:rPr>
          <w:rFonts w:asciiTheme="majorBidi" w:hAnsiTheme="majorBidi" w:cstheme="majorBidi"/>
          <w:lang w:val="en-US" w:bidi="fa-IR"/>
        </w:rPr>
        <w:t xml:space="preserve"> </w:t>
      </w:r>
      <w:del w:id="1569" w:author="Samane Shahpouri" w:date="2024-07-08T07:31:00Z" w16du:dateUtc="2024-07-08T05:31:00Z">
        <w:r w:rsidRPr="008A4B4F" w:rsidDel="003F7A74">
          <w:rPr>
            <w:rFonts w:asciiTheme="majorBidi" w:hAnsiTheme="majorBidi" w:cstheme="majorBidi"/>
            <w:lang w:val="en-US" w:bidi="fa-IR"/>
          </w:rPr>
          <w:delText xml:space="preserve">4 </w:delText>
        </w:r>
      </w:del>
      <w:ins w:id="1570" w:author="Samane Shahpouri" w:date="2024-07-08T07:31:00Z" w16du:dateUtc="2024-07-08T05:31:00Z">
        <w:r w:rsidR="003F7A74">
          <w:rPr>
            <w:rFonts w:asciiTheme="majorBidi" w:hAnsiTheme="majorBidi" w:cstheme="majorBidi"/>
            <w:lang w:val="en-US" w:bidi="fa-IR"/>
          </w:rPr>
          <w:t>3</w:t>
        </w:r>
        <w:r w:rsidR="003F7A74" w:rsidRPr="008A4B4F">
          <w:rPr>
            <w:rFonts w:asciiTheme="majorBidi" w:hAnsiTheme="majorBidi" w:cstheme="majorBidi"/>
            <w:lang w:val="en-US" w:bidi="fa-IR"/>
          </w:rPr>
          <w:t xml:space="preserve"> </w:t>
        </w:r>
      </w:ins>
      <w:r w:rsidRPr="008A4B4F">
        <w:rPr>
          <w:rFonts w:asciiTheme="majorBidi" w:hAnsiTheme="majorBidi" w:cstheme="majorBidi"/>
          <w:lang w:val="en-US" w:bidi="fa-IR"/>
        </w:rPr>
        <w:t>concluded.</w:t>
      </w:r>
    </w:p>
    <w:p w14:paraId="79F93C73" w14:textId="6383C6AE" w:rsidR="009A0FB7" w:rsidRPr="009A0FB7" w:rsidDel="003F7A74" w:rsidRDefault="00250867" w:rsidP="00B375AC">
      <w:pPr>
        <w:pStyle w:val="Caption"/>
        <w:rPr>
          <w:del w:id="1571" w:author="Samane Shahpouri" w:date="2024-07-08T07:31:00Z" w16du:dateUtc="2024-07-08T05:31:00Z"/>
        </w:rPr>
      </w:pPr>
      <w:del w:id="1572" w:author="Samane Shahpouri" w:date="2024-07-08T07:31:00Z" w16du:dateUtc="2024-07-08T05:31:00Z">
        <w:r w:rsidRPr="00B83AEA" w:rsidDel="003F7A74">
          <w:delText xml:space="preserve">Table </w:delText>
        </w:r>
        <w:r w:rsidRPr="00B83AEA" w:rsidDel="003F7A74">
          <w:fldChar w:fldCharType="begin"/>
        </w:r>
        <w:r w:rsidRPr="00B83AEA" w:rsidDel="003F7A74">
          <w:delInstrText xml:space="preserve"> SEQ Table \* ARABIC </w:delInstrText>
        </w:r>
        <w:r w:rsidRPr="00B83AEA" w:rsidDel="003F7A74">
          <w:fldChar w:fldCharType="separate"/>
        </w:r>
        <w:r w:rsidR="002D33BF" w:rsidDel="003F7A74">
          <w:rPr>
            <w:noProof/>
          </w:rPr>
          <w:delText>3</w:delText>
        </w:r>
        <w:r w:rsidRPr="00B83AEA" w:rsidDel="003F7A74">
          <w:fldChar w:fldCharType="end"/>
        </w:r>
        <w:r w:rsidRPr="00B83AEA" w:rsidDel="003F7A74">
          <w:delText>: Some specification of training approach</w:delText>
        </w:r>
      </w:del>
    </w:p>
    <w:tbl>
      <w:tblPr>
        <w:tblStyle w:val="TableGrid"/>
        <w:tblW w:w="0" w:type="auto"/>
        <w:tblLook w:val="04A0" w:firstRow="1" w:lastRow="0" w:firstColumn="1" w:lastColumn="0" w:noHBand="0" w:noVBand="1"/>
      </w:tblPr>
      <w:tblGrid>
        <w:gridCol w:w="1753"/>
        <w:gridCol w:w="7263"/>
      </w:tblGrid>
      <w:tr w:rsidR="00250867" w:rsidRPr="00B653BA" w:rsidDel="003F7A74" w14:paraId="7758A722" w14:textId="36FFD13A" w:rsidTr="00496EF7">
        <w:trPr>
          <w:del w:id="1573" w:author="Samane Shahpouri" w:date="2024-07-08T07:31:00Z" w16du:dateUtc="2024-07-08T05:31:00Z"/>
        </w:trPr>
        <w:tc>
          <w:tcPr>
            <w:tcW w:w="1753" w:type="dxa"/>
          </w:tcPr>
          <w:p w14:paraId="4D1EDCE5" w14:textId="6569EEDE" w:rsidR="00250867" w:rsidRPr="008A4B4F" w:rsidDel="003F7A74" w:rsidRDefault="00250867" w:rsidP="00496EF7">
            <w:pPr>
              <w:pStyle w:val="HTMLPreformatted"/>
              <w:spacing w:line="244" w:lineRule="atLeast"/>
              <w:rPr>
                <w:del w:id="1574" w:author="Samane Shahpouri" w:date="2024-07-08T07:31:00Z" w16du:dateUtc="2024-07-08T05:31:00Z"/>
                <w:rFonts w:asciiTheme="majorBidi" w:hAnsiTheme="majorBidi" w:cstheme="majorBidi"/>
                <w:sz w:val="16"/>
                <w:szCs w:val="16"/>
                <w:lang w:val="en-US" w:bidi="fa-IR"/>
              </w:rPr>
            </w:pPr>
            <w:del w:id="1575" w:author="Samane Shahpouri" w:date="2024-07-08T07:31:00Z" w16du:dateUtc="2024-07-08T05:31:00Z">
              <w:r w:rsidRPr="008A4B4F" w:rsidDel="003F7A74">
                <w:rPr>
                  <w:rFonts w:asciiTheme="majorBidi" w:hAnsiTheme="majorBidi" w:cstheme="majorBidi"/>
                  <w:sz w:val="16"/>
                  <w:szCs w:val="16"/>
                  <w:lang w:val="en-US" w:bidi="fa-IR"/>
                </w:rPr>
                <w:delText>roi_size</w:delText>
              </w:r>
            </w:del>
          </w:p>
        </w:tc>
        <w:tc>
          <w:tcPr>
            <w:tcW w:w="7263" w:type="dxa"/>
          </w:tcPr>
          <w:p w14:paraId="340D2531" w14:textId="3B86A1F4" w:rsidR="00250867" w:rsidRPr="008A4B4F" w:rsidDel="003F7A74" w:rsidRDefault="00250867" w:rsidP="00496EF7">
            <w:pPr>
              <w:rPr>
                <w:del w:id="1576" w:author="Samane Shahpouri" w:date="2024-07-08T07:31:00Z" w16du:dateUtc="2024-07-08T05:31:00Z"/>
                <w:rFonts w:asciiTheme="majorBidi" w:eastAsia="Times New Roman" w:hAnsiTheme="majorBidi" w:cstheme="majorBidi"/>
                <w:sz w:val="16"/>
                <w:szCs w:val="16"/>
                <w:lang w:val="en-US" w:bidi="fa-IR"/>
              </w:rPr>
            </w:pPr>
            <w:del w:id="1577" w:author="Samane Shahpouri" w:date="2024-07-08T07:31:00Z" w16du:dateUtc="2024-07-08T05:31:00Z">
              <w:r w:rsidRPr="008A4B4F" w:rsidDel="003F7A74">
                <w:rPr>
                  <w:rFonts w:asciiTheme="majorBidi" w:eastAsia="Times New Roman" w:hAnsiTheme="majorBidi" w:cstheme="majorBidi"/>
                  <w:sz w:val="16"/>
                  <w:szCs w:val="16"/>
                  <w:lang w:val="en-US" w:bidi="fa-IR"/>
                </w:rPr>
                <w:delText>[168, 168, 320]</w:delText>
              </w:r>
            </w:del>
          </w:p>
        </w:tc>
      </w:tr>
      <w:tr w:rsidR="00250867" w:rsidRPr="00B653BA" w:rsidDel="003F7A74" w14:paraId="6CF5C223" w14:textId="3064A97C" w:rsidTr="00496EF7">
        <w:trPr>
          <w:del w:id="1578" w:author="Samane Shahpouri" w:date="2024-07-08T07:31:00Z" w16du:dateUtc="2024-07-08T05:31:00Z"/>
        </w:trPr>
        <w:tc>
          <w:tcPr>
            <w:tcW w:w="1753" w:type="dxa"/>
          </w:tcPr>
          <w:p w14:paraId="1F10B77E" w14:textId="1EBB41EC" w:rsidR="00250867" w:rsidRPr="008A4B4F" w:rsidDel="003F7A74" w:rsidRDefault="00250867" w:rsidP="00496EF7">
            <w:pPr>
              <w:pStyle w:val="HTMLPreformatted"/>
              <w:spacing w:line="244" w:lineRule="atLeast"/>
              <w:rPr>
                <w:del w:id="1579" w:author="Samane Shahpouri" w:date="2024-07-08T07:31:00Z" w16du:dateUtc="2024-07-08T05:31:00Z"/>
                <w:rFonts w:asciiTheme="majorBidi" w:hAnsiTheme="majorBidi" w:cstheme="majorBidi"/>
                <w:sz w:val="16"/>
                <w:szCs w:val="16"/>
                <w:lang w:val="en-US" w:bidi="fa-IR"/>
              </w:rPr>
            </w:pPr>
            <w:del w:id="1580" w:author="Samane Shahpouri" w:date="2024-07-08T07:31:00Z" w16du:dateUtc="2024-07-08T05:31:00Z">
              <w:r w:rsidRPr="008A4B4F" w:rsidDel="003F7A74">
                <w:rPr>
                  <w:rFonts w:asciiTheme="majorBidi" w:hAnsiTheme="majorBidi" w:cstheme="majorBidi"/>
                  <w:sz w:val="16"/>
                  <w:szCs w:val="16"/>
                  <w:lang w:val="en-US" w:bidi="fa-IR"/>
                </w:rPr>
                <w:delText xml:space="preserve">train_transforms </w:delText>
              </w:r>
            </w:del>
          </w:p>
          <w:p w14:paraId="5F5C253A" w14:textId="10DCCCC9" w:rsidR="00250867" w:rsidRPr="008A4B4F" w:rsidDel="003F7A74" w:rsidRDefault="00250867" w:rsidP="00496EF7">
            <w:pPr>
              <w:rPr>
                <w:del w:id="1581" w:author="Samane Shahpouri" w:date="2024-07-08T07:31:00Z" w16du:dateUtc="2024-07-08T05:31:00Z"/>
                <w:rFonts w:asciiTheme="majorBidi" w:eastAsia="Times New Roman" w:hAnsiTheme="majorBidi" w:cstheme="majorBidi"/>
                <w:sz w:val="16"/>
                <w:szCs w:val="16"/>
                <w:lang w:val="en-US" w:bidi="fa-IR"/>
              </w:rPr>
            </w:pPr>
          </w:p>
        </w:tc>
        <w:tc>
          <w:tcPr>
            <w:tcW w:w="7263" w:type="dxa"/>
          </w:tcPr>
          <w:p w14:paraId="6D0D14B5" w14:textId="4839F6AA" w:rsidR="00250867" w:rsidRPr="008A4B4F" w:rsidDel="003F7A74" w:rsidRDefault="00250867" w:rsidP="00496EF7">
            <w:pPr>
              <w:rPr>
                <w:del w:id="1582" w:author="Samane Shahpouri" w:date="2024-07-08T07:31:00Z" w16du:dateUtc="2024-07-08T05:31:00Z"/>
                <w:rFonts w:asciiTheme="majorBidi" w:eastAsia="Times New Roman" w:hAnsiTheme="majorBidi" w:cstheme="majorBidi"/>
                <w:sz w:val="16"/>
                <w:szCs w:val="16"/>
                <w:lang w:val="en-US" w:bidi="fa-IR"/>
              </w:rPr>
            </w:pPr>
            <w:del w:id="1583" w:author="Samane Shahpouri" w:date="2024-07-08T07:31:00Z" w16du:dateUtc="2024-07-08T05:31:00Z">
              <w:r w:rsidRPr="008A4B4F" w:rsidDel="003F7A74">
                <w:rPr>
                  <w:rFonts w:asciiTheme="majorBidi" w:eastAsia="Times New Roman" w:hAnsiTheme="majorBidi" w:cstheme="majorBidi"/>
                  <w:sz w:val="16"/>
                  <w:szCs w:val="16"/>
                  <w:lang w:val="en-US" w:bidi="fa-IR"/>
                </w:rPr>
                <w:delText xml:space="preserve">Spacingd(keys=["image", "target"], pixdim=(4.07, 4.07, 3.00)),  </w:delText>
              </w:r>
            </w:del>
          </w:p>
          <w:p w14:paraId="29E06083" w14:textId="30AD8CCD" w:rsidR="00250867" w:rsidRPr="008A4B4F" w:rsidDel="003F7A74" w:rsidRDefault="00250867" w:rsidP="00496EF7">
            <w:pPr>
              <w:rPr>
                <w:del w:id="1584" w:author="Samane Shahpouri" w:date="2024-07-08T07:31:00Z" w16du:dateUtc="2024-07-08T05:31:00Z"/>
                <w:rFonts w:asciiTheme="majorBidi" w:eastAsia="Times New Roman" w:hAnsiTheme="majorBidi" w:cstheme="majorBidi"/>
                <w:sz w:val="16"/>
                <w:szCs w:val="16"/>
                <w:lang w:val="en-US" w:bidi="fa-IR"/>
              </w:rPr>
            </w:pPr>
            <w:del w:id="1585" w:author="Samane Shahpouri" w:date="2024-07-08T07:31:00Z" w16du:dateUtc="2024-07-08T05:31:00Z">
              <w:r w:rsidRPr="008A4B4F" w:rsidDel="003F7A74">
                <w:rPr>
                  <w:rFonts w:asciiTheme="majorBidi" w:eastAsia="Times New Roman" w:hAnsiTheme="majorBidi" w:cstheme="majorBidi"/>
                  <w:sz w:val="16"/>
                  <w:szCs w:val="16"/>
                  <w:lang w:val="en-US" w:bidi="fa-IR"/>
                </w:rPr>
                <w:delText xml:space="preserve"> SpatialPadd(keys=["image", "target"], spatial_size=(200, 200, 350), mode='constant'), </w:delText>
              </w:r>
            </w:del>
          </w:p>
          <w:p w14:paraId="1FE345B4" w14:textId="3A2173CF" w:rsidR="00250867" w:rsidRPr="008A4B4F" w:rsidDel="003F7A74" w:rsidRDefault="00250867" w:rsidP="00496EF7">
            <w:pPr>
              <w:rPr>
                <w:del w:id="1586" w:author="Samane Shahpouri" w:date="2024-07-08T07:31:00Z" w16du:dateUtc="2024-07-08T05:31:00Z"/>
                <w:rFonts w:asciiTheme="majorBidi" w:eastAsia="Times New Roman" w:hAnsiTheme="majorBidi" w:cstheme="majorBidi"/>
                <w:sz w:val="16"/>
                <w:szCs w:val="16"/>
                <w:lang w:val="en-US" w:bidi="fa-IR"/>
              </w:rPr>
            </w:pPr>
            <w:del w:id="1587" w:author="Samane Shahpouri" w:date="2024-07-08T07:31:00Z" w16du:dateUtc="2024-07-08T05:31:00Z">
              <w:r w:rsidRPr="008A4B4F" w:rsidDel="003F7A74">
                <w:rPr>
                  <w:rFonts w:asciiTheme="majorBidi" w:eastAsia="Times New Roman" w:hAnsiTheme="majorBidi" w:cstheme="majorBidi"/>
                  <w:sz w:val="16"/>
                  <w:szCs w:val="16"/>
                  <w:lang w:val="en-US" w:bidi="fa-IR"/>
                </w:rPr>
                <w:delText>CenterSpatialCropd(keys=["image", "target"], roi_size=roi_size),</w:delText>
              </w:r>
            </w:del>
          </w:p>
        </w:tc>
      </w:tr>
    </w:tbl>
    <w:p w14:paraId="1390E06B" w14:textId="377E0306" w:rsidR="00B375AC" w:rsidRDefault="00250867" w:rsidP="003F7A74">
      <w:pPr>
        <w:pStyle w:val="NormalWeb"/>
        <w:keepNext/>
        <w:jc w:val="center"/>
        <w:pPrChange w:id="1588" w:author="Samane Shahpouri" w:date="2024-07-08T07:34:00Z" w16du:dateUtc="2024-07-08T05:34:00Z">
          <w:pPr>
            <w:pStyle w:val="NormalWeb"/>
            <w:keepNext/>
          </w:pPr>
        </w:pPrChange>
      </w:pPr>
      <w:r w:rsidRPr="008A4B4F">
        <w:rPr>
          <w:rFonts w:asciiTheme="majorBidi" w:hAnsiTheme="majorBidi" w:cstheme="majorBidi"/>
          <w:noProof/>
          <w:lang w:val="en-US"/>
        </w:rPr>
        <w:drawing>
          <wp:inline distT="0" distB="0" distL="0" distR="0" wp14:anchorId="78FCE025" wp14:editId="427BEF74">
            <wp:extent cx="4306686" cy="2038350"/>
            <wp:effectExtent l="0" t="0" r="0" b="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24100" cy="204659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028396F" wp14:editId="28537FB6">
            <wp:extent cx="4193788" cy="1809750"/>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65489" cy="1840691"/>
                    </a:xfrm>
                    <a:prstGeom prst="rect">
                      <a:avLst/>
                    </a:prstGeom>
                    <a:noFill/>
                    <a:ln>
                      <a:noFill/>
                    </a:ln>
                  </pic:spPr>
                </pic:pic>
              </a:graphicData>
            </a:graphic>
          </wp:inline>
        </w:drawing>
      </w:r>
    </w:p>
    <w:p w14:paraId="5C431A05" w14:textId="3227D3EF" w:rsidR="00250867" w:rsidRPr="008A4B4F" w:rsidRDefault="00B375AC" w:rsidP="003F7A74">
      <w:pPr>
        <w:pStyle w:val="Caption"/>
        <w:jc w:val="center"/>
        <w:rPr>
          <w:lang w:val="en-US"/>
        </w:rPr>
        <w:pPrChange w:id="1589" w:author="Samane Shahpouri" w:date="2024-07-08T07:34:00Z" w16du:dateUtc="2024-07-08T05:34:00Z">
          <w:pPr>
            <w:pStyle w:val="Caption"/>
          </w:pPr>
        </w:pPrChange>
      </w:pPr>
      <w:r>
        <w:t xml:space="preserve">Fig </w:t>
      </w:r>
      <w:r>
        <w:fldChar w:fldCharType="begin"/>
      </w:r>
      <w:r>
        <w:instrText xml:space="preserve"> SEQ Fig \* ARABIC </w:instrText>
      </w:r>
      <w:r>
        <w:fldChar w:fldCharType="separate"/>
      </w:r>
      <w:r w:rsidR="002D33BF">
        <w:rPr>
          <w:noProof/>
        </w:rPr>
        <w:t>3</w:t>
      </w:r>
      <w:r>
        <w:fldChar w:fldCharType="end"/>
      </w:r>
      <w:r>
        <w:t xml:space="preserve">: </w:t>
      </w:r>
      <w:r w:rsidRPr="008A4B4F">
        <w:rPr>
          <w:lang w:val="en-US"/>
        </w:rPr>
        <w:t>top: Training and validation loss for 3D-Unet model, bottom: One slice of output.</w:t>
      </w:r>
    </w:p>
    <w:p w14:paraId="154A1C5E" w14:textId="77777777" w:rsidR="00250867" w:rsidRPr="008A4B4F" w:rsidRDefault="00250867" w:rsidP="00250867">
      <w:pPr>
        <w:pStyle w:val="NormalWeb"/>
        <w:rPr>
          <w:rFonts w:asciiTheme="majorBidi" w:hAnsiTheme="majorBidi" w:cstheme="majorBidi"/>
          <w:lang w:val="en-US"/>
        </w:rPr>
      </w:pPr>
    </w:p>
    <w:p w14:paraId="572F00DD" w14:textId="76B30D1A" w:rsidR="00250867" w:rsidRPr="008A4B4F" w:rsidRDefault="00250867" w:rsidP="00250867">
      <w:pPr>
        <w:pStyle w:val="Heading3"/>
        <w:rPr>
          <w:rFonts w:asciiTheme="majorBidi" w:hAnsiTheme="majorBidi" w:cstheme="majorBidi"/>
          <w:lang w:val="en-US"/>
        </w:rPr>
      </w:pPr>
      <w:bookmarkStart w:id="1590" w:name="_Toc168472940"/>
      <w:bookmarkStart w:id="1591" w:name="_Toc171278841"/>
      <w:r w:rsidRPr="008A4B4F">
        <w:rPr>
          <w:rFonts w:asciiTheme="majorBidi" w:hAnsiTheme="majorBidi" w:cstheme="majorBidi"/>
          <w:lang w:val="en-US"/>
        </w:rPr>
        <w:t>Patched-3D U</w:t>
      </w:r>
      <w:r w:rsidR="002D0C43">
        <w:rPr>
          <w:rFonts w:asciiTheme="majorBidi" w:hAnsiTheme="majorBidi" w:cstheme="majorBidi"/>
          <w:lang w:val="en-US"/>
        </w:rPr>
        <w:t>-</w:t>
      </w:r>
      <w:r w:rsidRPr="008A4B4F">
        <w:rPr>
          <w:rFonts w:asciiTheme="majorBidi" w:hAnsiTheme="majorBidi" w:cstheme="majorBidi"/>
          <w:lang w:val="en-US"/>
        </w:rPr>
        <w:t>net:</w:t>
      </w:r>
      <w:bookmarkEnd w:id="1590"/>
      <w:bookmarkEnd w:id="1591"/>
    </w:p>
    <w:p w14:paraId="4140F966" w14:textId="55A607FB"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the initial phase of our research, we attempted to use full-body 3D PET data as single inputs for training our deep learning model. This approach, however, presented significant challenges. The </w:t>
      </w:r>
      <w:r w:rsidR="002D0C43">
        <w:rPr>
          <w:rFonts w:asciiTheme="majorBidi" w:eastAsiaTheme="minorHAnsi" w:hAnsiTheme="majorBidi" w:cstheme="majorBidi"/>
          <w:sz w:val="22"/>
          <w:szCs w:val="22"/>
          <w:lang w:val="en-US" w:bidi="fa-IR"/>
        </w:rPr>
        <w:t>limited number of available data and the limited</w:t>
      </w:r>
      <w:r w:rsidRPr="008A4B4F">
        <w:rPr>
          <w:rFonts w:asciiTheme="majorBidi" w:eastAsiaTheme="minorHAnsi" w:hAnsiTheme="majorBidi" w:cstheme="majorBidi"/>
          <w:sz w:val="22"/>
          <w:szCs w:val="22"/>
          <w:lang w:val="en-US" w:bidi="fa-IR"/>
        </w:rPr>
        <w:t xml:space="preserve"> computational resources required to process full-body 3D data.</w:t>
      </w:r>
    </w:p>
    <w:p w14:paraId="74AC9318" w14:textId="7DC10569" w:rsidR="00250867" w:rsidRPr="008A4B4F" w:rsidDel="009F544A" w:rsidRDefault="00250867" w:rsidP="00250867">
      <w:pPr>
        <w:pStyle w:val="NormalWeb"/>
        <w:rPr>
          <w:del w:id="1592" w:author="Samane Shahpouri" w:date="2024-07-08T07:36:00Z" w16du:dateUtc="2024-07-08T05:36: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lastRenderedPageBreak/>
        <w:t xml:space="preserve">Most researchers in this field typically use a 2D slice-wise approach using data-frame images, which significantly reduces the computational demand. Others utilize a smaller section of the </w:t>
      </w:r>
      <w:r w:rsidR="002D0C43">
        <w:rPr>
          <w:rFonts w:asciiTheme="majorBidi" w:eastAsiaTheme="minorHAnsi" w:hAnsiTheme="majorBidi" w:cstheme="majorBidi"/>
          <w:sz w:val="22"/>
          <w:szCs w:val="22"/>
          <w:lang w:val="en-US" w:bidi="fa-IR"/>
        </w:rPr>
        <w:t>data frame</w:t>
      </w:r>
      <w:r w:rsidRPr="008A4B4F">
        <w:rPr>
          <w:rFonts w:asciiTheme="majorBidi" w:eastAsiaTheme="minorHAnsi" w:hAnsiTheme="majorBidi" w:cstheme="majorBidi"/>
          <w:sz w:val="22"/>
          <w:szCs w:val="22"/>
          <w:lang w:val="en-US" w:bidi="fa-IR"/>
        </w:rPr>
        <w:t>, training their models patch-wise to manage resource constraints effectively. Considering these factors, we opted to focus on using image patches exclusively in the axial direction</w:t>
      </w:r>
      <w:r w:rsidR="002D0C43">
        <w:rPr>
          <w:rFonts w:asciiTheme="majorBidi" w:eastAsiaTheme="minorHAnsi" w:hAnsiTheme="majorBidi" w:cstheme="majorBidi"/>
          <w:sz w:val="22"/>
          <w:szCs w:val="22"/>
          <w:lang w:val="en-US" w:bidi="fa-IR"/>
        </w:rPr>
        <w:t xml:space="preserve"> and fixed boundaries in the coronal and sagittal dimensions 168 and 168,</w:t>
      </w:r>
      <w:r w:rsidRPr="008A4B4F">
        <w:rPr>
          <w:rFonts w:asciiTheme="majorBidi" w:eastAsiaTheme="minorHAnsi" w:hAnsiTheme="majorBidi" w:cstheme="majorBidi"/>
          <w:sz w:val="22"/>
          <w:szCs w:val="22"/>
          <w:lang w:val="en-US" w:bidi="fa-IR"/>
        </w:rPr>
        <w:t xml:space="preserve"> with each patch containing 32 axial slices. This approach effectively increased our data tenfold, facilitating more extensive training under limited resource conditions.</w:t>
      </w:r>
      <w:ins w:id="1593" w:author="Samane Shahpouri" w:date="2024-07-08T07:36:00Z" w16du:dateUtc="2024-07-08T05:36:00Z">
        <w:r w:rsidR="009F544A">
          <w:rPr>
            <w:rFonts w:asciiTheme="majorBidi" w:eastAsiaTheme="minorHAnsi" w:hAnsiTheme="majorBidi" w:cstheme="majorBidi"/>
            <w:sz w:val="22"/>
            <w:szCs w:val="22"/>
            <w:lang w:val="en-US" w:bidi="fa-IR"/>
          </w:rPr>
          <w:t xml:space="preserve"> </w:t>
        </w:r>
      </w:ins>
    </w:p>
    <w:p w14:paraId="1B940625" w14:textId="3F0EB0D1" w:rsidR="00250867" w:rsidRPr="008A4B4F" w:rsidDel="003F7A74" w:rsidRDefault="00250867" w:rsidP="003913D8">
      <w:pPr>
        <w:pStyle w:val="NormalWeb"/>
        <w:rPr>
          <w:del w:id="1594" w:author="Samane Shahpouri" w:date="2024-07-08T07:31:00Z" w16du:dateUtc="2024-07-08T05:31: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The outcomes of this method</w:t>
      </w:r>
      <w:r w:rsidR="002D0C43">
        <w:rPr>
          <w:rFonts w:asciiTheme="majorBidi" w:eastAsiaTheme="minorHAnsi" w:hAnsiTheme="majorBidi" w:cstheme="majorBidi"/>
          <w:sz w:val="22"/>
          <w:szCs w:val="22"/>
          <w:lang w:val="en-US" w:bidi="fa-IR"/>
        </w:rPr>
        <w:t xml:space="preserve"> are </w:t>
      </w:r>
      <w:r w:rsidRPr="008A4B4F">
        <w:rPr>
          <w:rFonts w:asciiTheme="majorBidi" w:eastAsiaTheme="minorHAnsi" w:hAnsiTheme="majorBidi" w:cstheme="majorBidi"/>
          <w:sz w:val="22"/>
          <w:szCs w:val="22"/>
          <w:lang w:val="en-US" w:bidi="fa-IR"/>
        </w:rPr>
        <w:t xml:space="preserve">presented in Fig </w:t>
      </w:r>
      <w:del w:id="1595" w:author="Samane Shahpouri" w:date="2024-07-08T17:47:00Z" w16du:dateUtc="2024-07-08T15:47:00Z">
        <w:r w:rsidRPr="008A4B4F" w:rsidDel="00AC5C2E">
          <w:rPr>
            <w:rFonts w:asciiTheme="majorBidi" w:eastAsiaTheme="minorHAnsi" w:hAnsiTheme="majorBidi" w:cstheme="majorBidi"/>
            <w:sz w:val="22"/>
            <w:szCs w:val="22"/>
            <w:lang w:val="en-US" w:bidi="fa-IR"/>
          </w:rPr>
          <w:delText>5</w:delText>
        </w:r>
      </w:del>
      <w:ins w:id="1596" w:author="Samane Shahpouri" w:date="2024-07-08T17:47:00Z" w16du:dateUtc="2024-07-08T15:47:00Z">
        <w:r w:rsidR="00AC5C2E">
          <w:rPr>
            <w:rFonts w:asciiTheme="majorBidi" w:eastAsiaTheme="minorHAnsi" w:hAnsiTheme="majorBidi" w:cstheme="majorBidi"/>
            <w:sz w:val="22"/>
            <w:szCs w:val="22"/>
            <w:lang w:val="en-US" w:bidi="fa-IR"/>
          </w:rPr>
          <w:t>4</w:t>
        </w:r>
      </w:ins>
      <w:del w:id="1597" w:author="Samane Shahpouri" w:date="2024-07-08T07:31:00Z" w16du:dateUtc="2024-07-08T05:31:00Z">
        <w:r w:rsidRPr="008A4B4F" w:rsidDel="003F7A74">
          <w:rPr>
            <w:rFonts w:asciiTheme="majorBidi" w:eastAsiaTheme="minorHAnsi" w:hAnsiTheme="majorBidi" w:cstheme="majorBidi"/>
            <w:sz w:val="22"/>
            <w:szCs w:val="22"/>
            <w:lang w:val="en-US" w:bidi="fa-IR"/>
          </w:rPr>
          <w:delText xml:space="preserve"> and Table 4</w:delText>
        </w:r>
      </w:del>
      <w:r w:rsidRPr="008A4B4F">
        <w:rPr>
          <w:rFonts w:asciiTheme="majorBidi" w:eastAsiaTheme="minorHAnsi" w:hAnsiTheme="majorBidi" w:cstheme="majorBidi"/>
          <w:sz w:val="22"/>
          <w:szCs w:val="22"/>
          <w:lang w:val="en-US" w:bidi="fa-IR"/>
        </w:rPr>
        <w:t>. These results underline the adaptability of our approach in optimizing data usage and computational resources while still enabling robust model training.</w:t>
      </w:r>
    </w:p>
    <w:p w14:paraId="18BC67D3" w14:textId="77777777" w:rsidR="00250867" w:rsidRPr="008A4B4F" w:rsidRDefault="00250867" w:rsidP="003F7A74">
      <w:pPr>
        <w:pStyle w:val="NormalWeb"/>
        <w:rPr>
          <w:rFonts w:asciiTheme="majorBidi" w:eastAsiaTheme="minorHAnsi" w:hAnsiTheme="majorBidi" w:cstheme="majorBidi"/>
          <w:sz w:val="22"/>
          <w:szCs w:val="22"/>
          <w:lang w:val="en-US" w:bidi="fa-IR"/>
        </w:rPr>
      </w:pPr>
    </w:p>
    <w:p w14:paraId="60F5936E" w14:textId="636C05EF" w:rsidR="004D1A9B" w:rsidRPr="008A4B4F" w:rsidDel="003F7A74" w:rsidRDefault="004D1A9B" w:rsidP="00250867">
      <w:pPr>
        <w:pStyle w:val="NormalWeb"/>
        <w:rPr>
          <w:del w:id="1598" w:author="Samane Shahpouri" w:date="2024-07-08T07:31:00Z" w16du:dateUtc="2024-07-08T05:31:00Z"/>
          <w:rFonts w:asciiTheme="majorBidi" w:eastAsiaTheme="minorHAnsi" w:hAnsiTheme="majorBidi" w:cstheme="majorBidi"/>
          <w:sz w:val="22"/>
          <w:szCs w:val="22"/>
          <w:lang w:val="en-US" w:bidi="fa-IR"/>
        </w:rPr>
      </w:pPr>
    </w:p>
    <w:p w14:paraId="1E839B84" w14:textId="4714240E" w:rsidR="009A0FB7" w:rsidRPr="009A0FB7" w:rsidDel="003F7A74" w:rsidRDefault="00250867" w:rsidP="00B375AC">
      <w:pPr>
        <w:pStyle w:val="Caption"/>
        <w:rPr>
          <w:del w:id="1599" w:author="Samane Shahpouri" w:date="2024-07-08T07:31:00Z" w16du:dateUtc="2024-07-08T05:31:00Z"/>
        </w:rPr>
      </w:pPr>
      <w:del w:id="1600" w:author="Samane Shahpouri" w:date="2024-07-08T07:31:00Z" w16du:dateUtc="2024-07-08T05:31:00Z">
        <w:r w:rsidRPr="00B83AEA" w:rsidDel="003F7A74">
          <w:delText xml:space="preserve">Table </w:delText>
        </w:r>
        <w:r w:rsidRPr="00B83AEA" w:rsidDel="003F7A74">
          <w:fldChar w:fldCharType="begin"/>
        </w:r>
        <w:r w:rsidRPr="00B83AEA" w:rsidDel="003F7A74">
          <w:delInstrText xml:space="preserve"> SEQ Table \* ARABIC </w:delInstrText>
        </w:r>
        <w:r w:rsidRPr="00B83AEA" w:rsidDel="003F7A74">
          <w:fldChar w:fldCharType="separate"/>
        </w:r>
        <w:r w:rsidR="002D33BF" w:rsidDel="003F7A74">
          <w:rPr>
            <w:noProof/>
          </w:rPr>
          <w:delText>4</w:delText>
        </w:r>
        <w:r w:rsidRPr="00B83AEA" w:rsidDel="003F7A74">
          <w:fldChar w:fldCharType="end"/>
        </w:r>
        <w:r w:rsidRPr="00B83AEA" w:rsidDel="003F7A74">
          <w:delText>: Some specification of training approach</w:delText>
        </w:r>
      </w:del>
    </w:p>
    <w:tbl>
      <w:tblPr>
        <w:tblStyle w:val="TableGrid"/>
        <w:tblW w:w="0" w:type="auto"/>
        <w:tblLook w:val="04A0" w:firstRow="1" w:lastRow="0" w:firstColumn="1" w:lastColumn="0" w:noHBand="0" w:noVBand="1"/>
      </w:tblPr>
      <w:tblGrid>
        <w:gridCol w:w="1803"/>
        <w:gridCol w:w="7213"/>
      </w:tblGrid>
      <w:tr w:rsidR="00250867" w:rsidRPr="00B653BA" w:rsidDel="003F7A74" w14:paraId="7A229275" w14:textId="4CF8EE4A" w:rsidTr="00496EF7">
        <w:trPr>
          <w:del w:id="1601" w:author="Samane Shahpouri" w:date="2024-07-08T07:31:00Z" w16du:dateUtc="2024-07-08T05:31:00Z"/>
        </w:trPr>
        <w:tc>
          <w:tcPr>
            <w:tcW w:w="1803" w:type="dxa"/>
          </w:tcPr>
          <w:p w14:paraId="6DD06FD1" w14:textId="2F30F7D1" w:rsidR="00250867" w:rsidRPr="008A4B4F" w:rsidDel="003F7A74" w:rsidRDefault="00250867" w:rsidP="00496EF7">
            <w:pPr>
              <w:pStyle w:val="NormalWeb"/>
              <w:rPr>
                <w:del w:id="1602" w:author="Samane Shahpouri" w:date="2024-07-08T07:31:00Z" w16du:dateUtc="2024-07-08T05:31:00Z"/>
                <w:rFonts w:asciiTheme="majorBidi" w:eastAsiaTheme="minorHAnsi" w:hAnsiTheme="majorBidi" w:cstheme="majorBidi"/>
                <w:sz w:val="16"/>
                <w:szCs w:val="16"/>
                <w:lang w:val="en-US" w:bidi="fa-IR"/>
              </w:rPr>
            </w:pPr>
            <w:del w:id="1603"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roi_size</w:delText>
              </w:r>
            </w:del>
          </w:p>
        </w:tc>
        <w:tc>
          <w:tcPr>
            <w:tcW w:w="7213" w:type="dxa"/>
          </w:tcPr>
          <w:p w14:paraId="705EA666" w14:textId="6B739A72" w:rsidR="00250867" w:rsidRPr="008A4B4F" w:rsidDel="003F7A74" w:rsidRDefault="00250867" w:rsidP="00496EF7">
            <w:pPr>
              <w:pStyle w:val="NormalWeb"/>
              <w:rPr>
                <w:del w:id="1604" w:author="Samane Shahpouri" w:date="2024-07-08T07:31:00Z" w16du:dateUtc="2024-07-08T05:31:00Z"/>
                <w:rFonts w:asciiTheme="majorBidi" w:eastAsiaTheme="minorHAnsi" w:hAnsiTheme="majorBidi" w:cstheme="majorBidi"/>
                <w:sz w:val="16"/>
                <w:szCs w:val="16"/>
                <w:lang w:val="en-US" w:bidi="fa-IR"/>
              </w:rPr>
            </w:pPr>
            <w:del w:id="1605" w:author="Samane Shahpouri" w:date="2024-07-08T07:31:00Z" w16du:dateUtc="2024-07-08T05:31:00Z">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320</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57AEE2AA" w14:textId="24E686EB" w:rsidTr="00496EF7">
        <w:trPr>
          <w:del w:id="1606" w:author="Samane Shahpouri" w:date="2024-07-08T07:31:00Z" w16du:dateUtc="2024-07-08T05:31:00Z"/>
        </w:trPr>
        <w:tc>
          <w:tcPr>
            <w:tcW w:w="1803" w:type="dxa"/>
          </w:tcPr>
          <w:p w14:paraId="1B599901" w14:textId="4BE83EC1" w:rsidR="00250867" w:rsidRPr="008A4B4F" w:rsidDel="003F7A74" w:rsidRDefault="00250867" w:rsidP="00496EF7">
            <w:pPr>
              <w:pStyle w:val="NormalWeb"/>
              <w:rPr>
                <w:del w:id="1607" w:author="Samane Shahpouri" w:date="2024-07-08T07:31:00Z" w16du:dateUtc="2024-07-08T05:31:00Z"/>
                <w:rFonts w:asciiTheme="majorBidi" w:eastAsiaTheme="minorHAnsi" w:hAnsiTheme="majorBidi" w:cstheme="majorBidi"/>
                <w:sz w:val="16"/>
                <w:szCs w:val="16"/>
                <w:lang w:val="en-US" w:bidi="fa-IR"/>
              </w:rPr>
            </w:pPr>
            <w:del w:id="1608"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train_transforms</w:delText>
              </w:r>
            </w:del>
          </w:p>
        </w:tc>
        <w:tc>
          <w:tcPr>
            <w:tcW w:w="7213" w:type="dxa"/>
          </w:tcPr>
          <w:p w14:paraId="574F70A3" w14:textId="2FF60A2E" w:rsidR="00250867" w:rsidRPr="008A4B4F" w:rsidDel="003F7A74" w:rsidRDefault="00250867" w:rsidP="00496EF7">
            <w:pPr>
              <w:pStyle w:val="HTMLPreformatted"/>
              <w:spacing w:line="244" w:lineRule="atLeast"/>
              <w:rPr>
                <w:del w:id="1609" w:author="Samane Shahpouri" w:date="2024-07-08T07:31:00Z" w16du:dateUtc="2024-07-08T05:31:00Z"/>
                <w:rFonts w:asciiTheme="majorBidi" w:hAnsiTheme="majorBidi" w:cstheme="majorBidi"/>
                <w:color w:val="212121"/>
                <w:sz w:val="16"/>
                <w:szCs w:val="16"/>
                <w:lang w:val="en-US"/>
              </w:rPr>
            </w:pPr>
            <w:del w:id="1610"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Spacingd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pixdim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f"/>
                  <w:rFonts w:asciiTheme="majorBidi" w:eastAsiaTheme="majorEastAsia" w:hAnsiTheme="majorBidi" w:cstheme="majorBidi"/>
                  <w:color w:val="212121"/>
                  <w:sz w:val="16"/>
                  <w:szCs w:val="16"/>
                  <w:lang w:val="en-US"/>
                </w:rPr>
                <w:delText>4.07</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eastAsiaTheme="majorEastAsia" w:hAnsiTheme="majorBidi" w:cstheme="majorBidi"/>
                  <w:color w:val="212121"/>
                  <w:sz w:val="16"/>
                  <w:szCs w:val="16"/>
                  <w:lang w:val="en-US"/>
                </w:rPr>
                <w:delText>4.07</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eastAsiaTheme="majorEastAsia" w:hAnsiTheme="majorBidi" w:cstheme="majorBidi"/>
                  <w:color w:val="212121"/>
                  <w:sz w:val="16"/>
                  <w:szCs w:val="16"/>
                  <w:lang w:val="en-US"/>
                </w:rPr>
                <w:delText>3.00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mode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1"/>
                  <w:rFonts w:asciiTheme="majorBidi" w:hAnsiTheme="majorBidi" w:cstheme="majorBidi"/>
                  <w:color w:val="212121"/>
                  <w:lang w:val="en-US"/>
                </w:rPr>
                <w:delText>'trilinear'</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del>
          </w:p>
          <w:p w14:paraId="1DA0FCAD" w14:textId="5D5816FC" w:rsidR="00250867" w:rsidRPr="008A4B4F" w:rsidDel="003F7A74" w:rsidRDefault="00250867" w:rsidP="00496EF7">
            <w:pPr>
              <w:pStyle w:val="HTMLPreformatted"/>
              <w:spacing w:line="244" w:lineRule="atLeast"/>
              <w:rPr>
                <w:del w:id="1611" w:author="Samane Shahpouri" w:date="2024-07-08T07:31:00Z" w16du:dateUtc="2024-07-08T05:31:00Z"/>
                <w:rFonts w:asciiTheme="majorBidi" w:hAnsiTheme="majorBidi" w:cstheme="majorBidi"/>
                <w:color w:val="212121"/>
                <w:sz w:val="16"/>
                <w:szCs w:val="16"/>
                <w:lang w:val="en-US"/>
              </w:rPr>
            </w:pPr>
            <w:del w:id="1612"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SpatialPadd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mode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1"/>
                  <w:rFonts w:asciiTheme="majorBidi" w:hAnsiTheme="majorBidi" w:cstheme="majorBidi"/>
                  <w:color w:val="212121"/>
                  <w:lang w:val="en-US"/>
                </w:rPr>
                <w:delText>'constant'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c1"/>
                  <w:rFonts w:asciiTheme="majorBidi" w:eastAsiaTheme="majorEastAsia" w:hAnsiTheme="majorBidi" w:cstheme="majorBidi"/>
                  <w:i/>
                  <w:iCs/>
                  <w:color w:val="212121"/>
                  <w:sz w:val="16"/>
                  <w:szCs w:val="16"/>
                  <w:lang w:val="en-US"/>
                </w:rPr>
                <w:delText># Pad to ensure minimum size</w:delText>
              </w:r>
              <w:r w:rsidRPr="008A4B4F" w:rsidDel="003F7A74">
                <w:rPr>
                  <w:rFonts w:asciiTheme="majorBidi" w:hAnsiTheme="majorBidi" w:cstheme="majorBidi"/>
                  <w:color w:val="212121"/>
                  <w:sz w:val="16"/>
                  <w:szCs w:val="16"/>
                  <w:lang w:val="en-US"/>
                </w:rPr>
                <w:delText xml:space="preserve">     </w:delText>
              </w:r>
            </w:del>
          </w:p>
          <w:p w14:paraId="440A3C0F" w14:textId="7C7162C1" w:rsidR="00250867" w:rsidRPr="008A4B4F" w:rsidDel="003F7A74" w:rsidRDefault="00250867" w:rsidP="00496EF7">
            <w:pPr>
              <w:pStyle w:val="HTMLPreformatted"/>
              <w:spacing w:line="244" w:lineRule="atLeast"/>
              <w:rPr>
                <w:del w:id="1613" w:author="Samane Shahpouri" w:date="2024-07-08T07:31:00Z" w16du:dateUtc="2024-07-08T05:31:00Z"/>
                <w:rFonts w:asciiTheme="majorBidi" w:hAnsiTheme="majorBidi" w:cstheme="majorBidi"/>
                <w:color w:val="212121"/>
                <w:sz w:val="16"/>
                <w:szCs w:val="16"/>
                <w:lang w:val="en-US"/>
              </w:rPr>
            </w:pPr>
            <w:del w:id="1614"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RandCropByPosNegLabeld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label_key</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pos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neg</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num_samples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image_key</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image_threshold</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0</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6AA693F0" w14:textId="74575128" w:rsidTr="00496EF7">
        <w:trPr>
          <w:del w:id="1615" w:author="Samane Shahpouri" w:date="2024-07-08T07:31:00Z" w16du:dateUtc="2024-07-08T05:31:00Z"/>
        </w:trPr>
        <w:tc>
          <w:tcPr>
            <w:tcW w:w="1803" w:type="dxa"/>
          </w:tcPr>
          <w:p w14:paraId="6B3A7E14" w14:textId="3DA2FE78" w:rsidR="00250867" w:rsidRPr="008A4B4F" w:rsidDel="003F7A74" w:rsidRDefault="00250867" w:rsidP="00496EF7">
            <w:pPr>
              <w:pStyle w:val="NormalWeb"/>
              <w:rPr>
                <w:del w:id="1616" w:author="Samane Shahpouri" w:date="2024-07-08T07:31:00Z" w16du:dateUtc="2024-07-08T05:31:00Z"/>
                <w:rFonts w:asciiTheme="majorBidi" w:eastAsiaTheme="minorHAnsi" w:hAnsiTheme="majorBidi" w:cstheme="majorBidi"/>
                <w:sz w:val="16"/>
                <w:szCs w:val="16"/>
                <w:lang w:val="en-US" w:bidi="fa-IR"/>
              </w:rPr>
            </w:pPr>
            <w:del w:id="1617"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val_transforms</w:delText>
              </w:r>
            </w:del>
          </w:p>
        </w:tc>
        <w:tc>
          <w:tcPr>
            <w:tcW w:w="7213" w:type="dxa"/>
          </w:tcPr>
          <w:p w14:paraId="3E03BBCD" w14:textId="22543B1E" w:rsidR="00250867" w:rsidRPr="008A4B4F" w:rsidDel="003F7A74" w:rsidRDefault="00250867" w:rsidP="00496EF7">
            <w:pPr>
              <w:pStyle w:val="HTMLPreformatted"/>
              <w:spacing w:line="244" w:lineRule="atLeast"/>
              <w:rPr>
                <w:del w:id="1618" w:author="Samane Shahpouri" w:date="2024-07-08T07:31:00Z" w16du:dateUtc="2024-07-08T05:31:00Z"/>
                <w:rFonts w:asciiTheme="majorBidi" w:hAnsiTheme="majorBidi" w:cstheme="majorBidi"/>
                <w:color w:val="212121"/>
                <w:sz w:val="16"/>
                <w:szCs w:val="16"/>
                <w:lang w:val="en-US"/>
              </w:rPr>
            </w:pPr>
            <w:del w:id="1619"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Spacingd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pixdim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f"/>
                  <w:rFonts w:asciiTheme="majorBidi" w:eastAsiaTheme="majorEastAsia" w:hAnsiTheme="majorBidi" w:cstheme="majorBidi"/>
                  <w:color w:val="212121"/>
                  <w:sz w:val="16"/>
                  <w:szCs w:val="16"/>
                  <w:lang w:val="en-US"/>
                </w:rPr>
                <w:delText>4.07</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eastAsiaTheme="majorEastAsia" w:hAnsiTheme="majorBidi" w:cstheme="majorBidi"/>
                  <w:color w:val="212121"/>
                  <w:sz w:val="16"/>
                  <w:szCs w:val="16"/>
                  <w:lang w:val="en-US"/>
                </w:rPr>
                <w:delText>4.07</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eastAsiaTheme="majorEastAsia" w:hAnsiTheme="majorBidi" w:cstheme="majorBidi"/>
                  <w:color w:val="212121"/>
                  <w:sz w:val="16"/>
                  <w:szCs w:val="16"/>
                  <w:lang w:val="en-US"/>
                </w:rPr>
                <w:delText>3.00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mode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1"/>
                  <w:rFonts w:asciiTheme="majorBidi" w:hAnsiTheme="majorBidi" w:cstheme="majorBidi"/>
                  <w:color w:val="212121"/>
                  <w:lang w:val="en-US"/>
                </w:rPr>
                <w:delText>'trilinear'</w:delText>
              </w:r>
              <w:r w:rsidRPr="008A4B4F" w:rsidDel="003F7A74">
                <w:rPr>
                  <w:rStyle w:val="p"/>
                  <w:rFonts w:asciiTheme="majorBidi" w:eastAsiaTheme="majorEastAsia" w:hAnsiTheme="majorBidi" w:cstheme="majorBidi"/>
                  <w:color w:val="212121"/>
                  <w:sz w:val="16"/>
                  <w:szCs w:val="16"/>
                  <w:lang w:val="en-US"/>
                </w:rPr>
                <w:delText>),</w:delText>
              </w:r>
            </w:del>
          </w:p>
          <w:p w14:paraId="30488F1A" w14:textId="66696512" w:rsidR="00250867" w:rsidRPr="008A4B4F" w:rsidDel="003F7A74" w:rsidRDefault="00250867" w:rsidP="00496EF7">
            <w:pPr>
              <w:pStyle w:val="HTMLPreformatted"/>
              <w:spacing w:line="244" w:lineRule="atLeast"/>
              <w:rPr>
                <w:del w:id="1620" w:author="Samane Shahpouri" w:date="2024-07-08T07:31:00Z" w16du:dateUtc="2024-07-08T05:31:00Z"/>
                <w:rFonts w:asciiTheme="majorBidi" w:hAnsiTheme="majorBidi" w:cstheme="majorBidi"/>
                <w:color w:val="212121"/>
                <w:sz w:val="16"/>
                <w:szCs w:val="16"/>
                <w:lang w:val="en-US"/>
              </w:rPr>
            </w:pPr>
            <w:del w:id="1621"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SpatialPadd</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keys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"image"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s2"/>
                  <w:rFonts w:asciiTheme="majorBidi" w:eastAsiaTheme="majorEastAsia" w:hAnsiTheme="majorBidi" w:cstheme="majorBidi"/>
                  <w:color w:val="212121"/>
                  <w:sz w:val="16"/>
                  <w:szCs w:val="16"/>
                  <w:lang w:val="en-US"/>
                </w:rPr>
                <w:delText>"target"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spatial_size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168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320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mode</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s1"/>
                  <w:rFonts w:asciiTheme="majorBidi" w:hAnsiTheme="majorBidi" w:cstheme="majorBidi"/>
                  <w:color w:val="212121"/>
                  <w:lang w:val="en-US"/>
                </w:rPr>
                <w:delText>'constant'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c1"/>
                  <w:rFonts w:asciiTheme="majorBidi" w:eastAsiaTheme="majorEastAsia" w:hAnsiTheme="majorBidi" w:cstheme="majorBidi"/>
                  <w:i/>
                  <w:iCs/>
                  <w:color w:val="212121"/>
                  <w:sz w:val="16"/>
                  <w:szCs w:val="16"/>
                  <w:lang w:val="en-US"/>
                </w:rPr>
                <w:delText># Pad to ensure minimum size</w:delText>
              </w:r>
            </w:del>
          </w:p>
        </w:tc>
      </w:tr>
      <w:tr w:rsidR="00250867" w:rsidRPr="00B653BA" w:rsidDel="003F7A74" w14:paraId="4D27DCE8" w14:textId="2C346341" w:rsidTr="00496EF7">
        <w:trPr>
          <w:del w:id="1622" w:author="Samane Shahpouri" w:date="2024-07-08T07:31:00Z" w16du:dateUtc="2024-07-08T05:31:00Z"/>
        </w:trPr>
        <w:tc>
          <w:tcPr>
            <w:tcW w:w="1803" w:type="dxa"/>
          </w:tcPr>
          <w:p w14:paraId="13864092" w14:textId="7FA08E51" w:rsidR="00250867" w:rsidRPr="008A4B4F" w:rsidDel="003F7A74" w:rsidRDefault="00250867" w:rsidP="00496EF7">
            <w:pPr>
              <w:pStyle w:val="NormalWeb"/>
              <w:rPr>
                <w:del w:id="1623" w:author="Samane Shahpouri" w:date="2024-07-08T07:31:00Z" w16du:dateUtc="2024-07-08T05:31:00Z"/>
                <w:rFonts w:asciiTheme="majorBidi" w:eastAsiaTheme="minorHAnsi" w:hAnsiTheme="majorBidi" w:cstheme="majorBidi"/>
                <w:sz w:val="16"/>
                <w:szCs w:val="16"/>
                <w:lang w:val="en-US" w:bidi="fa-IR"/>
              </w:rPr>
            </w:pPr>
            <w:del w:id="1624"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batch_size</w:delText>
              </w:r>
            </w:del>
          </w:p>
        </w:tc>
        <w:tc>
          <w:tcPr>
            <w:tcW w:w="7213" w:type="dxa"/>
          </w:tcPr>
          <w:p w14:paraId="2067E779" w14:textId="5C4A5F3C" w:rsidR="00250867" w:rsidRPr="008A4B4F" w:rsidDel="003F7A74" w:rsidRDefault="00250867" w:rsidP="00496EF7">
            <w:pPr>
              <w:pStyle w:val="NormalWeb"/>
              <w:rPr>
                <w:del w:id="1625" w:author="Samane Shahpouri" w:date="2024-07-08T07:31:00Z" w16du:dateUtc="2024-07-08T05:31:00Z"/>
                <w:rFonts w:asciiTheme="majorBidi" w:eastAsiaTheme="minorHAnsi" w:hAnsiTheme="majorBidi" w:cstheme="majorBidi"/>
                <w:sz w:val="16"/>
                <w:szCs w:val="16"/>
                <w:lang w:val="en-US" w:bidi="fa-IR"/>
              </w:rPr>
            </w:pPr>
            <w:del w:id="1626" w:author="Samane Shahpouri" w:date="2024-07-08T07:31:00Z" w16du:dateUtc="2024-07-08T05:31:00Z">
              <w:r w:rsidRPr="008A4B4F" w:rsidDel="003F7A74">
                <w:rPr>
                  <w:rStyle w:val="mi"/>
                  <w:rFonts w:asciiTheme="majorBidi" w:eastAsiaTheme="majorEastAsia" w:hAnsiTheme="majorBidi" w:cstheme="majorBidi"/>
                  <w:color w:val="212121"/>
                  <w:sz w:val="16"/>
                  <w:szCs w:val="16"/>
                  <w:lang w:val="en-US"/>
                </w:rPr>
                <w:delText>16</w:delText>
              </w:r>
            </w:del>
          </w:p>
        </w:tc>
      </w:tr>
      <w:tr w:rsidR="00250867" w:rsidRPr="00B653BA" w:rsidDel="003F7A74" w14:paraId="2054C28A" w14:textId="45A2535F" w:rsidTr="00496EF7">
        <w:trPr>
          <w:del w:id="1627" w:author="Samane Shahpouri" w:date="2024-07-08T07:31:00Z" w16du:dateUtc="2024-07-08T05:31:00Z"/>
        </w:trPr>
        <w:tc>
          <w:tcPr>
            <w:tcW w:w="1803" w:type="dxa"/>
          </w:tcPr>
          <w:p w14:paraId="0D5282DB" w14:textId="0A189F49" w:rsidR="00250867" w:rsidRPr="008A4B4F" w:rsidDel="003F7A74" w:rsidRDefault="00250867" w:rsidP="00496EF7">
            <w:pPr>
              <w:pStyle w:val="NormalWeb"/>
              <w:rPr>
                <w:del w:id="1628" w:author="Samane Shahpouri" w:date="2024-07-08T07:31:00Z" w16du:dateUtc="2024-07-08T05:31:00Z"/>
                <w:rFonts w:asciiTheme="majorBidi" w:eastAsiaTheme="minorHAnsi" w:hAnsiTheme="majorBidi" w:cstheme="majorBidi"/>
                <w:sz w:val="16"/>
                <w:szCs w:val="16"/>
                <w:lang w:val="en-US" w:bidi="fa-IR"/>
              </w:rPr>
            </w:pPr>
            <w:del w:id="1629"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model</w:delText>
              </w:r>
            </w:del>
          </w:p>
        </w:tc>
        <w:tc>
          <w:tcPr>
            <w:tcW w:w="7213" w:type="dxa"/>
          </w:tcPr>
          <w:p w14:paraId="3172C57B" w14:textId="03609F17" w:rsidR="00250867" w:rsidRPr="008A4B4F" w:rsidDel="003F7A74" w:rsidRDefault="00250867" w:rsidP="00496EF7">
            <w:pPr>
              <w:pStyle w:val="HTMLPreformatted"/>
              <w:spacing w:line="244" w:lineRule="atLeast"/>
              <w:rPr>
                <w:del w:id="1630" w:author="Samane Shahpouri" w:date="2024-07-08T07:31:00Z" w16du:dateUtc="2024-07-08T05:31:00Z"/>
                <w:rFonts w:asciiTheme="majorBidi" w:hAnsiTheme="majorBidi" w:cstheme="majorBidi"/>
                <w:color w:val="212121"/>
                <w:sz w:val="16"/>
                <w:szCs w:val="16"/>
                <w:lang w:val="en-US"/>
              </w:rPr>
            </w:pPr>
            <w:del w:id="1631"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UNet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spatial_dims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3</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in_channels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out_channels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1</w:delText>
              </w:r>
              <w:r w:rsidRPr="008A4B4F" w:rsidDel="003F7A74">
                <w:rPr>
                  <w:rStyle w:val="p"/>
                  <w:rFonts w:asciiTheme="majorBidi" w:eastAsiaTheme="majorEastAsia" w:hAnsiTheme="majorBidi" w:cstheme="majorBidi"/>
                  <w:color w:val="212121"/>
                  <w:sz w:val="16"/>
                  <w:szCs w:val="16"/>
                  <w:lang w:val="en-US"/>
                </w:rPr>
                <w:delText>,</w:delText>
              </w:r>
            </w:del>
          </w:p>
          <w:p w14:paraId="1B0EC2D2" w14:textId="7F283C68" w:rsidR="00250867" w:rsidRPr="008A4B4F" w:rsidDel="003F7A74" w:rsidRDefault="00250867" w:rsidP="00496EF7">
            <w:pPr>
              <w:pStyle w:val="HTMLPreformatted"/>
              <w:spacing w:line="244" w:lineRule="atLeast"/>
              <w:rPr>
                <w:del w:id="1632" w:author="Samane Shahpouri" w:date="2024-07-08T07:31:00Z" w16du:dateUtc="2024-07-08T05:31:00Z"/>
                <w:rFonts w:asciiTheme="majorBidi" w:hAnsiTheme="majorBidi" w:cstheme="majorBidi"/>
                <w:color w:val="212121"/>
                <w:sz w:val="16"/>
                <w:szCs w:val="16"/>
                <w:lang w:val="en-US"/>
              </w:rPr>
            </w:pPr>
            <w:del w:id="1633"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channels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32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64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128</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256</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act</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nn</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ReLU6</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s2"/>
                  <w:rFonts w:asciiTheme="majorBidi" w:eastAsiaTheme="majorEastAsia" w:hAnsiTheme="majorBidi" w:cstheme="majorBidi"/>
                  <w:color w:val="212121"/>
                  <w:sz w:val="16"/>
                  <w:szCs w:val="16"/>
                  <w:lang w:val="en-US"/>
                </w:rPr>
                <w:delText>"inplace"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kc"/>
                  <w:rFonts w:asciiTheme="majorBidi" w:eastAsiaTheme="majorEastAsia" w:hAnsiTheme="majorBidi" w:cstheme="majorBidi"/>
                  <w:b/>
                  <w:bCs/>
                  <w:color w:val="212121"/>
                  <w:sz w:val="16"/>
                  <w:szCs w:val="16"/>
                  <w:lang w:val="en-US"/>
                </w:rPr>
                <w:delText>True</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strides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num_res_units</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i"/>
                  <w:rFonts w:asciiTheme="majorBidi" w:eastAsiaTheme="majorEastAsia" w:hAnsiTheme="majorBidi" w:cstheme="majorBidi"/>
                  <w:color w:val="212121"/>
                  <w:sz w:val="16"/>
                  <w:szCs w:val="16"/>
                  <w:lang w:val="en-US"/>
                </w:rPr>
                <w:delText>2</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5C59E65D" w14:textId="568AEDE6" w:rsidTr="00496EF7">
        <w:trPr>
          <w:del w:id="1634" w:author="Samane Shahpouri" w:date="2024-07-08T07:31:00Z" w16du:dateUtc="2024-07-08T05:31:00Z"/>
        </w:trPr>
        <w:tc>
          <w:tcPr>
            <w:tcW w:w="1803" w:type="dxa"/>
          </w:tcPr>
          <w:p w14:paraId="6EB7F036" w14:textId="6C0BDF0D" w:rsidR="00250867" w:rsidRPr="008A4B4F" w:rsidDel="003F7A74" w:rsidRDefault="00250867" w:rsidP="00496EF7">
            <w:pPr>
              <w:pStyle w:val="NormalWeb"/>
              <w:rPr>
                <w:del w:id="1635" w:author="Samane Shahpouri" w:date="2024-07-08T07:31:00Z" w16du:dateUtc="2024-07-08T05:31:00Z"/>
                <w:rFonts w:asciiTheme="majorBidi" w:eastAsiaTheme="minorHAnsi" w:hAnsiTheme="majorBidi" w:cstheme="majorBidi"/>
                <w:sz w:val="16"/>
                <w:szCs w:val="16"/>
                <w:lang w:val="en-US" w:bidi="fa-IR"/>
              </w:rPr>
            </w:pPr>
            <w:del w:id="1636"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optimizer</w:delText>
              </w:r>
            </w:del>
          </w:p>
        </w:tc>
        <w:tc>
          <w:tcPr>
            <w:tcW w:w="7213" w:type="dxa"/>
          </w:tcPr>
          <w:p w14:paraId="21873DC8" w14:textId="5A219CD8" w:rsidR="00250867" w:rsidRPr="008A4B4F" w:rsidDel="003F7A74" w:rsidRDefault="00250867" w:rsidP="00496EF7">
            <w:pPr>
              <w:pStyle w:val="HTMLPreformatted"/>
              <w:spacing w:line="244" w:lineRule="atLeast"/>
              <w:rPr>
                <w:del w:id="1637" w:author="Samane Shahpouri" w:date="2024-07-08T07:31:00Z" w16du:dateUtc="2024-07-08T05:31:00Z"/>
                <w:rFonts w:asciiTheme="majorBidi" w:hAnsiTheme="majorBidi" w:cstheme="majorBidi"/>
                <w:color w:val="212121"/>
                <w:sz w:val="16"/>
                <w:szCs w:val="16"/>
                <w:lang w:val="en-US"/>
              </w:rPr>
            </w:pPr>
            <w:del w:id="1638"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torch</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optim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Adam</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model</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parameters</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lr</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f"/>
                  <w:rFonts w:asciiTheme="majorBidi" w:hAnsiTheme="majorBidi" w:cstheme="majorBidi"/>
                  <w:color w:val="212121"/>
                  <w:sz w:val="16"/>
                  <w:szCs w:val="16"/>
                  <w:lang w:val="en-US"/>
                </w:rPr>
                <w:delText>1e-4</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n"/>
                  <w:rFonts w:asciiTheme="majorBidi" w:eastAsiaTheme="majorEastAsia" w:hAnsiTheme="majorBidi" w:cstheme="majorBidi"/>
                  <w:color w:val="212121"/>
                  <w:sz w:val="16"/>
                  <w:szCs w:val="16"/>
                  <w:lang w:val="en-US"/>
                </w:rPr>
                <w:delText>weight_decay</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mf"/>
                  <w:rFonts w:asciiTheme="majorBidi" w:hAnsiTheme="majorBidi" w:cstheme="majorBidi"/>
                  <w:color w:val="212121"/>
                  <w:sz w:val="16"/>
                  <w:szCs w:val="16"/>
                  <w:lang w:val="en-US"/>
                </w:rPr>
                <w:delText>0.0</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0C0703FB" w14:textId="6F088252" w:rsidTr="00496EF7">
        <w:trPr>
          <w:del w:id="1639" w:author="Samane Shahpouri" w:date="2024-07-08T07:31:00Z" w16du:dateUtc="2024-07-08T05:31:00Z"/>
        </w:trPr>
        <w:tc>
          <w:tcPr>
            <w:tcW w:w="1803" w:type="dxa"/>
          </w:tcPr>
          <w:p w14:paraId="7FE76D46" w14:textId="589613E8" w:rsidR="00250867" w:rsidRPr="008A4B4F" w:rsidDel="003F7A74" w:rsidRDefault="00250867" w:rsidP="00496EF7">
            <w:pPr>
              <w:pStyle w:val="NormalWeb"/>
              <w:rPr>
                <w:del w:id="1640" w:author="Samane Shahpouri" w:date="2024-07-08T07:31:00Z" w16du:dateUtc="2024-07-08T05:31:00Z"/>
                <w:rFonts w:asciiTheme="majorBidi" w:eastAsiaTheme="minorHAnsi" w:hAnsiTheme="majorBidi" w:cstheme="majorBidi"/>
                <w:sz w:val="16"/>
                <w:szCs w:val="16"/>
                <w:lang w:val="en-US" w:bidi="fa-IR"/>
              </w:rPr>
            </w:pPr>
            <w:del w:id="1641"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scheduler</w:delText>
              </w:r>
            </w:del>
          </w:p>
        </w:tc>
        <w:tc>
          <w:tcPr>
            <w:tcW w:w="7213" w:type="dxa"/>
          </w:tcPr>
          <w:p w14:paraId="6C58216B" w14:textId="4223B5F6" w:rsidR="00250867" w:rsidRPr="008A4B4F" w:rsidDel="003F7A74" w:rsidRDefault="00250867" w:rsidP="00496EF7">
            <w:pPr>
              <w:pStyle w:val="NormalWeb"/>
              <w:rPr>
                <w:del w:id="1642" w:author="Samane Shahpouri" w:date="2024-07-08T07:31:00Z" w16du:dateUtc="2024-07-08T05:31:00Z"/>
                <w:rFonts w:asciiTheme="majorBidi" w:eastAsiaTheme="minorHAnsi" w:hAnsiTheme="majorBidi" w:cstheme="majorBidi"/>
                <w:sz w:val="16"/>
                <w:szCs w:val="16"/>
                <w:lang w:val="en-US" w:bidi="fa-IR"/>
              </w:rPr>
            </w:pPr>
            <w:del w:id="1643"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torch</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optim</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lr_scheduler</w:delText>
              </w:r>
              <w:r w:rsidRPr="008A4B4F" w:rsidDel="003F7A74">
                <w:rPr>
                  <w:rStyle w:val="o"/>
                  <w:rFonts w:asciiTheme="majorBidi" w:eastAsiaTheme="majorEastAsia" w:hAnsiTheme="majorBidi" w:cstheme="majorBidi"/>
                  <w:b/>
                  <w:bCs/>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StepLR</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Style w:val="n"/>
                  <w:rFonts w:asciiTheme="majorBidi" w:eastAsiaTheme="majorEastAsia" w:hAnsiTheme="majorBidi" w:cstheme="majorBidi"/>
                  <w:color w:val="212121"/>
                  <w:sz w:val="16"/>
                  <w:szCs w:val="16"/>
                  <w:lang w:val="en-US"/>
                </w:rPr>
                <w:delText>optimizer</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i"/>
                  <w:rFonts w:asciiTheme="majorBidi" w:eastAsiaTheme="majorEastAsia" w:hAnsiTheme="majorBidi" w:cstheme="majorBidi"/>
                  <w:color w:val="212121"/>
                  <w:sz w:val="16"/>
                  <w:szCs w:val="16"/>
                  <w:lang w:val="en-US"/>
                </w:rPr>
                <w:delText>40</w:delText>
              </w:r>
              <w:r w:rsidRPr="008A4B4F" w:rsidDel="003F7A74">
                <w:rPr>
                  <w:rStyle w:val="p"/>
                  <w:rFonts w:asciiTheme="majorBidi" w:eastAsiaTheme="majorEastAsia" w:hAnsiTheme="majorBidi" w:cstheme="majorBidi"/>
                  <w:color w:val="212121"/>
                  <w:sz w:val="16"/>
                  <w:szCs w:val="16"/>
                  <w:lang w:val="en-US"/>
                </w:rPr>
                <w:delText>,</w:delText>
              </w:r>
              <w:r w:rsidRPr="008A4B4F" w:rsidDel="003F7A74">
                <w:rPr>
                  <w:rFonts w:asciiTheme="majorBidi" w:hAnsiTheme="majorBidi" w:cstheme="majorBidi"/>
                  <w:color w:val="212121"/>
                  <w:sz w:val="16"/>
                  <w:szCs w:val="16"/>
                  <w:lang w:val="en-US"/>
                </w:rPr>
                <w:delText xml:space="preserve"> </w:delText>
              </w:r>
              <w:r w:rsidRPr="008A4B4F" w:rsidDel="003F7A74">
                <w:rPr>
                  <w:rStyle w:val="mf"/>
                  <w:rFonts w:asciiTheme="majorBidi" w:hAnsiTheme="majorBidi" w:cstheme="majorBidi"/>
                  <w:color w:val="212121"/>
                  <w:sz w:val="16"/>
                  <w:szCs w:val="16"/>
                  <w:lang w:val="en-US"/>
                </w:rPr>
                <w:delText>0.1</w:delText>
              </w:r>
              <w:r w:rsidRPr="008A4B4F" w:rsidDel="003F7A74">
                <w:rPr>
                  <w:rStyle w:val="p"/>
                  <w:rFonts w:asciiTheme="majorBidi" w:eastAsiaTheme="majorEastAsia" w:hAnsiTheme="majorBidi" w:cstheme="majorBidi"/>
                  <w:color w:val="212121"/>
                  <w:sz w:val="16"/>
                  <w:szCs w:val="16"/>
                  <w:lang w:val="en-US"/>
                </w:rPr>
                <w:delText>)</w:delText>
              </w:r>
            </w:del>
          </w:p>
        </w:tc>
      </w:tr>
      <w:tr w:rsidR="00250867" w:rsidRPr="00B653BA" w:rsidDel="003F7A74" w14:paraId="06A5D630" w14:textId="3AB9C2B8" w:rsidTr="00496EF7">
        <w:trPr>
          <w:del w:id="1644" w:author="Samane Shahpouri" w:date="2024-07-08T07:31:00Z" w16du:dateUtc="2024-07-08T05:31:00Z"/>
        </w:trPr>
        <w:tc>
          <w:tcPr>
            <w:tcW w:w="1803" w:type="dxa"/>
          </w:tcPr>
          <w:p w14:paraId="04305C46" w14:textId="23E6E6CE" w:rsidR="00250867" w:rsidRPr="008A4B4F" w:rsidDel="003F7A74" w:rsidRDefault="00250867" w:rsidP="00496EF7">
            <w:pPr>
              <w:pStyle w:val="NormalWeb"/>
              <w:rPr>
                <w:del w:id="1645" w:author="Samane Shahpouri" w:date="2024-07-08T07:31:00Z" w16du:dateUtc="2024-07-08T05:31:00Z"/>
                <w:rFonts w:asciiTheme="majorBidi" w:eastAsiaTheme="minorHAnsi" w:hAnsiTheme="majorBidi" w:cstheme="majorBidi"/>
                <w:sz w:val="16"/>
                <w:szCs w:val="16"/>
                <w:lang w:val="en-US" w:bidi="fa-IR"/>
              </w:rPr>
            </w:pPr>
            <w:del w:id="1646" w:author="Samane Shahpouri" w:date="2024-07-08T07:31:00Z" w16du:dateUtc="2024-07-08T05:31:00Z">
              <w:r w:rsidRPr="008A4B4F" w:rsidDel="003F7A74">
                <w:rPr>
                  <w:rStyle w:val="n"/>
                  <w:rFonts w:asciiTheme="majorBidi" w:eastAsiaTheme="majorEastAsia" w:hAnsiTheme="majorBidi" w:cstheme="majorBidi"/>
                  <w:color w:val="212121"/>
                  <w:sz w:val="16"/>
                  <w:szCs w:val="16"/>
                  <w:lang w:val="en-US"/>
                </w:rPr>
                <w:delText>max_epochs</w:delText>
              </w:r>
            </w:del>
          </w:p>
        </w:tc>
        <w:tc>
          <w:tcPr>
            <w:tcW w:w="7213" w:type="dxa"/>
          </w:tcPr>
          <w:p w14:paraId="4E50A3B9" w14:textId="34D3C1AC" w:rsidR="00250867" w:rsidRPr="008A4B4F" w:rsidDel="003F7A74" w:rsidRDefault="00250867" w:rsidP="00496EF7">
            <w:pPr>
              <w:pStyle w:val="HTMLPreformatted"/>
              <w:spacing w:line="244" w:lineRule="atLeast"/>
              <w:rPr>
                <w:del w:id="1647" w:author="Samane Shahpouri" w:date="2024-07-08T07:31:00Z" w16du:dateUtc="2024-07-08T05:31:00Z"/>
                <w:rFonts w:asciiTheme="majorBidi" w:eastAsiaTheme="minorHAnsi" w:hAnsiTheme="majorBidi" w:cstheme="majorBidi"/>
                <w:sz w:val="16"/>
                <w:szCs w:val="16"/>
                <w:lang w:val="en-US" w:bidi="fa-IR"/>
              </w:rPr>
            </w:pPr>
            <w:del w:id="1648" w:author="Samane Shahpouri" w:date="2024-07-08T07:31:00Z" w16du:dateUtc="2024-07-08T05:31:00Z">
              <w:r w:rsidRPr="008A4B4F" w:rsidDel="003F7A74">
                <w:rPr>
                  <w:rStyle w:val="mi"/>
                  <w:rFonts w:asciiTheme="majorBidi" w:eastAsiaTheme="majorEastAsia" w:hAnsiTheme="majorBidi" w:cstheme="majorBidi"/>
                  <w:color w:val="212121"/>
                  <w:sz w:val="16"/>
                  <w:szCs w:val="16"/>
                  <w:lang w:val="en-US"/>
                </w:rPr>
                <w:delText>150</w:delText>
              </w:r>
            </w:del>
          </w:p>
        </w:tc>
      </w:tr>
    </w:tbl>
    <w:p w14:paraId="2316AB15" w14:textId="77777777" w:rsidR="00250867" w:rsidRPr="008A4B4F" w:rsidRDefault="00250867" w:rsidP="003F7A74">
      <w:pPr>
        <w:pStyle w:val="NormalWeb"/>
        <w:jc w:val="center"/>
        <w:rPr>
          <w:rFonts w:asciiTheme="majorBidi" w:hAnsiTheme="majorBidi" w:cstheme="majorBidi"/>
          <w:lang w:val="en-US" w:bidi="fa-IR"/>
        </w:rPr>
        <w:pPrChange w:id="1649" w:author="Samane Shahpouri" w:date="2024-07-08T07:34:00Z" w16du:dateUtc="2024-07-08T05:34:00Z">
          <w:pPr>
            <w:pStyle w:val="NormalWeb"/>
          </w:pPr>
        </w:pPrChange>
      </w:pPr>
      <w:r w:rsidRPr="008A4B4F">
        <w:rPr>
          <w:rFonts w:asciiTheme="majorBidi" w:hAnsiTheme="majorBidi" w:cstheme="majorBidi"/>
          <w:noProof/>
          <w:lang w:val="en-US"/>
        </w:rPr>
        <w:drawing>
          <wp:inline distT="0" distB="0" distL="0" distR="0" wp14:anchorId="2A7F709A" wp14:editId="46D02A99">
            <wp:extent cx="3987489" cy="1885950"/>
            <wp:effectExtent l="0" t="0" r="0"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75790" cy="1927714"/>
                    </a:xfrm>
                    <a:prstGeom prst="rect">
                      <a:avLst/>
                    </a:prstGeom>
                    <a:noFill/>
                    <a:ln>
                      <a:noFill/>
                    </a:ln>
                  </pic:spPr>
                </pic:pic>
              </a:graphicData>
            </a:graphic>
          </wp:inline>
        </w:drawing>
      </w:r>
    </w:p>
    <w:p w14:paraId="2D3FB002" w14:textId="7032811A" w:rsidR="00B375AC" w:rsidRDefault="00250867" w:rsidP="003F7A74">
      <w:pPr>
        <w:pStyle w:val="NormalWeb"/>
        <w:keepNext/>
        <w:jc w:val="center"/>
        <w:pPrChange w:id="1650" w:author="Samane Shahpouri" w:date="2024-07-08T07:34:00Z" w16du:dateUtc="2024-07-08T05:34:00Z">
          <w:pPr>
            <w:pStyle w:val="NormalWeb"/>
            <w:keepNext/>
          </w:pPr>
        </w:pPrChange>
      </w:pPr>
      <w:r w:rsidRPr="008A4B4F">
        <w:rPr>
          <w:rFonts w:asciiTheme="majorBidi" w:hAnsiTheme="majorBidi" w:cstheme="majorBidi"/>
          <w:noProof/>
          <w:lang w:val="en-US"/>
        </w:rPr>
        <w:drawing>
          <wp:inline distT="0" distB="0" distL="0" distR="0" wp14:anchorId="4D2B3BF6" wp14:editId="48596BD3">
            <wp:extent cx="2453953" cy="1100138"/>
            <wp:effectExtent l="0" t="0" r="3810" b="508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13759" cy="1126950"/>
                    </a:xfrm>
                    <a:prstGeom prst="rect">
                      <a:avLst/>
                    </a:prstGeom>
                    <a:noFill/>
                    <a:ln>
                      <a:noFill/>
                    </a:ln>
                  </pic:spPr>
                </pic:pic>
              </a:graphicData>
            </a:graphic>
          </wp:inline>
        </w:drawing>
      </w:r>
      <w:r w:rsidR="00B375AC" w:rsidRPr="008A4B4F">
        <w:rPr>
          <w:rFonts w:asciiTheme="majorBidi" w:hAnsiTheme="majorBidi" w:cstheme="majorBidi"/>
          <w:noProof/>
          <w:lang w:val="en-US"/>
        </w:rPr>
        <w:drawing>
          <wp:inline distT="0" distB="0" distL="0" distR="0" wp14:anchorId="5C8FAC51" wp14:editId="75955A8A">
            <wp:extent cx="2529341" cy="1138238"/>
            <wp:effectExtent l="0" t="0" r="4445" b="5080"/>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08225" cy="1173737"/>
                    </a:xfrm>
                    <a:prstGeom prst="rect">
                      <a:avLst/>
                    </a:prstGeom>
                    <a:noFill/>
                    <a:ln>
                      <a:noFill/>
                    </a:ln>
                  </pic:spPr>
                </pic:pic>
              </a:graphicData>
            </a:graphic>
          </wp:inline>
        </w:drawing>
      </w:r>
    </w:p>
    <w:p w14:paraId="761728F4" w14:textId="7C82351D" w:rsidR="00250867" w:rsidRPr="00F42AA9" w:rsidRDefault="00B375AC" w:rsidP="003F7A74">
      <w:pPr>
        <w:pStyle w:val="Caption"/>
        <w:jc w:val="center"/>
        <w:pPrChange w:id="1651" w:author="Samane Shahpouri" w:date="2024-07-08T07:34:00Z" w16du:dateUtc="2024-07-08T05:34:00Z">
          <w:pPr>
            <w:pStyle w:val="Caption"/>
          </w:pPr>
        </w:pPrChange>
      </w:pPr>
      <w:r>
        <w:t xml:space="preserve">Fig </w:t>
      </w:r>
      <w:r>
        <w:fldChar w:fldCharType="begin"/>
      </w:r>
      <w:r>
        <w:instrText xml:space="preserve"> SEQ Fig \* ARABIC </w:instrText>
      </w:r>
      <w:r>
        <w:fldChar w:fldCharType="separate"/>
      </w:r>
      <w:r w:rsidR="002D33BF">
        <w:rPr>
          <w:noProof/>
        </w:rPr>
        <w:t>4</w:t>
      </w:r>
      <w:r>
        <w:fldChar w:fldCharType="end"/>
      </w:r>
      <w:r>
        <w:t xml:space="preserve">: </w:t>
      </w:r>
      <w:r w:rsidRPr="008A4B4F">
        <w:rPr>
          <w:lang w:val="en-US"/>
        </w:rPr>
        <w:t>top: Training and validation loss for 3D-Unet model, bottom: Two sample slices of outputs, Best Metric: 0.2328, Epoch: 148</w:t>
      </w:r>
    </w:p>
    <w:p w14:paraId="718B1C70" w14:textId="77777777" w:rsidR="00250867" w:rsidRPr="008A4B4F" w:rsidRDefault="00250867" w:rsidP="00D804A5">
      <w:pPr>
        <w:pStyle w:val="Heading3"/>
        <w:rPr>
          <w:color w:val="auto"/>
          <w:lang w:val="en-US" w:bidi="fa-IR"/>
        </w:rPr>
      </w:pPr>
      <w:bookmarkStart w:id="1652" w:name="_Toc168472941"/>
      <w:bookmarkStart w:id="1653" w:name="_Toc171278842"/>
      <w:r w:rsidRPr="008A4B4F">
        <w:rPr>
          <w:lang w:val="en-US" w:bidi="fa-IR"/>
        </w:rPr>
        <w:t>2D-Unet</w:t>
      </w:r>
      <w:bookmarkEnd w:id="1652"/>
      <w:bookmarkEnd w:id="1653"/>
    </w:p>
    <w:p w14:paraId="00CEE203" w14:textId="3609342E" w:rsidR="00250867" w:rsidRPr="008A4B4F" w:rsidDel="009F544A" w:rsidRDefault="00250867" w:rsidP="00250867">
      <w:pPr>
        <w:pStyle w:val="NormalWeb"/>
        <w:rPr>
          <w:del w:id="1654" w:author="Samane Shahpouri" w:date="2024-07-08T07:36:00Z" w16du:dateUtc="2024-07-08T05:36: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addition to </w:t>
      </w:r>
      <w:del w:id="1655" w:author="Samane Shahpouri" w:date="2024-07-07T20:11:00Z" w16du:dateUtc="2024-07-07T18:11:00Z">
        <w:r w:rsidRPr="008A4B4F" w:rsidDel="0007700A">
          <w:rPr>
            <w:rFonts w:asciiTheme="majorBidi" w:eastAsiaTheme="minorHAnsi" w:hAnsiTheme="majorBidi" w:cstheme="majorBidi"/>
            <w:sz w:val="22"/>
            <w:szCs w:val="22"/>
            <w:lang w:val="en-US" w:bidi="fa-IR"/>
          </w:rPr>
          <w:delText>search</w:delText>
        </w:r>
      </w:del>
      <w:ins w:id="1656" w:author="Samane Shahpouri" w:date="2024-07-07T20:11:00Z" w16du:dateUtc="2024-07-07T18:11:00Z">
        <w:r w:rsidR="0007700A" w:rsidRPr="008A4B4F">
          <w:rPr>
            <w:rFonts w:asciiTheme="majorBidi" w:eastAsiaTheme="minorHAnsi" w:hAnsiTheme="majorBidi" w:cstheme="majorBidi"/>
            <w:sz w:val="22"/>
            <w:szCs w:val="22"/>
            <w:lang w:val="en-US" w:bidi="fa-IR"/>
          </w:rPr>
          <w:t>searching</w:t>
        </w:r>
      </w:ins>
      <w:r w:rsidRPr="008A4B4F">
        <w:rPr>
          <w:rFonts w:asciiTheme="majorBidi" w:eastAsiaTheme="minorHAnsi" w:hAnsiTheme="majorBidi" w:cstheme="majorBidi"/>
          <w:sz w:val="22"/>
          <w:szCs w:val="22"/>
          <w:lang w:val="en-US" w:bidi="fa-IR"/>
        </w:rPr>
        <w:t xml:space="preserve"> for the best match model to get lower loss and better quality of images, we evaluated a 2D-Unet model training approach.</w:t>
      </w:r>
      <w:ins w:id="1657" w:author="Samane Shahpouri" w:date="2024-07-08T07:36:00Z" w16du:dateUtc="2024-07-08T05:36:00Z">
        <w:r w:rsidR="009F544A">
          <w:rPr>
            <w:rFonts w:asciiTheme="majorBidi" w:eastAsiaTheme="minorHAnsi" w:hAnsiTheme="majorBidi" w:cstheme="majorBidi"/>
            <w:sz w:val="22"/>
            <w:szCs w:val="22"/>
            <w:lang w:val="en-US" w:bidi="fa-IR"/>
          </w:rPr>
          <w:t xml:space="preserve"> </w:t>
        </w:r>
      </w:ins>
    </w:p>
    <w:p w14:paraId="1BC1412B" w14:textId="3723B39E" w:rsidR="00250867" w:rsidRPr="008A4B4F" w:rsidDel="009F544A" w:rsidRDefault="00250867" w:rsidP="009F544A">
      <w:pPr>
        <w:pStyle w:val="NormalWeb"/>
        <w:rPr>
          <w:del w:id="1658" w:author="Samane Shahpouri" w:date="2024-07-08T07:36:00Z" w16du:dateUtc="2024-07-08T05:36: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This 2D U-Net architecture was mostly </w:t>
      </w:r>
      <w:del w:id="1659" w:author="Samane Shahpouri" w:date="2024-07-07T20:11:00Z" w16du:dateUtc="2024-07-07T18:11:00Z">
        <w:r w:rsidRPr="008A4B4F" w:rsidDel="0007700A">
          <w:rPr>
            <w:rFonts w:asciiTheme="majorBidi" w:eastAsiaTheme="minorHAnsi" w:hAnsiTheme="majorBidi" w:cstheme="majorBidi"/>
            <w:sz w:val="22"/>
            <w:szCs w:val="22"/>
            <w:lang w:val="en-US" w:bidi="fa-IR"/>
          </w:rPr>
          <w:delText>similar to</w:delText>
        </w:r>
      </w:del>
      <w:ins w:id="1660" w:author="Samane Shahpouri" w:date="2024-07-07T20:11:00Z" w16du:dateUtc="2024-07-07T18:11:00Z">
        <w:r w:rsidR="0007700A" w:rsidRPr="008A4B4F">
          <w:rPr>
            <w:rFonts w:asciiTheme="majorBidi" w:eastAsiaTheme="minorHAnsi" w:hAnsiTheme="majorBidi" w:cstheme="majorBidi"/>
            <w:sz w:val="22"/>
            <w:szCs w:val="22"/>
            <w:lang w:val="en-US" w:bidi="fa-IR"/>
          </w:rPr>
          <w:t>like</w:t>
        </w:r>
      </w:ins>
      <w:r w:rsidRPr="008A4B4F">
        <w:rPr>
          <w:rFonts w:asciiTheme="majorBidi" w:eastAsiaTheme="minorHAnsi" w:hAnsiTheme="majorBidi" w:cstheme="majorBidi"/>
          <w:sz w:val="22"/>
          <w:szCs w:val="22"/>
          <w:lang w:val="en-US" w:bidi="fa-IR"/>
        </w:rPr>
        <w:t xml:space="preserve"> the previous model. The model training was optimized using an Adam optimizer with a specifically tailored learning rate schedule, which adjusted the learning rate based on the epoch count to enhance training stability and performance.</w:t>
      </w:r>
      <w:ins w:id="1661" w:author="Samane Shahpouri" w:date="2024-07-08T07:36:00Z" w16du:dateUtc="2024-07-08T05:36:00Z">
        <w:r w:rsidR="009F544A">
          <w:rPr>
            <w:rFonts w:asciiTheme="majorBidi" w:eastAsiaTheme="minorHAnsi" w:hAnsiTheme="majorBidi" w:cstheme="majorBidi"/>
            <w:sz w:val="22"/>
            <w:szCs w:val="22"/>
            <w:lang w:val="en-US" w:bidi="fa-IR"/>
          </w:rPr>
          <w:t xml:space="preserve"> </w:t>
        </w:r>
      </w:ins>
    </w:p>
    <w:p w14:paraId="5FEDCB50" w14:textId="4A04D8AE" w:rsidR="00250867" w:rsidRPr="008A4B4F" w:rsidDel="003F7A74" w:rsidRDefault="00250867" w:rsidP="003913D8">
      <w:pPr>
        <w:pStyle w:val="NormalWeb"/>
        <w:rPr>
          <w:del w:id="1662" w:author="Samane Shahpouri" w:date="2024-07-08T07:32:00Z" w16du:dateUtc="2024-07-08T05:32: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Some key variables and results </w:t>
      </w:r>
      <w:del w:id="1663" w:author="Samane Shahpouri" w:date="2024-07-07T20:10:00Z" w16du:dateUtc="2024-07-07T18:10:00Z">
        <w:r w:rsidRPr="008A4B4F" w:rsidDel="0007700A">
          <w:rPr>
            <w:rFonts w:asciiTheme="majorBidi" w:eastAsiaTheme="minorHAnsi" w:hAnsiTheme="majorBidi" w:cstheme="majorBidi"/>
            <w:sz w:val="22"/>
            <w:szCs w:val="22"/>
            <w:lang w:val="en-US" w:bidi="fa-IR"/>
          </w:rPr>
          <w:delText>detailed</w:delText>
        </w:r>
      </w:del>
      <w:ins w:id="1664" w:author="Samane Shahpouri" w:date="2024-07-07T20:10:00Z" w16du:dateUtc="2024-07-07T18:10:00Z">
        <w:r w:rsidR="0007700A" w:rsidRPr="008A4B4F">
          <w:rPr>
            <w:rFonts w:asciiTheme="majorBidi" w:eastAsiaTheme="minorHAnsi" w:hAnsiTheme="majorBidi" w:cstheme="majorBidi"/>
            <w:sz w:val="22"/>
            <w:szCs w:val="22"/>
            <w:lang w:val="en-US" w:bidi="fa-IR"/>
          </w:rPr>
          <w:t>are detailed</w:t>
        </w:r>
      </w:ins>
      <w:r w:rsidRPr="008A4B4F">
        <w:rPr>
          <w:rFonts w:asciiTheme="majorBidi" w:eastAsiaTheme="minorHAnsi" w:hAnsiTheme="majorBidi" w:cstheme="majorBidi"/>
          <w:sz w:val="22"/>
          <w:szCs w:val="22"/>
          <w:lang w:val="en-US" w:bidi="fa-IR"/>
        </w:rPr>
        <w:t xml:space="preserve"> in Fig </w:t>
      </w:r>
      <w:del w:id="1665" w:author="Samane Shahpouri" w:date="2024-07-08T17:48:00Z" w16du:dateUtc="2024-07-08T15:48:00Z">
        <w:r w:rsidRPr="008A4B4F" w:rsidDel="00164586">
          <w:rPr>
            <w:rFonts w:asciiTheme="majorBidi" w:eastAsiaTheme="minorHAnsi" w:hAnsiTheme="majorBidi" w:cstheme="majorBidi"/>
            <w:sz w:val="22"/>
            <w:szCs w:val="22"/>
            <w:lang w:val="en-US" w:bidi="fa-IR"/>
          </w:rPr>
          <w:delText>4</w:delText>
        </w:r>
      </w:del>
      <w:ins w:id="1666" w:author="Samane Shahpouri" w:date="2024-07-08T17:48:00Z" w16du:dateUtc="2024-07-08T15:48:00Z">
        <w:r w:rsidR="00164586">
          <w:rPr>
            <w:rFonts w:asciiTheme="majorBidi" w:eastAsiaTheme="minorHAnsi" w:hAnsiTheme="majorBidi" w:cstheme="majorBidi"/>
            <w:sz w:val="22"/>
            <w:szCs w:val="22"/>
            <w:lang w:val="en-US" w:bidi="fa-IR"/>
          </w:rPr>
          <w:t>5</w:t>
        </w:r>
      </w:ins>
      <w:del w:id="1667" w:author="Samane Shahpouri" w:date="2024-07-08T07:32:00Z" w16du:dateUtc="2024-07-08T05:32:00Z">
        <w:r w:rsidRPr="008A4B4F" w:rsidDel="003F7A74">
          <w:rPr>
            <w:rFonts w:asciiTheme="majorBidi" w:eastAsiaTheme="minorHAnsi" w:hAnsiTheme="majorBidi" w:cstheme="majorBidi"/>
            <w:sz w:val="22"/>
            <w:szCs w:val="22"/>
            <w:lang w:val="en-US" w:bidi="fa-IR"/>
          </w:rPr>
          <w:delText xml:space="preserve"> and Table 4</w:delText>
        </w:r>
      </w:del>
      <w:r w:rsidRPr="008A4B4F">
        <w:rPr>
          <w:rFonts w:asciiTheme="majorBidi" w:eastAsiaTheme="minorHAnsi" w:hAnsiTheme="majorBidi" w:cstheme="majorBidi"/>
          <w:sz w:val="22"/>
          <w:szCs w:val="22"/>
          <w:lang w:val="en-US" w:bidi="fa-IR"/>
        </w:rPr>
        <w:t>.</w:t>
      </w:r>
    </w:p>
    <w:p w14:paraId="409DA659" w14:textId="77777777" w:rsidR="00250867" w:rsidRPr="008A4B4F" w:rsidDel="003F7A74" w:rsidRDefault="00250867" w:rsidP="00250867">
      <w:pPr>
        <w:pStyle w:val="HTMLPreformatted"/>
        <w:spacing w:line="244" w:lineRule="atLeast"/>
        <w:rPr>
          <w:del w:id="1668" w:author="Samane Shahpouri" w:date="2024-07-08T07:32:00Z" w16du:dateUtc="2024-07-08T05:32:00Z"/>
          <w:rFonts w:asciiTheme="majorBidi" w:hAnsiTheme="majorBidi" w:cstheme="majorBidi"/>
          <w:color w:val="212121"/>
          <w:lang w:val="en-US"/>
        </w:rPr>
      </w:pPr>
    </w:p>
    <w:p w14:paraId="7B03843D" w14:textId="77777777" w:rsidR="00250867" w:rsidRPr="008A4B4F" w:rsidRDefault="00250867" w:rsidP="003F7A74">
      <w:pPr>
        <w:pStyle w:val="NormalWeb"/>
        <w:rPr>
          <w:lang w:val="en-US"/>
        </w:rPr>
        <w:pPrChange w:id="1669" w:author="Samane Shahpouri" w:date="2024-07-08T07:32:00Z" w16du:dateUtc="2024-07-08T05:32:00Z">
          <w:pPr>
            <w:pStyle w:val="HTMLPreformatted"/>
            <w:spacing w:line="244" w:lineRule="atLeast"/>
          </w:pPr>
        </w:pPrChange>
      </w:pPr>
    </w:p>
    <w:p w14:paraId="648C6585" w14:textId="45D08DEE" w:rsidR="009A0FB7" w:rsidRPr="009A0FB7" w:rsidDel="003F7A74" w:rsidRDefault="00250867" w:rsidP="00B375AC">
      <w:pPr>
        <w:pStyle w:val="Caption"/>
        <w:rPr>
          <w:del w:id="1670" w:author="Samane Shahpouri" w:date="2024-07-08T07:32:00Z" w16du:dateUtc="2024-07-08T05:32:00Z"/>
        </w:rPr>
      </w:pPr>
      <w:del w:id="1671" w:author="Samane Shahpouri" w:date="2024-07-08T07:32:00Z" w16du:dateUtc="2024-07-08T05:32:00Z">
        <w:r w:rsidRPr="00B83AEA" w:rsidDel="003F7A74">
          <w:lastRenderedPageBreak/>
          <w:delText xml:space="preserve">Table </w:delText>
        </w:r>
        <w:r w:rsidRPr="00B83AEA" w:rsidDel="003F7A74">
          <w:fldChar w:fldCharType="begin"/>
        </w:r>
        <w:r w:rsidRPr="00B83AEA" w:rsidDel="003F7A74">
          <w:delInstrText xml:space="preserve"> SEQ Table \* ARABIC </w:delInstrText>
        </w:r>
        <w:r w:rsidRPr="00B83AEA" w:rsidDel="003F7A74">
          <w:fldChar w:fldCharType="separate"/>
        </w:r>
        <w:r w:rsidR="002D33BF" w:rsidDel="003F7A74">
          <w:rPr>
            <w:noProof/>
          </w:rPr>
          <w:delText>5</w:delText>
        </w:r>
        <w:r w:rsidRPr="00B83AEA" w:rsidDel="003F7A74">
          <w:fldChar w:fldCharType="end"/>
        </w:r>
        <w:r w:rsidRPr="00B83AEA" w:rsidDel="003F7A74">
          <w:delText>: Some specification of training approach</w:delText>
        </w:r>
      </w:del>
    </w:p>
    <w:tbl>
      <w:tblPr>
        <w:tblStyle w:val="TableGrid"/>
        <w:tblW w:w="0" w:type="auto"/>
        <w:tblLook w:val="04A0" w:firstRow="1" w:lastRow="0" w:firstColumn="1" w:lastColumn="0" w:noHBand="0" w:noVBand="1"/>
      </w:tblPr>
      <w:tblGrid>
        <w:gridCol w:w="1618"/>
        <w:gridCol w:w="7398"/>
      </w:tblGrid>
      <w:tr w:rsidR="00250867" w:rsidRPr="00B653BA" w:rsidDel="003F7A74" w14:paraId="29CF8F5D" w14:textId="4A8467BA" w:rsidTr="00496EF7">
        <w:trPr>
          <w:del w:id="1672" w:author="Samane Shahpouri" w:date="2024-07-08T07:32:00Z" w16du:dateUtc="2024-07-08T05:32:00Z"/>
        </w:trPr>
        <w:tc>
          <w:tcPr>
            <w:tcW w:w="1618" w:type="dxa"/>
          </w:tcPr>
          <w:p w14:paraId="62D49AA3" w14:textId="2D332D1C" w:rsidR="00250867" w:rsidRPr="008A4B4F" w:rsidDel="003F7A74" w:rsidRDefault="00250867" w:rsidP="00496EF7">
            <w:pPr>
              <w:pStyle w:val="NormalWeb"/>
              <w:rPr>
                <w:del w:id="1673" w:author="Samane Shahpouri" w:date="2024-07-08T07:32:00Z" w16du:dateUtc="2024-07-08T05:32:00Z"/>
                <w:rStyle w:val="n"/>
                <w:rFonts w:asciiTheme="majorBidi" w:eastAsiaTheme="majorEastAsia" w:hAnsiTheme="majorBidi" w:cstheme="majorBidi"/>
                <w:color w:val="212121"/>
                <w:sz w:val="16"/>
                <w:szCs w:val="16"/>
                <w:lang w:val="en-US"/>
              </w:rPr>
            </w:pPr>
            <w:del w:id="1674"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train_transforms</w:delText>
              </w:r>
            </w:del>
          </w:p>
        </w:tc>
        <w:tc>
          <w:tcPr>
            <w:tcW w:w="7398" w:type="dxa"/>
          </w:tcPr>
          <w:p w14:paraId="113D52C2" w14:textId="1642F2B9" w:rsidR="00250867" w:rsidRPr="008A4B4F" w:rsidDel="003F7A74" w:rsidRDefault="00250867" w:rsidP="00496EF7">
            <w:pPr>
              <w:pStyle w:val="HTMLPreformatted"/>
              <w:spacing w:line="244" w:lineRule="atLeast"/>
              <w:rPr>
                <w:del w:id="1675" w:author="Samane Shahpouri" w:date="2024-07-08T07:32:00Z" w16du:dateUtc="2024-07-08T05:32:00Z"/>
                <w:rStyle w:val="n"/>
                <w:rFonts w:asciiTheme="majorBidi" w:eastAsiaTheme="majorEastAsia" w:hAnsiTheme="majorBidi" w:cstheme="majorBidi"/>
                <w:color w:val="212121"/>
                <w:sz w:val="16"/>
                <w:szCs w:val="16"/>
                <w:lang w:val="en-US"/>
              </w:rPr>
            </w:pPr>
            <w:del w:id="1676"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Spacingd(keys=["image", "target"], pixdim=(4.07, 4.07), mode= 'bilinear'),</w:delText>
              </w:r>
            </w:del>
          </w:p>
          <w:p w14:paraId="789C9365" w14:textId="6D6EB0E0" w:rsidR="00250867" w:rsidRPr="008A4B4F" w:rsidDel="003F7A74" w:rsidRDefault="00250867" w:rsidP="00496EF7">
            <w:pPr>
              <w:pStyle w:val="HTMLPreformatted"/>
              <w:spacing w:line="244" w:lineRule="atLeast"/>
              <w:rPr>
                <w:del w:id="1677" w:author="Samane Shahpouri" w:date="2024-07-08T07:32:00Z" w16du:dateUtc="2024-07-08T05:32:00Z"/>
                <w:rStyle w:val="n"/>
                <w:rFonts w:asciiTheme="majorBidi" w:eastAsiaTheme="majorEastAsia" w:hAnsiTheme="majorBidi" w:cstheme="majorBidi"/>
                <w:color w:val="212121"/>
                <w:sz w:val="16"/>
                <w:szCs w:val="16"/>
                <w:lang w:val="en-US"/>
              </w:rPr>
            </w:pPr>
            <w:del w:id="1678"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spatial_size=[168, 168], mode='constant'</w:delText>
              </w:r>
            </w:del>
          </w:p>
        </w:tc>
      </w:tr>
      <w:tr w:rsidR="00250867" w:rsidRPr="00B653BA" w:rsidDel="003F7A74" w14:paraId="1F77B3E1" w14:textId="0FC5803A" w:rsidTr="00496EF7">
        <w:trPr>
          <w:del w:id="1679" w:author="Samane Shahpouri" w:date="2024-07-08T07:32:00Z" w16du:dateUtc="2024-07-08T05:32:00Z"/>
        </w:trPr>
        <w:tc>
          <w:tcPr>
            <w:tcW w:w="1618" w:type="dxa"/>
          </w:tcPr>
          <w:p w14:paraId="1ABBBE6D" w14:textId="2015998B" w:rsidR="00250867" w:rsidRPr="008A4B4F" w:rsidDel="003F7A74" w:rsidRDefault="00250867" w:rsidP="00496EF7">
            <w:pPr>
              <w:pStyle w:val="NormalWeb"/>
              <w:rPr>
                <w:del w:id="1680" w:author="Samane Shahpouri" w:date="2024-07-08T07:32:00Z" w16du:dateUtc="2024-07-08T05:32:00Z"/>
                <w:rStyle w:val="n"/>
                <w:rFonts w:asciiTheme="majorBidi" w:eastAsiaTheme="majorEastAsia" w:hAnsiTheme="majorBidi" w:cstheme="majorBidi"/>
                <w:color w:val="212121"/>
                <w:sz w:val="16"/>
                <w:szCs w:val="16"/>
                <w:lang w:val="en-US"/>
              </w:rPr>
            </w:pPr>
            <w:del w:id="1681"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model</w:delText>
              </w:r>
            </w:del>
          </w:p>
        </w:tc>
        <w:tc>
          <w:tcPr>
            <w:tcW w:w="7398" w:type="dxa"/>
          </w:tcPr>
          <w:p w14:paraId="2F8514B2" w14:textId="4B3A1F09" w:rsidR="00250867" w:rsidRPr="008A4B4F" w:rsidDel="003F7A74" w:rsidRDefault="00250867" w:rsidP="00496EF7">
            <w:pPr>
              <w:pStyle w:val="HTMLPreformatted"/>
              <w:spacing w:line="244" w:lineRule="atLeast"/>
              <w:rPr>
                <w:del w:id="1682" w:author="Samane Shahpouri" w:date="2024-07-08T07:32:00Z" w16du:dateUtc="2024-07-08T05:32:00Z"/>
                <w:rStyle w:val="n"/>
                <w:rFonts w:asciiTheme="majorBidi" w:eastAsiaTheme="majorEastAsia" w:hAnsiTheme="majorBidi" w:cstheme="majorBidi"/>
                <w:color w:val="212121"/>
                <w:sz w:val="16"/>
                <w:szCs w:val="16"/>
                <w:lang w:val="en-US"/>
              </w:rPr>
            </w:pPr>
            <w:del w:id="1683"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monai.networks.nets.UNet(spatial_dims=2,in_channels=1,out_channels=1,channels=(16, 32, 64, 128),strides=(2, 2, 2, 2),num_res_units=2,</w:delText>
              </w:r>
            </w:del>
          </w:p>
        </w:tc>
      </w:tr>
      <w:tr w:rsidR="00250867" w:rsidRPr="00B653BA" w:rsidDel="003F7A74" w14:paraId="1A055AE3" w14:textId="0ADC254D" w:rsidTr="00496EF7">
        <w:trPr>
          <w:del w:id="1684" w:author="Samane Shahpouri" w:date="2024-07-08T07:32:00Z" w16du:dateUtc="2024-07-08T05:32:00Z"/>
        </w:trPr>
        <w:tc>
          <w:tcPr>
            <w:tcW w:w="1618" w:type="dxa"/>
          </w:tcPr>
          <w:p w14:paraId="4E3C6F97" w14:textId="5216CC19" w:rsidR="00250867" w:rsidRPr="008A4B4F" w:rsidDel="003F7A74" w:rsidRDefault="00250867" w:rsidP="00496EF7">
            <w:pPr>
              <w:pStyle w:val="NormalWeb"/>
              <w:rPr>
                <w:del w:id="1685" w:author="Samane Shahpouri" w:date="2024-07-08T07:32:00Z" w16du:dateUtc="2024-07-08T05:32:00Z"/>
                <w:rStyle w:val="n"/>
                <w:rFonts w:asciiTheme="majorBidi" w:eastAsiaTheme="majorEastAsia" w:hAnsiTheme="majorBidi" w:cstheme="majorBidi"/>
                <w:color w:val="212121"/>
                <w:sz w:val="16"/>
                <w:szCs w:val="16"/>
                <w:lang w:val="en-US"/>
              </w:rPr>
            </w:pPr>
            <w:del w:id="1686"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loss_function</w:delText>
              </w:r>
            </w:del>
          </w:p>
        </w:tc>
        <w:tc>
          <w:tcPr>
            <w:tcW w:w="7398" w:type="dxa"/>
          </w:tcPr>
          <w:p w14:paraId="7F91DE2D" w14:textId="6360925F" w:rsidR="00250867" w:rsidRPr="008A4B4F" w:rsidDel="003F7A74" w:rsidRDefault="00250867" w:rsidP="00496EF7">
            <w:pPr>
              <w:pStyle w:val="HTMLPreformatted"/>
              <w:spacing w:line="244" w:lineRule="atLeast"/>
              <w:rPr>
                <w:del w:id="1687" w:author="Samane Shahpouri" w:date="2024-07-08T07:32:00Z" w16du:dateUtc="2024-07-08T05:32:00Z"/>
                <w:rStyle w:val="n"/>
                <w:rFonts w:asciiTheme="majorBidi" w:eastAsiaTheme="majorEastAsia" w:hAnsiTheme="majorBidi" w:cstheme="majorBidi"/>
                <w:color w:val="212121"/>
                <w:sz w:val="16"/>
                <w:szCs w:val="16"/>
                <w:lang w:val="en-US"/>
              </w:rPr>
            </w:pPr>
            <w:del w:id="1688"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 torch.nn.MSELoss()</w:delText>
              </w:r>
            </w:del>
          </w:p>
        </w:tc>
      </w:tr>
      <w:tr w:rsidR="00250867" w:rsidRPr="00B653BA" w:rsidDel="003F7A74" w14:paraId="3E25C3FB" w14:textId="14714027" w:rsidTr="00496EF7">
        <w:trPr>
          <w:del w:id="1689" w:author="Samane Shahpouri" w:date="2024-07-08T07:32:00Z" w16du:dateUtc="2024-07-08T05:32:00Z"/>
        </w:trPr>
        <w:tc>
          <w:tcPr>
            <w:tcW w:w="1618" w:type="dxa"/>
          </w:tcPr>
          <w:p w14:paraId="5A7C77BA" w14:textId="33D9B253" w:rsidR="00250867" w:rsidRPr="008A4B4F" w:rsidDel="003F7A74" w:rsidRDefault="00250867" w:rsidP="00496EF7">
            <w:pPr>
              <w:pStyle w:val="NormalWeb"/>
              <w:rPr>
                <w:del w:id="1690" w:author="Samane Shahpouri" w:date="2024-07-08T07:32:00Z" w16du:dateUtc="2024-07-08T05:32:00Z"/>
                <w:rStyle w:val="n"/>
                <w:rFonts w:asciiTheme="majorBidi" w:eastAsiaTheme="majorEastAsia" w:hAnsiTheme="majorBidi" w:cstheme="majorBidi"/>
                <w:color w:val="212121"/>
                <w:sz w:val="16"/>
                <w:szCs w:val="16"/>
                <w:lang w:val="en-US"/>
              </w:rPr>
            </w:pPr>
            <w:del w:id="1691"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optimizer</w:delText>
              </w:r>
            </w:del>
          </w:p>
        </w:tc>
        <w:tc>
          <w:tcPr>
            <w:tcW w:w="7398" w:type="dxa"/>
          </w:tcPr>
          <w:p w14:paraId="7409FC6C" w14:textId="6CC67487" w:rsidR="00250867" w:rsidRPr="008A4B4F" w:rsidDel="003F7A74" w:rsidRDefault="00250867" w:rsidP="00496EF7">
            <w:pPr>
              <w:pStyle w:val="NormalWeb"/>
              <w:rPr>
                <w:del w:id="1692" w:author="Samane Shahpouri" w:date="2024-07-08T07:32:00Z" w16du:dateUtc="2024-07-08T05:32:00Z"/>
                <w:rStyle w:val="n"/>
                <w:rFonts w:asciiTheme="majorBidi" w:eastAsiaTheme="majorEastAsia" w:hAnsiTheme="majorBidi" w:cstheme="majorBidi"/>
                <w:color w:val="212121"/>
                <w:sz w:val="16"/>
                <w:szCs w:val="16"/>
                <w:lang w:val="en-US"/>
              </w:rPr>
            </w:pPr>
            <w:del w:id="1693"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torch.optim.Adam(model.parameters(), lr=learning_rate, betas=(0.5, 0.999))</w:delText>
              </w:r>
            </w:del>
          </w:p>
        </w:tc>
      </w:tr>
      <w:tr w:rsidR="00250867" w:rsidRPr="00B653BA" w:rsidDel="003F7A74" w14:paraId="2AEB85CC" w14:textId="6A4EF027" w:rsidTr="00496EF7">
        <w:trPr>
          <w:del w:id="1694" w:author="Samane Shahpouri" w:date="2024-07-08T07:32:00Z" w16du:dateUtc="2024-07-08T05:32:00Z"/>
        </w:trPr>
        <w:tc>
          <w:tcPr>
            <w:tcW w:w="1618" w:type="dxa"/>
          </w:tcPr>
          <w:p w14:paraId="49DC3AB1" w14:textId="1D052FB7" w:rsidR="00250867" w:rsidRPr="008A4B4F" w:rsidDel="003F7A74" w:rsidRDefault="00250867" w:rsidP="00496EF7">
            <w:pPr>
              <w:pStyle w:val="NormalWeb"/>
              <w:rPr>
                <w:del w:id="1695" w:author="Samane Shahpouri" w:date="2024-07-08T07:32:00Z" w16du:dateUtc="2024-07-08T05:32:00Z"/>
                <w:rStyle w:val="n"/>
                <w:rFonts w:asciiTheme="majorBidi" w:eastAsiaTheme="majorEastAsia" w:hAnsiTheme="majorBidi" w:cstheme="majorBidi"/>
                <w:color w:val="212121"/>
                <w:sz w:val="16"/>
                <w:szCs w:val="16"/>
                <w:lang w:val="en-US"/>
              </w:rPr>
            </w:pPr>
            <w:del w:id="1696"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max_epoch</w:delText>
              </w:r>
            </w:del>
          </w:p>
        </w:tc>
        <w:tc>
          <w:tcPr>
            <w:tcW w:w="7398" w:type="dxa"/>
          </w:tcPr>
          <w:p w14:paraId="20C46F38" w14:textId="1ED84800" w:rsidR="00250867" w:rsidRPr="008A4B4F" w:rsidDel="003F7A74" w:rsidRDefault="00250867" w:rsidP="00496EF7">
            <w:pPr>
              <w:pStyle w:val="HTMLPreformatted"/>
              <w:spacing w:line="244" w:lineRule="atLeast"/>
              <w:rPr>
                <w:del w:id="1697" w:author="Samane Shahpouri" w:date="2024-07-08T07:32:00Z" w16du:dateUtc="2024-07-08T05:32:00Z"/>
                <w:rStyle w:val="n"/>
                <w:rFonts w:asciiTheme="majorBidi" w:eastAsiaTheme="majorEastAsia" w:hAnsiTheme="majorBidi" w:cstheme="majorBidi"/>
                <w:color w:val="212121"/>
                <w:sz w:val="16"/>
                <w:szCs w:val="16"/>
                <w:lang w:val="en-US"/>
              </w:rPr>
            </w:pPr>
            <w:del w:id="1698"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300</w:delText>
              </w:r>
            </w:del>
          </w:p>
        </w:tc>
      </w:tr>
      <w:tr w:rsidR="00250867" w:rsidRPr="00B653BA" w:rsidDel="003F7A74" w14:paraId="1EA12AB3" w14:textId="54FD4904" w:rsidTr="00496EF7">
        <w:trPr>
          <w:del w:id="1699" w:author="Samane Shahpouri" w:date="2024-07-08T07:32:00Z" w16du:dateUtc="2024-07-08T05:32:00Z"/>
        </w:trPr>
        <w:tc>
          <w:tcPr>
            <w:tcW w:w="1618" w:type="dxa"/>
          </w:tcPr>
          <w:p w14:paraId="28789D68" w14:textId="0BB81B7D" w:rsidR="00250867" w:rsidRPr="008A4B4F" w:rsidDel="003F7A74" w:rsidRDefault="00250867" w:rsidP="00496EF7">
            <w:pPr>
              <w:pStyle w:val="NormalWeb"/>
              <w:rPr>
                <w:del w:id="1700" w:author="Samane Shahpouri" w:date="2024-07-08T07:32:00Z" w16du:dateUtc="2024-07-08T05:32:00Z"/>
                <w:rStyle w:val="n"/>
                <w:rFonts w:asciiTheme="majorBidi" w:eastAsiaTheme="majorEastAsia" w:hAnsiTheme="majorBidi" w:cstheme="majorBidi"/>
                <w:color w:val="212121"/>
                <w:sz w:val="16"/>
                <w:szCs w:val="16"/>
                <w:lang w:val="en-US"/>
              </w:rPr>
            </w:pPr>
            <w:del w:id="1701"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lr_lambda</w:delText>
              </w:r>
            </w:del>
          </w:p>
        </w:tc>
        <w:tc>
          <w:tcPr>
            <w:tcW w:w="7398" w:type="dxa"/>
          </w:tcPr>
          <w:p w14:paraId="363B5E65" w14:textId="66AEA503" w:rsidR="00250867" w:rsidRPr="008A4B4F" w:rsidDel="003F7A74" w:rsidRDefault="00250867" w:rsidP="00496EF7">
            <w:pPr>
              <w:pStyle w:val="HTMLPreformatted"/>
              <w:spacing w:line="244" w:lineRule="atLeast"/>
              <w:rPr>
                <w:del w:id="1702" w:author="Samane Shahpouri" w:date="2024-07-08T07:32:00Z" w16du:dateUtc="2024-07-08T05:32:00Z"/>
                <w:rStyle w:val="n"/>
                <w:rFonts w:asciiTheme="majorBidi" w:eastAsiaTheme="majorEastAsia" w:hAnsiTheme="majorBidi" w:cstheme="majorBidi"/>
                <w:color w:val="212121"/>
                <w:sz w:val="16"/>
                <w:szCs w:val="16"/>
                <w:lang w:val="en-US"/>
              </w:rPr>
            </w:pPr>
            <w:del w:id="1703"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DecayLR(epochs=max_epochs, offset=0, decay_epochs=decay_epoch).step</w:delText>
              </w:r>
            </w:del>
          </w:p>
        </w:tc>
      </w:tr>
      <w:tr w:rsidR="00250867" w:rsidRPr="00B653BA" w:rsidDel="003F7A74" w14:paraId="0FE34E5C" w14:textId="662BC091" w:rsidTr="00496EF7">
        <w:trPr>
          <w:del w:id="1704" w:author="Samane Shahpouri" w:date="2024-07-08T07:32:00Z" w16du:dateUtc="2024-07-08T05:32:00Z"/>
        </w:trPr>
        <w:tc>
          <w:tcPr>
            <w:tcW w:w="1618" w:type="dxa"/>
          </w:tcPr>
          <w:p w14:paraId="27EFDEFC" w14:textId="22AA1A90" w:rsidR="00250867" w:rsidRPr="008A4B4F" w:rsidDel="003F7A74" w:rsidRDefault="00250867" w:rsidP="00496EF7">
            <w:pPr>
              <w:pStyle w:val="NormalWeb"/>
              <w:rPr>
                <w:del w:id="1705" w:author="Samane Shahpouri" w:date="2024-07-08T07:32:00Z" w16du:dateUtc="2024-07-08T05:32:00Z"/>
                <w:rStyle w:val="n"/>
                <w:rFonts w:asciiTheme="majorBidi" w:eastAsiaTheme="majorEastAsia" w:hAnsiTheme="majorBidi" w:cstheme="majorBidi"/>
                <w:color w:val="212121"/>
                <w:sz w:val="16"/>
                <w:szCs w:val="16"/>
                <w:lang w:val="en-US"/>
              </w:rPr>
            </w:pPr>
            <w:del w:id="1706"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scheduler</w:delText>
              </w:r>
            </w:del>
          </w:p>
        </w:tc>
        <w:tc>
          <w:tcPr>
            <w:tcW w:w="7398" w:type="dxa"/>
          </w:tcPr>
          <w:p w14:paraId="384A27BD" w14:textId="40BB229D" w:rsidR="00250867" w:rsidRPr="008A4B4F" w:rsidDel="003F7A74" w:rsidRDefault="00250867" w:rsidP="00496EF7">
            <w:pPr>
              <w:pStyle w:val="HTMLPreformatted"/>
              <w:spacing w:line="244" w:lineRule="atLeast"/>
              <w:rPr>
                <w:del w:id="1707" w:author="Samane Shahpouri" w:date="2024-07-08T07:32:00Z" w16du:dateUtc="2024-07-08T05:32:00Z"/>
                <w:rStyle w:val="n"/>
                <w:rFonts w:asciiTheme="majorBidi" w:eastAsiaTheme="majorEastAsia" w:hAnsiTheme="majorBidi" w:cstheme="majorBidi"/>
                <w:color w:val="212121"/>
                <w:sz w:val="16"/>
                <w:szCs w:val="16"/>
                <w:lang w:val="en-US"/>
              </w:rPr>
            </w:pPr>
            <w:del w:id="1708" w:author="Samane Shahpouri" w:date="2024-07-08T07:32:00Z" w16du:dateUtc="2024-07-08T05:32:00Z">
              <w:r w:rsidRPr="008A4B4F" w:rsidDel="003F7A74">
                <w:rPr>
                  <w:rStyle w:val="n"/>
                  <w:rFonts w:asciiTheme="majorBidi" w:eastAsiaTheme="majorEastAsia" w:hAnsiTheme="majorBidi" w:cstheme="majorBidi"/>
                  <w:color w:val="212121"/>
                  <w:sz w:val="16"/>
                  <w:szCs w:val="16"/>
                  <w:lang w:val="en-US"/>
                </w:rPr>
                <w:delText>torch.optim.lr_scheduler.LambdaLR(optimizer, lr_lambda=lr_lambda)</w:delText>
              </w:r>
            </w:del>
          </w:p>
        </w:tc>
      </w:tr>
    </w:tbl>
    <w:p w14:paraId="19A10275" w14:textId="77777777" w:rsidR="00B375AC" w:rsidRDefault="00250867" w:rsidP="003F7A74">
      <w:pPr>
        <w:pStyle w:val="NormalWeb"/>
        <w:keepNext/>
        <w:jc w:val="center"/>
        <w:pPrChange w:id="1709" w:author="Samane Shahpouri" w:date="2024-07-08T07:33:00Z" w16du:dateUtc="2024-07-08T05:33:00Z">
          <w:pPr>
            <w:pStyle w:val="NormalWeb"/>
            <w:keepNext/>
          </w:pPr>
        </w:pPrChange>
      </w:pPr>
      <w:r w:rsidRPr="008A4B4F">
        <w:rPr>
          <w:rFonts w:asciiTheme="majorBidi" w:hAnsiTheme="majorBidi" w:cstheme="majorBidi"/>
          <w:lang w:val="en-US" w:bidi="fa-IR"/>
        </w:rPr>
        <w:br/>
      </w:r>
      <w:r w:rsidRPr="008A4B4F">
        <w:rPr>
          <w:rFonts w:asciiTheme="majorBidi" w:hAnsiTheme="majorBidi" w:cstheme="majorBidi"/>
          <w:noProof/>
          <w:lang w:val="en-US"/>
        </w:rPr>
        <w:drawing>
          <wp:inline distT="0" distB="0" distL="0" distR="0" wp14:anchorId="7ABFB214" wp14:editId="23A96242">
            <wp:extent cx="4045607" cy="1385887"/>
            <wp:effectExtent l="0" t="0" r="0" b="5080"/>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93086" cy="140215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5956842" wp14:editId="2AFCFF05">
            <wp:extent cx="4209016" cy="1990725"/>
            <wp:effectExtent l="0" t="0" r="1270"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8704" cy="2009496"/>
                    </a:xfrm>
                    <a:prstGeom prst="rect">
                      <a:avLst/>
                    </a:prstGeom>
                    <a:noFill/>
                    <a:ln>
                      <a:noFill/>
                    </a:ln>
                  </pic:spPr>
                </pic:pic>
              </a:graphicData>
            </a:graphic>
          </wp:inline>
        </w:drawing>
      </w:r>
    </w:p>
    <w:p w14:paraId="61DF49B6" w14:textId="2BCEF6FF" w:rsidR="00250867" w:rsidRPr="008A4B4F" w:rsidRDefault="00B375AC" w:rsidP="003F7A74">
      <w:pPr>
        <w:pStyle w:val="Caption"/>
        <w:jc w:val="center"/>
        <w:rPr>
          <w:lang w:val="en-US"/>
        </w:rPr>
        <w:pPrChange w:id="1710" w:author="Samane Shahpouri" w:date="2024-07-08T07:33:00Z" w16du:dateUtc="2024-07-08T05:33:00Z">
          <w:pPr>
            <w:pStyle w:val="Caption"/>
          </w:pPr>
        </w:pPrChange>
      </w:pPr>
      <w:r>
        <w:t xml:space="preserve">Fig </w:t>
      </w:r>
      <w:r>
        <w:fldChar w:fldCharType="begin"/>
      </w:r>
      <w:r>
        <w:instrText xml:space="preserve"> SEQ Fig \* ARABIC </w:instrText>
      </w:r>
      <w:r>
        <w:fldChar w:fldCharType="separate"/>
      </w:r>
      <w:r w:rsidR="002D33BF">
        <w:rPr>
          <w:noProof/>
        </w:rPr>
        <w:t>5</w:t>
      </w:r>
      <w:r>
        <w:fldChar w:fldCharType="end"/>
      </w:r>
      <w:r>
        <w:t xml:space="preserve">: </w:t>
      </w:r>
      <w:r w:rsidRPr="008A4B4F">
        <w:rPr>
          <w:lang w:val="en-US"/>
        </w:rPr>
        <w:t>top: Training and validation loss for 2D-Unet model, bottom: Sample slice of output, Best Metric: 0.206, Epoch: 48</w:t>
      </w:r>
    </w:p>
    <w:p w14:paraId="4E1BB85D" w14:textId="77777777" w:rsidR="00250867" w:rsidRPr="008A4B4F" w:rsidRDefault="00250867" w:rsidP="00250867">
      <w:pPr>
        <w:pStyle w:val="Heading3"/>
        <w:rPr>
          <w:rFonts w:asciiTheme="majorBidi" w:hAnsiTheme="majorBidi" w:cstheme="majorBidi"/>
          <w:lang w:val="en-US" w:bidi="fa-IR"/>
        </w:rPr>
      </w:pPr>
      <w:bookmarkStart w:id="1711" w:name="_Toc168472942"/>
      <w:bookmarkStart w:id="1712" w:name="_Toc171278843"/>
      <w:proofErr w:type="spellStart"/>
      <w:r w:rsidRPr="008A4B4F">
        <w:rPr>
          <w:rFonts w:asciiTheme="majorBidi" w:hAnsiTheme="majorBidi" w:cstheme="majorBidi"/>
          <w:lang w:val="en-US" w:bidi="fa-IR"/>
        </w:rPr>
        <w:t>DyUnet</w:t>
      </w:r>
      <w:proofErr w:type="spellEnd"/>
      <w:r w:rsidRPr="008A4B4F">
        <w:rPr>
          <w:rFonts w:asciiTheme="majorBidi" w:hAnsiTheme="majorBidi" w:cstheme="majorBidi"/>
          <w:lang w:val="en-US" w:bidi="fa-IR"/>
        </w:rPr>
        <w:t>:</w:t>
      </w:r>
      <w:bookmarkEnd w:id="1711"/>
      <w:bookmarkEnd w:id="1712"/>
    </w:p>
    <w:p w14:paraId="187C9B2F"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parallel with 2D evaluation, we implemented the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architecture, an advanced and dynamic variant of the traditional U-Net designed specifically for biomedical image segmentation.</w:t>
      </w:r>
    </w:p>
    <w:p w14:paraId="7F5A13EA" w14:textId="6B8115F3" w:rsidR="00250867" w:rsidRPr="008A4B4F" w:rsidDel="009F544A" w:rsidRDefault="00250867" w:rsidP="00250867">
      <w:pPr>
        <w:pStyle w:val="NormalWeb"/>
        <w:rPr>
          <w:del w:id="1713" w:author="Samane Shahpouri" w:date="2024-07-08T07:37:00Z" w16du:dateUtc="2024-07-08T05:37:00Z"/>
          <w:rFonts w:asciiTheme="majorBidi" w:eastAsiaTheme="minorHAnsi" w:hAnsiTheme="majorBidi" w:cstheme="majorBidi"/>
          <w:sz w:val="22"/>
          <w:szCs w:val="22"/>
          <w:lang w:val="en-US" w:bidi="fa-IR"/>
        </w:rPr>
      </w:pP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ins w:id="1714" w:author="Samane Shahpouri" w:date="2024-07-08T07:37:00Z" w16du:dateUtc="2024-07-08T05:37:00Z">
        <w:r w:rsidR="009F544A">
          <w:rPr>
            <w:rFonts w:asciiTheme="majorBidi" w:eastAsiaTheme="minorHAnsi" w:hAnsiTheme="majorBidi" w:cstheme="majorBidi"/>
            <w:sz w:val="22"/>
            <w:szCs w:val="22"/>
            <w:lang w:val="en-US" w:bidi="fa-IR"/>
          </w:rPr>
          <w:t xml:space="preserve"> </w:t>
        </w:r>
      </w:ins>
    </w:p>
    <w:p w14:paraId="3DBB00E7" w14:textId="0A07EAAE" w:rsidR="00250867" w:rsidRPr="008A4B4F" w:rsidDel="009F544A" w:rsidRDefault="00250867" w:rsidP="009F544A">
      <w:pPr>
        <w:pStyle w:val="NormalWeb"/>
        <w:rPr>
          <w:del w:id="1715" w:author="Samane Shahpouri" w:date="2024-07-08T07:37:00Z" w16du:dateUtc="2024-07-08T05:37: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With compatible configurations of kernel sizes and strides and depth of </w:t>
      </w:r>
      <w:del w:id="1716" w:author="Samane Shahpouri" w:date="2024-07-08T07:32:00Z" w16du:dateUtc="2024-07-08T05:32:00Z">
        <w:r w:rsidRPr="008A4B4F" w:rsidDel="003F7A74">
          <w:rPr>
            <w:rFonts w:asciiTheme="majorBidi" w:eastAsiaTheme="minorHAnsi" w:hAnsiTheme="majorBidi" w:cstheme="majorBidi"/>
            <w:sz w:val="22"/>
            <w:szCs w:val="22"/>
            <w:lang w:val="en-US" w:bidi="fa-IR"/>
          </w:rPr>
          <w:delText>artitecture</w:delText>
        </w:r>
      </w:del>
      <w:ins w:id="1717" w:author="Samane Shahpouri" w:date="2024-07-08T07:32:00Z" w16du:dateUtc="2024-07-08T05:32:00Z">
        <w:r w:rsidR="003F7A74" w:rsidRPr="008A4B4F">
          <w:rPr>
            <w:rFonts w:asciiTheme="majorBidi" w:eastAsiaTheme="minorHAnsi" w:hAnsiTheme="majorBidi" w:cstheme="majorBidi"/>
            <w:sz w:val="22"/>
            <w:szCs w:val="22"/>
            <w:lang w:val="en-US" w:bidi="fa-IR"/>
          </w:rPr>
          <w:t>architecture</w:t>
        </w:r>
      </w:ins>
      <w:r w:rsidRPr="008A4B4F">
        <w:rPr>
          <w:rFonts w:asciiTheme="majorBidi" w:eastAsiaTheme="minorHAnsi" w:hAnsiTheme="majorBidi" w:cstheme="majorBidi"/>
          <w:sz w:val="22"/>
          <w:szCs w:val="22"/>
          <w:lang w:val="en-US" w:bidi="fa-IR"/>
        </w:rPr>
        <w:t xml:space="preserve">, </w:t>
      </w:r>
      <w:del w:id="1718" w:author="Samane Shahpouri" w:date="2024-07-08T07:32:00Z" w16du:dateUtc="2024-07-08T05:32:00Z">
        <w:r w:rsidRPr="008A4B4F" w:rsidDel="003F7A74">
          <w:rPr>
            <w:rFonts w:asciiTheme="majorBidi" w:eastAsiaTheme="minorHAnsi" w:hAnsiTheme="majorBidi" w:cstheme="majorBidi"/>
            <w:sz w:val="22"/>
            <w:szCs w:val="22"/>
            <w:lang w:val="en-US" w:bidi="fa-IR"/>
          </w:rPr>
          <w:delText>model enables</w:delText>
        </w:r>
      </w:del>
      <w:ins w:id="1719" w:author="Samane Shahpouri" w:date="2024-07-08T07:32:00Z" w16du:dateUtc="2024-07-08T05:32:00Z">
        <w:r w:rsidR="003F7A74" w:rsidRPr="008A4B4F">
          <w:rPr>
            <w:rFonts w:asciiTheme="majorBidi" w:eastAsiaTheme="minorHAnsi" w:hAnsiTheme="majorBidi" w:cstheme="majorBidi"/>
            <w:sz w:val="22"/>
            <w:szCs w:val="22"/>
            <w:lang w:val="en-US" w:bidi="fa-IR"/>
          </w:rPr>
          <w:t>models enable</w:t>
        </w:r>
      </w:ins>
      <w:r w:rsidRPr="008A4B4F">
        <w:rPr>
          <w:rFonts w:asciiTheme="majorBidi" w:eastAsiaTheme="minorHAnsi" w:hAnsiTheme="majorBidi" w:cstheme="majorBidi"/>
          <w:sz w:val="22"/>
          <w:szCs w:val="22"/>
          <w:lang w:val="en-US" w:bidi="fa-IR"/>
        </w:rPr>
        <w:t xml:space="preserve"> to effectively capture relevant features at different scales. </w:t>
      </w:r>
    </w:p>
    <w:p w14:paraId="4A1E725D" w14:textId="7D063A05" w:rsidR="00250867" w:rsidRPr="008A4B4F" w:rsidRDefault="00250867" w:rsidP="00164586">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Key configuration parameters of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are listed in </w:t>
      </w:r>
      <w:ins w:id="1720" w:author="Samane Shahpouri" w:date="2024-07-08T07:33:00Z" w16du:dateUtc="2024-07-08T05:33:00Z">
        <w:r w:rsidR="003F7A74" w:rsidRPr="003F7A74">
          <w:rPr>
            <w:rFonts w:asciiTheme="majorBidi" w:eastAsiaTheme="minorHAnsi" w:hAnsiTheme="majorBidi" w:cstheme="majorBidi"/>
            <w:sz w:val="22"/>
            <w:szCs w:val="22"/>
            <w:lang w:val="en-US" w:bidi="fa-IR"/>
          </w:rPr>
          <w:t>Table 2</w:t>
        </w:r>
      </w:ins>
      <w:del w:id="1721" w:author="Samane Shahpouri" w:date="2024-07-08T07:33:00Z" w16du:dateUtc="2024-07-08T05:33:00Z">
        <w:r w:rsidRPr="008A4B4F" w:rsidDel="003F7A74">
          <w:rPr>
            <w:rFonts w:asciiTheme="majorBidi" w:eastAsiaTheme="minorHAnsi" w:hAnsiTheme="majorBidi" w:cstheme="majorBidi"/>
            <w:sz w:val="22"/>
            <w:szCs w:val="22"/>
            <w:lang w:val="en-US" w:bidi="fa-IR"/>
          </w:rPr>
          <w:delText>table 6</w:delText>
        </w:r>
      </w:del>
      <w:r w:rsidRPr="008A4B4F">
        <w:rPr>
          <w:rFonts w:asciiTheme="majorBidi" w:eastAsiaTheme="minorHAnsi" w:hAnsiTheme="majorBidi" w:cstheme="majorBidi"/>
          <w:sz w:val="22"/>
          <w:szCs w:val="22"/>
          <w:lang w:val="en-US" w:bidi="fa-IR"/>
        </w:rPr>
        <w:t xml:space="preserve"> and there is one sample output from </w:t>
      </w:r>
      <w:del w:id="1722" w:author="Samane Shahpouri" w:date="2024-07-08T07:32:00Z" w16du:dateUtc="2024-07-08T05:32:00Z">
        <w:r w:rsidRPr="008A4B4F" w:rsidDel="003F7A74">
          <w:rPr>
            <w:rFonts w:asciiTheme="majorBidi" w:eastAsiaTheme="minorHAnsi" w:hAnsiTheme="majorBidi" w:cstheme="majorBidi"/>
            <w:sz w:val="22"/>
            <w:szCs w:val="22"/>
            <w:lang w:val="en-US" w:bidi="fa-IR"/>
          </w:rPr>
          <w:delText>out</w:delText>
        </w:r>
      </w:del>
      <w:ins w:id="1723" w:author="Samane Shahpouri" w:date="2024-07-08T07:32:00Z" w16du:dateUtc="2024-07-08T05:32:00Z">
        <w:r w:rsidR="003F7A74" w:rsidRPr="008A4B4F">
          <w:rPr>
            <w:rFonts w:asciiTheme="majorBidi" w:eastAsiaTheme="minorHAnsi" w:hAnsiTheme="majorBidi" w:cstheme="majorBidi"/>
            <w:sz w:val="22"/>
            <w:szCs w:val="22"/>
            <w:lang w:val="en-US" w:bidi="fa-IR"/>
          </w:rPr>
          <w:t>our</w:t>
        </w:r>
      </w:ins>
      <w:r w:rsidRPr="008A4B4F">
        <w:rPr>
          <w:rFonts w:asciiTheme="majorBidi" w:eastAsiaTheme="minorHAnsi" w:hAnsiTheme="majorBidi" w:cstheme="majorBidi"/>
          <w:sz w:val="22"/>
          <w:szCs w:val="22"/>
          <w:lang w:val="en-US" w:bidi="fa-IR"/>
        </w:rPr>
        <w:t xml:space="preserve"> initial implementation in the Fig </w:t>
      </w:r>
      <w:del w:id="1724" w:author="Samane Shahpouri" w:date="2024-07-08T17:48:00Z" w16du:dateUtc="2024-07-08T15:48:00Z">
        <w:r w:rsidRPr="008A4B4F" w:rsidDel="00164586">
          <w:rPr>
            <w:rFonts w:asciiTheme="majorBidi" w:eastAsiaTheme="minorHAnsi" w:hAnsiTheme="majorBidi" w:cstheme="majorBidi"/>
            <w:sz w:val="22"/>
            <w:szCs w:val="22"/>
            <w:lang w:val="en-US" w:bidi="fa-IR"/>
          </w:rPr>
          <w:delText>5</w:delText>
        </w:r>
      </w:del>
      <w:ins w:id="1725" w:author="Samane Shahpouri" w:date="2024-07-08T17:48:00Z" w16du:dateUtc="2024-07-08T15:48:00Z">
        <w:r w:rsidR="00164586">
          <w:rPr>
            <w:rFonts w:asciiTheme="majorBidi" w:eastAsiaTheme="minorHAnsi" w:hAnsiTheme="majorBidi" w:cstheme="majorBidi"/>
            <w:sz w:val="22"/>
            <w:szCs w:val="22"/>
            <w:lang w:val="en-US" w:bidi="fa-IR"/>
          </w:rPr>
          <w:t>6</w:t>
        </w:r>
      </w:ins>
      <w:r w:rsidRPr="008A4B4F">
        <w:rPr>
          <w:rFonts w:asciiTheme="majorBidi" w:eastAsiaTheme="minorHAnsi" w:hAnsiTheme="majorBidi" w:cstheme="majorBidi"/>
          <w:sz w:val="22"/>
          <w:szCs w:val="22"/>
          <w:lang w:val="en-US" w:bidi="fa-IR"/>
        </w:rPr>
        <w:t>.</w:t>
      </w:r>
    </w:p>
    <w:p w14:paraId="6F34A833" w14:textId="206757FC"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ins w:id="1726" w:author="Samane Shahpouri" w:date="2024-07-08T07:33:00Z" w16du:dateUtc="2024-07-08T05:33:00Z">
        <w:r w:rsidR="003F7A74">
          <w:rPr>
            <w:noProof/>
          </w:rPr>
          <w:t>2</w:t>
        </w:r>
      </w:ins>
      <w:del w:id="1727" w:author="Samane Shahpouri" w:date="2024-07-08T07:33:00Z" w16du:dateUtc="2024-07-08T05:33:00Z">
        <w:r w:rsidR="002D33BF" w:rsidDel="003F7A74">
          <w:rPr>
            <w:noProof/>
          </w:rPr>
          <w:delText>6</w:delText>
        </w:r>
      </w:del>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496EF7">
        <w:tc>
          <w:tcPr>
            <w:tcW w:w="1753" w:type="dxa"/>
          </w:tcPr>
          <w:p w14:paraId="261B0611"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patch_size</w:t>
            </w:r>
            <w:proofErr w:type="spellEnd"/>
          </w:p>
        </w:tc>
        <w:tc>
          <w:tcPr>
            <w:tcW w:w="7263" w:type="dxa"/>
          </w:tcPr>
          <w:p w14:paraId="75C493C9"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16]</w:t>
            </w:r>
          </w:p>
        </w:tc>
      </w:tr>
      <w:tr w:rsidR="00250867" w:rsidRPr="00B653BA" w14:paraId="1A42A5C0" w14:textId="77777777" w:rsidTr="00496EF7">
        <w:tc>
          <w:tcPr>
            <w:tcW w:w="1753" w:type="dxa"/>
          </w:tcPr>
          <w:p w14:paraId="269C7A6B"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spacing </w:t>
            </w:r>
          </w:p>
        </w:tc>
        <w:tc>
          <w:tcPr>
            <w:tcW w:w="7263" w:type="dxa"/>
          </w:tcPr>
          <w:p w14:paraId="5C112EF0"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[4.07, 4.07, 3.00]</w:t>
            </w:r>
          </w:p>
        </w:tc>
      </w:tr>
      <w:tr w:rsidR="00250867" w:rsidRPr="00B653BA" w14:paraId="39F4C9DF" w14:textId="77777777" w:rsidTr="00496EF7">
        <w:tc>
          <w:tcPr>
            <w:tcW w:w="1753" w:type="dxa"/>
          </w:tcPr>
          <w:p w14:paraId="09DD7432"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spatial_size</w:t>
            </w:r>
            <w:proofErr w:type="spellEnd"/>
          </w:p>
        </w:tc>
        <w:tc>
          <w:tcPr>
            <w:tcW w:w="7263" w:type="dxa"/>
          </w:tcPr>
          <w:p w14:paraId="0FBF538C"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(168, 168, 320)</w:t>
            </w:r>
          </w:p>
        </w:tc>
      </w:tr>
      <w:tr w:rsidR="00250867" w:rsidRPr="00B653BA" w14:paraId="23E6A742" w14:textId="77777777" w:rsidTr="00496EF7">
        <w:tc>
          <w:tcPr>
            <w:tcW w:w="1753" w:type="dxa"/>
          </w:tcPr>
          <w:p w14:paraId="7EF149B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train_transforms</w:t>
            </w:r>
            <w:proofErr w:type="spellEnd"/>
          </w:p>
        </w:tc>
        <w:tc>
          <w:tcPr>
            <w:tcW w:w="7263" w:type="dxa"/>
          </w:tcPr>
          <w:p w14:paraId="09A54221" w14:textId="60BBB47D"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Spacingd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pixdim</w:t>
            </w:r>
            <w:proofErr w:type="spellEnd"/>
            <w:r w:rsidRPr="008A4B4F">
              <w:rPr>
                <w:rStyle w:val="n"/>
                <w:rFonts w:asciiTheme="majorBidi" w:eastAsiaTheme="majorEastAsia" w:hAnsiTheme="majorBidi" w:cstheme="majorBidi"/>
                <w:color w:val="212121"/>
                <w:sz w:val="16"/>
                <w:szCs w:val="16"/>
                <w:lang w:val="en-US"/>
              </w:rPr>
              <w:t>= spacing, mode= 'trilinear'),</w:t>
            </w:r>
            <w:proofErr w:type="spellStart"/>
            <w:r w:rsidRPr="008A4B4F">
              <w:rPr>
                <w:rStyle w:val="n"/>
                <w:rFonts w:asciiTheme="majorBidi" w:eastAsiaTheme="majorEastAsia" w:hAnsiTheme="majorBidi" w:cstheme="majorBidi"/>
                <w:color w:val="212121"/>
                <w:sz w:val="16"/>
                <w:szCs w:val="16"/>
                <w:lang w:val="en-US"/>
              </w:rPr>
              <w:t>SpatialPadd</w:t>
            </w:r>
            <w:proofErr w:type="spellEnd"/>
            <w:r w:rsidRPr="008A4B4F">
              <w:rPr>
                <w:rStyle w:val="n"/>
                <w:rFonts w:asciiTheme="majorBidi" w:eastAsiaTheme="majorEastAsia" w:hAnsiTheme="majorBidi" w:cstheme="majorBidi"/>
                <w:color w:val="212121"/>
                <w:sz w:val="16"/>
                <w:szCs w:val="16"/>
                <w:lang w:val="en-US"/>
              </w:rPr>
              <w:t>(keys=["</w:t>
            </w:r>
            <w:proofErr w:type="spellStart"/>
            <w:r w:rsidRPr="008A4B4F">
              <w:rPr>
                <w:rStyle w:val="n"/>
                <w:rFonts w:asciiTheme="majorBidi" w:eastAsiaTheme="majorEastAsia" w:hAnsiTheme="majorBidi" w:cstheme="majorBidi"/>
                <w:color w:val="212121"/>
                <w:sz w:val="16"/>
                <w:szCs w:val="16"/>
                <w:lang w:val="en-US"/>
              </w:rPr>
              <w:t>image","target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 xml:space="preserve">, mode='constant'),RandSpatialCropSamplesd(keys=["image","target"],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self.patch_size</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num_samples</w:t>
            </w:r>
            <w:proofErr w:type="spellEnd"/>
            <w:r w:rsidRPr="008A4B4F">
              <w:rPr>
                <w:rStyle w:val="n"/>
                <w:rFonts w:asciiTheme="majorBidi" w:eastAsiaTheme="majorEastAsia" w:hAnsiTheme="majorBidi" w:cstheme="majorBidi"/>
                <w:color w:val="212121"/>
                <w:sz w:val="16"/>
                <w:szCs w:val="16"/>
                <w:lang w:val="en-US"/>
              </w:rPr>
              <w:t>=4),</w:t>
            </w:r>
          </w:p>
        </w:tc>
      </w:tr>
      <w:tr w:rsidR="00250867" w:rsidRPr="00B653BA" w14:paraId="1058E604" w14:textId="77777777" w:rsidTr="00496EF7">
        <w:tc>
          <w:tcPr>
            <w:tcW w:w="1753" w:type="dxa"/>
          </w:tcPr>
          <w:p w14:paraId="62AB5C7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val_transforms</w:t>
            </w:r>
            <w:proofErr w:type="spellEnd"/>
          </w:p>
        </w:tc>
        <w:tc>
          <w:tcPr>
            <w:tcW w:w="7263" w:type="dxa"/>
          </w:tcPr>
          <w:p w14:paraId="6306A0EF"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CenterSpatialCropd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self.spatial_size</w:t>
            </w:r>
            <w:proofErr w:type="spellEnd"/>
            <w:r w:rsidRPr="008A4B4F">
              <w:rPr>
                <w:rStyle w:val="n"/>
                <w:rFonts w:asciiTheme="majorBidi" w:eastAsiaTheme="majorEastAsia" w:hAnsiTheme="majorBidi" w:cstheme="majorBidi"/>
                <w:color w:val="212121"/>
                <w:sz w:val="16"/>
                <w:szCs w:val="16"/>
                <w:lang w:val="en-US"/>
              </w:rPr>
              <w:t>)</w:t>
            </w:r>
          </w:p>
        </w:tc>
      </w:tr>
      <w:tr w:rsidR="00250867" w:rsidRPr="00B653BA" w14:paraId="3C2A5AEE" w14:textId="77777777" w:rsidTr="00496EF7">
        <w:tc>
          <w:tcPr>
            <w:tcW w:w="1753" w:type="dxa"/>
          </w:tcPr>
          <w:p w14:paraId="3D7CDE3A"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Model </w:t>
            </w:r>
          </w:p>
        </w:tc>
        <w:tc>
          <w:tcPr>
            <w:tcW w:w="7263" w:type="dxa"/>
          </w:tcPr>
          <w:p w14:paraId="7A662870" w14:textId="1B62A1D5"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DynUNet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w:t>
            </w:r>
            <w:proofErr w:type="gramEnd"/>
            <w:r w:rsidRPr="008A4B4F">
              <w:rPr>
                <w:rStyle w:val="n"/>
                <w:rFonts w:asciiTheme="majorBidi" w:eastAsiaTheme="majorEastAsia" w:hAnsiTheme="majorBidi" w:cstheme="majorBidi"/>
                <w:color w:val="212121"/>
                <w:sz w:val="16"/>
                <w:szCs w:val="16"/>
                <w:lang w:val="en-US"/>
              </w:rPr>
              <w:t>_dims</w:t>
            </w:r>
            <w:proofErr w:type="spellEnd"/>
            <w:r w:rsidRPr="008A4B4F">
              <w:rPr>
                <w:rStyle w:val="n"/>
                <w:rFonts w:asciiTheme="majorBidi" w:eastAsiaTheme="majorEastAsia" w:hAnsiTheme="majorBidi" w:cstheme="majorBidi"/>
                <w:color w:val="212121"/>
                <w:sz w:val="16"/>
                <w:szCs w:val="16"/>
                <w:lang w:val="en-US"/>
              </w:rPr>
              <w:t xml:space="preserve">=3,    </w:t>
            </w:r>
            <w:proofErr w:type="spellStart"/>
            <w:r w:rsidRPr="008A4B4F">
              <w:rPr>
                <w:rStyle w:val="n"/>
                <w:rFonts w:asciiTheme="majorBidi" w:eastAsiaTheme="majorEastAsia" w:hAnsiTheme="majorBidi" w:cstheme="majorBidi"/>
                <w:color w:val="212121"/>
                <w:sz w:val="16"/>
                <w:szCs w:val="16"/>
                <w:lang w:val="en-US"/>
              </w:rPr>
              <w:t>in_channels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out_channels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kernel_size</w:t>
            </w:r>
            <w:proofErr w:type="spellEnd"/>
            <w:r w:rsidRPr="008A4B4F">
              <w:rPr>
                <w:rStyle w:val="n"/>
                <w:rFonts w:asciiTheme="majorBidi" w:eastAsiaTheme="majorEastAsia" w:hAnsiTheme="majorBidi" w:cstheme="majorBidi"/>
                <w:color w:val="212121"/>
                <w:sz w:val="16"/>
                <w:szCs w:val="16"/>
                <w:lang w:val="en-US"/>
              </w:rPr>
              <w:t xml:space="preserve">=kernels,  strides=strides,     </w:t>
            </w:r>
            <w:proofErr w:type="spellStart"/>
            <w:r w:rsidRPr="008A4B4F">
              <w:rPr>
                <w:rStyle w:val="n"/>
                <w:rFonts w:asciiTheme="majorBidi" w:eastAsiaTheme="majorEastAsia" w:hAnsiTheme="majorBidi" w:cstheme="majorBidi"/>
                <w:color w:val="212121"/>
                <w:sz w:val="16"/>
                <w:szCs w:val="16"/>
                <w:lang w:val="en-US"/>
              </w:rPr>
              <w:t>upsample_kernel_size</w:t>
            </w:r>
            <w:proofErr w:type="spellEnd"/>
            <w:r w:rsidRPr="008A4B4F">
              <w:rPr>
                <w:rStyle w:val="n"/>
                <w:rFonts w:asciiTheme="majorBidi" w:eastAsiaTheme="majorEastAsia" w:hAnsiTheme="majorBidi" w:cstheme="majorBidi"/>
                <w:color w:val="212121"/>
                <w:sz w:val="16"/>
                <w:szCs w:val="16"/>
                <w:lang w:val="en-US"/>
              </w:rPr>
              <w:t xml:space="preserve">=strides[1:], </w:t>
            </w:r>
            <w:proofErr w:type="spellStart"/>
            <w:r w:rsidRPr="008A4B4F">
              <w:rPr>
                <w:rStyle w:val="n"/>
                <w:rFonts w:asciiTheme="majorBidi" w:eastAsiaTheme="majorEastAsia" w:hAnsiTheme="majorBidi" w:cstheme="majorBidi"/>
                <w:color w:val="212121"/>
                <w:sz w:val="16"/>
                <w:szCs w:val="16"/>
                <w:lang w:val="en-US"/>
              </w:rPr>
              <w:t>norm_name</w:t>
            </w:r>
            <w:proofErr w:type="spellEnd"/>
            <w:r w:rsidRPr="008A4B4F">
              <w:rPr>
                <w:rStyle w:val="n"/>
                <w:rFonts w:asciiTheme="majorBidi" w:eastAsiaTheme="majorEastAsia" w:hAnsiTheme="majorBidi" w:cstheme="majorBidi"/>
                <w:color w:val="212121"/>
                <w:sz w:val="16"/>
                <w:szCs w:val="16"/>
                <w:lang w:val="en-US"/>
              </w:rPr>
              <w:t xml:space="preserve">="INSTANCE",     </w:t>
            </w:r>
            <w:proofErr w:type="spellStart"/>
            <w:r w:rsidRPr="008A4B4F">
              <w:rPr>
                <w:rStyle w:val="n"/>
                <w:rFonts w:asciiTheme="majorBidi" w:eastAsiaTheme="majorEastAsia" w:hAnsiTheme="majorBidi" w:cstheme="majorBidi"/>
                <w:color w:val="212121"/>
                <w:sz w:val="16"/>
                <w:szCs w:val="16"/>
                <w:lang w:val="en-US"/>
              </w:rPr>
              <w:t>deep_supervision</w:t>
            </w:r>
            <w:proofErr w:type="spellEnd"/>
            <w:r w:rsidRPr="008A4B4F">
              <w:rPr>
                <w:rStyle w:val="n"/>
                <w:rFonts w:asciiTheme="majorBidi" w:eastAsiaTheme="majorEastAsia" w:hAnsiTheme="majorBidi" w:cstheme="majorBidi"/>
                <w:color w:val="212121"/>
                <w:sz w:val="16"/>
                <w:szCs w:val="16"/>
                <w:lang w:val="en-US"/>
              </w:rPr>
              <w:t xml:space="preserve">=True, </w:t>
            </w:r>
            <w:proofErr w:type="spellStart"/>
            <w:r w:rsidRPr="008A4B4F">
              <w:rPr>
                <w:rStyle w:val="n"/>
                <w:rFonts w:asciiTheme="majorBidi" w:eastAsiaTheme="majorEastAsia" w:hAnsiTheme="majorBidi" w:cstheme="majorBidi"/>
                <w:color w:val="212121"/>
                <w:sz w:val="16"/>
                <w:szCs w:val="16"/>
                <w:lang w:val="en-US"/>
              </w:rPr>
              <w:t>deep_supr_num</w:t>
            </w:r>
            <w:proofErr w:type="spellEnd"/>
            <w:r w:rsidRPr="008A4B4F">
              <w:rPr>
                <w:rStyle w:val="n"/>
                <w:rFonts w:asciiTheme="majorBidi" w:eastAsiaTheme="majorEastAsia" w:hAnsiTheme="majorBidi" w:cstheme="majorBidi"/>
                <w:color w:val="212121"/>
                <w:sz w:val="16"/>
                <w:szCs w:val="16"/>
                <w:lang w:val="en-US"/>
              </w:rPr>
              <w:t>=2,)</w:t>
            </w:r>
          </w:p>
        </w:tc>
      </w:tr>
    </w:tbl>
    <w:p w14:paraId="57C0B11C" w14:textId="72EA7604" w:rsidR="00250867" w:rsidRPr="008A4B4F" w:rsidRDefault="00250867" w:rsidP="00830DCF">
      <w:pPr>
        <w:pStyle w:val="NormalWeb"/>
        <w:rPr>
          <w:rFonts w:asciiTheme="majorBidi" w:hAnsiTheme="majorBidi" w:cstheme="majorBidi"/>
          <w:lang w:val="en-US"/>
        </w:rPr>
      </w:pPr>
      <w:r w:rsidRPr="008A4B4F">
        <w:rPr>
          <w:rFonts w:asciiTheme="majorBidi" w:eastAsiaTheme="minorHAnsi" w:hAnsiTheme="majorBidi" w:cstheme="majorBidi"/>
          <w:sz w:val="22"/>
          <w:szCs w:val="22"/>
          <w:lang w:val="en-US" w:bidi="fa-IR"/>
        </w:rPr>
        <w:t xml:space="preserve">After these improvements, </w:t>
      </w:r>
      <w:r w:rsidR="00157BC4">
        <w:rPr>
          <w:rFonts w:asciiTheme="majorBidi" w:eastAsiaTheme="minorHAnsi" w:hAnsiTheme="majorBidi" w:cstheme="majorBidi"/>
          <w:sz w:val="22"/>
          <w:szCs w:val="22"/>
          <w:lang w:val="en-US" w:bidi="fa-IR"/>
        </w:rPr>
        <w:t xml:space="preserve">we could finally </w:t>
      </w:r>
      <w:r w:rsidR="00830DCF">
        <w:rPr>
          <w:rFonts w:asciiTheme="majorBidi" w:eastAsiaTheme="minorHAnsi" w:hAnsiTheme="majorBidi" w:cstheme="majorBidi"/>
          <w:sz w:val="22"/>
          <w:szCs w:val="22"/>
          <w:lang w:val="en-US" w:bidi="fa-IR"/>
        </w:rPr>
        <w:t xml:space="preserve">decrease the validation loss from around 0.2 at the initial trials to </w:t>
      </w:r>
      <w:r w:rsidRPr="008A4B4F">
        <w:rPr>
          <w:rFonts w:asciiTheme="majorBidi" w:eastAsiaTheme="minorHAnsi" w:hAnsiTheme="majorBidi" w:cstheme="majorBidi"/>
          <w:sz w:val="22"/>
          <w:szCs w:val="22"/>
          <w:lang w:val="en-US" w:bidi="fa-IR"/>
        </w:rPr>
        <w:t xml:space="preserve">0.0664. </w:t>
      </w:r>
      <w:r w:rsidRPr="00830DCF">
        <w:rPr>
          <w:rFonts w:asciiTheme="majorBidi" w:hAnsiTheme="majorBidi" w:cstheme="majorBidi"/>
          <w:lang w:val="en-US"/>
        </w:rPr>
        <w:t>To enhance the robustness of our model, we implemented specific data augmentations. These included adding rotations of ±15 degrees and increasing the number of samples per patient from 4 to 20.</w:t>
      </w:r>
    </w:p>
    <w:p w14:paraId="1657551E" w14:textId="77777777" w:rsidR="00250867" w:rsidRPr="008A4B4F"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
      </w:pPr>
      <w:r w:rsidRPr="008A4B4F">
        <w:rPr>
          <w:rFonts w:asciiTheme="majorBidi" w:hAnsiTheme="majorBidi" w:cstheme="majorBidi"/>
          <w:noProof/>
          <w:lang w:val="en-US"/>
        </w:rPr>
        <w:lastRenderedPageBreak/>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B4F">
        <w:rPr>
          <w:rFonts w:asciiTheme="majorBidi" w:hAnsiTheme="majorBidi" w:cstheme="majorBidi"/>
          <w:noProof/>
          <w:lang w:val="en-US"/>
        </w:rPr>
        <w:drawing>
          <wp:anchor distT="0" distB="0" distL="114300" distR="114300" simplePos="0" relativeHeight="251667456" behindDoc="1" locked="0" layoutInCell="1" allowOverlap="1" wp14:anchorId="1379332C" wp14:editId="34EE4E49">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3F7A7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jc w:val="center"/>
        <w:pPrChange w:id="1728" w:author="Samane Shahpouri" w:date="2024-07-08T07:33:00Z" w16du:dateUtc="2024-07-08T05:33:00Z">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pPr>
        </w:pPrChange>
      </w:pPr>
      <w:r w:rsidRPr="008A4B4F">
        <w:rPr>
          <w:rFonts w:asciiTheme="majorBidi" w:hAnsiTheme="majorBidi" w:cstheme="majorBidi"/>
          <w:noProof/>
          <w:lang w:val="en-US"/>
        </w:rPr>
        <w:drawing>
          <wp:inline distT="0" distB="0" distL="0" distR="0" wp14:anchorId="22B0A369" wp14:editId="0DF4A451">
            <wp:extent cx="4048125" cy="2228127"/>
            <wp:effectExtent l="0" t="0" r="0" b="127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97451" cy="2255277"/>
                    </a:xfrm>
                    <a:prstGeom prst="rect">
                      <a:avLst/>
                    </a:prstGeom>
                    <a:noFill/>
                    <a:ln>
                      <a:noFill/>
                    </a:ln>
                  </pic:spPr>
                </pic:pic>
              </a:graphicData>
            </a:graphic>
          </wp:inline>
        </w:drawing>
      </w:r>
    </w:p>
    <w:p w14:paraId="6F1024EA" w14:textId="6CA58190" w:rsidR="00250867" w:rsidRPr="008A4B4F" w:rsidRDefault="00B375AC" w:rsidP="003F7A74">
      <w:pPr>
        <w:pStyle w:val="Caption"/>
        <w:jc w:val="center"/>
        <w:rPr>
          <w:color w:val="auto"/>
          <w:lang w:val="en-US"/>
        </w:rPr>
        <w:pPrChange w:id="1729" w:author="Samane Shahpouri" w:date="2024-07-08T07:33:00Z" w16du:dateUtc="2024-07-08T05:33:00Z">
          <w:pPr>
            <w:pStyle w:val="Caption"/>
          </w:pPr>
        </w:pPrChange>
      </w:pPr>
      <w:r>
        <w:t xml:space="preserve">Fig </w:t>
      </w:r>
      <w:r>
        <w:fldChar w:fldCharType="begin"/>
      </w:r>
      <w:r>
        <w:instrText xml:space="preserve"> SEQ Fig \* ARABIC </w:instrText>
      </w:r>
      <w:r>
        <w:fldChar w:fldCharType="separate"/>
      </w:r>
      <w:r w:rsidR="002D33BF">
        <w:rPr>
          <w:noProof/>
        </w:rPr>
        <w:t>6</w:t>
      </w:r>
      <w:r>
        <w:fldChar w:fldCharType="end"/>
      </w:r>
      <w:r>
        <w:t xml:space="preserve">: </w:t>
      </w:r>
      <w:r w:rsidRPr="008A4B4F">
        <w:rPr>
          <w:lang w:val="en-US"/>
        </w:rPr>
        <w:t>top: Training and validation loss for 2D-Unet model, bottom: Sample slice of output, Best Metric: 0.206, Epoch: 48</w:t>
      </w:r>
    </w:p>
    <w:p w14:paraId="5965061D"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Here are some other metric errors from the beginning of this research:</w:t>
      </w:r>
    </w:p>
    <w:tbl>
      <w:tblPr>
        <w:tblStyle w:val="TableGrid"/>
        <w:tblW w:w="0" w:type="auto"/>
        <w:tblLook w:val="04A0" w:firstRow="1" w:lastRow="0" w:firstColumn="1" w:lastColumn="0" w:noHBand="0" w:noVBand="1"/>
        <w:tblPrChange w:id="1730" w:author="Samane Shahpouri" w:date="2024-07-08T07:37:00Z" w16du:dateUtc="2024-07-08T05:37:00Z">
          <w:tblPr>
            <w:tblStyle w:val="TableGrid"/>
            <w:tblW w:w="0" w:type="auto"/>
            <w:tblLook w:val="04A0" w:firstRow="1" w:lastRow="0" w:firstColumn="1" w:lastColumn="0" w:noHBand="0" w:noVBand="1"/>
          </w:tblPr>
        </w:tblPrChange>
      </w:tblPr>
      <w:tblGrid>
        <w:gridCol w:w="2263"/>
        <w:gridCol w:w="4820"/>
        <w:tblGridChange w:id="1731">
          <w:tblGrid>
            <w:gridCol w:w="2263"/>
            <w:gridCol w:w="3828"/>
            <w:gridCol w:w="992"/>
          </w:tblGrid>
        </w:tblGridChange>
      </w:tblGrid>
      <w:tr w:rsidR="00250867" w:rsidRPr="00B653BA" w14:paraId="6B5A0A6B" w14:textId="77777777" w:rsidTr="009F544A">
        <w:trPr>
          <w:trPrChange w:id="1732" w:author="Samane Shahpouri" w:date="2024-07-08T07:37:00Z" w16du:dateUtc="2024-07-08T05:37:00Z">
            <w:trPr>
              <w:gridAfter w:val="0"/>
            </w:trPr>
          </w:trPrChange>
        </w:trPr>
        <w:tc>
          <w:tcPr>
            <w:tcW w:w="2263" w:type="dxa"/>
            <w:tcPrChange w:id="1733" w:author="Samane Shahpouri" w:date="2024-07-08T07:37:00Z" w16du:dateUtc="2024-07-08T05:37:00Z">
              <w:tcPr>
                <w:tcW w:w="2263" w:type="dxa"/>
              </w:tcPr>
            </w:tcPrChange>
          </w:tcPr>
          <w:p w14:paraId="13A86FF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At early stage</w:t>
            </w:r>
          </w:p>
        </w:tc>
        <w:tc>
          <w:tcPr>
            <w:tcW w:w="4820" w:type="dxa"/>
            <w:tcPrChange w:id="1734" w:author="Samane Shahpouri" w:date="2024-07-08T07:37:00Z" w16du:dateUtc="2024-07-08T05:37:00Z">
              <w:tcPr>
                <w:tcW w:w="3828" w:type="dxa"/>
              </w:tcPr>
            </w:tcPrChange>
          </w:tcPr>
          <w:p w14:paraId="3FDBF9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 0.64</w:t>
            </w:r>
          </w:p>
          <w:p w14:paraId="75052181"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MAE: 0.95</w:t>
            </w:r>
          </w:p>
          <w:p w14:paraId="60E347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 193.7%</w:t>
            </w:r>
          </w:p>
          <w:p w14:paraId="0A4099D4"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ARE: 199.0%</w:t>
            </w:r>
          </w:p>
        </w:tc>
      </w:tr>
      <w:tr w:rsidR="00250867" w:rsidRPr="00B653BA" w14:paraId="680652EB" w14:textId="77777777" w:rsidTr="009F544A">
        <w:trPr>
          <w:trPrChange w:id="1735" w:author="Samane Shahpouri" w:date="2024-07-08T07:37:00Z" w16du:dateUtc="2024-07-08T05:37:00Z">
            <w:trPr>
              <w:gridAfter w:val="0"/>
            </w:trPr>
          </w:trPrChange>
        </w:trPr>
        <w:tc>
          <w:tcPr>
            <w:tcW w:w="2263" w:type="dxa"/>
            <w:tcPrChange w:id="1736" w:author="Samane Shahpouri" w:date="2024-07-08T07:37:00Z" w16du:dateUtc="2024-07-08T05:37:00Z">
              <w:tcPr>
                <w:tcW w:w="2263" w:type="dxa"/>
              </w:tcPr>
            </w:tcPrChange>
          </w:tcPr>
          <w:p w14:paraId="784E91B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Unet</w:t>
            </w:r>
            <w:proofErr w:type="spellEnd"/>
          </w:p>
        </w:tc>
        <w:tc>
          <w:tcPr>
            <w:tcW w:w="4820" w:type="dxa"/>
            <w:tcPrChange w:id="1737" w:author="Samane Shahpouri" w:date="2024-07-08T07:37:00Z" w16du:dateUtc="2024-07-08T05:37:00Z">
              <w:tcPr>
                <w:tcW w:w="3828" w:type="dxa"/>
              </w:tcPr>
            </w:tcPrChange>
          </w:tcPr>
          <w:p w14:paraId="793A355C"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-0.32 ± 0.1032</w:t>
            </w:r>
          </w:p>
          <w:p w14:paraId="491DF6B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0.33 ± 0.0868</w:t>
            </w:r>
          </w:p>
          <w:p w14:paraId="1D8DD04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 Error (SUV%): -55.49 ± 15.6193</w:t>
            </w:r>
          </w:p>
          <w:p w14:paraId="647BDD74"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56.98 ± 13.3306</w:t>
            </w:r>
          </w:p>
          <w:p w14:paraId="7EEB84A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Root Mean Squared Error: 0.48 ± 0.1741</w:t>
            </w:r>
          </w:p>
          <w:p w14:paraId="2C4DE360"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Peak Signal-to-Noise Ratio: 23.92 ± 6.4356</w:t>
            </w:r>
          </w:p>
          <w:p w14:paraId="43189D89"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0.63 ± 0.1537</w:t>
            </w:r>
          </w:p>
          <w:p w14:paraId="22606B6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
        </w:tc>
      </w:tr>
      <w:tr w:rsidR="00250867" w:rsidRPr="00B653BA" w14:paraId="7B3BABA0" w14:textId="77777777" w:rsidTr="009F544A">
        <w:trPr>
          <w:trPrChange w:id="1738" w:author="Samane Shahpouri" w:date="2024-07-08T07:37:00Z" w16du:dateUtc="2024-07-08T05:37:00Z">
            <w:trPr>
              <w:gridAfter w:val="0"/>
            </w:trPr>
          </w:trPrChange>
        </w:trPr>
        <w:tc>
          <w:tcPr>
            <w:tcW w:w="2263" w:type="dxa"/>
            <w:tcPrChange w:id="1739" w:author="Samane Shahpouri" w:date="2024-07-08T07:37:00Z" w16du:dateUtc="2024-07-08T05:37:00Z">
              <w:tcPr>
                <w:tcW w:w="2263" w:type="dxa"/>
              </w:tcPr>
            </w:tcPrChange>
          </w:tcPr>
          <w:p w14:paraId="55A7FA28"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DynUnet</w:t>
            </w:r>
            <w:proofErr w:type="spellEnd"/>
          </w:p>
        </w:tc>
        <w:tc>
          <w:tcPr>
            <w:tcW w:w="4820" w:type="dxa"/>
            <w:tcPrChange w:id="1740" w:author="Samane Shahpouri" w:date="2024-07-08T07:37:00Z" w16du:dateUtc="2024-07-08T05:37:00Z">
              <w:tcPr>
                <w:tcW w:w="3828" w:type="dxa"/>
              </w:tcPr>
            </w:tcPrChange>
          </w:tcPr>
          <w:p w14:paraId="2834A2E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mean_error</w:t>
            </w:r>
            <w:proofErr w:type="spellEnd"/>
            <w:r w:rsidRPr="008A4B4F">
              <w:rPr>
                <w:rFonts w:asciiTheme="majorBidi" w:hAnsiTheme="majorBidi" w:cstheme="majorBidi"/>
                <w:sz w:val="18"/>
                <w:szCs w:val="18"/>
                <w:lang w:val="en-US"/>
              </w:rPr>
              <w:t>: -0.43 ± 0.3433</w:t>
            </w:r>
          </w:p>
          <w:p w14:paraId="06595D1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mean_absolute_error</w:t>
            </w:r>
            <w:proofErr w:type="spellEnd"/>
            <w:r w:rsidRPr="008A4B4F">
              <w:rPr>
                <w:rFonts w:asciiTheme="majorBidi" w:hAnsiTheme="majorBidi" w:cstheme="majorBidi"/>
                <w:sz w:val="18"/>
                <w:szCs w:val="18"/>
                <w:lang w:val="en-US"/>
              </w:rPr>
              <w:t>: 0.54 ± 0.2896</w:t>
            </w:r>
          </w:p>
          <w:p w14:paraId="2D56176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relative_error</w:t>
            </w:r>
            <w:proofErr w:type="spellEnd"/>
            <w:r w:rsidRPr="008A4B4F">
              <w:rPr>
                <w:rFonts w:asciiTheme="majorBidi" w:hAnsiTheme="majorBidi" w:cstheme="majorBidi"/>
                <w:sz w:val="18"/>
                <w:szCs w:val="18"/>
                <w:lang w:val="en-US"/>
              </w:rPr>
              <w:t>: -23.92 ± 14.8091</w:t>
            </w:r>
          </w:p>
          <w:p w14:paraId="5ACC732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absolute_relative_error</w:t>
            </w:r>
            <w:proofErr w:type="spellEnd"/>
            <w:r w:rsidRPr="008A4B4F">
              <w:rPr>
                <w:rFonts w:asciiTheme="majorBidi" w:hAnsiTheme="majorBidi" w:cstheme="majorBidi"/>
                <w:sz w:val="18"/>
                <w:szCs w:val="18"/>
                <w:lang w:val="en-US"/>
              </w:rPr>
              <w:t>: 35.36 ± 7.7831</w:t>
            </w:r>
          </w:p>
          <w:p w14:paraId="706B7E5B"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rmse</w:t>
            </w:r>
            <w:proofErr w:type="spellEnd"/>
            <w:r w:rsidRPr="008A4B4F">
              <w:rPr>
                <w:rFonts w:asciiTheme="majorBidi" w:hAnsiTheme="majorBidi" w:cstheme="majorBidi"/>
                <w:sz w:val="18"/>
                <w:szCs w:val="18"/>
                <w:lang w:val="en-US"/>
              </w:rPr>
              <w:t>: 1.13 ± 0.8008</w:t>
            </w:r>
          </w:p>
          <w:p w14:paraId="66DB504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psnr</w:t>
            </w:r>
            <w:proofErr w:type="spellEnd"/>
            <w:r w:rsidRPr="008A4B4F">
              <w:rPr>
                <w:rFonts w:asciiTheme="majorBidi" w:hAnsiTheme="majorBidi" w:cstheme="majorBidi"/>
                <w:sz w:val="18"/>
                <w:szCs w:val="18"/>
                <w:lang w:val="en-US"/>
              </w:rPr>
              <w:t>: 32.57 ± 4.2616</w:t>
            </w:r>
          </w:p>
          <w:p w14:paraId="06A4CC3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ssim</w:t>
            </w:r>
            <w:proofErr w:type="spellEnd"/>
            <w:r w:rsidRPr="008A4B4F">
              <w:rPr>
                <w:rFonts w:asciiTheme="majorBidi" w:hAnsiTheme="majorBidi" w:cstheme="majorBidi"/>
                <w:sz w:val="18"/>
                <w:szCs w:val="18"/>
                <w:lang w:val="en-US"/>
              </w:rPr>
              <w:t>: 0.87 ± 0.0568</w:t>
            </w:r>
          </w:p>
        </w:tc>
      </w:tr>
      <w:tr w:rsidR="00250867" w:rsidRPr="00B653BA" w14:paraId="7C236753" w14:textId="77777777" w:rsidTr="009F544A">
        <w:trPr>
          <w:trPrChange w:id="1741" w:author="Samane Shahpouri" w:date="2024-07-08T07:37:00Z" w16du:dateUtc="2024-07-08T05:37:00Z">
            <w:trPr>
              <w:gridAfter w:val="0"/>
            </w:trPr>
          </w:trPrChange>
        </w:trPr>
        <w:tc>
          <w:tcPr>
            <w:tcW w:w="2263" w:type="dxa"/>
            <w:tcPrChange w:id="1742" w:author="Samane Shahpouri" w:date="2024-07-08T07:37:00Z" w16du:dateUtc="2024-07-08T05:37:00Z">
              <w:tcPr>
                <w:tcW w:w="2263" w:type="dxa"/>
              </w:tcPr>
            </w:tcPrChange>
          </w:tcPr>
          <w:p w14:paraId="3B34222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DynUnet</w:t>
            </w:r>
            <w:proofErr w:type="spellEnd"/>
            <w:r w:rsidRPr="008A4B4F">
              <w:rPr>
                <w:rFonts w:asciiTheme="majorBidi" w:hAnsiTheme="majorBidi" w:cstheme="majorBidi"/>
                <w:sz w:val="18"/>
                <w:szCs w:val="18"/>
                <w:lang w:val="en-US"/>
              </w:rPr>
              <w:t>, ADCM method</w:t>
            </w:r>
          </w:p>
        </w:tc>
        <w:tc>
          <w:tcPr>
            <w:tcW w:w="4820" w:type="dxa"/>
            <w:tcPrChange w:id="1743" w:author="Samane Shahpouri" w:date="2024-07-08T07:37:00Z" w16du:dateUtc="2024-07-08T05:37:00Z">
              <w:tcPr>
                <w:tcW w:w="3828" w:type="dxa"/>
              </w:tcPr>
            </w:tcPrChange>
          </w:tcPr>
          <w:p w14:paraId="5A0FAE00"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-0.42 ± 0.0783</w:t>
            </w:r>
          </w:p>
          <w:p w14:paraId="269322CC"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0.42 ± 0.0767</w:t>
            </w:r>
          </w:p>
          <w:p w14:paraId="75AABC0E"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Relative Error (SUV%): -72.41 ± 10.2247 </w:t>
            </w:r>
          </w:p>
          <w:p w14:paraId="31FD5E05"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72.65 ± 9.9125 </w:t>
            </w:r>
          </w:p>
          <w:p w14:paraId="600CC63F"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Root Mean Squared Error: 0.57 ± 0.1856 </w:t>
            </w:r>
          </w:p>
          <w:p w14:paraId="651E5652"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Peak Signal-to-Noise Ratio: 22.53 ± 6.7792 </w:t>
            </w:r>
          </w:p>
          <w:p w14:paraId="57E27628"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0.44 ± 0.1617</w:t>
            </w:r>
          </w:p>
          <w:p w14:paraId="25DBCBBA"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
        </w:tc>
      </w:tr>
    </w:tbl>
    <w:p w14:paraId="753FC34D" w14:textId="77777777" w:rsidR="00250867" w:rsidRPr="008A4B4F" w:rsidDel="009F544A" w:rsidRDefault="00250867" w:rsidP="00250867">
      <w:pPr>
        <w:pStyle w:val="NormalWeb"/>
        <w:shd w:val="clear" w:color="auto" w:fill="FFFFFF"/>
        <w:spacing w:before="0" w:beforeAutospacing="0" w:after="120" w:afterAutospacing="0"/>
        <w:rPr>
          <w:del w:id="1744" w:author="Samane Shahpouri" w:date="2024-07-08T07:37:00Z" w16du:dateUtc="2024-07-08T05:37:00Z"/>
          <w:rFonts w:asciiTheme="majorBidi" w:hAnsiTheme="majorBidi" w:cstheme="majorBidi"/>
          <w:sz w:val="20"/>
          <w:szCs w:val="20"/>
          <w:lang w:val="en-US"/>
        </w:rPr>
      </w:pPr>
    </w:p>
    <w:p w14:paraId="68AC30AB" w14:textId="77777777" w:rsidR="002A516A" w:rsidRPr="008A4B4F" w:rsidDel="009F544A" w:rsidRDefault="002A516A" w:rsidP="00250867">
      <w:pPr>
        <w:pStyle w:val="NormalWeb"/>
        <w:shd w:val="clear" w:color="auto" w:fill="FFFFFF"/>
        <w:spacing w:before="0" w:beforeAutospacing="0" w:after="120" w:afterAutospacing="0"/>
        <w:rPr>
          <w:del w:id="1745" w:author="Samane Shahpouri" w:date="2024-07-08T07:37:00Z" w16du:dateUtc="2024-07-08T05:37:00Z"/>
          <w:rFonts w:asciiTheme="majorBidi" w:hAnsiTheme="majorBidi" w:cstheme="majorBidi"/>
          <w:sz w:val="20"/>
          <w:szCs w:val="20"/>
          <w:lang w:val="en-US"/>
        </w:rPr>
      </w:pPr>
    </w:p>
    <w:p w14:paraId="28F4B73F" w14:textId="2AD95B75" w:rsidR="002A516A" w:rsidRPr="008A4B4F" w:rsidDel="003F7A74" w:rsidRDefault="002A516A" w:rsidP="00D804A5">
      <w:pPr>
        <w:pStyle w:val="NormalWeb"/>
        <w:keepNext/>
        <w:shd w:val="clear" w:color="auto" w:fill="FFFFFF"/>
        <w:spacing w:before="0" w:beforeAutospacing="0" w:after="120" w:afterAutospacing="0"/>
        <w:rPr>
          <w:moveFrom w:id="1746" w:author="Samane Shahpouri" w:date="2024-07-08T07:28:00Z" w16du:dateUtc="2024-07-08T05:28:00Z"/>
          <w:rFonts w:asciiTheme="majorBidi" w:hAnsiTheme="majorBidi" w:cstheme="majorBidi"/>
          <w:lang w:val="en-US"/>
        </w:rPr>
      </w:pPr>
      <w:moveFromRangeStart w:id="1747" w:author="Samane Shahpouri" w:date="2024-07-08T07:28:00Z" w:name="move171316146"/>
      <w:moveFrom w:id="1748" w:author="Samane Shahpouri" w:date="2024-07-08T07:28:00Z" w16du:dateUtc="2024-07-08T05:28:00Z">
        <w:r w:rsidRPr="008A4B4F" w:rsidDel="003F7A74">
          <w:rPr>
            <w:rFonts w:asciiTheme="majorBidi" w:hAnsiTheme="majorBidi" w:cstheme="majorBidi"/>
            <w:noProof/>
            <w:sz w:val="20"/>
            <w:szCs w:val="20"/>
            <w:lang w:val="en-US"/>
          </w:rPr>
          <w:drawing>
            <wp:inline distT="0" distB="0" distL="0" distR="0" wp14:anchorId="34055DD8" wp14:editId="452E6527">
              <wp:extent cx="5731510" cy="2829560"/>
              <wp:effectExtent l="19050" t="19050" r="21590" b="27940"/>
              <wp:docPr id="196945270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27"/>
                      <a:stretch>
                        <a:fillRect/>
                      </a:stretch>
                    </pic:blipFill>
                    <pic:spPr>
                      <a:xfrm>
                        <a:off x="0" y="0"/>
                        <a:ext cx="5731510" cy="2829560"/>
                      </a:xfrm>
                      <a:prstGeom prst="rect">
                        <a:avLst/>
                      </a:prstGeom>
                      <a:ln w="3175">
                        <a:solidFill>
                          <a:schemeClr val="tx1"/>
                        </a:solidFill>
                      </a:ln>
                    </pic:spPr>
                  </pic:pic>
                </a:graphicData>
              </a:graphic>
            </wp:inline>
          </w:drawing>
        </w:r>
      </w:moveFrom>
    </w:p>
    <w:p w14:paraId="1AF84898" w14:textId="1E6CFE5E" w:rsidR="002A516A" w:rsidRPr="008A4B4F" w:rsidDel="003F7A74" w:rsidRDefault="00E24B0A" w:rsidP="00D804A5">
      <w:pPr>
        <w:rPr>
          <w:moveFrom w:id="1749" w:author="Samane Shahpouri" w:date="2024-07-08T07:28:00Z" w16du:dateUtc="2024-07-08T05:28:00Z"/>
          <w:color w:val="4472C4" w:themeColor="accent1"/>
          <w:lang w:val="en-US"/>
        </w:rPr>
      </w:pPr>
      <w:moveFrom w:id="1750" w:author="Samane Shahpouri" w:date="2024-07-08T07:28:00Z" w16du:dateUtc="2024-07-08T05:28:00Z">
        <w:r w:rsidRPr="008A4B4F" w:rsidDel="003F7A74">
          <w:rPr>
            <w:color w:val="4472C4" w:themeColor="accent1"/>
            <w:lang w:val="en-US"/>
          </w:rPr>
          <w:t xml:space="preserve">Fig 7: </w:t>
        </w:r>
        <w:r w:rsidR="002A516A" w:rsidRPr="008A4B4F" w:rsidDel="003F7A74">
          <w:rPr>
            <w:color w:val="4472C4" w:themeColor="accent1"/>
            <w:lang w:val="en-US"/>
          </w:rPr>
          <w:t>The architecture of DynUnet.</w:t>
        </w:r>
      </w:moveFrom>
    </w:p>
    <w:moveFromRangeEnd w:id="1747"/>
    <w:p w14:paraId="0C4293F2" w14:textId="23B50044" w:rsidR="00250867" w:rsidRPr="008A4B4F" w:rsidDel="009F544A" w:rsidRDefault="00250867">
      <w:pPr>
        <w:rPr>
          <w:del w:id="1751" w:author="Samane Shahpouri" w:date="2024-07-08T07:37:00Z" w16du:dateUtc="2024-07-08T05:37:00Z"/>
          <w:rFonts w:asciiTheme="majorBidi" w:hAnsiTheme="majorBidi" w:cstheme="majorBidi"/>
          <w:lang w:val="en-US"/>
        </w:rPr>
      </w:pPr>
    </w:p>
    <w:p w14:paraId="425DA8E6" w14:textId="5C5E1AA1" w:rsidR="00250867" w:rsidRPr="008A4B4F" w:rsidRDefault="00250867">
      <w:pPr>
        <w:jc w:val="left"/>
        <w:rPr>
          <w:rFonts w:asciiTheme="majorBidi" w:hAnsiTheme="majorBidi" w:cstheme="majorBidi"/>
          <w:lang w:val="en-US"/>
        </w:rPr>
      </w:pPr>
      <w:del w:id="1752" w:author="Samane Shahpouri" w:date="2024-07-08T07:37:00Z" w16du:dateUtc="2024-07-08T05:37:00Z">
        <w:r w:rsidRPr="008A4B4F" w:rsidDel="009F544A">
          <w:rPr>
            <w:rFonts w:asciiTheme="majorBidi" w:hAnsiTheme="majorBidi" w:cstheme="majorBidi"/>
            <w:lang w:val="en-US"/>
          </w:rPr>
          <w:br w:type="page"/>
        </w:r>
      </w:del>
    </w:p>
    <w:p w14:paraId="1E9E6FE9" w14:textId="77777777" w:rsidR="00250867" w:rsidRPr="008A4B4F" w:rsidRDefault="00250867" w:rsidP="00250867">
      <w:pPr>
        <w:pStyle w:val="Heading1"/>
        <w:rPr>
          <w:rFonts w:asciiTheme="majorBidi" w:hAnsiTheme="majorBidi" w:cstheme="majorBidi"/>
          <w:lang w:val="en-US"/>
        </w:rPr>
      </w:pPr>
      <w:bookmarkStart w:id="1753" w:name="_Toc168472943"/>
      <w:bookmarkStart w:id="1754" w:name="_Toc171278844"/>
      <w:r w:rsidRPr="008A4B4F">
        <w:rPr>
          <w:rFonts w:asciiTheme="majorBidi" w:hAnsiTheme="majorBidi" w:cstheme="majorBidi"/>
          <w:lang w:val="en-US"/>
        </w:rPr>
        <w:t>Supplementary Material 2</w:t>
      </w:r>
      <w:bookmarkEnd w:id="1753"/>
      <w:bookmarkEnd w:id="1754"/>
    </w:p>
    <w:p w14:paraId="3F37FE4F" w14:textId="77777777" w:rsidR="00250867" w:rsidRPr="008A4B4F" w:rsidRDefault="00250867" w:rsidP="00250867">
      <w:pPr>
        <w:rPr>
          <w:rFonts w:asciiTheme="majorBidi" w:hAnsiTheme="majorBidi" w:cstheme="majorBidi"/>
          <w:lang w:val="en-US"/>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4"/>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5"/>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6"/>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66E9AC3A"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01F12B14"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7</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496EF7">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1755" w:name="_Hlk166106832"/>
      <w:bookmarkStart w:id="1756" w:name="_Toc168472944"/>
      <w:bookmarkStart w:id="1757" w:name="_Toc171278845"/>
      <w:r w:rsidRPr="00C25452">
        <w:rPr>
          <w:rFonts w:asciiTheme="majorBidi" w:hAnsiTheme="majorBidi" w:cstheme="majorBidi"/>
          <w:lang w:val="en-US"/>
        </w:rPr>
        <w:t>Statistical tests</w:t>
      </w:r>
      <w:bookmarkEnd w:id="1755"/>
      <w:bookmarkEnd w:id="1756"/>
      <w:bookmarkEnd w:id="1757"/>
    </w:p>
    <w:p w14:paraId="29D49FAD" w14:textId="77777777" w:rsidR="00250867" w:rsidRPr="00C25452" w:rsidRDefault="00250867" w:rsidP="00D804A5">
      <w:pPr>
        <w:pStyle w:val="Heading3"/>
        <w:rPr>
          <w:rFonts w:asciiTheme="majorBidi" w:hAnsiTheme="majorBidi" w:cstheme="majorBidi"/>
          <w:b w:val="0"/>
          <w:bCs w:val="0"/>
          <w:lang w:val="en-US"/>
        </w:rPr>
      </w:pPr>
      <w:bookmarkStart w:id="1758" w:name="_Toc168472945"/>
      <w:bookmarkStart w:id="1759" w:name="_Toc171278846"/>
      <w:r w:rsidRPr="00C25452">
        <w:rPr>
          <w:rFonts w:asciiTheme="majorBidi" w:hAnsiTheme="majorBidi" w:cstheme="majorBidi"/>
          <w:lang w:val="en-US"/>
        </w:rPr>
        <w:t>Normality Testing</w:t>
      </w:r>
      <w:bookmarkEnd w:id="1758"/>
      <w:bookmarkEnd w:id="1759"/>
    </w:p>
    <w:p w14:paraId="5CFE6921" w14:textId="56904250" w:rsidR="00250867" w:rsidRPr="00C25452" w:rsidDel="00164586" w:rsidRDefault="00250867" w:rsidP="00250867">
      <w:pPr>
        <w:rPr>
          <w:del w:id="1760" w:author="Samane Shahpouri" w:date="2024-07-08T17:49:00Z" w16du:dateUtc="2024-07-08T15:49:00Z"/>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w:t>
      </w:r>
      <w:r w:rsidR="00157BC4">
        <w:rPr>
          <w:rFonts w:asciiTheme="majorBidi" w:hAnsiTheme="majorBidi" w:cstheme="majorBidi"/>
          <w:lang w:val="en-US"/>
        </w:rPr>
        <w:t>,</w:t>
      </w:r>
      <w:r w:rsidRPr="00C25452">
        <w:rPr>
          <w:rFonts w:asciiTheme="majorBidi" w:hAnsiTheme="majorBidi" w:cstheme="majorBidi"/>
          <w:lang w:val="en-US"/>
        </w:rPr>
        <w:t xml:space="preserve">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4522DE88" w14:textId="77777777" w:rsidR="00250867" w:rsidRPr="00C25452" w:rsidRDefault="00250867" w:rsidP="00164586">
      <w:pPr>
        <w:rPr>
          <w:rFonts w:asciiTheme="majorBidi" w:hAnsiTheme="majorBidi" w:cstheme="majorBidi"/>
          <w:lang w:val="en-US"/>
        </w:rPr>
      </w:pPr>
    </w:p>
    <w:p w14:paraId="0249E396" w14:textId="39E1BAF3"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8</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496EF7">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496EF7">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496EF7">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496EF7">
        <w:tc>
          <w:tcPr>
            <w:tcW w:w="0" w:type="auto"/>
            <w:tcMar>
              <w:top w:w="60" w:type="dxa"/>
              <w:left w:w="120" w:type="dxa"/>
              <w:bottom w:w="60" w:type="dxa"/>
              <w:right w:w="120" w:type="dxa"/>
            </w:tcMar>
            <w:vAlign w:val="center"/>
            <w:hideMark/>
          </w:tcPr>
          <w:p w14:paraId="1B910F6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496EF7">
        <w:tc>
          <w:tcPr>
            <w:tcW w:w="0" w:type="auto"/>
            <w:tcMar>
              <w:top w:w="60" w:type="dxa"/>
              <w:left w:w="120" w:type="dxa"/>
              <w:bottom w:w="60" w:type="dxa"/>
              <w:right w:w="120" w:type="dxa"/>
            </w:tcMar>
            <w:vAlign w:val="center"/>
            <w:hideMark/>
          </w:tcPr>
          <w:p w14:paraId="0D6E3DC6"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 xml:space="preserve">Mean </w:t>
            </w: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496EF7">
        <w:tc>
          <w:tcPr>
            <w:tcW w:w="0" w:type="auto"/>
            <w:tcMar>
              <w:top w:w="60" w:type="dxa"/>
              <w:left w:w="120" w:type="dxa"/>
              <w:bottom w:w="60" w:type="dxa"/>
              <w:right w:w="120" w:type="dxa"/>
            </w:tcMar>
            <w:vAlign w:val="center"/>
            <w:hideMark/>
          </w:tcPr>
          <w:p w14:paraId="328DAF2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496EF7">
        <w:tc>
          <w:tcPr>
            <w:tcW w:w="0" w:type="auto"/>
            <w:tcMar>
              <w:top w:w="60" w:type="dxa"/>
              <w:left w:w="120" w:type="dxa"/>
              <w:bottom w:w="60" w:type="dxa"/>
              <w:right w:w="120" w:type="dxa"/>
            </w:tcMar>
            <w:vAlign w:val="center"/>
            <w:hideMark/>
          </w:tcPr>
          <w:p w14:paraId="6BCCB7DD"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496EF7">
        <w:tc>
          <w:tcPr>
            <w:tcW w:w="0" w:type="auto"/>
            <w:tcMar>
              <w:top w:w="60" w:type="dxa"/>
              <w:left w:w="120" w:type="dxa"/>
              <w:bottom w:w="60" w:type="dxa"/>
              <w:right w:w="120" w:type="dxa"/>
            </w:tcMar>
            <w:vAlign w:val="center"/>
            <w:hideMark/>
          </w:tcPr>
          <w:p w14:paraId="285C374F"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496EF7">
        <w:tc>
          <w:tcPr>
            <w:tcW w:w="0" w:type="auto"/>
            <w:tcMar>
              <w:top w:w="60" w:type="dxa"/>
              <w:left w:w="120" w:type="dxa"/>
              <w:bottom w:w="60" w:type="dxa"/>
              <w:right w:w="120" w:type="dxa"/>
            </w:tcMar>
            <w:vAlign w:val="center"/>
            <w:hideMark/>
          </w:tcPr>
          <w:p w14:paraId="6A2C52E1"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496EF7">
        <w:tc>
          <w:tcPr>
            <w:tcW w:w="0" w:type="auto"/>
            <w:tcMar>
              <w:top w:w="60" w:type="dxa"/>
              <w:left w:w="120" w:type="dxa"/>
              <w:bottom w:w="60" w:type="dxa"/>
              <w:right w:w="120" w:type="dxa"/>
            </w:tcMar>
            <w:vAlign w:val="center"/>
            <w:hideMark/>
          </w:tcPr>
          <w:p w14:paraId="22979732"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Structual</w:t>
            </w:r>
            <w:proofErr w:type="spellEnd"/>
            <w:r w:rsidRPr="00C25452">
              <w:rPr>
                <w:rFonts w:asciiTheme="majorBidi" w:eastAsia="Times New Roman" w:hAnsiTheme="majorBidi" w:cstheme="majorBidi"/>
                <w:sz w:val="20"/>
                <w:szCs w:val="20"/>
                <w:lang w:val="en-US"/>
              </w:rPr>
              <w:t xml:space="preserve">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1761" w:name="_Toc168472946"/>
      <w:bookmarkStart w:id="1762" w:name="_Toc171278847"/>
      <w:r w:rsidRPr="00C25452">
        <w:rPr>
          <w:rFonts w:asciiTheme="majorBidi" w:hAnsiTheme="majorBidi" w:cstheme="majorBidi"/>
          <w:lang w:val="en-US"/>
        </w:rPr>
        <w:t>Choice of Statistical Test</w:t>
      </w:r>
      <w:bookmarkEnd w:id="1761"/>
      <w:bookmarkEnd w:id="1762"/>
    </w:p>
    <w:p w14:paraId="0111BCB4" w14:textId="2E73ACD3"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 xml:space="preserve">Given the non-normality observed in several key metrics across the datasets, we opted to use the Wilcoxon signed-rank test, a non-parametric method, for our analysis. This test is particularly advantageous as it does not assume </w:t>
      </w:r>
      <w:r w:rsidR="001571AE">
        <w:rPr>
          <w:rFonts w:asciiTheme="majorBidi" w:hAnsiTheme="majorBidi" w:cstheme="majorBidi"/>
          <w:lang w:val="en-US"/>
        </w:rPr>
        <w:t xml:space="preserve">the </w:t>
      </w:r>
      <w:r w:rsidRPr="00C25452">
        <w:rPr>
          <w:rFonts w:asciiTheme="majorBidi" w:hAnsiTheme="majorBidi" w:cstheme="majorBidi"/>
          <w:lang w:val="en-US"/>
        </w:rPr>
        <w:t>normality of the data and is ideal for comparing two related samples or repeated measurements on a single sample. This choice was reinforced by the need to handle the paired nature of our data, where each cent</w:t>
      </w:r>
      <w:r w:rsidR="009239C2">
        <w:rPr>
          <w:rFonts w:asciiTheme="majorBidi" w:hAnsiTheme="majorBidi" w:cstheme="majorBidi"/>
          <w:sz w:val="24"/>
          <w:szCs w:val="24"/>
          <w:lang w:val="en-US"/>
        </w:rPr>
        <w:t>er</w:t>
      </w:r>
      <w:r w:rsidRPr="00C25452">
        <w:rPr>
          <w:rFonts w:asciiTheme="majorBidi" w:hAnsiTheme="majorBidi" w:cstheme="majorBidi"/>
          <w:lang w:val="en-US"/>
        </w:rPr>
        <w:t xml:space="preserve"> was </w:t>
      </w:r>
      <w:r w:rsidR="001571AE">
        <w:rPr>
          <w:rFonts w:asciiTheme="majorBidi" w:hAnsiTheme="majorBidi" w:cstheme="majorBidi"/>
          <w:lang w:val="en-US"/>
        </w:rPr>
        <w:t>analyzed</w:t>
      </w:r>
      <w:r w:rsidRPr="00C25452">
        <w:rPr>
          <w:rFonts w:asciiTheme="majorBidi" w:hAnsiTheme="majorBidi" w:cstheme="majorBidi"/>
          <w:lang w:val="en-US"/>
        </w:rPr>
        <w:t xml:space="preserve"> under both ADCM and IMCM conditions.</w:t>
      </w:r>
    </w:p>
    <w:p w14:paraId="2080F6FF" w14:textId="457E079C" w:rsidR="00250867" w:rsidRPr="00C25452" w:rsidDel="00164586" w:rsidRDefault="00250867" w:rsidP="00250867">
      <w:pPr>
        <w:rPr>
          <w:del w:id="1763" w:author="Samane Shahpouri" w:date="2024-07-08T17:49:00Z" w16du:dateUtc="2024-07-08T15:49:00Z"/>
          <w:rFonts w:asciiTheme="majorBidi" w:hAnsiTheme="majorBidi" w:cstheme="majorBidi"/>
          <w:lang w:val="en-US"/>
        </w:rPr>
      </w:pPr>
      <w:r w:rsidRPr="00C25452">
        <w:rPr>
          <w:rFonts w:asciiTheme="majorBidi" w:hAnsiTheme="majorBidi" w:cstheme="majorBidi"/>
          <w:lang w:val="en-US"/>
        </w:rPr>
        <w:t xml:space="preserve">Our analysis revealed significant differences </w:t>
      </w:r>
      <w:r w:rsidR="001571AE">
        <w:rPr>
          <w:rFonts w:asciiTheme="majorBidi" w:hAnsiTheme="majorBidi" w:cstheme="majorBidi"/>
          <w:lang w:val="en-US"/>
        </w:rPr>
        <w:t>in several metrics between the ADCM and IMCM methodologies</w:t>
      </w:r>
      <w:r w:rsidRPr="00C25452">
        <w:rPr>
          <w:rFonts w:asciiTheme="majorBidi" w:hAnsiTheme="majorBidi" w:cstheme="majorBidi"/>
          <w:lang w:val="en-US"/>
        </w:rPr>
        <w:t xml:space="preserve">.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0E90518F" w14:textId="77777777" w:rsidR="00250867" w:rsidRPr="00C25452" w:rsidRDefault="00250867" w:rsidP="00164586">
      <w:pPr>
        <w:rPr>
          <w:rFonts w:asciiTheme="majorBidi" w:hAnsiTheme="majorBidi" w:cstheme="majorBidi"/>
          <w:lang w:val="en-US"/>
        </w:rPr>
      </w:pPr>
    </w:p>
    <w:p w14:paraId="1993A873" w14:textId="05CE9F0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9</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496EF7">
        <w:tc>
          <w:tcPr>
            <w:tcW w:w="0" w:type="auto"/>
            <w:hideMark/>
          </w:tcPr>
          <w:p w14:paraId="715EEF03"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496EF7">
        <w:tc>
          <w:tcPr>
            <w:tcW w:w="0" w:type="auto"/>
            <w:hideMark/>
          </w:tcPr>
          <w:p w14:paraId="24C07C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496EF7">
        <w:tc>
          <w:tcPr>
            <w:tcW w:w="0" w:type="auto"/>
            <w:hideMark/>
          </w:tcPr>
          <w:p w14:paraId="66CDA41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496EF7">
        <w:tc>
          <w:tcPr>
            <w:tcW w:w="0" w:type="auto"/>
            <w:hideMark/>
          </w:tcPr>
          <w:p w14:paraId="03DE107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496EF7">
        <w:tc>
          <w:tcPr>
            <w:tcW w:w="0" w:type="auto"/>
            <w:hideMark/>
          </w:tcPr>
          <w:p w14:paraId="03880B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496EF7">
        <w:tc>
          <w:tcPr>
            <w:tcW w:w="0" w:type="auto"/>
            <w:hideMark/>
          </w:tcPr>
          <w:p w14:paraId="7364CF0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496EF7">
        <w:tc>
          <w:tcPr>
            <w:tcW w:w="0" w:type="auto"/>
            <w:hideMark/>
          </w:tcPr>
          <w:p w14:paraId="5AE8E65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496EF7">
        <w:tc>
          <w:tcPr>
            <w:tcW w:w="0" w:type="auto"/>
            <w:hideMark/>
          </w:tcPr>
          <w:p w14:paraId="62BE94DB"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2B96F8DB"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lastRenderedPageBreak/>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p>
    <w:p w14:paraId="5768F376" w14:textId="77777777" w:rsidR="00250867" w:rsidRPr="00C25452" w:rsidRDefault="00250867" w:rsidP="00250867">
      <w:pPr>
        <w:rPr>
          <w:rFonts w:asciiTheme="majorBidi" w:hAnsiTheme="majorBidi" w:cstheme="majorBidi"/>
          <w:lang w:val="en-US"/>
        </w:rPr>
      </w:pPr>
    </w:p>
    <w:p w14:paraId="679787FA" w14:textId="0B87D91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10</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496EF7">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7701C71B"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11</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496EF7">
        <w:trPr>
          <w:trHeight w:val="19"/>
        </w:trPr>
        <w:tc>
          <w:tcPr>
            <w:tcW w:w="1418" w:type="dxa"/>
            <w:vAlign w:val="center"/>
          </w:tcPr>
          <w:p w14:paraId="79DFE8B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496EF7">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496EF7">
        <w:trPr>
          <w:trHeight w:val="397"/>
        </w:trPr>
        <w:tc>
          <w:tcPr>
            <w:tcW w:w="1418" w:type="dxa"/>
            <w:vAlign w:val="center"/>
          </w:tcPr>
          <w:p w14:paraId="38431F6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496EF7">
        <w:trPr>
          <w:trHeight w:val="397"/>
        </w:trPr>
        <w:tc>
          <w:tcPr>
            <w:tcW w:w="1418" w:type="dxa"/>
            <w:vAlign w:val="center"/>
          </w:tcPr>
          <w:p w14:paraId="30F14C1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496EF7">
        <w:trPr>
          <w:trHeight w:val="397"/>
        </w:trPr>
        <w:tc>
          <w:tcPr>
            <w:tcW w:w="1418" w:type="dxa"/>
            <w:vAlign w:val="center"/>
          </w:tcPr>
          <w:p w14:paraId="0F8B130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496EF7">
        <w:trPr>
          <w:trHeight w:val="397"/>
        </w:trPr>
        <w:tc>
          <w:tcPr>
            <w:tcW w:w="1418" w:type="dxa"/>
            <w:vAlign w:val="center"/>
          </w:tcPr>
          <w:p w14:paraId="5CC88D0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496EF7">
        <w:trPr>
          <w:trHeight w:val="397"/>
        </w:trPr>
        <w:tc>
          <w:tcPr>
            <w:tcW w:w="1418" w:type="dxa"/>
            <w:vAlign w:val="center"/>
          </w:tcPr>
          <w:p w14:paraId="540E744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496EF7">
        <w:trPr>
          <w:trHeight w:val="397"/>
        </w:trPr>
        <w:tc>
          <w:tcPr>
            <w:tcW w:w="1418" w:type="dxa"/>
            <w:vAlign w:val="center"/>
          </w:tcPr>
          <w:p w14:paraId="522B24A5"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496EF7">
        <w:trPr>
          <w:trHeight w:val="397"/>
        </w:trPr>
        <w:tc>
          <w:tcPr>
            <w:tcW w:w="1418" w:type="dxa"/>
            <w:vAlign w:val="center"/>
          </w:tcPr>
          <w:p w14:paraId="37DE9DC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496EF7">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496EF7">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496EF7">
            <w:pPr>
              <w:jc w:val="center"/>
              <w:rPr>
                <w:rFonts w:asciiTheme="majorBidi" w:hAnsiTheme="majorBidi" w:cstheme="majorBidi"/>
                <w:b/>
                <w:bCs/>
                <w:sz w:val="24"/>
                <w:szCs w:val="24"/>
                <w:lang w:val="en-US"/>
              </w:rPr>
            </w:pPr>
          </w:p>
        </w:tc>
      </w:tr>
      <w:tr w:rsidR="00250867" w:rsidRPr="00B653BA" w14:paraId="4E58B917" w14:textId="77777777" w:rsidTr="00496EF7">
        <w:trPr>
          <w:trHeight w:val="397"/>
        </w:trPr>
        <w:tc>
          <w:tcPr>
            <w:tcW w:w="1418" w:type="dxa"/>
            <w:vAlign w:val="center"/>
          </w:tcPr>
          <w:p w14:paraId="320765F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496EF7">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496EF7">
        <w:trPr>
          <w:trHeight w:val="397"/>
        </w:trPr>
        <w:tc>
          <w:tcPr>
            <w:tcW w:w="1418" w:type="dxa"/>
            <w:vAlign w:val="center"/>
          </w:tcPr>
          <w:p w14:paraId="3CC1919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496EF7">
        <w:trPr>
          <w:trHeight w:val="397"/>
        </w:trPr>
        <w:tc>
          <w:tcPr>
            <w:tcW w:w="1418" w:type="dxa"/>
            <w:vAlign w:val="center"/>
          </w:tcPr>
          <w:p w14:paraId="5E1722A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496EF7">
        <w:trPr>
          <w:trHeight w:val="397"/>
        </w:trPr>
        <w:tc>
          <w:tcPr>
            <w:tcW w:w="1418" w:type="dxa"/>
            <w:vAlign w:val="center"/>
          </w:tcPr>
          <w:p w14:paraId="2B0331D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496EF7">
        <w:trPr>
          <w:trHeight w:val="397"/>
        </w:trPr>
        <w:tc>
          <w:tcPr>
            <w:tcW w:w="1418" w:type="dxa"/>
            <w:vAlign w:val="center"/>
          </w:tcPr>
          <w:p w14:paraId="3C25CED6"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496EF7">
        <w:trPr>
          <w:trHeight w:val="397"/>
        </w:trPr>
        <w:tc>
          <w:tcPr>
            <w:tcW w:w="1418" w:type="dxa"/>
            <w:vAlign w:val="center"/>
          </w:tcPr>
          <w:p w14:paraId="10A5681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496EF7">
        <w:trPr>
          <w:trHeight w:val="397"/>
        </w:trPr>
        <w:tc>
          <w:tcPr>
            <w:tcW w:w="1418" w:type="dxa"/>
            <w:vAlign w:val="center"/>
          </w:tcPr>
          <w:p w14:paraId="676F7D7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496EF7">
        <w:trPr>
          <w:trHeight w:val="397"/>
        </w:trPr>
        <w:tc>
          <w:tcPr>
            <w:tcW w:w="9573" w:type="dxa"/>
            <w:gridSpan w:val="7"/>
            <w:vAlign w:val="center"/>
          </w:tcPr>
          <w:p w14:paraId="2E0CF435" w14:textId="402B5112" w:rsidR="00250867" w:rsidRPr="00B83AEA" w:rsidRDefault="00250867" w:rsidP="00496EF7">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as external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with same radiotracer and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6 &amp; 7 test sets represent the results of tuned models, in which training and testing are performed for different radiotracer (whole 20% of the clean dataset).</w:t>
            </w:r>
          </w:p>
        </w:tc>
      </w:tr>
    </w:tbl>
    <w:p w14:paraId="688DB5E2" w14:textId="1A01C017" w:rsidR="00250867" w:rsidRPr="00C25452" w:rsidRDefault="00250867" w:rsidP="00D804A5">
      <w:pPr>
        <w:rPr>
          <w:rFonts w:asciiTheme="majorBidi" w:hAnsiTheme="majorBidi" w:cstheme="majorBidi"/>
          <w:lang w:val="en-US"/>
        </w:rPr>
      </w:pPr>
    </w:p>
    <w:sectPr w:rsidR="00250867" w:rsidRPr="00C25452" w:rsidSect="00230BE0">
      <w:headerReference w:type="even" r:id="rId110"/>
      <w:headerReference w:type="default" r:id="rId111"/>
      <w:footerReference w:type="even" r:id="rId112"/>
      <w:footerReference w:type="default" r:id="rId113"/>
      <w:headerReference w:type="first" r:id="rId114"/>
      <w:footerReference w:type="first" r:id="rId115"/>
      <w:pgSz w:w="11906" w:h="16838"/>
      <w:pgMar w:top="1276" w:right="1440" w:bottom="1440" w:left="1440" w:header="680"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30EBBA" w14:textId="77777777" w:rsidR="00CF27D7" w:rsidRDefault="00CF27D7" w:rsidP="001E0755">
      <w:r>
        <w:separator/>
      </w:r>
    </w:p>
  </w:endnote>
  <w:endnote w:type="continuationSeparator" w:id="0">
    <w:p w14:paraId="372E725D" w14:textId="77777777" w:rsidR="00CF27D7" w:rsidRDefault="00CF27D7"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AD74C" w14:textId="77777777" w:rsidR="00CF27D7" w:rsidRDefault="00CF27D7" w:rsidP="001E0755">
      <w:r>
        <w:separator/>
      </w:r>
    </w:p>
  </w:footnote>
  <w:footnote w:type="continuationSeparator" w:id="0">
    <w:p w14:paraId="76CBD9D3" w14:textId="77777777" w:rsidR="00CF27D7" w:rsidRDefault="00CF27D7" w:rsidP="001E0755">
      <w:r>
        <w:continuationSeparator/>
      </w:r>
    </w:p>
  </w:footnote>
  <w:footnote w:id="1">
    <w:p w14:paraId="04ED983F" w14:textId="3BFBCBF2" w:rsidR="004B394D" w:rsidRDefault="004B394D">
      <w:pPr>
        <w:pStyle w:val="FootnoteText"/>
      </w:pPr>
      <w:ins w:id="760" w:author="Samane Shahpouri" w:date="2024-07-07T11:13:00Z" w16du:dateUtc="2024-07-07T09:13:00Z">
        <w:r>
          <w:rPr>
            <w:rStyle w:val="FootnoteReference"/>
          </w:rPr>
          <w:footnoteRef/>
        </w:r>
        <w:r>
          <w:t xml:space="preserve"> </w:t>
        </w:r>
      </w:ins>
      <w:proofErr w:type="spellStart"/>
      <w:ins w:id="761" w:author="Samane Shahpouri" w:date="2024-07-07T11:38:00Z" w16du:dateUtc="2024-07-07T09:38:00Z">
        <w:r w:rsidR="00AE694F">
          <w:t>D</w:t>
        </w:r>
      </w:ins>
      <w:ins w:id="762" w:author="Samane Shahpouri" w:date="2024-07-07T11:37:00Z" w16du:dateUtc="2024-07-07T09:37:00Z">
        <w:r w:rsidR="00AE694F" w:rsidRPr="00AE694F">
          <w:t>eep_supervision</w:t>
        </w:r>
      </w:ins>
      <w:proofErr w:type="spellEnd"/>
      <w:ins w:id="763" w:author="Samane Shahpouri" w:date="2024-07-07T11:38:00Z" w16du:dateUtc="2024-07-07T09:38:00Z">
        <w:r w:rsidR="00AE694F">
          <w:t>:</w:t>
        </w:r>
      </w:ins>
      <w:ins w:id="764" w:author="Samane Shahpouri" w:date="2024-07-07T11:37:00Z" w16du:dateUtc="2024-07-07T09:37:00Z">
        <w:r w:rsidR="00AE694F" w:rsidRPr="00AE694F">
          <w:t xml:space="preserve"> in training mode, make the forward function output not only the final feature map, but also from the intermediate up sample layers.</w:t>
        </w:r>
      </w:ins>
      <w:ins w:id="765" w:author="Samane Shahpouri" w:date="2024-07-07T11:38:00Z" w16du:dateUtc="2024-07-07T09:38:00Z">
        <w:r w:rsidR="00AE694F">
          <w:t xml:space="preserve"> </w:t>
        </w:r>
      </w:ins>
      <w:ins w:id="766" w:author="Samane Shahpouri" w:date="2024-07-07T11:37:00Z" w16du:dateUtc="2024-07-07T09:37:00Z">
        <w:r w:rsidR="00AE694F" w:rsidRPr="00AE694F">
          <w:t>So, all intermediate feature maps are interpolated into the same size as the final feature map and stacked together as one single tensor</w:t>
        </w:r>
        <w:r w:rsidR="00AE694F">
          <w:t xml:space="preserve"> </w:t>
        </w:r>
      </w:ins>
      <w:customXmlInsRangeStart w:id="767" w:author="Samane Shahpouri" w:date="2024-07-07T11:37:00Z"/>
      <w:sdt>
        <w:sdtPr>
          <w:rPr>
            <w:color w:val="000000"/>
            <w:rPrChange w:id="768" w:author="Samane Shahpouri" w:date="2024-07-08T17:50:00Z" w16du:dateUtc="2024-07-08T15:50:00Z">
              <w:rPr/>
            </w:rPrChange>
          </w:rPr>
          <w:tag w:val="MENDELEY_CITATION_v3_eyJjaXRhdGlvbklEIjoiTUVOREVMRVlfQ0lUQVRJT05fNzZlYjJhYTEtMDZkZC00YTY0LTg3Y2UtZjc0Y2ZiM2MwNGViIiwicHJvcGVydGllcyI6eyJub3RlSW5kZXgiOjB9LCJpc0VkaXRlZCI6ZmFsc2UsIm1hbnVhbE92ZXJyaWRlIjp7ImlzTWFudWFsbHlPdmVycmlkZGVuIjpmYWxzZSwiY2l0ZXByb2NUZXh0IjoiKDcy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768588171"/>
          <w:placeholder>
            <w:docPart w:val="DefaultPlaceholder_-1854013440"/>
          </w:placeholder>
        </w:sdtPr>
        <w:sdtContent>
          <w:customXmlInsRangeEnd w:id="767"/>
          <w:ins w:id="769" w:author="Samane Shahpouri" w:date="2024-07-08T17:50:00Z" w16du:dateUtc="2024-07-08T15:50:00Z">
            <w:r w:rsidR="00164586" w:rsidRPr="00164586">
              <w:rPr>
                <w:color w:val="000000"/>
              </w:rPr>
              <w:t>(72)</w:t>
            </w:r>
          </w:ins>
          <w:customXmlInsRangeStart w:id="770" w:author="Samane Shahpouri" w:date="2024-07-07T11:37:00Z"/>
        </w:sdtContent>
      </w:sdt>
      <w:customXmlInsRangeEnd w:id="770"/>
      <w:ins w:id="771" w:author="Samane Shahpouri" w:date="2024-07-07T11:37:00Z" w16du:dateUtc="2024-07-07T09:37:00Z">
        <w:r w:rsidR="00AE694F" w:rsidRPr="00AE694F">
          <w:t>.</w:t>
        </w:r>
      </w:ins>
      <w:ins w:id="772" w:author="Samane Shahpouri" w:date="2024-07-07T11:38:00Z" w16du:dateUtc="2024-07-07T09:38:00Z">
        <w:r w:rsidR="00AE694F">
          <w:t xml:space="preserve"> </w:t>
        </w:r>
        <w:r w:rsidR="00AE694F" w:rsidRPr="00D47CC0">
          <w:rPr>
            <w:rFonts w:asciiTheme="majorBidi" w:hAnsiTheme="majorBidi" w:cstheme="majorBidi"/>
            <w:lang w:val="en-US"/>
          </w:rPr>
          <w:t>This strategy boosts the learning efficiency and enhances the robustness of the model, making it adept at segmenting complex anatomical structures with high fidelity.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B81"/>
    <w:rsid w:val="00010DB5"/>
    <w:rsid w:val="000113C7"/>
    <w:rsid w:val="0001143B"/>
    <w:rsid w:val="00013137"/>
    <w:rsid w:val="000158B2"/>
    <w:rsid w:val="00023528"/>
    <w:rsid w:val="00023795"/>
    <w:rsid w:val="00026940"/>
    <w:rsid w:val="00026EAD"/>
    <w:rsid w:val="00030631"/>
    <w:rsid w:val="000365C1"/>
    <w:rsid w:val="000527D9"/>
    <w:rsid w:val="000543C4"/>
    <w:rsid w:val="00056CFE"/>
    <w:rsid w:val="00060116"/>
    <w:rsid w:val="00061BC9"/>
    <w:rsid w:val="0007700A"/>
    <w:rsid w:val="0008151E"/>
    <w:rsid w:val="0008256E"/>
    <w:rsid w:val="0008291C"/>
    <w:rsid w:val="00097BD3"/>
    <w:rsid w:val="000A0620"/>
    <w:rsid w:val="000A1ACA"/>
    <w:rsid w:val="000B085D"/>
    <w:rsid w:val="000C2465"/>
    <w:rsid w:val="000C6D4C"/>
    <w:rsid w:val="000C7DAA"/>
    <w:rsid w:val="000D13F0"/>
    <w:rsid w:val="000D2EAC"/>
    <w:rsid w:val="000E2AB6"/>
    <w:rsid w:val="000F5605"/>
    <w:rsid w:val="000F5945"/>
    <w:rsid w:val="0010262B"/>
    <w:rsid w:val="0011097D"/>
    <w:rsid w:val="00112482"/>
    <w:rsid w:val="00113B09"/>
    <w:rsid w:val="00113B26"/>
    <w:rsid w:val="00115AD2"/>
    <w:rsid w:val="00121BCB"/>
    <w:rsid w:val="00146422"/>
    <w:rsid w:val="001466E8"/>
    <w:rsid w:val="001571AE"/>
    <w:rsid w:val="00157BC4"/>
    <w:rsid w:val="00164586"/>
    <w:rsid w:val="0017593B"/>
    <w:rsid w:val="001850EF"/>
    <w:rsid w:val="00193A3E"/>
    <w:rsid w:val="001A602F"/>
    <w:rsid w:val="001B22F8"/>
    <w:rsid w:val="001C3A47"/>
    <w:rsid w:val="001C7ACD"/>
    <w:rsid w:val="001D1F6D"/>
    <w:rsid w:val="001E0755"/>
    <w:rsid w:val="001E5A43"/>
    <w:rsid w:val="001F4353"/>
    <w:rsid w:val="001F4964"/>
    <w:rsid w:val="002001B0"/>
    <w:rsid w:val="00200D6D"/>
    <w:rsid w:val="00202284"/>
    <w:rsid w:val="00207303"/>
    <w:rsid w:val="00210E1E"/>
    <w:rsid w:val="00211C63"/>
    <w:rsid w:val="00214EC6"/>
    <w:rsid w:val="002165DE"/>
    <w:rsid w:val="00217C98"/>
    <w:rsid w:val="002240F7"/>
    <w:rsid w:val="00226055"/>
    <w:rsid w:val="00230BE0"/>
    <w:rsid w:val="002343F4"/>
    <w:rsid w:val="002402A0"/>
    <w:rsid w:val="00240D8F"/>
    <w:rsid w:val="002503C9"/>
    <w:rsid w:val="00250867"/>
    <w:rsid w:val="00251069"/>
    <w:rsid w:val="00252F36"/>
    <w:rsid w:val="0025561A"/>
    <w:rsid w:val="00257FFA"/>
    <w:rsid w:val="00264459"/>
    <w:rsid w:val="00270869"/>
    <w:rsid w:val="00270B63"/>
    <w:rsid w:val="002773FF"/>
    <w:rsid w:val="00280C1E"/>
    <w:rsid w:val="00281025"/>
    <w:rsid w:val="00287F36"/>
    <w:rsid w:val="0029290E"/>
    <w:rsid w:val="002958BD"/>
    <w:rsid w:val="00295BE3"/>
    <w:rsid w:val="002A29B2"/>
    <w:rsid w:val="002A516A"/>
    <w:rsid w:val="002B434D"/>
    <w:rsid w:val="002B43E2"/>
    <w:rsid w:val="002B5579"/>
    <w:rsid w:val="002C3262"/>
    <w:rsid w:val="002C5F91"/>
    <w:rsid w:val="002D0C43"/>
    <w:rsid w:val="002D1623"/>
    <w:rsid w:val="002D1AD1"/>
    <w:rsid w:val="002D33BF"/>
    <w:rsid w:val="002D3FEE"/>
    <w:rsid w:val="002E237A"/>
    <w:rsid w:val="002E3287"/>
    <w:rsid w:val="002E666A"/>
    <w:rsid w:val="002E6EF0"/>
    <w:rsid w:val="002E7909"/>
    <w:rsid w:val="002F41C2"/>
    <w:rsid w:val="002F7901"/>
    <w:rsid w:val="00303035"/>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13D8"/>
    <w:rsid w:val="00396E58"/>
    <w:rsid w:val="003A00C3"/>
    <w:rsid w:val="003A1944"/>
    <w:rsid w:val="003B2F73"/>
    <w:rsid w:val="003B3431"/>
    <w:rsid w:val="003C0E45"/>
    <w:rsid w:val="003C6264"/>
    <w:rsid w:val="003C6325"/>
    <w:rsid w:val="003E1826"/>
    <w:rsid w:val="003E390A"/>
    <w:rsid w:val="003E556E"/>
    <w:rsid w:val="003E55CE"/>
    <w:rsid w:val="003F6330"/>
    <w:rsid w:val="003F6707"/>
    <w:rsid w:val="003F6CE0"/>
    <w:rsid w:val="003F7A74"/>
    <w:rsid w:val="0040105C"/>
    <w:rsid w:val="00405CCF"/>
    <w:rsid w:val="00407766"/>
    <w:rsid w:val="00410C36"/>
    <w:rsid w:val="00413578"/>
    <w:rsid w:val="00413889"/>
    <w:rsid w:val="00427F8C"/>
    <w:rsid w:val="00434F14"/>
    <w:rsid w:val="004501A9"/>
    <w:rsid w:val="004544C2"/>
    <w:rsid w:val="00457FE1"/>
    <w:rsid w:val="004666EB"/>
    <w:rsid w:val="0048250F"/>
    <w:rsid w:val="00496EF7"/>
    <w:rsid w:val="004A2826"/>
    <w:rsid w:val="004A5CBA"/>
    <w:rsid w:val="004A73AE"/>
    <w:rsid w:val="004B1358"/>
    <w:rsid w:val="004B394D"/>
    <w:rsid w:val="004B61E2"/>
    <w:rsid w:val="004B659E"/>
    <w:rsid w:val="004C2436"/>
    <w:rsid w:val="004D1A9B"/>
    <w:rsid w:val="004E1D48"/>
    <w:rsid w:val="004E3CEC"/>
    <w:rsid w:val="004E4E7B"/>
    <w:rsid w:val="00500C7B"/>
    <w:rsid w:val="005011BA"/>
    <w:rsid w:val="00501793"/>
    <w:rsid w:val="00501A9C"/>
    <w:rsid w:val="005069BD"/>
    <w:rsid w:val="00506E6C"/>
    <w:rsid w:val="00507D2D"/>
    <w:rsid w:val="00515258"/>
    <w:rsid w:val="0051579B"/>
    <w:rsid w:val="0052477F"/>
    <w:rsid w:val="00524AAE"/>
    <w:rsid w:val="00526D8D"/>
    <w:rsid w:val="00526F2B"/>
    <w:rsid w:val="00534302"/>
    <w:rsid w:val="00536F4E"/>
    <w:rsid w:val="00561360"/>
    <w:rsid w:val="0056359D"/>
    <w:rsid w:val="00586269"/>
    <w:rsid w:val="00591BDD"/>
    <w:rsid w:val="005A4484"/>
    <w:rsid w:val="005C01E0"/>
    <w:rsid w:val="005C4ABC"/>
    <w:rsid w:val="005C650F"/>
    <w:rsid w:val="005D69F3"/>
    <w:rsid w:val="005E0FBB"/>
    <w:rsid w:val="005F409F"/>
    <w:rsid w:val="005F7C5B"/>
    <w:rsid w:val="006048EB"/>
    <w:rsid w:val="0061566B"/>
    <w:rsid w:val="00626150"/>
    <w:rsid w:val="00636968"/>
    <w:rsid w:val="006471A2"/>
    <w:rsid w:val="00652EEC"/>
    <w:rsid w:val="00655172"/>
    <w:rsid w:val="0065716B"/>
    <w:rsid w:val="00662A9E"/>
    <w:rsid w:val="00667C48"/>
    <w:rsid w:val="00670A33"/>
    <w:rsid w:val="006770E3"/>
    <w:rsid w:val="00681E02"/>
    <w:rsid w:val="006821AE"/>
    <w:rsid w:val="00683473"/>
    <w:rsid w:val="00693742"/>
    <w:rsid w:val="006B1D9B"/>
    <w:rsid w:val="006B61B1"/>
    <w:rsid w:val="006C4175"/>
    <w:rsid w:val="006D1376"/>
    <w:rsid w:val="006D4D03"/>
    <w:rsid w:val="006E3921"/>
    <w:rsid w:val="006E572D"/>
    <w:rsid w:val="006F27D3"/>
    <w:rsid w:val="006F67A3"/>
    <w:rsid w:val="00701367"/>
    <w:rsid w:val="00717EFC"/>
    <w:rsid w:val="00720D99"/>
    <w:rsid w:val="00731EF1"/>
    <w:rsid w:val="00732A46"/>
    <w:rsid w:val="007533A4"/>
    <w:rsid w:val="00755E36"/>
    <w:rsid w:val="00761496"/>
    <w:rsid w:val="00762B08"/>
    <w:rsid w:val="007650BE"/>
    <w:rsid w:val="007715EB"/>
    <w:rsid w:val="00773662"/>
    <w:rsid w:val="00776360"/>
    <w:rsid w:val="00776A88"/>
    <w:rsid w:val="00777A57"/>
    <w:rsid w:val="00787473"/>
    <w:rsid w:val="00790DE4"/>
    <w:rsid w:val="007A37D1"/>
    <w:rsid w:val="007B16B5"/>
    <w:rsid w:val="007D037D"/>
    <w:rsid w:val="007D66C1"/>
    <w:rsid w:val="007E0165"/>
    <w:rsid w:val="007E13A5"/>
    <w:rsid w:val="007E2341"/>
    <w:rsid w:val="007E5485"/>
    <w:rsid w:val="007F013F"/>
    <w:rsid w:val="007F0417"/>
    <w:rsid w:val="007F246A"/>
    <w:rsid w:val="0080411B"/>
    <w:rsid w:val="00815E5F"/>
    <w:rsid w:val="00825001"/>
    <w:rsid w:val="00830DCF"/>
    <w:rsid w:val="00832AA7"/>
    <w:rsid w:val="00832FED"/>
    <w:rsid w:val="00834C4F"/>
    <w:rsid w:val="008377B2"/>
    <w:rsid w:val="00842674"/>
    <w:rsid w:val="00845759"/>
    <w:rsid w:val="00846643"/>
    <w:rsid w:val="0086142E"/>
    <w:rsid w:val="00862714"/>
    <w:rsid w:val="00862939"/>
    <w:rsid w:val="00862BC2"/>
    <w:rsid w:val="00863E12"/>
    <w:rsid w:val="0087190F"/>
    <w:rsid w:val="00876A12"/>
    <w:rsid w:val="00880867"/>
    <w:rsid w:val="00880FC6"/>
    <w:rsid w:val="00887986"/>
    <w:rsid w:val="00893977"/>
    <w:rsid w:val="00897595"/>
    <w:rsid w:val="008A3080"/>
    <w:rsid w:val="008A4B4F"/>
    <w:rsid w:val="008B1FE2"/>
    <w:rsid w:val="008B3E6E"/>
    <w:rsid w:val="008B606A"/>
    <w:rsid w:val="008B7322"/>
    <w:rsid w:val="008C586F"/>
    <w:rsid w:val="008D3957"/>
    <w:rsid w:val="008D6EDD"/>
    <w:rsid w:val="008E29A1"/>
    <w:rsid w:val="008E738A"/>
    <w:rsid w:val="0090680D"/>
    <w:rsid w:val="009123AE"/>
    <w:rsid w:val="009160BB"/>
    <w:rsid w:val="009231CA"/>
    <w:rsid w:val="009239C2"/>
    <w:rsid w:val="009343CF"/>
    <w:rsid w:val="00936DED"/>
    <w:rsid w:val="00941F63"/>
    <w:rsid w:val="00945F9F"/>
    <w:rsid w:val="00953D31"/>
    <w:rsid w:val="00967875"/>
    <w:rsid w:val="00970A08"/>
    <w:rsid w:val="009732B4"/>
    <w:rsid w:val="00977BF4"/>
    <w:rsid w:val="00983CC2"/>
    <w:rsid w:val="00987EF8"/>
    <w:rsid w:val="009A0FB7"/>
    <w:rsid w:val="009A2249"/>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0A08"/>
    <w:rsid w:val="009E6D34"/>
    <w:rsid w:val="009F544A"/>
    <w:rsid w:val="009F7051"/>
    <w:rsid w:val="00A03310"/>
    <w:rsid w:val="00A05216"/>
    <w:rsid w:val="00A1094D"/>
    <w:rsid w:val="00A233D3"/>
    <w:rsid w:val="00A250B6"/>
    <w:rsid w:val="00A25366"/>
    <w:rsid w:val="00A25658"/>
    <w:rsid w:val="00A33456"/>
    <w:rsid w:val="00A3720B"/>
    <w:rsid w:val="00A4687D"/>
    <w:rsid w:val="00A46B9B"/>
    <w:rsid w:val="00A624F5"/>
    <w:rsid w:val="00A63DD5"/>
    <w:rsid w:val="00A6532D"/>
    <w:rsid w:val="00A8018A"/>
    <w:rsid w:val="00A8125B"/>
    <w:rsid w:val="00A9203F"/>
    <w:rsid w:val="00AA1610"/>
    <w:rsid w:val="00AA1790"/>
    <w:rsid w:val="00AA67C8"/>
    <w:rsid w:val="00AB741F"/>
    <w:rsid w:val="00AC5C2E"/>
    <w:rsid w:val="00AE1BDD"/>
    <w:rsid w:val="00AE1D64"/>
    <w:rsid w:val="00AE694F"/>
    <w:rsid w:val="00AE6BC2"/>
    <w:rsid w:val="00AF3B88"/>
    <w:rsid w:val="00AF404B"/>
    <w:rsid w:val="00B1074E"/>
    <w:rsid w:val="00B11C7D"/>
    <w:rsid w:val="00B1203D"/>
    <w:rsid w:val="00B12C7D"/>
    <w:rsid w:val="00B13DF8"/>
    <w:rsid w:val="00B1671E"/>
    <w:rsid w:val="00B171AD"/>
    <w:rsid w:val="00B1762C"/>
    <w:rsid w:val="00B21A6E"/>
    <w:rsid w:val="00B32FE7"/>
    <w:rsid w:val="00B351CA"/>
    <w:rsid w:val="00B375AC"/>
    <w:rsid w:val="00B41325"/>
    <w:rsid w:val="00B43358"/>
    <w:rsid w:val="00B45480"/>
    <w:rsid w:val="00B4553F"/>
    <w:rsid w:val="00B46D91"/>
    <w:rsid w:val="00B51573"/>
    <w:rsid w:val="00B62035"/>
    <w:rsid w:val="00B653BA"/>
    <w:rsid w:val="00B6711C"/>
    <w:rsid w:val="00B83AEA"/>
    <w:rsid w:val="00B83DE7"/>
    <w:rsid w:val="00B86527"/>
    <w:rsid w:val="00B9113A"/>
    <w:rsid w:val="00B920D6"/>
    <w:rsid w:val="00B97E0A"/>
    <w:rsid w:val="00BA0637"/>
    <w:rsid w:val="00BA5CC6"/>
    <w:rsid w:val="00BC4C93"/>
    <w:rsid w:val="00BC783D"/>
    <w:rsid w:val="00BD0940"/>
    <w:rsid w:val="00BD1E3F"/>
    <w:rsid w:val="00BD4FCF"/>
    <w:rsid w:val="00BD5ACC"/>
    <w:rsid w:val="00BD666B"/>
    <w:rsid w:val="00BE098A"/>
    <w:rsid w:val="00BE27C7"/>
    <w:rsid w:val="00BE5420"/>
    <w:rsid w:val="00BF62B8"/>
    <w:rsid w:val="00C054BB"/>
    <w:rsid w:val="00C17859"/>
    <w:rsid w:val="00C21B46"/>
    <w:rsid w:val="00C24808"/>
    <w:rsid w:val="00C25452"/>
    <w:rsid w:val="00C325AF"/>
    <w:rsid w:val="00C402E2"/>
    <w:rsid w:val="00C4105D"/>
    <w:rsid w:val="00C4118C"/>
    <w:rsid w:val="00C52504"/>
    <w:rsid w:val="00C53542"/>
    <w:rsid w:val="00C571B0"/>
    <w:rsid w:val="00C615DE"/>
    <w:rsid w:val="00C6433D"/>
    <w:rsid w:val="00C65504"/>
    <w:rsid w:val="00C66FB1"/>
    <w:rsid w:val="00C70C80"/>
    <w:rsid w:val="00C7686F"/>
    <w:rsid w:val="00C76B8F"/>
    <w:rsid w:val="00C82CAC"/>
    <w:rsid w:val="00C835C0"/>
    <w:rsid w:val="00C91BDA"/>
    <w:rsid w:val="00C97CD9"/>
    <w:rsid w:val="00CB446D"/>
    <w:rsid w:val="00CB467E"/>
    <w:rsid w:val="00CC25AC"/>
    <w:rsid w:val="00CC54DB"/>
    <w:rsid w:val="00CD031C"/>
    <w:rsid w:val="00CD08BB"/>
    <w:rsid w:val="00CD0AE2"/>
    <w:rsid w:val="00CD357F"/>
    <w:rsid w:val="00CD5816"/>
    <w:rsid w:val="00CD6589"/>
    <w:rsid w:val="00CF0996"/>
    <w:rsid w:val="00CF27D7"/>
    <w:rsid w:val="00CF2BCB"/>
    <w:rsid w:val="00CF4F3C"/>
    <w:rsid w:val="00CF631B"/>
    <w:rsid w:val="00D058F4"/>
    <w:rsid w:val="00D13B1E"/>
    <w:rsid w:val="00D164E7"/>
    <w:rsid w:val="00D16D1D"/>
    <w:rsid w:val="00D23A87"/>
    <w:rsid w:val="00D47CC0"/>
    <w:rsid w:val="00D50F1E"/>
    <w:rsid w:val="00D51BF7"/>
    <w:rsid w:val="00D56DD5"/>
    <w:rsid w:val="00D7619F"/>
    <w:rsid w:val="00D804A5"/>
    <w:rsid w:val="00D80613"/>
    <w:rsid w:val="00D80ADA"/>
    <w:rsid w:val="00D827F8"/>
    <w:rsid w:val="00D97F33"/>
    <w:rsid w:val="00DA1431"/>
    <w:rsid w:val="00DB2A5B"/>
    <w:rsid w:val="00DB75B3"/>
    <w:rsid w:val="00DC2243"/>
    <w:rsid w:val="00DC74EC"/>
    <w:rsid w:val="00DC7C5C"/>
    <w:rsid w:val="00DD5537"/>
    <w:rsid w:val="00DE42D3"/>
    <w:rsid w:val="00DF1A31"/>
    <w:rsid w:val="00E165D0"/>
    <w:rsid w:val="00E16649"/>
    <w:rsid w:val="00E20DE3"/>
    <w:rsid w:val="00E2116F"/>
    <w:rsid w:val="00E24B0A"/>
    <w:rsid w:val="00E46FE3"/>
    <w:rsid w:val="00E64548"/>
    <w:rsid w:val="00E66362"/>
    <w:rsid w:val="00E67348"/>
    <w:rsid w:val="00E729F1"/>
    <w:rsid w:val="00E77000"/>
    <w:rsid w:val="00E81420"/>
    <w:rsid w:val="00E85A62"/>
    <w:rsid w:val="00EA2739"/>
    <w:rsid w:val="00EA439E"/>
    <w:rsid w:val="00EB17D1"/>
    <w:rsid w:val="00EB1AA8"/>
    <w:rsid w:val="00EC3917"/>
    <w:rsid w:val="00ED2812"/>
    <w:rsid w:val="00EF5F2C"/>
    <w:rsid w:val="00F03B44"/>
    <w:rsid w:val="00F106D2"/>
    <w:rsid w:val="00F12526"/>
    <w:rsid w:val="00F15716"/>
    <w:rsid w:val="00F22099"/>
    <w:rsid w:val="00F40427"/>
    <w:rsid w:val="00F416EF"/>
    <w:rsid w:val="00F42AA9"/>
    <w:rsid w:val="00F515D5"/>
    <w:rsid w:val="00F60CFC"/>
    <w:rsid w:val="00F67590"/>
    <w:rsid w:val="00F74E08"/>
    <w:rsid w:val="00F802B2"/>
    <w:rsid w:val="00F8132B"/>
    <w:rsid w:val="00F94641"/>
    <w:rsid w:val="00F95134"/>
    <w:rsid w:val="00FA0370"/>
    <w:rsid w:val="00FA64CE"/>
    <w:rsid w:val="00FA76FB"/>
    <w:rsid w:val="00FB1AFB"/>
    <w:rsid w:val="00FC13CD"/>
    <w:rsid w:val="00FC40F7"/>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04071024-3693-40ED-B7EE-A56D5F70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 w:type="character" w:styleId="UnresolvedMention">
    <w:name w:val="Unresolved Mention"/>
    <w:basedOn w:val="DefaultParagraphFont"/>
    <w:uiPriority w:val="99"/>
    <w:semiHidden/>
    <w:unhideWhenUsed/>
    <w:rsid w:val="00655172"/>
    <w:rPr>
      <w:color w:val="605E5C"/>
      <w:shd w:val="clear" w:color="auto" w:fill="E1DFDD"/>
    </w:rPr>
  </w:style>
  <w:style w:type="character" w:styleId="FollowedHyperlink">
    <w:name w:val="FollowedHyperlink"/>
    <w:basedOn w:val="DefaultParagraphFont"/>
    <w:uiPriority w:val="99"/>
    <w:semiHidden/>
    <w:unhideWhenUsed/>
    <w:rsid w:val="00655172"/>
    <w:rPr>
      <w:color w:val="954F72" w:themeColor="followedHyperlink"/>
      <w:u w:val="single"/>
    </w:rPr>
  </w:style>
  <w:style w:type="paragraph" w:styleId="FootnoteText">
    <w:name w:val="footnote text"/>
    <w:basedOn w:val="Normal"/>
    <w:link w:val="FootnoteTextChar"/>
    <w:uiPriority w:val="99"/>
    <w:semiHidden/>
    <w:unhideWhenUsed/>
    <w:rsid w:val="004B39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94D"/>
    <w:rPr>
      <w:rFonts w:ascii="Times New Roman" w:hAnsi="Times New Roman" w:cs="Times New Roman"/>
      <w:sz w:val="20"/>
      <w:szCs w:val="20"/>
      <w:lang w:val="en-GB"/>
    </w:rPr>
  </w:style>
  <w:style w:type="character" w:styleId="FootnoteReference">
    <w:name w:val="footnote reference"/>
    <w:basedOn w:val="DefaultParagraphFont"/>
    <w:uiPriority w:val="99"/>
    <w:semiHidden/>
    <w:unhideWhenUsed/>
    <w:rsid w:val="004B39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71970604">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1734934774">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013903">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477842448">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12535985">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357390190">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26104974">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34890368">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518277446">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36510885">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1667631894">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41745360">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64304278">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469633286">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5836869">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628199757">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1615642">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1488790970">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1862875">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2110730090">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33505348">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500345861">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510883">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1055813277">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24065428">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785807428">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28578657">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248029952">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3825296">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19726171">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08279131">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73207878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62408536">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359771249">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91584636">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827289021">
          <w:marLeft w:val="640"/>
          <w:marRight w:val="0"/>
          <w:marTop w:val="0"/>
          <w:marBottom w:val="0"/>
          <w:divBdr>
            <w:top w:val="none" w:sz="0" w:space="0" w:color="auto"/>
            <w:left w:val="none" w:sz="0" w:space="0" w:color="auto"/>
            <w:bottom w:val="none" w:sz="0" w:space="0" w:color="auto"/>
            <w:right w:val="none" w:sz="0" w:space="0" w:color="auto"/>
          </w:divBdr>
          <w:divsChild>
            <w:div w:id="730664120">
              <w:marLeft w:val="0"/>
              <w:marRight w:val="0"/>
              <w:marTop w:val="0"/>
              <w:marBottom w:val="0"/>
              <w:divBdr>
                <w:top w:val="none" w:sz="0" w:space="0" w:color="auto"/>
                <w:left w:val="none" w:sz="0" w:space="0" w:color="auto"/>
                <w:bottom w:val="none" w:sz="0" w:space="0" w:color="auto"/>
                <w:right w:val="none" w:sz="0" w:space="0" w:color="auto"/>
              </w:divBdr>
              <w:divsChild>
                <w:div w:id="1199818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948153805">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sChild>
            </w:div>
            <w:div w:id="1159469020">
              <w:marLeft w:val="0"/>
              <w:marRight w:val="0"/>
              <w:marTop w:val="0"/>
              <w:marBottom w:val="0"/>
              <w:divBdr>
                <w:top w:val="none" w:sz="0" w:space="0" w:color="auto"/>
                <w:left w:val="none" w:sz="0" w:space="0" w:color="auto"/>
                <w:bottom w:val="none" w:sz="0" w:space="0" w:color="auto"/>
                <w:right w:val="none" w:sz="0" w:space="0" w:color="auto"/>
              </w:divBdr>
              <w:divsChild>
                <w:div w:id="5062524">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1968319484">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63447088">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935330651">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7900198">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93979210">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820026445">
          <w:marLeft w:val="640"/>
          <w:marRight w:val="0"/>
          <w:marTop w:val="0"/>
          <w:marBottom w:val="0"/>
          <w:divBdr>
            <w:top w:val="none" w:sz="0" w:space="0" w:color="auto"/>
            <w:left w:val="none" w:sz="0" w:space="0" w:color="auto"/>
            <w:bottom w:val="none" w:sz="0" w:space="0" w:color="auto"/>
            <w:right w:val="none" w:sz="0" w:space="0" w:color="auto"/>
          </w:divBdr>
          <w:divsChild>
            <w:div w:id="262299475">
              <w:marLeft w:val="0"/>
              <w:marRight w:val="0"/>
              <w:marTop w:val="0"/>
              <w:marBottom w:val="0"/>
              <w:divBdr>
                <w:top w:val="none" w:sz="0" w:space="0" w:color="auto"/>
                <w:left w:val="none" w:sz="0" w:space="0" w:color="auto"/>
                <w:bottom w:val="none" w:sz="0" w:space="0" w:color="auto"/>
                <w:right w:val="none" w:sz="0" w:space="0" w:color="auto"/>
              </w:divBdr>
              <w:divsChild>
                <w:div w:id="855942">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1039740086">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4332631">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512568918">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sChild>
            </w:div>
            <w:div w:id="628324243">
              <w:marLeft w:val="0"/>
              <w:marRight w:val="0"/>
              <w:marTop w:val="0"/>
              <w:marBottom w:val="0"/>
              <w:divBdr>
                <w:top w:val="none" w:sz="0" w:space="0" w:color="auto"/>
                <w:left w:val="none" w:sz="0" w:space="0" w:color="auto"/>
                <w:bottom w:val="none" w:sz="0" w:space="0" w:color="auto"/>
                <w:right w:val="none" w:sz="0" w:space="0" w:color="auto"/>
              </w:divBdr>
              <w:divsChild>
                <w:div w:id="22900241">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20931168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6974054">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1852062506">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981583">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747800590">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44529367">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1605186856">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2704256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85579">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647325813">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1667911">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86117618">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sChild>
            <w:div w:id="1767655970">
              <w:marLeft w:val="0"/>
              <w:marRight w:val="0"/>
              <w:marTop w:val="0"/>
              <w:marBottom w:val="0"/>
              <w:divBdr>
                <w:top w:val="none" w:sz="0" w:space="0" w:color="auto"/>
                <w:left w:val="none" w:sz="0" w:space="0" w:color="auto"/>
                <w:bottom w:val="none" w:sz="0" w:space="0" w:color="auto"/>
                <w:right w:val="none" w:sz="0" w:space="0" w:color="auto"/>
              </w:divBdr>
              <w:divsChild>
                <w:div w:id="961036232">
                  <w:marLeft w:val="640"/>
                  <w:marRight w:val="0"/>
                  <w:marTop w:val="0"/>
                  <w:marBottom w:val="0"/>
                  <w:divBdr>
                    <w:top w:val="none" w:sz="0" w:space="0" w:color="auto"/>
                    <w:left w:val="none" w:sz="0" w:space="0" w:color="auto"/>
                    <w:bottom w:val="none" w:sz="0" w:space="0" w:color="auto"/>
                    <w:right w:val="none" w:sz="0" w:space="0" w:color="auto"/>
                  </w:divBdr>
                </w:div>
                <w:div w:id="470026791">
                  <w:marLeft w:val="640"/>
                  <w:marRight w:val="0"/>
                  <w:marTop w:val="0"/>
                  <w:marBottom w:val="0"/>
                  <w:divBdr>
                    <w:top w:val="none" w:sz="0" w:space="0" w:color="auto"/>
                    <w:left w:val="none" w:sz="0" w:space="0" w:color="auto"/>
                    <w:bottom w:val="none" w:sz="0" w:space="0" w:color="auto"/>
                    <w:right w:val="none" w:sz="0" w:space="0" w:color="auto"/>
                  </w:divBdr>
                </w:div>
                <w:div w:id="2035181726">
                  <w:marLeft w:val="640"/>
                  <w:marRight w:val="0"/>
                  <w:marTop w:val="0"/>
                  <w:marBottom w:val="0"/>
                  <w:divBdr>
                    <w:top w:val="none" w:sz="0" w:space="0" w:color="auto"/>
                    <w:left w:val="none" w:sz="0" w:space="0" w:color="auto"/>
                    <w:bottom w:val="none" w:sz="0" w:space="0" w:color="auto"/>
                    <w:right w:val="none" w:sz="0" w:space="0" w:color="auto"/>
                  </w:divBdr>
                </w:div>
                <w:div w:id="2041971139">
                  <w:marLeft w:val="640"/>
                  <w:marRight w:val="0"/>
                  <w:marTop w:val="0"/>
                  <w:marBottom w:val="0"/>
                  <w:divBdr>
                    <w:top w:val="none" w:sz="0" w:space="0" w:color="auto"/>
                    <w:left w:val="none" w:sz="0" w:space="0" w:color="auto"/>
                    <w:bottom w:val="none" w:sz="0" w:space="0" w:color="auto"/>
                    <w:right w:val="none" w:sz="0" w:space="0" w:color="auto"/>
                  </w:divBdr>
                </w:div>
                <w:div w:id="1276718521">
                  <w:marLeft w:val="640"/>
                  <w:marRight w:val="0"/>
                  <w:marTop w:val="0"/>
                  <w:marBottom w:val="0"/>
                  <w:divBdr>
                    <w:top w:val="none" w:sz="0" w:space="0" w:color="auto"/>
                    <w:left w:val="none" w:sz="0" w:space="0" w:color="auto"/>
                    <w:bottom w:val="none" w:sz="0" w:space="0" w:color="auto"/>
                    <w:right w:val="none" w:sz="0" w:space="0" w:color="auto"/>
                  </w:divBdr>
                </w:div>
                <w:div w:id="631636167">
                  <w:marLeft w:val="640"/>
                  <w:marRight w:val="0"/>
                  <w:marTop w:val="0"/>
                  <w:marBottom w:val="0"/>
                  <w:divBdr>
                    <w:top w:val="none" w:sz="0" w:space="0" w:color="auto"/>
                    <w:left w:val="none" w:sz="0" w:space="0" w:color="auto"/>
                    <w:bottom w:val="none" w:sz="0" w:space="0" w:color="auto"/>
                    <w:right w:val="none" w:sz="0" w:space="0" w:color="auto"/>
                  </w:divBdr>
                </w:div>
                <w:div w:id="2006935561">
                  <w:marLeft w:val="640"/>
                  <w:marRight w:val="0"/>
                  <w:marTop w:val="0"/>
                  <w:marBottom w:val="0"/>
                  <w:divBdr>
                    <w:top w:val="none" w:sz="0" w:space="0" w:color="auto"/>
                    <w:left w:val="none" w:sz="0" w:space="0" w:color="auto"/>
                    <w:bottom w:val="none" w:sz="0" w:space="0" w:color="auto"/>
                    <w:right w:val="none" w:sz="0" w:space="0" w:color="auto"/>
                  </w:divBdr>
                </w:div>
                <w:div w:id="603001304">
                  <w:marLeft w:val="640"/>
                  <w:marRight w:val="0"/>
                  <w:marTop w:val="0"/>
                  <w:marBottom w:val="0"/>
                  <w:divBdr>
                    <w:top w:val="none" w:sz="0" w:space="0" w:color="auto"/>
                    <w:left w:val="none" w:sz="0" w:space="0" w:color="auto"/>
                    <w:bottom w:val="none" w:sz="0" w:space="0" w:color="auto"/>
                    <w:right w:val="none" w:sz="0" w:space="0" w:color="auto"/>
                  </w:divBdr>
                </w:div>
                <w:div w:id="998581600">
                  <w:marLeft w:val="640"/>
                  <w:marRight w:val="0"/>
                  <w:marTop w:val="0"/>
                  <w:marBottom w:val="0"/>
                  <w:divBdr>
                    <w:top w:val="none" w:sz="0" w:space="0" w:color="auto"/>
                    <w:left w:val="none" w:sz="0" w:space="0" w:color="auto"/>
                    <w:bottom w:val="none" w:sz="0" w:space="0" w:color="auto"/>
                    <w:right w:val="none" w:sz="0" w:space="0" w:color="auto"/>
                  </w:divBdr>
                </w:div>
                <w:div w:id="2005812701">
                  <w:marLeft w:val="640"/>
                  <w:marRight w:val="0"/>
                  <w:marTop w:val="0"/>
                  <w:marBottom w:val="0"/>
                  <w:divBdr>
                    <w:top w:val="none" w:sz="0" w:space="0" w:color="auto"/>
                    <w:left w:val="none" w:sz="0" w:space="0" w:color="auto"/>
                    <w:bottom w:val="none" w:sz="0" w:space="0" w:color="auto"/>
                    <w:right w:val="none" w:sz="0" w:space="0" w:color="auto"/>
                  </w:divBdr>
                </w:div>
                <w:div w:id="1767115502">
                  <w:marLeft w:val="640"/>
                  <w:marRight w:val="0"/>
                  <w:marTop w:val="0"/>
                  <w:marBottom w:val="0"/>
                  <w:divBdr>
                    <w:top w:val="none" w:sz="0" w:space="0" w:color="auto"/>
                    <w:left w:val="none" w:sz="0" w:space="0" w:color="auto"/>
                    <w:bottom w:val="none" w:sz="0" w:space="0" w:color="auto"/>
                    <w:right w:val="none" w:sz="0" w:space="0" w:color="auto"/>
                  </w:divBdr>
                </w:div>
                <w:div w:id="815489402">
                  <w:marLeft w:val="640"/>
                  <w:marRight w:val="0"/>
                  <w:marTop w:val="0"/>
                  <w:marBottom w:val="0"/>
                  <w:divBdr>
                    <w:top w:val="none" w:sz="0" w:space="0" w:color="auto"/>
                    <w:left w:val="none" w:sz="0" w:space="0" w:color="auto"/>
                    <w:bottom w:val="none" w:sz="0" w:space="0" w:color="auto"/>
                    <w:right w:val="none" w:sz="0" w:space="0" w:color="auto"/>
                  </w:divBdr>
                </w:div>
                <w:div w:id="520825668">
                  <w:marLeft w:val="640"/>
                  <w:marRight w:val="0"/>
                  <w:marTop w:val="0"/>
                  <w:marBottom w:val="0"/>
                  <w:divBdr>
                    <w:top w:val="none" w:sz="0" w:space="0" w:color="auto"/>
                    <w:left w:val="none" w:sz="0" w:space="0" w:color="auto"/>
                    <w:bottom w:val="none" w:sz="0" w:space="0" w:color="auto"/>
                    <w:right w:val="none" w:sz="0" w:space="0" w:color="auto"/>
                  </w:divBdr>
                </w:div>
                <w:div w:id="921453564">
                  <w:marLeft w:val="640"/>
                  <w:marRight w:val="0"/>
                  <w:marTop w:val="0"/>
                  <w:marBottom w:val="0"/>
                  <w:divBdr>
                    <w:top w:val="none" w:sz="0" w:space="0" w:color="auto"/>
                    <w:left w:val="none" w:sz="0" w:space="0" w:color="auto"/>
                    <w:bottom w:val="none" w:sz="0" w:space="0" w:color="auto"/>
                    <w:right w:val="none" w:sz="0" w:space="0" w:color="auto"/>
                  </w:divBdr>
                </w:div>
                <w:div w:id="1999993051">
                  <w:marLeft w:val="640"/>
                  <w:marRight w:val="0"/>
                  <w:marTop w:val="0"/>
                  <w:marBottom w:val="0"/>
                  <w:divBdr>
                    <w:top w:val="none" w:sz="0" w:space="0" w:color="auto"/>
                    <w:left w:val="none" w:sz="0" w:space="0" w:color="auto"/>
                    <w:bottom w:val="none" w:sz="0" w:space="0" w:color="auto"/>
                    <w:right w:val="none" w:sz="0" w:space="0" w:color="auto"/>
                  </w:divBdr>
                </w:div>
                <w:div w:id="23752263">
                  <w:marLeft w:val="640"/>
                  <w:marRight w:val="0"/>
                  <w:marTop w:val="0"/>
                  <w:marBottom w:val="0"/>
                  <w:divBdr>
                    <w:top w:val="none" w:sz="0" w:space="0" w:color="auto"/>
                    <w:left w:val="none" w:sz="0" w:space="0" w:color="auto"/>
                    <w:bottom w:val="none" w:sz="0" w:space="0" w:color="auto"/>
                    <w:right w:val="none" w:sz="0" w:space="0" w:color="auto"/>
                  </w:divBdr>
                </w:div>
                <w:div w:id="1897424423">
                  <w:marLeft w:val="640"/>
                  <w:marRight w:val="0"/>
                  <w:marTop w:val="0"/>
                  <w:marBottom w:val="0"/>
                  <w:divBdr>
                    <w:top w:val="none" w:sz="0" w:space="0" w:color="auto"/>
                    <w:left w:val="none" w:sz="0" w:space="0" w:color="auto"/>
                    <w:bottom w:val="none" w:sz="0" w:space="0" w:color="auto"/>
                    <w:right w:val="none" w:sz="0" w:space="0" w:color="auto"/>
                  </w:divBdr>
                </w:div>
                <w:div w:id="560947439">
                  <w:marLeft w:val="640"/>
                  <w:marRight w:val="0"/>
                  <w:marTop w:val="0"/>
                  <w:marBottom w:val="0"/>
                  <w:divBdr>
                    <w:top w:val="none" w:sz="0" w:space="0" w:color="auto"/>
                    <w:left w:val="none" w:sz="0" w:space="0" w:color="auto"/>
                    <w:bottom w:val="none" w:sz="0" w:space="0" w:color="auto"/>
                    <w:right w:val="none" w:sz="0" w:space="0" w:color="auto"/>
                  </w:divBdr>
                </w:div>
                <w:div w:id="1840072097">
                  <w:marLeft w:val="640"/>
                  <w:marRight w:val="0"/>
                  <w:marTop w:val="0"/>
                  <w:marBottom w:val="0"/>
                  <w:divBdr>
                    <w:top w:val="none" w:sz="0" w:space="0" w:color="auto"/>
                    <w:left w:val="none" w:sz="0" w:space="0" w:color="auto"/>
                    <w:bottom w:val="none" w:sz="0" w:space="0" w:color="auto"/>
                    <w:right w:val="none" w:sz="0" w:space="0" w:color="auto"/>
                  </w:divBdr>
                </w:div>
                <w:div w:id="1737435949">
                  <w:marLeft w:val="640"/>
                  <w:marRight w:val="0"/>
                  <w:marTop w:val="0"/>
                  <w:marBottom w:val="0"/>
                  <w:divBdr>
                    <w:top w:val="none" w:sz="0" w:space="0" w:color="auto"/>
                    <w:left w:val="none" w:sz="0" w:space="0" w:color="auto"/>
                    <w:bottom w:val="none" w:sz="0" w:space="0" w:color="auto"/>
                    <w:right w:val="none" w:sz="0" w:space="0" w:color="auto"/>
                  </w:divBdr>
                </w:div>
                <w:div w:id="1061443710">
                  <w:marLeft w:val="640"/>
                  <w:marRight w:val="0"/>
                  <w:marTop w:val="0"/>
                  <w:marBottom w:val="0"/>
                  <w:divBdr>
                    <w:top w:val="none" w:sz="0" w:space="0" w:color="auto"/>
                    <w:left w:val="none" w:sz="0" w:space="0" w:color="auto"/>
                    <w:bottom w:val="none" w:sz="0" w:space="0" w:color="auto"/>
                    <w:right w:val="none" w:sz="0" w:space="0" w:color="auto"/>
                  </w:divBdr>
                </w:div>
                <w:div w:id="210849923">
                  <w:marLeft w:val="640"/>
                  <w:marRight w:val="0"/>
                  <w:marTop w:val="0"/>
                  <w:marBottom w:val="0"/>
                  <w:divBdr>
                    <w:top w:val="none" w:sz="0" w:space="0" w:color="auto"/>
                    <w:left w:val="none" w:sz="0" w:space="0" w:color="auto"/>
                    <w:bottom w:val="none" w:sz="0" w:space="0" w:color="auto"/>
                    <w:right w:val="none" w:sz="0" w:space="0" w:color="auto"/>
                  </w:divBdr>
                </w:div>
                <w:div w:id="486895204">
                  <w:marLeft w:val="640"/>
                  <w:marRight w:val="0"/>
                  <w:marTop w:val="0"/>
                  <w:marBottom w:val="0"/>
                  <w:divBdr>
                    <w:top w:val="none" w:sz="0" w:space="0" w:color="auto"/>
                    <w:left w:val="none" w:sz="0" w:space="0" w:color="auto"/>
                    <w:bottom w:val="none" w:sz="0" w:space="0" w:color="auto"/>
                    <w:right w:val="none" w:sz="0" w:space="0" w:color="auto"/>
                  </w:divBdr>
                </w:div>
                <w:div w:id="788546183">
                  <w:marLeft w:val="640"/>
                  <w:marRight w:val="0"/>
                  <w:marTop w:val="0"/>
                  <w:marBottom w:val="0"/>
                  <w:divBdr>
                    <w:top w:val="none" w:sz="0" w:space="0" w:color="auto"/>
                    <w:left w:val="none" w:sz="0" w:space="0" w:color="auto"/>
                    <w:bottom w:val="none" w:sz="0" w:space="0" w:color="auto"/>
                    <w:right w:val="none" w:sz="0" w:space="0" w:color="auto"/>
                  </w:divBdr>
                </w:div>
                <w:div w:id="1082802597">
                  <w:marLeft w:val="640"/>
                  <w:marRight w:val="0"/>
                  <w:marTop w:val="0"/>
                  <w:marBottom w:val="0"/>
                  <w:divBdr>
                    <w:top w:val="none" w:sz="0" w:space="0" w:color="auto"/>
                    <w:left w:val="none" w:sz="0" w:space="0" w:color="auto"/>
                    <w:bottom w:val="none" w:sz="0" w:space="0" w:color="auto"/>
                    <w:right w:val="none" w:sz="0" w:space="0" w:color="auto"/>
                  </w:divBdr>
                </w:div>
                <w:div w:id="342972333">
                  <w:marLeft w:val="640"/>
                  <w:marRight w:val="0"/>
                  <w:marTop w:val="0"/>
                  <w:marBottom w:val="0"/>
                  <w:divBdr>
                    <w:top w:val="none" w:sz="0" w:space="0" w:color="auto"/>
                    <w:left w:val="none" w:sz="0" w:space="0" w:color="auto"/>
                    <w:bottom w:val="none" w:sz="0" w:space="0" w:color="auto"/>
                    <w:right w:val="none" w:sz="0" w:space="0" w:color="auto"/>
                  </w:divBdr>
                </w:div>
                <w:div w:id="1494293048">
                  <w:marLeft w:val="640"/>
                  <w:marRight w:val="0"/>
                  <w:marTop w:val="0"/>
                  <w:marBottom w:val="0"/>
                  <w:divBdr>
                    <w:top w:val="none" w:sz="0" w:space="0" w:color="auto"/>
                    <w:left w:val="none" w:sz="0" w:space="0" w:color="auto"/>
                    <w:bottom w:val="none" w:sz="0" w:space="0" w:color="auto"/>
                    <w:right w:val="none" w:sz="0" w:space="0" w:color="auto"/>
                  </w:divBdr>
                </w:div>
                <w:div w:id="374237751">
                  <w:marLeft w:val="640"/>
                  <w:marRight w:val="0"/>
                  <w:marTop w:val="0"/>
                  <w:marBottom w:val="0"/>
                  <w:divBdr>
                    <w:top w:val="none" w:sz="0" w:space="0" w:color="auto"/>
                    <w:left w:val="none" w:sz="0" w:space="0" w:color="auto"/>
                    <w:bottom w:val="none" w:sz="0" w:space="0" w:color="auto"/>
                    <w:right w:val="none" w:sz="0" w:space="0" w:color="auto"/>
                  </w:divBdr>
                </w:div>
                <w:div w:id="138690523">
                  <w:marLeft w:val="640"/>
                  <w:marRight w:val="0"/>
                  <w:marTop w:val="0"/>
                  <w:marBottom w:val="0"/>
                  <w:divBdr>
                    <w:top w:val="none" w:sz="0" w:space="0" w:color="auto"/>
                    <w:left w:val="none" w:sz="0" w:space="0" w:color="auto"/>
                    <w:bottom w:val="none" w:sz="0" w:space="0" w:color="auto"/>
                    <w:right w:val="none" w:sz="0" w:space="0" w:color="auto"/>
                  </w:divBdr>
                </w:div>
                <w:div w:id="130442382">
                  <w:marLeft w:val="640"/>
                  <w:marRight w:val="0"/>
                  <w:marTop w:val="0"/>
                  <w:marBottom w:val="0"/>
                  <w:divBdr>
                    <w:top w:val="none" w:sz="0" w:space="0" w:color="auto"/>
                    <w:left w:val="none" w:sz="0" w:space="0" w:color="auto"/>
                    <w:bottom w:val="none" w:sz="0" w:space="0" w:color="auto"/>
                    <w:right w:val="none" w:sz="0" w:space="0" w:color="auto"/>
                  </w:divBdr>
                </w:div>
                <w:div w:id="1791511727">
                  <w:marLeft w:val="640"/>
                  <w:marRight w:val="0"/>
                  <w:marTop w:val="0"/>
                  <w:marBottom w:val="0"/>
                  <w:divBdr>
                    <w:top w:val="none" w:sz="0" w:space="0" w:color="auto"/>
                    <w:left w:val="none" w:sz="0" w:space="0" w:color="auto"/>
                    <w:bottom w:val="none" w:sz="0" w:space="0" w:color="auto"/>
                    <w:right w:val="none" w:sz="0" w:space="0" w:color="auto"/>
                  </w:divBdr>
                </w:div>
                <w:div w:id="2016375273">
                  <w:marLeft w:val="640"/>
                  <w:marRight w:val="0"/>
                  <w:marTop w:val="0"/>
                  <w:marBottom w:val="0"/>
                  <w:divBdr>
                    <w:top w:val="none" w:sz="0" w:space="0" w:color="auto"/>
                    <w:left w:val="none" w:sz="0" w:space="0" w:color="auto"/>
                    <w:bottom w:val="none" w:sz="0" w:space="0" w:color="auto"/>
                    <w:right w:val="none" w:sz="0" w:space="0" w:color="auto"/>
                  </w:divBdr>
                </w:div>
                <w:div w:id="2010675094">
                  <w:marLeft w:val="640"/>
                  <w:marRight w:val="0"/>
                  <w:marTop w:val="0"/>
                  <w:marBottom w:val="0"/>
                  <w:divBdr>
                    <w:top w:val="none" w:sz="0" w:space="0" w:color="auto"/>
                    <w:left w:val="none" w:sz="0" w:space="0" w:color="auto"/>
                    <w:bottom w:val="none" w:sz="0" w:space="0" w:color="auto"/>
                    <w:right w:val="none" w:sz="0" w:space="0" w:color="auto"/>
                  </w:divBdr>
                </w:div>
                <w:div w:id="615329521">
                  <w:marLeft w:val="640"/>
                  <w:marRight w:val="0"/>
                  <w:marTop w:val="0"/>
                  <w:marBottom w:val="0"/>
                  <w:divBdr>
                    <w:top w:val="none" w:sz="0" w:space="0" w:color="auto"/>
                    <w:left w:val="none" w:sz="0" w:space="0" w:color="auto"/>
                    <w:bottom w:val="none" w:sz="0" w:space="0" w:color="auto"/>
                    <w:right w:val="none" w:sz="0" w:space="0" w:color="auto"/>
                  </w:divBdr>
                </w:div>
                <w:div w:id="2126194031">
                  <w:marLeft w:val="640"/>
                  <w:marRight w:val="0"/>
                  <w:marTop w:val="0"/>
                  <w:marBottom w:val="0"/>
                  <w:divBdr>
                    <w:top w:val="none" w:sz="0" w:space="0" w:color="auto"/>
                    <w:left w:val="none" w:sz="0" w:space="0" w:color="auto"/>
                    <w:bottom w:val="none" w:sz="0" w:space="0" w:color="auto"/>
                    <w:right w:val="none" w:sz="0" w:space="0" w:color="auto"/>
                  </w:divBdr>
                </w:div>
                <w:div w:id="459304727">
                  <w:marLeft w:val="640"/>
                  <w:marRight w:val="0"/>
                  <w:marTop w:val="0"/>
                  <w:marBottom w:val="0"/>
                  <w:divBdr>
                    <w:top w:val="none" w:sz="0" w:space="0" w:color="auto"/>
                    <w:left w:val="none" w:sz="0" w:space="0" w:color="auto"/>
                    <w:bottom w:val="none" w:sz="0" w:space="0" w:color="auto"/>
                    <w:right w:val="none" w:sz="0" w:space="0" w:color="auto"/>
                  </w:divBdr>
                </w:div>
                <w:div w:id="313919716">
                  <w:marLeft w:val="640"/>
                  <w:marRight w:val="0"/>
                  <w:marTop w:val="0"/>
                  <w:marBottom w:val="0"/>
                  <w:divBdr>
                    <w:top w:val="none" w:sz="0" w:space="0" w:color="auto"/>
                    <w:left w:val="none" w:sz="0" w:space="0" w:color="auto"/>
                    <w:bottom w:val="none" w:sz="0" w:space="0" w:color="auto"/>
                    <w:right w:val="none" w:sz="0" w:space="0" w:color="auto"/>
                  </w:divBdr>
                </w:div>
                <w:div w:id="1577741117">
                  <w:marLeft w:val="640"/>
                  <w:marRight w:val="0"/>
                  <w:marTop w:val="0"/>
                  <w:marBottom w:val="0"/>
                  <w:divBdr>
                    <w:top w:val="none" w:sz="0" w:space="0" w:color="auto"/>
                    <w:left w:val="none" w:sz="0" w:space="0" w:color="auto"/>
                    <w:bottom w:val="none" w:sz="0" w:space="0" w:color="auto"/>
                    <w:right w:val="none" w:sz="0" w:space="0" w:color="auto"/>
                  </w:divBdr>
                </w:div>
                <w:div w:id="841505576">
                  <w:marLeft w:val="640"/>
                  <w:marRight w:val="0"/>
                  <w:marTop w:val="0"/>
                  <w:marBottom w:val="0"/>
                  <w:divBdr>
                    <w:top w:val="none" w:sz="0" w:space="0" w:color="auto"/>
                    <w:left w:val="none" w:sz="0" w:space="0" w:color="auto"/>
                    <w:bottom w:val="none" w:sz="0" w:space="0" w:color="auto"/>
                    <w:right w:val="none" w:sz="0" w:space="0" w:color="auto"/>
                  </w:divBdr>
                </w:div>
                <w:div w:id="1547377192">
                  <w:marLeft w:val="640"/>
                  <w:marRight w:val="0"/>
                  <w:marTop w:val="0"/>
                  <w:marBottom w:val="0"/>
                  <w:divBdr>
                    <w:top w:val="none" w:sz="0" w:space="0" w:color="auto"/>
                    <w:left w:val="none" w:sz="0" w:space="0" w:color="auto"/>
                    <w:bottom w:val="none" w:sz="0" w:space="0" w:color="auto"/>
                    <w:right w:val="none" w:sz="0" w:space="0" w:color="auto"/>
                  </w:divBdr>
                </w:div>
                <w:div w:id="620191767">
                  <w:marLeft w:val="640"/>
                  <w:marRight w:val="0"/>
                  <w:marTop w:val="0"/>
                  <w:marBottom w:val="0"/>
                  <w:divBdr>
                    <w:top w:val="none" w:sz="0" w:space="0" w:color="auto"/>
                    <w:left w:val="none" w:sz="0" w:space="0" w:color="auto"/>
                    <w:bottom w:val="none" w:sz="0" w:space="0" w:color="auto"/>
                    <w:right w:val="none" w:sz="0" w:space="0" w:color="auto"/>
                  </w:divBdr>
                </w:div>
                <w:div w:id="237326035">
                  <w:marLeft w:val="640"/>
                  <w:marRight w:val="0"/>
                  <w:marTop w:val="0"/>
                  <w:marBottom w:val="0"/>
                  <w:divBdr>
                    <w:top w:val="none" w:sz="0" w:space="0" w:color="auto"/>
                    <w:left w:val="none" w:sz="0" w:space="0" w:color="auto"/>
                    <w:bottom w:val="none" w:sz="0" w:space="0" w:color="auto"/>
                    <w:right w:val="none" w:sz="0" w:space="0" w:color="auto"/>
                  </w:divBdr>
                </w:div>
                <w:div w:id="1827354927">
                  <w:marLeft w:val="640"/>
                  <w:marRight w:val="0"/>
                  <w:marTop w:val="0"/>
                  <w:marBottom w:val="0"/>
                  <w:divBdr>
                    <w:top w:val="none" w:sz="0" w:space="0" w:color="auto"/>
                    <w:left w:val="none" w:sz="0" w:space="0" w:color="auto"/>
                    <w:bottom w:val="none" w:sz="0" w:space="0" w:color="auto"/>
                    <w:right w:val="none" w:sz="0" w:space="0" w:color="auto"/>
                  </w:divBdr>
                </w:div>
                <w:div w:id="1802918119">
                  <w:marLeft w:val="640"/>
                  <w:marRight w:val="0"/>
                  <w:marTop w:val="0"/>
                  <w:marBottom w:val="0"/>
                  <w:divBdr>
                    <w:top w:val="none" w:sz="0" w:space="0" w:color="auto"/>
                    <w:left w:val="none" w:sz="0" w:space="0" w:color="auto"/>
                    <w:bottom w:val="none" w:sz="0" w:space="0" w:color="auto"/>
                    <w:right w:val="none" w:sz="0" w:space="0" w:color="auto"/>
                  </w:divBdr>
                </w:div>
                <w:div w:id="503202061">
                  <w:marLeft w:val="640"/>
                  <w:marRight w:val="0"/>
                  <w:marTop w:val="0"/>
                  <w:marBottom w:val="0"/>
                  <w:divBdr>
                    <w:top w:val="none" w:sz="0" w:space="0" w:color="auto"/>
                    <w:left w:val="none" w:sz="0" w:space="0" w:color="auto"/>
                    <w:bottom w:val="none" w:sz="0" w:space="0" w:color="auto"/>
                    <w:right w:val="none" w:sz="0" w:space="0" w:color="auto"/>
                  </w:divBdr>
                </w:div>
                <w:div w:id="585768077">
                  <w:marLeft w:val="640"/>
                  <w:marRight w:val="0"/>
                  <w:marTop w:val="0"/>
                  <w:marBottom w:val="0"/>
                  <w:divBdr>
                    <w:top w:val="none" w:sz="0" w:space="0" w:color="auto"/>
                    <w:left w:val="none" w:sz="0" w:space="0" w:color="auto"/>
                    <w:bottom w:val="none" w:sz="0" w:space="0" w:color="auto"/>
                    <w:right w:val="none" w:sz="0" w:space="0" w:color="auto"/>
                  </w:divBdr>
                </w:div>
                <w:div w:id="1555896119">
                  <w:marLeft w:val="640"/>
                  <w:marRight w:val="0"/>
                  <w:marTop w:val="0"/>
                  <w:marBottom w:val="0"/>
                  <w:divBdr>
                    <w:top w:val="none" w:sz="0" w:space="0" w:color="auto"/>
                    <w:left w:val="none" w:sz="0" w:space="0" w:color="auto"/>
                    <w:bottom w:val="none" w:sz="0" w:space="0" w:color="auto"/>
                    <w:right w:val="none" w:sz="0" w:space="0" w:color="auto"/>
                  </w:divBdr>
                </w:div>
                <w:div w:id="1441342983">
                  <w:marLeft w:val="640"/>
                  <w:marRight w:val="0"/>
                  <w:marTop w:val="0"/>
                  <w:marBottom w:val="0"/>
                  <w:divBdr>
                    <w:top w:val="none" w:sz="0" w:space="0" w:color="auto"/>
                    <w:left w:val="none" w:sz="0" w:space="0" w:color="auto"/>
                    <w:bottom w:val="none" w:sz="0" w:space="0" w:color="auto"/>
                    <w:right w:val="none" w:sz="0" w:space="0" w:color="auto"/>
                  </w:divBdr>
                </w:div>
                <w:div w:id="327710012">
                  <w:marLeft w:val="640"/>
                  <w:marRight w:val="0"/>
                  <w:marTop w:val="0"/>
                  <w:marBottom w:val="0"/>
                  <w:divBdr>
                    <w:top w:val="none" w:sz="0" w:space="0" w:color="auto"/>
                    <w:left w:val="none" w:sz="0" w:space="0" w:color="auto"/>
                    <w:bottom w:val="none" w:sz="0" w:space="0" w:color="auto"/>
                    <w:right w:val="none" w:sz="0" w:space="0" w:color="auto"/>
                  </w:divBdr>
                </w:div>
                <w:div w:id="1745643689">
                  <w:marLeft w:val="640"/>
                  <w:marRight w:val="0"/>
                  <w:marTop w:val="0"/>
                  <w:marBottom w:val="0"/>
                  <w:divBdr>
                    <w:top w:val="none" w:sz="0" w:space="0" w:color="auto"/>
                    <w:left w:val="none" w:sz="0" w:space="0" w:color="auto"/>
                    <w:bottom w:val="none" w:sz="0" w:space="0" w:color="auto"/>
                    <w:right w:val="none" w:sz="0" w:space="0" w:color="auto"/>
                  </w:divBdr>
                </w:div>
                <w:div w:id="1550609711">
                  <w:marLeft w:val="640"/>
                  <w:marRight w:val="0"/>
                  <w:marTop w:val="0"/>
                  <w:marBottom w:val="0"/>
                  <w:divBdr>
                    <w:top w:val="none" w:sz="0" w:space="0" w:color="auto"/>
                    <w:left w:val="none" w:sz="0" w:space="0" w:color="auto"/>
                    <w:bottom w:val="none" w:sz="0" w:space="0" w:color="auto"/>
                    <w:right w:val="none" w:sz="0" w:space="0" w:color="auto"/>
                  </w:divBdr>
                </w:div>
                <w:div w:id="810515019">
                  <w:marLeft w:val="640"/>
                  <w:marRight w:val="0"/>
                  <w:marTop w:val="0"/>
                  <w:marBottom w:val="0"/>
                  <w:divBdr>
                    <w:top w:val="none" w:sz="0" w:space="0" w:color="auto"/>
                    <w:left w:val="none" w:sz="0" w:space="0" w:color="auto"/>
                    <w:bottom w:val="none" w:sz="0" w:space="0" w:color="auto"/>
                    <w:right w:val="none" w:sz="0" w:space="0" w:color="auto"/>
                  </w:divBdr>
                </w:div>
                <w:div w:id="1115447398">
                  <w:marLeft w:val="640"/>
                  <w:marRight w:val="0"/>
                  <w:marTop w:val="0"/>
                  <w:marBottom w:val="0"/>
                  <w:divBdr>
                    <w:top w:val="none" w:sz="0" w:space="0" w:color="auto"/>
                    <w:left w:val="none" w:sz="0" w:space="0" w:color="auto"/>
                    <w:bottom w:val="none" w:sz="0" w:space="0" w:color="auto"/>
                    <w:right w:val="none" w:sz="0" w:space="0" w:color="auto"/>
                  </w:divBdr>
                </w:div>
                <w:div w:id="591016164">
                  <w:marLeft w:val="640"/>
                  <w:marRight w:val="0"/>
                  <w:marTop w:val="0"/>
                  <w:marBottom w:val="0"/>
                  <w:divBdr>
                    <w:top w:val="none" w:sz="0" w:space="0" w:color="auto"/>
                    <w:left w:val="none" w:sz="0" w:space="0" w:color="auto"/>
                    <w:bottom w:val="none" w:sz="0" w:space="0" w:color="auto"/>
                    <w:right w:val="none" w:sz="0" w:space="0" w:color="auto"/>
                  </w:divBdr>
                </w:div>
                <w:div w:id="1840349019">
                  <w:marLeft w:val="640"/>
                  <w:marRight w:val="0"/>
                  <w:marTop w:val="0"/>
                  <w:marBottom w:val="0"/>
                  <w:divBdr>
                    <w:top w:val="none" w:sz="0" w:space="0" w:color="auto"/>
                    <w:left w:val="none" w:sz="0" w:space="0" w:color="auto"/>
                    <w:bottom w:val="none" w:sz="0" w:space="0" w:color="auto"/>
                    <w:right w:val="none" w:sz="0" w:space="0" w:color="auto"/>
                  </w:divBdr>
                </w:div>
                <w:div w:id="844396473">
                  <w:marLeft w:val="640"/>
                  <w:marRight w:val="0"/>
                  <w:marTop w:val="0"/>
                  <w:marBottom w:val="0"/>
                  <w:divBdr>
                    <w:top w:val="none" w:sz="0" w:space="0" w:color="auto"/>
                    <w:left w:val="none" w:sz="0" w:space="0" w:color="auto"/>
                    <w:bottom w:val="none" w:sz="0" w:space="0" w:color="auto"/>
                    <w:right w:val="none" w:sz="0" w:space="0" w:color="auto"/>
                  </w:divBdr>
                </w:div>
                <w:div w:id="1430278478">
                  <w:marLeft w:val="640"/>
                  <w:marRight w:val="0"/>
                  <w:marTop w:val="0"/>
                  <w:marBottom w:val="0"/>
                  <w:divBdr>
                    <w:top w:val="none" w:sz="0" w:space="0" w:color="auto"/>
                    <w:left w:val="none" w:sz="0" w:space="0" w:color="auto"/>
                    <w:bottom w:val="none" w:sz="0" w:space="0" w:color="auto"/>
                    <w:right w:val="none" w:sz="0" w:space="0" w:color="auto"/>
                  </w:divBdr>
                </w:div>
                <w:div w:id="743454153">
                  <w:marLeft w:val="640"/>
                  <w:marRight w:val="0"/>
                  <w:marTop w:val="0"/>
                  <w:marBottom w:val="0"/>
                  <w:divBdr>
                    <w:top w:val="none" w:sz="0" w:space="0" w:color="auto"/>
                    <w:left w:val="none" w:sz="0" w:space="0" w:color="auto"/>
                    <w:bottom w:val="none" w:sz="0" w:space="0" w:color="auto"/>
                    <w:right w:val="none" w:sz="0" w:space="0" w:color="auto"/>
                  </w:divBdr>
                </w:div>
                <w:div w:id="146212629">
                  <w:marLeft w:val="640"/>
                  <w:marRight w:val="0"/>
                  <w:marTop w:val="0"/>
                  <w:marBottom w:val="0"/>
                  <w:divBdr>
                    <w:top w:val="none" w:sz="0" w:space="0" w:color="auto"/>
                    <w:left w:val="none" w:sz="0" w:space="0" w:color="auto"/>
                    <w:bottom w:val="none" w:sz="0" w:space="0" w:color="auto"/>
                    <w:right w:val="none" w:sz="0" w:space="0" w:color="auto"/>
                  </w:divBdr>
                </w:div>
                <w:div w:id="900100783">
                  <w:marLeft w:val="640"/>
                  <w:marRight w:val="0"/>
                  <w:marTop w:val="0"/>
                  <w:marBottom w:val="0"/>
                  <w:divBdr>
                    <w:top w:val="none" w:sz="0" w:space="0" w:color="auto"/>
                    <w:left w:val="none" w:sz="0" w:space="0" w:color="auto"/>
                    <w:bottom w:val="none" w:sz="0" w:space="0" w:color="auto"/>
                    <w:right w:val="none" w:sz="0" w:space="0" w:color="auto"/>
                  </w:divBdr>
                </w:div>
                <w:div w:id="1726026555">
                  <w:marLeft w:val="640"/>
                  <w:marRight w:val="0"/>
                  <w:marTop w:val="0"/>
                  <w:marBottom w:val="0"/>
                  <w:divBdr>
                    <w:top w:val="none" w:sz="0" w:space="0" w:color="auto"/>
                    <w:left w:val="none" w:sz="0" w:space="0" w:color="auto"/>
                    <w:bottom w:val="none" w:sz="0" w:space="0" w:color="auto"/>
                    <w:right w:val="none" w:sz="0" w:space="0" w:color="auto"/>
                  </w:divBdr>
                </w:div>
                <w:div w:id="222256368">
                  <w:marLeft w:val="640"/>
                  <w:marRight w:val="0"/>
                  <w:marTop w:val="0"/>
                  <w:marBottom w:val="0"/>
                  <w:divBdr>
                    <w:top w:val="none" w:sz="0" w:space="0" w:color="auto"/>
                    <w:left w:val="none" w:sz="0" w:space="0" w:color="auto"/>
                    <w:bottom w:val="none" w:sz="0" w:space="0" w:color="auto"/>
                    <w:right w:val="none" w:sz="0" w:space="0" w:color="auto"/>
                  </w:divBdr>
                </w:div>
                <w:div w:id="339354945">
                  <w:marLeft w:val="640"/>
                  <w:marRight w:val="0"/>
                  <w:marTop w:val="0"/>
                  <w:marBottom w:val="0"/>
                  <w:divBdr>
                    <w:top w:val="none" w:sz="0" w:space="0" w:color="auto"/>
                    <w:left w:val="none" w:sz="0" w:space="0" w:color="auto"/>
                    <w:bottom w:val="none" w:sz="0" w:space="0" w:color="auto"/>
                    <w:right w:val="none" w:sz="0" w:space="0" w:color="auto"/>
                  </w:divBdr>
                </w:div>
                <w:div w:id="1182668726">
                  <w:marLeft w:val="640"/>
                  <w:marRight w:val="0"/>
                  <w:marTop w:val="0"/>
                  <w:marBottom w:val="0"/>
                  <w:divBdr>
                    <w:top w:val="none" w:sz="0" w:space="0" w:color="auto"/>
                    <w:left w:val="none" w:sz="0" w:space="0" w:color="auto"/>
                    <w:bottom w:val="none" w:sz="0" w:space="0" w:color="auto"/>
                    <w:right w:val="none" w:sz="0" w:space="0" w:color="auto"/>
                  </w:divBdr>
                </w:div>
                <w:div w:id="915817757">
                  <w:marLeft w:val="640"/>
                  <w:marRight w:val="0"/>
                  <w:marTop w:val="0"/>
                  <w:marBottom w:val="0"/>
                  <w:divBdr>
                    <w:top w:val="none" w:sz="0" w:space="0" w:color="auto"/>
                    <w:left w:val="none" w:sz="0" w:space="0" w:color="auto"/>
                    <w:bottom w:val="none" w:sz="0" w:space="0" w:color="auto"/>
                    <w:right w:val="none" w:sz="0" w:space="0" w:color="auto"/>
                  </w:divBdr>
                </w:div>
                <w:div w:id="190343092">
                  <w:marLeft w:val="640"/>
                  <w:marRight w:val="0"/>
                  <w:marTop w:val="0"/>
                  <w:marBottom w:val="0"/>
                  <w:divBdr>
                    <w:top w:val="none" w:sz="0" w:space="0" w:color="auto"/>
                    <w:left w:val="none" w:sz="0" w:space="0" w:color="auto"/>
                    <w:bottom w:val="none" w:sz="0" w:space="0" w:color="auto"/>
                    <w:right w:val="none" w:sz="0" w:space="0" w:color="auto"/>
                  </w:divBdr>
                </w:div>
                <w:div w:id="458302564">
                  <w:marLeft w:val="640"/>
                  <w:marRight w:val="0"/>
                  <w:marTop w:val="0"/>
                  <w:marBottom w:val="0"/>
                  <w:divBdr>
                    <w:top w:val="none" w:sz="0" w:space="0" w:color="auto"/>
                    <w:left w:val="none" w:sz="0" w:space="0" w:color="auto"/>
                    <w:bottom w:val="none" w:sz="0" w:space="0" w:color="auto"/>
                    <w:right w:val="none" w:sz="0" w:space="0" w:color="auto"/>
                  </w:divBdr>
                </w:div>
                <w:div w:id="1935355991">
                  <w:marLeft w:val="640"/>
                  <w:marRight w:val="0"/>
                  <w:marTop w:val="0"/>
                  <w:marBottom w:val="0"/>
                  <w:divBdr>
                    <w:top w:val="none" w:sz="0" w:space="0" w:color="auto"/>
                    <w:left w:val="none" w:sz="0" w:space="0" w:color="auto"/>
                    <w:bottom w:val="none" w:sz="0" w:space="0" w:color="auto"/>
                    <w:right w:val="none" w:sz="0" w:space="0" w:color="auto"/>
                  </w:divBdr>
                </w:div>
                <w:div w:id="1562866266">
                  <w:marLeft w:val="640"/>
                  <w:marRight w:val="0"/>
                  <w:marTop w:val="0"/>
                  <w:marBottom w:val="0"/>
                  <w:divBdr>
                    <w:top w:val="none" w:sz="0" w:space="0" w:color="auto"/>
                    <w:left w:val="none" w:sz="0" w:space="0" w:color="auto"/>
                    <w:bottom w:val="none" w:sz="0" w:space="0" w:color="auto"/>
                    <w:right w:val="none" w:sz="0" w:space="0" w:color="auto"/>
                  </w:divBdr>
                </w:div>
                <w:div w:id="891623594">
                  <w:marLeft w:val="640"/>
                  <w:marRight w:val="0"/>
                  <w:marTop w:val="0"/>
                  <w:marBottom w:val="0"/>
                  <w:divBdr>
                    <w:top w:val="none" w:sz="0" w:space="0" w:color="auto"/>
                    <w:left w:val="none" w:sz="0" w:space="0" w:color="auto"/>
                    <w:bottom w:val="none" w:sz="0" w:space="0" w:color="auto"/>
                    <w:right w:val="none" w:sz="0" w:space="0" w:color="auto"/>
                  </w:divBdr>
                </w:div>
                <w:div w:id="1689216636">
                  <w:marLeft w:val="640"/>
                  <w:marRight w:val="0"/>
                  <w:marTop w:val="0"/>
                  <w:marBottom w:val="0"/>
                  <w:divBdr>
                    <w:top w:val="none" w:sz="0" w:space="0" w:color="auto"/>
                    <w:left w:val="none" w:sz="0" w:space="0" w:color="auto"/>
                    <w:bottom w:val="none" w:sz="0" w:space="0" w:color="auto"/>
                    <w:right w:val="none" w:sz="0" w:space="0" w:color="auto"/>
                  </w:divBdr>
                </w:div>
                <w:div w:id="1977837646">
                  <w:marLeft w:val="640"/>
                  <w:marRight w:val="0"/>
                  <w:marTop w:val="0"/>
                  <w:marBottom w:val="0"/>
                  <w:divBdr>
                    <w:top w:val="none" w:sz="0" w:space="0" w:color="auto"/>
                    <w:left w:val="none" w:sz="0" w:space="0" w:color="auto"/>
                    <w:bottom w:val="none" w:sz="0" w:space="0" w:color="auto"/>
                    <w:right w:val="none" w:sz="0" w:space="0" w:color="auto"/>
                  </w:divBdr>
                </w:div>
                <w:div w:id="1628390815">
                  <w:marLeft w:val="640"/>
                  <w:marRight w:val="0"/>
                  <w:marTop w:val="0"/>
                  <w:marBottom w:val="0"/>
                  <w:divBdr>
                    <w:top w:val="none" w:sz="0" w:space="0" w:color="auto"/>
                    <w:left w:val="none" w:sz="0" w:space="0" w:color="auto"/>
                    <w:bottom w:val="none" w:sz="0" w:space="0" w:color="auto"/>
                    <w:right w:val="none" w:sz="0" w:space="0" w:color="auto"/>
                  </w:divBdr>
                </w:div>
                <w:div w:id="1530138715">
                  <w:marLeft w:val="640"/>
                  <w:marRight w:val="0"/>
                  <w:marTop w:val="0"/>
                  <w:marBottom w:val="0"/>
                  <w:divBdr>
                    <w:top w:val="none" w:sz="0" w:space="0" w:color="auto"/>
                    <w:left w:val="none" w:sz="0" w:space="0" w:color="auto"/>
                    <w:bottom w:val="none" w:sz="0" w:space="0" w:color="auto"/>
                    <w:right w:val="none" w:sz="0" w:space="0" w:color="auto"/>
                  </w:divBdr>
                </w:div>
                <w:div w:id="181238456">
                  <w:marLeft w:val="640"/>
                  <w:marRight w:val="0"/>
                  <w:marTop w:val="0"/>
                  <w:marBottom w:val="0"/>
                  <w:divBdr>
                    <w:top w:val="none" w:sz="0" w:space="0" w:color="auto"/>
                    <w:left w:val="none" w:sz="0" w:space="0" w:color="auto"/>
                    <w:bottom w:val="none" w:sz="0" w:space="0" w:color="auto"/>
                    <w:right w:val="none" w:sz="0" w:space="0" w:color="auto"/>
                  </w:divBdr>
                </w:div>
                <w:div w:id="1743529607">
                  <w:marLeft w:val="640"/>
                  <w:marRight w:val="0"/>
                  <w:marTop w:val="0"/>
                  <w:marBottom w:val="0"/>
                  <w:divBdr>
                    <w:top w:val="none" w:sz="0" w:space="0" w:color="auto"/>
                    <w:left w:val="none" w:sz="0" w:space="0" w:color="auto"/>
                    <w:bottom w:val="none" w:sz="0" w:space="0" w:color="auto"/>
                    <w:right w:val="none" w:sz="0" w:space="0" w:color="auto"/>
                  </w:divBdr>
                </w:div>
                <w:div w:id="2014602399">
                  <w:marLeft w:val="640"/>
                  <w:marRight w:val="0"/>
                  <w:marTop w:val="0"/>
                  <w:marBottom w:val="0"/>
                  <w:divBdr>
                    <w:top w:val="none" w:sz="0" w:space="0" w:color="auto"/>
                    <w:left w:val="none" w:sz="0" w:space="0" w:color="auto"/>
                    <w:bottom w:val="none" w:sz="0" w:space="0" w:color="auto"/>
                    <w:right w:val="none" w:sz="0" w:space="0" w:color="auto"/>
                  </w:divBdr>
                </w:div>
                <w:div w:id="1865900923">
                  <w:marLeft w:val="640"/>
                  <w:marRight w:val="0"/>
                  <w:marTop w:val="0"/>
                  <w:marBottom w:val="0"/>
                  <w:divBdr>
                    <w:top w:val="none" w:sz="0" w:space="0" w:color="auto"/>
                    <w:left w:val="none" w:sz="0" w:space="0" w:color="auto"/>
                    <w:bottom w:val="none" w:sz="0" w:space="0" w:color="auto"/>
                    <w:right w:val="none" w:sz="0" w:space="0" w:color="auto"/>
                  </w:divBdr>
                </w:div>
                <w:div w:id="1781798699">
                  <w:marLeft w:val="640"/>
                  <w:marRight w:val="0"/>
                  <w:marTop w:val="0"/>
                  <w:marBottom w:val="0"/>
                  <w:divBdr>
                    <w:top w:val="none" w:sz="0" w:space="0" w:color="auto"/>
                    <w:left w:val="none" w:sz="0" w:space="0" w:color="auto"/>
                    <w:bottom w:val="none" w:sz="0" w:space="0" w:color="auto"/>
                    <w:right w:val="none" w:sz="0" w:space="0" w:color="auto"/>
                  </w:divBdr>
                </w:div>
              </w:divsChild>
            </w:div>
            <w:div w:id="1395929177">
              <w:marLeft w:val="0"/>
              <w:marRight w:val="0"/>
              <w:marTop w:val="0"/>
              <w:marBottom w:val="0"/>
              <w:divBdr>
                <w:top w:val="none" w:sz="0" w:space="0" w:color="auto"/>
                <w:left w:val="none" w:sz="0" w:space="0" w:color="auto"/>
                <w:bottom w:val="none" w:sz="0" w:space="0" w:color="auto"/>
                <w:right w:val="none" w:sz="0" w:space="0" w:color="auto"/>
              </w:divBdr>
              <w:divsChild>
                <w:div w:id="409546924">
                  <w:marLeft w:val="640"/>
                  <w:marRight w:val="0"/>
                  <w:marTop w:val="0"/>
                  <w:marBottom w:val="0"/>
                  <w:divBdr>
                    <w:top w:val="none" w:sz="0" w:space="0" w:color="auto"/>
                    <w:left w:val="none" w:sz="0" w:space="0" w:color="auto"/>
                    <w:bottom w:val="none" w:sz="0" w:space="0" w:color="auto"/>
                    <w:right w:val="none" w:sz="0" w:space="0" w:color="auto"/>
                  </w:divBdr>
                </w:div>
                <w:div w:id="930578291">
                  <w:marLeft w:val="640"/>
                  <w:marRight w:val="0"/>
                  <w:marTop w:val="0"/>
                  <w:marBottom w:val="0"/>
                  <w:divBdr>
                    <w:top w:val="none" w:sz="0" w:space="0" w:color="auto"/>
                    <w:left w:val="none" w:sz="0" w:space="0" w:color="auto"/>
                    <w:bottom w:val="none" w:sz="0" w:space="0" w:color="auto"/>
                    <w:right w:val="none" w:sz="0" w:space="0" w:color="auto"/>
                  </w:divBdr>
                </w:div>
                <w:div w:id="704794445">
                  <w:marLeft w:val="640"/>
                  <w:marRight w:val="0"/>
                  <w:marTop w:val="0"/>
                  <w:marBottom w:val="0"/>
                  <w:divBdr>
                    <w:top w:val="none" w:sz="0" w:space="0" w:color="auto"/>
                    <w:left w:val="none" w:sz="0" w:space="0" w:color="auto"/>
                    <w:bottom w:val="none" w:sz="0" w:space="0" w:color="auto"/>
                    <w:right w:val="none" w:sz="0" w:space="0" w:color="auto"/>
                  </w:divBdr>
                </w:div>
                <w:div w:id="441194253">
                  <w:marLeft w:val="640"/>
                  <w:marRight w:val="0"/>
                  <w:marTop w:val="0"/>
                  <w:marBottom w:val="0"/>
                  <w:divBdr>
                    <w:top w:val="none" w:sz="0" w:space="0" w:color="auto"/>
                    <w:left w:val="none" w:sz="0" w:space="0" w:color="auto"/>
                    <w:bottom w:val="none" w:sz="0" w:space="0" w:color="auto"/>
                    <w:right w:val="none" w:sz="0" w:space="0" w:color="auto"/>
                  </w:divBdr>
                </w:div>
                <w:div w:id="1065758216">
                  <w:marLeft w:val="640"/>
                  <w:marRight w:val="0"/>
                  <w:marTop w:val="0"/>
                  <w:marBottom w:val="0"/>
                  <w:divBdr>
                    <w:top w:val="none" w:sz="0" w:space="0" w:color="auto"/>
                    <w:left w:val="none" w:sz="0" w:space="0" w:color="auto"/>
                    <w:bottom w:val="none" w:sz="0" w:space="0" w:color="auto"/>
                    <w:right w:val="none" w:sz="0" w:space="0" w:color="auto"/>
                  </w:divBdr>
                </w:div>
                <w:div w:id="1209605729">
                  <w:marLeft w:val="640"/>
                  <w:marRight w:val="0"/>
                  <w:marTop w:val="0"/>
                  <w:marBottom w:val="0"/>
                  <w:divBdr>
                    <w:top w:val="none" w:sz="0" w:space="0" w:color="auto"/>
                    <w:left w:val="none" w:sz="0" w:space="0" w:color="auto"/>
                    <w:bottom w:val="none" w:sz="0" w:space="0" w:color="auto"/>
                    <w:right w:val="none" w:sz="0" w:space="0" w:color="auto"/>
                  </w:divBdr>
                </w:div>
                <w:div w:id="1430353673">
                  <w:marLeft w:val="640"/>
                  <w:marRight w:val="0"/>
                  <w:marTop w:val="0"/>
                  <w:marBottom w:val="0"/>
                  <w:divBdr>
                    <w:top w:val="none" w:sz="0" w:space="0" w:color="auto"/>
                    <w:left w:val="none" w:sz="0" w:space="0" w:color="auto"/>
                    <w:bottom w:val="none" w:sz="0" w:space="0" w:color="auto"/>
                    <w:right w:val="none" w:sz="0" w:space="0" w:color="auto"/>
                  </w:divBdr>
                </w:div>
                <w:div w:id="1966883258">
                  <w:marLeft w:val="640"/>
                  <w:marRight w:val="0"/>
                  <w:marTop w:val="0"/>
                  <w:marBottom w:val="0"/>
                  <w:divBdr>
                    <w:top w:val="none" w:sz="0" w:space="0" w:color="auto"/>
                    <w:left w:val="none" w:sz="0" w:space="0" w:color="auto"/>
                    <w:bottom w:val="none" w:sz="0" w:space="0" w:color="auto"/>
                    <w:right w:val="none" w:sz="0" w:space="0" w:color="auto"/>
                  </w:divBdr>
                </w:div>
                <w:div w:id="186409196">
                  <w:marLeft w:val="640"/>
                  <w:marRight w:val="0"/>
                  <w:marTop w:val="0"/>
                  <w:marBottom w:val="0"/>
                  <w:divBdr>
                    <w:top w:val="none" w:sz="0" w:space="0" w:color="auto"/>
                    <w:left w:val="none" w:sz="0" w:space="0" w:color="auto"/>
                    <w:bottom w:val="none" w:sz="0" w:space="0" w:color="auto"/>
                    <w:right w:val="none" w:sz="0" w:space="0" w:color="auto"/>
                  </w:divBdr>
                </w:div>
                <w:div w:id="1387877381">
                  <w:marLeft w:val="640"/>
                  <w:marRight w:val="0"/>
                  <w:marTop w:val="0"/>
                  <w:marBottom w:val="0"/>
                  <w:divBdr>
                    <w:top w:val="none" w:sz="0" w:space="0" w:color="auto"/>
                    <w:left w:val="none" w:sz="0" w:space="0" w:color="auto"/>
                    <w:bottom w:val="none" w:sz="0" w:space="0" w:color="auto"/>
                    <w:right w:val="none" w:sz="0" w:space="0" w:color="auto"/>
                  </w:divBdr>
                </w:div>
                <w:div w:id="527764905">
                  <w:marLeft w:val="640"/>
                  <w:marRight w:val="0"/>
                  <w:marTop w:val="0"/>
                  <w:marBottom w:val="0"/>
                  <w:divBdr>
                    <w:top w:val="none" w:sz="0" w:space="0" w:color="auto"/>
                    <w:left w:val="none" w:sz="0" w:space="0" w:color="auto"/>
                    <w:bottom w:val="none" w:sz="0" w:space="0" w:color="auto"/>
                    <w:right w:val="none" w:sz="0" w:space="0" w:color="auto"/>
                  </w:divBdr>
                </w:div>
                <w:div w:id="519248159">
                  <w:marLeft w:val="640"/>
                  <w:marRight w:val="0"/>
                  <w:marTop w:val="0"/>
                  <w:marBottom w:val="0"/>
                  <w:divBdr>
                    <w:top w:val="none" w:sz="0" w:space="0" w:color="auto"/>
                    <w:left w:val="none" w:sz="0" w:space="0" w:color="auto"/>
                    <w:bottom w:val="none" w:sz="0" w:space="0" w:color="auto"/>
                    <w:right w:val="none" w:sz="0" w:space="0" w:color="auto"/>
                  </w:divBdr>
                </w:div>
                <w:div w:id="1061322642">
                  <w:marLeft w:val="640"/>
                  <w:marRight w:val="0"/>
                  <w:marTop w:val="0"/>
                  <w:marBottom w:val="0"/>
                  <w:divBdr>
                    <w:top w:val="none" w:sz="0" w:space="0" w:color="auto"/>
                    <w:left w:val="none" w:sz="0" w:space="0" w:color="auto"/>
                    <w:bottom w:val="none" w:sz="0" w:space="0" w:color="auto"/>
                    <w:right w:val="none" w:sz="0" w:space="0" w:color="auto"/>
                  </w:divBdr>
                </w:div>
                <w:div w:id="1939175717">
                  <w:marLeft w:val="640"/>
                  <w:marRight w:val="0"/>
                  <w:marTop w:val="0"/>
                  <w:marBottom w:val="0"/>
                  <w:divBdr>
                    <w:top w:val="none" w:sz="0" w:space="0" w:color="auto"/>
                    <w:left w:val="none" w:sz="0" w:space="0" w:color="auto"/>
                    <w:bottom w:val="none" w:sz="0" w:space="0" w:color="auto"/>
                    <w:right w:val="none" w:sz="0" w:space="0" w:color="auto"/>
                  </w:divBdr>
                </w:div>
                <w:div w:id="896009391">
                  <w:marLeft w:val="640"/>
                  <w:marRight w:val="0"/>
                  <w:marTop w:val="0"/>
                  <w:marBottom w:val="0"/>
                  <w:divBdr>
                    <w:top w:val="none" w:sz="0" w:space="0" w:color="auto"/>
                    <w:left w:val="none" w:sz="0" w:space="0" w:color="auto"/>
                    <w:bottom w:val="none" w:sz="0" w:space="0" w:color="auto"/>
                    <w:right w:val="none" w:sz="0" w:space="0" w:color="auto"/>
                  </w:divBdr>
                </w:div>
                <w:div w:id="214659209">
                  <w:marLeft w:val="640"/>
                  <w:marRight w:val="0"/>
                  <w:marTop w:val="0"/>
                  <w:marBottom w:val="0"/>
                  <w:divBdr>
                    <w:top w:val="none" w:sz="0" w:space="0" w:color="auto"/>
                    <w:left w:val="none" w:sz="0" w:space="0" w:color="auto"/>
                    <w:bottom w:val="none" w:sz="0" w:space="0" w:color="auto"/>
                    <w:right w:val="none" w:sz="0" w:space="0" w:color="auto"/>
                  </w:divBdr>
                </w:div>
                <w:div w:id="1564438999">
                  <w:marLeft w:val="640"/>
                  <w:marRight w:val="0"/>
                  <w:marTop w:val="0"/>
                  <w:marBottom w:val="0"/>
                  <w:divBdr>
                    <w:top w:val="none" w:sz="0" w:space="0" w:color="auto"/>
                    <w:left w:val="none" w:sz="0" w:space="0" w:color="auto"/>
                    <w:bottom w:val="none" w:sz="0" w:space="0" w:color="auto"/>
                    <w:right w:val="none" w:sz="0" w:space="0" w:color="auto"/>
                  </w:divBdr>
                </w:div>
                <w:div w:id="1828130422">
                  <w:marLeft w:val="640"/>
                  <w:marRight w:val="0"/>
                  <w:marTop w:val="0"/>
                  <w:marBottom w:val="0"/>
                  <w:divBdr>
                    <w:top w:val="none" w:sz="0" w:space="0" w:color="auto"/>
                    <w:left w:val="none" w:sz="0" w:space="0" w:color="auto"/>
                    <w:bottom w:val="none" w:sz="0" w:space="0" w:color="auto"/>
                    <w:right w:val="none" w:sz="0" w:space="0" w:color="auto"/>
                  </w:divBdr>
                </w:div>
                <w:div w:id="1661304795">
                  <w:marLeft w:val="640"/>
                  <w:marRight w:val="0"/>
                  <w:marTop w:val="0"/>
                  <w:marBottom w:val="0"/>
                  <w:divBdr>
                    <w:top w:val="none" w:sz="0" w:space="0" w:color="auto"/>
                    <w:left w:val="none" w:sz="0" w:space="0" w:color="auto"/>
                    <w:bottom w:val="none" w:sz="0" w:space="0" w:color="auto"/>
                    <w:right w:val="none" w:sz="0" w:space="0" w:color="auto"/>
                  </w:divBdr>
                </w:div>
                <w:div w:id="1606813068">
                  <w:marLeft w:val="640"/>
                  <w:marRight w:val="0"/>
                  <w:marTop w:val="0"/>
                  <w:marBottom w:val="0"/>
                  <w:divBdr>
                    <w:top w:val="none" w:sz="0" w:space="0" w:color="auto"/>
                    <w:left w:val="none" w:sz="0" w:space="0" w:color="auto"/>
                    <w:bottom w:val="none" w:sz="0" w:space="0" w:color="auto"/>
                    <w:right w:val="none" w:sz="0" w:space="0" w:color="auto"/>
                  </w:divBdr>
                </w:div>
                <w:div w:id="949900813">
                  <w:marLeft w:val="640"/>
                  <w:marRight w:val="0"/>
                  <w:marTop w:val="0"/>
                  <w:marBottom w:val="0"/>
                  <w:divBdr>
                    <w:top w:val="none" w:sz="0" w:space="0" w:color="auto"/>
                    <w:left w:val="none" w:sz="0" w:space="0" w:color="auto"/>
                    <w:bottom w:val="none" w:sz="0" w:space="0" w:color="auto"/>
                    <w:right w:val="none" w:sz="0" w:space="0" w:color="auto"/>
                  </w:divBdr>
                </w:div>
                <w:div w:id="1406417427">
                  <w:marLeft w:val="640"/>
                  <w:marRight w:val="0"/>
                  <w:marTop w:val="0"/>
                  <w:marBottom w:val="0"/>
                  <w:divBdr>
                    <w:top w:val="none" w:sz="0" w:space="0" w:color="auto"/>
                    <w:left w:val="none" w:sz="0" w:space="0" w:color="auto"/>
                    <w:bottom w:val="none" w:sz="0" w:space="0" w:color="auto"/>
                    <w:right w:val="none" w:sz="0" w:space="0" w:color="auto"/>
                  </w:divBdr>
                </w:div>
                <w:div w:id="1602299642">
                  <w:marLeft w:val="640"/>
                  <w:marRight w:val="0"/>
                  <w:marTop w:val="0"/>
                  <w:marBottom w:val="0"/>
                  <w:divBdr>
                    <w:top w:val="none" w:sz="0" w:space="0" w:color="auto"/>
                    <w:left w:val="none" w:sz="0" w:space="0" w:color="auto"/>
                    <w:bottom w:val="none" w:sz="0" w:space="0" w:color="auto"/>
                    <w:right w:val="none" w:sz="0" w:space="0" w:color="auto"/>
                  </w:divBdr>
                </w:div>
                <w:div w:id="65030950">
                  <w:marLeft w:val="640"/>
                  <w:marRight w:val="0"/>
                  <w:marTop w:val="0"/>
                  <w:marBottom w:val="0"/>
                  <w:divBdr>
                    <w:top w:val="none" w:sz="0" w:space="0" w:color="auto"/>
                    <w:left w:val="none" w:sz="0" w:space="0" w:color="auto"/>
                    <w:bottom w:val="none" w:sz="0" w:space="0" w:color="auto"/>
                    <w:right w:val="none" w:sz="0" w:space="0" w:color="auto"/>
                  </w:divBdr>
                </w:div>
                <w:div w:id="529562838">
                  <w:marLeft w:val="640"/>
                  <w:marRight w:val="0"/>
                  <w:marTop w:val="0"/>
                  <w:marBottom w:val="0"/>
                  <w:divBdr>
                    <w:top w:val="none" w:sz="0" w:space="0" w:color="auto"/>
                    <w:left w:val="none" w:sz="0" w:space="0" w:color="auto"/>
                    <w:bottom w:val="none" w:sz="0" w:space="0" w:color="auto"/>
                    <w:right w:val="none" w:sz="0" w:space="0" w:color="auto"/>
                  </w:divBdr>
                </w:div>
                <w:div w:id="735009823">
                  <w:marLeft w:val="640"/>
                  <w:marRight w:val="0"/>
                  <w:marTop w:val="0"/>
                  <w:marBottom w:val="0"/>
                  <w:divBdr>
                    <w:top w:val="none" w:sz="0" w:space="0" w:color="auto"/>
                    <w:left w:val="none" w:sz="0" w:space="0" w:color="auto"/>
                    <w:bottom w:val="none" w:sz="0" w:space="0" w:color="auto"/>
                    <w:right w:val="none" w:sz="0" w:space="0" w:color="auto"/>
                  </w:divBdr>
                </w:div>
                <w:div w:id="1561209034">
                  <w:marLeft w:val="640"/>
                  <w:marRight w:val="0"/>
                  <w:marTop w:val="0"/>
                  <w:marBottom w:val="0"/>
                  <w:divBdr>
                    <w:top w:val="none" w:sz="0" w:space="0" w:color="auto"/>
                    <w:left w:val="none" w:sz="0" w:space="0" w:color="auto"/>
                    <w:bottom w:val="none" w:sz="0" w:space="0" w:color="auto"/>
                    <w:right w:val="none" w:sz="0" w:space="0" w:color="auto"/>
                  </w:divBdr>
                </w:div>
                <w:div w:id="1052268985">
                  <w:marLeft w:val="640"/>
                  <w:marRight w:val="0"/>
                  <w:marTop w:val="0"/>
                  <w:marBottom w:val="0"/>
                  <w:divBdr>
                    <w:top w:val="none" w:sz="0" w:space="0" w:color="auto"/>
                    <w:left w:val="none" w:sz="0" w:space="0" w:color="auto"/>
                    <w:bottom w:val="none" w:sz="0" w:space="0" w:color="auto"/>
                    <w:right w:val="none" w:sz="0" w:space="0" w:color="auto"/>
                  </w:divBdr>
                </w:div>
                <w:div w:id="100995851">
                  <w:marLeft w:val="640"/>
                  <w:marRight w:val="0"/>
                  <w:marTop w:val="0"/>
                  <w:marBottom w:val="0"/>
                  <w:divBdr>
                    <w:top w:val="none" w:sz="0" w:space="0" w:color="auto"/>
                    <w:left w:val="none" w:sz="0" w:space="0" w:color="auto"/>
                    <w:bottom w:val="none" w:sz="0" w:space="0" w:color="auto"/>
                    <w:right w:val="none" w:sz="0" w:space="0" w:color="auto"/>
                  </w:divBdr>
                </w:div>
                <w:div w:id="1558934529">
                  <w:marLeft w:val="640"/>
                  <w:marRight w:val="0"/>
                  <w:marTop w:val="0"/>
                  <w:marBottom w:val="0"/>
                  <w:divBdr>
                    <w:top w:val="none" w:sz="0" w:space="0" w:color="auto"/>
                    <w:left w:val="none" w:sz="0" w:space="0" w:color="auto"/>
                    <w:bottom w:val="none" w:sz="0" w:space="0" w:color="auto"/>
                    <w:right w:val="none" w:sz="0" w:space="0" w:color="auto"/>
                  </w:divBdr>
                </w:div>
                <w:div w:id="755515677">
                  <w:marLeft w:val="640"/>
                  <w:marRight w:val="0"/>
                  <w:marTop w:val="0"/>
                  <w:marBottom w:val="0"/>
                  <w:divBdr>
                    <w:top w:val="none" w:sz="0" w:space="0" w:color="auto"/>
                    <w:left w:val="none" w:sz="0" w:space="0" w:color="auto"/>
                    <w:bottom w:val="none" w:sz="0" w:space="0" w:color="auto"/>
                    <w:right w:val="none" w:sz="0" w:space="0" w:color="auto"/>
                  </w:divBdr>
                </w:div>
                <w:div w:id="377819159">
                  <w:marLeft w:val="640"/>
                  <w:marRight w:val="0"/>
                  <w:marTop w:val="0"/>
                  <w:marBottom w:val="0"/>
                  <w:divBdr>
                    <w:top w:val="none" w:sz="0" w:space="0" w:color="auto"/>
                    <w:left w:val="none" w:sz="0" w:space="0" w:color="auto"/>
                    <w:bottom w:val="none" w:sz="0" w:space="0" w:color="auto"/>
                    <w:right w:val="none" w:sz="0" w:space="0" w:color="auto"/>
                  </w:divBdr>
                </w:div>
                <w:div w:id="389236315">
                  <w:marLeft w:val="640"/>
                  <w:marRight w:val="0"/>
                  <w:marTop w:val="0"/>
                  <w:marBottom w:val="0"/>
                  <w:divBdr>
                    <w:top w:val="none" w:sz="0" w:space="0" w:color="auto"/>
                    <w:left w:val="none" w:sz="0" w:space="0" w:color="auto"/>
                    <w:bottom w:val="none" w:sz="0" w:space="0" w:color="auto"/>
                    <w:right w:val="none" w:sz="0" w:space="0" w:color="auto"/>
                  </w:divBdr>
                </w:div>
                <w:div w:id="1383746230">
                  <w:marLeft w:val="640"/>
                  <w:marRight w:val="0"/>
                  <w:marTop w:val="0"/>
                  <w:marBottom w:val="0"/>
                  <w:divBdr>
                    <w:top w:val="none" w:sz="0" w:space="0" w:color="auto"/>
                    <w:left w:val="none" w:sz="0" w:space="0" w:color="auto"/>
                    <w:bottom w:val="none" w:sz="0" w:space="0" w:color="auto"/>
                    <w:right w:val="none" w:sz="0" w:space="0" w:color="auto"/>
                  </w:divBdr>
                </w:div>
                <w:div w:id="1789622986">
                  <w:marLeft w:val="640"/>
                  <w:marRight w:val="0"/>
                  <w:marTop w:val="0"/>
                  <w:marBottom w:val="0"/>
                  <w:divBdr>
                    <w:top w:val="none" w:sz="0" w:space="0" w:color="auto"/>
                    <w:left w:val="none" w:sz="0" w:space="0" w:color="auto"/>
                    <w:bottom w:val="none" w:sz="0" w:space="0" w:color="auto"/>
                    <w:right w:val="none" w:sz="0" w:space="0" w:color="auto"/>
                  </w:divBdr>
                </w:div>
                <w:div w:id="20597812">
                  <w:marLeft w:val="640"/>
                  <w:marRight w:val="0"/>
                  <w:marTop w:val="0"/>
                  <w:marBottom w:val="0"/>
                  <w:divBdr>
                    <w:top w:val="none" w:sz="0" w:space="0" w:color="auto"/>
                    <w:left w:val="none" w:sz="0" w:space="0" w:color="auto"/>
                    <w:bottom w:val="none" w:sz="0" w:space="0" w:color="auto"/>
                    <w:right w:val="none" w:sz="0" w:space="0" w:color="auto"/>
                  </w:divBdr>
                </w:div>
                <w:div w:id="1123813238">
                  <w:marLeft w:val="640"/>
                  <w:marRight w:val="0"/>
                  <w:marTop w:val="0"/>
                  <w:marBottom w:val="0"/>
                  <w:divBdr>
                    <w:top w:val="none" w:sz="0" w:space="0" w:color="auto"/>
                    <w:left w:val="none" w:sz="0" w:space="0" w:color="auto"/>
                    <w:bottom w:val="none" w:sz="0" w:space="0" w:color="auto"/>
                    <w:right w:val="none" w:sz="0" w:space="0" w:color="auto"/>
                  </w:divBdr>
                </w:div>
                <w:div w:id="928656286">
                  <w:marLeft w:val="640"/>
                  <w:marRight w:val="0"/>
                  <w:marTop w:val="0"/>
                  <w:marBottom w:val="0"/>
                  <w:divBdr>
                    <w:top w:val="none" w:sz="0" w:space="0" w:color="auto"/>
                    <w:left w:val="none" w:sz="0" w:space="0" w:color="auto"/>
                    <w:bottom w:val="none" w:sz="0" w:space="0" w:color="auto"/>
                    <w:right w:val="none" w:sz="0" w:space="0" w:color="auto"/>
                  </w:divBdr>
                </w:div>
                <w:div w:id="1850410496">
                  <w:marLeft w:val="640"/>
                  <w:marRight w:val="0"/>
                  <w:marTop w:val="0"/>
                  <w:marBottom w:val="0"/>
                  <w:divBdr>
                    <w:top w:val="none" w:sz="0" w:space="0" w:color="auto"/>
                    <w:left w:val="none" w:sz="0" w:space="0" w:color="auto"/>
                    <w:bottom w:val="none" w:sz="0" w:space="0" w:color="auto"/>
                    <w:right w:val="none" w:sz="0" w:space="0" w:color="auto"/>
                  </w:divBdr>
                </w:div>
                <w:div w:id="866139329">
                  <w:marLeft w:val="640"/>
                  <w:marRight w:val="0"/>
                  <w:marTop w:val="0"/>
                  <w:marBottom w:val="0"/>
                  <w:divBdr>
                    <w:top w:val="none" w:sz="0" w:space="0" w:color="auto"/>
                    <w:left w:val="none" w:sz="0" w:space="0" w:color="auto"/>
                    <w:bottom w:val="none" w:sz="0" w:space="0" w:color="auto"/>
                    <w:right w:val="none" w:sz="0" w:space="0" w:color="auto"/>
                  </w:divBdr>
                </w:div>
                <w:div w:id="293682311">
                  <w:marLeft w:val="640"/>
                  <w:marRight w:val="0"/>
                  <w:marTop w:val="0"/>
                  <w:marBottom w:val="0"/>
                  <w:divBdr>
                    <w:top w:val="none" w:sz="0" w:space="0" w:color="auto"/>
                    <w:left w:val="none" w:sz="0" w:space="0" w:color="auto"/>
                    <w:bottom w:val="none" w:sz="0" w:space="0" w:color="auto"/>
                    <w:right w:val="none" w:sz="0" w:space="0" w:color="auto"/>
                  </w:divBdr>
                </w:div>
                <w:div w:id="1621762386">
                  <w:marLeft w:val="640"/>
                  <w:marRight w:val="0"/>
                  <w:marTop w:val="0"/>
                  <w:marBottom w:val="0"/>
                  <w:divBdr>
                    <w:top w:val="none" w:sz="0" w:space="0" w:color="auto"/>
                    <w:left w:val="none" w:sz="0" w:space="0" w:color="auto"/>
                    <w:bottom w:val="none" w:sz="0" w:space="0" w:color="auto"/>
                    <w:right w:val="none" w:sz="0" w:space="0" w:color="auto"/>
                  </w:divBdr>
                </w:div>
                <w:div w:id="1026981035">
                  <w:marLeft w:val="640"/>
                  <w:marRight w:val="0"/>
                  <w:marTop w:val="0"/>
                  <w:marBottom w:val="0"/>
                  <w:divBdr>
                    <w:top w:val="none" w:sz="0" w:space="0" w:color="auto"/>
                    <w:left w:val="none" w:sz="0" w:space="0" w:color="auto"/>
                    <w:bottom w:val="none" w:sz="0" w:space="0" w:color="auto"/>
                    <w:right w:val="none" w:sz="0" w:space="0" w:color="auto"/>
                  </w:divBdr>
                </w:div>
                <w:div w:id="1047140424">
                  <w:marLeft w:val="640"/>
                  <w:marRight w:val="0"/>
                  <w:marTop w:val="0"/>
                  <w:marBottom w:val="0"/>
                  <w:divBdr>
                    <w:top w:val="none" w:sz="0" w:space="0" w:color="auto"/>
                    <w:left w:val="none" w:sz="0" w:space="0" w:color="auto"/>
                    <w:bottom w:val="none" w:sz="0" w:space="0" w:color="auto"/>
                    <w:right w:val="none" w:sz="0" w:space="0" w:color="auto"/>
                  </w:divBdr>
                </w:div>
                <w:div w:id="496504928">
                  <w:marLeft w:val="640"/>
                  <w:marRight w:val="0"/>
                  <w:marTop w:val="0"/>
                  <w:marBottom w:val="0"/>
                  <w:divBdr>
                    <w:top w:val="none" w:sz="0" w:space="0" w:color="auto"/>
                    <w:left w:val="none" w:sz="0" w:space="0" w:color="auto"/>
                    <w:bottom w:val="none" w:sz="0" w:space="0" w:color="auto"/>
                    <w:right w:val="none" w:sz="0" w:space="0" w:color="auto"/>
                  </w:divBdr>
                </w:div>
                <w:div w:id="745541624">
                  <w:marLeft w:val="640"/>
                  <w:marRight w:val="0"/>
                  <w:marTop w:val="0"/>
                  <w:marBottom w:val="0"/>
                  <w:divBdr>
                    <w:top w:val="none" w:sz="0" w:space="0" w:color="auto"/>
                    <w:left w:val="none" w:sz="0" w:space="0" w:color="auto"/>
                    <w:bottom w:val="none" w:sz="0" w:space="0" w:color="auto"/>
                    <w:right w:val="none" w:sz="0" w:space="0" w:color="auto"/>
                  </w:divBdr>
                </w:div>
                <w:div w:id="1703821047">
                  <w:marLeft w:val="640"/>
                  <w:marRight w:val="0"/>
                  <w:marTop w:val="0"/>
                  <w:marBottom w:val="0"/>
                  <w:divBdr>
                    <w:top w:val="none" w:sz="0" w:space="0" w:color="auto"/>
                    <w:left w:val="none" w:sz="0" w:space="0" w:color="auto"/>
                    <w:bottom w:val="none" w:sz="0" w:space="0" w:color="auto"/>
                    <w:right w:val="none" w:sz="0" w:space="0" w:color="auto"/>
                  </w:divBdr>
                </w:div>
                <w:div w:id="1709644101">
                  <w:marLeft w:val="640"/>
                  <w:marRight w:val="0"/>
                  <w:marTop w:val="0"/>
                  <w:marBottom w:val="0"/>
                  <w:divBdr>
                    <w:top w:val="none" w:sz="0" w:space="0" w:color="auto"/>
                    <w:left w:val="none" w:sz="0" w:space="0" w:color="auto"/>
                    <w:bottom w:val="none" w:sz="0" w:space="0" w:color="auto"/>
                    <w:right w:val="none" w:sz="0" w:space="0" w:color="auto"/>
                  </w:divBdr>
                </w:div>
                <w:div w:id="1198855547">
                  <w:marLeft w:val="640"/>
                  <w:marRight w:val="0"/>
                  <w:marTop w:val="0"/>
                  <w:marBottom w:val="0"/>
                  <w:divBdr>
                    <w:top w:val="none" w:sz="0" w:space="0" w:color="auto"/>
                    <w:left w:val="none" w:sz="0" w:space="0" w:color="auto"/>
                    <w:bottom w:val="none" w:sz="0" w:space="0" w:color="auto"/>
                    <w:right w:val="none" w:sz="0" w:space="0" w:color="auto"/>
                  </w:divBdr>
                </w:div>
                <w:div w:id="745953855">
                  <w:marLeft w:val="640"/>
                  <w:marRight w:val="0"/>
                  <w:marTop w:val="0"/>
                  <w:marBottom w:val="0"/>
                  <w:divBdr>
                    <w:top w:val="none" w:sz="0" w:space="0" w:color="auto"/>
                    <w:left w:val="none" w:sz="0" w:space="0" w:color="auto"/>
                    <w:bottom w:val="none" w:sz="0" w:space="0" w:color="auto"/>
                    <w:right w:val="none" w:sz="0" w:space="0" w:color="auto"/>
                  </w:divBdr>
                </w:div>
                <w:div w:id="639723697">
                  <w:marLeft w:val="640"/>
                  <w:marRight w:val="0"/>
                  <w:marTop w:val="0"/>
                  <w:marBottom w:val="0"/>
                  <w:divBdr>
                    <w:top w:val="none" w:sz="0" w:space="0" w:color="auto"/>
                    <w:left w:val="none" w:sz="0" w:space="0" w:color="auto"/>
                    <w:bottom w:val="none" w:sz="0" w:space="0" w:color="auto"/>
                    <w:right w:val="none" w:sz="0" w:space="0" w:color="auto"/>
                  </w:divBdr>
                </w:div>
                <w:div w:id="597951907">
                  <w:marLeft w:val="640"/>
                  <w:marRight w:val="0"/>
                  <w:marTop w:val="0"/>
                  <w:marBottom w:val="0"/>
                  <w:divBdr>
                    <w:top w:val="none" w:sz="0" w:space="0" w:color="auto"/>
                    <w:left w:val="none" w:sz="0" w:space="0" w:color="auto"/>
                    <w:bottom w:val="none" w:sz="0" w:space="0" w:color="auto"/>
                    <w:right w:val="none" w:sz="0" w:space="0" w:color="auto"/>
                  </w:divBdr>
                </w:div>
                <w:div w:id="1429306611">
                  <w:marLeft w:val="640"/>
                  <w:marRight w:val="0"/>
                  <w:marTop w:val="0"/>
                  <w:marBottom w:val="0"/>
                  <w:divBdr>
                    <w:top w:val="none" w:sz="0" w:space="0" w:color="auto"/>
                    <w:left w:val="none" w:sz="0" w:space="0" w:color="auto"/>
                    <w:bottom w:val="none" w:sz="0" w:space="0" w:color="auto"/>
                    <w:right w:val="none" w:sz="0" w:space="0" w:color="auto"/>
                  </w:divBdr>
                </w:div>
                <w:div w:id="1257130618">
                  <w:marLeft w:val="640"/>
                  <w:marRight w:val="0"/>
                  <w:marTop w:val="0"/>
                  <w:marBottom w:val="0"/>
                  <w:divBdr>
                    <w:top w:val="none" w:sz="0" w:space="0" w:color="auto"/>
                    <w:left w:val="none" w:sz="0" w:space="0" w:color="auto"/>
                    <w:bottom w:val="none" w:sz="0" w:space="0" w:color="auto"/>
                    <w:right w:val="none" w:sz="0" w:space="0" w:color="auto"/>
                  </w:divBdr>
                </w:div>
                <w:div w:id="446126040">
                  <w:marLeft w:val="640"/>
                  <w:marRight w:val="0"/>
                  <w:marTop w:val="0"/>
                  <w:marBottom w:val="0"/>
                  <w:divBdr>
                    <w:top w:val="none" w:sz="0" w:space="0" w:color="auto"/>
                    <w:left w:val="none" w:sz="0" w:space="0" w:color="auto"/>
                    <w:bottom w:val="none" w:sz="0" w:space="0" w:color="auto"/>
                    <w:right w:val="none" w:sz="0" w:space="0" w:color="auto"/>
                  </w:divBdr>
                </w:div>
                <w:div w:id="1323387955">
                  <w:marLeft w:val="640"/>
                  <w:marRight w:val="0"/>
                  <w:marTop w:val="0"/>
                  <w:marBottom w:val="0"/>
                  <w:divBdr>
                    <w:top w:val="none" w:sz="0" w:space="0" w:color="auto"/>
                    <w:left w:val="none" w:sz="0" w:space="0" w:color="auto"/>
                    <w:bottom w:val="none" w:sz="0" w:space="0" w:color="auto"/>
                    <w:right w:val="none" w:sz="0" w:space="0" w:color="auto"/>
                  </w:divBdr>
                </w:div>
                <w:div w:id="57754868">
                  <w:marLeft w:val="640"/>
                  <w:marRight w:val="0"/>
                  <w:marTop w:val="0"/>
                  <w:marBottom w:val="0"/>
                  <w:divBdr>
                    <w:top w:val="none" w:sz="0" w:space="0" w:color="auto"/>
                    <w:left w:val="none" w:sz="0" w:space="0" w:color="auto"/>
                    <w:bottom w:val="none" w:sz="0" w:space="0" w:color="auto"/>
                    <w:right w:val="none" w:sz="0" w:space="0" w:color="auto"/>
                  </w:divBdr>
                </w:div>
                <w:div w:id="575865232">
                  <w:marLeft w:val="640"/>
                  <w:marRight w:val="0"/>
                  <w:marTop w:val="0"/>
                  <w:marBottom w:val="0"/>
                  <w:divBdr>
                    <w:top w:val="none" w:sz="0" w:space="0" w:color="auto"/>
                    <w:left w:val="none" w:sz="0" w:space="0" w:color="auto"/>
                    <w:bottom w:val="none" w:sz="0" w:space="0" w:color="auto"/>
                    <w:right w:val="none" w:sz="0" w:space="0" w:color="auto"/>
                  </w:divBdr>
                </w:div>
                <w:div w:id="1619412477">
                  <w:marLeft w:val="640"/>
                  <w:marRight w:val="0"/>
                  <w:marTop w:val="0"/>
                  <w:marBottom w:val="0"/>
                  <w:divBdr>
                    <w:top w:val="none" w:sz="0" w:space="0" w:color="auto"/>
                    <w:left w:val="none" w:sz="0" w:space="0" w:color="auto"/>
                    <w:bottom w:val="none" w:sz="0" w:space="0" w:color="auto"/>
                    <w:right w:val="none" w:sz="0" w:space="0" w:color="auto"/>
                  </w:divBdr>
                </w:div>
                <w:div w:id="500318057">
                  <w:marLeft w:val="640"/>
                  <w:marRight w:val="0"/>
                  <w:marTop w:val="0"/>
                  <w:marBottom w:val="0"/>
                  <w:divBdr>
                    <w:top w:val="none" w:sz="0" w:space="0" w:color="auto"/>
                    <w:left w:val="none" w:sz="0" w:space="0" w:color="auto"/>
                    <w:bottom w:val="none" w:sz="0" w:space="0" w:color="auto"/>
                    <w:right w:val="none" w:sz="0" w:space="0" w:color="auto"/>
                  </w:divBdr>
                </w:div>
                <w:div w:id="1555310011">
                  <w:marLeft w:val="640"/>
                  <w:marRight w:val="0"/>
                  <w:marTop w:val="0"/>
                  <w:marBottom w:val="0"/>
                  <w:divBdr>
                    <w:top w:val="none" w:sz="0" w:space="0" w:color="auto"/>
                    <w:left w:val="none" w:sz="0" w:space="0" w:color="auto"/>
                    <w:bottom w:val="none" w:sz="0" w:space="0" w:color="auto"/>
                    <w:right w:val="none" w:sz="0" w:space="0" w:color="auto"/>
                  </w:divBdr>
                </w:div>
                <w:div w:id="94178994">
                  <w:marLeft w:val="640"/>
                  <w:marRight w:val="0"/>
                  <w:marTop w:val="0"/>
                  <w:marBottom w:val="0"/>
                  <w:divBdr>
                    <w:top w:val="none" w:sz="0" w:space="0" w:color="auto"/>
                    <w:left w:val="none" w:sz="0" w:space="0" w:color="auto"/>
                    <w:bottom w:val="none" w:sz="0" w:space="0" w:color="auto"/>
                    <w:right w:val="none" w:sz="0" w:space="0" w:color="auto"/>
                  </w:divBdr>
                </w:div>
                <w:div w:id="571737343">
                  <w:marLeft w:val="640"/>
                  <w:marRight w:val="0"/>
                  <w:marTop w:val="0"/>
                  <w:marBottom w:val="0"/>
                  <w:divBdr>
                    <w:top w:val="none" w:sz="0" w:space="0" w:color="auto"/>
                    <w:left w:val="none" w:sz="0" w:space="0" w:color="auto"/>
                    <w:bottom w:val="none" w:sz="0" w:space="0" w:color="auto"/>
                    <w:right w:val="none" w:sz="0" w:space="0" w:color="auto"/>
                  </w:divBdr>
                </w:div>
                <w:div w:id="770053501">
                  <w:marLeft w:val="640"/>
                  <w:marRight w:val="0"/>
                  <w:marTop w:val="0"/>
                  <w:marBottom w:val="0"/>
                  <w:divBdr>
                    <w:top w:val="none" w:sz="0" w:space="0" w:color="auto"/>
                    <w:left w:val="none" w:sz="0" w:space="0" w:color="auto"/>
                    <w:bottom w:val="none" w:sz="0" w:space="0" w:color="auto"/>
                    <w:right w:val="none" w:sz="0" w:space="0" w:color="auto"/>
                  </w:divBdr>
                </w:div>
                <w:div w:id="2029671201">
                  <w:marLeft w:val="640"/>
                  <w:marRight w:val="0"/>
                  <w:marTop w:val="0"/>
                  <w:marBottom w:val="0"/>
                  <w:divBdr>
                    <w:top w:val="none" w:sz="0" w:space="0" w:color="auto"/>
                    <w:left w:val="none" w:sz="0" w:space="0" w:color="auto"/>
                    <w:bottom w:val="none" w:sz="0" w:space="0" w:color="auto"/>
                    <w:right w:val="none" w:sz="0" w:space="0" w:color="auto"/>
                  </w:divBdr>
                </w:div>
                <w:div w:id="1596744110">
                  <w:marLeft w:val="640"/>
                  <w:marRight w:val="0"/>
                  <w:marTop w:val="0"/>
                  <w:marBottom w:val="0"/>
                  <w:divBdr>
                    <w:top w:val="none" w:sz="0" w:space="0" w:color="auto"/>
                    <w:left w:val="none" w:sz="0" w:space="0" w:color="auto"/>
                    <w:bottom w:val="none" w:sz="0" w:space="0" w:color="auto"/>
                    <w:right w:val="none" w:sz="0" w:space="0" w:color="auto"/>
                  </w:divBdr>
                </w:div>
                <w:div w:id="1792477453">
                  <w:marLeft w:val="640"/>
                  <w:marRight w:val="0"/>
                  <w:marTop w:val="0"/>
                  <w:marBottom w:val="0"/>
                  <w:divBdr>
                    <w:top w:val="none" w:sz="0" w:space="0" w:color="auto"/>
                    <w:left w:val="none" w:sz="0" w:space="0" w:color="auto"/>
                    <w:bottom w:val="none" w:sz="0" w:space="0" w:color="auto"/>
                    <w:right w:val="none" w:sz="0" w:space="0" w:color="auto"/>
                  </w:divBdr>
                </w:div>
                <w:div w:id="952589272">
                  <w:marLeft w:val="640"/>
                  <w:marRight w:val="0"/>
                  <w:marTop w:val="0"/>
                  <w:marBottom w:val="0"/>
                  <w:divBdr>
                    <w:top w:val="none" w:sz="0" w:space="0" w:color="auto"/>
                    <w:left w:val="none" w:sz="0" w:space="0" w:color="auto"/>
                    <w:bottom w:val="none" w:sz="0" w:space="0" w:color="auto"/>
                    <w:right w:val="none" w:sz="0" w:space="0" w:color="auto"/>
                  </w:divBdr>
                </w:div>
                <w:div w:id="919145896">
                  <w:marLeft w:val="640"/>
                  <w:marRight w:val="0"/>
                  <w:marTop w:val="0"/>
                  <w:marBottom w:val="0"/>
                  <w:divBdr>
                    <w:top w:val="none" w:sz="0" w:space="0" w:color="auto"/>
                    <w:left w:val="none" w:sz="0" w:space="0" w:color="auto"/>
                    <w:bottom w:val="none" w:sz="0" w:space="0" w:color="auto"/>
                    <w:right w:val="none" w:sz="0" w:space="0" w:color="auto"/>
                  </w:divBdr>
                </w:div>
                <w:div w:id="1988390851">
                  <w:marLeft w:val="640"/>
                  <w:marRight w:val="0"/>
                  <w:marTop w:val="0"/>
                  <w:marBottom w:val="0"/>
                  <w:divBdr>
                    <w:top w:val="none" w:sz="0" w:space="0" w:color="auto"/>
                    <w:left w:val="none" w:sz="0" w:space="0" w:color="auto"/>
                    <w:bottom w:val="none" w:sz="0" w:space="0" w:color="auto"/>
                    <w:right w:val="none" w:sz="0" w:space="0" w:color="auto"/>
                  </w:divBdr>
                </w:div>
                <w:div w:id="2039894311">
                  <w:marLeft w:val="640"/>
                  <w:marRight w:val="0"/>
                  <w:marTop w:val="0"/>
                  <w:marBottom w:val="0"/>
                  <w:divBdr>
                    <w:top w:val="none" w:sz="0" w:space="0" w:color="auto"/>
                    <w:left w:val="none" w:sz="0" w:space="0" w:color="auto"/>
                    <w:bottom w:val="none" w:sz="0" w:space="0" w:color="auto"/>
                    <w:right w:val="none" w:sz="0" w:space="0" w:color="auto"/>
                  </w:divBdr>
                </w:div>
                <w:div w:id="2079135490">
                  <w:marLeft w:val="640"/>
                  <w:marRight w:val="0"/>
                  <w:marTop w:val="0"/>
                  <w:marBottom w:val="0"/>
                  <w:divBdr>
                    <w:top w:val="none" w:sz="0" w:space="0" w:color="auto"/>
                    <w:left w:val="none" w:sz="0" w:space="0" w:color="auto"/>
                    <w:bottom w:val="none" w:sz="0" w:space="0" w:color="auto"/>
                    <w:right w:val="none" w:sz="0" w:space="0" w:color="auto"/>
                  </w:divBdr>
                </w:div>
                <w:div w:id="505020973">
                  <w:marLeft w:val="640"/>
                  <w:marRight w:val="0"/>
                  <w:marTop w:val="0"/>
                  <w:marBottom w:val="0"/>
                  <w:divBdr>
                    <w:top w:val="none" w:sz="0" w:space="0" w:color="auto"/>
                    <w:left w:val="none" w:sz="0" w:space="0" w:color="auto"/>
                    <w:bottom w:val="none" w:sz="0" w:space="0" w:color="auto"/>
                    <w:right w:val="none" w:sz="0" w:space="0" w:color="auto"/>
                  </w:divBdr>
                </w:div>
                <w:div w:id="945308998">
                  <w:marLeft w:val="640"/>
                  <w:marRight w:val="0"/>
                  <w:marTop w:val="0"/>
                  <w:marBottom w:val="0"/>
                  <w:divBdr>
                    <w:top w:val="none" w:sz="0" w:space="0" w:color="auto"/>
                    <w:left w:val="none" w:sz="0" w:space="0" w:color="auto"/>
                    <w:bottom w:val="none" w:sz="0" w:space="0" w:color="auto"/>
                    <w:right w:val="none" w:sz="0" w:space="0" w:color="auto"/>
                  </w:divBdr>
                </w:div>
                <w:div w:id="1640575324">
                  <w:marLeft w:val="640"/>
                  <w:marRight w:val="0"/>
                  <w:marTop w:val="0"/>
                  <w:marBottom w:val="0"/>
                  <w:divBdr>
                    <w:top w:val="none" w:sz="0" w:space="0" w:color="auto"/>
                    <w:left w:val="none" w:sz="0" w:space="0" w:color="auto"/>
                    <w:bottom w:val="none" w:sz="0" w:space="0" w:color="auto"/>
                    <w:right w:val="none" w:sz="0" w:space="0" w:color="auto"/>
                  </w:divBdr>
                </w:div>
                <w:div w:id="971522057">
                  <w:marLeft w:val="640"/>
                  <w:marRight w:val="0"/>
                  <w:marTop w:val="0"/>
                  <w:marBottom w:val="0"/>
                  <w:divBdr>
                    <w:top w:val="none" w:sz="0" w:space="0" w:color="auto"/>
                    <w:left w:val="none" w:sz="0" w:space="0" w:color="auto"/>
                    <w:bottom w:val="none" w:sz="0" w:space="0" w:color="auto"/>
                    <w:right w:val="none" w:sz="0" w:space="0" w:color="auto"/>
                  </w:divBdr>
                </w:div>
                <w:div w:id="1627614037">
                  <w:marLeft w:val="640"/>
                  <w:marRight w:val="0"/>
                  <w:marTop w:val="0"/>
                  <w:marBottom w:val="0"/>
                  <w:divBdr>
                    <w:top w:val="none" w:sz="0" w:space="0" w:color="auto"/>
                    <w:left w:val="none" w:sz="0" w:space="0" w:color="auto"/>
                    <w:bottom w:val="none" w:sz="0" w:space="0" w:color="auto"/>
                    <w:right w:val="none" w:sz="0" w:space="0" w:color="auto"/>
                  </w:divBdr>
                </w:div>
                <w:div w:id="1759905521">
                  <w:marLeft w:val="640"/>
                  <w:marRight w:val="0"/>
                  <w:marTop w:val="0"/>
                  <w:marBottom w:val="0"/>
                  <w:divBdr>
                    <w:top w:val="none" w:sz="0" w:space="0" w:color="auto"/>
                    <w:left w:val="none" w:sz="0" w:space="0" w:color="auto"/>
                    <w:bottom w:val="none" w:sz="0" w:space="0" w:color="auto"/>
                    <w:right w:val="none" w:sz="0" w:space="0" w:color="auto"/>
                  </w:divBdr>
                </w:div>
                <w:div w:id="540286261">
                  <w:marLeft w:val="640"/>
                  <w:marRight w:val="0"/>
                  <w:marTop w:val="0"/>
                  <w:marBottom w:val="0"/>
                  <w:divBdr>
                    <w:top w:val="none" w:sz="0" w:space="0" w:color="auto"/>
                    <w:left w:val="none" w:sz="0" w:space="0" w:color="auto"/>
                    <w:bottom w:val="none" w:sz="0" w:space="0" w:color="auto"/>
                    <w:right w:val="none" w:sz="0" w:space="0" w:color="auto"/>
                  </w:divBdr>
                </w:div>
              </w:divsChild>
            </w:div>
            <w:div w:id="345787210">
              <w:marLeft w:val="0"/>
              <w:marRight w:val="0"/>
              <w:marTop w:val="0"/>
              <w:marBottom w:val="0"/>
              <w:divBdr>
                <w:top w:val="none" w:sz="0" w:space="0" w:color="auto"/>
                <w:left w:val="none" w:sz="0" w:space="0" w:color="auto"/>
                <w:bottom w:val="none" w:sz="0" w:space="0" w:color="auto"/>
                <w:right w:val="none" w:sz="0" w:space="0" w:color="auto"/>
              </w:divBdr>
              <w:divsChild>
                <w:div w:id="1148791170">
                  <w:marLeft w:val="640"/>
                  <w:marRight w:val="0"/>
                  <w:marTop w:val="0"/>
                  <w:marBottom w:val="0"/>
                  <w:divBdr>
                    <w:top w:val="none" w:sz="0" w:space="0" w:color="auto"/>
                    <w:left w:val="none" w:sz="0" w:space="0" w:color="auto"/>
                    <w:bottom w:val="none" w:sz="0" w:space="0" w:color="auto"/>
                    <w:right w:val="none" w:sz="0" w:space="0" w:color="auto"/>
                  </w:divBdr>
                </w:div>
                <w:div w:id="1139422737">
                  <w:marLeft w:val="640"/>
                  <w:marRight w:val="0"/>
                  <w:marTop w:val="0"/>
                  <w:marBottom w:val="0"/>
                  <w:divBdr>
                    <w:top w:val="none" w:sz="0" w:space="0" w:color="auto"/>
                    <w:left w:val="none" w:sz="0" w:space="0" w:color="auto"/>
                    <w:bottom w:val="none" w:sz="0" w:space="0" w:color="auto"/>
                    <w:right w:val="none" w:sz="0" w:space="0" w:color="auto"/>
                  </w:divBdr>
                </w:div>
                <w:div w:id="1358653916">
                  <w:marLeft w:val="640"/>
                  <w:marRight w:val="0"/>
                  <w:marTop w:val="0"/>
                  <w:marBottom w:val="0"/>
                  <w:divBdr>
                    <w:top w:val="none" w:sz="0" w:space="0" w:color="auto"/>
                    <w:left w:val="none" w:sz="0" w:space="0" w:color="auto"/>
                    <w:bottom w:val="none" w:sz="0" w:space="0" w:color="auto"/>
                    <w:right w:val="none" w:sz="0" w:space="0" w:color="auto"/>
                  </w:divBdr>
                </w:div>
                <w:div w:id="744377017">
                  <w:marLeft w:val="640"/>
                  <w:marRight w:val="0"/>
                  <w:marTop w:val="0"/>
                  <w:marBottom w:val="0"/>
                  <w:divBdr>
                    <w:top w:val="none" w:sz="0" w:space="0" w:color="auto"/>
                    <w:left w:val="none" w:sz="0" w:space="0" w:color="auto"/>
                    <w:bottom w:val="none" w:sz="0" w:space="0" w:color="auto"/>
                    <w:right w:val="none" w:sz="0" w:space="0" w:color="auto"/>
                  </w:divBdr>
                </w:div>
                <w:div w:id="746268480">
                  <w:marLeft w:val="640"/>
                  <w:marRight w:val="0"/>
                  <w:marTop w:val="0"/>
                  <w:marBottom w:val="0"/>
                  <w:divBdr>
                    <w:top w:val="none" w:sz="0" w:space="0" w:color="auto"/>
                    <w:left w:val="none" w:sz="0" w:space="0" w:color="auto"/>
                    <w:bottom w:val="none" w:sz="0" w:space="0" w:color="auto"/>
                    <w:right w:val="none" w:sz="0" w:space="0" w:color="auto"/>
                  </w:divBdr>
                </w:div>
                <w:div w:id="755521673">
                  <w:marLeft w:val="640"/>
                  <w:marRight w:val="0"/>
                  <w:marTop w:val="0"/>
                  <w:marBottom w:val="0"/>
                  <w:divBdr>
                    <w:top w:val="none" w:sz="0" w:space="0" w:color="auto"/>
                    <w:left w:val="none" w:sz="0" w:space="0" w:color="auto"/>
                    <w:bottom w:val="none" w:sz="0" w:space="0" w:color="auto"/>
                    <w:right w:val="none" w:sz="0" w:space="0" w:color="auto"/>
                  </w:divBdr>
                </w:div>
                <w:div w:id="1701516857">
                  <w:marLeft w:val="640"/>
                  <w:marRight w:val="0"/>
                  <w:marTop w:val="0"/>
                  <w:marBottom w:val="0"/>
                  <w:divBdr>
                    <w:top w:val="none" w:sz="0" w:space="0" w:color="auto"/>
                    <w:left w:val="none" w:sz="0" w:space="0" w:color="auto"/>
                    <w:bottom w:val="none" w:sz="0" w:space="0" w:color="auto"/>
                    <w:right w:val="none" w:sz="0" w:space="0" w:color="auto"/>
                  </w:divBdr>
                </w:div>
                <w:div w:id="428698816">
                  <w:marLeft w:val="640"/>
                  <w:marRight w:val="0"/>
                  <w:marTop w:val="0"/>
                  <w:marBottom w:val="0"/>
                  <w:divBdr>
                    <w:top w:val="none" w:sz="0" w:space="0" w:color="auto"/>
                    <w:left w:val="none" w:sz="0" w:space="0" w:color="auto"/>
                    <w:bottom w:val="none" w:sz="0" w:space="0" w:color="auto"/>
                    <w:right w:val="none" w:sz="0" w:space="0" w:color="auto"/>
                  </w:divBdr>
                </w:div>
                <w:div w:id="792023567">
                  <w:marLeft w:val="640"/>
                  <w:marRight w:val="0"/>
                  <w:marTop w:val="0"/>
                  <w:marBottom w:val="0"/>
                  <w:divBdr>
                    <w:top w:val="none" w:sz="0" w:space="0" w:color="auto"/>
                    <w:left w:val="none" w:sz="0" w:space="0" w:color="auto"/>
                    <w:bottom w:val="none" w:sz="0" w:space="0" w:color="auto"/>
                    <w:right w:val="none" w:sz="0" w:space="0" w:color="auto"/>
                  </w:divBdr>
                </w:div>
                <w:div w:id="243806797">
                  <w:marLeft w:val="640"/>
                  <w:marRight w:val="0"/>
                  <w:marTop w:val="0"/>
                  <w:marBottom w:val="0"/>
                  <w:divBdr>
                    <w:top w:val="none" w:sz="0" w:space="0" w:color="auto"/>
                    <w:left w:val="none" w:sz="0" w:space="0" w:color="auto"/>
                    <w:bottom w:val="none" w:sz="0" w:space="0" w:color="auto"/>
                    <w:right w:val="none" w:sz="0" w:space="0" w:color="auto"/>
                  </w:divBdr>
                </w:div>
                <w:div w:id="1129280433">
                  <w:marLeft w:val="640"/>
                  <w:marRight w:val="0"/>
                  <w:marTop w:val="0"/>
                  <w:marBottom w:val="0"/>
                  <w:divBdr>
                    <w:top w:val="none" w:sz="0" w:space="0" w:color="auto"/>
                    <w:left w:val="none" w:sz="0" w:space="0" w:color="auto"/>
                    <w:bottom w:val="none" w:sz="0" w:space="0" w:color="auto"/>
                    <w:right w:val="none" w:sz="0" w:space="0" w:color="auto"/>
                  </w:divBdr>
                </w:div>
                <w:div w:id="187528299">
                  <w:marLeft w:val="640"/>
                  <w:marRight w:val="0"/>
                  <w:marTop w:val="0"/>
                  <w:marBottom w:val="0"/>
                  <w:divBdr>
                    <w:top w:val="none" w:sz="0" w:space="0" w:color="auto"/>
                    <w:left w:val="none" w:sz="0" w:space="0" w:color="auto"/>
                    <w:bottom w:val="none" w:sz="0" w:space="0" w:color="auto"/>
                    <w:right w:val="none" w:sz="0" w:space="0" w:color="auto"/>
                  </w:divBdr>
                </w:div>
                <w:div w:id="2021352768">
                  <w:marLeft w:val="640"/>
                  <w:marRight w:val="0"/>
                  <w:marTop w:val="0"/>
                  <w:marBottom w:val="0"/>
                  <w:divBdr>
                    <w:top w:val="none" w:sz="0" w:space="0" w:color="auto"/>
                    <w:left w:val="none" w:sz="0" w:space="0" w:color="auto"/>
                    <w:bottom w:val="none" w:sz="0" w:space="0" w:color="auto"/>
                    <w:right w:val="none" w:sz="0" w:space="0" w:color="auto"/>
                  </w:divBdr>
                </w:div>
                <w:div w:id="1706129612">
                  <w:marLeft w:val="640"/>
                  <w:marRight w:val="0"/>
                  <w:marTop w:val="0"/>
                  <w:marBottom w:val="0"/>
                  <w:divBdr>
                    <w:top w:val="none" w:sz="0" w:space="0" w:color="auto"/>
                    <w:left w:val="none" w:sz="0" w:space="0" w:color="auto"/>
                    <w:bottom w:val="none" w:sz="0" w:space="0" w:color="auto"/>
                    <w:right w:val="none" w:sz="0" w:space="0" w:color="auto"/>
                  </w:divBdr>
                </w:div>
                <w:div w:id="327711795">
                  <w:marLeft w:val="640"/>
                  <w:marRight w:val="0"/>
                  <w:marTop w:val="0"/>
                  <w:marBottom w:val="0"/>
                  <w:divBdr>
                    <w:top w:val="none" w:sz="0" w:space="0" w:color="auto"/>
                    <w:left w:val="none" w:sz="0" w:space="0" w:color="auto"/>
                    <w:bottom w:val="none" w:sz="0" w:space="0" w:color="auto"/>
                    <w:right w:val="none" w:sz="0" w:space="0" w:color="auto"/>
                  </w:divBdr>
                </w:div>
                <w:div w:id="1326856057">
                  <w:marLeft w:val="640"/>
                  <w:marRight w:val="0"/>
                  <w:marTop w:val="0"/>
                  <w:marBottom w:val="0"/>
                  <w:divBdr>
                    <w:top w:val="none" w:sz="0" w:space="0" w:color="auto"/>
                    <w:left w:val="none" w:sz="0" w:space="0" w:color="auto"/>
                    <w:bottom w:val="none" w:sz="0" w:space="0" w:color="auto"/>
                    <w:right w:val="none" w:sz="0" w:space="0" w:color="auto"/>
                  </w:divBdr>
                </w:div>
                <w:div w:id="806356155">
                  <w:marLeft w:val="640"/>
                  <w:marRight w:val="0"/>
                  <w:marTop w:val="0"/>
                  <w:marBottom w:val="0"/>
                  <w:divBdr>
                    <w:top w:val="none" w:sz="0" w:space="0" w:color="auto"/>
                    <w:left w:val="none" w:sz="0" w:space="0" w:color="auto"/>
                    <w:bottom w:val="none" w:sz="0" w:space="0" w:color="auto"/>
                    <w:right w:val="none" w:sz="0" w:space="0" w:color="auto"/>
                  </w:divBdr>
                </w:div>
                <w:div w:id="923295105">
                  <w:marLeft w:val="640"/>
                  <w:marRight w:val="0"/>
                  <w:marTop w:val="0"/>
                  <w:marBottom w:val="0"/>
                  <w:divBdr>
                    <w:top w:val="none" w:sz="0" w:space="0" w:color="auto"/>
                    <w:left w:val="none" w:sz="0" w:space="0" w:color="auto"/>
                    <w:bottom w:val="none" w:sz="0" w:space="0" w:color="auto"/>
                    <w:right w:val="none" w:sz="0" w:space="0" w:color="auto"/>
                  </w:divBdr>
                </w:div>
                <w:div w:id="1402017874">
                  <w:marLeft w:val="640"/>
                  <w:marRight w:val="0"/>
                  <w:marTop w:val="0"/>
                  <w:marBottom w:val="0"/>
                  <w:divBdr>
                    <w:top w:val="none" w:sz="0" w:space="0" w:color="auto"/>
                    <w:left w:val="none" w:sz="0" w:space="0" w:color="auto"/>
                    <w:bottom w:val="none" w:sz="0" w:space="0" w:color="auto"/>
                    <w:right w:val="none" w:sz="0" w:space="0" w:color="auto"/>
                  </w:divBdr>
                </w:div>
                <w:div w:id="1722244259">
                  <w:marLeft w:val="640"/>
                  <w:marRight w:val="0"/>
                  <w:marTop w:val="0"/>
                  <w:marBottom w:val="0"/>
                  <w:divBdr>
                    <w:top w:val="none" w:sz="0" w:space="0" w:color="auto"/>
                    <w:left w:val="none" w:sz="0" w:space="0" w:color="auto"/>
                    <w:bottom w:val="none" w:sz="0" w:space="0" w:color="auto"/>
                    <w:right w:val="none" w:sz="0" w:space="0" w:color="auto"/>
                  </w:divBdr>
                </w:div>
                <w:div w:id="1957442253">
                  <w:marLeft w:val="640"/>
                  <w:marRight w:val="0"/>
                  <w:marTop w:val="0"/>
                  <w:marBottom w:val="0"/>
                  <w:divBdr>
                    <w:top w:val="none" w:sz="0" w:space="0" w:color="auto"/>
                    <w:left w:val="none" w:sz="0" w:space="0" w:color="auto"/>
                    <w:bottom w:val="none" w:sz="0" w:space="0" w:color="auto"/>
                    <w:right w:val="none" w:sz="0" w:space="0" w:color="auto"/>
                  </w:divBdr>
                </w:div>
                <w:div w:id="668796920">
                  <w:marLeft w:val="640"/>
                  <w:marRight w:val="0"/>
                  <w:marTop w:val="0"/>
                  <w:marBottom w:val="0"/>
                  <w:divBdr>
                    <w:top w:val="none" w:sz="0" w:space="0" w:color="auto"/>
                    <w:left w:val="none" w:sz="0" w:space="0" w:color="auto"/>
                    <w:bottom w:val="none" w:sz="0" w:space="0" w:color="auto"/>
                    <w:right w:val="none" w:sz="0" w:space="0" w:color="auto"/>
                  </w:divBdr>
                </w:div>
                <w:div w:id="1618828042">
                  <w:marLeft w:val="640"/>
                  <w:marRight w:val="0"/>
                  <w:marTop w:val="0"/>
                  <w:marBottom w:val="0"/>
                  <w:divBdr>
                    <w:top w:val="none" w:sz="0" w:space="0" w:color="auto"/>
                    <w:left w:val="none" w:sz="0" w:space="0" w:color="auto"/>
                    <w:bottom w:val="none" w:sz="0" w:space="0" w:color="auto"/>
                    <w:right w:val="none" w:sz="0" w:space="0" w:color="auto"/>
                  </w:divBdr>
                </w:div>
                <w:div w:id="1371954260">
                  <w:marLeft w:val="640"/>
                  <w:marRight w:val="0"/>
                  <w:marTop w:val="0"/>
                  <w:marBottom w:val="0"/>
                  <w:divBdr>
                    <w:top w:val="none" w:sz="0" w:space="0" w:color="auto"/>
                    <w:left w:val="none" w:sz="0" w:space="0" w:color="auto"/>
                    <w:bottom w:val="none" w:sz="0" w:space="0" w:color="auto"/>
                    <w:right w:val="none" w:sz="0" w:space="0" w:color="auto"/>
                  </w:divBdr>
                </w:div>
                <w:div w:id="2016567144">
                  <w:marLeft w:val="640"/>
                  <w:marRight w:val="0"/>
                  <w:marTop w:val="0"/>
                  <w:marBottom w:val="0"/>
                  <w:divBdr>
                    <w:top w:val="none" w:sz="0" w:space="0" w:color="auto"/>
                    <w:left w:val="none" w:sz="0" w:space="0" w:color="auto"/>
                    <w:bottom w:val="none" w:sz="0" w:space="0" w:color="auto"/>
                    <w:right w:val="none" w:sz="0" w:space="0" w:color="auto"/>
                  </w:divBdr>
                </w:div>
                <w:div w:id="613905121">
                  <w:marLeft w:val="640"/>
                  <w:marRight w:val="0"/>
                  <w:marTop w:val="0"/>
                  <w:marBottom w:val="0"/>
                  <w:divBdr>
                    <w:top w:val="none" w:sz="0" w:space="0" w:color="auto"/>
                    <w:left w:val="none" w:sz="0" w:space="0" w:color="auto"/>
                    <w:bottom w:val="none" w:sz="0" w:space="0" w:color="auto"/>
                    <w:right w:val="none" w:sz="0" w:space="0" w:color="auto"/>
                  </w:divBdr>
                </w:div>
                <w:div w:id="153380427">
                  <w:marLeft w:val="640"/>
                  <w:marRight w:val="0"/>
                  <w:marTop w:val="0"/>
                  <w:marBottom w:val="0"/>
                  <w:divBdr>
                    <w:top w:val="none" w:sz="0" w:space="0" w:color="auto"/>
                    <w:left w:val="none" w:sz="0" w:space="0" w:color="auto"/>
                    <w:bottom w:val="none" w:sz="0" w:space="0" w:color="auto"/>
                    <w:right w:val="none" w:sz="0" w:space="0" w:color="auto"/>
                  </w:divBdr>
                </w:div>
                <w:div w:id="1970545981">
                  <w:marLeft w:val="640"/>
                  <w:marRight w:val="0"/>
                  <w:marTop w:val="0"/>
                  <w:marBottom w:val="0"/>
                  <w:divBdr>
                    <w:top w:val="none" w:sz="0" w:space="0" w:color="auto"/>
                    <w:left w:val="none" w:sz="0" w:space="0" w:color="auto"/>
                    <w:bottom w:val="none" w:sz="0" w:space="0" w:color="auto"/>
                    <w:right w:val="none" w:sz="0" w:space="0" w:color="auto"/>
                  </w:divBdr>
                </w:div>
                <w:div w:id="1828549896">
                  <w:marLeft w:val="640"/>
                  <w:marRight w:val="0"/>
                  <w:marTop w:val="0"/>
                  <w:marBottom w:val="0"/>
                  <w:divBdr>
                    <w:top w:val="none" w:sz="0" w:space="0" w:color="auto"/>
                    <w:left w:val="none" w:sz="0" w:space="0" w:color="auto"/>
                    <w:bottom w:val="none" w:sz="0" w:space="0" w:color="auto"/>
                    <w:right w:val="none" w:sz="0" w:space="0" w:color="auto"/>
                  </w:divBdr>
                </w:div>
                <w:div w:id="1214388766">
                  <w:marLeft w:val="640"/>
                  <w:marRight w:val="0"/>
                  <w:marTop w:val="0"/>
                  <w:marBottom w:val="0"/>
                  <w:divBdr>
                    <w:top w:val="none" w:sz="0" w:space="0" w:color="auto"/>
                    <w:left w:val="none" w:sz="0" w:space="0" w:color="auto"/>
                    <w:bottom w:val="none" w:sz="0" w:space="0" w:color="auto"/>
                    <w:right w:val="none" w:sz="0" w:space="0" w:color="auto"/>
                  </w:divBdr>
                </w:div>
                <w:div w:id="1815835109">
                  <w:marLeft w:val="640"/>
                  <w:marRight w:val="0"/>
                  <w:marTop w:val="0"/>
                  <w:marBottom w:val="0"/>
                  <w:divBdr>
                    <w:top w:val="none" w:sz="0" w:space="0" w:color="auto"/>
                    <w:left w:val="none" w:sz="0" w:space="0" w:color="auto"/>
                    <w:bottom w:val="none" w:sz="0" w:space="0" w:color="auto"/>
                    <w:right w:val="none" w:sz="0" w:space="0" w:color="auto"/>
                  </w:divBdr>
                </w:div>
                <w:div w:id="2021226782">
                  <w:marLeft w:val="640"/>
                  <w:marRight w:val="0"/>
                  <w:marTop w:val="0"/>
                  <w:marBottom w:val="0"/>
                  <w:divBdr>
                    <w:top w:val="none" w:sz="0" w:space="0" w:color="auto"/>
                    <w:left w:val="none" w:sz="0" w:space="0" w:color="auto"/>
                    <w:bottom w:val="none" w:sz="0" w:space="0" w:color="auto"/>
                    <w:right w:val="none" w:sz="0" w:space="0" w:color="auto"/>
                  </w:divBdr>
                </w:div>
                <w:div w:id="1834028126">
                  <w:marLeft w:val="640"/>
                  <w:marRight w:val="0"/>
                  <w:marTop w:val="0"/>
                  <w:marBottom w:val="0"/>
                  <w:divBdr>
                    <w:top w:val="none" w:sz="0" w:space="0" w:color="auto"/>
                    <w:left w:val="none" w:sz="0" w:space="0" w:color="auto"/>
                    <w:bottom w:val="none" w:sz="0" w:space="0" w:color="auto"/>
                    <w:right w:val="none" w:sz="0" w:space="0" w:color="auto"/>
                  </w:divBdr>
                </w:div>
                <w:div w:id="1340699244">
                  <w:marLeft w:val="640"/>
                  <w:marRight w:val="0"/>
                  <w:marTop w:val="0"/>
                  <w:marBottom w:val="0"/>
                  <w:divBdr>
                    <w:top w:val="none" w:sz="0" w:space="0" w:color="auto"/>
                    <w:left w:val="none" w:sz="0" w:space="0" w:color="auto"/>
                    <w:bottom w:val="none" w:sz="0" w:space="0" w:color="auto"/>
                    <w:right w:val="none" w:sz="0" w:space="0" w:color="auto"/>
                  </w:divBdr>
                </w:div>
                <w:div w:id="1547063191">
                  <w:marLeft w:val="640"/>
                  <w:marRight w:val="0"/>
                  <w:marTop w:val="0"/>
                  <w:marBottom w:val="0"/>
                  <w:divBdr>
                    <w:top w:val="none" w:sz="0" w:space="0" w:color="auto"/>
                    <w:left w:val="none" w:sz="0" w:space="0" w:color="auto"/>
                    <w:bottom w:val="none" w:sz="0" w:space="0" w:color="auto"/>
                    <w:right w:val="none" w:sz="0" w:space="0" w:color="auto"/>
                  </w:divBdr>
                </w:div>
                <w:div w:id="1832939359">
                  <w:marLeft w:val="640"/>
                  <w:marRight w:val="0"/>
                  <w:marTop w:val="0"/>
                  <w:marBottom w:val="0"/>
                  <w:divBdr>
                    <w:top w:val="none" w:sz="0" w:space="0" w:color="auto"/>
                    <w:left w:val="none" w:sz="0" w:space="0" w:color="auto"/>
                    <w:bottom w:val="none" w:sz="0" w:space="0" w:color="auto"/>
                    <w:right w:val="none" w:sz="0" w:space="0" w:color="auto"/>
                  </w:divBdr>
                </w:div>
                <w:div w:id="585724420">
                  <w:marLeft w:val="640"/>
                  <w:marRight w:val="0"/>
                  <w:marTop w:val="0"/>
                  <w:marBottom w:val="0"/>
                  <w:divBdr>
                    <w:top w:val="none" w:sz="0" w:space="0" w:color="auto"/>
                    <w:left w:val="none" w:sz="0" w:space="0" w:color="auto"/>
                    <w:bottom w:val="none" w:sz="0" w:space="0" w:color="auto"/>
                    <w:right w:val="none" w:sz="0" w:space="0" w:color="auto"/>
                  </w:divBdr>
                </w:div>
                <w:div w:id="1255095441">
                  <w:marLeft w:val="640"/>
                  <w:marRight w:val="0"/>
                  <w:marTop w:val="0"/>
                  <w:marBottom w:val="0"/>
                  <w:divBdr>
                    <w:top w:val="none" w:sz="0" w:space="0" w:color="auto"/>
                    <w:left w:val="none" w:sz="0" w:space="0" w:color="auto"/>
                    <w:bottom w:val="none" w:sz="0" w:space="0" w:color="auto"/>
                    <w:right w:val="none" w:sz="0" w:space="0" w:color="auto"/>
                  </w:divBdr>
                </w:div>
                <w:div w:id="1594823729">
                  <w:marLeft w:val="640"/>
                  <w:marRight w:val="0"/>
                  <w:marTop w:val="0"/>
                  <w:marBottom w:val="0"/>
                  <w:divBdr>
                    <w:top w:val="none" w:sz="0" w:space="0" w:color="auto"/>
                    <w:left w:val="none" w:sz="0" w:space="0" w:color="auto"/>
                    <w:bottom w:val="none" w:sz="0" w:space="0" w:color="auto"/>
                    <w:right w:val="none" w:sz="0" w:space="0" w:color="auto"/>
                  </w:divBdr>
                </w:div>
                <w:div w:id="1350453031">
                  <w:marLeft w:val="640"/>
                  <w:marRight w:val="0"/>
                  <w:marTop w:val="0"/>
                  <w:marBottom w:val="0"/>
                  <w:divBdr>
                    <w:top w:val="none" w:sz="0" w:space="0" w:color="auto"/>
                    <w:left w:val="none" w:sz="0" w:space="0" w:color="auto"/>
                    <w:bottom w:val="none" w:sz="0" w:space="0" w:color="auto"/>
                    <w:right w:val="none" w:sz="0" w:space="0" w:color="auto"/>
                  </w:divBdr>
                </w:div>
                <w:div w:id="1127436028">
                  <w:marLeft w:val="640"/>
                  <w:marRight w:val="0"/>
                  <w:marTop w:val="0"/>
                  <w:marBottom w:val="0"/>
                  <w:divBdr>
                    <w:top w:val="none" w:sz="0" w:space="0" w:color="auto"/>
                    <w:left w:val="none" w:sz="0" w:space="0" w:color="auto"/>
                    <w:bottom w:val="none" w:sz="0" w:space="0" w:color="auto"/>
                    <w:right w:val="none" w:sz="0" w:space="0" w:color="auto"/>
                  </w:divBdr>
                </w:div>
                <w:div w:id="192379342">
                  <w:marLeft w:val="640"/>
                  <w:marRight w:val="0"/>
                  <w:marTop w:val="0"/>
                  <w:marBottom w:val="0"/>
                  <w:divBdr>
                    <w:top w:val="none" w:sz="0" w:space="0" w:color="auto"/>
                    <w:left w:val="none" w:sz="0" w:space="0" w:color="auto"/>
                    <w:bottom w:val="none" w:sz="0" w:space="0" w:color="auto"/>
                    <w:right w:val="none" w:sz="0" w:space="0" w:color="auto"/>
                  </w:divBdr>
                </w:div>
                <w:div w:id="1654529520">
                  <w:marLeft w:val="640"/>
                  <w:marRight w:val="0"/>
                  <w:marTop w:val="0"/>
                  <w:marBottom w:val="0"/>
                  <w:divBdr>
                    <w:top w:val="none" w:sz="0" w:space="0" w:color="auto"/>
                    <w:left w:val="none" w:sz="0" w:space="0" w:color="auto"/>
                    <w:bottom w:val="none" w:sz="0" w:space="0" w:color="auto"/>
                    <w:right w:val="none" w:sz="0" w:space="0" w:color="auto"/>
                  </w:divBdr>
                </w:div>
                <w:div w:id="310407103">
                  <w:marLeft w:val="640"/>
                  <w:marRight w:val="0"/>
                  <w:marTop w:val="0"/>
                  <w:marBottom w:val="0"/>
                  <w:divBdr>
                    <w:top w:val="none" w:sz="0" w:space="0" w:color="auto"/>
                    <w:left w:val="none" w:sz="0" w:space="0" w:color="auto"/>
                    <w:bottom w:val="none" w:sz="0" w:space="0" w:color="auto"/>
                    <w:right w:val="none" w:sz="0" w:space="0" w:color="auto"/>
                  </w:divBdr>
                </w:div>
                <w:div w:id="920060908">
                  <w:marLeft w:val="640"/>
                  <w:marRight w:val="0"/>
                  <w:marTop w:val="0"/>
                  <w:marBottom w:val="0"/>
                  <w:divBdr>
                    <w:top w:val="none" w:sz="0" w:space="0" w:color="auto"/>
                    <w:left w:val="none" w:sz="0" w:space="0" w:color="auto"/>
                    <w:bottom w:val="none" w:sz="0" w:space="0" w:color="auto"/>
                    <w:right w:val="none" w:sz="0" w:space="0" w:color="auto"/>
                  </w:divBdr>
                </w:div>
                <w:div w:id="623386715">
                  <w:marLeft w:val="640"/>
                  <w:marRight w:val="0"/>
                  <w:marTop w:val="0"/>
                  <w:marBottom w:val="0"/>
                  <w:divBdr>
                    <w:top w:val="none" w:sz="0" w:space="0" w:color="auto"/>
                    <w:left w:val="none" w:sz="0" w:space="0" w:color="auto"/>
                    <w:bottom w:val="none" w:sz="0" w:space="0" w:color="auto"/>
                    <w:right w:val="none" w:sz="0" w:space="0" w:color="auto"/>
                  </w:divBdr>
                </w:div>
                <w:div w:id="1545673154">
                  <w:marLeft w:val="640"/>
                  <w:marRight w:val="0"/>
                  <w:marTop w:val="0"/>
                  <w:marBottom w:val="0"/>
                  <w:divBdr>
                    <w:top w:val="none" w:sz="0" w:space="0" w:color="auto"/>
                    <w:left w:val="none" w:sz="0" w:space="0" w:color="auto"/>
                    <w:bottom w:val="none" w:sz="0" w:space="0" w:color="auto"/>
                    <w:right w:val="none" w:sz="0" w:space="0" w:color="auto"/>
                  </w:divBdr>
                </w:div>
                <w:div w:id="595330409">
                  <w:marLeft w:val="640"/>
                  <w:marRight w:val="0"/>
                  <w:marTop w:val="0"/>
                  <w:marBottom w:val="0"/>
                  <w:divBdr>
                    <w:top w:val="none" w:sz="0" w:space="0" w:color="auto"/>
                    <w:left w:val="none" w:sz="0" w:space="0" w:color="auto"/>
                    <w:bottom w:val="none" w:sz="0" w:space="0" w:color="auto"/>
                    <w:right w:val="none" w:sz="0" w:space="0" w:color="auto"/>
                  </w:divBdr>
                </w:div>
                <w:div w:id="1873031113">
                  <w:marLeft w:val="640"/>
                  <w:marRight w:val="0"/>
                  <w:marTop w:val="0"/>
                  <w:marBottom w:val="0"/>
                  <w:divBdr>
                    <w:top w:val="none" w:sz="0" w:space="0" w:color="auto"/>
                    <w:left w:val="none" w:sz="0" w:space="0" w:color="auto"/>
                    <w:bottom w:val="none" w:sz="0" w:space="0" w:color="auto"/>
                    <w:right w:val="none" w:sz="0" w:space="0" w:color="auto"/>
                  </w:divBdr>
                </w:div>
                <w:div w:id="1611355795">
                  <w:marLeft w:val="640"/>
                  <w:marRight w:val="0"/>
                  <w:marTop w:val="0"/>
                  <w:marBottom w:val="0"/>
                  <w:divBdr>
                    <w:top w:val="none" w:sz="0" w:space="0" w:color="auto"/>
                    <w:left w:val="none" w:sz="0" w:space="0" w:color="auto"/>
                    <w:bottom w:val="none" w:sz="0" w:space="0" w:color="auto"/>
                    <w:right w:val="none" w:sz="0" w:space="0" w:color="auto"/>
                  </w:divBdr>
                </w:div>
                <w:div w:id="91560430">
                  <w:marLeft w:val="640"/>
                  <w:marRight w:val="0"/>
                  <w:marTop w:val="0"/>
                  <w:marBottom w:val="0"/>
                  <w:divBdr>
                    <w:top w:val="none" w:sz="0" w:space="0" w:color="auto"/>
                    <w:left w:val="none" w:sz="0" w:space="0" w:color="auto"/>
                    <w:bottom w:val="none" w:sz="0" w:space="0" w:color="auto"/>
                    <w:right w:val="none" w:sz="0" w:space="0" w:color="auto"/>
                  </w:divBdr>
                </w:div>
                <w:div w:id="1366755602">
                  <w:marLeft w:val="640"/>
                  <w:marRight w:val="0"/>
                  <w:marTop w:val="0"/>
                  <w:marBottom w:val="0"/>
                  <w:divBdr>
                    <w:top w:val="none" w:sz="0" w:space="0" w:color="auto"/>
                    <w:left w:val="none" w:sz="0" w:space="0" w:color="auto"/>
                    <w:bottom w:val="none" w:sz="0" w:space="0" w:color="auto"/>
                    <w:right w:val="none" w:sz="0" w:space="0" w:color="auto"/>
                  </w:divBdr>
                </w:div>
                <w:div w:id="826363319">
                  <w:marLeft w:val="640"/>
                  <w:marRight w:val="0"/>
                  <w:marTop w:val="0"/>
                  <w:marBottom w:val="0"/>
                  <w:divBdr>
                    <w:top w:val="none" w:sz="0" w:space="0" w:color="auto"/>
                    <w:left w:val="none" w:sz="0" w:space="0" w:color="auto"/>
                    <w:bottom w:val="none" w:sz="0" w:space="0" w:color="auto"/>
                    <w:right w:val="none" w:sz="0" w:space="0" w:color="auto"/>
                  </w:divBdr>
                </w:div>
                <w:div w:id="1541239416">
                  <w:marLeft w:val="640"/>
                  <w:marRight w:val="0"/>
                  <w:marTop w:val="0"/>
                  <w:marBottom w:val="0"/>
                  <w:divBdr>
                    <w:top w:val="none" w:sz="0" w:space="0" w:color="auto"/>
                    <w:left w:val="none" w:sz="0" w:space="0" w:color="auto"/>
                    <w:bottom w:val="none" w:sz="0" w:space="0" w:color="auto"/>
                    <w:right w:val="none" w:sz="0" w:space="0" w:color="auto"/>
                  </w:divBdr>
                </w:div>
                <w:div w:id="1976714341">
                  <w:marLeft w:val="640"/>
                  <w:marRight w:val="0"/>
                  <w:marTop w:val="0"/>
                  <w:marBottom w:val="0"/>
                  <w:divBdr>
                    <w:top w:val="none" w:sz="0" w:space="0" w:color="auto"/>
                    <w:left w:val="none" w:sz="0" w:space="0" w:color="auto"/>
                    <w:bottom w:val="none" w:sz="0" w:space="0" w:color="auto"/>
                    <w:right w:val="none" w:sz="0" w:space="0" w:color="auto"/>
                  </w:divBdr>
                </w:div>
                <w:div w:id="1259607192">
                  <w:marLeft w:val="640"/>
                  <w:marRight w:val="0"/>
                  <w:marTop w:val="0"/>
                  <w:marBottom w:val="0"/>
                  <w:divBdr>
                    <w:top w:val="none" w:sz="0" w:space="0" w:color="auto"/>
                    <w:left w:val="none" w:sz="0" w:space="0" w:color="auto"/>
                    <w:bottom w:val="none" w:sz="0" w:space="0" w:color="auto"/>
                    <w:right w:val="none" w:sz="0" w:space="0" w:color="auto"/>
                  </w:divBdr>
                </w:div>
                <w:div w:id="1885753526">
                  <w:marLeft w:val="640"/>
                  <w:marRight w:val="0"/>
                  <w:marTop w:val="0"/>
                  <w:marBottom w:val="0"/>
                  <w:divBdr>
                    <w:top w:val="none" w:sz="0" w:space="0" w:color="auto"/>
                    <w:left w:val="none" w:sz="0" w:space="0" w:color="auto"/>
                    <w:bottom w:val="none" w:sz="0" w:space="0" w:color="auto"/>
                    <w:right w:val="none" w:sz="0" w:space="0" w:color="auto"/>
                  </w:divBdr>
                </w:div>
                <w:div w:id="722368414">
                  <w:marLeft w:val="640"/>
                  <w:marRight w:val="0"/>
                  <w:marTop w:val="0"/>
                  <w:marBottom w:val="0"/>
                  <w:divBdr>
                    <w:top w:val="none" w:sz="0" w:space="0" w:color="auto"/>
                    <w:left w:val="none" w:sz="0" w:space="0" w:color="auto"/>
                    <w:bottom w:val="none" w:sz="0" w:space="0" w:color="auto"/>
                    <w:right w:val="none" w:sz="0" w:space="0" w:color="auto"/>
                  </w:divBdr>
                </w:div>
                <w:div w:id="1949462095">
                  <w:marLeft w:val="640"/>
                  <w:marRight w:val="0"/>
                  <w:marTop w:val="0"/>
                  <w:marBottom w:val="0"/>
                  <w:divBdr>
                    <w:top w:val="none" w:sz="0" w:space="0" w:color="auto"/>
                    <w:left w:val="none" w:sz="0" w:space="0" w:color="auto"/>
                    <w:bottom w:val="none" w:sz="0" w:space="0" w:color="auto"/>
                    <w:right w:val="none" w:sz="0" w:space="0" w:color="auto"/>
                  </w:divBdr>
                </w:div>
                <w:div w:id="893275229">
                  <w:marLeft w:val="640"/>
                  <w:marRight w:val="0"/>
                  <w:marTop w:val="0"/>
                  <w:marBottom w:val="0"/>
                  <w:divBdr>
                    <w:top w:val="none" w:sz="0" w:space="0" w:color="auto"/>
                    <w:left w:val="none" w:sz="0" w:space="0" w:color="auto"/>
                    <w:bottom w:val="none" w:sz="0" w:space="0" w:color="auto"/>
                    <w:right w:val="none" w:sz="0" w:space="0" w:color="auto"/>
                  </w:divBdr>
                </w:div>
                <w:div w:id="1714504151">
                  <w:marLeft w:val="640"/>
                  <w:marRight w:val="0"/>
                  <w:marTop w:val="0"/>
                  <w:marBottom w:val="0"/>
                  <w:divBdr>
                    <w:top w:val="none" w:sz="0" w:space="0" w:color="auto"/>
                    <w:left w:val="none" w:sz="0" w:space="0" w:color="auto"/>
                    <w:bottom w:val="none" w:sz="0" w:space="0" w:color="auto"/>
                    <w:right w:val="none" w:sz="0" w:space="0" w:color="auto"/>
                  </w:divBdr>
                </w:div>
                <w:div w:id="518080046">
                  <w:marLeft w:val="640"/>
                  <w:marRight w:val="0"/>
                  <w:marTop w:val="0"/>
                  <w:marBottom w:val="0"/>
                  <w:divBdr>
                    <w:top w:val="none" w:sz="0" w:space="0" w:color="auto"/>
                    <w:left w:val="none" w:sz="0" w:space="0" w:color="auto"/>
                    <w:bottom w:val="none" w:sz="0" w:space="0" w:color="auto"/>
                    <w:right w:val="none" w:sz="0" w:space="0" w:color="auto"/>
                  </w:divBdr>
                </w:div>
                <w:div w:id="1415325520">
                  <w:marLeft w:val="640"/>
                  <w:marRight w:val="0"/>
                  <w:marTop w:val="0"/>
                  <w:marBottom w:val="0"/>
                  <w:divBdr>
                    <w:top w:val="none" w:sz="0" w:space="0" w:color="auto"/>
                    <w:left w:val="none" w:sz="0" w:space="0" w:color="auto"/>
                    <w:bottom w:val="none" w:sz="0" w:space="0" w:color="auto"/>
                    <w:right w:val="none" w:sz="0" w:space="0" w:color="auto"/>
                  </w:divBdr>
                </w:div>
                <w:div w:id="2138375762">
                  <w:marLeft w:val="640"/>
                  <w:marRight w:val="0"/>
                  <w:marTop w:val="0"/>
                  <w:marBottom w:val="0"/>
                  <w:divBdr>
                    <w:top w:val="none" w:sz="0" w:space="0" w:color="auto"/>
                    <w:left w:val="none" w:sz="0" w:space="0" w:color="auto"/>
                    <w:bottom w:val="none" w:sz="0" w:space="0" w:color="auto"/>
                    <w:right w:val="none" w:sz="0" w:space="0" w:color="auto"/>
                  </w:divBdr>
                </w:div>
                <w:div w:id="881017686">
                  <w:marLeft w:val="640"/>
                  <w:marRight w:val="0"/>
                  <w:marTop w:val="0"/>
                  <w:marBottom w:val="0"/>
                  <w:divBdr>
                    <w:top w:val="none" w:sz="0" w:space="0" w:color="auto"/>
                    <w:left w:val="none" w:sz="0" w:space="0" w:color="auto"/>
                    <w:bottom w:val="none" w:sz="0" w:space="0" w:color="auto"/>
                    <w:right w:val="none" w:sz="0" w:space="0" w:color="auto"/>
                  </w:divBdr>
                </w:div>
                <w:div w:id="2022972085">
                  <w:marLeft w:val="640"/>
                  <w:marRight w:val="0"/>
                  <w:marTop w:val="0"/>
                  <w:marBottom w:val="0"/>
                  <w:divBdr>
                    <w:top w:val="none" w:sz="0" w:space="0" w:color="auto"/>
                    <w:left w:val="none" w:sz="0" w:space="0" w:color="auto"/>
                    <w:bottom w:val="none" w:sz="0" w:space="0" w:color="auto"/>
                    <w:right w:val="none" w:sz="0" w:space="0" w:color="auto"/>
                  </w:divBdr>
                </w:div>
                <w:div w:id="789596017">
                  <w:marLeft w:val="640"/>
                  <w:marRight w:val="0"/>
                  <w:marTop w:val="0"/>
                  <w:marBottom w:val="0"/>
                  <w:divBdr>
                    <w:top w:val="none" w:sz="0" w:space="0" w:color="auto"/>
                    <w:left w:val="none" w:sz="0" w:space="0" w:color="auto"/>
                    <w:bottom w:val="none" w:sz="0" w:space="0" w:color="auto"/>
                    <w:right w:val="none" w:sz="0" w:space="0" w:color="auto"/>
                  </w:divBdr>
                </w:div>
                <w:div w:id="1325477233">
                  <w:marLeft w:val="640"/>
                  <w:marRight w:val="0"/>
                  <w:marTop w:val="0"/>
                  <w:marBottom w:val="0"/>
                  <w:divBdr>
                    <w:top w:val="none" w:sz="0" w:space="0" w:color="auto"/>
                    <w:left w:val="none" w:sz="0" w:space="0" w:color="auto"/>
                    <w:bottom w:val="none" w:sz="0" w:space="0" w:color="auto"/>
                    <w:right w:val="none" w:sz="0" w:space="0" w:color="auto"/>
                  </w:divBdr>
                </w:div>
                <w:div w:id="83696064">
                  <w:marLeft w:val="640"/>
                  <w:marRight w:val="0"/>
                  <w:marTop w:val="0"/>
                  <w:marBottom w:val="0"/>
                  <w:divBdr>
                    <w:top w:val="none" w:sz="0" w:space="0" w:color="auto"/>
                    <w:left w:val="none" w:sz="0" w:space="0" w:color="auto"/>
                    <w:bottom w:val="none" w:sz="0" w:space="0" w:color="auto"/>
                    <w:right w:val="none" w:sz="0" w:space="0" w:color="auto"/>
                  </w:divBdr>
                </w:div>
                <w:div w:id="335116706">
                  <w:marLeft w:val="640"/>
                  <w:marRight w:val="0"/>
                  <w:marTop w:val="0"/>
                  <w:marBottom w:val="0"/>
                  <w:divBdr>
                    <w:top w:val="none" w:sz="0" w:space="0" w:color="auto"/>
                    <w:left w:val="none" w:sz="0" w:space="0" w:color="auto"/>
                    <w:bottom w:val="none" w:sz="0" w:space="0" w:color="auto"/>
                    <w:right w:val="none" w:sz="0" w:space="0" w:color="auto"/>
                  </w:divBdr>
                </w:div>
                <w:div w:id="1897009830">
                  <w:marLeft w:val="640"/>
                  <w:marRight w:val="0"/>
                  <w:marTop w:val="0"/>
                  <w:marBottom w:val="0"/>
                  <w:divBdr>
                    <w:top w:val="none" w:sz="0" w:space="0" w:color="auto"/>
                    <w:left w:val="none" w:sz="0" w:space="0" w:color="auto"/>
                    <w:bottom w:val="none" w:sz="0" w:space="0" w:color="auto"/>
                    <w:right w:val="none" w:sz="0" w:space="0" w:color="auto"/>
                  </w:divBdr>
                </w:div>
                <w:div w:id="1021200242">
                  <w:marLeft w:val="640"/>
                  <w:marRight w:val="0"/>
                  <w:marTop w:val="0"/>
                  <w:marBottom w:val="0"/>
                  <w:divBdr>
                    <w:top w:val="none" w:sz="0" w:space="0" w:color="auto"/>
                    <w:left w:val="none" w:sz="0" w:space="0" w:color="auto"/>
                    <w:bottom w:val="none" w:sz="0" w:space="0" w:color="auto"/>
                    <w:right w:val="none" w:sz="0" w:space="0" w:color="auto"/>
                  </w:divBdr>
                </w:div>
                <w:div w:id="1146623726">
                  <w:marLeft w:val="640"/>
                  <w:marRight w:val="0"/>
                  <w:marTop w:val="0"/>
                  <w:marBottom w:val="0"/>
                  <w:divBdr>
                    <w:top w:val="none" w:sz="0" w:space="0" w:color="auto"/>
                    <w:left w:val="none" w:sz="0" w:space="0" w:color="auto"/>
                    <w:bottom w:val="none" w:sz="0" w:space="0" w:color="auto"/>
                    <w:right w:val="none" w:sz="0" w:space="0" w:color="auto"/>
                  </w:divBdr>
                </w:div>
                <w:div w:id="1517815100">
                  <w:marLeft w:val="640"/>
                  <w:marRight w:val="0"/>
                  <w:marTop w:val="0"/>
                  <w:marBottom w:val="0"/>
                  <w:divBdr>
                    <w:top w:val="none" w:sz="0" w:space="0" w:color="auto"/>
                    <w:left w:val="none" w:sz="0" w:space="0" w:color="auto"/>
                    <w:bottom w:val="none" w:sz="0" w:space="0" w:color="auto"/>
                    <w:right w:val="none" w:sz="0" w:space="0" w:color="auto"/>
                  </w:divBdr>
                </w:div>
                <w:div w:id="431824988">
                  <w:marLeft w:val="640"/>
                  <w:marRight w:val="0"/>
                  <w:marTop w:val="0"/>
                  <w:marBottom w:val="0"/>
                  <w:divBdr>
                    <w:top w:val="none" w:sz="0" w:space="0" w:color="auto"/>
                    <w:left w:val="none" w:sz="0" w:space="0" w:color="auto"/>
                    <w:bottom w:val="none" w:sz="0" w:space="0" w:color="auto"/>
                    <w:right w:val="none" w:sz="0" w:space="0" w:color="auto"/>
                  </w:divBdr>
                </w:div>
                <w:div w:id="249240857">
                  <w:marLeft w:val="640"/>
                  <w:marRight w:val="0"/>
                  <w:marTop w:val="0"/>
                  <w:marBottom w:val="0"/>
                  <w:divBdr>
                    <w:top w:val="none" w:sz="0" w:space="0" w:color="auto"/>
                    <w:left w:val="none" w:sz="0" w:space="0" w:color="auto"/>
                    <w:bottom w:val="none" w:sz="0" w:space="0" w:color="auto"/>
                    <w:right w:val="none" w:sz="0" w:space="0" w:color="auto"/>
                  </w:divBdr>
                </w:div>
                <w:div w:id="1460151202">
                  <w:marLeft w:val="640"/>
                  <w:marRight w:val="0"/>
                  <w:marTop w:val="0"/>
                  <w:marBottom w:val="0"/>
                  <w:divBdr>
                    <w:top w:val="none" w:sz="0" w:space="0" w:color="auto"/>
                    <w:left w:val="none" w:sz="0" w:space="0" w:color="auto"/>
                    <w:bottom w:val="none" w:sz="0" w:space="0" w:color="auto"/>
                    <w:right w:val="none" w:sz="0" w:space="0" w:color="auto"/>
                  </w:divBdr>
                </w:div>
                <w:div w:id="1697075525">
                  <w:marLeft w:val="640"/>
                  <w:marRight w:val="0"/>
                  <w:marTop w:val="0"/>
                  <w:marBottom w:val="0"/>
                  <w:divBdr>
                    <w:top w:val="none" w:sz="0" w:space="0" w:color="auto"/>
                    <w:left w:val="none" w:sz="0" w:space="0" w:color="auto"/>
                    <w:bottom w:val="none" w:sz="0" w:space="0" w:color="auto"/>
                    <w:right w:val="none" w:sz="0" w:space="0" w:color="auto"/>
                  </w:divBdr>
                </w:div>
                <w:div w:id="880558393">
                  <w:marLeft w:val="640"/>
                  <w:marRight w:val="0"/>
                  <w:marTop w:val="0"/>
                  <w:marBottom w:val="0"/>
                  <w:divBdr>
                    <w:top w:val="none" w:sz="0" w:space="0" w:color="auto"/>
                    <w:left w:val="none" w:sz="0" w:space="0" w:color="auto"/>
                    <w:bottom w:val="none" w:sz="0" w:space="0" w:color="auto"/>
                    <w:right w:val="none" w:sz="0" w:space="0" w:color="auto"/>
                  </w:divBdr>
                </w:div>
              </w:divsChild>
            </w:div>
            <w:div w:id="371150158">
              <w:marLeft w:val="0"/>
              <w:marRight w:val="0"/>
              <w:marTop w:val="0"/>
              <w:marBottom w:val="0"/>
              <w:divBdr>
                <w:top w:val="none" w:sz="0" w:space="0" w:color="auto"/>
                <w:left w:val="none" w:sz="0" w:space="0" w:color="auto"/>
                <w:bottom w:val="none" w:sz="0" w:space="0" w:color="auto"/>
                <w:right w:val="none" w:sz="0" w:space="0" w:color="auto"/>
              </w:divBdr>
              <w:divsChild>
                <w:div w:id="1988322258">
                  <w:marLeft w:val="640"/>
                  <w:marRight w:val="0"/>
                  <w:marTop w:val="0"/>
                  <w:marBottom w:val="0"/>
                  <w:divBdr>
                    <w:top w:val="none" w:sz="0" w:space="0" w:color="auto"/>
                    <w:left w:val="none" w:sz="0" w:space="0" w:color="auto"/>
                    <w:bottom w:val="none" w:sz="0" w:space="0" w:color="auto"/>
                    <w:right w:val="none" w:sz="0" w:space="0" w:color="auto"/>
                  </w:divBdr>
                </w:div>
                <w:div w:id="2090611428">
                  <w:marLeft w:val="640"/>
                  <w:marRight w:val="0"/>
                  <w:marTop w:val="0"/>
                  <w:marBottom w:val="0"/>
                  <w:divBdr>
                    <w:top w:val="none" w:sz="0" w:space="0" w:color="auto"/>
                    <w:left w:val="none" w:sz="0" w:space="0" w:color="auto"/>
                    <w:bottom w:val="none" w:sz="0" w:space="0" w:color="auto"/>
                    <w:right w:val="none" w:sz="0" w:space="0" w:color="auto"/>
                  </w:divBdr>
                </w:div>
                <w:div w:id="1687248036">
                  <w:marLeft w:val="640"/>
                  <w:marRight w:val="0"/>
                  <w:marTop w:val="0"/>
                  <w:marBottom w:val="0"/>
                  <w:divBdr>
                    <w:top w:val="none" w:sz="0" w:space="0" w:color="auto"/>
                    <w:left w:val="none" w:sz="0" w:space="0" w:color="auto"/>
                    <w:bottom w:val="none" w:sz="0" w:space="0" w:color="auto"/>
                    <w:right w:val="none" w:sz="0" w:space="0" w:color="auto"/>
                  </w:divBdr>
                </w:div>
                <w:div w:id="729576772">
                  <w:marLeft w:val="640"/>
                  <w:marRight w:val="0"/>
                  <w:marTop w:val="0"/>
                  <w:marBottom w:val="0"/>
                  <w:divBdr>
                    <w:top w:val="none" w:sz="0" w:space="0" w:color="auto"/>
                    <w:left w:val="none" w:sz="0" w:space="0" w:color="auto"/>
                    <w:bottom w:val="none" w:sz="0" w:space="0" w:color="auto"/>
                    <w:right w:val="none" w:sz="0" w:space="0" w:color="auto"/>
                  </w:divBdr>
                </w:div>
                <w:div w:id="1258907849">
                  <w:marLeft w:val="640"/>
                  <w:marRight w:val="0"/>
                  <w:marTop w:val="0"/>
                  <w:marBottom w:val="0"/>
                  <w:divBdr>
                    <w:top w:val="none" w:sz="0" w:space="0" w:color="auto"/>
                    <w:left w:val="none" w:sz="0" w:space="0" w:color="auto"/>
                    <w:bottom w:val="none" w:sz="0" w:space="0" w:color="auto"/>
                    <w:right w:val="none" w:sz="0" w:space="0" w:color="auto"/>
                  </w:divBdr>
                </w:div>
                <w:div w:id="354111028">
                  <w:marLeft w:val="640"/>
                  <w:marRight w:val="0"/>
                  <w:marTop w:val="0"/>
                  <w:marBottom w:val="0"/>
                  <w:divBdr>
                    <w:top w:val="none" w:sz="0" w:space="0" w:color="auto"/>
                    <w:left w:val="none" w:sz="0" w:space="0" w:color="auto"/>
                    <w:bottom w:val="none" w:sz="0" w:space="0" w:color="auto"/>
                    <w:right w:val="none" w:sz="0" w:space="0" w:color="auto"/>
                  </w:divBdr>
                </w:div>
                <w:div w:id="1381201151">
                  <w:marLeft w:val="640"/>
                  <w:marRight w:val="0"/>
                  <w:marTop w:val="0"/>
                  <w:marBottom w:val="0"/>
                  <w:divBdr>
                    <w:top w:val="none" w:sz="0" w:space="0" w:color="auto"/>
                    <w:left w:val="none" w:sz="0" w:space="0" w:color="auto"/>
                    <w:bottom w:val="none" w:sz="0" w:space="0" w:color="auto"/>
                    <w:right w:val="none" w:sz="0" w:space="0" w:color="auto"/>
                  </w:divBdr>
                </w:div>
                <w:div w:id="1009676963">
                  <w:marLeft w:val="640"/>
                  <w:marRight w:val="0"/>
                  <w:marTop w:val="0"/>
                  <w:marBottom w:val="0"/>
                  <w:divBdr>
                    <w:top w:val="none" w:sz="0" w:space="0" w:color="auto"/>
                    <w:left w:val="none" w:sz="0" w:space="0" w:color="auto"/>
                    <w:bottom w:val="none" w:sz="0" w:space="0" w:color="auto"/>
                    <w:right w:val="none" w:sz="0" w:space="0" w:color="auto"/>
                  </w:divBdr>
                </w:div>
                <w:div w:id="188491118">
                  <w:marLeft w:val="640"/>
                  <w:marRight w:val="0"/>
                  <w:marTop w:val="0"/>
                  <w:marBottom w:val="0"/>
                  <w:divBdr>
                    <w:top w:val="none" w:sz="0" w:space="0" w:color="auto"/>
                    <w:left w:val="none" w:sz="0" w:space="0" w:color="auto"/>
                    <w:bottom w:val="none" w:sz="0" w:space="0" w:color="auto"/>
                    <w:right w:val="none" w:sz="0" w:space="0" w:color="auto"/>
                  </w:divBdr>
                </w:div>
                <w:div w:id="1536887950">
                  <w:marLeft w:val="640"/>
                  <w:marRight w:val="0"/>
                  <w:marTop w:val="0"/>
                  <w:marBottom w:val="0"/>
                  <w:divBdr>
                    <w:top w:val="none" w:sz="0" w:space="0" w:color="auto"/>
                    <w:left w:val="none" w:sz="0" w:space="0" w:color="auto"/>
                    <w:bottom w:val="none" w:sz="0" w:space="0" w:color="auto"/>
                    <w:right w:val="none" w:sz="0" w:space="0" w:color="auto"/>
                  </w:divBdr>
                </w:div>
                <w:div w:id="1742216346">
                  <w:marLeft w:val="640"/>
                  <w:marRight w:val="0"/>
                  <w:marTop w:val="0"/>
                  <w:marBottom w:val="0"/>
                  <w:divBdr>
                    <w:top w:val="none" w:sz="0" w:space="0" w:color="auto"/>
                    <w:left w:val="none" w:sz="0" w:space="0" w:color="auto"/>
                    <w:bottom w:val="none" w:sz="0" w:space="0" w:color="auto"/>
                    <w:right w:val="none" w:sz="0" w:space="0" w:color="auto"/>
                  </w:divBdr>
                </w:div>
                <w:div w:id="1104694914">
                  <w:marLeft w:val="640"/>
                  <w:marRight w:val="0"/>
                  <w:marTop w:val="0"/>
                  <w:marBottom w:val="0"/>
                  <w:divBdr>
                    <w:top w:val="none" w:sz="0" w:space="0" w:color="auto"/>
                    <w:left w:val="none" w:sz="0" w:space="0" w:color="auto"/>
                    <w:bottom w:val="none" w:sz="0" w:space="0" w:color="auto"/>
                    <w:right w:val="none" w:sz="0" w:space="0" w:color="auto"/>
                  </w:divBdr>
                </w:div>
                <w:div w:id="32341417">
                  <w:marLeft w:val="640"/>
                  <w:marRight w:val="0"/>
                  <w:marTop w:val="0"/>
                  <w:marBottom w:val="0"/>
                  <w:divBdr>
                    <w:top w:val="none" w:sz="0" w:space="0" w:color="auto"/>
                    <w:left w:val="none" w:sz="0" w:space="0" w:color="auto"/>
                    <w:bottom w:val="none" w:sz="0" w:space="0" w:color="auto"/>
                    <w:right w:val="none" w:sz="0" w:space="0" w:color="auto"/>
                  </w:divBdr>
                </w:div>
                <w:div w:id="1900902753">
                  <w:marLeft w:val="640"/>
                  <w:marRight w:val="0"/>
                  <w:marTop w:val="0"/>
                  <w:marBottom w:val="0"/>
                  <w:divBdr>
                    <w:top w:val="none" w:sz="0" w:space="0" w:color="auto"/>
                    <w:left w:val="none" w:sz="0" w:space="0" w:color="auto"/>
                    <w:bottom w:val="none" w:sz="0" w:space="0" w:color="auto"/>
                    <w:right w:val="none" w:sz="0" w:space="0" w:color="auto"/>
                  </w:divBdr>
                </w:div>
                <w:div w:id="1194029060">
                  <w:marLeft w:val="640"/>
                  <w:marRight w:val="0"/>
                  <w:marTop w:val="0"/>
                  <w:marBottom w:val="0"/>
                  <w:divBdr>
                    <w:top w:val="none" w:sz="0" w:space="0" w:color="auto"/>
                    <w:left w:val="none" w:sz="0" w:space="0" w:color="auto"/>
                    <w:bottom w:val="none" w:sz="0" w:space="0" w:color="auto"/>
                    <w:right w:val="none" w:sz="0" w:space="0" w:color="auto"/>
                  </w:divBdr>
                </w:div>
                <w:div w:id="831482383">
                  <w:marLeft w:val="640"/>
                  <w:marRight w:val="0"/>
                  <w:marTop w:val="0"/>
                  <w:marBottom w:val="0"/>
                  <w:divBdr>
                    <w:top w:val="none" w:sz="0" w:space="0" w:color="auto"/>
                    <w:left w:val="none" w:sz="0" w:space="0" w:color="auto"/>
                    <w:bottom w:val="none" w:sz="0" w:space="0" w:color="auto"/>
                    <w:right w:val="none" w:sz="0" w:space="0" w:color="auto"/>
                  </w:divBdr>
                </w:div>
                <w:div w:id="1700352828">
                  <w:marLeft w:val="640"/>
                  <w:marRight w:val="0"/>
                  <w:marTop w:val="0"/>
                  <w:marBottom w:val="0"/>
                  <w:divBdr>
                    <w:top w:val="none" w:sz="0" w:space="0" w:color="auto"/>
                    <w:left w:val="none" w:sz="0" w:space="0" w:color="auto"/>
                    <w:bottom w:val="none" w:sz="0" w:space="0" w:color="auto"/>
                    <w:right w:val="none" w:sz="0" w:space="0" w:color="auto"/>
                  </w:divBdr>
                </w:div>
                <w:div w:id="1213154076">
                  <w:marLeft w:val="640"/>
                  <w:marRight w:val="0"/>
                  <w:marTop w:val="0"/>
                  <w:marBottom w:val="0"/>
                  <w:divBdr>
                    <w:top w:val="none" w:sz="0" w:space="0" w:color="auto"/>
                    <w:left w:val="none" w:sz="0" w:space="0" w:color="auto"/>
                    <w:bottom w:val="none" w:sz="0" w:space="0" w:color="auto"/>
                    <w:right w:val="none" w:sz="0" w:space="0" w:color="auto"/>
                  </w:divBdr>
                </w:div>
                <w:div w:id="747121488">
                  <w:marLeft w:val="640"/>
                  <w:marRight w:val="0"/>
                  <w:marTop w:val="0"/>
                  <w:marBottom w:val="0"/>
                  <w:divBdr>
                    <w:top w:val="none" w:sz="0" w:space="0" w:color="auto"/>
                    <w:left w:val="none" w:sz="0" w:space="0" w:color="auto"/>
                    <w:bottom w:val="none" w:sz="0" w:space="0" w:color="auto"/>
                    <w:right w:val="none" w:sz="0" w:space="0" w:color="auto"/>
                  </w:divBdr>
                </w:div>
                <w:div w:id="1615165268">
                  <w:marLeft w:val="640"/>
                  <w:marRight w:val="0"/>
                  <w:marTop w:val="0"/>
                  <w:marBottom w:val="0"/>
                  <w:divBdr>
                    <w:top w:val="none" w:sz="0" w:space="0" w:color="auto"/>
                    <w:left w:val="none" w:sz="0" w:space="0" w:color="auto"/>
                    <w:bottom w:val="none" w:sz="0" w:space="0" w:color="auto"/>
                    <w:right w:val="none" w:sz="0" w:space="0" w:color="auto"/>
                  </w:divBdr>
                </w:div>
                <w:div w:id="704216491">
                  <w:marLeft w:val="640"/>
                  <w:marRight w:val="0"/>
                  <w:marTop w:val="0"/>
                  <w:marBottom w:val="0"/>
                  <w:divBdr>
                    <w:top w:val="none" w:sz="0" w:space="0" w:color="auto"/>
                    <w:left w:val="none" w:sz="0" w:space="0" w:color="auto"/>
                    <w:bottom w:val="none" w:sz="0" w:space="0" w:color="auto"/>
                    <w:right w:val="none" w:sz="0" w:space="0" w:color="auto"/>
                  </w:divBdr>
                </w:div>
                <w:div w:id="696928256">
                  <w:marLeft w:val="640"/>
                  <w:marRight w:val="0"/>
                  <w:marTop w:val="0"/>
                  <w:marBottom w:val="0"/>
                  <w:divBdr>
                    <w:top w:val="none" w:sz="0" w:space="0" w:color="auto"/>
                    <w:left w:val="none" w:sz="0" w:space="0" w:color="auto"/>
                    <w:bottom w:val="none" w:sz="0" w:space="0" w:color="auto"/>
                    <w:right w:val="none" w:sz="0" w:space="0" w:color="auto"/>
                  </w:divBdr>
                </w:div>
                <w:div w:id="617563205">
                  <w:marLeft w:val="640"/>
                  <w:marRight w:val="0"/>
                  <w:marTop w:val="0"/>
                  <w:marBottom w:val="0"/>
                  <w:divBdr>
                    <w:top w:val="none" w:sz="0" w:space="0" w:color="auto"/>
                    <w:left w:val="none" w:sz="0" w:space="0" w:color="auto"/>
                    <w:bottom w:val="none" w:sz="0" w:space="0" w:color="auto"/>
                    <w:right w:val="none" w:sz="0" w:space="0" w:color="auto"/>
                  </w:divBdr>
                </w:div>
                <w:div w:id="411393618">
                  <w:marLeft w:val="640"/>
                  <w:marRight w:val="0"/>
                  <w:marTop w:val="0"/>
                  <w:marBottom w:val="0"/>
                  <w:divBdr>
                    <w:top w:val="none" w:sz="0" w:space="0" w:color="auto"/>
                    <w:left w:val="none" w:sz="0" w:space="0" w:color="auto"/>
                    <w:bottom w:val="none" w:sz="0" w:space="0" w:color="auto"/>
                    <w:right w:val="none" w:sz="0" w:space="0" w:color="auto"/>
                  </w:divBdr>
                </w:div>
                <w:div w:id="1569070347">
                  <w:marLeft w:val="640"/>
                  <w:marRight w:val="0"/>
                  <w:marTop w:val="0"/>
                  <w:marBottom w:val="0"/>
                  <w:divBdr>
                    <w:top w:val="none" w:sz="0" w:space="0" w:color="auto"/>
                    <w:left w:val="none" w:sz="0" w:space="0" w:color="auto"/>
                    <w:bottom w:val="none" w:sz="0" w:space="0" w:color="auto"/>
                    <w:right w:val="none" w:sz="0" w:space="0" w:color="auto"/>
                  </w:divBdr>
                </w:div>
                <w:div w:id="845555130">
                  <w:marLeft w:val="640"/>
                  <w:marRight w:val="0"/>
                  <w:marTop w:val="0"/>
                  <w:marBottom w:val="0"/>
                  <w:divBdr>
                    <w:top w:val="none" w:sz="0" w:space="0" w:color="auto"/>
                    <w:left w:val="none" w:sz="0" w:space="0" w:color="auto"/>
                    <w:bottom w:val="none" w:sz="0" w:space="0" w:color="auto"/>
                    <w:right w:val="none" w:sz="0" w:space="0" w:color="auto"/>
                  </w:divBdr>
                </w:div>
                <w:div w:id="1393848454">
                  <w:marLeft w:val="640"/>
                  <w:marRight w:val="0"/>
                  <w:marTop w:val="0"/>
                  <w:marBottom w:val="0"/>
                  <w:divBdr>
                    <w:top w:val="none" w:sz="0" w:space="0" w:color="auto"/>
                    <w:left w:val="none" w:sz="0" w:space="0" w:color="auto"/>
                    <w:bottom w:val="none" w:sz="0" w:space="0" w:color="auto"/>
                    <w:right w:val="none" w:sz="0" w:space="0" w:color="auto"/>
                  </w:divBdr>
                </w:div>
                <w:div w:id="1222015555">
                  <w:marLeft w:val="640"/>
                  <w:marRight w:val="0"/>
                  <w:marTop w:val="0"/>
                  <w:marBottom w:val="0"/>
                  <w:divBdr>
                    <w:top w:val="none" w:sz="0" w:space="0" w:color="auto"/>
                    <w:left w:val="none" w:sz="0" w:space="0" w:color="auto"/>
                    <w:bottom w:val="none" w:sz="0" w:space="0" w:color="auto"/>
                    <w:right w:val="none" w:sz="0" w:space="0" w:color="auto"/>
                  </w:divBdr>
                </w:div>
                <w:div w:id="324289319">
                  <w:marLeft w:val="640"/>
                  <w:marRight w:val="0"/>
                  <w:marTop w:val="0"/>
                  <w:marBottom w:val="0"/>
                  <w:divBdr>
                    <w:top w:val="none" w:sz="0" w:space="0" w:color="auto"/>
                    <w:left w:val="none" w:sz="0" w:space="0" w:color="auto"/>
                    <w:bottom w:val="none" w:sz="0" w:space="0" w:color="auto"/>
                    <w:right w:val="none" w:sz="0" w:space="0" w:color="auto"/>
                  </w:divBdr>
                </w:div>
                <w:div w:id="749892821">
                  <w:marLeft w:val="640"/>
                  <w:marRight w:val="0"/>
                  <w:marTop w:val="0"/>
                  <w:marBottom w:val="0"/>
                  <w:divBdr>
                    <w:top w:val="none" w:sz="0" w:space="0" w:color="auto"/>
                    <w:left w:val="none" w:sz="0" w:space="0" w:color="auto"/>
                    <w:bottom w:val="none" w:sz="0" w:space="0" w:color="auto"/>
                    <w:right w:val="none" w:sz="0" w:space="0" w:color="auto"/>
                  </w:divBdr>
                </w:div>
                <w:div w:id="638725504">
                  <w:marLeft w:val="640"/>
                  <w:marRight w:val="0"/>
                  <w:marTop w:val="0"/>
                  <w:marBottom w:val="0"/>
                  <w:divBdr>
                    <w:top w:val="none" w:sz="0" w:space="0" w:color="auto"/>
                    <w:left w:val="none" w:sz="0" w:space="0" w:color="auto"/>
                    <w:bottom w:val="none" w:sz="0" w:space="0" w:color="auto"/>
                    <w:right w:val="none" w:sz="0" w:space="0" w:color="auto"/>
                  </w:divBdr>
                </w:div>
                <w:div w:id="1682509019">
                  <w:marLeft w:val="640"/>
                  <w:marRight w:val="0"/>
                  <w:marTop w:val="0"/>
                  <w:marBottom w:val="0"/>
                  <w:divBdr>
                    <w:top w:val="none" w:sz="0" w:space="0" w:color="auto"/>
                    <w:left w:val="none" w:sz="0" w:space="0" w:color="auto"/>
                    <w:bottom w:val="none" w:sz="0" w:space="0" w:color="auto"/>
                    <w:right w:val="none" w:sz="0" w:space="0" w:color="auto"/>
                  </w:divBdr>
                </w:div>
                <w:div w:id="2098403864">
                  <w:marLeft w:val="640"/>
                  <w:marRight w:val="0"/>
                  <w:marTop w:val="0"/>
                  <w:marBottom w:val="0"/>
                  <w:divBdr>
                    <w:top w:val="none" w:sz="0" w:space="0" w:color="auto"/>
                    <w:left w:val="none" w:sz="0" w:space="0" w:color="auto"/>
                    <w:bottom w:val="none" w:sz="0" w:space="0" w:color="auto"/>
                    <w:right w:val="none" w:sz="0" w:space="0" w:color="auto"/>
                  </w:divBdr>
                </w:div>
                <w:div w:id="1563709818">
                  <w:marLeft w:val="640"/>
                  <w:marRight w:val="0"/>
                  <w:marTop w:val="0"/>
                  <w:marBottom w:val="0"/>
                  <w:divBdr>
                    <w:top w:val="none" w:sz="0" w:space="0" w:color="auto"/>
                    <w:left w:val="none" w:sz="0" w:space="0" w:color="auto"/>
                    <w:bottom w:val="none" w:sz="0" w:space="0" w:color="auto"/>
                    <w:right w:val="none" w:sz="0" w:space="0" w:color="auto"/>
                  </w:divBdr>
                </w:div>
                <w:div w:id="113865560">
                  <w:marLeft w:val="640"/>
                  <w:marRight w:val="0"/>
                  <w:marTop w:val="0"/>
                  <w:marBottom w:val="0"/>
                  <w:divBdr>
                    <w:top w:val="none" w:sz="0" w:space="0" w:color="auto"/>
                    <w:left w:val="none" w:sz="0" w:space="0" w:color="auto"/>
                    <w:bottom w:val="none" w:sz="0" w:space="0" w:color="auto"/>
                    <w:right w:val="none" w:sz="0" w:space="0" w:color="auto"/>
                  </w:divBdr>
                </w:div>
                <w:div w:id="1683050147">
                  <w:marLeft w:val="640"/>
                  <w:marRight w:val="0"/>
                  <w:marTop w:val="0"/>
                  <w:marBottom w:val="0"/>
                  <w:divBdr>
                    <w:top w:val="none" w:sz="0" w:space="0" w:color="auto"/>
                    <w:left w:val="none" w:sz="0" w:space="0" w:color="auto"/>
                    <w:bottom w:val="none" w:sz="0" w:space="0" w:color="auto"/>
                    <w:right w:val="none" w:sz="0" w:space="0" w:color="auto"/>
                  </w:divBdr>
                </w:div>
                <w:div w:id="1812792924">
                  <w:marLeft w:val="640"/>
                  <w:marRight w:val="0"/>
                  <w:marTop w:val="0"/>
                  <w:marBottom w:val="0"/>
                  <w:divBdr>
                    <w:top w:val="none" w:sz="0" w:space="0" w:color="auto"/>
                    <w:left w:val="none" w:sz="0" w:space="0" w:color="auto"/>
                    <w:bottom w:val="none" w:sz="0" w:space="0" w:color="auto"/>
                    <w:right w:val="none" w:sz="0" w:space="0" w:color="auto"/>
                  </w:divBdr>
                </w:div>
                <w:div w:id="1970698311">
                  <w:marLeft w:val="640"/>
                  <w:marRight w:val="0"/>
                  <w:marTop w:val="0"/>
                  <w:marBottom w:val="0"/>
                  <w:divBdr>
                    <w:top w:val="none" w:sz="0" w:space="0" w:color="auto"/>
                    <w:left w:val="none" w:sz="0" w:space="0" w:color="auto"/>
                    <w:bottom w:val="none" w:sz="0" w:space="0" w:color="auto"/>
                    <w:right w:val="none" w:sz="0" w:space="0" w:color="auto"/>
                  </w:divBdr>
                </w:div>
                <w:div w:id="1608386629">
                  <w:marLeft w:val="640"/>
                  <w:marRight w:val="0"/>
                  <w:marTop w:val="0"/>
                  <w:marBottom w:val="0"/>
                  <w:divBdr>
                    <w:top w:val="none" w:sz="0" w:space="0" w:color="auto"/>
                    <w:left w:val="none" w:sz="0" w:space="0" w:color="auto"/>
                    <w:bottom w:val="none" w:sz="0" w:space="0" w:color="auto"/>
                    <w:right w:val="none" w:sz="0" w:space="0" w:color="auto"/>
                  </w:divBdr>
                </w:div>
                <w:div w:id="760569271">
                  <w:marLeft w:val="640"/>
                  <w:marRight w:val="0"/>
                  <w:marTop w:val="0"/>
                  <w:marBottom w:val="0"/>
                  <w:divBdr>
                    <w:top w:val="none" w:sz="0" w:space="0" w:color="auto"/>
                    <w:left w:val="none" w:sz="0" w:space="0" w:color="auto"/>
                    <w:bottom w:val="none" w:sz="0" w:space="0" w:color="auto"/>
                    <w:right w:val="none" w:sz="0" w:space="0" w:color="auto"/>
                  </w:divBdr>
                </w:div>
                <w:div w:id="515654517">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1292594904">
                  <w:marLeft w:val="640"/>
                  <w:marRight w:val="0"/>
                  <w:marTop w:val="0"/>
                  <w:marBottom w:val="0"/>
                  <w:divBdr>
                    <w:top w:val="none" w:sz="0" w:space="0" w:color="auto"/>
                    <w:left w:val="none" w:sz="0" w:space="0" w:color="auto"/>
                    <w:bottom w:val="none" w:sz="0" w:space="0" w:color="auto"/>
                    <w:right w:val="none" w:sz="0" w:space="0" w:color="auto"/>
                  </w:divBdr>
                </w:div>
                <w:div w:id="629091518">
                  <w:marLeft w:val="640"/>
                  <w:marRight w:val="0"/>
                  <w:marTop w:val="0"/>
                  <w:marBottom w:val="0"/>
                  <w:divBdr>
                    <w:top w:val="none" w:sz="0" w:space="0" w:color="auto"/>
                    <w:left w:val="none" w:sz="0" w:space="0" w:color="auto"/>
                    <w:bottom w:val="none" w:sz="0" w:space="0" w:color="auto"/>
                    <w:right w:val="none" w:sz="0" w:space="0" w:color="auto"/>
                  </w:divBdr>
                </w:div>
                <w:div w:id="602495532">
                  <w:marLeft w:val="640"/>
                  <w:marRight w:val="0"/>
                  <w:marTop w:val="0"/>
                  <w:marBottom w:val="0"/>
                  <w:divBdr>
                    <w:top w:val="none" w:sz="0" w:space="0" w:color="auto"/>
                    <w:left w:val="none" w:sz="0" w:space="0" w:color="auto"/>
                    <w:bottom w:val="none" w:sz="0" w:space="0" w:color="auto"/>
                    <w:right w:val="none" w:sz="0" w:space="0" w:color="auto"/>
                  </w:divBdr>
                </w:div>
                <w:div w:id="1955671194">
                  <w:marLeft w:val="640"/>
                  <w:marRight w:val="0"/>
                  <w:marTop w:val="0"/>
                  <w:marBottom w:val="0"/>
                  <w:divBdr>
                    <w:top w:val="none" w:sz="0" w:space="0" w:color="auto"/>
                    <w:left w:val="none" w:sz="0" w:space="0" w:color="auto"/>
                    <w:bottom w:val="none" w:sz="0" w:space="0" w:color="auto"/>
                    <w:right w:val="none" w:sz="0" w:space="0" w:color="auto"/>
                  </w:divBdr>
                </w:div>
                <w:div w:id="1565870610">
                  <w:marLeft w:val="640"/>
                  <w:marRight w:val="0"/>
                  <w:marTop w:val="0"/>
                  <w:marBottom w:val="0"/>
                  <w:divBdr>
                    <w:top w:val="none" w:sz="0" w:space="0" w:color="auto"/>
                    <w:left w:val="none" w:sz="0" w:space="0" w:color="auto"/>
                    <w:bottom w:val="none" w:sz="0" w:space="0" w:color="auto"/>
                    <w:right w:val="none" w:sz="0" w:space="0" w:color="auto"/>
                  </w:divBdr>
                </w:div>
                <w:div w:id="379944271">
                  <w:marLeft w:val="640"/>
                  <w:marRight w:val="0"/>
                  <w:marTop w:val="0"/>
                  <w:marBottom w:val="0"/>
                  <w:divBdr>
                    <w:top w:val="none" w:sz="0" w:space="0" w:color="auto"/>
                    <w:left w:val="none" w:sz="0" w:space="0" w:color="auto"/>
                    <w:bottom w:val="none" w:sz="0" w:space="0" w:color="auto"/>
                    <w:right w:val="none" w:sz="0" w:space="0" w:color="auto"/>
                  </w:divBdr>
                </w:div>
                <w:div w:id="1647782874">
                  <w:marLeft w:val="640"/>
                  <w:marRight w:val="0"/>
                  <w:marTop w:val="0"/>
                  <w:marBottom w:val="0"/>
                  <w:divBdr>
                    <w:top w:val="none" w:sz="0" w:space="0" w:color="auto"/>
                    <w:left w:val="none" w:sz="0" w:space="0" w:color="auto"/>
                    <w:bottom w:val="none" w:sz="0" w:space="0" w:color="auto"/>
                    <w:right w:val="none" w:sz="0" w:space="0" w:color="auto"/>
                  </w:divBdr>
                </w:div>
                <w:div w:id="944074880">
                  <w:marLeft w:val="640"/>
                  <w:marRight w:val="0"/>
                  <w:marTop w:val="0"/>
                  <w:marBottom w:val="0"/>
                  <w:divBdr>
                    <w:top w:val="none" w:sz="0" w:space="0" w:color="auto"/>
                    <w:left w:val="none" w:sz="0" w:space="0" w:color="auto"/>
                    <w:bottom w:val="none" w:sz="0" w:space="0" w:color="auto"/>
                    <w:right w:val="none" w:sz="0" w:space="0" w:color="auto"/>
                  </w:divBdr>
                </w:div>
                <w:div w:id="795178890">
                  <w:marLeft w:val="640"/>
                  <w:marRight w:val="0"/>
                  <w:marTop w:val="0"/>
                  <w:marBottom w:val="0"/>
                  <w:divBdr>
                    <w:top w:val="none" w:sz="0" w:space="0" w:color="auto"/>
                    <w:left w:val="none" w:sz="0" w:space="0" w:color="auto"/>
                    <w:bottom w:val="none" w:sz="0" w:space="0" w:color="auto"/>
                    <w:right w:val="none" w:sz="0" w:space="0" w:color="auto"/>
                  </w:divBdr>
                </w:div>
                <w:div w:id="609314382">
                  <w:marLeft w:val="640"/>
                  <w:marRight w:val="0"/>
                  <w:marTop w:val="0"/>
                  <w:marBottom w:val="0"/>
                  <w:divBdr>
                    <w:top w:val="none" w:sz="0" w:space="0" w:color="auto"/>
                    <w:left w:val="none" w:sz="0" w:space="0" w:color="auto"/>
                    <w:bottom w:val="none" w:sz="0" w:space="0" w:color="auto"/>
                    <w:right w:val="none" w:sz="0" w:space="0" w:color="auto"/>
                  </w:divBdr>
                </w:div>
                <w:div w:id="438524771">
                  <w:marLeft w:val="640"/>
                  <w:marRight w:val="0"/>
                  <w:marTop w:val="0"/>
                  <w:marBottom w:val="0"/>
                  <w:divBdr>
                    <w:top w:val="none" w:sz="0" w:space="0" w:color="auto"/>
                    <w:left w:val="none" w:sz="0" w:space="0" w:color="auto"/>
                    <w:bottom w:val="none" w:sz="0" w:space="0" w:color="auto"/>
                    <w:right w:val="none" w:sz="0" w:space="0" w:color="auto"/>
                  </w:divBdr>
                </w:div>
                <w:div w:id="1024089733">
                  <w:marLeft w:val="640"/>
                  <w:marRight w:val="0"/>
                  <w:marTop w:val="0"/>
                  <w:marBottom w:val="0"/>
                  <w:divBdr>
                    <w:top w:val="none" w:sz="0" w:space="0" w:color="auto"/>
                    <w:left w:val="none" w:sz="0" w:space="0" w:color="auto"/>
                    <w:bottom w:val="none" w:sz="0" w:space="0" w:color="auto"/>
                    <w:right w:val="none" w:sz="0" w:space="0" w:color="auto"/>
                  </w:divBdr>
                </w:div>
                <w:div w:id="1358850927">
                  <w:marLeft w:val="640"/>
                  <w:marRight w:val="0"/>
                  <w:marTop w:val="0"/>
                  <w:marBottom w:val="0"/>
                  <w:divBdr>
                    <w:top w:val="none" w:sz="0" w:space="0" w:color="auto"/>
                    <w:left w:val="none" w:sz="0" w:space="0" w:color="auto"/>
                    <w:bottom w:val="none" w:sz="0" w:space="0" w:color="auto"/>
                    <w:right w:val="none" w:sz="0" w:space="0" w:color="auto"/>
                  </w:divBdr>
                </w:div>
                <w:div w:id="843594899">
                  <w:marLeft w:val="640"/>
                  <w:marRight w:val="0"/>
                  <w:marTop w:val="0"/>
                  <w:marBottom w:val="0"/>
                  <w:divBdr>
                    <w:top w:val="none" w:sz="0" w:space="0" w:color="auto"/>
                    <w:left w:val="none" w:sz="0" w:space="0" w:color="auto"/>
                    <w:bottom w:val="none" w:sz="0" w:space="0" w:color="auto"/>
                    <w:right w:val="none" w:sz="0" w:space="0" w:color="auto"/>
                  </w:divBdr>
                </w:div>
                <w:div w:id="1802114268">
                  <w:marLeft w:val="640"/>
                  <w:marRight w:val="0"/>
                  <w:marTop w:val="0"/>
                  <w:marBottom w:val="0"/>
                  <w:divBdr>
                    <w:top w:val="none" w:sz="0" w:space="0" w:color="auto"/>
                    <w:left w:val="none" w:sz="0" w:space="0" w:color="auto"/>
                    <w:bottom w:val="none" w:sz="0" w:space="0" w:color="auto"/>
                    <w:right w:val="none" w:sz="0" w:space="0" w:color="auto"/>
                  </w:divBdr>
                </w:div>
                <w:div w:id="1882939901">
                  <w:marLeft w:val="640"/>
                  <w:marRight w:val="0"/>
                  <w:marTop w:val="0"/>
                  <w:marBottom w:val="0"/>
                  <w:divBdr>
                    <w:top w:val="none" w:sz="0" w:space="0" w:color="auto"/>
                    <w:left w:val="none" w:sz="0" w:space="0" w:color="auto"/>
                    <w:bottom w:val="none" w:sz="0" w:space="0" w:color="auto"/>
                    <w:right w:val="none" w:sz="0" w:space="0" w:color="auto"/>
                  </w:divBdr>
                </w:div>
                <w:div w:id="183178267">
                  <w:marLeft w:val="640"/>
                  <w:marRight w:val="0"/>
                  <w:marTop w:val="0"/>
                  <w:marBottom w:val="0"/>
                  <w:divBdr>
                    <w:top w:val="none" w:sz="0" w:space="0" w:color="auto"/>
                    <w:left w:val="none" w:sz="0" w:space="0" w:color="auto"/>
                    <w:bottom w:val="none" w:sz="0" w:space="0" w:color="auto"/>
                    <w:right w:val="none" w:sz="0" w:space="0" w:color="auto"/>
                  </w:divBdr>
                </w:div>
                <w:div w:id="1300964262">
                  <w:marLeft w:val="640"/>
                  <w:marRight w:val="0"/>
                  <w:marTop w:val="0"/>
                  <w:marBottom w:val="0"/>
                  <w:divBdr>
                    <w:top w:val="none" w:sz="0" w:space="0" w:color="auto"/>
                    <w:left w:val="none" w:sz="0" w:space="0" w:color="auto"/>
                    <w:bottom w:val="none" w:sz="0" w:space="0" w:color="auto"/>
                    <w:right w:val="none" w:sz="0" w:space="0" w:color="auto"/>
                  </w:divBdr>
                </w:div>
                <w:div w:id="1119564232">
                  <w:marLeft w:val="640"/>
                  <w:marRight w:val="0"/>
                  <w:marTop w:val="0"/>
                  <w:marBottom w:val="0"/>
                  <w:divBdr>
                    <w:top w:val="none" w:sz="0" w:space="0" w:color="auto"/>
                    <w:left w:val="none" w:sz="0" w:space="0" w:color="auto"/>
                    <w:bottom w:val="none" w:sz="0" w:space="0" w:color="auto"/>
                    <w:right w:val="none" w:sz="0" w:space="0" w:color="auto"/>
                  </w:divBdr>
                </w:div>
                <w:div w:id="1817064527">
                  <w:marLeft w:val="640"/>
                  <w:marRight w:val="0"/>
                  <w:marTop w:val="0"/>
                  <w:marBottom w:val="0"/>
                  <w:divBdr>
                    <w:top w:val="none" w:sz="0" w:space="0" w:color="auto"/>
                    <w:left w:val="none" w:sz="0" w:space="0" w:color="auto"/>
                    <w:bottom w:val="none" w:sz="0" w:space="0" w:color="auto"/>
                    <w:right w:val="none" w:sz="0" w:space="0" w:color="auto"/>
                  </w:divBdr>
                </w:div>
                <w:div w:id="1402753622">
                  <w:marLeft w:val="640"/>
                  <w:marRight w:val="0"/>
                  <w:marTop w:val="0"/>
                  <w:marBottom w:val="0"/>
                  <w:divBdr>
                    <w:top w:val="none" w:sz="0" w:space="0" w:color="auto"/>
                    <w:left w:val="none" w:sz="0" w:space="0" w:color="auto"/>
                    <w:bottom w:val="none" w:sz="0" w:space="0" w:color="auto"/>
                    <w:right w:val="none" w:sz="0" w:space="0" w:color="auto"/>
                  </w:divBdr>
                </w:div>
                <w:div w:id="245262890">
                  <w:marLeft w:val="640"/>
                  <w:marRight w:val="0"/>
                  <w:marTop w:val="0"/>
                  <w:marBottom w:val="0"/>
                  <w:divBdr>
                    <w:top w:val="none" w:sz="0" w:space="0" w:color="auto"/>
                    <w:left w:val="none" w:sz="0" w:space="0" w:color="auto"/>
                    <w:bottom w:val="none" w:sz="0" w:space="0" w:color="auto"/>
                    <w:right w:val="none" w:sz="0" w:space="0" w:color="auto"/>
                  </w:divBdr>
                </w:div>
                <w:div w:id="389546025">
                  <w:marLeft w:val="640"/>
                  <w:marRight w:val="0"/>
                  <w:marTop w:val="0"/>
                  <w:marBottom w:val="0"/>
                  <w:divBdr>
                    <w:top w:val="none" w:sz="0" w:space="0" w:color="auto"/>
                    <w:left w:val="none" w:sz="0" w:space="0" w:color="auto"/>
                    <w:bottom w:val="none" w:sz="0" w:space="0" w:color="auto"/>
                    <w:right w:val="none" w:sz="0" w:space="0" w:color="auto"/>
                  </w:divBdr>
                </w:div>
                <w:div w:id="587496978">
                  <w:marLeft w:val="640"/>
                  <w:marRight w:val="0"/>
                  <w:marTop w:val="0"/>
                  <w:marBottom w:val="0"/>
                  <w:divBdr>
                    <w:top w:val="none" w:sz="0" w:space="0" w:color="auto"/>
                    <w:left w:val="none" w:sz="0" w:space="0" w:color="auto"/>
                    <w:bottom w:val="none" w:sz="0" w:space="0" w:color="auto"/>
                    <w:right w:val="none" w:sz="0" w:space="0" w:color="auto"/>
                  </w:divBdr>
                </w:div>
                <w:div w:id="722102513">
                  <w:marLeft w:val="640"/>
                  <w:marRight w:val="0"/>
                  <w:marTop w:val="0"/>
                  <w:marBottom w:val="0"/>
                  <w:divBdr>
                    <w:top w:val="none" w:sz="0" w:space="0" w:color="auto"/>
                    <w:left w:val="none" w:sz="0" w:space="0" w:color="auto"/>
                    <w:bottom w:val="none" w:sz="0" w:space="0" w:color="auto"/>
                    <w:right w:val="none" w:sz="0" w:space="0" w:color="auto"/>
                  </w:divBdr>
                </w:div>
                <w:div w:id="1515192364">
                  <w:marLeft w:val="640"/>
                  <w:marRight w:val="0"/>
                  <w:marTop w:val="0"/>
                  <w:marBottom w:val="0"/>
                  <w:divBdr>
                    <w:top w:val="none" w:sz="0" w:space="0" w:color="auto"/>
                    <w:left w:val="none" w:sz="0" w:space="0" w:color="auto"/>
                    <w:bottom w:val="none" w:sz="0" w:space="0" w:color="auto"/>
                    <w:right w:val="none" w:sz="0" w:space="0" w:color="auto"/>
                  </w:divBdr>
                </w:div>
                <w:div w:id="59796891">
                  <w:marLeft w:val="640"/>
                  <w:marRight w:val="0"/>
                  <w:marTop w:val="0"/>
                  <w:marBottom w:val="0"/>
                  <w:divBdr>
                    <w:top w:val="none" w:sz="0" w:space="0" w:color="auto"/>
                    <w:left w:val="none" w:sz="0" w:space="0" w:color="auto"/>
                    <w:bottom w:val="none" w:sz="0" w:space="0" w:color="auto"/>
                    <w:right w:val="none" w:sz="0" w:space="0" w:color="auto"/>
                  </w:divBdr>
                </w:div>
                <w:div w:id="127016516">
                  <w:marLeft w:val="640"/>
                  <w:marRight w:val="0"/>
                  <w:marTop w:val="0"/>
                  <w:marBottom w:val="0"/>
                  <w:divBdr>
                    <w:top w:val="none" w:sz="0" w:space="0" w:color="auto"/>
                    <w:left w:val="none" w:sz="0" w:space="0" w:color="auto"/>
                    <w:bottom w:val="none" w:sz="0" w:space="0" w:color="auto"/>
                    <w:right w:val="none" w:sz="0" w:space="0" w:color="auto"/>
                  </w:divBdr>
                </w:div>
                <w:div w:id="1873154885">
                  <w:marLeft w:val="640"/>
                  <w:marRight w:val="0"/>
                  <w:marTop w:val="0"/>
                  <w:marBottom w:val="0"/>
                  <w:divBdr>
                    <w:top w:val="none" w:sz="0" w:space="0" w:color="auto"/>
                    <w:left w:val="none" w:sz="0" w:space="0" w:color="auto"/>
                    <w:bottom w:val="none" w:sz="0" w:space="0" w:color="auto"/>
                    <w:right w:val="none" w:sz="0" w:space="0" w:color="auto"/>
                  </w:divBdr>
                </w:div>
                <w:div w:id="2060545331">
                  <w:marLeft w:val="640"/>
                  <w:marRight w:val="0"/>
                  <w:marTop w:val="0"/>
                  <w:marBottom w:val="0"/>
                  <w:divBdr>
                    <w:top w:val="none" w:sz="0" w:space="0" w:color="auto"/>
                    <w:left w:val="none" w:sz="0" w:space="0" w:color="auto"/>
                    <w:bottom w:val="none" w:sz="0" w:space="0" w:color="auto"/>
                    <w:right w:val="none" w:sz="0" w:space="0" w:color="auto"/>
                  </w:divBdr>
                </w:div>
                <w:div w:id="833107019">
                  <w:marLeft w:val="640"/>
                  <w:marRight w:val="0"/>
                  <w:marTop w:val="0"/>
                  <w:marBottom w:val="0"/>
                  <w:divBdr>
                    <w:top w:val="none" w:sz="0" w:space="0" w:color="auto"/>
                    <w:left w:val="none" w:sz="0" w:space="0" w:color="auto"/>
                    <w:bottom w:val="none" w:sz="0" w:space="0" w:color="auto"/>
                    <w:right w:val="none" w:sz="0" w:space="0" w:color="auto"/>
                  </w:divBdr>
                </w:div>
                <w:div w:id="582687112">
                  <w:marLeft w:val="640"/>
                  <w:marRight w:val="0"/>
                  <w:marTop w:val="0"/>
                  <w:marBottom w:val="0"/>
                  <w:divBdr>
                    <w:top w:val="none" w:sz="0" w:space="0" w:color="auto"/>
                    <w:left w:val="none" w:sz="0" w:space="0" w:color="auto"/>
                    <w:bottom w:val="none" w:sz="0" w:space="0" w:color="auto"/>
                    <w:right w:val="none" w:sz="0" w:space="0" w:color="auto"/>
                  </w:divBdr>
                </w:div>
                <w:div w:id="359429286">
                  <w:marLeft w:val="640"/>
                  <w:marRight w:val="0"/>
                  <w:marTop w:val="0"/>
                  <w:marBottom w:val="0"/>
                  <w:divBdr>
                    <w:top w:val="none" w:sz="0" w:space="0" w:color="auto"/>
                    <w:left w:val="none" w:sz="0" w:space="0" w:color="auto"/>
                    <w:bottom w:val="none" w:sz="0" w:space="0" w:color="auto"/>
                    <w:right w:val="none" w:sz="0" w:space="0" w:color="auto"/>
                  </w:divBdr>
                </w:div>
                <w:div w:id="415329420">
                  <w:marLeft w:val="640"/>
                  <w:marRight w:val="0"/>
                  <w:marTop w:val="0"/>
                  <w:marBottom w:val="0"/>
                  <w:divBdr>
                    <w:top w:val="none" w:sz="0" w:space="0" w:color="auto"/>
                    <w:left w:val="none" w:sz="0" w:space="0" w:color="auto"/>
                    <w:bottom w:val="none" w:sz="0" w:space="0" w:color="auto"/>
                    <w:right w:val="none" w:sz="0" w:space="0" w:color="auto"/>
                  </w:divBdr>
                </w:div>
                <w:div w:id="410860374">
                  <w:marLeft w:val="640"/>
                  <w:marRight w:val="0"/>
                  <w:marTop w:val="0"/>
                  <w:marBottom w:val="0"/>
                  <w:divBdr>
                    <w:top w:val="none" w:sz="0" w:space="0" w:color="auto"/>
                    <w:left w:val="none" w:sz="0" w:space="0" w:color="auto"/>
                    <w:bottom w:val="none" w:sz="0" w:space="0" w:color="auto"/>
                    <w:right w:val="none" w:sz="0" w:space="0" w:color="auto"/>
                  </w:divBdr>
                </w:div>
                <w:div w:id="263811278">
                  <w:marLeft w:val="640"/>
                  <w:marRight w:val="0"/>
                  <w:marTop w:val="0"/>
                  <w:marBottom w:val="0"/>
                  <w:divBdr>
                    <w:top w:val="none" w:sz="0" w:space="0" w:color="auto"/>
                    <w:left w:val="none" w:sz="0" w:space="0" w:color="auto"/>
                    <w:bottom w:val="none" w:sz="0" w:space="0" w:color="auto"/>
                    <w:right w:val="none" w:sz="0" w:space="0" w:color="auto"/>
                  </w:divBdr>
                </w:div>
                <w:div w:id="1890216433">
                  <w:marLeft w:val="640"/>
                  <w:marRight w:val="0"/>
                  <w:marTop w:val="0"/>
                  <w:marBottom w:val="0"/>
                  <w:divBdr>
                    <w:top w:val="none" w:sz="0" w:space="0" w:color="auto"/>
                    <w:left w:val="none" w:sz="0" w:space="0" w:color="auto"/>
                    <w:bottom w:val="none" w:sz="0" w:space="0" w:color="auto"/>
                    <w:right w:val="none" w:sz="0" w:space="0" w:color="auto"/>
                  </w:divBdr>
                </w:div>
              </w:divsChild>
            </w:div>
            <w:div w:id="1003045227">
              <w:marLeft w:val="0"/>
              <w:marRight w:val="0"/>
              <w:marTop w:val="0"/>
              <w:marBottom w:val="0"/>
              <w:divBdr>
                <w:top w:val="none" w:sz="0" w:space="0" w:color="auto"/>
                <w:left w:val="none" w:sz="0" w:space="0" w:color="auto"/>
                <w:bottom w:val="none" w:sz="0" w:space="0" w:color="auto"/>
                <w:right w:val="none" w:sz="0" w:space="0" w:color="auto"/>
              </w:divBdr>
              <w:divsChild>
                <w:div w:id="1093548120">
                  <w:marLeft w:val="640"/>
                  <w:marRight w:val="0"/>
                  <w:marTop w:val="0"/>
                  <w:marBottom w:val="0"/>
                  <w:divBdr>
                    <w:top w:val="none" w:sz="0" w:space="0" w:color="auto"/>
                    <w:left w:val="none" w:sz="0" w:space="0" w:color="auto"/>
                    <w:bottom w:val="none" w:sz="0" w:space="0" w:color="auto"/>
                    <w:right w:val="none" w:sz="0" w:space="0" w:color="auto"/>
                  </w:divBdr>
                </w:div>
                <w:div w:id="782454177">
                  <w:marLeft w:val="640"/>
                  <w:marRight w:val="0"/>
                  <w:marTop w:val="0"/>
                  <w:marBottom w:val="0"/>
                  <w:divBdr>
                    <w:top w:val="none" w:sz="0" w:space="0" w:color="auto"/>
                    <w:left w:val="none" w:sz="0" w:space="0" w:color="auto"/>
                    <w:bottom w:val="none" w:sz="0" w:space="0" w:color="auto"/>
                    <w:right w:val="none" w:sz="0" w:space="0" w:color="auto"/>
                  </w:divBdr>
                </w:div>
                <w:div w:id="757598969">
                  <w:marLeft w:val="640"/>
                  <w:marRight w:val="0"/>
                  <w:marTop w:val="0"/>
                  <w:marBottom w:val="0"/>
                  <w:divBdr>
                    <w:top w:val="none" w:sz="0" w:space="0" w:color="auto"/>
                    <w:left w:val="none" w:sz="0" w:space="0" w:color="auto"/>
                    <w:bottom w:val="none" w:sz="0" w:space="0" w:color="auto"/>
                    <w:right w:val="none" w:sz="0" w:space="0" w:color="auto"/>
                  </w:divBdr>
                </w:div>
                <w:div w:id="1481461216">
                  <w:marLeft w:val="640"/>
                  <w:marRight w:val="0"/>
                  <w:marTop w:val="0"/>
                  <w:marBottom w:val="0"/>
                  <w:divBdr>
                    <w:top w:val="none" w:sz="0" w:space="0" w:color="auto"/>
                    <w:left w:val="none" w:sz="0" w:space="0" w:color="auto"/>
                    <w:bottom w:val="none" w:sz="0" w:space="0" w:color="auto"/>
                    <w:right w:val="none" w:sz="0" w:space="0" w:color="auto"/>
                  </w:divBdr>
                </w:div>
                <w:div w:id="330333153">
                  <w:marLeft w:val="640"/>
                  <w:marRight w:val="0"/>
                  <w:marTop w:val="0"/>
                  <w:marBottom w:val="0"/>
                  <w:divBdr>
                    <w:top w:val="none" w:sz="0" w:space="0" w:color="auto"/>
                    <w:left w:val="none" w:sz="0" w:space="0" w:color="auto"/>
                    <w:bottom w:val="none" w:sz="0" w:space="0" w:color="auto"/>
                    <w:right w:val="none" w:sz="0" w:space="0" w:color="auto"/>
                  </w:divBdr>
                </w:div>
                <w:div w:id="1514034794">
                  <w:marLeft w:val="640"/>
                  <w:marRight w:val="0"/>
                  <w:marTop w:val="0"/>
                  <w:marBottom w:val="0"/>
                  <w:divBdr>
                    <w:top w:val="none" w:sz="0" w:space="0" w:color="auto"/>
                    <w:left w:val="none" w:sz="0" w:space="0" w:color="auto"/>
                    <w:bottom w:val="none" w:sz="0" w:space="0" w:color="auto"/>
                    <w:right w:val="none" w:sz="0" w:space="0" w:color="auto"/>
                  </w:divBdr>
                </w:div>
                <w:div w:id="1483040190">
                  <w:marLeft w:val="640"/>
                  <w:marRight w:val="0"/>
                  <w:marTop w:val="0"/>
                  <w:marBottom w:val="0"/>
                  <w:divBdr>
                    <w:top w:val="none" w:sz="0" w:space="0" w:color="auto"/>
                    <w:left w:val="none" w:sz="0" w:space="0" w:color="auto"/>
                    <w:bottom w:val="none" w:sz="0" w:space="0" w:color="auto"/>
                    <w:right w:val="none" w:sz="0" w:space="0" w:color="auto"/>
                  </w:divBdr>
                </w:div>
                <w:div w:id="1063988717">
                  <w:marLeft w:val="640"/>
                  <w:marRight w:val="0"/>
                  <w:marTop w:val="0"/>
                  <w:marBottom w:val="0"/>
                  <w:divBdr>
                    <w:top w:val="none" w:sz="0" w:space="0" w:color="auto"/>
                    <w:left w:val="none" w:sz="0" w:space="0" w:color="auto"/>
                    <w:bottom w:val="none" w:sz="0" w:space="0" w:color="auto"/>
                    <w:right w:val="none" w:sz="0" w:space="0" w:color="auto"/>
                  </w:divBdr>
                </w:div>
                <w:div w:id="1219979266">
                  <w:marLeft w:val="640"/>
                  <w:marRight w:val="0"/>
                  <w:marTop w:val="0"/>
                  <w:marBottom w:val="0"/>
                  <w:divBdr>
                    <w:top w:val="none" w:sz="0" w:space="0" w:color="auto"/>
                    <w:left w:val="none" w:sz="0" w:space="0" w:color="auto"/>
                    <w:bottom w:val="none" w:sz="0" w:space="0" w:color="auto"/>
                    <w:right w:val="none" w:sz="0" w:space="0" w:color="auto"/>
                  </w:divBdr>
                </w:div>
                <w:div w:id="335304960">
                  <w:marLeft w:val="640"/>
                  <w:marRight w:val="0"/>
                  <w:marTop w:val="0"/>
                  <w:marBottom w:val="0"/>
                  <w:divBdr>
                    <w:top w:val="none" w:sz="0" w:space="0" w:color="auto"/>
                    <w:left w:val="none" w:sz="0" w:space="0" w:color="auto"/>
                    <w:bottom w:val="none" w:sz="0" w:space="0" w:color="auto"/>
                    <w:right w:val="none" w:sz="0" w:space="0" w:color="auto"/>
                  </w:divBdr>
                </w:div>
                <w:div w:id="1458451119">
                  <w:marLeft w:val="640"/>
                  <w:marRight w:val="0"/>
                  <w:marTop w:val="0"/>
                  <w:marBottom w:val="0"/>
                  <w:divBdr>
                    <w:top w:val="none" w:sz="0" w:space="0" w:color="auto"/>
                    <w:left w:val="none" w:sz="0" w:space="0" w:color="auto"/>
                    <w:bottom w:val="none" w:sz="0" w:space="0" w:color="auto"/>
                    <w:right w:val="none" w:sz="0" w:space="0" w:color="auto"/>
                  </w:divBdr>
                </w:div>
                <w:div w:id="323243217">
                  <w:marLeft w:val="640"/>
                  <w:marRight w:val="0"/>
                  <w:marTop w:val="0"/>
                  <w:marBottom w:val="0"/>
                  <w:divBdr>
                    <w:top w:val="none" w:sz="0" w:space="0" w:color="auto"/>
                    <w:left w:val="none" w:sz="0" w:space="0" w:color="auto"/>
                    <w:bottom w:val="none" w:sz="0" w:space="0" w:color="auto"/>
                    <w:right w:val="none" w:sz="0" w:space="0" w:color="auto"/>
                  </w:divBdr>
                </w:div>
                <w:div w:id="455371267">
                  <w:marLeft w:val="640"/>
                  <w:marRight w:val="0"/>
                  <w:marTop w:val="0"/>
                  <w:marBottom w:val="0"/>
                  <w:divBdr>
                    <w:top w:val="none" w:sz="0" w:space="0" w:color="auto"/>
                    <w:left w:val="none" w:sz="0" w:space="0" w:color="auto"/>
                    <w:bottom w:val="none" w:sz="0" w:space="0" w:color="auto"/>
                    <w:right w:val="none" w:sz="0" w:space="0" w:color="auto"/>
                  </w:divBdr>
                </w:div>
                <w:div w:id="1702172964">
                  <w:marLeft w:val="640"/>
                  <w:marRight w:val="0"/>
                  <w:marTop w:val="0"/>
                  <w:marBottom w:val="0"/>
                  <w:divBdr>
                    <w:top w:val="none" w:sz="0" w:space="0" w:color="auto"/>
                    <w:left w:val="none" w:sz="0" w:space="0" w:color="auto"/>
                    <w:bottom w:val="none" w:sz="0" w:space="0" w:color="auto"/>
                    <w:right w:val="none" w:sz="0" w:space="0" w:color="auto"/>
                  </w:divBdr>
                </w:div>
                <w:div w:id="570193663">
                  <w:marLeft w:val="640"/>
                  <w:marRight w:val="0"/>
                  <w:marTop w:val="0"/>
                  <w:marBottom w:val="0"/>
                  <w:divBdr>
                    <w:top w:val="none" w:sz="0" w:space="0" w:color="auto"/>
                    <w:left w:val="none" w:sz="0" w:space="0" w:color="auto"/>
                    <w:bottom w:val="none" w:sz="0" w:space="0" w:color="auto"/>
                    <w:right w:val="none" w:sz="0" w:space="0" w:color="auto"/>
                  </w:divBdr>
                </w:div>
                <w:div w:id="2055032375">
                  <w:marLeft w:val="640"/>
                  <w:marRight w:val="0"/>
                  <w:marTop w:val="0"/>
                  <w:marBottom w:val="0"/>
                  <w:divBdr>
                    <w:top w:val="none" w:sz="0" w:space="0" w:color="auto"/>
                    <w:left w:val="none" w:sz="0" w:space="0" w:color="auto"/>
                    <w:bottom w:val="none" w:sz="0" w:space="0" w:color="auto"/>
                    <w:right w:val="none" w:sz="0" w:space="0" w:color="auto"/>
                  </w:divBdr>
                </w:div>
                <w:div w:id="247230121">
                  <w:marLeft w:val="640"/>
                  <w:marRight w:val="0"/>
                  <w:marTop w:val="0"/>
                  <w:marBottom w:val="0"/>
                  <w:divBdr>
                    <w:top w:val="none" w:sz="0" w:space="0" w:color="auto"/>
                    <w:left w:val="none" w:sz="0" w:space="0" w:color="auto"/>
                    <w:bottom w:val="none" w:sz="0" w:space="0" w:color="auto"/>
                    <w:right w:val="none" w:sz="0" w:space="0" w:color="auto"/>
                  </w:divBdr>
                </w:div>
                <w:div w:id="732194558">
                  <w:marLeft w:val="640"/>
                  <w:marRight w:val="0"/>
                  <w:marTop w:val="0"/>
                  <w:marBottom w:val="0"/>
                  <w:divBdr>
                    <w:top w:val="none" w:sz="0" w:space="0" w:color="auto"/>
                    <w:left w:val="none" w:sz="0" w:space="0" w:color="auto"/>
                    <w:bottom w:val="none" w:sz="0" w:space="0" w:color="auto"/>
                    <w:right w:val="none" w:sz="0" w:space="0" w:color="auto"/>
                  </w:divBdr>
                </w:div>
                <w:div w:id="752968595">
                  <w:marLeft w:val="640"/>
                  <w:marRight w:val="0"/>
                  <w:marTop w:val="0"/>
                  <w:marBottom w:val="0"/>
                  <w:divBdr>
                    <w:top w:val="none" w:sz="0" w:space="0" w:color="auto"/>
                    <w:left w:val="none" w:sz="0" w:space="0" w:color="auto"/>
                    <w:bottom w:val="none" w:sz="0" w:space="0" w:color="auto"/>
                    <w:right w:val="none" w:sz="0" w:space="0" w:color="auto"/>
                  </w:divBdr>
                </w:div>
                <w:div w:id="194923477">
                  <w:marLeft w:val="640"/>
                  <w:marRight w:val="0"/>
                  <w:marTop w:val="0"/>
                  <w:marBottom w:val="0"/>
                  <w:divBdr>
                    <w:top w:val="none" w:sz="0" w:space="0" w:color="auto"/>
                    <w:left w:val="none" w:sz="0" w:space="0" w:color="auto"/>
                    <w:bottom w:val="none" w:sz="0" w:space="0" w:color="auto"/>
                    <w:right w:val="none" w:sz="0" w:space="0" w:color="auto"/>
                  </w:divBdr>
                </w:div>
                <w:div w:id="1960794165">
                  <w:marLeft w:val="640"/>
                  <w:marRight w:val="0"/>
                  <w:marTop w:val="0"/>
                  <w:marBottom w:val="0"/>
                  <w:divBdr>
                    <w:top w:val="none" w:sz="0" w:space="0" w:color="auto"/>
                    <w:left w:val="none" w:sz="0" w:space="0" w:color="auto"/>
                    <w:bottom w:val="none" w:sz="0" w:space="0" w:color="auto"/>
                    <w:right w:val="none" w:sz="0" w:space="0" w:color="auto"/>
                  </w:divBdr>
                </w:div>
                <w:div w:id="1302731985">
                  <w:marLeft w:val="640"/>
                  <w:marRight w:val="0"/>
                  <w:marTop w:val="0"/>
                  <w:marBottom w:val="0"/>
                  <w:divBdr>
                    <w:top w:val="none" w:sz="0" w:space="0" w:color="auto"/>
                    <w:left w:val="none" w:sz="0" w:space="0" w:color="auto"/>
                    <w:bottom w:val="none" w:sz="0" w:space="0" w:color="auto"/>
                    <w:right w:val="none" w:sz="0" w:space="0" w:color="auto"/>
                  </w:divBdr>
                </w:div>
                <w:div w:id="387728194">
                  <w:marLeft w:val="640"/>
                  <w:marRight w:val="0"/>
                  <w:marTop w:val="0"/>
                  <w:marBottom w:val="0"/>
                  <w:divBdr>
                    <w:top w:val="none" w:sz="0" w:space="0" w:color="auto"/>
                    <w:left w:val="none" w:sz="0" w:space="0" w:color="auto"/>
                    <w:bottom w:val="none" w:sz="0" w:space="0" w:color="auto"/>
                    <w:right w:val="none" w:sz="0" w:space="0" w:color="auto"/>
                  </w:divBdr>
                </w:div>
                <w:div w:id="2113282905">
                  <w:marLeft w:val="640"/>
                  <w:marRight w:val="0"/>
                  <w:marTop w:val="0"/>
                  <w:marBottom w:val="0"/>
                  <w:divBdr>
                    <w:top w:val="none" w:sz="0" w:space="0" w:color="auto"/>
                    <w:left w:val="none" w:sz="0" w:space="0" w:color="auto"/>
                    <w:bottom w:val="none" w:sz="0" w:space="0" w:color="auto"/>
                    <w:right w:val="none" w:sz="0" w:space="0" w:color="auto"/>
                  </w:divBdr>
                </w:div>
                <w:div w:id="646205667">
                  <w:marLeft w:val="640"/>
                  <w:marRight w:val="0"/>
                  <w:marTop w:val="0"/>
                  <w:marBottom w:val="0"/>
                  <w:divBdr>
                    <w:top w:val="none" w:sz="0" w:space="0" w:color="auto"/>
                    <w:left w:val="none" w:sz="0" w:space="0" w:color="auto"/>
                    <w:bottom w:val="none" w:sz="0" w:space="0" w:color="auto"/>
                    <w:right w:val="none" w:sz="0" w:space="0" w:color="auto"/>
                  </w:divBdr>
                </w:div>
                <w:div w:id="50734284">
                  <w:marLeft w:val="640"/>
                  <w:marRight w:val="0"/>
                  <w:marTop w:val="0"/>
                  <w:marBottom w:val="0"/>
                  <w:divBdr>
                    <w:top w:val="none" w:sz="0" w:space="0" w:color="auto"/>
                    <w:left w:val="none" w:sz="0" w:space="0" w:color="auto"/>
                    <w:bottom w:val="none" w:sz="0" w:space="0" w:color="auto"/>
                    <w:right w:val="none" w:sz="0" w:space="0" w:color="auto"/>
                  </w:divBdr>
                </w:div>
                <w:div w:id="1928414836">
                  <w:marLeft w:val="640"/>
                  <w:marRight w:val="0"/>
                  <w:marTop w:val="0"/>
                  <w:marBottom w:val="0"/>
                  <w:divBdr>
                    <w:top w:val="none" w:sz="0" w:space="0" w:color="auto"/>
                    <w:left w:val="none" w:sz="0" w:space="0" w:color="auto"/>
                    <w:bottom w:val="none" w:sz="0" w:space="0" w:color="auto"/>
                    <w:right w:val="none" w:sz="0" w:space="0" w:color="auto"/>
                  </w:divBdr>
                </w:div>
                <w:div w:id="1595672011">
                  <w:marLeft w:val="640"/>
                  <w:marRight w:val="0"/>
                  <w:marTop w:val="0"/>
                  <w:marBottom w:val="0"/>
                  <w:divBdr>
                    <w:top w:val="none" w:sz="0" w:space="0" w:color="auto"/>
                    <w:left w:val="none" w:sz="0" w:space="0" w:color="auto"/>
                    <w:bottom w:val="none" w:sz="0" w:space="0" w:color="auto"/>
                    <w:right w:val="none" w:sz="0" w:space="0" w:color="auto"/>
                  </w:divBdr>
                </w:div>
                <w:div w:id="835924904">
                  <w:marLeft w:val="640"/>
                  <w:marRight w:val="0"/>
                  <w:marTop w:val="0"/>
                  <w:marBottom w:val="0"/>
                  <w:divBdr>
                    <w:top w:val="none" w:sz="0" w:space="0" w:color="auto"/>
                    <w:left w:val="none" w:sz="0" w:space="0" w:color="auto"/>
                    <w:bottom w:val="none" w:sz="0" w:space="0" w:color="auto"/>
                    <w:right w:val="none" w:sz="0" w:space="0" w:color="auto"/>
                  </w:divBdr>
                </w:div>
                <w:div w:id="1225751193">
                  <w:marLeft w:val="640"/>
                  <w:marRight w:val="0"/>
                  <w:marTop w:val="0"/>
                  <w:marBottom w:val="0"/>
                  <w:divBdr>
                    <w:top w:val="none" w:sz="0" w:space="0" w:color="auto"/>
                    <w:left w:val="none" w:sz="0" w:space="0" w:color="auto"/>
                    <w:bottom w:val="none" w:sz="0" w:space="0" w:color="auto"/>
                    <w:right w:val="none" w:sz="0" w:space="0" w:color="auto"/>
                  </w:divBdr>
                </w:div>
                <w:div w:id="1927688688">
                  <w:marLeft w:val="640"/>
                  <w:marRight w:val="0"/>
                  <w:marTop w:val="0"/>
                  <w:marBottom w:val="0"/>
                  <w:divBdr>
                    <w:top w:val="none" w:sz="0" w:space="0" w:color="auto"/>
                    <w:left w:val="none" w:sz="0" w:space="0" w:color="auto"/>
                    <w:bottom w:val="none" w:sz="0" w:space="0" w:color="auto"/>
                    <w:right w:val="none" w:sz="0" w:space="0" w:color="auto"/>
                  </w:divBdr>
                </w:div>
                <w:div w:id="2051344495">
                  <w:marLeft w:val="640"/>
                  <w:marRight w:val="0"/>
                  <w:marTop w:val="0"/>
                  <w:marBottom w:val="0"/>
                  <w:divBdr>
                    <w:top w:val="none" w:sz="0" w:space="0" w:color="auto"/>
                    <w:left w:val="none" w:sz="0" w:space="0" w:color="auto"/>
                    <w:bottom w:val="none" w:sz="0" w:space="0" w:color="auto"/>
                    <w:right w:val="none" w:sz="0" w:space="0" w:color="auto"/>
                  </w:divBdr>
                </w:div>
                <w:div w:id="647783039">
                  <w:marLeft w:val="640"/>
                  <w:marRight w:val="0"/>
                  <w:marTop w:val="0"/>
                  <w:marBottom w:val="0"/>
                  <w:divBdr>
                    <w:top w:val="none" w:sz="0" w:space="0" w:color="auto"/>
                    <w:left w:val="none" w:sz="0" w:space="0" w:color="auto"/>
                    <w:bottom w:val="none" w:sz="0" w:space="0" w:color="auto"/>
                    <w:right w:val="none" w:sz="0" w:space="0" w:color="auto"/>
                  </w:divBdr>
                </w:div>
                <w:div w:id="1647514672">
                  <w:marLeft w:val="640"/>
                  <w:marRight w:val="0"/>
                  <w:marTop w:val="0"/>
                  <w:marBottom w:val="0"/>
                  <w:divBdr>
                    <w:top w:val="none" w:sz="0" w:space="0" w:color="auto"/>
                    <w:left w:val="none" w:sz="0" w:space="0" w:color="auto"/>
                    <w:bottom w:val="none" w:sz="0" w:space="0" w:color="auto"/>
                    <w:right w:val="none" w:sz="0" w:space="0" w:color="auto"/>
                  </w:divBdr>
                </w:div>
                <w:div w:id="244925805">
                  <w:marLeft w:val="640"/>
                  <w:marRight w:val="0"/>
                  <w:marTop w:val="0"/>
                  <w:marBottom w:val="0"/>
                  <w:divBdr>
                    <w:top w:val="none" w:sz="0" w:space="0" w:color="auto"/>
                    <w:left w:val="none" w:sz="0" w:space="0" w:color="auto"/>
                    <w:bottom w:val="none" w:sz="0" w:space="0" w:color="auto"/>
                    <w:right w:val="none" w:sz="0" w:space="0" w:color="auto"/>
                  </w:divBdr>
                </w:div>
                <w:div w:id="901989849">
                  <w:marLeft w:val="640"/>
                  <w:marRight w:val="0"/>
                  <w:marTop w:val="0"/>
                  <w:marBottom w:val="0"/>
                  <w:divBdr>
                    <w:top w:val="none" w:sz="0" w:space="0" w:color="auto"/>
                    <w:left w:val="none" w:sz="0" w:space="0" w:color="auto"/>
                    <w:bottom w:val="none" w:sz="0" w:space="0" w:color="auto"/>
                    <w:right w:val="none" w:sz="0" w:space="0" w:color="auto"/>
                  </w:divBdr>
                </w:div>
                <w:div w:id="1116681073">
                  <w:marLeft w:val="640"/>
                  <w:marRight w:val="0"/>
                  <w:marTop w:val="0"/>
                  <w:marBottom w:val="0"/>
                  <w:divBdr>
                    <w:top w:val="none" w:sz="0" w:space="0" w:color="auto"/>
                    <w:left w:val="none" w:sz="0" w:space="0" w:color="auto"/>
                    <w:bottom w:val="none" w:sz="0" w:space="0" w:color="auto"/>
                    <w:right w:val="none" w:sz="0" w:space="0" w:color="auto"/>
                  </w:divBdr>
                </w:div>
                <w:div w:id="775247136">
                  <w:marLeft w:val="640"/>
                  <w:marRight w:val="0"/>
                  <w:marTop w:val="0"/>
                  <w:marBottom w:val="0"/>
                  <w:divBdr>
                    <w:top w:val="none" w:sz="0" w:space="0" w:color="auto"/>
                    <w:left w:val="none" w:sz="0" w:space="0" w:color="auto"/>
                    <w:bottom w:val="none" w:sz="0" w:space="0" w:color="auto"/>
                    <w:right w:val="none" w:sz="0" w:space="0" w:color="auto"/>
                  </w:divBdr>
                </w:div>
                <w:div w:id="1837569342">
                  <w:marLeft w:val="640"/>
                  <w:marRight w:val="0"/>
                  <w:marTop w:val="0"/>
                  <w:marBottom w:val="0"/>
                  <w:divBdr>
                    <w:top w:val="none" w:sz="0" w:space="0" w:color="auto"/>
                    <w:left w:val="none" w:sz="0" w:space="0" w:color="auto"/>
                    <w:bottom w:val="none" w:sz="0" w:space="0" w:color="auto"/>
                    <w:right w:val="none" w:sz="0" w:space="0" w:color="auto"/>
                  </w:divBdr>
                </w:div>
                <w:div w:id="122306751">
                  <w:marLeft w:val="640"/>
                  <w:marRight w:val="0"/>
                  <w:marTop w:val="0"/>
                  <w:marBottom w:val="0"/>
                  <w:divBdr>
                    <w:top w:val="none" w:sz="0" w:space="0" w:color="auto"/>
                    <w:left w:val="none" w:sz="0" w:space="0" w:color="auto"/>
                    <w:bottom w:val="none" w:sz="0" w:space="0" w:color="auto"/>
                    <w:right w:val="none" w:sz="0" w:space="0" w:color="auto"/>
                  </w:divBdr>
                </w:div>
                <w:div w:id="2101488614">
                  <w:marLeft w:val="640"/>
                  <w:marRight w:val="0"/>
                  <w:marTop w:val="0"/>
                  <w:marBottom w:val="0"/>
                  <w:divBdr>
                    <w:top w:val="none" w:sz="0" w:space="0" w:color="auto"/>
                    <w:left w:val="none" w:sz="0" w:space="0" w:color="auto"/>
                    <w:bottom w:val="none" w:sz="0" w:space="0" w:color="auto"/>
                    <w:right w:val="none" w:sz="0" w:space="0" w:color="auto"/>
                  </w:divBdr>
                </w:div>
                <w:div w:id="52702932">
                  <w:marLeft w:val="640"/>
                  <w:marRight w:val="0"/>
                  <w:marTop w:val="0"/>
                  <w:marBottom w:val="0"/>
                  <w:divBdr>
                    <w:top w:val="none" w:sz="0" w:space="0" w:color="auto"/>
                    <w:left w:val="none" w:sz="0" w:space="0" w:color="auto"/>
                    <w:bottom w:val="none" w:sz="0" w:space="0" w:color="auto"/>
                    <w:right w:val="none" w:sz="0" w:space="0" w:color="auto"/>
                  </w:divBdr>
                </w:div>
                <w:div w:id="1648781844">
                  <w:marLeft w:val="640"/>
                  <w:marRight w:val="0"/>
                  <w:marTop w:val="0"/>
                  <w:marBottom w:val="0"/>
                  <w:divBdr>
                    <w:top w:val="none" w:sz="0" w:space="0" w:color="auto"/>
                    <w:left w:val="none" w:sz="0" w:space="0" w:color="auto"/>
                    <w:bottom w:val="none" w:sz="0" w:space="0" w:color="auto"/>
                    <w:right w:val="none" w:sz="0" w:space="0" w:color="auto"/>
                  </w:divBdr>
                </w:div>
                <w:div w:id="2060785266">
                  <w:marLeft w:val="640"/>
                  <w:marRight w:val="0"/>
                  <w:marTop w:val="0"/>
                  <w:marBottom w:val="0"/>
                  <w:divBdr>
                    <w:top w:val="none" w:sz="0" w:space="0" w:color="auto"/>
                    <w:left w:val="none" w:sz="0" w:space="0" w:color="auto"/>
                    <w:bottom w:val="none" w:sz="0" w:space="0" w:color="auto"/>
                    <w:right w:val="none" w:sz="0" w:space="0" w:color="auto"/>
                  </w:divBdr>
                </w:div>
                <w:div w:id="94178568">
                  <w:marLeft w:val="640"/>
                  <w:marRight w:val="0"/>
                  <w:marTop w:val="0"/>
                  <w:marBottom w:val="0"/>
                  <w:divBdr>
                    <w:top w:val="none" w:sz="0" w:space="0" w:color="auto"/>
                    <w:left w:val="none" w:sz="0" w:space="0" w:color="auto"/>
                    <w:bottom w:val="none" w:sz="0" w:space="0" w:color="auto"/>
                    <w:right w:val="none" w:sz="0" w:space="0" w:color="auto"/>
                  </w:divBdr>
                </w:div>
                <w:div w:id="545139289">
                  <w:marLeft w:val="640"/>
                  <w:marRight w:val="0"/>
                  <w:marTop w:val="0"/>
                  <w:marBottom w:val="0"/>
                  <w:divBdr>
                    <w:top w:val="none" w:sz="0" w:space="0" w:color="auto"/>
                    <w:left w:val="none" w:sz="0" w:space="0" w:color="auto"/>
                    <w:bottom w:val="none" w:sz="0" w:space="0" w:color="auto"/>
                    <w:right w:val="none" w:sz="0" w:space="0" w:color="auto"/>
                  </w:divBdr>
                </w:div>
                <w:div w:id="1949309820">
                  <w:marLeft w:val="640"/>
                  <w:marRight w:val="0"/>
                  <w:marTop w:val="0"/>
                  <w:marBottom w:val="0"/>
                  <w:divBdr>
                    <w:top w:val="none" w:sz="0" w:space="0" w:color="auto"/>
                    <w:left w:val="none" w:sz="0" w:space="0" w:color="auto"/>
                    <w:bottom w:val="none" w:sz="0" w:space="0" w:color="auto"/>
                    <w:right w:val="none" w:sz="0" w:space="0" w:color="auto"/>
                  </w:divBdr>
                </w:div>
                <w:div w:id="1365868393">
                  <w:marLeft w:val="640"/>
                  <w:marRight w:val="0"/>
                  <w:marTop w:val="0"/>
                  <w:marBottom w:val="0"/>
                  <w:divBdr>
                    <w:top w:val="none" w:sz="0" w:space="0" w:color="auto"/>
                    <w:left w:val="none" w:sz="0" w:space="0" w:color="auto"/>
                    <w:bottom w:val="none" w:sz="0" w:space="0" w:color="auto"/>
                    <w:right w:val="none" w:sz="0" w:space="0" w:color="auto"/>
                  </w:divBdr>
                </w:div>
                <w:div w:id="1563326100">
                  <w:marLeft w:val="640"/>
                  <w:marRight w:val="0"/>
                  <w:marTop w:val="0"/>
                  <w:marBottom w:val="0"/>
                  <w:divBdr>
                    <w:top w:val="none" w:sz="0" w:space="0" w:color="auto"/>
                    <w:left w:val="none" w:sz="0" w:space="0" w:color="auto"/>
                    <w:bottom w:val="none" w:sz="0" w:space="0" w:color="auto"/>
                    <w:right w:val="none" w:sz="0" w:space="0" w:color="auto"/>
                  </w:divBdr>
                </w:div>
                <w:div w:id="1046490842">
                  <w:marLeft w:val="640"/>
                  <w:marRight w:val="0"/>
                  <w:marTop w:val="0"/>
                  <w:marBottom w:val="0"/>
                  <w:divBdr>
                    <w:top w:val="none" w:sz="0" w:space="0" w:color="auto"/>
                    <w:left w:val="none" w:sz="0" w:space="0" w:color="auto"/>
                    <w:bottom w:val="none" w:sz="0" w:space="0" w:color="auto"/>
                    <w:right w:val="none" w:sz="0" w:space="0" w:color="auto"/>
                  </w:divBdr>
                </w:div>
                <w:div w:id="233399161">
                  <w:marLeft w:val="640"/>
                  <w:marRight w:val="0"/>
                  <w:marTop w:val="0"/>
                  <w:marBottom w:val="0"/>
                  <w:divBdr>
                    <w:top w:val="none" w:sz="0" w:space="0" w:color="auto"/>
                    <w:left w:val="none" w:sz="0" w:space="0" w:color="auto"/>
                    <w:bottom w:val="none" w:sz="0" w:space="0" w:color="auto"/>
                    <w:right w:val="none" w:sz="0" w:space="0" w:color="auto"/>
                  </w:divBdr>
                </w:div>
                <w:div w:id="415513228">
                  <w:marLeft w:val="640"/>
                  <w:marRight w:val="0"/>
                  <w:marTop w:val="0"/>
                  <w:marBottom w:val="0"/>
                  <w:divBdr>
                    <w:top w:val="none" w:sz="0" w:space="0" w:color="auto"/>
                    <w:left w:val="none" w:sz="0" w:space="0" w:color="auto"/>
                    <w:bottom w:val="none" w:sz="0" w:space="0" w:color="auto"/>
                    <w:right w:val="none" w:sz="0" w:space="0" w:color="auto"/>
                  </w:divBdr>
                </w:div>
                <w:div w:id="628778927">
                  <w:marLeft w:val="640"/>
                  <w:marRight w:val="0"/>
                  <w:marTop w:val="0"/>
                  <w:marBottom w:val="0"/>
                  <w:divBdr>
                    <w:top w:val="none" w:sz="0" w:space="0" w:color="auto"/>
                    <w:left w:val="none" w:sz="0" w:space="0" w:color="auto"/>
                    <w:bottom w:val="none" w:sz="0" w:space="0" w:color="auto"/>
                    <w:right w:val="none" w:sz="0" w:space="0" w:color="auto"/>
                  </w:divBdr>
                </w:div>
                <w:div w:id="1246067848">
                  <w:marLeft w:val="640"/>
                  <w:marRight w:val="0"/>
                  <w:marTop w:val="0"/>
                  <w:marBottom w:val="0"/>
                  <w:divBdr>
                    <w:top w:val="none" w:sz="0" w:space="0" w:color="auto"/>
                    <w:left w:val="none" w:sz="0" w:space="0" w:color="auto"/>
                    <w:bottom w:val="none" w:sz="0" w:space="0" w:color="auto"/>
                    <w:right w:val="none" w:sz="0" w:space="0" w:color="auto"/>
                  </w:divBdr>
                </w:div>
                <w:div w:id="57672766">
                  <w:marLeft w:val="640"/>
                  <w:marRight w:val="0"/>
                  <w:marTop w:val="0"/>
                  <w:marBottom w:val="0"/>
                  <w:divBdr>
                    <w:top w:val="none" w:sz="0" w:space="0" w:color="auto"/>
                    <w:left w:val="none" w:sz="0" w:space="0" w:color="auto"/>
                    <w:bottom w:val="none" w:sz="0" w:space="0" w:color="auto"/>
                    <w:right w:val="none" w:sz="0" w:space="0" w:color="auto"/>
                  </w:divBdr>
                </w:div>
                <w:div w:id="2082021073">
                  <w:marLeft w:val="640"/>
                  <w:marRight w:val="0"/>
                  <w:marTop w:val="0"/>
                  <w:marBottom w:val="0"/>
                  <w:divBdr>
                    <w:top w:val="none" w:sz="0" w:space="0" w:color="auto"/>
                    <w:left w:val="none" w:sz="0" w:space="0" w:color="auto"/>
                    <w:bottom w:val="none" w:sz="0" w:space="0" w:color="auto"/>
                    <w:right w:val="none" w:sz="0" w:space="0" w:color="auto"/>
                  </w:divBdr>
                </w:div>
                <w:div w:id="2070957052">
                  <w:marLeft w:val="640"/>
                  <w:marRight w:val="0"/>
                  <w:marTop w:val="0"/>
                  <w:marBottom w:val="0"/>
                  <w:divBdr>
                    <w:top w:val="none" w:sz="0" w:space="0" w:color="auto"/>
                    <w:left w:val="none" w:sz="0" w:space="0" w:color="auto"/>
                    <w:bottom w:val="none" w:sz="0" w:space="0" w:color="auto"/>
                    <w:right w:val="none" w:sz="0" w:space="0" w:color="auto"/>
                  </w:divBdr>
                </w:div>
                <w:div w:id="1182940124">
                  <w:marLeft w:val="640"/>
                  <w:marRight w:val="0"/>
                  <w:marTop w:val="0"/>
                  <w:marBottom w:val="0"/>
                  <w:divBdr>
                    <w:top w:val="none" w:sz="0" w:space="0" w:color="auto"/>
                    <w:left w:val="none" w:sz="0" w:space="0" w:color="auto"/>
                    <w:bottom w:val="none" w:sz="0" w:space="0" w:color="auto"/>
                    <w:right w:val="none" w:sz="0" w:space="0" w:color="auto"/>
                  </w:divBdr>
                </w:div>
                <w:div w:id="220751140">
                  <w:marLeft w:val="640"/>
                  <w:marRight w:val="0"/>
                  <w:marTop w:val="0"/>
                  <w:marBottom w:val="0"/>
                  <w:divBdr>
                    <w:top w:val="none" w:sz="0" w:space="0" w:color="auto"/>
                    <w:left w:val="none" w:sz="0" w:space="0" w:color="auto"/>
                    <w:bottom w:val="none" w:sz="0" w:space="0" w:color="auto"/>
                    <w:right w:val="none" w:sz="0" w:space="0" w:color="auto"/>
                  </w:divBdr>
                </w:div>
                <w:div w:id="579606914">
                  <w:marLeft w:val="640"/>
                  <w:marRight w:val="0"/>
                  <w:marTop w:val="0"/>
                  <w:marBottom w:val="0"/>
                  <w:divBdr>
                    <w:top w:val="none" w:sz="0" w:space="0" w:color="auto"/>
                    <w:left w:val="none" w:sz="0" w:space="0" w:color="auto"/>
                    <w:bottom w:val="none" w:sz="0" w:space="0" w:color="auto"/>
                    <w:right w:val="none" w:sz="0" w:space="0" w:color="auto"/>
                  </w:divBdr>
                </w:div>
                <w:div w:id="565650228">
                  <w:marLeft w:val="640"/>
                  <w:marRight w:val="0"/>
                  <w:marTop w:val="0"/>
                  <w:marBottom w:val="0"/>
                  <w:divBdr>
                    <w:top w:val="none" w:sz="0" w:space="0" w:color="auto"/>
                    <w:left w:val="none" w:sz="0" w:space="0" w:color="auto"/>
                    <w:bottom w:val="none" w:sz="0" w:space="0" w:color="auto"/>
                    <w:right w:val="none" w:sz="0" w:space="0" w:color="auto"/>
                  </w:divBdr>
                </w:div>
                <w:div w:id="1922060629">
                  <w:marLeft w:val="640"/>
                  <w:marRight w:val="0"/>
                  <w:marTop w:val="0"/>
                  <w:marBottom w:val="0"/>
                  <w:divBdr>
                    <w:top w:val="none" w:sz="0" w:space="0" w:color="auto"/>
                    <w:left w:val="none" w:sz="0" w:space="0" w:color="auto"/>
                    <w:bottom w:val="none" w:sz="0" w:space="0" w:color="auto"/>
                    <w:right w:val="none" w:sz="0" w:space="0" w:color="auto"/>
                  </w:divBdr>
                </w:div>
                <w:div w:id="1428499636">
                  <w:marLeft w:val="640"/>
                  <w:marRight w:val="0"/>
                  <w:marTop w:val="0"/>
                  <w:marBottom w:val="0"/>
                  <w:divBdr>
                    <w:top w:val="none" w:sz="0" w:space="0" w:color="auto"/>
                    <w:left w:val="none" w:sz="0" w:space="0" w:color="auto"/>
                    <w:bottom w:val="none" w:sz="0" w:space="0" w:color="auto"/>
                    <w:right w:val="none" w:sz="0" w:space="0" w:color="auto"/>
                  </w:divBdr>
                </w:div>
                <w:div w:id="624696865">
                  <w:marLeft w:val="640"/>
                  <w:marRight w:val="0"/>
                  <w:marTop w:val="0"/>
                  <w:marBottom w:val="0"/>
                  <w:divBdr>
                    <w:top w:val="none" w:sz="0" w:space="0" w:color="auto"/>
                    <w:left w:val="none" w:sz="0" w:space="0" w:color="auto"/>
                    <w:bottom w:val="none" w:sz="0" w:space="0" w:color="auto"/>
                    <w:right w:val="none" w:sz="0" w:space="0" w:color="auto"/>
                  </w:divBdr>
                </w:div>
                <w:div w:id="820579325">
                  <w:marLeft w:val="640"/>
                  <w:marRight w:val="0"/>
                  <w:marTop w:val="0"/>
                  <w:marBottom w:val="0"/>
                  <w:divBdr>
                    <w:top w:val="none" w:sz="0" w:space="0" w:color="auto"/>
                    <w:left w:val="none" w:sz="0" w:space="0" w:color="auto"/>
                    <w:bottom w:val="none" w:sz="0" w:space="0" w:color="auto"/>
                    <w:right w:val="none" w:sz="0" w:space="0" w:color="auto"/>
                  </w:divBdr>
                </w:div>
                <w:div w:id="853305099">
                  <w:marLeft w:val="640"/>
                  <w:marRight w:val="0"/>
                  <w:marTop w:val="0"/>
                  <w:marBottom w:val="0"/>
                  <w:divBdr>
                    <w:top w:val="none" w:sz="0" w:space="0" w:color="auto"/>
                    <w:left w:val="none" w:sz="0" w:space="0" w:color="auto"/>
                    <w:bottom w:val="none" w:sz="0" w:space="0" w:color="auto"/>
                    <w:right w:val="none" w:sz="0" w:space="0" w:color="auto"/>
                  </w:divBdr>
                </w:div>
                <w:div w:id="608514753">
                  <w:marLeft w:val="640"/>
                  <w:marRight w:val="0"/>
                  <w:marTop w:val="0"/>
                  <w:marBottom w:val="0"/>
                  <w:divBdr>
                    <w:top w:val="none" w:sz="0" w:space="0" w:color="auto"/>
                    <w:left w:val="none" w:sz="0" w:space="0" w:color="auto"/>
                    <w:bottom w:val="none" w:sz="0" w:space="0" w:color="auto"/>
                    <w:right w:val="none" w:sz="0" w:space="0" w:color="auto"/>
                  </w:divBdr>
                </w:div>
                <w:div w:id="905066495">
                  <w:marLeft w:val="640"/>
                  <w:marRight w:val="0"/>
                  <w:marTop w:val="0"/>
                  <w:marBottom w:val="0"/>
                  <w:divBdr>
                    <w:top w:val="none" w:sz="0" w:space="0" w:color="auto"/>
                    <w:left w:val="none" w:sz="0" w:space="0" w:color="auto"/>
                    <w:bottom w:val="none" w:sz="0" w:space="0" w:color="auto"/>
                    <w:right w:val="none" w:sz="0" w:space="0" w:color="auto"/>
                  </w:divBdr>
                </w:div>
                <w:div w:id="1076853912">
                  <w:marLeft w:val="640"/>
                  <w:marRight w:val="0"/>
                  <w:marTop w:val="0"/>
                  <w:marBottom w:val="0"/>
                  <w:divBdr>
                    <w:top w:val="none" w:sz="0" w:space="0" w:color="auto"/>
                    <w:left w:val="none" w:sz="0" w:space="0" w:color="auto"/>
                    <w:bottom w:val="none" w:sz="0" w:space="0" w:color="auto"/>
                    <w:right w:val="none" w:sz="0" w:space="0" w:color="auto"/>
                  </w:divBdr>
                </w:div>
                <w:div w:id="1864394018">
                  <w:marLeft w:val="640"/>
                  <w:marRight w:val="0"/>
                  <w:marTop w:val="0"/>
                  <w:marBottom w:val="0"/>
                  <w:divBdr>
                    <w:top w:val="none" w:sz="0" w:space="0" w:color="auto"/>
                    <w:left w:val="none" w:sz="0" w:space="0" w:color="auto"/>
                    <w:bottom w:val="none" w:sz="0" w:space="0" w:color="auto"/>
                    <w:right w:val="none" w:sz="0" w:space="0" w:color="auto"/>
                  </w:divBdr>
                </w:div>
                <w:div w:id="1052730644">
                  <w:marLeft w:val="640"/>
                  <w:marRight w:val="0"/>
                  <w:marTop w:val="0"/>
                  <w:marBottom w:val="0"/>
                  <w:divBdr>
                    <w:top w:val="none" w:sz="0" w:space="0" w:color="auto"/>
                    <w:left w:val="none" w:sz="0" w:space="0" w:color="auto"/>
                    <w:bottom w:val="none" w:sz="0" w:space="0" w:color="auto"/>
                    <w:right w:val="none" w:sz="0" w:space="0" w:color="auto"/>
                  </w:divBdr>
                </w:div>
                <w:div w:id="1706052277">
                  <w:marLeft w:val="640"/>
                  <w:marRight w:val="0"/>
                  <w:marTop w:val="0"/>
                  <w:marBottom w:val="0"/>
                  <w:divBdr>
                    <w:top w:val="none" w:sz="0" w:space="0" w:color="auto"/>
                    <w:left w:val="none" w:sz="0" w:space="0" w:color="auto"/>
                    <w:bottom w:val="none" w:sz="0" w:space="0" w:color="auto"/>
                    <w:right w:val="none" w:sz="0" w:space="0" w:color="auto"/>
                  </w:divBdr>
                </w:div>
                <w:div w:id="1054817059">
                  <w:marLeft w:val="640"/>
                  <w:marRight w:val="0"/>
                  <w:marTop w:val="0"/>
                  <w:marBottom w:val="0"/>
                  <w:divBdr>
                    <w:top w:val="none" w:sz="0" w:space="0" w:color="auto"/>
                    <w:left w:val="none" w:sz="0" w:space="0" w:color="auto"/>
                    <w:bottom w:val="none" w:sz="0" w:space="0" w:color="auto"/>
                    <w:right w:val="none" w:sz="0" w:space="0" w:color="auto"/>
                  </w:divBdr>
                </w:div>
                <w:div w:id="548883836">
                  <w:marLeft w:val="640"/>
                  <w:marRight w:val="0"/>
                  <w:marTop w:val="0"/>
                  <w:marBottom w:val="0"/>
                  <w:divBdr>
                    <w:top w:val="none" w:sz="0" w:space="0" w:color="auto"/>
                    <w:left w:val="none" w:sz="0" w:space="0" w:color="auto"/>
                    <w:bottom w:val="none" w:sz="0" w:space="0" w:color="auto"/>
                    <w:right w:val="none" w:sz="0" w:space="0" w:color="auto"/>
                  </w:divBdr>
                </w:div>
                <w:div w:id="1318729125">
                  <w:marLeft w:val="640"/>
                  <w:marRight w:val="0"/>
                  <w:marTop w:val="0"/>
                  <w:marBottom w:val="0"/>
                  <w:divBdr>
                    <w:top w:val="none" w:sz="0" w:space="0" w:color="auto"/>
                    <w:left w:val="none" w:sz="0" w:space="0" w:color="auto"/>
                    <w:bottom w:val="none" w:sz="0" w:space="0" w:color="auto"/>
                    <w:right w:val="none" w:sz="0" w:space="0" w:color="auto"/>
                  </w:divBdr>
                </w:div>
                <w:div w:id="1911496366">
                  <w:marLeft w:val="640"/>
                  <w:marRight w:val="0"/>
                  <w:marTop w:val="0"/>
                  <w:marBottom w:val="0"/>
                  <w:divBdr>
                    <w:top w:val="none" w:sz="0" w:space="0" w:color="auto"/>
                    <w:left w:val="none" w:sz="0" w:space="0" w:color="auto"/>
                    <w:bottom w:val="none" w:sz="0" w:space="0" w:color="auto"/>
                    <w:right w:val="none" w:sz="0" w:space="0" w:color="auto"/>
                  </w:divBdr>
                </w:div>
                <w:div w:id="939489917">
                  <w:marLeft w:val="640"/>
                  <w:marRight w:val="0"/>
                  <w:marTop w:val="0"/>
                  <w:marBottom w:val="0"/>
                  <w:divBdr>
                    <w:top w:val="none" w:sz="0" w:space="0" w:color="auto"/>
                    <w:left w:val="none" w:sz="0" w:space="0" w:color="auto"/>
                    <w:bottom w:val="none" w:sz="0" w:space="0" w:color="auto"/>
                    <w:right w:val="none" w:sz="0" w:space="0" w:color="auto"/>
                  </w:divBdr>
                </w:div>
                <w:div w:id="533468903">
                  <w:marLeft w:val="640"/>
                  <w:marRight w:val="0"/>
                  <w:marTop w:val="0"/>
                  <w:marBottom w:val="0"/>
                  <w:divBdr>
                    <w:top w:val="none" w:sz="0" w:space="0" w:color="auto"/>
                    <w:left w:val="none" w:sz="0" w:space="0" w:color="auto"/>
                    <w:bottom w:val="none" w:sz="0" w:space="0" w:color="auto"/>
                    <w:right w:val="none" w:sz="0" w:space="0" w:color="auto"/>
                  </w:divBdr>
                </w:div>
                <w:div w:id="424572421">
                  <w:marLeft w:val="640"/>
                  <w:marRight w:val="0"/>
                  <w:marTop w:val="0"/>
                  <w:marBottom w:val="0"/>
                  <w:divBdr>
                    <w:top w:val="none" w:sz="0" w:space="0" w:color="auto"/>
                    <w:left w:val="none" w:sz="0" w:space="0" w:color="auto"/>
                    <w:bottom w:val="none" w:sz="0" w:space="0" w:color="auto"/>
                    <w:right w:val="none" w:sz="0" w:space="0" w:color="auto"/>
                  </w:divBdr>
                </w:div>
                <w:div w:id="166098893">
                  <w:marLeft w:val="640"/>
                  <w:marRight w:val="0"/>
                  <w:marTop w:val="0"/>
                  <w:marBottom w:val="0"/>
                  <w:divBdr>
                    <w:top w:val="none" w:sz="0" w:space="0" w:color="auto"/>
                    <w:left w:val="none" w:sz="0" w:space="0" w:color="auto"/>
                    <w:bottom w:val="none" w:sz="0" w:space="0" w:color="auto"/>
                    <w:right w:val="none" w:sz="0" w:space="0" w:color="auto"/>
                  </w:divBdr>
                </w:div>
              </w:divsChild>
            </w:div>
            <w:div w:id="1336684490">
              <w:marLeft w:val="0"/>
              <w:marRight w:val="0"/>
              <w:marTop w:val="0"/>
              <w:marBottom w:val="0"/>
              <w:divBdr>
                <w:top w:val="none" w:sz="0" w:space="0" w:color="auto"/>
                <w:left w:val="none" w:sz="0" w:space="0" w:color="auto"/>
                <w:bottom w:val="none" w:sz="0" w:space="0" w:color="auto"/>
                <w:right w:val="none" w:sz="0" w:space="0" w:color="auto"/>
              </w:divBdr>
              <w:divsChild>
                <w:div w:id="533810836">
                  <w:marLeft w:val="640"/>
                  <w:marRight w:val="0"/>
                  <w:marTop w:val="0"/>
                  <w:marBottom w:val="0"/>
                  <w:divBdr>
                    <w:top w:val="none" w:sz="0" w:space="0" w:color="auto"/>
                    <w:left w:val="none" w:sz="0" w:space="0" w:color="auto"/>
                    <w:bottom w:val="none" w:sz="0" w:space="0" w:color="auto"/>
                    <w:right w:val="none" w:sz="0" w:space="0" w:color="auto"/>
                  </w:divBdr>
                </w:div>
                <w:div w:id="268968903">
                  <w:marLeft w:val="640"/>
                  <w:marRight w:val="0"/>
                  <w:marTop w:val="0"/>
                  <w:marBottom w:val="0"/>
                  <w:divBdr>
                    <w:top w:val="none" w:sz="0" w:space="0" w:color="auto"/>
                    <w:left w:val="none" w:sz="0" w:space="0" w:color="auto"/>
                    <w:bottom w:val="none" w:sz="0" w:space="0" w:color="auto"/>
                    <w:right w:val="none" w:sz="0" w:space="0" w:color="auto"/>
                  </w:divBdr>
                </w:div>
                <w:div w:id="864563474">
                  <w:marLeft w:val="640"/>
                  <w:marRight w:val="0"/>
                  <w:marTop w:val="0"/>
                  <w:marBottom w:val="0"/>
                  <w:divBdr>
                    <w:top w:val="none" w:sz="0" w:space="0" w:color="auto"/>
                    <w:left w:val="none" w:sz="0" w:space="0" w:color="auto"/>
                    <w:bottom w:val="none" w:sz="0" w:space="0" w:color="auto"/>
                    <w:right w:val="none" w:sz="0" w:space="0" w:color="auto"/>
                  </w:divBdr>
                </w:div>
                <w:div w:id="1390962733">
                  <w:marLeft w:val="640"/>
                  <w:marRight w:val="0"/>
                  <w:marTop w:val="0"/>
                  <w:marBottom w:val="0"/>
                  <w:divBdr>
                    <w:top w:val="none" w:sz="0" w:space="0" w:color="auto"/>
                    <w:left w:val="none" w:sz="0" w:space="0" w:color="auto"/>
                    <w:bottom w:val="none" w:sz="0" w:space="0" w:color="auto"/>
                    <w:right w:val="none" w:sz="0" w:space="0" w:color="auto"/>
                  </w:divBdr>
                </w:div>
                <w:div w:id="77483026">
                  <w:marLeft w:val="640"/>
                  <w:marRight w:val="0"/>
                  <w:marTop w:val="0"/>
                  <w:marBottom w:val="0"/>
                  <w:divBdr>
                    <w:top w:val="none" w:sz="0" w:space="0" w:color="auto"/>
                    <w:left w:val="none" w:sz="0" w:space="0" w:color="auto"/>
                    <w:bottom w:val="none" w:sz="0" w:space="0" w:color="auto"/>
                    <w:right w:val="none" w:sz="0" w:space="0" w:color="auto"/>
                  </w:divBdr>
                </w:div>
                <w:div w:id="1260676220">
                  <w:marLeft w:val="640"/>
                  <w:marRight w:val="0"/>
                  <w:marTop w:val="0"/>
                  <w:marBottom w:val="0"/>
                  <w:divBdr>
                    <w:top w:val="none" w:sz="0" w:space="0" w:color="auto"/>
                    <w:left w:val="none" w:sz="0" w:space="0" w:color="auto"/>
                    <w:bottom w:val="none" w:sz="0" w:space="0" w:color="auto"/>
                    <w:right w:val="none" w:sz="0" w:space="0" w:color="auto"/>
                  </w:divBdr>
                </w:div>
                <w:div w:id="721367395">
                  <w:marLeft w:val="640"/>
                  <w:marRight w:val="0"/>
                  <w:marTop w:val="0"/>
                  <w:marBottom w:val="0"/>
                  <w:divBdr>
                    <w:top w:val="none" w:sz="0" w:space="0" w:color="auto"/>
                    <w:left w:val="none" w:sz="0" w:space="0" w:color="auto"/>
                    <w:bottom w:val="none" w:sz="0" w:space="0" w:color="auto"/>
                    <w:right w:val="none" w:sz="0" w:space="0" w:color="auto"/>
                  </w:divBdr>
                </w:div>
                <w:div w:id="559050434">
                  <w:marLeft w:val="640"/>
                  <w:marRight w:val="0"/>
                  <w:marTop w:val="0"/>
                  <w:marBottom w:val="0"/>
                  <w:divBdr>
                    <w:top w:val="none" w:sz="0" w:space="0" w:color="auto"/>
                    <w:left w:val="none" w:sz="0" w:space="0" w:color="auto"/>
                    <w:bottom w:val="none" w:sz="0" w:space="0" w:color="auto"/>
                    <w:right w:val="none" w:sz="0" w:space="0" w:color="auto"/>
                  </w:divBdr>
                </w:div>
                <w:div w:id="2023776432">
                  <w:marLeft w:val="640"/>
                  <w:marRight w:val="0"/>
                  <w:marTop w:val="0"/>
                  <w:marBottom w:val="0"/>
                  <w:divBdr>
                    <w:top w:val="none" w:sz="0" w:space="0" w:color="auto"/>
                    <w:left w:val="none" w:sz="0" w:space="0" w:color="auto"/>
                    <w:bottom w:val="none" w:sz="0" w:space="0" w:color="auto"/>
                    <w:right w:val="none" w:sz="0" w:space="0" w:color="auto"/>
                  </w:divBdr>
                </w:div>
                <w:div w:id="1363283983">
                  <w:marLeft w:val="640"/>
                  <w:marRight w:val="0"/>
                  <w:marTop w:val="0"/>
                  <w:marBottom w:val="0"/>
                  <w:divBdr>
                    <w:top w:val="none" w:sz="0" w:space="0" w:color="auto"/>
                    <w:left w:val="none" w:sz="0" w:space="0" w:color="auto"/>
                    <w:bottom w:val="none" w:sz="0" w:space="0" w:color="auto"/>
                    <w:right w:val="none" w:sz="0" w:space="0" w:color="auto"/>
                  </w:divBdr>
                </w:div>
                <w:div w:id="754588917">
                  <w:marLeft w:val="640"/>
                  <w:marRight w:val="0"/>
                  <w:marTop w:val="0"/>
                  <w:marBottom w:val="0"/>
                  <w:divBdr>
                    <w:top w:val="none" w:sz="0" w:space="0" w:color="auto"/>
                    <w:left w:val="none" w:sz="0" w:space="0" w:color="auto"/>
                    <w:bottom w:val="none" w:sz="0" w:space="0" w:color="auto"/>
                    <w:right w:val="none" w:sz="0" w:space="0" w:color="auto"/>
                  </w:divBdr>
                </w:div>
                <w:div w:id="954753927">
                  <w:marLeft w:val="640"/>
                  <w:marRight w:val="0"/>
                  <w:marTop w:val="0"/>
                  <w:marBottom w:val="0"/>
                  <w:divBdr>
                    <w:top w:val="none" w:sz="0" w:space="0" w:color="auto"/>
                    <w:left w:val="none" w:sz="0" w:space="0" w:color="auto"/>
                    <w:bottom w:val="none" w:sz="0" w:space="0" w:color="auto"/>
                    <w:right w:val="none" w:sz="0" w:space="0" w:color="auto"/>
                  </w:divBdr>
                </w:div>
                <w:div w:id="1092436491">
                  <w:marLeft w:val="640"/>
                  <w:marRight w:val="0"/>
                  <w:marTop w:val="0"/>
                  <w:marBottom w:val="0"/>
                  <w:divBdr>
                    <w:top w:val="none" w:sz="0" w:space="0" w:color="auto"/>
                    <w:left w:val="none" w:sz="0" w:space="0" w:color="auto"/>
                    <w:bottom w:val="none" w:sz="0" w:space="0" w:color="auto"/>
                    <w:right w:val="none" w:sz="0" w:space="0" w:color="auto"/>
                  </w:divBdr>
                </w:div>
                <w:div w:id="1812089251">
                  <w:marLeft w:val="640"/>
                  <w:marRight w:val="0"/>
                  <w:marTop w:val="0"/>
                  <w:marBottom w:val="0"/>
                  <w:divBdr>
                    <w:top w:val="none" w:sz="0" w:space="0" w:color="auto"/>
                    <w:left w:val="none" w:sz="0" w:space="0" w:color="auto"/>
                    <w:bottom w:val="none" w:sz="0" w:space="0" w:color="auto"/>
                    <w:right w:val="none" w:sz="0" w:space="0" w:color="auto"/>
                  </w:divBdr>
                </w:div>
                <w:div w:id="2110618652">
                  <w:marLeft w:val="640"/>
                  <w:marRight w:val="0"/>
                  <w:marTop w:val="0"/>
                  <w:marBottom w:val="0"/>
                  <w:divBdr>
                    <w:top w:val="none" w:sz="0" w:space="0" w:color="auto"/>
                    <w:left w:val="none" w:sz="0" w:space="0" w:color="auto"/>
                    <w:bottom w:val="none" w:sz="0" w:space="0" w:color="auto"/>
                    <w:right w:val="none" w:sz="0" w:space="0" w:color="auto"/>
                  </w:divBdr>
                </w:div>
                <w:div w:id="1663511943">
                  <w:marLeft w:val="640"/>
                  <w:marRight w:val="0"/>
                  <w:marTop w:val="0"/>
                  <w:marBottom w:val="0"/>
                  <w:divBdr>
                    <w:top w:val="none" w:sz="0" w:space="0" w:color="auto"/>
                    <w:left w:val="none" w:sz="0" w:space="0" w:color="auto"/>
                    <w:bottom w:val="none" w:sz="0" w:space="0" w:color="auto"/>
                    <w:right w:val="none" w:sz="0" w:space="0" w:color="auto"/>
                  </w:divBdr>
                </w:div>
                <w:div w:id="1197350524">
                  <w:marLeft w:val="640"/>
                  <w:marRight w:val="0"/>
                  <w:marTop w:val="0"/>
                  <w:marBottom w:val="0"/>
                  <w:divBdr>
                    <w:top w:val="none" w:sz="0" w:space="0" w:color="auto"/>
                    <w:left w:val="none" w:sz="0" w:space="0" w:color="auto"/>
                    <w:bottom w:val="none" w:sz="0" w:space="0" w:color="auto"/>
                    <w:right w:val="none" w:sz="0" w:space="0" w:color="auto"/>
                  </w:divBdr>
                </w:div>
                <w:div w:id="1122965531">
                  <w:marLeft w:val="640"/>
                  <w:marRight w:val="0"/>
                  <w:marTop w:val="0"/>
                  <w:marBottom w:val="0"/>
                  <w:divBdr>
                    <w:top w:val="none" w:sz="0" w:space="0" w:color="auto"/>
                    <w:left w:val="none" w:sz="0" w:space="0" w:color="auto"/>
                    <w:bottom w:val="none" w:sz="0" w:space="0" w:color="auto"/>
                    <w:right w:val="none" w:sz="0" w:space="0" w:color="auto"/>
                  </w:divBdr>
                </w:div>
                <w:div w:id="667756274">
                  <w:marLeft w:val="640"/>
                  <w:marRight w:val="0"/>
                  <w:marTop w:val="0"/>
                  <w:marBottom w:val="0"/>
                  <w:divBdr>
                    <w:top w:val="none" w:sz="0" w:space="0" w:color="auto"/>
                    <w:left w:val="none" w:sz="0" w:space="0" w:color="auto"/>
                    <w:bottom w:val="none" w:sz="0" w:space="0" w:color="auto"/>
                    <w:right w:val="none" w:sz="0" w:space="0" w:color="auto"/>
                  </w:divBdr>
                </w:div>
                <w:div w:id="1512600099">
                  <w:marLeft w:val="640"/>
                  <w:marRight w:val="0"/>
                  <w:marTop w:val="0"/>
                  <w:marBottom w:val="0"/>
                  <w:divBdr>
                    <w:top w:val="none" w:sz="0" w:space="0" w:color="auto"/>
                    <w:left w:val="none" w:sz="0" w:space="0" w:color="auto"/>
                    <w:bottom w:val="none" w:sz="0" w:space="0" w:color="auto"/>
                    <w:right w:val="none" w:sz="0" w:space="0" w:color="auto"/>
                  </w:divBdr>
                </w:div>
                <w:div w:id="1936746470">
                  <w:marLeft w:val="640"/>
                  <w:marRight w:val="0"/>
                  <w:marTop w:val="0"/>
                  <w:marBottom w:val="0"/>
                  <w:divBdr>
                    <w:top w:val="none" w:sz="0" w:space="0" w:color="auto"/>
                    <w:left w:val="none" w:sz="0" w:space="0" w:color="auto"/>
                    <w:bottom w:val="none" w:sz="0" w:space="0" w:color="auto"/>
                    <w:right w:val="none" w:sz="0" w:space="0" w:color="auto"/>
                  </w:divBdr>
                </w:div>
                <w:div w:id="1847591977">
                  <w:marLeft w:val="640"/>
                  <w:marRight w:val="0"/>
                  <w:marTop w:val="0"/>
                  <w:marBottom w:val="0"/>
                  <w:divBdr>
                    <w:top w:val="none" w:sz="0" w:space="0" w:color="auto"/>
                    <w:left w:val="none" w:sz="0" w:space="0" w:color="auto"/>
                    <w:bottom w:val="none" w:sz="0" w:space="0" w:color="auto"/>
                    <w:right w:val="none" w:sz="0" w:space="0" w:color="auto"/>
                  </w:divBdr>
                </w:div>
                <w:div w:id="1987006366">
                  <w:marLeft w:val="640"/>
                  <w:marRight w:val="0"/>
                  <w:marTop w:val="0"/>
                  <w:marBottom w:val="0"/>
                  <w:divBdr>
                    <w:top w:val="none" w:sz="0" w:space="0" w:color="auto"/>
                    <w:left w:val="none" w:sz="0" w:space="0" w:color="auto"/>
                    <w:bottom w:val="none" w:sz="0" w:space="0" w:color="auto"/>
                    <w:right w:val="none" w:sz="0" w:space="0" w:color="auto"/>
                  </w:divBdr>
                </w:div>
                <w:div w:id="1484616203">
                  <w:marLeft w:val="640"/>
                  <w:marRight w:val="0"/>
                  <w:marTop w:val="0"/>
                  <w:marBottom w:val="0"/>
                  <w:divBdr>
                    <w:top w:val="none" w:sz="0" w:space="0" w:color="auto"/>
                    <w:left w:val="none" w:sz="0" w:space="0" w:color="auto"/>
                    <w:bottom w:val="none" w:sz="0" w:space="0" w:color="auto"/>
                    <w:right w:val="none" w:sz="0" w:space="0" w:color="auto"/>
                  </w:divBdr>
                </w:div>
                <w:div w:id="1750812801">
                  <w:marLeft w:val="640"/>
                  <w:marRight w:val="0"/>
                  <w:marTop w:val="0"/>
                  <w:marBottom w:val="0"/>
                  <w:divBdr>
                    <w:top w:val="none" w:sz="0" w:space="0" w:color="auto"/>
                    <w:left w:val="none" w:sz="0" w:space="0" w:color="auto"/>
                    <w:bottom w:val="none" w:sz="0" w:space="0" w:color="auto"/>
                    <w:right w:val="none" w:sz="0" w:space="0" w:color="auto"/>
                  </w:divBdr>
                </w:div>
                <w:div w:id="1312251676">
                  <w:marLeft w:val="640"/>
                  <w:marRight w:val="0"/>
                  <w:marTop w:val="0"/>
                  <w:marBottom w:val="0"/>
                  <w:divBdr>
                    <w:top w:val="none" w:sz="0" w:space="0" w:color="auto"/>
                    <w:left w:val="none" w:sz="0" w:space="0" w:color="auto"/>
                    <w:bottom w:val="none" w:sz="0" w:space="0" w:color="auto"/>
                    <w:right w:val="none" w:sz="0" w:space="0" w:color="auto"/>
                  </w:divBdr>
                </w:div>
                <w:div w:id="1824010119">
                  <w:marLeft w:val="640"/>
                  <w:marRight w:val="0"/>
                  <w:marTop w:val="0"/>
                  <w:marBottom w:val="0"/>
                  <w:divBdr>
                    <w:top w:val="none" w:sz="0" w:space="0" w:color="auto"/>
                    <w:left w:val="none" w:sz="0" w:space="0" w:color="auto"/>
                    <w:bottom w:val="none" w:sz="0" w:space="0" w:color="auto"/>
                    <w:right w:val="none" w:sz="0" w:space="0" w:color="auto"/>
                  </w:divBdr>
                </w:div>
                <w:div w:id="535430056">
                  <w:marLeft w:val="640"/>
                  <w:marRight w:val="0"/>
                  <w:marTop w:val="0"/>
                  <w:marBottom w:val="0"/>
                  <w:divBdr>
                    <w:top w:val="none" w:sz="0" w:space="0" w:color="auto"/>
                    <w:left w:val="none" w:sz="0" w:space="0" w:color="auto"/>
                    <w:bottom w:val="none" w:sz="0" w:space="0" w:color="auto"/>
                    <w:right w:val="none" w:sz="0" w:space="0" w:color="auto"/>
                  </w:divBdr>
                </w:div>
                <w:div w:id="623584987">
                  <w:marLeft w:val="640"/>
                  <w:marRight w:val="0"/>
                  <w:marTop w:val="0"/>
                  <w:marBottom w:val="0"/>
                  <w:divBdr>
                    <w:top w:val="none" w:sz="0" w:space="0" w:color="auto"/>
                    <w:left w:val="none" w:sz="0" w:space="0" w:color="auto"/>
                    <w:bottom w:val="none" w:sz="0" w:space="0" w:color="auto"/>
                    <w:right w:val="none" w:sz="0" w:space="0" w:color="auto"/>
                  </w:divBdr>
                </w:div>
                <w:div w:id="119306382">
                  <w:marLeft w:val="640"/>
                  <w:marRight w:val="0"/>
                  <w:marTop w:val="0"/>
                  <w:marBottom w:val="0"/>
                  <w:divBdr>
                    <w:top w:val="none" w:sz="0" w:space="0" w:color="auto"/>
                    <w:left w:val="none" w:sz="0" w:space="0" w:color="auto"/>
                    <w:bottom w:val="none" w:sz="0" w:space="0" w:color="auto"/>
                    <w:right w:val="none" w:sz="0" w:space="0" w:color="auto"/>
                  </w:divBdr>
                </w:div>
                <w:div w:id="1399278508">
                  <w:marLeft w:val="640"/>
                  <w:marRight w:val="0"/>
                  <w:marTop w:val="0"/>
                  <w:marBottom w:val="0"/>
                  <w:divBdr>
                    <w:top w:val="none" w:sz="0" w:space="0" w:color="auto"/>
                    <w:left w:val="none" w:sz="0" w:space="0" w:color="auto"/>
                    <w:bottom w:val="none" w:sz="0" w:space="0" w:color="auto"/>
                    <w:right w:val="none" w:sz="0" w:space="0" w:color="auto"/>
                  </w:divBdr>
                </w:div>
                <w:div w:id="1796678596">
                  <w:marLeft w:val="640"/>
                  <w:marRight w:val="0"/>
                  <w:marTop w:val="0"/>
                  <w:marBottom w:val="0"/>
                  <w:divBdr>
                    <w:top w:val="none" w:sz="0" w:space="0" w:color="auto"/>
                    <w:left w:val="none" w:sz="0" w:space="0" w:color="auto"/>
                    <w:bottom w:val="none" w:sz="0" w:space="0" w:color="auto"/>
                    <w:right w:val="none" w:sz="0" w:space="0" w:color="auto"/>
                  </w:divBdr>
                </w:div>
                <w:div w:id="131947878">
                  <w:marLeft w:val="640"/>
                  <w:marRight w:val="0"/>
                  <w:marTop w:val="0"/>
                  <w:marBottom w:val="0"/>
                  <w:divBdr>
                    <w:top w:val="none" w:sz="0" w:space="0" w:color="auto"/>
                    <w:left w:val="none" w:sz="0" w:space="0" w:color="auto"/>
                    <w:bottom w:val="none" w:sz="0" w:space="0" w:color="auto"/>
                    <w:right w:val="none" w:sz="0" w:space="0" w:color="auto"/>
                  </w:divBdr>
                </w:div>
                <w:div w:id="97257698">
                  <w:marLeft w:val="640"/>
                  <w:marRight w:val="0"/>
                  <w:marTop w:val="0"/>
                  <w:marBottom w:val="0"/>
                  <w:divBdr>
                    <w:top w:val="none" w:sz="0" w:space="0" w:color="auto"/>
                    <w:left w:val="none" w:sz="0" w:space="0" w:color="auto"/>
                    <w:bottom w:val="none" w:sz="0" w:space="0" w:color="auto"/>
                    <w:right w:val="none" w:sz="0" w:space="0" w:color="auto"/>
                  </w:divBdr>
                </w:div>
                <w:div w:id="1232882539">
                  <w:marLeft w:val="640"/>
                  <w:marRight w:val="0"/>
                  <w:marTop w:val="0"/>
                  <w:marBottom w:val="0"/>
                  <w:divBdr>
                    <w:top w:val="none" w:sz="0" w:space="0" w:color="auto"/>
                    <w:left w:val="none" w:sz="0" w:space="0" w:color="auto"/>
                    <w:bottom w:val="none" w:sz="0" w:space="0" w:color="auto"/>
                    <w:right w:val="none" w:sz="0" w:space="0" w:color="auto"/>
                  </w:divBdr>
                </w:div>
                <w:div w:id="221523321">
                  <w:marLeft w:val="640"/>
                  <w:marRight w:val="0"/>
                  <w:marTop w:val="0"/>
                  <w:marBottom w:val="0"/>
                  <w:divBdr>
                    <w:top w:val="none" w:sz="0" w:space="0" w:color="auto"/>
                    <w:left w:val="none" w:sz="0" w:space="0" w:color="auto"/>
                    <w:bottom w:val="none" w:sz="0" w:space="0" w:color="auto"/>
                    <w:right w:val="none" w:sz="0" w:space="0" w:color="auto"/>
                  </w:divBdr>
                </w:div>
                <w:div w:id="723599237">
                  <w:marLeft w:val="640"/>
                  <w:marRight w:val="0"/>
                  <w:marTop w:val="0"/>
                  <w:marBottom w:val="0"/>
                  <w:divBdr>
                    <w:top w:val="none" w:sz="0" w:space="0" w:color="auto"/>
                    <w:left w:val="none" w:sz="0" w:space="0" w:color="auto"/>
                    <w:bottom w:val="none" w:sz="0" w:space="0" w:color="auto"/>
                    <w:right w:val="none" w:sz="0" w:space="0" w:color="auto"/>
                  </w:divBdr>
                </w:div>
                <w:div w:id="224611906">
                  <w:marLeft w:val="640"/>
                  <w:marRight w:val="0"/>
                  <w:marTop w:val="0"/>
                  <w:marBottom w:val="0"/>
                  <w:divBdr>
                    <w:top w:val="none" w:sz="0" w:space="0" w:color="auto"/>
                    <w:left w:val="none" w:sz="0" w:space="0" w:color="auto"/>
                    <w:bottom w:val="none" w:sz="0" w:space="0" w:color="auto"/>
                    <w:right w:val="none" w:sz="0" w:space="0" w:color="auto"/>
                  </w:divBdr>
                </w:div>
                <w:div w:id="580529457">
                  <w:marLeft w:val="640"/>
                  <w:marRight w:val="0"/>
                  <w:marTop w:val="0"/>
                  <w:marBottom w:val="0"/>
                  <w:divBdr>
                    <w:top w:val="none" w:sz="0" w:space="0" w:color="auto"/>
                    <w:left w:val="none" w:sz="0" w:space="0" w:color="auto"/>
                    <w:bottom w:val="none" w:sz="0" w:space="0" w:color="auto"/>
                    <w:right w:val="none" w:sz="0" w:space="0" w:color="auto"/>
                  </w:divBdr>
                </w:div>
                <w:div w:id="718093001">
                  <w:marLeft w:val="640"/>
                  <w:marRight w:val="0"/>
                  <w:marTop w:val="0"/>
                  <w:marBottom w:val="0"/>
                  <w:divBdr>
                    <w:top w:val="none" w:sz="0" w:space="0" w:color="auto"/>
                    <w:left w:val="none" w:sz="0" w:space="0" w:color="auto"/>
                    <w:bottom w:val="none" w:sz="0" w:space="0" w:color="auto"/>
                    <w:right w:val="none" w:sz="0" w:space="0" w:color="auto"/>
                  </w:divBdr>
                </w:div>
                <w:div w:id="1055350982">
                  <w:marLeft w:val="640"/>
                  <w:marRight w:val="0"/>
                  <w:marTop w:val="0"/>
                  <w:marBottom w:val="0"/>
                  <w:divBdr>
                    <w:top w:val="none" w:sz="0" w:space="0" w:color="auto"/>
                    <w:left w:val="none" w:sz="0" w:space="0" w:color="auto"/>
                    <w:bottom w:val="none" w:sz="0" w:space="0" w:color="auto"/>
                    <w:right w:val="none" w:sz="0" w:space="0" w:color="auto"/>
                  </w:divBdr>
                </w:div>
                <w:div w:id="1714648369">
                  <w:marLeft w:val="640"/>
                  <w:marRight w:val="0"/>
                  <w:marTop w:val="0"/>
                  <w:marBottom w:val="0"/>
                  <w:divBdr>
                    <w:top w:val="none" w:sz="0" w:space="0" w:color="auto"/>
                    <w:left w:val="none" w:sz="0" w:space="0" w:color="auto"/>
                    <w:bottom w:val="none" w:sz="0" w:space="0" w:color="auto"/>
                    <w:right w:val="none" w:sz="0" w:space="0" w:color="auto"/>
                  </w:divBdr>
                </w:div>
                <w:div w:id="1583683191">
                  <w:marLeft w:val="640"/>
                  <w:marRight w:val="0"/>
                  <w:marTop w:val="0"/>
                  <w:marBottom w:val="0"/>
                  <w:divBdr>
                    <w:top w:val="none" w:sz="0" w:space="0" w:color="auto"/>
                    <w:left w:val="none" w:sz="0" w:space="0" w:color="auto"/>
                    <w:bottom w:val="none" w:sz="0" w:space="0" w:color="auto"/>
                    <w:right w:val="none" w:sz="0" w:space="0" w:color="auto"/>
                  </w:divBdr>
                </w:div>
                <w:div w:id="380635933">
                  <w:marLeft w:val="640"/>
                  <w:marRight w:val="0"/>
                  <w:marTop w:val="0"/>
                  <w:marBottom w:val="0"/>
                  <w:divBdr>
                    <w:top w:val="none" w:sz="0" w:space="0" w:color="auto"/>
                    <w:left w:val="none" w:sz="0" w:space="0" w:color="auto"/>
                    <w:bottom w:val="none" w:sz="0" w:space="0" w:color="auto"/>
                    <w:right w:val="none" w:sz="0" w:space="0" w:color="auto"/>
                  </w:divBdr>
                </w:div>
                <w:div w:id="2093045024">
                  <w:marLeft w:val="640"/>
                  <w:marRight w:val="0"/>
                  <w:marTop w:val="0"/>
                  <w:marBottom w:val="0"/>
                  <w:divBdr>
                    <w:top w:val="none" w:sz="0" w:space="0" w:color="auto"/>
                    <w:left w:val="none" w:sz="0" w:space="0" w:color="auto"/>
                    <w:bottom w:val="none" w:sz="0" w:space="0" w:color="auto"/>
                    <w:right w:val="none" w:sz="0" w:space="0" w:color="auto"/>
                  </w:divBdr>
                </w:div>
                <w:div w:id="221869337">
                  <w:marLeft w:val="640"/>
                  <w:marRight w:val="0"/>
                  <w:marTop w:val="0"/>
                  <w:marBottom w:val="0"/>
                  <w:divBdr>
                    <w:top w:val="none" w:sz="0" w:space="0" w:color="auto"/>
                    <w:left w:val="none" w:sz="0" w:space="0" w:color="auto"/>
                    <w:bottom w:val="none" w:sz="0" w:space="0" w:color="auto"/>
                    <w:right w:val="none" w:sz="0" w:space="0" w:color="auto"/>
                  </w:divBdr>
                </w:div>
                <w:div w:id="1110007121">
                  <w:marLeft w:val="640"/>
                  <w:marRight w:val="0"/>
                  <w:marTop w:val="0"/>
                  <w:marBottom w:val="0"/>
                  <w:divBdr>
                    <w:top w:val="none" w:sz="0" w:space="0" w:color="auto"/>
                    <w:left w:val="none" w:sz="0" w:space="0" w:color="auto"/>
                    <w:bottom w:val="none" w:sz="0" w:space="0" w:color="auto"/>
                    <w:right w:val="none" w:sz="0" w:space="0" w:color="auto"/>
                  </w:divBdr>
                </w:div>
                <w:div w:id="1820225874">
                  <w:marLeft w:val="640"/>
                  <w:marRight w:val="0"/>
                  <w:marTop w:val="0"/>
                  <w:marBottom w:val="0"/>
                  <w:divBdr>
                    <w:top w:val="none" w:sz="0" w:space="0" w:color="auto"/>
                    <w:left w:val="none" w:sz="0" w:space="0" w:color="auto"/>
                    <w:bottom w:val="none" w:sz="0" w:space="0" w:color="auto"/>
                    <w:right w:val="none" w:sz="0" w:space="0" w:color="auto"/>
                  </w:divBdr>
                </w:div>
                <w:div w:id="1335306087">
                  <w:marLeft w:val="640"/>
                  <w:marRight w:val="0"/>
                  <w:marTop w:val="0"/>
                  <w:marBottom w:val="0"/>
                  <w:divBdr>
                    <w:top w:val="none" w:sz="0" w:space="0" w:color="auto"/>
                    <w:left w:val="none" w:sz="0" w:space="0" w:color="auto"/>
                    <w:bottom w:val="none" w:sz="0" w:space="0" w:color="auto"/>
                    <w:right w:val="none" w:sz="0" w:space="0" w:color="auto"/>
                  </w:divBdr>
                </w:div>
                <w:div w:id="407458657">
                  <w:marLeft w:val="640"/>
                  <w:marRight w:val="0"/>
                  <w:marTop w:val="0"/>
                  <w:marBottom w:val="0"/>
                  <w:divBdr>
                    <w:top w:val="none" w:sz="0" w:space="0" w:color="auto"/>
                    <w:left w:val="none" w:sz="0" w:space="0" w:color="auto"/>
                    <w:bottom w:val="none" w:sz="0" w:space="0" w:color="auto"/>
                    <w:right w:val="none" w:sz="0" w:space="0" w:color="auto"/>
                  </w:divBdr>
                </w:div>
                <w:div w:id="1045331691">
                  <w:marLeft w:val="640"/>
                  <w:marRight w:val="0"/>
                  <w:marTop w:val="0"/>
                  <w:marBottom w:val="0"/>
                  <w:divBdr>
                    <w:top w:val="none" w:sz="0" w:space="0" w:color="auto"/>
                    <w:left w:val="none" w:sz="0" w:space="0" w:color="auto"/>
                    <w:bottom w:val="none" w:sz="0" w:space="0" w:color="auto"/>
                    <w:right w:val="none" w:sz="0" w:space="0" w:color="auto"/>
                  </w:divBdr>
                </w:div>
                <w:div w:id="664943020">
                  <w:marLeft w:val="640"/>
                  <w:marRight w:val="0"/>
                  <w:marTop w:val="0"/>
                  <w:marBottom w:val="0"/>
                  <w:divBdr>
                    <w:top w:val="none" w:sz="0" w:space="0" w:color="auto"/>
                    <w:left w:val="none" w:sz="0" w:space="0" w:color="auto"/>
                    <w:bottom w:val="none" w:sz="0" w:space="0" w:color="auto"/>
                    <w:right w:val="none" w:sz="0" w:space="0" w:color="auto"/>
                  </w:divBdr>
                </w:div>
                <w:div w:id="2021658559">
                  <w:marLeft w:val="640"/>
                  <w:marRight w:val="0"/>
                  <w:marTop w:val="0"/>
                  <w:marBottom w:val="0"/>
                  <w:divBdr>
                    <w:top w:val="none" w:sz="0" w:space="0" w:color="auto"/>
                    <w:left w:val="none" w:sz="0" w:space="0" w:color="auto"/>
                    <w:bottom w:val="none" w:sz="0" w:space="0" w:color="auto"/>
                    <w:right w:val="none" w:sz="0" w:space="0" w:color="auto"/>
                  </w:divBdr>
                </w:div>
                <w:div w:id="686951962">
                  <w:marLeft w:val="640"/>
                  <w:marRight w:val="0"/>
                  <w:marTop w:val="0"/>
                  <w:marBottom w:val="0"/>
                  <w:divBdr>
                    <w:top w:val="none" w:sz="0" w:space="0" w:color="auto"/>
                    <w:left w:val="none" w:sz="0" w:space="0" w:color="auto"/>
                    <w:bottom w:val="none" w:sz="0" w:space="0" w:color="auto"/>
                    <w:right w:val="none" w:sz="0" w:space="0" w:color="auto"/>
                  </w:divBdr>
                </w:div>
                <w:div w:id="1042755407">
                  <w:marLeft w:val="640"/>
                  <w:marRight w:val="0"/>
                  <w:marTop w:val="0"/>
                  <w:marBottom w:val="0"/>
                  <w:divBdr>
                    <w:top w:val="none" w:sz="0" w:space="0" w:color="auto"/>
                    <w:left w:val="none" w:sz="0" w:space="0" w:color="auto"/>
                    <w:bottom w:val="none" w:sz="0" w:space="0" w:color="auto"/>
                    <w:right w:val="none" w:sz="0" w:space="0" w:color="auto"/>
                  </w:divBdr>
                </w:div>
                <w:div w:id="869957619">
                  <w:marLeft w:val="640"/>
                  <w:marRight w:val="0"/>
                  <w:marTop w:val="0"/>
                  <w:marBottom w:val="0"/>
                  <w:divBdr>
                    <w:top w:val="none" w:sz="0" w:space="0" w:color="auto"/>
                    <w:left w:val="none" w:sz="0" w:space="0" w:color="auto"/>
                    <w:bottom w:val="none" w:sz="0" w:space="0" w:color="auto"/>
                    <w:right w:val="none" w:sz="0" w:space="0" w:color="auto"/>
                  </w:divBdr>
                </w:div>
                <w:div w:id="1453287359">
                  <w:marLeft w:val="640"/>
                  <w:marRight w:val="0"/>
                  <w:marTop w:val="0"/>
                  <w:marBottom w:val="0"/>
                  <w:divBdr>
                    <w:top w:val="none" w:sz="0" w:space="0" w:color="auto"/>
                    <w:left w:val="none" w:sz="0" w:space="0" w:color="auto"/>
                    <w:bottom w:val="none" w:sz="0" w:space="0" w:color="auto"/>
                    <w:right w:val="none" w:sz="0" w:space="0" w:color="auto"/>
                  </w:divBdr>
                </w:div>
                <w:div w:id="1110853174">
                  <w:marLeft w:val="640"/>
                  <w:marRight w:val="0"/>
                  <w:marTop w:val="0"/>
                  <w:marBottom w:val="0"/>
                  <w:divBdr>
                    <w:top w:val="none" w:sz="0" w:space="0" w:color="auto"/>
                    <w:left w:val="none" w:sz="0" w:space="0" w:color="auto"/>
                    <w:bottom w:val="none" w:sz="0" w:space="0" w:color="auto"/>
                    <w:right w:val="none" w:sz="0" w:space="0" w:color="auto"/>
                  </w:divBdr>
                </w:div>
                <w:div w:id="575475722">
                  <w:marLeft w:val="640"/>
                  <w:marRight w:val="0"/>
                  <w:marTop w:val="0"/>
                  <w:marBottom w:val="0"/>
                  <w:divBdr>
                    <w:top w:val="none" w:sz="0" w:space="0" w:color="auto"/>
                    <w:left w:val="none" w:sz="0" w:space="0" w:color="auto"/>
                    <w:bottom w:val="none" w:sz="0" w:space="0" w:color="auto"/>
                    <w:right w:val="none" w:sz="0" w:space="0" w:color="auto"/>
                  </w:divBdr>
                </w:div>
                <w:div w:id="2106654893">
                  <w:marLeft w:val="640"/>
                  <w:marRight w:val="0"/>
                  <w:marTop w:val="0"/>
                  <w:marBottom w:val="0"/>
                  <w:divBdr>
                    <w:top w:val="none" w:sz="0" w:space="0" w:color="auto"/>
                    <w:left w:val="none" w:sz="0" w:space="0" w:color="auto"/>
                    <w:bottom w:val="none" w:sz="0" w:space="0" w:color="auto"/>
                    <w:right w:val="none" w:sz="0" w:space="0" w:color="auto"/>
                  </w:divBdr>
                </w:div>
                <w:div w:id="561409458">
                  <w:marLeft w:val="640"/>
                  <w:marRight w:val="0"/>
                  <w:marTop w:val="0"/>
                  <w:marBottom w:val="0"/>
                  <w:divBdr>
                    <w:top w:val="none" w:sz="0" w:space="0" w:color="auto"/>
                    <w:left w:val="none" w:sz="0" w:space="0" w:color="auto"/>
                    <w:bottom w:val="none" w:sz="0" w:space="0" w:color="auto"/>
                    <w:right w:val="none" w:sz="0" w:space="0" w:color="auto"/>
                  </w:divBdr>
                </w:div>
                <w:div w:id="1745293994">
                  <w:marLeft w:val="640"/>
                  <w:marRight w:val="0"/>
                  <w:marTop w:val="0"/>
                  <w:marBottom w:val="0"/>
                  <w:divBdr>
                    <w:top w:val="none" w:sz="0" w:space="0" w:color="auto"/>
                    <w:left w:val="none" w:sz="0" w:space="0" w:color="auto"/>
                    <w:bottom w:val="none" w:sz="0" w:space="0" w:color="auto"/>
                    <w:right w:val="none" w:sz="0" w:space="0" w:color="auto"/>
                  </w:divBdr>
                </w:div>
                <w:div w:id="140201019">
                  <w:marLeft w:val="640"/>
                  <w:marRight w:val="0"/>
                  <w:marTop w:val="0"/>
                  <w:marBottom w:val="0"/>
                  <w:divBdr>
                    <w:top w:val="none" w:sz="0" w:space="0" w:color="auto"/>
                    <w:left w:val="none" w:sz="0" w:space="0" w:color="auto"/>
                    <w:bottom w:val="none" w:sz="0" w:space="0" w:color="auto"/>
                    <w:right w:val="none" w:sz="0" w:space="0" w:color="auto"/>
                  </w:divBdr>
                </w:div>
                <w:div w:id="1762530376">
                  <w:marLeft w:val="640"/>
                  <w:marRight w:val="0"/>
                  <w:marTop w:val="0"/>
                  <w:marBottom w:val="0"/>
                  <w:divBdr>
                    <w:top w:val="none" w:sz="0" w:space="0" w:color="auto"/>
                    <w:left w:val="none" w:sz="0" w:space="0" w:color="auto"/>
                    <w:bottom w:val="none" w:sz="0" w:space="0" w:color="auto"/>
                    <w:right w:val="none" w:sz="0" w:space="0" w:color="auto"/>
                  </w:divBdr>
                </w:div>
                <w:div w:id="1197082135">
                  <w:marLeft w:val="640"/>
                  <w:marRight w:val="0"/>
                  <w:marTop w:val="0"/>
                  <w:marBottom w:val="0"/>
                  <w:divBdr>
                    <w:top w:val="none" w:sz="0" w:space="0" w:color="auto"/>
                    <w:left w:val="none" w:sz="0" w:space="0" w:color="auto"/>
                    <w:bottom w:val="none" w:sz="0" w:space="0" w:color="auto"/>
                    <w:right w:val="none" w:sz="0" w:space="0" w:color="auto"/>
                  </w:divBdr>
                </w:div>
                <w:div w:id="928469139">
                  <w:marLeft w:val="640"/>
                  <w:marRight w:val="0"/>
                  <w:marTop w:val="0"/>
                  <w:marBottom w:val="0"/>
                  <w:divBdr>
                    <w:top w:val="none" w:sz="0" w:space="0" w:color="auto"/>
                    <w:left w:val="none" w:sz="0" w:space="0" w:color="auto"/>
                    <w:bottom w:val="none" w:sz="0" w:space="0" w:color="auto"/>
                    <w:right w:val="none" w:sz="0" w:space="0" w:color="auto"/>
                  </w:divBdr>
                </w:div>
                <w:div w:id="1419129663">
                  <w:marLeft w:val="640"/>
                  <w:marRight w:val="0"/>
                  <w:marTop w:val="0"/>
                  <w:marBottom w:val="0"/>
                  <w:divBdr>
                    <w:top w:val="none" w:sz="0" w:space="0" w:color="auto"/>
                    <w:left w:val="none" w:sz="0" w:space="0" w:color="auto"/>
                    <w:bottom w:val="none" w:sz="0" w:space="0" w:color="auto"/>
                    <w:right w:val="none" w:sz="0" w:space="0" w:color="auto"/>
                  </w:divBdr>
                </w:div>
                <w:div w:id="104352873">
                  <w:marLeft w:val="640"/>
                  <w:marRight w:val="0"/>
                  <w:marTop w:val="0"/>
                  <w:marBottom w:val="0"/>
                  <w:divBdr>
                    <w:top w:val="none" w:sz="0" w:space="0" w:color="auto"/>
                    <w:left w:val="none" w:sz="0" w:space="0" w:color="auto"/>
                    <w:bottom w:val="none" w:sz="0" w:space="0" w:color="auto"/>
                    <w:right w:val="none" w:sz="0" w:space="0" w:color="auto"/>
                  </w:divBdr>
                </w:div>
                <w:div w:id="783813781">
                  <w:marLeft w:val="640"/>
                  <w:marRight w:val="0"/>
                  <w:marTop w:val="0"/>
                  <w:marBottom w:val="0"/>
                  <w:divBdr>
                    <w:top w:val="none" w:sz="0" w:space="0" w:color="auto"/>
                    <w:left w:val="none" w:sz="0" w:space="0" w:color="auto"/>
                    <w:bottom w:val="none" w:sz="0" w:space="0" w:color="auto"/>
                    <w:right w:val="none" w:sz="0" w:space="0" w:color="auto"/>
                  </w:divBdr>
                </w:div>
                <w:div w:id="1216889542">
                  <w:marLeft w:val="640"/>
                  <w:marRight w:val="0"/>
                  <w:marTop w:val="0"/>
                  <w:marBottom w:val="0"/>
                  <w:divBdr>
                    <w:top w:val="none" w:sz="0" w:space="0" w:color="auto"/>
                    <w:left w:val="none" w:sz="0" w:space="0" w:color="auto"/>
                    <w:bottom w:val="none" w:sz="0" w:space="0" w:color="auto"/>
                    <w:right w:val="none" w:sz="0" w:space="0" w:color="auto"/>
                  </w:divBdr>
                </w:div>
                <w:div w:id="1146245898">
                  <w:marLeft w:val="640"/>
                  <w:marRight w:val="0"/>
                  <w:marTop w:val="0"/>
                  <w:marBottom w:val="0"/>
                  <w:divBdr>
                    <w:top w:val="none" w:sz="0" w:space="0" w:color="auto"/>
                    <w:left w:val="none" w:sz="0" w:space="0" w:color="auto"/>
                    <w:bottom w:val="none" w:sz="0" w:space="0" w:color="auto"/>
                    <w:right w:val="none" w:sz="0" w:space="0" w:color="auto"/>
                  </w:divBdr>
                </w:div>
                <w:div w:id="1899245618">
                  <w:marLeft w:val="640"/>
                  <w:marRight w:val="0"/>
                  <w:marTop w:val="0"/>
                  <w:marBottom w:val="0"/>
                  <w:divBdr>
                    <w:top w:val="none" w:sz="0" w:space="0" w:color="auto"/>
                    <w:left w:val="none" w:sz="0" w:space="0" w:color="auto"/>
                    <w:bottom w:val="none" w:sz="0" w:space="0" w:color="auto"/>
                    <w:right w:val="none" w:sz="0" w:space="0" w:color="auto"/>
                  </w:divBdr>
                </w:div>
                <w:div w:id="2139830758">
                  <w:marLeft w:val="640"/>
                  <w:marRight w:val="0"/>
                  <w:marTop w:val="0"/>
                  <w:marBottom w:val="0"/>
                  <w:divBdr>
                    <w:top w:val="none" w:sz="0" w:space="0" w:color="auto"/>
                    <w:left w:val="none" w:sz="0" w:space="0" w:color="auto"/>
                    <w:bottom w:val="none" w:sz="0" w:space="0" w:color="auto"/>
                    <w:right w:val="none" w:sz="0" w:space="0" w:color="auto"/>
                  </w:divBdr>
                </w:div>
                <w:div w:id="1262029056">
                  <w:marLeft w:val="640"/>
                  <w:marRight w:val="0"/>
                  <w:marTop w:val="0"/>
                  <w:marBottom w:val="0"/>
                  <w:divBdr>
                    <w:top w:val="none" w:sz="0" w:space="0" w:color="auto"/>
                    <w:left w:val="none" w:sz="0" w:space="0" w:color="auto"/>
                    <w:bottom w:val="none" w:sz="0" w:space="0" w:color="auto"/>
                    <w:right w:val="none" w:sz="0" w:space="0" w:color="auto"/>
                  </w:divBdr>
                </w:div>
                <w:div w:id="297035984">
                  <w:marLeft w:val="640"/>
                  <w:marRight w:val="0"/>
                  <w:marTop w:val="0"/>
                  <w:marBottom w:val="0"/>
                  <w:divBdr>
                    <w:top w:val="none" w:sz="0" w:space="0" w:color="auto"/>
                    <w:left w:val="none" w:sz="0" w:space="0" w:color="auto"/>
                    <w:bottom w:val="none" w:sz="0" w:space="0" w:color="auto"/>
                    <w:right w:val="none" w:sz="0" w:space="0" w:color="auto"/>
                  </w:divBdr>
                </w:div>
                <w:div w:id="1474759854">
                  <w:marLeft w:val="640"/>
                  <w:marRight w:val="0"/>
                  <w:marTop w:val="0"/>
                  <w:marBottom w:val="0"/>
                  <w:divBdr>
                    <w:top w:val="none" w:sz="0" w:space="0" w:color="auto"/>
                    <w:left w:val="none" w:sz="0" w:space="0" w:color="auto"/>
                    <w:bottom w:val="none" w:sz="0" w:space="0" w:color="auto"/>
                    <w:right w:val="none" w:sz="0" w:space="0" w:color="auto"/>
                  </w:divBdr>
                </w:div>
                <w:div w:id="818155585">
                  <w:marLeft w:val="640"/>
                  <w:marRight w:val="0"/>
                  <w:marTop w:val="0"/>
                  <w:marBottom w:val="0"/>
                  <w:divBdr>
                    <w:top w:val="none" w:sz="0" w:space="0" w:color="auto"/>
                    <w:left w:val="none" w:sz="0" w:space="0" w:color="auto"/>
                    <w:bottom w:val="none" w:sz="0" w:space="0" w:color="auto"/>
                    <w:right w:val="none" w:sz="0" w:space="0" w:color="auto"/>
                  </w:divBdr>
                </w:div>
                <w:div w:id="1948927880">
                  <w:marLeft w:val="640"/>
                  <w:marRight w:val="0"/>
                  <w:marTop w:val="0"/>
                  <w:marBottom w:val="0"/>
                  <w:divBdr>
                    <w:top w:val="none" w:sz="0" w:space="0" w:color="auto"/>
                    <w:left w:val="none" w:sz="0" w:space="0" w:color="auto"/>
                    <w:bottom w:val="none" w:sz="0" w:space="0" w:color="auto"/>
                    <w:right w:val="none" w:sz="0" w:space="0" w:color="auto"/>
                  </w:divBdr>
                </w:div>
                <w:div w:id="1425951109">
                  <w:marLeft w:val="640"/>
                  <w:marRight w:val="0"/>
                  <w:marTop w:val="0"/>
                  <w:marBottom w:val="0"/>
                  <w:divBdr>
                    <w:top w:val="none" w:sz="0" w:space="0" w:color="auto"/>
                    <w:left w:val="none" w:sz="0" w:space="0" w:color="auto"/>
                    <w:bottom w:val="none" w:sz="0" w:space="0" w:color="auto"/>
                    <w:right w:val="none" w:sz="0" w:space="0" w:color="auto"/>
                  </w:divBdr>
                </w:div>
                <w:div w:id="889809680">
                  <w:marLeft w:val="640"/>
                  <w:marRight w:val="0"/>
                  <w:marTop w:val="0"/>
                  <w:marBottom w:val="0"/>
                  <w:divBdr>
                    <w:top w:val="none" w:sz="0" w:space="0" w:color="auto"/>
                    <w:left w:val="none" w:sz="0" w:space="0" w:color="auto"/>
                    <w:bottom w:val="none" w:sz="0" w:space="0" w:color="auto"/>
                    <w:right w:val="none" w:sz="0" w:space="0" w:color="auto"/>
                  </w:divBdr>
                </w:div>
              </w:divsChild>
            </w:div>
            <w:div w:id="1312294095">
              <w:marLeft w:val="0"/>
              <w:marRight w:val="0"/>
              <w:marTop w:val="0"/>
              <w:marBottom w:val="0"/>
              <w:divBdr>
                <w:top w:val="none" w:sz="0" w:space="0" w:color="auto"/>
                <w:left w:val="none" w:sz="0" w:space="0" w:color="auto"/>
                <w:bottom w:val="none" w:sz="0" w:space="0" w:color="auto"/>
                <w:right w:val="none" w:sz="0" w:space="0" w:color="auto"/>
              </w:divBdr>
              <w:divsChild>
                <w:div w:id="1287657006">
                  <w:marLeft w:val="640"/>
                  <w:marRight w:val="0"/>
                  <w:marTop w:val="0"/>
                  <w:marBottom w:val="0"/>
                  <w:divBdr>
                    <w:top w:val="none" w:sz="0" w:space="0" w:color="auto"/>
                    <w:left w:val="none" w:sz="0" w:space="0" w:color="auto"/>
                    <w:bottom w:val="none" w:sz="0" w:space="0" w:color="auto"/>
                    <w:right w:val="none" w:sz="0" w:space="0" w:color="auto"/>
                  </w:divBdr>
                </w:div>
                <w:div w:id="1220170436">
                  <w:marLeft w:val="640"/>
                  <w:marRight w:val="0"/>
                  <w:marTop w:val="0"/>
                  <w:marBottom w:val="0"/>
                  <w:divBdr>
                    <w:top w:val="none" w:sz="0" w:space="0" w:color="auto"/>
                    <w:left w:val="none" w:sz="0" w:space="0" w:color="auto"/>
                    <w:bottom w:val="none" w:sz="0" w:space="0" w:color="auto"/>
                    <w:right w:val="none" w:sz="0" w:space="0" w:color="auto"/>
                  </w:divBdr>
                </w:div>
                <w:div w:id="1332682869">
                  <w:marLeft w:val="640"/>
                  <w:marRight w:val="0"/>
                  <w:marTop w:val="0"/>
                  <w:marBottom w:val="0"/>
                  <w:divBdr>
                    <w:top w:val="none" w:sz="0" w:space="0" w:color="auto"/>
                    <w:left w:val="none" w:sz="0" w:space="0" w:color="auto"/>
                    <w:bottom w:val="none" w:sz="0" w:space="0" w:color="auto"/>
                    <w:right w:val="none" w:sz="0" w:space="0" w:color="auto"/>
                  </w:divBdr>
                </w:div>
                <w:div w:id="1640303080">
                  <w:marLeft w:val="640"/>
                  <w:marRight w:val="0"/>
                  <w:marTop w:val="0"/>
                  <w:marBottom w:val="0"/>
                  <w:divBdr>
                    <w:top w:val="none" w:sz="0" w:space="0" w:color="auto"/>
                    <w:left w:val="none" w:sz="0" w:space="0" w:color="auto"/>
                    <w:bottom w:val="none" w:sz="0" w:space="0" w:color="auto"/>
                    <w:right w:val="none" w:sz="0" w:space="0" w:color="auto"/>
                  </w:divBdr>
                </w:div>
                <w:div w:id="271009993">
                  <w:marLeft w:val="640"/>
                  <w:marRight w:val="0"/>
                  <w:marTop w:val="0"/>
                  <w:marBottom w:val="0"/>
                  <w:divBdr>
                    <w:top w:val="none" w:sz="0" w:space="0" w:color="auto"/>
                    <w:left w:val="none" w:sz="0" w:space="0" w:color="auto"/>
                    <w:bottom w:val="none" w:sz="0" w:space="0" w:color="auto"/>
                    <w:right w:val="none" w:sz="0" w:space="0" w:color="auto"/>
                  </w:divBdr>
                </w:div>
                <w:div w:id="661859463">
                  <w:marLeft w:val="640"/>
                  <w:marRight w:val="0"/>
                  <w:marTop w:val="0"/>
                  <w:marBottom w:val="0"/>
                  <w:divBdr>
                    <w:top w:val="none" w:sz="0" w:space="0" w:color="auto"/>
                    <w:left w:val="none" w:sz="0" w:space="0" w:color="auto"/>
                    <w:bottom w:val="none" w:sz="0" w:space="0" w:color="auto"/>
                    <w:right w:val="none" w:sz="0" w:space="0" w:color="auto"/>
                  </w:divBdr>
                </w:div>
                <w:div w:id="543643131">
                  <w:marLeft w:val="640"/>
                  <w:marRight w:val="0"/>
                  <w:marTop w:val="0"/>
                  <w:marBottom w:val="0"/>
                  <w:divBdr>
                    <w:top w:val="none" w:sz="0" w:space="0" w:color="auto"/>
                    <w:left w:val="none" w:sz="0" w:space="0" w:color="auto"/>
                    <w:bottom w:val="none" w:sz="0" w:space="0" w:color="auto"/>
                    <w:right w:val="none" w:sz="0" w:space="0" w:color="auto"/>
                  </w:divBdr>
                </w:div>
                <w:div w:id="1944535963">
                  <w:marLeft w:val="640"/>
                  <w:marRight w:val="0"/>
                  <w:marTop w:val="0"/>
                  <w:marBottom w:val="0"/>
                  <w:divBdr>
                    <w:top w:val="none" w:sz="0" w:space="0" w:color="auto"/>
                    <w:left w:val="none" w:sz="0" w:space="0" w:color="auto"/>
                    <w:bottom w:val="none" w:sz="0" w:space="0" w:color="auto"/>
                    <w:right w:val="none" w:sz="0" w:space="0" w:color="auto"/>
                  </w:divBdr>
                </w:div>
                <w:div w:id="1166020065">
                  <w:marLeft w:val="640"/>
                  <w:marRight w:val="0"/>
                  <w:marTop w:val="0"/>
                  <w:marBottom w:val="0"/>
                  <w:divBdr>
                    <w:top w:val="none" w:sz="0" w:space="0" w:color="auto"/>
                    <w:left w:val="none" w:sz="0" w:space="0" w:color="auto"/>
                    <w:bottom w:val="none" w:sz="0" w:space="0" w:color="auto"/>
                    <w:right w:val="none" w:sz="0" w:space="0" w:color="auto"/>
                  </w:divBdr>
                </w:div>
                <w:div w:id="687099420">
                  <w:marLeft w:val="640"/>
                  <w:marRight w:val="0"/>
                  <w:marTop w:val="0"/>
                  <w:marBottom w:val="0"/>
                  <w:divBdr>
                    <w:top w:val="none" w:sz="0" w:space="0" w:color="auto"/>
                    <w:left w:val="none" w:sz="0" w:space="0" w:color="auto"/>
                    <w:bottom w:val="none" w:sz="0" w:space="0" w:color="auto"/>
                    <w:right w:val="none" w:sz="0" w:space="0" w:color="auto"/>
                  </w:divBdr>
                </w:div>
                <w:div w:id="89007942">
                  <w:marLeft w:val="640"/>
                  <w:marRight w:val="0"/>
                  <w:marTop w:val="0"/>
                  <w:marBottom w:val="0"/>
                  <w:divBdr>
                    <w:top w:val="none" w:sz="0" w:space="0" w:color="auto"/>
                    <w:left w:val="none" w:sz="0" w:space="0" w:color="auto"/>
                    <w:bottom w:val="none" w:sz="0" w:space="0" w:color="auto"/>
                    <w:right w:val="none" w:sz="0" w:space="0" w:color="auto"/>
                  </w:divBdr>
                </w:div>
                <w:div w:id="684282943">
                  <w:marLeft w:val="640"/>
                  <w:marRight w:val="0"/>
                  <w:marTop w:val="0"/>
                  <w:marBottom w:val="0"/>
                  <w:divBdr>
                    <w:top w:val="none" w:sz="0" w:space="0" w:color="auto"/>
                    <w:left w:val="none" w:sz="0" w:space="0" w:color="auto"/>
                    <w:bottom w:val="none" w:sz="0" w:space="0" w:color="auto"/>
                    <w:right w:val="none" w:sz="0" w:space="0" w:color="auto"/>
                  </w:divBdr>
                </w:div>
                <w:div w:id="190800917">
                  <w:marLeft w:val="640"/>
                  <w:marRight w:val="0"/>
                  <w:marTop w:val="0"/>
                  <w:marBottom w:val="0"/>
                  <w:divBdr>
                    <w:top w:val="none" w:sz="0" w:space="0" w:color="auto"/>
                    <w:left w:val="none" w:sz="0" w:space="0" w:color="auto"/>
                    <w:bottom w:val="none" w:sz="0" w:space="0" w:color="auto"/>
                    <w:right w:val="none" w:sz="0" w:space="0" w:color="auto"/>
                  </w:divBdr>
                </w:div>
                <w:div w:id="2087066079">
                  <w:marLeft w:val="640"/>
                  <w:marRight w:val="0"/>
                  <w:marTop w:val="0"/>
                  <w:marBottom w:val="0"/>
                  <w:divBdr>
                    <w:top w:val="none" w:sz="0" w:space="0" w:color="auto"/>
                    <w:left w:val="none" w:sz="0" w:space="0" w:color="auto"/>
                    <w:bottom w:val="none" w:sz="0" w:space="0" w:color="auto"/>
                    <w:right w:val="none" w:sz="0" w:space="0" w:color="auto"/>
                  </w:divBdr>
                </w:div>
                <w:div w:id="1173032937">
                  <w:marLeft w:val="640"/>
                  <w:marRight w:val="0"/>
                  <w:marTop w:val="0"/>
                  <w:marBottom w:val="0"/>
                  <w:divBdr>
                    <w:top w:val="none" w:sz="0" w:space="0" w:color="auto"/>
                    <w:left w:val="none" w:sz="0" w:space="0" w:color="auto"/>
                    <w:bottom w:val="none" w:sz="0" w:space="0" w:color="auto"/>
                    <w:right w:val="none" w:sz="0" w:space="0" w:color="auto"/>
                  </w:divBdr>
                </w:div>
                <w:div w:id="1327787980">
                  <w:marLeft w:val="640"/>
                  <w:marRight w:val="0"/>
                  <w:marTop w:val="0"/>
                  <w:marBottom w:val="0"/>
                  <w:divBdr>
                    <w:top w:val="none" w:sz="0" w:space="0" w:color="auto"/>
                    <w:left w:val="none" w:sz="0" w:space="0" w:color="auto"/>
                    <w:bottom w:val="none" w:sz="0" w:space="0" w:color="auto"/>
                    <w:right w:val="none" w:sz="0" w:space="0" w:color="auto"/>
                  </w:divBdr>
                </w:div>
                <w:div w:id="793984278">
                  <w:marLeft w:val="640"/>
                  <w:marRight w:val="0"/>
                  <w:marTop w:val="0"/>
                  <w:marBottom w:val="0"/>
                  <w:divBdr>
                    <w:top w:val="none" w:sz="0" w:space="0" w:color="auto"/>
                    <w:left w:val="none" w:sz="0" w:space="0" w:color="auto"/>
                    <w:bottom w:val="none" w:sz="0" w:space="0" w:color="auto"/>
                    <w:right w:val="none" w:sz="0" w:space="0" w:color="auto"/>
                  </w:divBdr>
                </w:div>
                <w:div w:id="1243485350">
                  <w:marLeft w:val="640"/>
                  <w:marRight w:val="0"/>
                  <w:marTop w:val="0"/>
                  <w:marBottom w:val="0"/>
                  <w:divBdr>
                    <w:top w:val="none" w:sz="0" w:space="0" w:color="auto"/>
                    <w:left w:val="none" w:sz="0" w:space="0" w:color="auto"/>
                    <w:bottom w:val="none" w:sz="0" w:space="0" w:color="auto"/>
                    <w:right w:val="none" w:sz="0" w:space="0" w:color="auto"/>
                  </w:divBdr>
                </w:div>
                <w:div w:id="574584724">
                  <w:marLeft w:val="640"/>
                  <w:marRight w:val="0"/>
                  <w:marTop w:val="0"/>
                  <w:marBottom w:val="0"/>
                  <w:divBdr>
                    <w:top w:val="none" w:sz="0" w:space="0" w:color="auto"/>
                    <w:left w:val="none" w:sz="0" w:space="0" w:color="auto"/>
                    <w:bottom w:val="none" w:sz="0" w:space="0" w:color="auto"/>
                    <w:right w:val="none" w:sz="0" w:space="0" w:color="auto"/>
                  </w:divBdr>
                </w:div>
                <w:div w:id="1555461443">
                  <w:marLeft w:val="640"/>
                  <w:marRight w:val="0"/>
                  <w:marTop w:val="0"/>
                  <w:marBottom w:val="0"/>
                  <w:divBdr>
                    <w:top w:val="none" w:sz="0" w:space="0" w:color="auto"/>
                    <w:left w:val="none" w:sz="0" w:space="0" w:color="auto"/>
                    <w:bottom w:val="none" w:sz="0" w:space="0" w:color="auto"/>
                    <w:right w:val="none" w:sz="0" w:space="0" w:color="auto"/>
                  </w:divBdr>
                </w:div>
                <w:div w:id="1120104438">
                  <w:marLeft w:val="640"/>
                  <w:marRight w:val="0"/>
                  <w:marTop w:val="0"/>
                  <w:marBottom w:val="0"/>
                  <w:divBdr>
                    <w:top w:val="none" w:sz="0" w:space="0" w:color="auto"/>
                    <w:left w:val="none" w:sz="0" w:space="0" w:color="auto"/>
                    <w:bottom w:val="none" w:sz="0" w:space="0" w:color="auto"/>
                    <w:right w:val="none" w:sz="0" w:space="0" w:color="auto"/>
                  </w:divBdr>
                </w:div>
                <w:div w:id="893850397">
                  <w:marLeft w:val="640"/>
                  <w:marRight w:val="0"/>
                  <w:marTop w:val="0"/>
                  <w:marBottom w:val="0"/>
                  <w:divBdr>
                    <w:top w:val="none" w:sz="0" w:space="0" w:color="auto"/>
                    <w:left w:val="none" w:sz="0" w:space="0" w:color="auto"/>
                    <w:bottom w:val="none" w:sz="0" w:space="0" w:color="auto"/>
                    <w:right w:val="none" w:sz="0" w:space="0" w:color="auto"/>
                  </w:divBdr>
                </w:div>
                <w:div w:id="1649673236">
                  <w:marLeft w:val="640"/>
                  <w:marRight w:val="0"/>
                  <w:marTop w:val="0"/>
                  <w:marBottom w:val="0"/>
                  <w:divBdr>
                    <w:top w:val="none" w:sz="0" w:space="0" w:color="auto"/>
                    <w:left w:val="none" w:sz="0" w:space="0" w:color="auto"/>
                    <w:bottom w:val="none" w:sz="0" w:space="0" w:color="auto"/>
                    <w:right w:val="none" w:sz="0" w:space="0" w:color="auto"/>
                  </w:divBdr>
                </w:div>
                <w:div w:id="1618097743">
                  <w:marLeft w:val="640"/>
                  <w:marRight w:val="0"/>
                  <w:marTop w:val="0"/>
                  <w:marBottom w:val="0"/>
                  <w:divBdr>
                    <w:top w:val="none" w:sz="0" w:space="0" w:color="auto"/>
                    <w:left w:val="none" w:sz="0" w:space="0" w:color="auto"/>
                    <w:bottom w:val="none" w:sz="0" w:space="0" w:color="auto"/>
                    <w:right w:val="none" w:sz="0" w:space="0" w:color="auto"/>
                  </w:divBdr>
                </w:div>
                <w:div w:id="472718815">
                  <w:marLeft w:val="640"/>
                  <w:marRight w:val="0"/>
                  <w:marTop w:val="0"/>
                  <w:marBottom w:val="0"/>
                  <w:divBdr>
                    <w:top w:val="none" w:sz="0" w:space="0" w:color="auto"/>
                    <w:left w:val="none" w:sz="0" w:space="0" w:color="auto"/>
                    <w:bottom w:val="none" w:sz="0" w:space="0" w:color="auto"/>
                    <w:right w:val="none" w:sz="0" w:space="0" w:color="auto"/>
                  </w:divBdr>
                </w:div>
                <w:div w:id="903301327">
                  <w:marLeft w:val="640"/>
                  <w:marRight w:val="0"/>
                  <w:marTop w:val="0"/>
                  <w:marBottom w:val="0"/>
                  <w:divBdr>
                    <w:top w:val="none" w:sz="0" w:space="0" w:color="auto"/>
                    <w:left w:val="none" w:sz="0" w:space="0" w:color="auto"/>
                    <w:bottom w:val="none" w:sz="0" w:space="0" w:color="auto"/>
                    <w:right w:val="none" w:sz="0" w:space="0" w:color="auto"/>
                  </w:divBdr>
                </w:div>
                <w:div w:id="1219317390">
                  <w:marLeft w:val="640"/>
                  <w:marRight w:val="0"/>
                  <w:marTop w:val="0"/>
                  <w:marBottom w:val="0"/>
                  <w:divBdr>
                    <w:top w:val="none" w:sz="0" w:space="0" w:color="auto"/>
                    <w:left w:val="none" w:sz="0" w:space="0" w:color="auto"/>
                    <w:bottom w:val="none" w:sz="0" w:space="0" w:color="auto"/>
                    <w:right w:val="none" w:sz="0" w:space="0" w:color="auto"/>
                  </w:divBdr>
                </w:div>
                <w:div w:id="713312828">
                  <w:marLeft w:val="640"/>
                  <w:marRight w:val="0"/>
                  <w:marTop w:val="0"/>
                  <w:marBottom w:val="0"/>
                  <w:divBdr>
                    <w:top w:val="none" w:sz="0" w:space="0" w:color="auto"/>
                    <w:left w:val="none" w:sz="0" w:space="0" w:color="auto"/>
                    <w:bottom w:val="none" w:sz="0" w:space="0" w:color="auto"/>
                    <w:right w:val="none" w:sz="0" w:space="0" w:color="auto"/>
                  </w:divBdr>
                </w:div>
                <w:div w:id="816920409">
                  <w:marLeft w:val="640"/>
                  <w:marRight w:val="0"/>
                  <w:marTop w:val="0"/>
                  <w:marBottom w:val="0"/>
                  <w:divBdr>
                    <w:top w:val="none" w:sz="0" w:space="0" w:color="auto"/>
                    <w:left w:val="none" w:sz="0" w:space="0" w:color="auto"/>
                    <w:bottom w:val="none" w:sz="0" w:space="0" w:color="auto"/>
                    <w:right w:val="none" w:sz="0" w:space="0" w:color="auto"/>
                  </w:divBdr>
                </w:div>
                <w:div w:id="452793122">
                  <w:marLeft w:val="640"/>
                  <w:marRight w:val="0"/>
                  <w:marTop w:val="0"/>
                  <w:marBottom w:val="0"/>
                  <w:divBdr>
                    <w:top w:val="none" w:sz="0" w:space="0" w:color="auto"/>
                    <w:left w:val="none" w:sz="0" w:space="0" w:color="auto"/>
                    <w:bottom w:val="none" w:sz="0" w:space="0" w:color="auto"/>
                    <w:right w:val="none" w:sz="0" w:space="0" w:color="auto"/>
                  </w:divBdr>
                </w:div>
                <w:div w:id="106630213">
                  <w:marLeft w:val="640"/>
                  <w:marRight w:val="0"/>
                  <w:marTop w:val="0"/>
                  <w:marBottom w:val="0"/>
                  <w:divBdr>
                    <w:top w:val="none" w:sz="0" w:space="0" w:color="auto"/>
                    <w:left w:val="none" w:sz="0" w:space="0" w:color="auto"/>
                    <w:bottom w:val="none" w:sz="0" w:space="0" w:color="auto"/>
                    <w:right w:val="none" w:sz="0" w:space="0" w:color="auto"/>
                  </w:divBdr>
                </w:div>
                <w:div w:id="1912503115">
                  <w:marLeft w:val="640"/>
                  <w:marRight w:val="0"/>
                  <w:marTop w:val="0"/>
                  <w:marBottom w:val="0"/>
                  <w:divBdr>
                    <w:top w:val="none" w:sz="0" w:space="0" w:color="auto"/>
                    <w:left w:val="none" w:sz="0" w:space="0" w:color="auto"/>
                    <w:bottom w:val="none" w:sz="0" w:space="0" w:color="auto"/>
                    <w:right w:val="none" w:sz="0" w:space="0" w:color="auto"/>
                  </w:divBdr>
                </w:div>
                <w:div w:id="297340004">
                  <w:marLeft w:val="640"/>
                  <w:marRight w:val="0"/>
                  <w:marTop w:val="0"/>
                  <w:marBottom w:val="0"/>
                  <w:divBdr>
                    <w:top w:val="none" w:sz="0" w:space="0" w:color="auto"/>
                    <w:left w:val="none" w:sz="0" w:space="0" w:color="auto"/>
                    <w:bottom w:val="none" w:sz="0" w:space="0" w:color="auto"/>
                    <w:right w:val="none" w:sz="0" w:space="0" w:color="auto"/>
                  </w:divBdr>
                </w:div>
                <w:div w:id="1767917538">
                  <w:marLeft w:val="640"/>
                  <w:marRight w:val="0"/>
                  <w:marTop w:val="0"/>
                  <w:marBottom w:val="0"/>
                  <w:divBdr>
                    <w:top w:val="none" w:sz="0" w:space="0" w:color="auto"/>
                    <w:left w:val="none" w:sz="0" w:space="0" w:color="auto"/>
                    <w:bottom w:val="none" w:sz="0" w:space="0" w:color="auto"/>
                    <w:right w:val="none" w:sz="0" w:space="0" w:color="auto"/>
                  </w:divBdr>
                </w:div>
                <w:div w:id="134568789">
                  <w:marLeft w:val="640"/>
                  <w:marRight w:val="0"/>
                  <w:marTop w:val="0"/>
                  <w:marBottom w:val="0"/>
                  <w:divBdr>
                    <w:top w:val="none" w:sz="0" w:space="0" w:color="auto"/>
                    <w:left w:val="none" w:sz="0" w:space="0" w:color="auto"/>
                    <w:bottom w:val="none" w:sz="0" w:space="0" w:color="auto"/>
                    <w:right w:val="none" w:sz="0" w:space="0" w:color="auto"/>
                  </w:divBdr>
                </w:div>
                <w:div w:id="1053504640">
                  <w:marLeft w:val="640"/>
                  <w:marRight w:val="0"/>
                  <w:marTop w:val="0"/>
                  <w:marBottom w:val="0"/>
                  <w:divBdr>
                    <w:top w:val="none" w:sz="0" w:space="0" w:color="auto"/>
                    <w:left w:val="none" w:sz="0" w:space="0" w:color="auto"/>
                    <w:bottom w:val="none" w:sz="0" w:space="0" w:color="auto"/>
                    <w:right w:val="none" w:sz="0" w:space="0" w:color="auto"/>
                  </w:divBdr>
                </w:div>
                <w:div w:id="496650002">
                  <w:marLeft w:val="640"/>
                  <w:marRight w:val="0"/>
                  <w:marTop w:val="0"/>
                  <w:marBottom w:val="0"/>
                  <w:divBdr>
                    <w:top w:val="none" w:sz="0" w:space="0" w:color="auto"/>
                    <w:left w:val="none" w:sz="0" w:space="0" w:color="auto"/>
                    <w:bottom w:val="none" w:sz="0" w:space="0" w:color="auto"/>
                    <w:right w:val="none" w:sz="0" w:space="0" w:color="auto"/>
                  </w:divBdr>
                </w:div>
                <w:div w:id="1864786770">
                  <w:marLeft w:val="640"/>
                  <w:marRight w:val="0"/>
                  <w:marTop w:val="0"/>
                  <w:marBottom w:val="0"/>
                  <w:divBdr>
                    <w:top w:val="none" w:sz="0" w:space="0" w:color="auto"/>
                    <w:left w:val="none" w:sz="0" w:space="0" w:color="auto"/>
                    <w:bottom w:val="none" w:sz="0" w:space="0" w:color="auto"/>
                    <w:right w:val="none" w:sz="0" w:space="0" w:color="auto"/>
                  </w:divBdr>
                </w:div>
                <w:div w:id="86734849">
                  <w:marLeft w:val="640"/>
                  <w:marRight w:val="0"/>
                  <w:marTop w:val="0"/>
                  <w:marBottom w:val="0"/>
                  <w:divBdr>
                    <w:top w:val="none" w:sz="0" w:space="0" w:color="auto"/>
                    <w:left w:val="none" w:sz="0" w:space="0" w:color="auto"/>
                    <w:bottom w:val="none" w:sz="0" w:space="0" w:color="auto"/>
                    <w:right w:val="none" w:sz="0" w:space="0" w:color="auto"/>
                  </w:divBdr>
                </w:div>
                <w:div w:id="874804288">
                  <w:marLeft w:val="640"/>
                  <w:marRight w:val="0"/>
                  <w:marTop w:val="0"/>
                  <w:marBottom w:val="0"/>
                  <w:divBdr>
                    <w:top w:val="none" w:sz="0" w:space="0" w:color="auto"/>
                    <w:left w:val="none" w:sz="0" w:space="0" w:color="auto"/>
                    <w:bottom w:val="none" w:sz="0" w:space="0" w:color="auto"/>
                    <w:right w:val="none" w:sz="0" w:space="0" w:color="auto"/>
                  </w:divBdr>
                </w:div>
                <w:div w:id="1985966380">
                  <w:marLeft w:val="640"/>
                  <w:marRight w:val="0"/>
                  <w:marTop w:val="0"/>
                  <w:marBottom w:val="0"/>
                  <w:divBdr>
                    <w:top w:val="none" w:sz="0" w:space="0" w:color="auto"/>
                    <w:left w:val="none" w:sz="0" w:space="0" w:color="auto"/>
                    <w:bottom w:val="none" w:sz="0" w:space="0" w:color="auto"/>
                    <w:right w:val="none" w:sz="0" w:space="0" w:color="auto"/>
                  </w:divBdr>
                </w:div>
                <w:div w:id="1054427331">
                  <w:marLeft w:val="640"/>
                  <w:marRight w:val="0"/>
                  <w:marTop w:val="0"/>
                  <w:marBottom w:val="0"/>
                  <w:divBdr>
                    <w:top w:val="none" w:sz="0" w:space="0" w:color="auto"/>
                    <w:left w:val="none" w:sz="0" w:space="0" w:color="auto"/>
                    <w:bottom w:val="none" w:sz="0" w:space="0" w:color="auto"/>
                    <w:right w:val="none" w:sz="0" w:space="0" w:color="auto"/>
                  </w:divBdr>
                </w:div>
                <w:div w:id="235944931">
                  <w:marLeft w:val="640"/>
                  <w:marRight w:val="0"/>
                  <w:marTop w:val="0"/>
                  <w:marBottom w:val="0"/>
                  <w:divBdr>
                    <w:top w:val="none" w:sz="0" w:space="0" w:color="auto"/>
                    <w:left w:val="none" w:sz="0" w:space="0" w:color="auto"/>
                    <w:bottom w:val="none" w:sz="0" w:space="0" w:color="auto"/>
                    <w:right w:val="none" w:sz="0" w:space="0" w:color="auto"/>
                  </w:divBdr>
                </w:div>
                <w:div w:id="525601823">
                  <w:marLeft w:val="640"/>
                  <w:marRight w:val="0"/>
                  <w:marTop w:val="0"/>
                  <w:marBottom w:val="0"/>
                  <w:divBdr>
                    <w:top w:val="none" w:sz="0" w:space="0" w:color="auto"/>
                    <w:left w:val="none" w:sz="0" w:space="0" w:color="auto"/>
                    <w:bottom w:val="none" w:sz="0" w:space="0" w:color="auto"/>
                    <w:right w:val="none" w:sz="0" w:space="0" w:color="auto"/>
                  </w:divBdr>
                </w:div>
                <w:div w:id="51269620">
                  <w:marLeft w:val="640"/>
                  <w:marRight w:val="0"/>
                  <w:marTop w:val="0"/>
                  <w:marBottom w:val="0"/>
                  <w:divBdr>
                    <w:top w:val="none" w:sz="0" w:space="0" w:color="auto"/>
                    <w:left w:val="none" w:sz="0" w:space="0" w:color="auto"/>
                    <w:bottom w:val="none" w:sz="0" w:space="0" w:color="auto"/>
                    <w:right w:val="none" w:sz="0" w:space="0" w:color="auto"/>
                  </w:divBdr>
                </w:div>
                <w:div w:id="1268541125">
                  <w:marLeft w:val="640"/>
                  <w:marRight w:val="0"/>
                  <w:marTop w:val="0"/>
                  <w:marBottom w:val="0"/>
                  <w:divBdr>
                    <w:top w:val="none" w:sz="0" w:space="0" w:color="auto"/>
                    <w:left w:val="none" w:sz="0" w:space="0" w:color="auto"/>
                    <w:bottom w:val="none" w:sz="0" w:space="0" w:color="auto"/>
                    <w:right w:val="none" w:sz="0" w:space="0" w:color="auto"/>
                  </w:divBdr>
                </w:div>
                <w:div w:id="1914850011">
                  <w:marLeft w:val="640"/>
                  <w:marRight w:val="0"/>
                  <w:marTop w:val="0"/>
                  <w:marBottom w:val="0"/>
                  <w:divBdr>
                    <w:top w:val="none" w:sz="0" w:space="0" w:color="auto"/>
                    <w:left w:val="none" w:sz="0" w:space="0" w:color="auto"/>
                    <w:bottom w:val="none" w:sz="0" w:space="0" w:color="auto"/>
                    <w:right w:val="none" w:sz="0" w:space="0" w:color="auto"/>
                  </w:divBdr>
                </w:div>
                <w:div w:id="1639071255">
                  <w:marLeft w:val="640"/>
                  <w:marRight w:val="0"/>
                  <w:marTop w:val="0"/>
                  <w:marBottom w:val="0"/>
                  <w:divBdr>
                    <w:top w:val="none" w:sz="0" w:space="0" w:color="auto"/>
                    <w:left w:val="none" w:sz="0" w:space="0" w:color="auto"/>
                    <w:bottom w:val="none" w:sz="0" w:space="0" w:color="auto"/>
                    <w:right w:val="none" w:sz="0" w:space="0" w:color="auto"/>
                  </w:divBdr>
                </w:div>
                <w:div w:id="1442411486">
                  <w:marLeft w:val="640"/>
                  <w:marRight w:val="0"/>
                  <w:marTop w:val="0"/>
                  <w:marBottom w:val="0"/>
                  <w:divBdr>
                    <w:top w:val="none" w:sz="0" w:space="0" w:color="auto"/>
                    <w:left w:val="none" w:sz="0" w:space="0" w:color="auto"/>
                    <w:bottom w:val="none" w:sz="0" w:space="0" w:color="auto"/>
                    <w:right w:val="none" w:sz="0" w:space="0" w:color="auto"/>
                  </w:divBdr>
                </w:div>
                <w:div w:id="1987582372">
                  <w:marLeft w:val="640"/>
                  <w:marRight w:val="0"/>
                  <w:marTop w:val="0"/>
                  <w:marBottom w:val="0"/>
                  <w:divBdr>
                    <w:top w:val="none" w:sz="0" w:space="0" w:color="auto"/>
                    <w:left w:val="none" w:sz="0" w:space="0" w:color="auto"/>
                    <w:bottom w:val="none" w:sz="0" w:space="0" w:color="auto"/>
                    <w:right w:val="none" w:sz="0" w:space="0" w:color="auto"/>
                  </w:divBdr>
                </w:div>
                <w:div w:id="2076464684">
                  <w:marLeft w:val="640"/>
                  <w:marRight w:val="0"/>
                  <w:marTop w:val="0"/>
                  <w:marBottom w:val="0"/>
                  <w:divBdr>
                    <w:top w:val="none" w:sz="0" w:space="0" w:color="auto"/>
                    <w:left w:val="none" w:sz="0" w:space="0" w:color="auto"/>
                    <w:bottom w:val="none" w:sz="0" w:space="0" w:color="auto"/>
                    <w:right w:val="none" w:sz="0" w:space="0" w:color="auto"/>
                  </w:divBdr>
                </w:div>
                <w:div w:id="395863">
                  <w:marLeft w:val="640"/>
                  <w:marRight w:val="0"/>
                  <w:marTop w:val="0"/>
                  <w:marBottom w:val="0"/>
                  <w:divBdr>
                    <w:top w:val="none" w:sz="0" w:space="0" w:color="auto"/>
                    <w:left w:val="none" w:sz="0" w:space="0" w:color="auto"/>
                    <w:bottom w:val="none" w:sz="0" w:space="0" w:color="auto"/>
                    <w:right w:val="none" w:sz="0" w:space="0" w:color="auto"/>
                  </w:divBdr>
                </w:div>
                <w:div w:id="1303923324">
                  <w:marLeft w:val="640"/>
                  <w:marRight w:val="0"/>
                  <w:marTop w:val="0"/>
                  <w:marBottom w:val="0"/>
                  <w:divBdr>
                    <w:top w:val="none" w:sz="0" w:space="0" w:color="auto"/>
                    <w:left w:val="none" w:sz="0" w:space="0" w:color="auto"/>
                    <w:bottom w:val="none" w:sz="0" w:space="0" w:color="auto"/>
                    <w:right w:val="none" w:sz="0" w:space="0" w:color="auto"/>
                  </w:divBdr>
                </w:div>
                <w:div w:id="760637674">
                  <w:marLeft w:val="640"/>
                  <w:marRight w:val="0"/>
                  <w:marTop w:val="0"/>
                  <w:marBottom w:val="0"/>
                  <w:divBdr>
                    <w:top w:val="none" w:sz="0" w:space="0" w:color="auto"/>
                    <w:left w:val="none" w:sz="0" w:space="0" w:color="auto"/>
                    <w:bottom w:val="none" w:sz="0" w:space="0" w:color="auto"/>
                    <w:right w:val="none" w:sz="0" w:space="0" w:color="auto"/>
                  </w:divBdr>
                </w:div>
                <w:div w:id="1824737190">
                  <w:marLeft w:val="640"/>
                  <w:marRight w:val="0"/>
                  <w:marTop w:val="0"/>
                  <w:marBottom w:val="0"/>
                  <w:divBdr>
                    <w:top w:val="none" w:sz="0" w:space="0" w:color="auto"/>
                    <w:left w:val="none" w:sz="0" w:space="0" w:color="auto"/>
                    <w:bottom w:val="none" w:sz="0" w:space="0" w:color="auto"/>
                    <w:right w:val="none" w:sz="0" w:space="0" w:color="auto"/>
                  </w:divBdr>
                </w:div>
                <w:div w:id="1366829576">
                  <w:marLeft w:val="640"/>
                  <w:marRight w:val="0"/>
                  <w:marTop w:val="0"/>
                  <w:marBottom w:val="0"/>
                  <w:divBdr>
                    <w:top w:val="none" w:sz="0" w:space="0" w:color="auto"/>
                    <w:left w:val="none" w:sz="0" w:space="0" w:color="auto"/>
                    <w:bottom w:val="none" w:sz="0" w:space="0" w:color="auto"/>
                    <w:right w:val="none" w:sz="0" w:space="0" w:color="auto"/>
                  </w:divBdr>
                </w:div>
                <w:div w:id="361824779">
                  <w:marLeft w:val="640"/>
                  <w:marRight w:val="0"/>
                  <w:marTop w:val="0"/>
                  <w:marBottom w:val="0"/>
                  <w:divBdr>
                    <w:top w:val="none" w:sz="0" w:space="0" w:color="auto"/>
                    <w:left w:val="none" w:sz="0" w:space="0" w:color="auto"/>
                    <w:bottom w:val="none" w:sz="0" w:space="0" w:color="auto"/>
                    <w:right w:val="none" w:sz="0" w:space="0" w:color="auto"/>
                  </w:divBdr>
                </w:div>
                <w:div w:id="1066100978">
                  <w:marLeft w:val="640"/>
                  <w:marRight w:val="0"/>
                  <w:marTop w:val="0"/>
                  <w:marBottom w:val="0"/>
                  <w:divBdr>
                    <w:top w:val="none" w:sz="0" w:space="0" w:color="auto"/>
                    <w:left w:val="none" w:sz="0" w:space="0" w:color="auto"/>
                    <w:bottom w:val="none" w:sz="0" w:space="0" w:color="auto"/>
                    <w:right w:val="none" w:sz="0" w:space="0" w:color="auto"/>
                  </w:divBdr>
                </w:div>
                <w:div w:id="2086804313">
                  <w:marLeft w:val="640"/>
                  <w:marRight w:val="0"/>
                  <w:marTop w:val="0"/>
                  <w:marBottom w:val="0"/>
                  <w:divBdr>
                    <w:top w:val="none" w:sz="0" w:space="0" w:color="auto"/>
                    <w:left w:val="none" w:sz="0" w:space="0" w:color="auto"/>
                    <w:bottom w:val="none" w:sz="0" w:space="0" w:color="auto"/>
                    <w:right w:val="none" w:sz="0" w:space="0" w:color="auto"/>
                  </w:divBdr>
                </w:div>
                <w:div w:id="1891460095">
                  <w:marLeft w:val="640"/>
                  <w:marRight w:val="0"/>
                  <w:marTop w:val="0"/>
                  <w:marBottom w:val="0"/>
                  <w:divBdr>
                    <w:top w:val="none" w:sz="0" w:space="0" w:color="auto"/>
                    <w:left w:val="none" w:sz="0" w:space="0" w:color="auto"/>
                    <w:bottom w:val="none" w:sz="0" w:space="0" w:color="auto"/>
                    <w:right w:val="none" w:sz="0" w:space="0" w:color="auto"/>
                  </w:divBdr>
                </w:div>
                <w:div w:id="1544556647">
                  <w:marLeft w:val="640"/>
                  <w:marRight w:val="0"/>
                  <w:marTop w:val="0"/>
                  <w:marBottom w:val="0"/>
                  <w:divBdr>
                    <w:top w:val="none" w:sz="0" w:space="0" w:color="auto"/>
                    <w:left w:val="none" w:sz="0" w:space="0" w:color="auto"/>
                    <w:bottom w:val="none" w:sz="0" w:space="0" w:color="auto"/>
                    <w:right w:val="none" w:sz="0" w:space="0" w:color="auto"/>
                  </w:divBdr>
                </w:div>
                <w:div w:id="1601571962">
                  <w:marLeft w:val="640"/>
                  <w:marRight w:val="0"/>
                  <w:marTop w:val="0"/>
                  <w:marBottom w:val="0"/>
                  <w:divBdr>
                    <w:top w:val="none" w:sz="0" w:space="0" w:color="auto"/>
                    <w:left w:val="none" w:sz="0" w:space="0" w:color="auto"/>
                    <w:bottom w:val="none" w:sz="0" w:space="0" w:color="auto"/>
                    <w:right w:val="none" w:sz="0" w:space="0" w:color="auto"/>
                  </w:divBdr>
                </w:div>
                <w:div w:id="1538081128">
                  <w:marLeft w:val="640"/>
                  <w:marRight w:val="0"/>
                  <w:marTop w:val="0"/>
                  <w:marBottom w:val="0"/>
                  <w:divBdr>
                    <w:top w:val="none" w:sz="0" w:space="0" w:color="auto"/>
                    <w:left w:val="none" w:sz="0" w:space="0" w:color="auto"/>
                    <w:bottom w:val="none" w:sz="0" w:space="0" w:color="auto"/>
                    <w:right w:val="none" w:sz="0" w:space="0" w:color="auto"/>
                  </w:divBdr>
                </w:div>
                <w:div w:id="764423062">
                  <w:marLeft w:val="640"/>
                  <w:marRight w:val="0"/>
                  <w:marTop w:val="0"/>
                  <w:marBottom w:val="0"/>
                  <w:divBdr>
                    <w:top w:val="none" w:sz="0" w:space="0" w:color="auto"/>
                    <w:left w:val="none" w:sz="0" w:space="0" w:color="auto"/>
                    <w:bottom w:val="none" w:sz="0" w:space="0" w:color="auto"/>
                    <w:right w:val="none" w:sz="0" w:space="0" w:color="auto"/>
                  </w:divBdr>
                </w:div>
                <w:div w:id="105780254">
                  <w:marLeft w:val="640"/>
                  <w:marRight w:val="0"/>
                  <w:marTop w:val="0"/>
                  <w:marBottom w:val="0"/>
                  <w:divBdr>
                    <w:top w:val="none" w:sz="0" w:space="0" w:color="auto"/>
                    <w:left w:val="none" w:sz="0" w:space="0" w:color="auto"/>
                    <w:bottom w:val="none" w:sz="0" w:space="0" w:color="auto"/>
                    <w:right w:val="none" w:sz="0" w:space="0" w:color="auto"/>
                  </w:divBdr>
                </w:div>
                <w:div w:id="292516354">
                  <w:marLeft w:val="640"/>
                  <w:marRight w:val="0"/>
                  <w:marTop w:val="0"/>
                  <w:marBottom w:val="0"/>
                  <w:divBdr>
                    <w:top w:val="none" w:sz="0" w:space="0" w:color="auto"/>
                    <w:left w:val="none" w:sz="0" w:space="0" w:color="auto"/>
                    <w:bottom w:val="none" w:sz="0" w:space="0" w:color="auto"/>
                    <w:right w:val="none" w:sz="0" w:space="0" w:color="auto"/>
                  </w:divBdr>
                </w:div>
                <w:div w:id="794105746">
                  <w:marLeft w:val="640"/>
                  <w:marRight w:val="0"/>
                  <w:marTop w:val="0"/>
                  <w:marBottom w:val="0"/>
                  <w:divBdr>
                    <w:top w:val="none" w:sz="0" w:space="0" w:color="auto"/>
                    <w:left w:val="none" w:sz="0" w:space="0" w:color="auto"/>
                    <w:bottom w:val="none" w:sz="0" w:space="0" w:color="auto"/>
                    <w:right w:val="none" w:sz="0" w:space="0" w:color="auto"/>
                  </w:divBdr>
                </w:div>
                <w:div w:id="1341736787">
                  <w:marLeft w:val="640"/>
                  <w:marRight w:val="0"/>
                  <w:marTop w:val="0"/>
                  <w:marBottom w:val="0"/>
                  <w:divBdr>
                    <w:top w:val="none" w:sz="0" w:space="0" w:color="auto"/>
                    <w:left w:val="none" w:sz="0" w:space="0" w:color="auto"/>
                    <w:bottom w:val="none" w:sz="0" w:space="0" w:color="auto"/>
                    <w:right w:val="none" w:sz="0" w:space="0" w:color="auto"/>
                  </w:divBdr>
                </w:div>
                <w:div w:id="2066172667">
                  <w:marLeft w:val="640"/>
                  <w:marRight w:val="0"/>
                  <w:marTop w:val="0"/>
                  <w:marBottom w:val="0"/>
                  <w:divBdr>
                    <w:top w:val="none" w:sz="0" w:space="0" w:color="auto"/>
                    <w:left w:val="none" w:sz="0" w:space="0" w:color="auto"/>
                    <w:bottom w:val="none" w:sz="0" w:space="0" w:color="auto"/>
                    <w:right w:val="none" w:sz="0" w:space="0" w:color="auto"/>
                  </w:divBdr>
                </w:div>
                <w:div w:id="822694985">
                  <w:marLeft w:val="640"/>
                  <w:marRight w:val="0"/>
                  <w:marTop w:val="0"/>
                  <w:marBottom w:val="0"/>
                  <w:divBdr>
                    <w:top w:val="none" w:sz="0" w:space="0" w:color="auto"/>
                    <w:left w:val="none" w:sz="0" w:space="0" w:color="auto"/>
                    <w:bottom w:val="none" w:sz="0" w:space="0" w:color="auto"/>
                    <w:right w:val="none" w:sz="0" w:space="0" w:color="auto"/>
                  </w:divBdr>
                </w:div>
                <w:div w:id="1905797682">
                  <w:marLeft w:val="640"/>
                  <w:marRight w:val="0"/>
                  <w:marTop w:val="0"/>
                  <w:marBottom w:val="0"/>
                  <w:divBdr>
                    <w:top w:val="none" w:sz="0" w:space="0" w:color="auto"/>
                    <w:left w:val="none" w:sz="0" w:space="0" w:color="auto"/>
                    <w:bottom w:val="none" w:sz="0" w:space="0" w:color="auto"/>
                    <w:right w:val="none" w:sz="0" w:space="0" w:color="auto"/>
                  </w:divBdr>
                </w:div>
                <w:div w:id="369846386">
                  <w:marLeft w:val="640"/>
                  <w:marRight w:val="0"/>
                  <w:marTop w:val="0"/>
                  <w:marBottom w:val="0"/>
                  <w:divBdr>
                    <w:top w:val="none" w:sz="0" w:space="0" w:color="auto"/>
                    <w:left w:val="none" w:sz="0" w:space="0" w:color="auto"/>
                    <w:bottom w:val="none" w:sz="0" w:space="0" w:color="auto"/>
                    <w:right w:val="none" w:sz="0" w:space="0" w:color="auto"/>
                  </w:divBdr>
                </w:div>
                <w:div w:id="1977368123">
                  <w:marLeft w:val="640"/>
                  <w:marRight w:val="0"/>
                  <w:marTop w:val="0"/>
                  <w:marBottom w:val="0"/>
                  <w:divBdr>
                    <w:top w:val="none" w:sz="0" w:space="0" w:color="auto"/>
                    <w:left w:val="none" w:sz="0" w:space="0" w:color="auto"/>
                    <w:bottom w:val="none" w:sz="0" w:space="0" w:color="auto"/>
                    <w:right w:val="none" w:sz="0" w:space="0" w:color="auto"/>
                  </w:divBdr>
                </w:div>
                <w:div w:id="1930118830">
                  <w:marLeft w:val="640"/>
                  <w:marRight w:val="0"/>
                  <w:marTop w:val="0"/>
                  <w:marBottom w:val="0"/>
                  <w:divBdr>
                    <w:top w:val="none" w:sz="0" w:space="0" w:color="auto"/>
                    <w:left w:val="none" w:sz="0" w:space="0" w:color="auto"/>
                    <w:bottom w:val="none" w:sz="0" w:space="0" w:color="auto"/>
                    <w:right w:val="none" w:sz="0" w:space="0" w:color="auto"/>
                  </w:divBdr>
                </w:div>
                <w:div w:id="417411783">
                  <w:marLeft w:val="640"/>
                  <w:marRight w:val="0"/>
                  <w:marTop w:val="0"/>
                  <w:marBottom w:val="0"/>
                  <w:divBdr>
                    <w:top w:val="none" w:sz="0" w:space="0" w:color="auto"/>
                    <w:left w:val="none" w:sz="0" w:space="0" w:color="auto"/>
                    <w:bottom w:val="none" w:sz="0" w:space="0" w:color="auto"/>
                    <w:right w:val="none" w:sz="0" w:space="0" w:color="auto"/>
                  </w:divBdr>
                </w:div>
                <w:div w:id="685905514">
                  <w:marLeft w:val="640"/>
                  <w:marRight w:val="0"/>
                  <w:marTop w:val="0"/>
                  <w:marBottom w:val="0"/>
                  <w:divBdr>
                    <w:top w:val="none" w:sz="0" w:space="0" w:color="auto"/>
                    <w:left w:val="none" w:sz="0" w:space="0" w:color="auto"/>
                    <w:bottom w:val="none" w:sz="0" w:space="0" w:color="auto"/>
                    <w:right w:val="none" w:sz="0" w:space="0" w:color="auto"/>
                  </w:divBdr>
                </w:div>
                <w:div w:id="461651862">
                  <w:marLeft w:val="640"/>
                  <w:marRight w:val="0"/>
                  <w:marTop w:val="0"/>
                  <w:marBottom w:val="0"/>
                  <w:divBdr>
                    <w:top w:val="none" w:sz="0" w:space="0" w:color="auto"/>
                    <w:left w:val="none" w:sz="0" w:space="0" w:color="auto"/>
                    <w:bottom w:val="none" w:sz="0" w:space="0" w:color="auto"/>
                    <w:right w:val="none" w:sz="0" w:space="0" w:color="auto"/>
                  </w:divBdr>
                </w:div>
                <w:div w:id="160628969">
                  <w:marLeft w:val="640"/>
                  <w:marRight w:val="0"/>
                  <w:marTop w:val="0"/>
                  <w:marBottom w:val="0"/>
                  <w:divBdr>
                    <w:top w:val="none" w:sz="0" w:space="0" w:color="auto"/>
                    <w:left w:val="none" w:sz="0" w:space="0" w:color="auto"/>
                    <w:bottom w:val="none" w:sz="0" w:space="0" w:color="auto"/>
                    <w:right w:val="none" w:sz="0" w:space="0" w:color="auto"/>
                  </w:divBdr>
                </w:div>
                <w:div w:id="1559322120">
                  <w:marLeft w:val="640"/>
                  <w:marRight w:val="0"/>
                  <w:marTop w:val="0"/>
                  <w:marBottom w:val="0"/>
                  <w:divBdr>
                    <w:top w:val="none" w:sz="0" w:space="0" w:color="auto"/>
                    <w:left w:val="none" w:sz="0" w:space="0" w:color="auto"/>
                    <w:bottom w:val="none" w:sz="0" w:space="0" w:color="auto"/>
                    <w:right w:val="none" w:sz="0" w:space="0" w:color="auto"/>
                  </w:divBdr>
                </w:div>
                <w:div w:id="1085225414">
                  <w:marLeft w:val="640"/>
                  <w:marRight w:val="0"/>
                  <w:marTop w:val="0"/>
                  <w:marBottom w:val="0"/>
                  <w:divBdr>
                    <w:top w:val="none" w:sz="0" w:space="0" w:color="auto"/>
                    <w:left w:val="none" w:sz="0" w:space="0" w:color="auto"/>
                    <w:bottom w:val="none" w:sz="0" w:space="0" w:color="auto"/>
                    <w:right w:val="none" w:sz="0" w:space="0" w:color="auto"/>
                  </w:divBdr>
                </w:div>
              </w:divsChild>
            </w:div>
            <w:div w:id="2145194808">
              <w:marLeft w:val="0"/>
              <w:marRight w:val="0"/>
              <w:marTop w:val="0"/>
              <w:marBottom w:val="0"/>
              <w:divBdr>
                <w:top w:val="none" w:sz="0" w:space="0" w:color="auto"/>
                <w:left w:val="none" w:sz="0" w:space="0" w:color="auto"/>
                <w:bottom w:val="none" w:sz="0" w:space="0" w:color="auto"/>
                <w:right w:val="none" w:sz="0" w:space="0" w:color="auto"/>
              </w:divBdr>
              <w:divsChild>
                <w:div w:id="60687365">
                  <w:marLeft w:val="640"/>
                  <w:marRight w:val="0"/>
                  <w:marTop w:val="0"/>
                  <w:marBottom w:val="0"/>
                  <w:divBdr>
                    <w:top w:val="none" w:sz="0" w:space="0" w:color="auto"/>
                    <w:left w:val="none" w:sz="0" w:space="0" w:color="auto"/>
                    <w:bottom w:val="none" w:sz="0" w:space="0" w:color="auto"/>
                    <w:right w:val="none" w:sz="0" w:space="0" w:color="auto"/>
                  </w:divBdr>
                </w:div>
                <w:div w:id="1390762031">
                  <w:marLeft w:val="640"/>
                  <w:marRight w:val="0"/>
                  <w:marTop w:val="0"/>
                  <w:marBottom w:val="0"/>
                  <w:divBdr>
                    <w:top w:val="none" w:sz="0" w:space="0" w:color="auto"/>
                    <w:left w:val="none" w:sz="0" w:space="0" w:color="auto"/>
                    <w:bottom w:val="none" w:sz="0" w:space="0" w:color="auto"/>
                    <w:right w:val="none" w:sz="0" w:space="0" w:color="auto"/>
                  </w:divBdr>
                </w:div>
                <w:div w:id="1954022213">
                  <w:marLeft w:val="640"/>
                  <w:marRight w:val="0"/>
                  <w:marTop w:val="0"/>
                  <w:marBottom w:val="0"/>
                  <w:divBdr>
                    <w:top w:val="none" w:sz="0" w:space="0" w:color="auto"/>
                    <w:left w:val="none" w:sz="0" w:space="0" w:color="auto"/>
                    <w:bottom w:val="none" w:sz="0" w:space="0" w:color="auto"/>
                    <w:right w:val="none" w:sz="0" w:space="0" w:color="auto"/>
                  </w:divBdr>
                </w:div>
                <w:div w:id="1288045149">
                  <w:marLeft w:val="640"/>
                  <w:marRight w:val="0"/>
                  <w:marTop w:val="0"/>
                  <w:marBottom w:val="0"/>
                  <w:divBdr>
                    <w:top w:val="none" w:sz="0" w:space="0" w:color="auto"/>
                    <w:left w:val="none" w:sz="0" w:space="0" w:color="auto"/>
                    <w:bottom w:val="none" w:sz="0" w:space="0" w:color="auto"/>
                    <w:right w:val="none" w:sz="0" w:space="0" w:color="auto"/>
                  </w:divBdr>
                </w:div>
                <w:div w:id="617839398">
                  <w:marLeft w:val="640"/>
                  <w:marRight w:val="0"/>
                  <w:marTop w:val="0"/>
                  <w:marBottom w:val="0"/>
                  <w:divBdr>
                    <w:top w:val="none" w:sz="0" w:space="0" w:color="auto"/>
                    <w:left w:val="none" w:sz="0" w:space="0" w:color="auto"/>
                    <w:bottom w:val="none" w:sz="0" w:space="0" w:color="auto"/>
                    <w:right w:val="none" w:sz="0" w:space="0" w:color="auto"/>
                  </w:divBdr>
                </w:div>
                <w:div w:id="1929800536">
                  <w:marLeft w:val="640"/>
                  <w:marRight w:val="0"/>
                  <w:marTop w:val="0"/>
                  <w:marBottom w:val="0"/>
                  <w:divBdr>
                    <w:top w:val="none" w:sz="0" w:space="0" w:color="auto"/>
                    <w:left w:val="none" w:sz="0" w:space="0" w:color="auto"/>
                    <w:bottom w:val="none" w:sz="0" w:space="0" w:color="auto"/>
                    <w:right w:val="none" w:sz="0" w:space="0" w:color="auto"/>
                  </w:divBdr>
                </w:div>
                <w:div w:id="1404109749">
                  <w:marLeft w:val="640"/>
                  <w:marRight w:val="0"/>
                  <w:marTop w:val="0"/>
                  <w:marBottom w:val="0"/>
                  <w:divBdr>
                    <w:top w:val="none" w:sz="0" w:space="0" w:color="auto"/>
                    <w:left w:val="none" w:sz="0" w:space="0" w:color="auto"/>
                    <w:bottom w:val="none" w:sz="0" w:space="0" w:color="auto"/>
                    <w:right w:val="none" w:sz="0" w:space="0" w:color="auto"/>
                  </w:divBdr>
                </w:div>
                <w:div w:id="1699624736">
                  <w:marLeft w:val="640"/>
                  <w:marRight w:val="0"/>
                  <w:marTop w:val="0"/>
                  <w:marBottom w:val="0"/>
                  <w:divBdr>
                    <w:top w:val="none" w:sz="0" w:space="0" w:color="auto"/>
                    <w:left w:val="none" w:sz="0" w:space="0" w:color="auto"/>
                    <w:bottom w:val="none" w:sz="0" w:space="0" w:color="auto"/>
                    <w:right w:val="none" w:sz="0" w:space="0" w:color="auto"/>
                  </w:divBdr>
                </w:div>
                <w:div w:id="1235047492">
                  <w:marLeft w:val="640"/>
                  <w:marRight w:val="0"/>
                  <w:marTop w:val="0"/>
                  <w:marBottom w:val="0"/>
                  <w:divBdr>
                    <w:top w:val="none" w:sz="0" w:space="0" w:color="auto"/>
                    <w:left w:val="none" w:sz="0" w:space="0" w:color="auto"/>
                    <w:bottom w:val="none" w:sz="0" w:space="0" w:color="auto"/>
                    <w:right w:val="none" w:sz="0" w:space="0" w:color="auto"/>
                  </w:divBdr>
                </w:div>
                <w:div w:id="1575124822">
                  <w:marLeft w:val="640"/>
                  <w:marRight w:val="0"/>
                  <w:marTop w:val="0"/>
                  <w:marBottom w:val="0"/>
                  <w:divBdr>
                    <w:top w:val="none" w:sz="0" w:space="0" w:color="auto"/>
                    <w:left w:val="none" w:sz="0" w:space="0" w:color="auto"/>
                    <w:bottom w:val="none" w:sz="0" w:space="0" w:color="auto"/>
                    <w:right w:val="none" w:sz="0" w:space="0" w:color="auto"/>
                  </w:divBdr>
                </w:div>
                <w:div w:id="1006329199">
                  <w:marLeft w:val="640"/>
                  <w:marRight w:val="0"/>
                  <w:marTop w:val="0"/>
                  <w:marBottom w:val="0"/>
                  <w:divBdr>
                    <w:top w:val="none" w:sz="0" w:space="0" w:color="auto"/>
                    <w:left w:val="none" w:sz="0" w:space="0" w:color="auto"/>
                    <w:bottom w:val="none" w:sz="0" w:space="0" w:color="auto"/>
                    <w:right w:val="none" w:sz="0" w:space="0" w:color="auto"/>
                  </w:divBdr>
                </w:div>
                <w:div w:id="749356124">
                  <w:marLeft w:val="640"/>
                  <w:marRight w:val="0"/>
                  <w:marTop w:val="0"/>
                  <w:marBottom w:val="0"/>
                  <w:divBdr>
                    <w:top w:val="none" w:sz="0" w:space="0" w:color="auto"/>
                    <w:left w:val="none" w:sz="0" w:space="0" w:color="auto"/>
                    <w:bottom w:val="none" w:sz="0" w:space="0" w:color="auto"/>
                    <w:right w:val="none" w:sz="0" w:space="0" w:color="auto"/>
                  </w:divBdr>
                </w:div>
                <w:div w:id="606425304">
                  <w:marLeft w:val="640"/>
                  <w:marRight w:val="0"/>
                  <w:marTop w:val="0"/>
                  <w:marBottom w:val="0"/>
                  <w:divBdr>
                    <w:top w:val="none" w:sz="0" w:space="0" w:color="auto"/>
                    <w:left w:val="none" w:sz="0" w:space="0" w:color="auto"/>
                    <w:bottom w:val="none" w:sz="0" w:space="0" w:color="auto"/>
                    <w:right w:val="none" w:sz="0" w:space="0" w:color="auto"/>
                  </w:divBdr>
                </w:div>
                <w:div w:id="1766538878">
                  <w:marLeft w:val="640"/>
                  <w:marRight w:val="0"/>
                  <w:marTop w:val="0"/>
                  <w:marBottom w:val="0"/>
                  <w:divBdr>
                    <w:top w:val="none" w:sz="0" w:space="0" w:color="auto"/>
                    <w:left w:val="none" w:sz="0" w:space="0" w:color="auto"/>
                    <w:bottom w:val="none" w:sz="0" w:space="0" w:color="auto"/>
                    <w:right w:val="none" w:sz="0" w:space="0" w:color="auto"/>
                  </w:divBdr>
                </w:div>
                <w:div w:id="1425883660">
                  <w:marLeft w:val="640"/>
                  <w:marRight w:val="0"/>
                  <w:marTop w:val="0"/>
                  <w:marBottom w:val="0"/>
                  <w:divBdr>
                    <w:top w:val="none" w:sz="0" w:space="0" w:color="auto"/>
                    <w:left w:val="none" w:sz="0" w:space="0" w:color="auto"/>
                    <w:bottom w:val="none" w:sz="0" w:space="0" w:color="auto"/>
                    <w:right w:val="none" w:sz="0" w:space="0" w:color="auto"/>
                  </w:divBdr>
                </w:div>
                <w:div w:id="171841392">
                  <w:marLeft w:val="640"/>
                  <w:marRight w:val="0"/>
                  <w:marTop w:val="0"/>
                  <w:marBottom w:val="0"/>
                  <w:divBdr>
                    <w:top w:val="none" w:sz="0" w:space="0" w:color="auto"/>
                    <w:left w:val="none" w:sz="0" w:space="0" w:color="auto"/>
                    <w:bottom w:val="none" w:sz="0" w:space="0" w:color="auto"/>
                    <w:right w:val="none" w:sz="0" w:space="0" w:color="auto"/>
                  </w:divBdr>
                </w:div>
                <w:div w:id="2049262261">
                  <w:marLeft w:val="640"/>
                  <w:marRight w:val="0"/>
                  <w:marTop w:val="0"/>
                  <w:marBottom w:val="0"/>
                  <w:divBdr>
                    <w:top w:val="none" w:sz="0" w:space="0" w:color="auto"/>
                    <w:left w:val="none" w:sz="0" w:space="0" w:color="auto"/>
                    <w:bottom w:val="none" w:sz="0" w:space="0" w:color="auto"/>
                    <w:right w:val="none" w:sz="0" w:space="0" w:color="auto"/>
                  </w:divBdr>
                </w:div>
                <w:div w:id="85810634">
                  <w:marLeft w:val="640"/>
                  <w:marRight w:val="0"/>
                  <w:marTop w:val="0"/>
                  <w:marBottom w:val="0"/>
                  <w:divBdr>
                    <w:top w:val="none" w:sz="0" w:space="0" w:color="auto"/>
                    <w:left w:val="none" w:sz="0" w:space="0" w:color="auto"/>
                    <w:bottom w:val="none" w:sz="0" w:space="0" w:color="auto"/>
                    <w:right w:val="none" w:sz="0" w:space="0" w:color="auto"/>
                  </w:divBdr>
                </w:div>
                <w:div w:id="850874239">
                  <w:marLeft w:val="640"/>
                  <w:marRight w:val="0"/>
                  <w:marTop w:val="0"/>
                  <w:marBottom w:val="0"/>
                  <w:divBdr>
                    <w:top w:val="none" w:sz="0" w:space="0" w:color="auto"/>
                    <w:left w:val="none" w:sz="0" w:space="0" w:color="auto"/>
                    <w:bottom w:val="none" w:sz="0" w:space="0" w:color="auto"/>
                    <w:right w:val="none" w:sz="0" w:space="0" w:color="auto"/>
                  </w:divBdr>
                </w:div>
                <w:div w:id="979462233">
                  <w:marLeft w:val="640"/>
                  <w:marRight w:val="0"/>
                  <w:marTop w:val="0"/>
                  <w:marBottom w:val="0"/>
                  <w:divBdr>
                    <w:top w:val="none" w:sz="0" w:space="0" w:color="auto"/>
                    <w:left w:val="none" w:sz="0" w:space="0" w:color="auto"/>
                    <w:bottom w:val="none" w:sz="0" w:space="0" w:color="auto"/>
                    <w:right w:val="none" w:sz="0" w:space="0" w:color="auto"/>
                  </w:divBdr>
                </w:div>
                <w:div w:id="2027056320">
                  <w:marLeft w:val="640"/>
                  <w:marRight w:val="0"/>
                  <w:marTop w:val="0"/>
                  <w:marBottom w:val="0"/>
                  <w:divBdr>
                    <w:top w:val="none" w:sz="0" w:space="0" w:color="auto"/>
                    <w:left w:val="none" w:sz="0" w:space="0" w:color="auto"/>
                    <w:bottom w:val="none" w:sz="0" w:space="0" w:color="auto"/>
                    <w:right w:val="none" w:sz="0" w:space="0" w:color="auto"/>
                  </w:divBdr>
                </w:div>
                <w:div w:id="1993675443">
                  <w:marLeft w:val="640"/>
                  <w:marRight w:val="0"/>
                  <w:marTop w:val="0"/>
                  <w:marBottom w:val="0"/>
                  <w:divBdr>
                    <w:top w:val="none" w:sz="0" w:space="0" w:color="auto"/>
                    <w:left w:val="none" w:sz="0" w:space="0" w:color="auto"/>
                    <w:bottom w:val="none" w:sz="0" w:space="0" w:color="auto"/>
                    <w:right w:val="none" w:sz="0" w:space="0" w:color="auto"/>
                  </w:divBdr>
                </w:div>
                <w:div w:id="1841461159">
                  <w:marLeft w:val="640"/>
                  <w:marRight w:val="0"/>
                  <w:marTop w:val="0"/>
                  <w:marBottom w:val="0"/>
                  <w:divBdr>
                    <w:top w:val="none" w:sz="0" w:space="0" w:color="auto"/>
                    <w:left w:val="none" w:sz="0" w:space="0" w:color="auto"/>
                    <w:bottom w:val="none" w:sz="0" w:space="0" w:color="auto"/>
                    <w:right w:val="none" w:sz="0" w:space="0" w:color="auto"/>
                  </w:divBdr>
                </w:div>
                <w:div w:id="955529488">
                  <w:marLeft w:val="640"/>
                  <w:marRight w:val="0"/>
                  <w:marTop w:val="0"/>
                  <w:marBottom w:val="0"/>
                  <w:divBdr>
                    <w:top w:val="none" w:sz="0" w:space="0" w:color="auto"/>
                    <w:left w:val="none" w:sz="0" w:space="0" w:color="auto"/>
                    <w:bottom w:val="none" w:sz="0" w:space="0" w:color="auto"/>
                    <w:right w:val="none" w:sz="0" w:space="0" w:color="auto"/>
                  </w:divBdr>
                </w:div>
                <w:div w:id="155659036">
                  <w:marLeft w:val="640"/>
                  <w:marRight w:val="0"/>
                  <w:marTop w:val="0"/>
                  <w:marBottom w:val="0"/>
                  <w:divBdr>
                    <w:top w:val="none" w:sz="0" w:space="0" w:color="auto"/>
                    <w:left w:val="none" w:sz="0" w:space="0" w:color="auto"/>
                    <w:bottom w:val="none" w:sz="0" w:space="0" w:color="auto"/>
                    <w:right w:val="none" w:sz="0" w:space="0" w:color="auto"/>
                  </w:divBdr>
                </w:div>
                <w:div w:id="1794209711">
                  <w:marLeft w:val="640"/>
                  <w:marRight w:val="0"/>
                  <w:marTop w:val="0"/>
                  <w:marBottom w:val="0"/>
                  <w:divBdr>
                    <w:top w:val="none" w:sz="0" w:space="0" w:color="auto"/>
                    <w:left w:val="none" w:sz="0" w:space="0" w:color="auto"/>
                    <w:bottom w:val="none" w:sz="0" w:space="0" w:color="auto"/>
                    <w:right w:val="none" w:sz="0" w:space="0" w:color="auto"/>
                  </w:divBdr>
                </w:div>
                <w:div w:id="1966813373">
                  <w:marLeft w:val="640"/>
                  <w:marRight w:val="0"/>
                  <w:marTop w:val="0"/>
                  <w:marBottom w:val="0"/>
                  <w:divBdr>
                    <w:top w:val="none" w:sz="0" w:space="0" w:color="auto"/>
                    <w:left w:val="none" w:sz="0" w:space="0" w:color="auto"/>
                    <w:bottom w:val="none" w:sz="0" w:space="0" w:color="auto"/>
                    <w:right w:val="none" w:sz="0" w:space="0" w:color="auto"/>
                  </w:divBdr>
                </w:div>
                <w:div w:id="1780761369">
                  <w:marLeft w:val="640"/>
                  <w:marRight w:val="0"/>
                  <w:marTop w:val="0"/>
                  <w:marBottom w:val="0"/>
                  <w:divBdr>
                    <w:top w:val="none" w:sz="0" w:space="0" w:color="auto"/>
                    <w:left w:val="none" w:sz="0" w:space="0" w:color="auto"/>
                    <w:bottom w:val="none" w:sz="0" w:space="0" w:color="auto"/>
                    <w:right w:val="none" w:sz="0" w:space="0" w:color="auto"/>
                  </w:divBdr>
                </w:div>
                <w:div w:id="515770828">
                  <w:marLeft w:val="640"/>
                  <w:marRight w:val="0"/>
                  <w:marTop w:val="0"/>
                  <w:marBottom w:val="0"/>
                  <w:divBdr>
                    <w:top w:val="none" w:sz="0" w:space="0" w:color="auto"/>
                    <w:left w:val="none" w:sz="0" w:space="0" w:color="auto"/>
                    <w:bottom w:val="none" w:sz="0" w:space="0" w:color="auto"/>
                    <w:right w:val="none" w:sz="0" w:space="0" w:color="auto"/>
                  </w:divBdr>
                </w:div>
                <w:div w:id="2131897484">
                  <w:marLeft w:val="640"/>
                  <w:marRight w:val="0"/>
                  <w:marTop w:val="0"/>
                  <w:marBottom w:val="0"/>
                  <w:divBdr>
                    <w:top w:val="none" w:sz="0" w:space="0" w:color="auto"/>
                    <w:left w:val="none" w:sz="0" w:space="0" w:color="auto"/>
                    <w:bottom w:val="none" w:sz="0" w:space="0" w:color="auto"/>
                    <w:right w:val="none" w:sz="0" w:space="0" w:color="auto"/>
                  </w:divBdr>
                </w:div>
                <w:div w:id="882408209">
                  <w:marLeft w:val="640"/>
                  <w:marRight w:val="0"/>
                  <w:marTop w:val="0"/>
                  <w:marBottom w:val="0"/>
                  <w:divBdr>
                    <w:top w:val="none" w:sz="0" w:space="0" w:color="auto"/>
                    <w:left w:val="none" w:sz="0" w:space="0" w:color="auto"/>
                    <w:bottom w:val="none" w:sz="0" w:space="0" w:color="auto"/>
                    <w:right w:val="none" w:sz="0" w:space="0" w:color="auto"/>
                  </w:divBdr>
                </w:div>
                <w:div w:id="402339134">
                  <w:marLeft w:val="640"/>
                  <w:marRight w:val="0"/>
                  <w:marTop w:val="0"/>
                  <w:marBottom w:val="0"/>
                  <w:divBdr>
                    <w:top w:val="none" w:sz="0" w:space="0" w:color="auto"/>
                    <w:left w:val="none" w:sz="0" w:space="0" w:color="auto"/>
                    <w:bottom w:val="none" w:sz="0" w:space="0" w:color="auto"/>
                    <w:right w:val="none" w:sz="0" w:space="0" w:color="auto"/>
                  </w:divBdr>
                </w:div>
                <w:div w:id="1590963474">
                  <w:marLeft w:val="640"/>
                  <w:marRight w:val="0"/>
                  <w:marTop w:val="0"/>
                  <w:marBottom w:val="0"/>
                  <w:divBdr>
                    <w:top w:val="none" w:sz="0" w:space="0" w:color="auto"/>
                    <w:left w:val="none" w:sz="0" w:space="0" w:color="auto"/>
                    <w:bottom w:val="none" w:sz="0" w:space="0" w:color="auto"/>
                    <w:right w:val="none" w:sz="0" w:space="0" w:color="auto"/>
                  </w:divBdr>
                </w:div>
                <w:div w:id="179780961">
                  <w:marLeft w:val="640"/>
                  <w:marRight w:val="0"/>
                  <w:marTop w:val="0"/>
                  <w:marBottom w:val="0"/>
                  <w:divBdr>
                    <w:top w:val="none" w:sz="0" w:space="0" w:color="auto"/>
                    <w:left w:val="none" w:sz="0" w:space="0" w:color="auto"/>
                    <w:bottom w:val="none" w:sz="0" w:space="0" w:color="auto"/>
                    <w:right w:val="none" w:sz="0" w:space="0" w:color="auto"/>
                  </w:divBdr>
                </w:div>
                <w:div w:id="955450502">
                  <w:marLeft w:val="640"/>
                  <w:marRight w:val="0"/>
                  <w:marTop w:val="0"/>
                  <w:marBottom w:val="0"/>
                  <w:divBdr>
                    <w:top w:val="none" w:sz="0" w:space="0" w:color="auto"/>
                    <w:left w:val="none" w:sz="0" w:space="0" w:color="auto"/>
                    <w:bottom w:val="none" w:sz="0" w:space="0" w:color="auto"/>
                    <w:right w:val="none" w:sz="0" w:space="0" w:color="auto"/>
                  </w:divBdr>
                </w:div>
                <w:div w:id="484666407">
                  <w:marLeft w:val="640"/>
                  <w:marRight w:val="0"/>
                  <w:marTop w:val="0"/>
                  <w:marBottom w:val="0"/>
                  <w:divBdr>
                    <w:top w:val="none" w:sz="0" w:space="0" w:color="auto"/>
                    <w:left w:val="none" w:sz="0" w:space="0" w:color="auto"/>
                    <w:bottom w:val="none" w:sz="0" w:space="0" w:color="auto"/>
                    <w:right w:val="none" w:sz="0" w:space="0" w:color="auto"/>
                  </w:divBdr>
                </w:div>
                <w:div w:id="1420759309">
                  <w:marLeft w:val="640"/>
                  <w:marRight w:val="0"/>
                  <w:marTop w:val="0"/>
                  <w:marBottom w:val="0"/>
                  <w:divBdr>
                    <w:top w:val="none" w:sz="0" w:space="0" w:color="auto"/>
                    <w:left w:val="none" w:sz="0" w:space="0" w:color="auto"/>
                    <w:bottom w:val="none" w:sz="0" w:space="0" w:color="auto"/>
                    <w:right w:val="none" w:sz="0" w:space="0" w:color="auto"/>
                  </w:divBdr>
                </w:div>
                <w:div w:id="1845823648">
                  <w:marLeft w:val="640"/>
                  <w:marRight w:val="0"/>
                  <w:marTop w:val="0"/>
                  <w:marBottom w:val="0"/>
                  <w:divBdr>
                    <w:top w:val="none" w:sz="0" w:space="0" w:color="auto"/>
                    <w:left w:val="none" w:sz="0" w:space="0" w:color="auto"/>
                    <w:bottom w:val="none" w:sz="0" w:space="0" w:color="auto"/>
                    <w:right w:val="none" w:sz="0" w:space="0" w:color="auto"/>
                  </w:divBdr>
                </w:div>
                <w:div w:id="1487698447">
                  <w:marLeft w:val="640"/>
                  <w:marRight w:val="0"/>
                  <w:marTop w:val="0"/>
                  <w:marBottom w:val="0"/>
                  <w:divBdr>
                    <w:top w:val="none" w:sz="0" w:space="0" w:color="auto"/>
                    <w:left w:val="none" w:sz="0" w:space="0" w:color="auto"/>
                    <w:bottom w:val="none" w:sz="0" w:space="0" w:color="auto"/>
                    <w:right w:val="none" w:sz="0" w:space="0" w:color="auto"/>
                  </w:divBdr>
                </w:div>
                <w:div w:id="1467772887">
                  <w:marLeft w:val="640"/>
                  <w:marRight w:val="0"/>
                  <w:marTop w:val="0"/>
                  <w:marBottom w:val="0"/>
                  <w:divBdr>
                    <w:top w:val="none" w:sz="0" w:space="0" w:color="auto"/>
                    <w:left w:val="none" w:sz="0" w:space="0" w:color="auto"/>
                    <w:bottom w:val="none" w:sz="0" w:space="0" w:color="auto"/>
                    <w:right w:val="none" w:sz="0" w:space="0" w:color="auto"/>
                  </w:divBdr>
                </w:div>
                <w:div w:id="2137018028">
                  <w:marLeft w:val="640"/>
                  <w:marRight w:val="0"/>
                  <w:marTop w:val="0"/>
                  <w:marBottom w:val="0"/>
                  <w:divBdr>
                    <w:top w:val="none" w:sz="0" w:space="0" w:color="auto"/>
                    <w:left w:val="none" w:sz="0" w:space="0" w:color="auto"/>
                    <w:bottom w:val="none" w:sz="0" w:space="0" w:color="auto"/>
                    <w:right w:val="none" w:sz="0" w:space="0" w:color="auto"/>
                  </w:divBdr>
                </w:div>
                <w:div w:id="1166364010">
                  <w:marLeft w:val="640"/>
                  <w:marRight w:val="0"/>
                  <w:marTop w:val="0"/>
                  <w:marBottom w:val="0"/>
                  <w:divBdr>
                    <w:top w:val="none" w:sz="0" w:space="0" w:color="auto"/>
                    <w:left w:val="none" w:sz="0" w:space="0" w:color="auto"/>
                    <w:bottom w:val="none" w:sz="0" w:space="0" w:color="auto"/>
                    <w:right w:val="none" w:sz="0" w:space="0" w:color="auto"/>
                  </w:divBdr>
                </w:div>
                <w:div w:id="496457456">
                  <w:marLeft w:val="640"/>
                  <w:marRight w:val="0"/>
                  <w:marTop w:val="0"/>
                  <w:marBottom w:val="0"/>
                  <w:divBdr>
                    <w:top w:val="none" w:sz="0" w:space="0" w:color="auto"/>
                    <w:left w:val="none" w:sz="0" w:space="0" w:color="auto"/>
                    <w:bottom w:val="none" w:sz="0" w:space="0" w:color="auto"/>
                    <w:right w:val="none" w:sz="0" w:space="0" w:color="auto"/>
                  </w:divBdr>
                </w:div>
                <w:div w:id="1810778376">
                  <w:marLeft w:val="640"/>
                  <w:marRight w:val="0"/>
                  <w:marTop w:val="0"/>
                  <w:marBottom w:val="0"/>
                  <w:divBdr>
                    <w:top w:val="none" w:sz="0" w:space="0" w:color="auto"/>
                    <w:left w:val="none" w:sz="0" w:space="0" w:color="auto"/>
                    <w:bottom w:val="none" w:sz="0" w:space="0" w:color="auto"/>
                    <w:right w:val="none" w:sz="0" w:space="0" w:color="auto"/>
                  </w:divBdr>
                </w:div>
                <w:div w:id="71242737">
                  <w:marLeft w:val="640"/>
                  <w:marRight w:val="0"/>
                  <w:marTop w:val="0"/>
                  <w:marBottom w:val="0"/>
                  <w:divBdr>
                    <w:top w:val="none" w:sz="0" w:space="0" w:color="auto"/>
                    <w:left w:val="none" w:sz="0" w:space="0" w:color="auto"/>
                    <w:bottom w:val="none" w:sz="0" w:space="0" w:color="auto"/>
                    <w:right w:val="none" w:sz="0" w:space="0" w:color="auto"/>
                  </w:divBdr>
                </w:div>
                <w:div w:id="1538589276">
                  <w:marLeft w:val="640"/>
                  <w:marRight w:val="0"/>
                  <w:marTop w:val="0"/>
                  <w:marBottom w:val="0"/>
                  <w:divBdr>
                    <w:top w:val="none" w:sz="0" w:space="0" w:color="auto"/>
                    <w:left w:val="none" w:sz="0" w:space="0" w:color="auto"/>
                    <w:bottom w:val="none" w:sz="0" w:space="0" w:color="auto"/>
                    <w:right w:val="none" w:sz="0" w:space="0" w:color="auto"/>
                  </w:divBdr>
                </w:div>
                <w:div w:id="606542932">
                  <w:marLeft w:val="640"/>
                  <w:marRight w:val="0"/>
                  <w:marTop w:val="0"/>
                  <w:marBottom w:val="0"/>
                  <w:divBdr>
                    <w:top w:val="none" w:sz="0" w:space="0" w:color="auto"/>
                    <w:left w:val="none" w:sz="0" w:space="0" w:color="auto"/>
                    <w:bottom w:val="none" w:sz="0" w:space="0" w:color="auto"/>
                    <w:right w:val="none" w:sz="0" w:space="0" w:color="auto"/>
                  </w:divBdr>
                </w:div>
                <w:div w:id="1635024101">
                  <w:marLeft w:val="640"/>
                  <w:marRight w:val="0"/>
                  <w:marTop w:val="0"/>
                  <w:marBottom w:val="0"/>
                  <w:divBdr>
                    <w:top w:val="none" w:sz="0" w:space="0" w:color="auto"/>
                    <w:left w:val="none" w:sz="0" w:space="0" w:color="auto"/>
                    <w:bottom w:val="none" w:sz="0" w:space="0" w:color="auto"/>
                    <w:right w:val="none" w:sz="0" w:space="0" w:color="auto"/>
                  </w:divBdr>
                </w:div>
                <w:div w:id="566115831">
                  <w:marLeft w:val="640"/>
                  <w:marRight w:val="0"/>
                  <w:marTop w:val="0"/>
                  <w:marBottom w:val="0"/>
                  <w:divBdr>
                    <w:top w:val="none" w:sz="0" w:space="0" w:color="auto"/>
                    <w:left w:val="none" w:sz="0" w:space="0" w:color="auto"/>
                    <w:bottom w:val="none" w:sz="0" w:space="0" w:color="auto"/>
                    <w:right w:val="none" w:sz="0" w:space="0" w:color="auto"/>
                  </w:divBdr>
                </w:div>
                <w:div w:id="1497916243">
                  <w:marLeft w:val="640"/>
                  <w:marRight w:val="0"/>
                  <w:marTop w:val="0"/>
                  <w:marBottom w:val="0"/>
                  <w:divBdr>
                    <w:top w:val="none" w:sz="0" w:space="0" w:color="auto"/>
                    <w:left w:val="none" w:sz="0" w:space="0" w:color="auto"/>
                    <w:bottom w:val="none" w:sz="0" w:space="0" w:color="auto"/>
                    <w:right w:val="none" w:sz="0" w:space="0" w:color="auto"/>
                  </w:divBdr>
                </w:div>
                <w:div w:id="682786787">
                  <w:marLeft w:val="640"/>
                  <w:marRight w:val="0"/>
                  <w:marTop w:val="0"/>
                  <w:marBottom w:val="0"/>
                  <w:divBdr>
                    <w:top w:val="none" w:sz="0" w:space="0" w:color="auto"/>
                    <w:left w:val="none" w:sz="0" w:space="0" w:color="auto"/>
                    <w:bottom w:val="none" w:sz="0" w:space="0" w:color="auto"/>
                    <w:right w:val="none" w:sz="0" w:space="0" w:color="auto"/>
                  </w:divBdr>
                </w:div>
                <w:div w:id="1859081220">
                  <w:marLeft w:val="640"/>
                  <w:marRight w:val="0"/>
                  <w:marTop w:val="0"/>
                  <w:marBottom w:val="0"/>
                  <w:divBdr>
                    <w:top w:val="none" w:sz="0" w:space="0" w:color="auto"/>
                    <w:left w:val="none" w:sz="0" w:space="0" w:color="auto"/>
                    <w:bottom w:val="none" w:sz="0" w:space="0" w:color="auto"/>
                    <w:right w:val="none" w:sz="0" w:space="0" w:color="auto"/>
                  </w:divBdr>
                </w:div>
                <w:div w:id="1695495537">
                  <w:marLeft w:val="640"/>
                  <w:marRight w:val="0"/>
                  <w:marTop w:val="0"/>
                  <w:marBottom w:val="0"/>
                  <w:divBdr>
                    <w:top w:val="none" w:sz="0" w:space="0" w:color="auto"/>
                    <w:left w:val="none" w:sz="0" w:space="0" w:color="auto"/>
                    <w:bottom w:val="none" w:sz="0" w:space="0" w:color="auto"/>
                    <w:right w:val="none" w:sz="0" w:space="0" w:color="auto"/>
                  </w:divBdr>
                </w:div>
                <w:div w:id="225190266">
                  <w:marLeft w:val="640"/>
                  <w:marRight w:val="0"/>
                  <w:marTop w:val="0"/>
                  <w:marBottom w:val="0"/>
                  <w:divBdr>
                    <w:top w:val="none" w:sz="0" w:space="0" w:color="auto"/>
                    <w:left w:val="none" w:sz="0" w:space="0" w:color="auto"/>
                    <w:bottom w:val="none" w:sz="0" w:space="0" w:color="auto"/>
                    <w:right w:val="none" w:sz="0" w:space="0" w:color="auto"/>
                  </w:divBdr>
                </w:div>
                <w:div w:id="542641748">
                  <w:marLeft w:val="640"/>
                  <w:marRight w:val="0"/>
                  <w:marTop w:val="0"/>
                  <w:marBottom w:val="0"/>
                  <w:divBdr>
                    <w:top w:val="none" w:sz="0" w:space="0" w:color="auto"/>
                    <w:left w:val="none" w:sz="0" w:space="0" w:color="auto"/>
                    <w:bottom w:val="none" w:sz="0" w:space="0" w:color="auto"/>
                    <w:right w:val="none" w:sz="0" w:space="0" w:color="auto"/>
                  </w:divBdr>
                </w:div>
                <w:div w:id="1439833547">
                  <w:marLeft w:val="640"/>
                  <w:marRight w:val="0"/>
                  <w:marTop w:val="0"/>
                  <w:marBottom w:val="0"/>
                  <w:divBdr>
                    <w:top w:val="none" w:sz="0" w:space="0" w:color="auto"/>
                    <w:left w:val="none" w:sz="0" w:space="0" w:color="auto"/>
                    <w:bottom w:val="none" w:sz="0" w:space="0" w:color="auto"/>
                    <w:right w:val="none" w:sz="0" w:space="0" w:color="auto"/>
                  </w:divBdr>
                </w:div>
                <w:div w:id="1350451940">
                  <w:marLeft w:val="640"/>
                  <w:marRight w:val="0"/>
                  <w:marTop w:val="0"/>
                  <w:marBottom w:val="0"/>
                  <w:divBdr>
                    <w:top w:val="none" w:sz="0" w:space="0" w:color="auto"/>
                    <w:left w:val="none" w:sz="0" w:space="0" w:color="auto"/>
                    <w:bottom w:val="none" w:sz="0" w:space="0" w:color="auto"/>
                    <w:right w:val="none" w:sz="0" w:space="0" w:color="auto"/>
                  </w:divBdr>
                </w:div>
                <w:div w:id="1042486323">
                  <w:marLeft w:val="640"/>
                  <w:marRight w:val="0"/>
                  <w:marTop w:val="0"/>
                  <w:marBottom w:val="0"/>
                  <w:divBdr>
                    <w:top w:val="none" w:sz="0" w:space="0" w:color="auto"/>
                    <w:left w:val="none" w:sz="0" w:space="0" w:color="auto"/>
                    <w:bottom w:val="none" w:sz="0" w:space="0" w:color="auto"/>
                    <w:right w:val="none" w:sz="0" w:space="0" w:color="auto"/>
                  </w:divBdr>
                </w:div>
                <w:div w:id="1152915104">
                  <w:marLeft w:val="640"/>
                  <w:marRight w:val="0"/>
                  <w:marTop w:val="0"/>
                  <w:marBottom w:val="0"/>
                  <w:divBdr>
                    <w:top w:val="none" w:sz="0" w:space="0" w:color="auto"/>
                    <w:left w:val="none" w:sz="0" w:space="0" w:color="auto"/>
                    <w:bottom w:val="none" w:sz="0" w:space="0" w:color="auto"/>
                    <w:right w:val="none" w:sz="0" w:space="0" w:color="auto"/>
                  </w:divBdr>
                </w:div>
                <w:div w:id="2032997791">
                  <w:marLeft w:val="640"/>
                  <w:marRight w:val="0"/>
                  <w:marTop w:val="0"/>
                  <w:marBottom w:val="0"/>
                  <w:divBdr>
                    <w:top w:val="none" w:sz="0" w:space="0" w:color="auto"/>
                    <w:left w:val="none" w:sz="0" w:space="0" w:color="auto"/>
                    <w:bottom w:val="none" w:sz="0" w:space="0" w:color="auto"/>
                    <w:right w:val="none" w:sz="0" w:space="0" w:color="auto"/>
                  </w:divBdr>
                </w:div>
                <w:div w:id="1629387031">
                  <w:marLeft w:val="640"/>
                  <w:marRight w:val="0"/>
                  <w:marTop w:val="0"/>
                  <w:marBottom w:val="0"/>
                  <w:divBdr>
                    <w:top w:val="none" w:sz="0" w:space="0" w:color="auto"/>
                    <w:left w:val="none" w:sz="0" w:space="0" w:color="auto"/>
                    <w:bottom w:val="none" w:sz="0" w:space="0" w:color="auto"/>
                    <w:right w:val="none" w:sz="0" w:space="0" w:color="auto"/>
                  </w:divBdr>
                </w:div>
                <w:div w:id="2076931674">
                  <w:marLeft w:val="640"/>
                  <w:marRight w:val="0"/>
                  <w:marTop w:val="0"/>
                  <w:marBottom w:val="0"/>
                  <w:divBdr>
                    <w:top w:val="none" w:sz="0" w:space="0" w:color="auto"/>
                    <w:left w:val="none" w:sz="0" w:space="0" w:color="auto"/>
                    <w:bottom w:val="none" w:sz="0" w:space="0" w:color="auto"/>
                    <w:right w:val="none" w:sz="0" w:space="0" w:color="auto"/>
                  </w:divBdr>
                </w:div>
                <w:div w:id="757210862">
                  <w:marLeft w:val="640"/>
                  <w:marRight w:val="0"/>
                  <w:marTop w:val="0"/>
                  <w:marBottom w:val="0"/>
                  <w:divBdr>
                    <w:top w:val="none" w:sz="0" w:space="0" w:color="auto"/>
                    <w:left w:val="none" w:sz="0" w:space="0" w:color="auto"/>
                    <w:bottom w:val="none" w:sz="0" w:space="0" w:color="auto"/>
                    <w:right w:val="none" w:sz="0" w:space="0" w:color="auto"/>
                  </w:divBdr>
                </w:div>
                <w:div w:id="718668241">
                  <w:marLeft w:val="640"/>
                  <w:marRight w:val="0"/>
                  <w:marTop w:val="0"/>
                  <w:marBottom w:val="0"/>
                  <w:divBdr>
                    <w:top w:val="none" w:sz="0" w:space="0" w:color="auto"/>
                    <w:left w:val="none" w:sz="0" w:space="0" w:color="auto"/>
                    <w:bottom w:val="none" w:sz="0" w:space="0" w:color="auto"/>
                    <w:right w:val="none" w:sz="0" w:space="0" w:color="auto"/>
                  </w:divBdr>
                </w:div>
                <w:div w:id="1850221042">
                  <w:marLeft w:val="640"/>
                  <w:marRight w:val="0"/>
                  <w:marTop w:val="0"/>
                  <w:marBottom w:val="0"/>
                  <w:divBdr>
                    <w:top w:val="none" w:sz="0" w:space="0" w:color="auto"/>
                    <w:left w:val="none" w:sz="0" w:space="0" w:color="auto"/>
                    <w:bottom w:val="none" w:sz="0" w:space="0" w:color="auto"/>
                    <w:right w:val="none" w:sz="0" w:space="0" w:color="auto"/>
                  </w:divBdr>
                </w:div>
                <w:div w:id="397485639">
                  <w:marLeft w:val="640"/>
                  <w:marRight w:val="0"/>
                  <w:marTop w:val="0"/>
                  <w:marBottom w:val="0"/>
                  <w:divBdr>
                    <w:top w:val="none" w:sz="0" w:space="0" w:color="auto"/>
                    <w:left w:val="none" w:sz="0" w:space="0" w:color="auto"/>
                    <w:bottom w:val="none" w:sz="0" w:space="0" w:color="auto"/>
                    <w:right w:val="none" w:sz="0" w:space="0" w:color="auto"/>
                  </w:divBdr>
                </w:div>
                <w:div w:id="1656105027">
                  <w:marLeft w:val="640"/>
                  <w:marRight w:val="0"/>
                  <w:marTop w:val="0"/>
                  <w:marBottom w:val="0"/>
                  <w:divBdr>
                    <w:top w:val="none" w:sz="0" w:space="0" w:color="auto"/>
                    <w:left w:val="none" w:sz="0" w:space="0" w:color="auto"/>
                    <w:bottom w:val="none" w:sz="0" w:space="0" w:color="auto"/>
                    <w:right w:val="none" w:sz="0" w:space="0" w:color="auto"/>
                  </w:divBdr>
                </w:div>
                <w:div w:id="1315332795">
                  <w:marLeft w:val="640"/>
                  <w:marRight w:val="0"/>
                  <w:marTop w:val="0"/>
                  <w:marBottom w:val="0"/>
                  <w:divBdr>
                    <w:top w:val="none" w:sz="0" w:space="0" w:color="auto"/>
                    <w:left w:val="none" w:sz="0" w:space="0" w:color="auto"/>
                    <w:bottom w:val="none" w:sz="0" w:space="0" w:color="auto"/>
                    <w:right w:val="none" w:sz="0" w:space="0" w:color="auto"/>
                  </w:divBdr>
                </w:div>
                <w:div w:id="193663621">
                  <w:marLeft w:val="640"/>
                  <w:marRight w:val="0"/>
                  <w:marTop w:val="0"/>
                  <w:marBottom w:val="0"/>
                  <w:divBdr>
                    <w:top w:val="none" w:sz="0" w:space="0" w:color="auto"/>
                    <w:left w:val="none" w:sz="0" w:space="0" w:color="auto"/>
                    <w:bottom w:val="none" w:sz="0" w:space="0" w:color="auto"/>
                    <w:right w:val="none" w:sz="0" w:space="0" w:color="auto"/>
                  </w:divBdr>
                </w:div>
                <w:div w:id="48917589">
                  <w:marLeft w:val="640"/>
                  <w:marRight w:val="0"/>
                  <w:marTop w:val="0"/>
                  <w:marBottom w:val="0"/>
                  <w:divBdr>
                    <w:top w:val="none" w:sz="0" w:space="0" w:color="auto"/>
                    <w:left w:val="none" w:sz="0" w:space="0" w:color="auto"/>
                    <w:bottom w:val="none" w:sz="0" w:space="0" w:color="auto"/>
                    <w:right w:val="none" w:sz="0" w:space="0" w:color="auto"/>
                  </w:divBdr>
                </w:div>
                <w:div w:id="399865423">
                  <w:marLeft w:val="640"/>
                  <w:marRight w:val="0"/>
                  <w:marTop w:val="0"/>
                  <w:marBottom w:val="0"/>
                  <w:divBdr>
                    <w:top w:val="none" w:sz="0" w:space="0" w:color="auto"/>
                    <w:left w:val="none" w:sz="0" w:space="0" w:color="auto"/>
                    <w:bottom w:val="none" w:sz="0" w:space="0" w:color="auto"/>
                    <w:right w:val="none" w:sz="0" w:space="0" w:color="auto"/>
                  </w:divBdr>
                </w:div>
                <w:div w:id="1276137588">
                  <w:marLeft w:val="640"/>
                  <w:marRight w:val="0"/>
                  <w:marTop w:val="0"/>
                  <w:marBottom w:val="0"/>
                  <w:divBdr>
                    <w:top w:val="none" w:sz="0" w:space="0" w:color="auto"/>
                    <w:left w:val="none" w:sz="0" w:space="0" w:color="auto"/>
                    <w:bottom w:val="none" w:sz="0" w:space="0" w:color="auto"/>
                    <w:right w:val="none" w:sz="0" w:space="0" w:color="auto"/>
                  </w:divBdr>
                </w:div>
                <w:div w:id="549852068">
                  <w:marLeft w:val="640"/>
                  <w:marRight w:val="0"/>
                  <w:marTop w:val="0"/>
                  <w:marBottom w:val="0"/>
                  <w:divBdr>
                    <w:top w:val="none" w:sz="0" w:space="0" w:color="auto"/>
                    <w:left w:val="none" w:sz="0" w:space="0" w:color="auto"/>
                    <w:bottom w:val="none" w:sz="0" w:space="0" w:color="auto"/>
                    <w:right w:val="none" w:sz="0" w:space="0" w:color="auto"/>
                  </w:divBdr>
                </w:div>
                <w:div w:id="921568669">
                  <w:marLeft w:val="640"/>
                  <w:marRight w:val="0"/>
                  <w:marTop w:val="0"/>
                  <w:marBottom w:val="0"/>
                  <w:divBdr>
                    <w:top w:val="none" w:sz="0" w:space="0" w:color="auto"/>
                    <w:left w:val="none" w:sz="0" w:space="0" w:color="auto"/>
                    <w:bottom w:val="none" w:sz="0" w:space="0" w:color="auto"/>
                    <w:right w:val="none" w:sz="0" w:space="0" w:color="auto"/>
                  </w:divBdr>
                </w:div>
                <w:div w:id="1925991381">
                  <w:marLeft w:val="640"/>
                  <w:marRight w:val="0"/>
                  <w:marTop w:val="0"/>
                  <w:marBottom w:val="0"/>
                  <w:divBdr>
                    <w:top w:val="none" w:sz="0" w:space="0" w:color="auto"/>
                    <w:left w:val="none" w:sz="0" w:space="0" w:color="auto"/>
                    <w:bottom w:val="none" w:sz="0" w:space="0" w:color="auto"/>
                    <w:right w:val="none" w:sz="0" w:space="0" w:color="auto"/>
                  </w:divBdr>
                </w:div>
                <w:div w:id="493493199">
                  <w:marLeft w:val="640"/>
                  <w:marRight w:val="0"/>
                  <w:marTop w:val="0"/>
                  <w:marBottom w:val="0"/>
                  <w:divBdr>
                    <w:top w:val="none" w:sz="0" w:space="0" w:color="auto"/>
                    <w:left w:val="none" w:sz="0" w:space="0" w:color="auto"/>
                    <w:bottom w:val="none" w:sz="0" w:space="0" w:color="auto"/>
                    <w:right w:val="none" w:sz="0" w:space="0" w:color="auto"/>
                  </w:divBdr>
                </w:div>
                <w:div w:id="1495100171">
                  <w:marLeft w:val="640"/>
                  <w:marRight w:val="0"/>
                  <w:marTop w:val="0"/>
                  <w:marBottom w:val="0"/>
                  <w:divBdr>
                    <w:top w:val="none" w:sz="0" w:space="0" w:color="auto"/>
                    <w:left w:val="none" w:sz="0" w:space="0" w:color="auto"/>
                    <w:bottom w:val="none" w:sz="0" w:space="0" w:color="auto"/>
                    <w:right w:val="none" w:sz="0" w:space="0" w:color="auto"/>
                  </w:divBdr>
                </w:div>
                <w:div w:id="1146355806">
                  <w:marLeft w:val="640"/>
                  <w:marRight w:val="0"/>
                  <w:marTop w:val="0"/>
                  <w:marBottom w:val="0"/>
                  <w:divBdr>
                    <w:top w:val="none" w:sz="0" w:space="0" w:color="auto"/>
                    <w:left w:val="none" w:sz="0" w:space="0" w:color="auto"/>
                    <w:bottom w:val="none" w:sz="0" w:space="0" w:color="auto"/>
                    <w:right w:val="none" w:sz="0" w:space="0" w:color="auto"/>
                  </w:divBdr>
                </w:div>
                <w:div w:id="1840146991">
                  <w:marLeft w:val="640"/>
                  <w:marRight w:val="0"/>
                  <w:marTop w:val="0"/>
                  <w:marBottom w:val="0"/>
                  <w:divBdr>
                    <w:top w:val="none" w:sz="0" w:space="0" w:color="auto"/>
                    <w:left w:val="none" w:sz="0" w:space="0" w:color="auto"/>
                    <w:bottom w:val="none" w:sz="0" w:space="0" w:color="auto"/>
                    <w:right w:val="none" w:sz="0" w:space="0" w:color="auto"/>
                  </w:divBdr>
                </w:div>
                <w:div w:id="1104808521">
                  <w:marLeft w:val="640"/>
                  <w:marRight w:val="0"/>
                  <w:marTop w:val="0"/>
                  <w:marBottom w:val="0"/>
                  <w:divBdr>
                    <w:top w:val="none" w:sz="0" w:space="0" w:color="auto"/>
                    <w:left w:val="none" w:sz="0" w:space="0" w:color="auto"/>
                    <w:bottom w:val="none" w:sz="0" w:space="0" w:color="auto"/>
                    <w:right w:val="none" w:sz="0" w:space="0" w:color="auto"/>
                  </w:divBdr>
                </w:div>
              </w:divsChild>
            </w:div>
            <w:div w:id="1118724052">
              <w:marLeft w:val="0"/>
              <w:marRight w:val="0"/>
              <w:marTop w:val="0"/>
              <w:marBottom w:val="0"/>
              <w:divBdr>
                <w:top w:val="none" w:sz="0" w:space="0" w:color="auto"/>
                <w:left w:val="none" w:sz="0" w:space="0" w:color="auto"/>
                <w:bottom w:val="none" w:sz="0" w:space="0" w:color="auto"/>
                <w:right w:val="none" w:sz="0" w:space="0" w:color="auto"/>
              </w:divBdr>
              <w:divsChild>
                <w:div w:id="697464053">
                  <w:marLeft w:val="640"/>
                  <w:marRight w:val="0"/>
                  <w:marTop w:val="0"/>
                  <w:marBottom w:val="0"/>
                  <w:divBdr>
                    <w:top w:val="none" w:sz="0" w:space="0" w:color="auto"/>
                    <w:left w:val="none" w:sz="0" w:space="0" w:color="auto"/>
                    <w:bottom w:val="none" w:sz="0" w:space="0" w:color="auto"/>
                    <w:right w:val="none" w:sz="0" w:space="0" w:color="auto"/>
                  </w:divBdr>
                </w:div>
                <w:div w:id="1827239149">
                  <w:marLeft w:val="640"/>
                  <w:marRight w:val="0"/>
                  <w:marTop w:val="0"/>
                  <w:marBottom w:val="0"/>
                  <w:divBdr>
                    <w:top w:val="none" w:sz="0" w:space="0" w:color="auto"/>
                    <w:left w:val="none" w:sz="0" w:space="0" w:color="auto"/>
                    <w:bottom w:val="none" w:sz="0" w:space="0" w:color="auto"/>
                    <w:right w:val="none" w:sz="0" w:space="0" w:color="auto"/>
                  </w:divBdr>
                </w:div>
                <w:div w:id="1311398081">
                  <w:marLeft w:val="640"/>
                  <w:marRight w:val="0"/>
                  <w:marTop w:val="0"/>
                  <w:marBottom w:val="0"/>
                  <w:divBdr>
                    <w:top w:val="none" w:sz="0" w:space="0" w:color="auto"/>
                    <w:left w:val="none" w:sz="0" w:space="0" w:color="auto"/>
                    <w:bottom w:val="none" w:sz="0" w:space="0" w:color="auto"/>
                    <w:right w:val="none" w:sz="0" w:space="0" w:color="auto"/>
                  </w:divBdr>
                </w:div>
                <w:div w:id="240336062">
                  <w:marLeft w:val="640"/>
                  <w:marRight w:val="0"/>
                  <w:marTop w:val="0"/>
                  <w:marBottom w:val="0"/>
                  <w:divBdr>
                    <w:top w:val="none" w:sz="0" w:space="0" w:color="auto"/>
                    <w:left w:val="none" w:sz="0" w:space="0" w:color="auto"/>
                    <w:bottom w:val="none" w:sz="0" w:space="0" w:color="auto"/>
                    <w:right w:val="none" w:sz="0" w:space="0" w:color="auto"/>
                  </w:divBdr>
                </w:div>
                <w:div w:id="541291091">
                  <w:marLeft w:val="640"/>
                  <w:marRight w:val="0"/>
                  <w:marTop w:val="0"/>
                  <w:marBottom w:val="0"/>
                  <w:divBdr>
                    <w:top w:val="none" w:sz="0" w:space="0" w:color="auto"/>
                    <w:left w:val="none" w:sz="0" w:space="0" w:color="auto"/>
                    <w:bottom w:val="none" w:sz="0" w:space="0" w:color="auto"/>
                    <w:right w:val="none" w:sz="0" w:space="0" w:color="auto"/>
                  </w:divBdr>
                </w:div>
                <w:div w:id="1468205406">
                  <w:marLeft w:val="640"/>
                  <w:marRight w:val="0"/>
                  <w:marTop w:val="0"/>
                  <w:marBottom w:val="0"/>
                  <w:divBdr>
                    <w:top w:val="none" w:sz="0" w:space="0" w:color="auto"/>
                    <w:left w:val="none" w:sz="0" w:space="0" w:color="auto"/>
                    <w:bottom w:val="none" w:sz="0" w:space="0" w:color="auto"/>
                    <w:right w:val="none" w:sz="0" w:space="0" w:color="auto"/>
                  </w:divBdr>
                </w:div>
                <w:div w:id="1083138847">
                  <w:marLeft w:val="640"/>
                  <w:marRight w:val="0"/>
                  <w:marTop w:val="0"/>
                  <w:marBottom w:val="0"/>
                  <w:divBdr>
                    <w:top w:val="none" w:sz="0" w:space="0" w:color="auto"/>
                    <w:left w:val="none" w:sz="0" w:space="0" w:color="auto"/>
                    <w:bottom w:val="none" w:sz="0" w:space="0" w:color="auto"/>
                    <w:right w:val="none" w:sz="0" w:space="0" w:color="auto"/>
                  </w:divBdr>
                </w:div>
                <w:div w:id="943263544">
                  <w:marLeft w:val="640"/>
                  <w:marRight w:val="0"/>
                  <w:marTop w:val="0"/>
                  <w:marBottom w:val="0"/>
                  <w:divBdr>
                    <w:top w:val="none" w:sz="0" w:space="0" w:color="auto"/>
                    <w:left w:val="none" w:sz="0" w:space="0" w:color="auto"/>
                    <w:bottom w:val="none" w:sz="0" w:space="0" w:color="auto"/>
                    <w:right w:val="none" w:sz="0" w:space="0" w:color="auto"/>
                  </w:divBdr>
                </w:div>
                <w:div w:id="905608382">
                  <w:marLeft w:val="640"/>
                  <w:marRight w:val="0"/>
                  <w:marTop w:val="0"/>
                  <w:marBottom w:val="0"/>
                  <w:divBdr>
                    <w:top w:val="none" w:sz="0" w:space="0" w:color="auto"/>
                    <w:left w:val="none" w:sz="0" w:space="0" w:color="auto"/>
                    <w:bottom w:val="none" w:sz="0" w:space="0" w:color="auto"/>
                    <w:right w:val="none" w:sz="0" w:space="0" w:color="auto"/>
                  </w:divBdr>
                </w:div>
                <w:div w:id="1868835969">
                  <w:marLeft w:val="640"/>
                  <w:marRight w:val="0"/>
                  <w:marTop w:val="0"/>
                  <w:marBottom w:val="0"/>
                  <w:divBdr>
                    <w:top w:val="none" w:sz="0" w:space="0" w:color="auto"/>
                    <w:left w:val="none" w:sz="0" w:space="0" w:color="auto"/>
                    <w:bottom w:val="none" w:sz="0" w:space="0" w:color="auto"/>
                    <w:right w:val="none" w:sz="0" w:space="0" w:color="auto"/>
                  </w:divBdr>
                </w:div>
                <w:div w:id="248201903">
                  <w:marLeft w:val="640"/>
                  <w:marRight w:val="0"/>
                  <w:marTop w:val="0"/>
                  <w:marBottom w:val="0"/>
                  <w:divBdr>
                    <w:top w:val="none" w:sz="0" w:space="0" w:color="auto"/>
                    <w:left w:val="none" w:sz="0" w:space="0" w:color="auto"/>
                    <w:bottom w:val="none" w:sz="0" w:space="0" w:color="auto"/>
                    <w:right w:val="none" w:sz="0" w:space="0" w:color="auto"/>
                  </w:divBdr>
                </w:div>
                <w:div w:id="1614089631">
                  <w:marLeft w:val="640"/>
                  <w:marRight w:val="0"/>
                  <w:marTop w:val="0"/>
                  <w:marBottom w:val="0"/>
                  <w:divBdr>
                    <w:top w:val="none" w:sz="0" w:space="0" w:color="auto"/>
                    <w:left w:val="none" w:sz="0" w:space="0" w:color="auto"/>
                    <w:bottom w:val="none" w:sz="0" w:space="0" w:color="auto"/>
                    <w:right w:val="none" w:sz="0" w:space="0" w:color="auto"/>
                  </w:divBdr>
                </w:div>
                <w:div w:id="1723946080">
                  <w:marLeft w:val="640"/>
                  <w:marRight w:val="0"/>
                  <w:marTop w:val="0"/>
                  <w:marBottom w:val="0"/>
                  <w:divBdr>
                    <w:top w:val="none" w:sz="0" w:space="0" w:color="auto"/>
                    <w:left w:val="none" w:sz="0" w:space="0" w:color="auto"/>
                    <w:bottom w:val="none" w:sz="0" w:space="0" w:color="auto"/>
                    <w:right w:val="none" w:sz="0" w:space="0" w:color="auto"/>
                  </w:divBdr>
                </w:div>
                <w:div w:id="1866407406">
                  <w:marLeft w:val="640"/>
                  <w:marRight w:val="0"/>
                  <w:marTop w:val="0"/>
                  <w:marBottom w:val="0"/>
                  <w:divBdr>
                    <w:top w:val="none" w:sz="0" w:space="0" w:color="auto"/>
                    <w:left w:val="none" w:sz="0" w:space="0" w:color="auto"/>
                    <w:bottom w:val="none" w:sz="0" w:space="0" w:color="auto"/>
                    <w:right w:val="none" w:sz="0" w:space="0" w:color="auto"/>
                  </w:divBdr>
                </w:div>
                <w:div w:id="284235934">
                  <w:marLeft w:val="640"/>
                  <w:marRight w:val="0"/>
                  <w:marTop w:val="0"/>
                  <w:marBottom w:val="0"/>
                  <w:divBdr>
                    <w:top w:val="none" w:sz="0" w:space="0" w:color="auto"/>
                    <w:left w:val="none" w:sz="0" w:space="0" w:color="auto"/>
                    <w:bottom w:val="none" w:sz="0" w:space="0" w:color="auto"/>
                    <w:right w:val="none" w:sz="0" w:space="0" w:color="auto"/>
                  </w:divBdr>
                </w:div>
                <w:div w:id="666711427">
                  <w:marLeft w:val="640"/>
                  <w:marRight w:val="0"/>
                  <w:marTop w:val="0"/>
                  <w:marBottom w:val="0"/>
                  <w:divBdr>
                    <w:top w:val="none" w:sz="0" w:space="0" w:color="auto"/>
                    <w:left w:val="none" w:sz="0" w:space="0" w:color="auto"/>
                    <w:bottom w:val="none" w:sz="0" w:space="0" w:color="auto"/>
                    <w:right w:val="none" w:sz="0" w:space="0" w:color="auto"/>
                  </w:divBdr>
                </w:div>
                <w:div w:id="282734179">
                  <w:marLeft w:val="640"/>
                  <w:marRight w:val="0"/>
                  <w:marTop w:val="0"/>
                  <w:marBottom w:val="0"/>
                  <w:divBdr>
                    <w:top w:val="none" w:sz="0" w:space="0" w:color="auto"/>
                    <w:left w:val="none" w:sz="0" w:space="0" w:color="auto"/>
                    <w:bottom w:val="none" w:sz="0" w:space="0" w:color="auto"/>
                    <w:right w:val="none" w:sz="0" w:space="0" w:color="auto"/>
                  </w:divBdr>
                </w:div>
                <w:div w:id="795677787">
                  <w:marLeft w:val="640"/>
                  <w:marRight w:val="0"/>
                  <w:marTop w:val="0"/>
                  <w:marBottom w:val="0"/>
                  <w:divBdr>
                    <w:top w:val="none" w:sz="0" w:space="0" w:color="auto"/>
                    <w:left w:val="none" w:sz="0" w:space="0" w:color="auto"/>
                    <w:bottom w:val="none" w:sz="0" w:space="0" w:color="auto"/>
                    <w:right w:val="none" w:sz="0" w:space="0" w:color="auto"/>
                  </w:divBdr>
                </w:div>
                <w:div w:id="1443039092">
                  <w:marLeft w:val="640"/>
                  <w:marRight w:val="0"/>
                  <w:marTop w:val="0"/>
                  <w:marBottom w:val="0"/>
                  <w:divBdr>
                    <w:top w:val="none" w:sz="0" w:space="0" w:color="auto"/>
                    <w:left w:val="none" w:sz="0" w:space="0" w:color="auto"/>
                    <w:bottom w:val="none" w:sz="0" w:space="0" w:color="auto"/>
                    <w:right w:val="none" w:sz="0" w:space="0" w:color="auto"/>
                  </w:divBdr>
                </w:div>
                <w:div w:id="806624757">
                  <w:marLeft w:val="640"/>
                  <w:marRight w:val="0"/>
                  <w:marTop w:val="0"/>
                  <w:marBottom w:val="0"/>
                  <w:divBdr>
                    <w:top w:val="none" w:sz="0" w:space="0" w:color="auto"/>
                    <w:left w:val="none" w:sz="0" w:space="0" w:color="auto"/>
                    <w:bottom w:val="none" w:sz="0" w:space="0" w:color="auto"/>
                    <w:right w:val="none" w:sz="0" w:space="0" w:color="auto"/>
                  </w:divBdr>
                </w:div>
                <w:div w:id="1310161625">
                  <w:marLeft w:val="640"/>
                  <w:marRight w:val="0"/>
                  <w:marTop w:val="0"/>
                  <w:marBottom w:val="0"/>
                  <w:divBdr>
                    <w:top w:val="none" w:sz="0" w:space="0" w:color="auto"/>
                    <w:left w:val="none" w:sz="0" w:space="0" w:color="auto"/>
                    <w:bottom w:val="none" w:sz="0" w:space="0" w:color="auto"/>
                    <w:right w:val="none" w:sz="0" w:space="0" w:color="auto"/>
                  </w:divBdr>
                </w:div>
                <w:div w:id="1042484931">
                  <w:marLeft w:val="640"/>
                  <w:marRight w:val="0"/>
                  <w:marTop w:val="0"/>
                  <w:marBottom w:val="0"/>
                  <w:divBdr>
                    <w:top w:val="none" w:sz="0" w:space="0" w:color="auto"/>
                    <w:left w:val="none" w:sz="0" w:space="0" w:color="auto"/>
                    <w:bottom w:val="none" w:sz="0" w:space="0" w:color="auto"/>
                    <w:right w:val="none" w:sz="0" w:space="0" w:color="auto"/>
                  </w:divBdr>
                </w:div>
                <w:div w:id="2063599302">
                  <w:marLeft w:val="640"/>
                  <w:marRight w:val="0"/>
                  <w:marTop w:val="0"/>
                  <w:marBottom w:val="0"/>
                  <w:divBdr>
                    <w:top w:val="none" w:sz="0" w:space="0" w:color="auto"/>
                    <w:left w:val="none" w:sz="0" w:space="0" w:color="auto"/>
                    <w:bottom w:val="none" w:sz="0" w:space="0" w:color="auto"/>
                    <w:right w:val="none" w:sz="0" w:space="0" w:color="auto"/>
                  </w:divBdr>
                </w:div>
                <w:div w:id="1040860814">
                  <w:marLeft w:val="640"/>
                  <w:marRight w:val="0"/>
                  <w:marTop w:val="0"/>
                  <w:marBottom w:val="0"/>
                  <w:divBdr>
                    <w:top w:val="none" w:sz="0" w:space="0" w:color="auto"/>
                    <w:left w:val="none" w:sz="0" w:space="0" w:color="auto"/>
                    <w:bottom w:val="none" w:sz="0" w:space="0" w:color="auto"/>
                    <w:right w:val="none" w:sz="0" w:space="0" w:color="auto"/>
                  </w:divBdr>
                </w:div>
                <w:div w:id="1023628690">
                  <w:marLeft w:val="640"/>
                  <w:marRight w:val="0"/>
                  <w:marTop w:val="0"/>
                  <w:marBottom w:val="0"/>
                  <w:divBdr>
                    <w:top w:val="none" w:sz="0" w:space="0" w:color="auto"/>
                    <w:left w:val="none" w:sz="0" w:space="0" w:color="auto"/>
                    <w:bottom w:val="none" w:sz="0" w:space="0" w:color="auto"/>
                    <w:right w:val="none" w:sz="0" w:space="0" w:color="auto"/>
                  </w:divBdr>
                </w:div>
                <w:div w:id="2081318868">
                  <w:marLeft w:val="640"/>
                  <w:marRight w:val="0"/>
                  <w:marTop w:val="0"/>
                  <w:marBottom w:val="0"/>
                  <w:divBdr>
                    <w:top w:val="none" w:sz="0" w:space="0" w:color="auto"/>
                    <w:left w:val="none" w:sz="0" w:space="0" w:color="auto"/>
                    <w:bottom w:val="none" w:sz="0" w:space="0" w:color="auto"/>
                    <w:right w:val="none" w:sz="0" w:space="0" w:color="auto"/>
                  </w:divBdr>
                </w:div>
                <w:div w:id="361902617">
                  <w:marLeft w:val="640"/>
                  <w:marRight w:val="0"/>
                  <w:marTop w:val="0"/>
                  <w:marBottom w:val="0"/>
                  <w:divBdr>
                    <w:top w:val="none" w:sz="0" w:space="0" w:color="auto"/>
                    <w:left w:val="none" w:sz="0" w:space="0" w:color="auto"/>
                    <w:bottom w:val="none" w:sz="0" w:space="0" w:color="auto"/>
                    <w:right w:val="none" w:sz="0" w:space="0" w:color="auto"/>
                  </w:divBdr>
                </w:div>
                <w:div w:id="1694527494">
                  <w:marLeft w:val="640"/>
                  <w:marRight w:val="0"/>
                  <w:marTop w:val="0"/>
                  <w:marBottom w:val="0"/>
                  <w:divBdr>
                    <w:top w:val="none" w:sz="0" w:space="0" w:color="auto"/>
                    <w:left w:val="none" w:sz="0" w:space="0" w:color="auto"/>
                    <w:bottom w:val="none" w:sz="0" w:space="0" w:color="auto"/>
                    <w:right w:val="none" w:sz="0" w:space="0" w:color="auto"/>
                  </w:divBdr>
                </w:div>
                <w:div w:id="1479762055">
                  <w:marLeft w:val="640"/>
                  <w:marRight w:val="0"/>
                  <w:marTop w:val="0"/>
                  <w:marBottom w:val="0"/>
                  <w:divBdr>
                    <w:top w:val="none" w:sz="0" w:space="0" w:color="auto"/>
                    <w:left w:val="none" w:sz="0" w:space="0" w:color="auto"/>
                    <w:bottom w:val="none" w:sz="0" w:space="0" w:color="auto"/>
                    <w:right w:val="none" w:sz="0" w:space="0" w:color="auto"/>
                  </w:divBdr>
                </w:div>
                <w:div w:id="686441354">
                  <w:marLeft w:val="640"/>
                  <w:marRight w:val="0"/>
                  <w:marTop w:val="0"/>
                  <w:marBottom w:val="0"/>
                  <w:divBdr>
                    <w:top w:val="none" w:sz="0" w:space="0" w:color="auto"/>
                    <w:left w:val="none" w:sz="0" w:space="0" w:color="auto"/>
                    <w:bottom w:val="none" w:sz="0" w:space="0" w:color="auto"/>
                    <w:right w:val="none" w:sz="0" w:space="0" w:color="auto"/>
                  </w:divBdr>
                </w:div>
                <w:div w:id="366373418">
                  <w:marLeft w:val="640"/>
                  <w:marRight w:val="0"/>
                  <w:marTop w:val="0"/>
                  <w:marBottom w:val="0"/>
                  <w:divBdr>
                    <w:top w:val="none" w:sz="0" w:space="0" w:color="auto"/>
                    <w:left w:val="none" w:sz="0" w:space="0" w:color="auto"/>
                    <w:bottom w:val="none" w:sz="0" w:space="0" w:color="auto"/>
                    <w:right w:val="none" w:sz="0" w:space="0" w:color="auto"/>
                  </w:divBdr>
                </w:div>
                <w:div w:id="1538396216">
                  <w:marLeft w:val="640"/>
                  <w:marRight w:val="0"/>
                  <w:marTop w:val="0"/>
                  <w:marBottom w:val="0"/>
                  <w:divBdr>
                    <w:top w:val="none" w:sz="0" w:space="0" w:color="auto"/>
                    <w:left w:val="none" w:sz="0" w:space="0" w:color="auto"/>
                    <w:bottom w:val="none" w:sz="0" w:space="0" w:color="auto"/>
                    <w:right w:val="none" w:sz="0" w:space="0" w:color="auto"/>
                  </w:divBdr>
                </w:div>
                <w:div w:id="1282804100">
                  <w:marLeft w:val="640"/>
                  <w:marRight w:val="0"/>
                  <w:marTop w:val="0"/>
                  <w:marBottom w:val="0"/>
                  <w:divBdr>
                    <w:top w:val="none" w:sz="0" w:space="0" w:color="auto"/>
                    <w:left w:val="none" w:sz="0" w:space="0" w:color="auto"/>
                    <w:bottom w:val="none" w:sz="0" w:space="0" w:color="auto"/>
                    <w:right w:val="none" w:sz="0" w:space="0" w:color="auto"/>
                  </w:divBdr>
                </w:div>
                <w:div w:id="582640577">
                  <w:marLeft w:val="640"/>
                  <w:marRight w:val="0"/>
                  <w:marTop w:val="0"/>
                  <w:marBottom w:val="0"/>
                  <w:divBdr>
                    <w:top w:val="none" w:sz="0" w:space="0" w:color="auto"/>
                    <w:left w:val="none" w:sz="0" w:space="0" w:color="auto"/>
                    <w:bottom w:val="none" w:sz="0" w:space="0" w:color="auto"/>
                    <w:right w:val="none" w:sz="0" w:space="0" w:color="auto"/>
                  </w:divBdr>
                </w:div>
                <w:div w:id="662667034">
                  <w:marLeft w:val="640"/>
                  <w:marRight w:val="0"/>
                  <w:marTop w:val="0"/>
                  <w:marBottom w:val="0"/>
                  <w:divBdr>
                    <w:top w:val="none" w:sz="0" w:space="0" w:color="auto"/>
                    <w:left w:val="none" w:sz="0" w:space="0" w:color="auto"/>
                    <w:bottom w:val="none" w:sz="0" w:space="0" w:color="auto"/>
                    <w:right w:val="none" w:sz="0" w:space="0" w:color="auto"/>
                  </w:divBdr>
                </w:div>
                <w:div w:id="1602638234">
                  <w:marLeft w:val="640"/>
                  <w:marRight w:val="0"/>
                  <w:marTop w:val="0"/>
                  <w:marBottom w:val="0"/>
                  <w:divBdr>
                    <w:top w:val="none" w:sz="0" w:space="0" w:color="auto"/>
                    <w:left w:val="none" w:sz="0" w:space="0" w:color="auto"/>
                    <w:bottom w:val="none" w:sz="0" w:space="0" w:color="auto"/>
                    <w:right w:val="none" w:sz="0" w:space="0" w:color="auto"/>
                  </w:divBdr>
                </w:div>
                <w:div w:id="573048608">
                  <w:marLeft w:val="640"/>
                  <w:marRight w:val="0"/>
                  <w:marTop w:val="0"/>
                  <w:marBottom w:val="0"/>
                  <w:divBdr>
                    <w:top w:val="none" w:sz="0" w:space="0" w:color="auto"/>
                    <w:left w:val="none" w:sz="0" w:space="0" w:color="auto"/>
                    <w:bottom w:val="none" w:sz="0" w:space="0" w:color="auto"/>
                    <w:right w:val="none" w:sz="0" w:space="0" w:color="auto"/>
                  </w:divBdr>
                </w:div>
                <w:div w:id="1606111741">
                  <w:marLeft w:val="640"/>
                  <w:marRight w:val="0"/>
                  <w:marTop w:val="0"/>
                  <w:marBottom w:val="0"/>
                  <w:divBdr>
                    <w:top w:val="none" w:sz="0" w:space="0" w:color="auto"/>
                    <w:left w:val="none" w:sz="0" w:space="0" w:color="auto"/>
                    <w:bottom w:val="none" w:sz="0" w:space="0" w:color="auto"/>
                    <w:right w:val="none" w:sz="0" w:space="0" w:color="auto"/>
                  </w:divBdr>
                </w:div>
                <w:div w:id="94983651">
                  <w:marLeft w:val="640"/>
                  <w:marRight w:val="0"/>
                  <w:marTop w:val="0"/>
                  <w:marBottom w:val="0"/>
                  <w:divBdr>
                    <w:top w:val="none" w:sz="0" w:space="0" w:color="auto"/>
                    <w:left w:val="none" w:sz="0" w:space="0" w:color="auto"/>
                    <w:bottom w:val="none" w:sz="0" w:space="0" w:color="auto"/>
                    <w:right w:val="none" w:sz="0" w:space="0" w:color="auto"/>
                  </w:divBdr>
                </w:div>
                <w:div w:id="189145091">
                  <w:marLeft w:val="640"/>
                  <w:marRight w:val="0"/>
                  <w:marTop w:val="0"/>
                  <w:marBottom w:val="0"/>
                  <w:divBdr>
                    <w:top w:val="none" w:sz="0" w:space="0" w:color="auto"/>
                    <w:left w:val="none" w:sz="0" w:space="0" w:color="auto"/>
                    <w:bottom w:val="none" w:sz="0" w:space="0" w:color="auto"/>
                    <w:right w:val="none" w:sz="0" w:space="0" w:color="auto"/>
                  </w:divBdr>
                </w:div>
                <w:div w:id="676149723">
                  <w:marLeft w:val="640"/>
                  <w:marRight w:val="0"/>
                  <w:marTop w:val="0"/>
                  <w:marBottom w:val="0"/>
                  <w:divBdr>
                    <w:top w:val="none" w:sz="0" w:space="0" w:color="auto"/>
                    <w:left w:val="none" w:sz="0" w:space="0" w:color="auto"/>
                    <w:bottom w:val="none" w:sz="0" w:space="0" w:color="auto"/>
                    <w:right w:val="none" w:sz="0" w:space="0" w:color="auto"/>
                  </w:divBdr>
                </w:div>
                <w:div w:id="563640888">
                  <w:marLeft w:val="640"/>
                  <w:marRight w:val="0"/>
                  <w:marTop w:val="0"/>
                  <w:marBottom w:val="0"/>
                  <w:divBdr>
                    <w:top w:val="none" w:sz="0" w:space="0" w:color="auto"/>
                    <w:left w:val="none" w:sz="0" w:space="0" w:color="auto"/>
                    <w:bottom w:val="none" w:sz="0" w:space="0" w:color="auto"/>
                    <w:right w:val="none" w:sz="0" w:space="0" w:color="auto"/>
                  </w:divBdr>
                </w:div>
                <w:div w:id="1539049392">
                  <w:marLeft w:val="640"/>
                  <w:marRight w:val="0"/>
                  <w:marTop w:val="0"/>
                  <w:marBottom w:val="0"/>
                  <w:divBdr>
                    <w:top w:val="none" w:sz="0" w:space="0" w:color="auto"/>
                    <w:left w:val="none" w:sz="0" w:space="0" w:color="auto"/>
                    <w:bottom w:val="none" w:sz="0" w:space="0" w:color="auto"/>
                    <w:right w:val="none" w:sz="0" w:space="0" w:color="auto"/>
                  </w:divBdr>
                </w:div>
                <w:div w:id="1490974720">
                  <w:marLeft w:val="640"/>
                  <w:marRight w:val="0"/>
                  <w:marTop w:val="0"/>
                  <w:marBottom w:val="0"/>
                  <w:divBdr>
                    <w:top w:val="none" w:sz="0" w:space="0" w:color="auto"/>
                    <w:left w:val="none" w:sz="0" w:space="0" w:color="auto"/>
                    <w:bottom w:val="none" w:sz="0" w:space="0" w:color="auto"/>
                    <w:right w:val="none" w:sz="0" w:space="0" w:color="auto"/>
                  </w:divBdr>
                </w:div>
                <w:div w:id="1459030733">
                  <w:marLeft w:val="640"/>
                  <w:marRight w:val="0"/>
                  <w:marTop w:val="0"/>
                  <w:marBottom w:val="0"/>
                  <w:divBdr>
                    <w:top w:val="none" w:sz="0" w:space="0" w:color="auto"/>
                    <w:left w:val="none" w:sz="0" w:space="0" w:color="auto"/>
                    <w:bottom w:val="none" w:sz="0" w:space="0" w:color="auto"/>
                    <w:right w:val="none" w:sz="0" w:space="0" w:color="auto"/>
                  </w:divBdr>
                </w:div>
                <w:div w:id="1029260719">
                  <w:marLeft w:val="640"/>
                  <w:marRight w:val="0"/>
                  <w:marTop w:val="0"/>
                  <w:marBottom w:val="0"/>
                  <w:divBdr>
                    <w:top w:val="none" w:sz="0" w:space="0" w:color="auto"/>
                    <w:left w:val="none" w:sz="0" w:space="0" w:color="auto"/>
                    <w:bottom w:val="none" w:sz="0" w:space="0" w:color="auto"/>
                    <w:right w:val="none" w:sz="0" w:space="0" w:color="auto"/>
                  </w:divBdr>
                </w:div>
                <w:div w:id="1108701681">
                  <w:marLeft w:val="640"/>
                  <w:marRight w:val="0"/>
                  <w:marTop w:val="0"/>
                  <w:marBottom w:val="0"/>
                  <w:divBdr>
                    <w:top w:val="none" w:sz="0" w:space="0" w:color="auto"/>
                    <w:left w:val="none" w:sz="0" w:space="0" w:color="auto"/>
                    <w:bottom w:val="none" w:sz="0" w:space="0" w:color="auto"/>
                    <w:right w:val="none" w:sz="0" w:space="0" w:color="auto"/>
                  </w:divBdr>
                </w:div>
                <w:div w:id="1562474653">
                  <w:marLeft w:val="640"/>
                  <w:marRight w:val="0"/>
                  <w:marTop w:val="0"/>
                  <w:marBottom w:val="0"/>
                  <w:divBdr>
                    <w:top w:val="none" w:sz="0" w:space="0" w:color="auto"/>
                    <w:left w:val="none" w:sz="0" w:space="0" w:color="auto"/>
                    <w:bottom w:val="none" w:sz="0" w:space="0" w:color="auto"/>
                    <w:right w:val="none" w:sz="0" w:space="0" w:color="auto"/>
                  </w:divBdr>
                </w:div>
                <w:div w:id="1029796095">
                  <w:marLeft w:val="640"/>
                  <w:marRight w:val="0"/>
                  <w:marTop w:val="0"/>
                  <w:marBottom w:val="0"/>
                  <w:divBdr>
                    <w:top w:val="none" w:sz="0" w:space="0" w:color="auto"/>
                    <w:left w:val="none" w:sz="0" w:space="0" w:color="auto"/>
                    <w:bottom w:val="none" w:sz="0" w:space="0" w:color="auto"/>
                    <w:right w:val="none" w:sz="0" w:space="0" w:color="auto"/>
                  </w:divBdr>
                </w:div>
                <w:div w:id="1014573465">
                  <w:marLeft w:val="640"/>
                  <w:marRight w:val="0"/>
                  <w:marTop w:val="0"/>
                  <w:marBottom w:val="0"/>
                  <w:divBdr>
                    <w:top w:val="none" w:sz="0" w:space="0" w:color="auto"/>
                    <w:left w:val="none" w:sz="0" w:space="0" w:color="auto"/>
                    <w:bottom w:val="none" w:sz="0" w:space="0" w:color="auto"/>
                    <w:right w:val="none" w:sz="0" w:space="0" w:color="auto"/>
                  </w:divBdr>
                </w:div>
                <w:div w:id="1689720761">
                  <w:marLeft w:val="640"/>
                  <w:marRight w:val="0"/>
                  <w:marTop w:val="0"/>
                  <w:marBottom w:val="0"/>
                  <w:divBdr>
                    <w:top w:val="none" w:sz="0" w:space="0" w:color="auto"/>
                    <w:left w:val="none" w:sz="0" w:space="0" w:color="auto"/>
                    <w:bottom w:val="none" w:sz="0" w:space="0" w:color="auto"/>
                    <w:right w:val="none" w:sz="0" w:space="0" w:color="auto"/>
                  </w:divBdr>
                </w:div>
                <w:div w:id="399056441">
                  <w:marLeft w:val="640"/>
                  <w:marRight w:val="0"/>
                  <w:marTop w:val="0"/>
                  <w:marBottom w:val="0"/>
                  <w:divBdr>
                    <w:top w:val="none" w:sz="0" w:space="0" w:color="auto"/>
                    <w:left w:val="none" w:sz="0" w:space="0" w:color="auto"/>
                    <w:bottom w:val="none" w:sz="0" w:space="0" w:color="auto"/>
                    <w:right w:val="none" w:sz="0" w:space="0" w:color="auto"/>
                  </w:divBdr>
                </w:div>
                <w:div w:id="909540248">
                  <w:marLeft w:val="640"/>
                  <w:marRight w:val="0"/>
                  <w:marTop w:val="0"/>
                  <w:marBottom w:val="0"/>
                  <w:divBdr>
                    <w:top w:val="none" w:sz="0" w:space="0" w:color="auto"/>
                    <w:left w:val="none" w:sz="0" w:space="0" w:color="auto"/>
                    <w:bottom w:val="none" w:sz="0" w:space="0" w:color="auto"/>
                    <w:right w:val="none" w:sz="0" w:space="0" w:color="auto"/>
                  </w:divBdr>
                </w:div>
                <w:div w:id="1614283227">
                  <w:marLeft w:val="640"/>
                  <w:marRight w:val="0"/>
                  <w:marTop w:val="0"/>
                  <w:marBottom w:val="0"/>
                  <w:divBdr>
                    <w:top w:val="none" w:sz="0" w:space="0" w:color="auto"/>
                    <w:left w:val="none" w:sz="0" w:space="0" w:color="auto"/>
                    <w:bottom w:val="none" w:sz="0" w:space="0" w:color="auto"/>
                    <w:right w:val="none" w:sz="0" w:space="0" w:color="auto"/>
                  </w:divBdr>
                </w:div>
                <w:div w:id="1499998406">
                  <w:marLeft w:val="640"/>
                  <w:marRight w:val="0"/>
                  <w:marTop w:val="0"/>
                  <w:marBottom w:val="0"/>
                  <w:divBdr>
                    <w:top w:val="none" w:sz="0" w:space="0" w:color="auto"/>
                    <w:left w:val="none" w:sz="0" w:space="0" w:color="auto"/>
                    <w:bottom w:val="none" w:sz="0" w:space="0" w:color="auto"/>
                    <w:right w:val="none" w:sz="0" w:space="0" w:color="auto"/>
                  </w:divBdr>
                </w:div>
                <w:div w:id="55278841">
                  <w:marLeft w:val="640"/>
                  <w:marRight w:val="0"/>
                  <w:marTop w:val="0"/>
                  <w:marBottom w:val="0"/>
                  <w:divBdr>
                    <w:top w:val="none" w:sz="0" w:space="0" w:color="auto"/>
                    <w:left w:val="none" w:sz="0" w:space="0" w:color="auto"/>
                    <w:bottom w:val="none" w:sz="0" w:space="0" w:color="auto"/>
                    <w:right w:val="none" w:sz="0" w:space="0" w:color="auto"/>
                  </w:divBdr>
                </w:div>
                <w:div w:id="144053014">
                  <w:marLeft w:val="640"/>
                  <w:marRight w:val="0"/>
                  <w:marTop w:val="0"/>
                  <w:marBottom w:val="0"/>
                  <w:divBdr>
                    <w:top w:val="none" w:sz="0" w:space="0" w:color="auto"/>
                    <w:left w:val="none" w:sz="0" w:space="0" w:color="auto"/>
                    <w:bottom w:val="none" w:sz="0" w:space="0" w:color="auto"/>
                    <w:right w:val="none" w:sz="0" w:space="0" w:color="auto"/>
                  </w:divBdr>
                </w:div>
                <w:div w:id="779422043">
                  <w:marLeft w:val="640"/>
                  <w:marRight w:val="0"/>
                  <w:marTop w:val="0"/>
                  <w:marBottom w:val="0"/>
                  <w:divBdr>
                    <w:top w:val="none" w:sz="0" w:space="0" w:color="auto"/>
                    <w:left w:val="none" w:sz="0" w:space="0" w:color="auto"/>
                    <w:bottom w:val="none" w:sz="0" w:space="0" w:color="auto"/>
                    <w:right w:val="none" w:sz="0" w:space="0" w:color="auto"/>
                  </w:divBdr>
                </w:div>
                <w:div w:id="1389383543">
                  <w:marLeft w:val="640"/>
                  <w:marRight w:val="0"/>
                  <w:marTop w:val="0"/>
                  <w:marBottom w:val="0"/>
                  <w:divBdr>
                    <w:top w:val="none" w:sz="0" w:space="0" w:color="auto"/>
                    <w:left w:val="none" w:sz="0" w:space="0" w:color="auto"/>
                    <w:bottom w:val="none" w:sz="0" w:space="0" w:color="auto"/>
                    <w:right w:val="none" w:sz="0" w:space="0" w:color="auto"/>
                  </w:divBdr>
                </w:div>
                <w:div w:id="362827976">
                  <w:marLeft w:val="640"/>
                  <w:marRight w:val="0"/>
                  <w:marTop w:val="0"/>
                  <w:marBottom w:val="0"/>
                  <w:divBdr>
                    <w:top w:val="none" w:sz="0" w:space="0" w:color="auto"/>
                    <w:left w:val="none" w:sz="0" w:space="0" w:color="auto"/>
                    <w:bottom w:val="none" w:sz="0" w:space="0" w:color="auto"/>
                    <w:right w:val="none" w:sz="0" w:space="0" w:color="auto"/>
                  </w:divBdr>
                </w:div>
                <w:div w:id="172719609">
                  <w:marLeft w:val="640"/>
                  <w:marRight w:val="0"/>
                  <w:marTop w:val="0"/>
                  <w:marBottom w:val="0"/>
                  <w:divBdr>
                    <w:top w:val="none" w:sz="0" w:space="0" w:color="auto"/>
                    <w:left w:val="none" w:sz="0" w:space="0" w:color="auto"/>
                    <w:bottom w:val="none" w:sz="0" w:space="0" w:color="auto"/>
                    <w:right w:val="none" w:sz="0" w:space="0" w:color="auto"/>
                  </w:divBdr>
                </w:div>
                <w:div w:id="55907153">
                  <w:marLeft w:val="640"/>
                  <w:marRight w:val="0"/>
                  <w:marTop w:val="0"/>
                  <w:marBottom w:val="0"/>
                  <w:divBdr>
                    <w:top w:val="none" w:sz="0" w:space="0" w:color="auto"/>
                    <w:left w:val="none" w:sz="0" w:space="0" w:color="auto"/>
                    <w:bottom w:val="none" w:sz="0" w:space="0" w:color="auto"/>
                    <w:right w:val="none" w:sz="0" w:space="0" w:color="auto"/>
                  </w:divBdr>
                </w:div>
                <w:div w:id="258224343">
                  <w:marLeft w:val="640"/>
                  <w:marRight w:val="0"/>
                  <w:marTop w:val="0"/>
                  <w:marBottom w:val="0"/>
                  <w:divBdr>
                    <w:top w:val="none" w:sz="0" w:space="0" w:color="auto"/>
                    <w:left w:val="none" w:sz="0" w:space="0" w:color="auto"/>
                    <w:bottom w:val="none" w:sz="0" w:space="0" w:color="auto"/>
                    <w:right w:val="none" w:sz="0" w:space="0" w:color="auto"/>
                  </w:divBdr>
                </w:div>
                <w:div w:id="93670077">
                  <w:marLeft w:val="640"/>
                  <w:marRight w:val="0"/>
                  <w:marTop w:val="0"/>
                  <w:marBottom w:val="0"/>
                  <w:divBdr>
                    <w:top w:val="none" w:sz="0" w:space="0" w:color="auto"/>
                    <w:left w:val="none" w:sz="0" w:space="0" w:color="auto"/>
                    <w:bottom w:val="none" w:sz="0" w:space="0" w:color="auto"/>
                    <w:right w:val="none" w:sz="0" w:space="0" w:color="auto"/>
                  </w:divBdr>
                </w:div>
                <w:div w:id="1025012625">
                  <w:marLeft w:val="640"/>
                  <w:marRight w:val="0"/>
                  <w:marTop w:val="0"/>
                  <w:marBottom w:val="0"/>
                  <w:divBdr>
                    <w:top w:val="none" w:sz="0" w:space="0" w:color="auto"/>
                    <w:left w:val="none" w:sz="0" w:space="0" w:color="auto"/>
                    <w:bottom w:val="none" w:sz="0" w:space="0" w:color="auto"/>
                    <w:right w:val="none" w:sz="0" w:space="0" w:color="auto"/>
                  </w:divBdr>
                </w:div>
                <w:div w:id="2087025195">
                  <w:marLeft w:val="640"/>
                  <w:marRight w:val="0"/>
                  <w:marTop w:val="0"/>
                  <w:marBottom w:val="0"/>
                  <w:divBdr>
                    <w:top w:val="none" w:sz="0" w:space="0" w:color="auto"/>
                    <w:left w:val="none" w:sz="0" w:space="0" w:color="auto"/>
                    <w:bottom w:val="none" w:sz="0" w:space="0" w:color="auto"/>
                    <w:right w:val="none" w:sz="0" w:space="0" w:color="auto"/>
                  </w:divBdr>
                </w:div>
                <w:div w:id="1204513964">
                  <w:marLeft w:val="640"/>
                  <w:marRight w:val="0"/>
                  <w:marTop w:val="0"/>
                  <w:marBottom w:val="0"/>
                  <w:divBdr>
                    <w:top w:val="none" w:sz="0" w:space="0" w:color="auto"/>
                    <w:left w:val="none" w:sz="0" w:space="0" w:color="auto"/>
                    <w:bottom w:val="none" w:sz="0" w:space="0" w:color="auto"/>
                    <w:right w:val="none" w:sz="0" w:space="0" w:color="auto"/>
                  </w:divBdr>
                </w:div>
                <w:div w:id="1525703877">
                  <w:marLeft w:val="640"/>
                  <w:marRight w:val="0"/>
                  <w:marTop w:val="0"/>
                  <w:marBottom w:val="0"/>
                  <w:divBdr>
                    <w:top w:val="none" w:sz="0" w:space="0" w:color="auto"/>
                    <w:left w:val="none" w:sz="0" w:space="0" w:color="auto"/>
                    <w:bottom w:val="none" w:sz="0" w:space="0" w:color="auto"/>
                    <w:right w:val="none" w:sz="0" w:space="0" w:color="auto"/>
                  </w:divBdr>
                </w:div>
                <w:div w:id="1202477792">
                  <w:marLeft w:val="640"/>
                  <w:marRight w:val="0"/>
                  <w:marTop w:val="0"/>
                  <w:marBottom w:val="0"/>
                  <w:divBdr>
                    <w:top w:val="none" w:sz="0" w:space="0" w:color="auto"/>
                    <w:left w:val="none" w:sz="0" w:space="0" w:color="auto"/>
                    <w:bottom w:val="none" w:sz="0" w:space="0" w:color="auto"/>
                    <w:right w:val="none" w:sz="0" w:space="0" w:color="auto"/>
                  </w:divBdr>
                </w:div>
                <w:div w:id="563415056">
                  <w:marLeft w:val="640"/>
                  <w:marRight w:val="0"/>
                  <w:marTop w:val="0"/>
                  <w:marBottom w:val="0"/>
                  <w:divBdr>
                    <w:top w:val="none" w:sz="0" w:space="0" w:color="auto"/>
                    <w:left w:val="none" w:sz="0" w:space="0" w:color="auto"/>
                    <w:bottom w:val="none" w:sz="0" w:space="0" w:color="auto"/>
                    <w:right w:val="none" w:sz="0" w:space="0" w:color="auto"/>
                  </w:divBdr>
                </w:div>
                <w:div w:id="908341252">
                  <w:marLeft w:val="640"/>
                  <w:marRight w:val="0"/>
                  <w:marTop w:val="0"/>
                  <w:marBottom w:val="0"/>
                  <w:divBdr>
                    <w:top w:val="none" w:sz="0" w:space="0" w:color="auto"/>
                    <w:left w:val="none" w:sz="0" w:space="0" w:color="auto"/>
                    <w:bottom w:val="none" w:sz="0" w:space="0" w:color="auto"/>
                    <w:right w:val="none" w:sz="0" w:space="0" w:color="auto"/>
                  </w:divBdr>
                </w:div>
                <w:div w:id="1751148097">
                  <w:marLeft w:val="640"/>
                  <w:marRight w:val="0"/>
                  <w:marTop w:val="0"/>
                  <w:marBottom w:val="0"/>
                  <w:divBdr>
                    <w:top w:val="none" w:sz="0" w:space="0" w:color="auto"/>
                    <w:left w:val="none" w:sz="0" w:space="0" w:color="auto"/>
                    <w:bottom w:val="none" w:sz="0" w:space="0" w:color="auto"/>
                    <w:right w:val="none" w:sz="0" w:space="0" w:color="auto"/>
                  </w:divBdr>
                </w:div>
                <w:div w:id="33772065">
                  <w:marLeft w:val="640"/>
                  <w:marRight w:val="0"/>
                  <w:marTop w:val="0"/>
                  <w:marBottom w:val="0"/>
                  <w:divBdr>
                    <w:top w:val="none" w:sz="0" w:space="0" w:color="auto"/>
                    <w:left w:val="none" w:sz="0" w:space="0" w:color="auto"/>
                    <w:bottom w:val="none" w:sz="0" w:space="0" w:color="auto"/>
                    <w:right w:val="none" w:sz="0" w:space="0" w:color="auto"/>
                  </w:divBdr>
                </w:div>
                <w:div w:id="248079326">
                  <w:marLeft w:val="640"/>
                  <w:marRight w:val="0"/>
                  <w:marTop w:val="0"/>
                  <w:marBottom w:val="0"/>
                  <w:divBdr>
                    <w:top w:val="none" w:sz="0" w:space="0" w:color="auto"/>
                    <w:left w:val="none" w:sz="0" w:space="0" w:color="auto"/>
                    <w:bottom w:val="none" w:sz="0" w:space="0" w:color="auto"/>
                    <w:right w:val="none" w:sz="0" w:space="0" w:color="auto"/>
                  </w:divBdr>
                </w:div>
                <w:div w:id="29887410">
                  <w:marLeft w:val="640"/>
                  <w:marRight w:val="0"/>
                  <w:marTop w:val="0"/>
                  <w:marBottom w:val="0"/>
                  <w:divBdr>
                    <w:top w:val="none" w:sz="0" w:space="0" w:color="auto"/>
                    <w:left w:val="none" w:sz="0" w:space="0" w:color="auto"/>
                    <w:bottom w:val="none" w:sz="0" w:space="0" w:color="auto"/>
                    <w:right w:val="none" w:sz="0" w:space="0" w:color="auto"/>
                  </w:divBdr>
                </w:div>
                <w:div w:id="1559241159">
                  <w:marLeft w:val="640"/>
                  <w:marRight w:val="0"/>
                  <w:marTop w:val="0"/>
                  <w:marBottom w:val="0"/>
                  <w:divBdr>
                    <w:top w:val="none" w:sz="0" w:space="0" w:color="auto"/>
                    <w:left w:val="none" w:sz="0" w:space="0" w:color="auto"/>
                    <w:bottom w:val="none" w:sz="0" w:space="0" w:color="auto"/>
                    <w:right w:val="none" w:sz="0" w:space="0" w:color="auto"/>
                  </w:divBdr>
                </w:div>
                <w:div w:id="1915577864">
                  <w:marLeft w:val="640"/>
                  <w:marRight w:val="0"/>
                  <w:marTop w:val="0"/>
                  <w:marBottom w:val="0"/>
                  <w:divBdr>
                    <w:top w:val="none" w:sz="0" w:space="0" w:color="auto"/>
                    <w:left w:val="none" w:sz="0" w:space="0" w:color="auto"/>
                    <w:bottom w:val="none" w:sz="0" w:space="0" w:color="auto"/>
                    <w:right w:val="none" w:sz="0" w:space="0" w:color="auto"/>
                  </w:divBdr>
                </w:div>
                <w:div w:id="1719547429">
                  <w:marLeft w:val="640"/>
                  <w:marRight w:val="0"/>
                  <w:marTop w:val="0"/>
                  <w:marBottom w:val="0"/>
                  <w:divBdr>
                    <w:top w:val="none" w:sz="0" w:space="0" w:color="auto"/>
                    <w:left w:val="none" w:sz="0" w:space="0" w:color="auto"/>
                    <w:bottom w:val="none" w:sz="0" w:space="0" w:color="auto"/>
                    <w:right w:val="none" w:sz="0" w:space="0" w:color="auto"/>
                  </w:divBdr>
                </w:div>
                <w:div w:id="267978966">
                  <w:marLeft w:val="640"/>
                  <w:marRight w:val="0"/>
                  <w:marTop w:val="0"/>
                  <w:marBottom w:val="0"/>
                  <w:divBdr>
                    <w:top w:val="none" w:sz="0" w:space="0" w:color="auto"/>
                    <w:left w:val="none" w:sz="0" w:space="0" w:color="auto"/>
                    <w:bottom w:val="none" w:sz="0" w:space="0" w:color="auto"/>
                    <w:right w:val="none" w:sz="0" w:space="0" w:color="auto"/>
                  </w:divBdr>
                </w:div>
                <w:div w:id="1964918200">
                  <w:marLeft w:val="640"/>
                  <w:marRight w:val="0"/>
                  <w:marTop w:val="0"/>
                  <w:marBottom w:val="0"/>
                  <w:divBdr>
                    <w:top w:val="none" w:sz="0" w:space="0" w:color="auto"/>
                    <w:left w:val="none" w:sz="0" w:space="0" w:color="auto"/>
                    <w:bottom w:val="none" w:sz="0" w:space="0" w:color="auto"/>
                    <w:right w:val="none" w:sz="0" w:space="0" w:color="auto"/>
                  </w:divBdr>
                </w:div>
              </w:divsChild>
            </w:div>
            <w:div w:id="1949661004">
              <w:marLeft w:val="0"/>
              <w:marRight w:val="0"/>
              <w:marTop w:val="0"/>
              <w:marBottom w:val="0"/>
              <w:divBdr>
                <w:top w:val="none" w:sz="0" w:space="0" w:color="auto"/>
                <w:left w:val="none" w:sz="0" w:space="0" w:color="auto"/>
                <w:bottom w:val="none" w:sz="0" w:space="0" w:color="auto"/>
                <w:right w:val="none" w:sz="0" w:space="0" w:color="auto"/>
              </w:divBdr>
              <w:divsChild>
                <w:div w:id="653266408">
                  <w:marLeft w:val="640"/>
                  <w:marRight w:val="0"/>
                  <w:marTop w:val="0"/>
                  <w:marBottom w:val="0"/>
                  <w:divBdr>
                    <w:top w:val="none" w:sz="0" w:space="0" w:color="auto"/>
                    <w:left w:val="none" w:sz="0" w:space="0" w:color="auto"/>
                    <w:bottom w:val="none" w:sz="0" w:space="0" w:color="auto"/>
                    <w:right w:val="none" w:sz="0" w:space="0" w:color="auto"/>
                  </w:divBdr>
                </w:div>
                <w:div w:id="1446651949">
                  <w:marLeft w:val="640"/>
                  <w:marRight w:val="0"/>
                  <w:marTop w:val="0"/>
                  <w:marBottom w:val="0"/>
                  <w:divBdr>
                    <w:top w:val="none" w:sz="0" w:space="0" w:color="auto"/>
                    <w:left w:val="none" w:sz="0" w:space="0" w:color="auto"/>
                    <w:bottom w:val="none" w:sz="0" w:space="0" w:color="auto"/>
                    <w:right w:val="none" w:sz="0" w:space="0" w:color="auto"/>
                  </w:divBdr>
                </w:div>
                <w:div w:id="1284384234">
                  <w:marLeft w:val="640"/>
                  <w:marRight w:val="0"/>
                  <w:marTop w:val="0"/>
                  <w:marBottom w:val="0"/>
                  <w:divBdr>
                    <w:top w:val="none" w:sz="0" w:space="0" w:color="auto"/>
                    <w:left w:val="none" w:sz="0" w:space="0" w:color="auto"/>
                    <w:bottom w:val="none" w:sz="0" w:space="0" w:color="auto"/>
                    <w:right w:val="none" w:sz="0" w:space="0" w:color="auto"/>
                  </w:divBdr>
                </w:div>
                <w:div w:id="762805354">
                  <w:marLeft w:val="640"/>
                  <w:marRight w:val="0"/>
                  <w:marTop w:val="0"/>
                  <w:marBottom w:val="0"/>
                  <w:divBdr>
                    <w:top w:val="none" w:sz="0" w:space="0" w:color="auto"/>
                    <w:left w:val="none" w:sz="0" w:space="0" w:color="auto"/>
                    <w:bottom w:val="none" w:sz="0" w:space="0" w:color="auto"/>
                    <w:right w:val="none" w:sz="0" w:space="0" w:color="auto"/>
                  </w:divBdr>
                </w:div>
                <w:div w:id="1225994529">
                  <w:marLeft w:val="640"/>
                  <w:marRight w:val="0"/>
                  <w:marTop w:val="0"/>
                  <w:marBottom w:val="0"/>
                  <w:divBdr>
                    <w:top w:val="none" w:sz="0" w:space="0" w:color="auto"/>
                    <w:left w:val="none" w:sz="0" w:space="0" w:color="auto"/>
                    <w:bottom w:val="none" w:sz="0" w:space="0" w:color="auto"/>
                    <w:right w:val="none" w:sz="0" w:space="0" w:color="auto"/>
                  </w:divBdr>
                </w:div>
                <w:div w:id="877282601">
                  <w:marLeft w:val="640"/>
                  <w:marRight w:val="0"/>
                  <w:marTop w:val="0"/>
                  <w:marBottom w:val="0"/>
                  <w:divBdr>
                    <w:top w:val="none" w:sz="0" w:space="0" w:color="auto"/>
                    <w:left w:val="none" w:sz="0" w:space="0" w:color="auto"/>
                    <w:bottom w:val="none" w:sz="0" w:space="0" w:color="auto"/>
                    <w:right w:val="none" w:sz="0" w:space="0" w:color="auto"/>
                  </w:divBdr>
                </w:div>
                <w:div w:id="1272129997">
                  <w:marLeft w:val="640"/>
                  <w:marRight w:val="0"/>
                  <w:marTop w:val="0"/>
                  <w:marBottom w:val="0"/>
                  <w:divBdr>
                    <w:top w:val="none" w:sz="0" w:space="0" w:color="auto"/>
                    <w:left w:val="none" w:sz="0" w:space="0" w:color="auto"/>
                    <w:bottom w:val="none" w:sz="0" w:space="0" w:color="auto"/>
                    <w:right w:val="none" w:sz="0" w:space="0" w:color="auto"/>
                  </w:divBdr>
                </w:div>
                <w:div w:id="752243822">
                  <w:marLeft w:val="640"/>
                  <w:marRight w:val="0"/>
                  <w:marTop w:val="0"/>
                  <w:marBottom w:val="0"/>
                  <w:divBdr>
                    <w:top w:val="none" w:sz="0" w:space="0" w:color="auto"/>
                    <w:left w:val="none" w:sz="0" w:space="0" w:color="auto"/>
                    <w:bottom w:val="none" w:sz="0" w:space="0" w:color="auto"/>
                    <w:right w:val="none" w:sz="0" w:space="0" w:color="auto"/>
                  </w:divBdr>
                </w:div>
                <w:div w:id="1767649833">
                  <w:marLeft w:val="640"/>
                  <w:marRight w:val="0"/>
                  <w:marTop w:val="0"/>
                  <w:marBottom w:val="0"/>
                  <w:divBdr>
                    <w:top w:val="none" w:sz="0" w:space="0" w:color="auto"/>
                    <w:left w:val="none" w:sz="0" w:space="0" w:color="auto"/>
                    <w:bottom w:val="none" w:sz="0" w:space="0" w:color="auto"/>
                    <w:right w:val="none" w:sz="0" w:space="0" w:color="auto"/>
                  </w:divBdr>
                </w:div>
                <w:div w:id="1063409429">
                  <w:marLeft w:val="640"/>
                  <w:marRight w:val="0"/>
                  <w:marTop w:val="0"/>
                  <w:marBottom w:val="0"/>
                  <w:divBdr>
                    <w:top w:val="none" w:sz="0" w:space="0" w:color="auto"/>
                    <w:left w:val="none" w:sz="0" w:space="0" w:color="auto"/>
                    <w:bottom w:val="none" w:sz="0" w:space="0" w:color="auto"/>
                    <w:right w:val="none" w:sz="0" w:space="0" w:color="auto"/>
                  </w:divBdr>
                </w:div>
                <w:div w:id="1092631041">
                  <w:marLeft w:val="640"/>
                  <w:marRight w:val="0"/>
                  <w:marTop w:val="0"/>
                  <w:marBottom w:val="0"/>
                  <w:divBdr>
                    <w:top w:val="none" w:sz="0" w:space="0" w:color="auto"/>
                    <w:left w:val="none" w:sz="0" w:space="0" w:color="auto"/>
                    <w:bottom w:val="none" w:sz="0" w:space="0" w:color="auto"/>
                    <w:right w:val="none" w:sz="0" w:space="0" w:color="auto"/>
                  </w:divBdr>
                </w:div>
                <w:div w:id="152916286">
                  <w:marLeft w:val="640"/>
                  <w:marRight w:val="0"/>
                  <w:marTop w:val="0"/>
                  <w:marBottom w:val="0"/>
                  <w:divBdr>
                    <w:top w:val="none" w:sz="0" w:space="0" w:color="auto"/>
                    <w:left w:val="none" w:sz="0" w:space="0" w:color="auto"/>
                    <w:bottom w:val="none" w:sz="0" w:space="0" w:color="auto"/>
                    <w:right w:val="none" w:sz="0" w:space="0" w:color="auto"/>
                  </w:divBdr>
                </w:div>
                <w:div w:id="450704314">
                  <w:marLeft w:val="640"/>
                  <w:marRight w:val="0"/>
                  <w:marTop w:val="0"/>
                  <w:marBottom w:val="0"/>
                  <w:divBdr>
                    <w:top w:val="none" w:sz="0" w:space="0" w:color="auto"/>
                    <w:left w:val="none" w:sz="0" w:space="0" w:color="auto"/>
                    <w:bottom w:val="none" w:sz="0" w:space="0" w:color="auto"/>
                    <w:right w:val="none" w:sz="0" w:space="0" w:color="auto"/>
                  </w:divBdr>
                </w:div>
                <w:div w:id="682363950">
                  <w:marLeft w:val="640"/>
                  <w:marRight w:val="0"/>
                  <w:marTop w:val="0"/>
                  <w:marBottom w:val="0"/>
                  <w:divBdr>
                    <w:top w:val="none" w:sz="0" w:space="0" w:color="auto"/>
                    <w:left w:val="none" w:sz="0" w:space="0" w:color="auto"/>
                    <w:bottom w:val="none" w:sz="0" w:space="0" w:color="auto"/>
                    <w:right w:val="none" w:sz="0" w:space="0" w:color="auto"/>
                  </w:divBdr>
                </w:div>
                <w:div w:id="448939128">
                  <w:marLeft w:val="640"/>
                  <w:marRight w:val="0"/>
                  <w:marTop w:val="0"/>
                  <w:marBottom w:val="0"/>
                  <w:divBdr>
                    <w:top w:val="none" w:sz="0" w:space="0" w:color="auto"/>
                    <w:left w:val="none" w:sz="0" w:space="0" w:color="auto"/>
                    <w:bottom w:val="none" w:sz="0" w:space="0" w:color="auto"/>
                    <w:right w:val="none" w:sz="0" w:space="0" w:color="auto"/>
                  </w:divBdr>
                </w:div>
                <w:div w:id="1251965626">
                  <w:marLeft w:val="640"/>
                  <w:marRight w:val="0"/>
                  <w:marTop w:val="0"/>
                  <w:marBottom w:val="0"/>
                  <w:divBdr>
                    <w:top w:val="none" w:sz="0" w:space="0" w:color="auto"/>
                    <w:left w:val="none" w:sz="0" w:space="0" w:color="auto"/>
                    <w:bottom w:val="none" w:sz="0" w:space="0" w:color="auto"/>
                    <w:right w:val="none" w:sz="0" w:space="0" w:color="auto"/>
                  </w:divBdr>
                </w:div>
                <w:div w:id="758524758">
                  <w:marLeft w:val="640"/>
                  <w:marRight w:val="0"/>
                  <w:marTop w:val="0"/>
                  <w:marBottom w:val="0"/>
                  <w:divBdr>
                    <w:top w:val="none" w:sz="0" w:space="0" w:color="auto"/>
                    <w:left w:val="none" w:sz="0" w:space="0" w:color="auto"/>
                    <w:bottom w:val="none" w:sz="0" w:space="0" w:color="auto"/>
                    <w:right w:val="none" w:sz="0" w:space="0" w:color="auto"/>
                  </w:divBdr>
                </w:div>
                <w:div w:id="1342509214">
                  <w:marLeft w:val="640"/>
                  <w:marRight w:val="0"/>
                  <w:marTop w:val="0"/>
                  <w:marBottom w:val="0"/>
                  <w:divBdr>
                    <w:top w:val="none" w:sz="0" w:space="0" w:color="auto"/>
                    <w:left w:val="none" w:sz="0" w:space="0" w:color="auto"/>
                    <w:bottom w:val="none" w:sz="0" w:space="0" w:color="auto"/>
                    <w:right w:val="none" w:sz="0" w:space="0" w:color="auto"/>
                  </w:divBdr>
                </w:div>
                <w:div w:id="857431230">
                  <w:marLeft w:val="640"/>
                  <w:marRight w:val="0"/>
                  <w:marTop w:val="0"/>
                  <w:marBottom w:val="0"/>
                  <w:divBdr>
                    <w:top w:val="none" w:sz="0" w:space="0" w:color="auto"/>
                    <w:left w:val="none" w:sz="0" w:space="0" w:color="auto"/>
                    <w:bottom w:val="none" w:sz="0" w:space="0" w:color="auto"/>
                    <w:right w:val="none" w:sz="0" w:space="0" w:color="auto"/>
                  </w:divBdr>
                </w:div>
                <w:div w:id="1630281871">
                  <w:marLeft w:val="640"/>
                  <w:marRight w:val="0"/>
                  <w:marTop w:val="0"/>
                  <w:marBottom w:val="0"/>
                  <w:divBdr>
                    <w:top w:val="none" w:sz="0" w:space="0" w:color="auto"/>
                    <w:left w:val="none" w:sz="0" w:space="0" w:color="auto"/>
                    <w:bottom w:val="none" w:sz="0" w:space="0" w:color="auto"/>
                    <w:right w:val="none" w:sz="0" w:space="0" w:color="auto"/>
                  </w:divBdr>
                </w:div>
                <w:div w:id="289943108">
                  <w:marLeft w:val="640"/>
                  <w:marRight w:val="0"/>
                  <w:marTop w:val="0"/>
                  <w:marBottom w:val="0"/>
                  <w:divBdr>
                    <w:top w:val="none" w:sz="0" w:space="0" w:color="auto"/>
                    <w:left w:val="none" w:sz="0" w:space="0" w:color="auto"/>
                    <w:bottom w:val="none" w:sz="0" w:space="0" w:color="auto"/>
                    <w:right w:val="none" w:sz="0" w:space="0" w:color="auto"/>
                  </w:divBdr>
                </w:div>
                <w:div w:id="414018479">
                  <w:marLeft w:val="640"/>
                  <w:marRight w:val="0"/>
                  <w:marTop w:val="0"/>
                  <w:marBottom w:val="0"/>
                  <w:divBdr>
                    <w:top w:val="none" w:sz="0" w:space="0" w:color="auto"/>
                    <w:left w:val="none" w:sz="0" w:space="0" w:color="auto"/>
                    <w:bottom w:val="none" w:sz="0" w:space="0" w:color="auto"/>
                    <w:right w:val="none" w:sz="0" w:space="0" w:color="auto"/>
                  </w:divBdr>
                </w:div>
                <w:div w:id="1021014023">
                  <w:marLeft w:val="640"/>
                  <w:marRight w:val="0"/>
                  <w:marTop w:val="0"/>
                  <w:marBottom w:val="0"/>
                  <w:divBdr>
                    <w:top w:val="none" w:sz="0" w:space="0" w:color="auto"/>
                    <w:left w:val="none" w:sz="0" w:space="0" w:color="auto"/>
                    <w:bottom w:val="none" w:sz="0" w:space="0" w:color="auto"/>
                    <w:right w:val="none" w:sz="0" w:space="0" w:color="auto"/>
                  </w:divBdr>
                </w:div>
                <w:div w:id="42482711">
                  <w:marLeft w:val="640"/>
                  <w:marRight w:val="0"/>
                  <w:marTop w:val="0"/>
                  <w:marBottom w:val="0"/>
                  <w:divBdr>
                    <w:top w:val="none" w:sz="0" w:space="0" w:color="auto"/>
                    <w:left w:val="none" w:sz="0" w:space="0" w:color="auto"/>
                    <w:bottom w:val="none" w:sz="0" w:space="0" w:color="auto"/>
                    <w:right w:val="none" w:sz="0" w:space="0" w:color="auto"/>
                  </w:divBdr>
                </w:div>
                <w:div w:id="316764476">
                  <w:marLeft w:val="640"/>
                  <w:marRight w:val="0"/>
                  <w:marTop w:val="0"/>
                  <w:marBottom w:val="0"/>
                  <w:divBdr>
                    <w:top w:val="none" w:sz="0" w:space="0" w:color="auto"/>
                    <w:left w:val="none" w:sz="0" w:space="0" w:color="auto"/>
                    <w:bottom w:val="none" w:sz="0" w:space="0" w:color="auto"/>
                    <w:right w:val="none" w:sz="0" w:space="0" w:color="auto"/>
                  </w:divBdr>
                </w:div>
                <w:div w:id="1144541473">
                  <w:marLeft w:val="640"/>
                  <w:marRight w:val="0"/>
                  <w:marTop w:val="0"/>
                  <w:marBottom w:val="0"/>
                  <w:divBdr>
                    <w:top w:val="none" w:sz="0" w:space="0" w:color="auto"/>
                    <w:left w:val="none" w:sz="0" w:space="0" w:color="auto"/>
                    <w:bottom w:val="none" w:sz="0" w:space="0" w:color="auto"/>
                    <w:right w:val="none" w:sz="0" w:space="0" w:color="auto"/>
                  </w:divBdr>
                </w:div>
                <w:div w:id="1448817898">
                  <w:marLeft w:val="640"/>
                  <w:marRight w:val="0"/>
                  <w:marTop w:val="0"/>
                  <w:marBottom w:val="0"/>
                  <w:divBdr>
                    <w:top w:val="none" w:sz="0" w:space="0" w:color="auto"/>
                    <w:left w:val="none" w:sz="0" w:space="0" w:color="auto"/>
                    <w:bottom w:val="none" w:sz="0" w:space="0" w:color="auto"/>
                    <w:right w:val="none" w:sz="0" w:space="0" w:color="auto"/>
                  </w:divBdr>
                </w:div>
                <w:div w:id="1100829716">
                  <w:marLeft w:val="640"/>
                  <w:marRight w:val="0"/>
                  <w:marTop w:val="0"/>
                  <w:marBottom w:val="0"/>
                  <w:divBdr>
                    <w:top w:val="none" w:sz="0" w:space="0" w:color="auto"/>
                    <w:left w:val="none" w:sz="0" w:space="0" w:color="auto"/>
                    <w:bottom w:val="none" w:sz="0" w:space="0" w:color="auto"/>
                    <w:right w:val="none" w:sz="0" w:space="0" w:color="auto"/>
                  </w:divBdr>
                </w:div>
                <w:div w:id="22562799">
                  <w:marLeft w:val="640"/>
                  <w:marRight w:val="0"/>
                  <w:marTop w:val="0"/>
                  <w:marBottom w:val="0"/>
                  <w:divBdr>
                    <w:top w:val="none" w:sz="0" w:space="0" w:color="auto"/>
                    <w:left w:val="none" w:sz="0" w:space="0" w:color="auto"/>
                    <w:bottom w:val="none" w:sz="0" w:space="0" w:color="auto"/>
                    <w:right w:val="none" w:sz="0" w:space="0" w:color="auto"/>
                  </w:divBdr>
                </w:div>
                <w:div w:id="1957903617">
                  <w:marLeft w:val="640"/>
                  <w:marRight w:val="0"/>
                  <w:marTop w:val="0"/>
                  <w:marBottom w:val="0"/>
                  <w:divBdr>
                    <w:top w:val="none" w:sz="0" w:space="0" w:color="auto"/>
                    <w:left w:val="none" w:sz="0" w:space="0" w:color="auto"/>
                    <w:bottom w:val="none" w:sz="0" w:space="0" w:color="auto"/>
                    <w:right w:val="none" w:sz="0" w:space="0" w:color="auto"/>
                  </w:divBdr>
                </w:div>
                <w:div w:id="2002612981">
                  <w:marLeft w:val="640"/>
                  <w:marRight w:val="0"/>
                  <w:marTop w:val="0"/>
                  <w:marBottom w:val="0"/>
                  <w:divBdr>
                    <w:top w:val="none" w:sz="0" w:space="0" w:color="auto"/>
                    <w:left w:val="none" w:sz="0" w:space="0" w:color="auto"/>
                    <w:bottom w:val="none" w:sz="0" w:space="0" w:color="auto"/>
                    <w:right w:val="none" w:sz="0" w:space="0" w:color="auto"/>
                  </w:divBdr>
                </w:div>
                <w:div w:id="792166188">
                  <w:marLeft w:val="640"/>
                  <w:marRight w:val="0"/>
                  <w:marTop w:val="0"/>
                  <w:marBottom w:val="0"/>
                  <w:divBdr>
                    <w:top w:val="none" w:sz="0" w:space="0" w:color="auto"/>
                    <w:left w:val="none" w:sz="0" w:space="0" w:color="auto"/>
                    <w:bottom w:val="none" w:sz="0" w:space="0" w:color="auto"/>
                    <w:right w:val="none" w:sz="0" w:space="0" w:color="auto"/>
                  </w:divBdr>
                </w:div>
                <w:div w:id="1280794603">
                  <w:marLeft w:val="640"/>
                  <w:marRight w:val="0"/>
                  <w:marTop w:val="0"/>
                  <w:marBottom w:val="0"/>
                  <w:divBdr>
                    <w:top w:val="none" w:sz="0" w:space="0" w:color="auto"/>
                    <w:left w:val="none" w:sz="0" w:space="0" w:color="auto"/>
                    <w:bottom w:val="none" w:sz="0" w:space="0" w:color="auto"/>
                    <w:right w:val="none" w:sz="0" w:space="0" w:color="auto"/>
                  </w:divBdr>
                </w:div>
                <w:div w:id="2137482533">
                  <w:marLeft w:val="640"/>
                  <w:marRight w:val="0"/>
                  <w:marTop w:val="0"/>
                  <w:marBottom w:val="0"/>
                  <w:divBdr>
                    <w:top w:val="none" w:sz="0" w:space="0" w:color="auto"/>
                    <w:left w:val="none" w:sz="0" w:space="0" w:color="auto"/>
                    <w:bottom w:val="none" w:sz="0" w:space="0" w:color="auto"/>
                    <w:right w:val="none" w:sz="0" w:space="0" w:color="auto"/>
                  </w:divBdr>
                </w:div>
                <w:div w:id="2144539713">
                  <w:marLeft w:val="640"/>
                  <w:marRight w:val="0"/>
                  <w:marTop w:val="0"/>
                  <w:marBottom w:val="0"/>
                  <w:divBdr>
                    <w:top w:val="none" w:sz="0" w:space="0" w:color="auto"/>
                    <w:left w:val="none" w:sz="0" w:space="0" w:color="auto"/>
                    <w:bottom w:val="none" w:sz="0" w:space="0" w:color="auto"/>
                    <w:right w:val="none" w:sz="0" w:space="0" w:color="auto"/>
                  </w:divBdr>
                </w:div>
                <w:div w:id="296645342">
                  <w:marLeft w:val="640"/>
                  <w:marRight w:val="0"/>
                  <w:marTop w:val="0"/>
                  <w:marBottom w:val="0"/>
                  <w:divBdr>
                    <w:top w:val="none" w:sz="0" w:space="0" w:color="auto"/>
                    <w:left w:val="none" w:sz="0" w:space="0" w:color="auto"/>
                    <w:bottom w:val="none" w:sz="0" w:space="0" w:color="auto"/>
                    <w:right w:val="none" w:sz="0" w:space="0" w:color="auto"/>
                  </w:divBdr>
                </w:div>
                <w:div w:id="1736391924">
                  <w:marLeft w:val="640"/>
                  <w:marRight w:val="0"/>
                  <w:marTop w:val="0"/>
                  <w:marBottom w:val="0"/>
                  <w:divBdr>
                    <w:top w:val="none" w:sz="0" w:space="0" w:color="auto"/>
                    <w:left w:val="none" w:sz="0" w:space="0" w:color="auto"/>
                    <w:bottom w:val="none" w:sz="0" w:space="0" w:color="auto"/>
                    <w:right w:val="none" w:sz="0" w:space="0" w:color="auto"/>
                  </w:divBdr>
                </w:div>
                <w:div w:id="1168907784">
                  <w:marLeft w:val="640"/>
                  <w:marRight w:val="0"/>
                  <w:marTop w:val="0"/>
                  <w:marBottom w:val="0"/>
                  <w:divBdr>
                    <w:top w:val="none" w:sz="0" w:space="0" w:color="auto"/>
                    <w:left w:val="none" w:sz="0" w:space="0" w:color="auto"/>
                    <w:bottom w:val="none" w:sz="0" w:space="0" w:color="auto"/>
                    <w:right w:val="none" w:sz="0" w:space="0" w:color="auto"/>
                  </w:divBdr>
                </w:div>
                <w:div w:id="595601714">
                  <w:marLeft w:val="640"/>
                  <w:marRight w:val="0"/>
                  <w:marTop w:val="0"/>
                  <w:marBottom w:val="0"/>
                  <w:divBdr>
                    <w:top w:val="none" w:sz="0" w:space="0" w:color="auto"/>
                    <w:left w:val="none" w:sz="0" w:space="0" w:color="auto"/>
                    <w:bottom w:val="none" w:sz="0" w:space="0" w:color="auto"/>
                    <w:right w:val="none" w:sz="0" w:space="0" w:color="auto"/>
                  </w:divBdr>
                </w:div>
                <w:div w:id="465776166">
                  <w:marLeft w:val="640"/>
                  <w:marRight w:val="0"/>
                  <w:marTop w:val="0"/>
                  <w:marBottom w:val="0"/>
                  <w:divBdr>
                    <w:top w:val="none" w:sz="0" w:space="0" w:color="auto"/>
                    <w:left w:val="none" w:sz="0" w:space="0" w:color="auto"/>
                    <w:bottom w:val="none" w:sz="0" w:space="0" w:color="auto"/>
                    <w:right w:val="none" w:sz="0" w:space="0" w:color="auto"/>
                  </w:divBdr>
                </w:div>
                <w:div w:id="1959944686">
                  <w:marLeft w:val="640"/>
                  <w:marRight w:val="0"/>
                  <w:marTop w:val="0"/>
                  <w:marBottom w:val="0"/>
                  <w:divBdr>
                    <w:top w:val="none" w:sz="0" w:space="0" w:color="auto"/>
                    <w:left w:val="none" w:sz="0" w:space="0" w:color="auto"/>
                    <w:bottom w:val="none" w:sz="0" w:space="0" w:color="auto"/>
                    <w:right w:val="none" w:sz="0" w:space="0" w:color="auto"/>
                  </w:divBdr>
                </w:div>
                <w:div w:id="446856380">
                  <w:marLeft w:val="640"/>
                  <w:marRight w:val="0"/>
                  <w:marTop w:val="0"/>
                  <w:marBottom w:val="0"/>
                  <w:divBdr>
                    <w:top w:val="none" w:sz="0" w:space="0" w:color="auto"/>
                    <w:left w:val="none" w:sz="0" w:space="0" w:color="auto"/>
                    <w:bottom w:val="none" w:sz="0" w:space="0" w:color="auto"/>
                    <w:right w:val="none" w:sz="0" w:space="0" w:color="auto"/>
                  </w:divBdr>
                </w:div>
                <w:div w:id="778912461">
                  <w:marLeft w:val="640"/>
                  <w:marRight w:val="0"/>
                  <w:marTop w:val="0"/>
                  <w:marBottom w:val="0"/>
                  <w:divBdr>
                    <w:top w:val="none" w:sz="0" w:space="0" w:color="auto"/>
                    <w:left w:val="none" w:sz="0" w:space="0" w:color="auto"/>
                    <w:bottom w:val="none" w:sz="0" w:space="0" w:color="auto"/>
                    <w:right w:val="none" w:sz="0" w:space="0" w:color="auto"/>
                  </w:divBdr>
                </w:div>
                <w:div w:id="845218221">
                  <w:marLeft w:val="640"/>
                  <w:marRight w:val="0"/>
                  <w:marTop w:val="0"/>
                  <w:marBottom w:val="0"/>
                  <w:divBdr>
                    <w:top w:val="none" w:sz="0" w:space="0" w:color="auto"/>
                    <w:left w:val="none" w:sz="0" w:space="0" w:color="auto"/>
                    <w:bottom w:val="none" w:sz="0" w:space="0" w:color="auto"/>
                    <w:right w:val="none" w:sz="0" w:space="0" w:color="auto"/>
                  </w:divBdr>
                </w:div>
                <w:div w:id="1091392723">
                  <w:marLeft w:val="640"/>
                  <w:marRight w:val="0"/>
                  <w:marTop w:val="0"/>
                  <w:marBottom w:val="0"/>
                  <w:divBdr>
                    <w:top w:val="none" w:sz="0" w:space="0" w:color="auto"/>
                    <w:left w:val="none" w:sz="0" w:space="0" w:color="auto"/>
                    <w:bottom w:val="none" w:sz="0" w:space="0" w:color="auto"/>
                    <w:right w:val="none" w:sz="0" w:space="0" w:color="auto"/>
                  </w:divBdr>
                </w:div>
                <w:div w:id="613053892">
                  <w:marLeft w:val="640"/>
                  <w:marRight w:val="0"/>
                  <w:marTop w:val="0"/>
                  <w:marBottom w:val="0"/>
                  <w:divBdr>
                    <w:top w:val="none" w:sz="0" w:space="0" w:color="auto"/>
                    <w:left w:val="none" w:sz="0" w:space="0" w:color="auto"/>
                    <w:bottom w:val="none" w:sz="0" w:space="0" w:color="auto"/>
                    <w:right w:val="none" w:sz="0" w:space="0" w:color="auto"/>
                  </w:divBdr>
                </w:div>
                <w:div w:id="6249312">
                  <w:marLeft w:val="640"/>
                  <w:marRight w:val="0"/>
                  <w:marTop w:val="0"/>
                  <w:marBottom w:val="0"/>
                  <w:divBdr>
                    <w:top w:val="none" w:sz="0" w:space="0" w:color="auto"/>
                    <w:left w:val="none" w:sz="0" w:space="0" w:color="auto"/>
                    <w:bottom w:val="none" w:sz="0" w:space="0" w:color="auto"/>
                    <w:right w:val="none" w:sz="0" w:space="0" w:color="auto"/>
                  </w:divBdr>
                </w:div>
                <w:div w:id="583733046">
                  <w:marLeft w:val="640"/>
                  <w:marRight w:val="0"/>
                  <w:marTop w:val="0"/>
                  <w:marBottom w:val="0"/>
                  <w:divBdr>
                    <w:top w:val="none" w:sz="0" w:space="0" w:color="auto"/>
                    <w:left w:val="none" w:sz="0" w:space="0" w:color="auto"/>
                    <w:bottom w:val="none" w:sz="0" w:space="0" w:color="auto"/>
                    <w:right w:val="none" w:sz="0" w:space="0" w:color="auto"/>
                  </w:divBdr>
                </w:div>
                <w:div w:id="2134979929">
                  <w:marLeft w:val="640"/>
                  <w:marRight w:val="0"/>
                  <w:marTop w:val="0"/>
                  <w:marBottom w:val="0"/>
                  <w:divBdr>
                    <w:top w:val="none" w:sz="0" w:space="0" w:color="auto"/>
                    <w:left w:val="none" w:sz="0" w:space="0" w:color="auto"/>
                    <w:bottom w:val="none" w:sz="0" w:space="0" w:color="auto"/>
                    <w:right w:val="none" w:sz="0" w:space="0" w:color="auto"/>
                  </w:divBdr>
                </w:div>
                <w:div w:id="1851875434">
                  <w:marLeft w:val="640"/>
                  <w:marRight w:val="0"/>
                  <w:marTop w:val="0"/>
                  <w:marBottom w:val="0"/>
                  <w:divBdr>
                    <w:top w:val="none" w:sz="0" w:space="0" w:color="auto"/>
                    <w:left w:val="none" w:sz="0" w:space="0" w:color="auto"/>
                    <w:bottom w:val="none" w:sz="0" w:space="0" w:color="auto"/>
                    <w:right w:val="none" w:sz="0" w:space="0" w:color="auto"/>
                  </w:divBdr>
                </w:div>
                <w:div w:id="1473714005">
                  <w:marLeft w:val="640"/>
                  <w:marRight w:val="0"/>
                  <w:marTop w:val="0"/>
                  <w:marBottom w:val="0"/>
                  <w:divBdr>
                    <w:top w:val="none" w:sz="0" w:space="0" w:color="auto"/>
                    <w:left w:val="none" w:sz="0" w:space="0" w:color="auto"/>
                    <w:bottom w:val="none" w:sz="0" w:space="0" w:color="auto"/>
                    <w:right w:val="none" w:sz="0" w:space="0" w:color="auto"/>
                  </w:divBdr>
                </w:div>
                <w:div w:id="2117751038">
                  <w:marLeft w:val="640"/>
                  <w:marRight w:val="0"/>
                  <w:marTop w:val="0"/>
                  <w:marBottom w:val="0"/>
                  <w:divBdr>
                    <w:top w:val="none" w:sz="0" w:space="0" w:color="auto"/>
                    <w:left w:val="none" w:sz="0" w:space="0" w:color="auto"/>
                    <w:bottom w:val="none" w:sz="0" w:space="0" w:color="auto"/>
                    <w:right w:val="none" w:sz="0" w:space="0" w:color="auto"/>
                  </w:divBdr>
                </w:div>
                <w:div w:id="1558936103">
                  <w:marLeft w:val="640"/>
                  <w:marRight w:val="0"/>
                  <w:marTop w:val="0"/>
                  <w:marBottom w:val="0"/>
                  <w:divBdr>
                    <w:top w:val="none" w:sz="0" w:space="0" w:color="auto"/>
                    <w:left w:val="none" w:sz="0" w:space="0" w:color="auto"/>
                    <w:bottom w:val="none" w:sz="0" w:space="0" w:color="auto"/>
                    <w:right w:val="none" w:sz="0" w:space="0" w:color="auto"/>
                  </w:divBdr>
                </w:div>
                <w:div w:id="1996060946">
                  <w:marLeft w:val="640"/>
                  <w:marRight w:val="0"/>
                  <w:marTop w:val="0"/>
                  <w:marBottom w:val="0"/>
                  <w:divBdr>
                    <w:top w:val="none" w:sz="0" w:space="0" w:color="auto"/>
                    <w:left w:val="none" w:sz="0" w:space="0" w:color="auto"/>
                    <w:bottom w:val="none" w:sz="0" w:space="0" w:color="auto"/>
                    <w:right w:val="none" w:sz="0" w:space="0" w:color="auto"/>
                  </w:divBdr>
                </w:div>
                <w:div w:id="629941899">
                  <w:marLeft w:val="640"/>
                  <w:marRight w:val="0"/>
                  <w:marTop w:val="0"/>
                  <w:marBottom w:val="0"/>
                  <w:divBdr>
                    <w:top w:val="none" w:sz="0" w:space="0" w:color="auto"/>
                    <w:left w:val="none" w:sz="0" w:space="0" w:color="auto"/>
                    <w:bottom w:val="none" w:sz="0" w:space="0" w:color="auto"/>
                    <w:right w:val="none" w:sz="0" w:space="0" w:color="auto"/>
                  </w:divBdr>
                </w:div>
                <w:div w:id="1749187295">
                  <w:marLeft w:val="640"/>
                  <w:marRight w:val="0"/>
                  <w:marTop w:val="0"/>
                  <w:marBottom w:val="0"/>
                  <w:divBdr>
                    <w:top w:val="none" w:sz="0" w:space="0" w:color="auto"/>
                    <w:left w:val="none" w:sz="0" w:space="0" w:color="auto"/>
                    <w:bottom w:val="none" w:sz="0" w:space="0" w:color="auto"/>
                    <w:right w:val="none" w:sz="0" w:space="0" w:color="auto"/>
                  </w:divBdr>
                </w:div>
                <w:div w:id="1823933804">
                  <w:marLeft w:val="640"/>
                  <w:marRight w:val="0"/>
                  <w:marTop w:val="0"/>
                  <w:marBottom w:val="0"/>
                  <w:divBdr>
                    <w:top w:val="none" w:sz="0" w:space="0" w:color="auto"/>
                    <w:left w:val="none" w:sz="0" w:space="0" w:color="auto"/>
                    <w:bottom w:val="none" w:sz="0" w:space="0" w:color="auto"/>
                    <w:right w:val="none" w:sz="0" w:space="0" w:color="auto"/>
                  </w:divBdr>
                </w:div>
                <w:div w:id="2095974969">
                  <w:marLeft w:val="640"/>
                  <w:marRight w:val="0"/>
                  <w:marTop w:val="0"/>
                  <w:marBottom w:val="0"/>
                  <w:divBdr>
                    <w:top w:val="none" w:sz="0" w:space="0" w:color="auto"/>
                    <w:left w:val="none" w:sz="0" w:space="0" w:color="auto"/>
                    <w:bottom w:val="none" w:sz="0" w:space="0" w:color="auto"/>
                    <w:right w:val="none" w:sz="0" w:space="0" w:color="auto"/>
                  </w:divBdr>
                </w:div>
                <w:div w:id="1884173648">
                  <w:marLeft w:val="640"/>
                  <w:marRight w:val="0"/>
                  <w:marTop w:val="0"/>
                  <w:marBottom w:val="0"/>
                  <w:divBdr>
                    <w:top w:val="none" w:sz="0" w:space="0" w:color="auto"/>
                    <w:left w:val="none" w:sz="0" w:space="0" w:color="auto"/>
                    <w:bottom w:val="none" w:sz="0" w:space="0" w:color="auto"/>
                    <w:right w:val="none" w:sz="0" w:space="0" w:color="auto"/>
                  </w:divBdr>
                </w:div>
                <w:div w:id="1622689644">
                  <w:marLeft w:val="640"/>
                  <w:marRight w:val="0"/>
                  <w:marTop w:val="0"/>
                  <w:marBottom w:val="0"/>
                  <w:divBdr>
                    <w:top w:val="none" w:sz="0" w:space="0" w:color="auto"/>
                    <w:left w:val="none" w:sz="0" w:space="0" w:color="auto"/>
                    <w:bottom w:val="none" w:sz="0" w:space="0" w:color="auto"/>
                    <w:right w:val="none" w:sz="0" w:space="0" w:color="auto"/>
                  </w:divBdr>
                </w:div>
                <w:div w:id="2052029905">
                  <w:marLeft w:val="640"/>
                  <w:marRight w:val="0"/>
                  <w:marTop w:val="0"/>
                  <w:marBottom w:val="0"/>
                  <w:divBdr>
                    <w:top w:val="none" w:sz="0" w:space="0" w:color="auto"/>
                    <w:left w:val="none" w:sz="0" w:space="0" w:color="auto"/>
                    <w:bottom w:val="none" w:sz="0" w:space="0" w:color="auto"/>
                    <w:right w:val="none" w:sz="0" w:space="0" w:color="auto"/>
                  </w:divBdr>
                </w:div>
                <w:div w:id="1215197799">
                  <w:marLeft w:val="640"/>
                  <w:marRight w:val="0"/>
                  <w:marTop w:val="0"/>
                  <w:marBottom w:val="0"/>
                  <w:divBdr>
                    <w:top w:val="none" w:sz="0" w:space="0" w:color="auto"/>
                    <w:left w:val="none" w:sz="0" w:space="0" w:color="auto"/>
                    <w:bottom w:val="none" w:sz="0" w:space="0" w:color="auto"/>
                    <w:right w:val="none" w:sz="0" w:space="0" w:color="auto"/>
                  </w:divBdr>
                </w:div>
                <w:div w:id="558715322">
                  <w:marLeft w:val="640"/>
                  <w:marRight w:val="0"/>
                  <w:marTop w:val="0"/>
                  <w:marBottom w:val="0"/>
                  <w:divBdr>
                    <w:top w:val="none" w:sz="0" w:space="0" w:color="auto"/>
                    <w:left w:val="none" w:sz="0" w:space="0" w:color="auto"/>
                    <w:bottom w:val="none" w:sz="0" w:space="0" w:color="auto"/>
                    <w:right w:val="none" w:sz="0" w:space="0" w:color="auto"/>
                  </w:divBdr>
                </w:div>
                <w:div w:id="1001929718">
                  <w:marLeft w:val="640"/>
                  <w:marRight w:val="0"/>
                  <w:marTop w:val="0"/>
                  <w:marBottom w:val="0"/>
                  <w:divBdr>
                    <w:top w:val="none" w:sz="0" w:space="0" w:color="auto"/>
                    <w:left w:val="none" w:sz="0" w:space="0" w:color="auto"/>
                    <w:bottom w:val="none" w:sz="0" w:space="0" w:color="auto"/>
                    <w:right w:val="none" w:sz="0" w:space="0" w:color="auto"/>
                  </w:divBdr>
                </w:div>
                <w:div w:id="283779439">
                  <w:marLeft w:val="640"/>
                  <w:marRight w:val="0"/>
                  <w:marTop w:val="0"/>
                  <w:marBottom w:val="0"/>
                  <w:divBdr>
                    <w:top w:val="none" w:sz="0" w:space="0" w:color="auto"/>
                    <w:left w:val="none" w:sz="0" w:space="0" w:color="auto"/>
                    <w:bottom w:val="none" w:sz="0" w:space="0" w:color="auto"/>
                    <w:right w:val="none" w:sz="0" w:space="0" w:color="auto"/>
                  </w:divBdr>
                </w:div>
                <w:div w:id="433480366">
                  <w:marLeft w:val="640"/>
                  <w:marRight w:val="0"/>
                  <w:marTop w:val="0"/>
                  <w:marBottom w:val="0"/>
                  <w:divBdr>
                    <w:top w:val="none" w:sz="0" w:space="0" w:color="auto"/>
                    <w:left w:val="none" w:sz="0" w:space="0" w:color="auto"/>
                    <w:bottom w:val="none" w:sz="0" w:space="0" w:color="auto"/>
                    <w:right w:val="none" w:sz="0" w:space="0" w:color="auto"/>
                  </w:divBdr>
                </w:div>
                <w:div w:id="113409010">
                  <w:marLeft w:val="640"/>
                  <w:marRight w:val="0"/>
                  <w:marTop w:val="0"/>
                  <w:marBottom w:val="0"/>
                  <w:divBdr>
                    <w:top w:val="none" w:sz="0" w:space="0" w:color="auto"/>
                    <w:left w:val="none" w:sz="0" w:space="0" w:color="auto"/>
                    <w:bottom w:val="none" w:sz="0" w:space="0" w:color="auto"/>
                    <w:right w:val="none" w:sz="0" w:space="0" w:color="auto"/>
                  </w:divBdr>
                </w:div>
                <w:div w:id="1307323008">
                  <w:marLeft w:val="640"/>
                  <w:marRight w:val="0"/>
                  <w:marTop w:val="0"/>
                  <w:marBottom w:val="0"/>
                  <w:divBdr>
                    <w:top w:val="none" w:sz="0" w:space="0" w:color="auto"/>
                    <w:left w:val="none" w:sz="0" w:space="0" w:color="auto"/>
                    <w:bottom w:val="none" w:sz="0" w:space="0" w:color="auto"/>
                    <w:right w:val="none" w:sz="0" w:space="0" w:color="auto"/>
                  </w:divBdr>
                </w:div>
                <w:div w:id="587075923">
                  <w:marLeft w:val="640"/>
                  <w:marRight w:val="0"/>
                  <w:marTop w:val="0"/>
                  <w:marBottom w:val="0"/>
                  <w:divBdr>
                    <w:top w:val="none" w:sz="0" w:space="0" w:color="auto"/>
                    <w:left w:val="none" w:sz="0" w:space="0" w:color="auto"/>
                    <w:bottom w:val="none" w:sz="0" w:space="0" w:color="auto"/>
                    <w:right w:val="none" w:sz="0" w:space="0" w:color="auto"/>
                  </w:divBdr>
                </w:div>
                <w:div w:id="171339465">
                  <w:marLeft w:val="640"/>
                  <w:marRight w:val="0"/>
                  <w:marTop w:val="0"/>
                  <w:marBottom w:val="0"/>
                  <w:divBdr>
                    <w:top w:val="none" w:sz="0" w:space="0" w:color="auto"/>
                    <w:left w:val="none" w:sz="0" w:space="0" w:color="auto"/>
                    <w:bottom w:val="none" w:sz="0" w:space="0" w:color="auto"/>
                    <w:right w:val="none" w:sz="0" w:space="0" w:color="auto"/>
                  </w:divBdr>
                </w:div>
                <w:div w:id="52436016">
                  <w:marLeft w:val="640"/>
                  <w:marRight w:val="0"/>
                  <w:marTop w:val="0"/>
                  <w:marBottom w:val="0"/>
                  <w:divBdr>
                    <w:top w:val="none" w:sz="0" w:space="0" w:color="auto"/>
                    <w:left w:val="none" w:sz="0" w:space="0" w:color="auto"/>
                    <w:bottom w:val="none" w:sz="0" w:space="0" w:color="auto"/>
                    <w:right w:val="none" w:sz="0" w:space="0" w:color="auto"/>
                  </w:divBdr>
                </w:div>
                <w:div w:id="243957587">
                  <w:marLeft w:val="640"/>
                  <w:marRight w:val="0"/>
                  <w:marTop w:val="0"/>
                  <w:marBottom w:val="0"/>
                  <w:divBdr>
                    <w:top w:val="none" w:sz="0" w:space="0" w:color="auto"/>
                    <w:left w:val="none" w:sz="0" w:space="0" w:color="auto"/>
                    <w:bottom w:val="none" w:sz="0" w:space="0" w:color="auto"/>
                    <w:right w:val="none" w:sz="0" w:space="0" w:color="auto"/>
                  </w:divBdr>
                </w:div>
                <w:div w:id="133329443">
                  <w:marLeft w:val="640"/>
                  <w:marRight w:val="0"/>
                  <w:marTop w:val="0"/>
                  <w:marBottom w:val="0"/>
                  <w:divBdr>
                    <w:top w:val="none" w:sz="0" w:space="0" w:color="auto"/>
                    <w:left w:val="none" w:sz="0" w:space="0" w:color="auto"/>
                    <w:bottom w:val="none" w:sz="0" w:space="0" w:color="auto"/>
                    <w:right w:val="none" w:sz="0" w:space="0" w:color="auto"/>
                  </w:divBdr>
                </w:div>
                <w:div w:id="331178969">
                  <w:marLeft w:val="640"/>
                  <w:marRight w:val="0"/>
                  <w:marTop w:val="0"/>
                  <w:marBottom w:val="0"/>
                  <w:divBdr>
                    <w:top w:val="none" w:sz="0" w:space="0" w:color="auto"/>
                    <w:left w:val="none" w:sz="0" w:space="0" w:color="auto"/>
                    <w:bottom w:val="none" w:sz="0" w:space="0" w:color="auto"/>
                    <w:right w:val="none" w:sz="0" w:space="0" w:color="auto"/>
                  </w:divBdr>
                </w:div>
                <w:div w:id="588581125">
                  <w:marLeft w:val="640"/>
                  <w:marRight w:val="0"/>
                  <w:marTop w:val="0"/>
                  <w:marBottom w:val="0"/>
                  <w:divBdr>
                    <w:top w:val="none" w:sz="0" w:space="0" w:color="auto"/>
                    <w:left w:val="none" w:sz="0" w:space="0" w:color="auto"/>
                    <w:bottom w:val="none" w:sz="0" w:space="0" w:color="auto"/>
                    <w:right w:val="none" w:sz="0" w:space="0" w:color="auto"/>
                  </w:divBdr>
                </w:div>
                <w:div w:id="1799488130">
                  <w:marLeft w:val="640"/>
                  <w:marRight w:val="0"/>
                  <w:marTop w:val="0"/>
                  <w:marBottom w:val="0"/>
                  <w:divBdr>
                    <w:top w:val="none" w:sz="0" w:space="0" w:color="auto"/>
                    <w:left w:val="none" w:sz="0" w:space="0" w:color="auto"/>
                    <w:bottom w:val="none" w:sz="0" w:space="0" w:color="auto"/>
                    <w:right w:val="none" w:sz="0" w:space="0" w:color="auto"/>
                  </w:divBdr>
                </w:div>
                <w:div w:id="481390133">
                  <w:marLeft w:val="640"/>
                  <w:marRight w:val="0"/>
                  <w:marTop w:val="0"/>
                  <w:marBottom w:val="0"/>
                  <w:divBdr>
                    <w:top w:val="none" w:sz="0" w:space="0" w:color="auto"/>
                    <w:left w:val="none" w:sz="0" w:space="0" w:color="auto"/>
                    <w:bottom w:val="none" w:sz="0" w:space="0" w:color="auto"/>
                    <w:right w:val="none" w:sz="0" w:space="0" w:color="auto"/>
                  </w:divBdr>
                </w:div>
                <w:div w:id="1144616588">
                  <w:marLeft w:val="640"/>
                  <w:marRight w:val="0"/>
                  <w:marTop w:val="0"/>
                  <w:marBottom w:val="0"/>
                  <w:divBdr>
                    <w:top w:val="none" w:sz="0" w:space="0" w:color="auto"/>
                    <w:left w:val="none" w:sz="0" w:space="0" w:color="auto"/>
                    <w:bottom w:val="none" w:sz="0" w:space="0" w:color="auto"/>
                    <w:right w:val="none" w:sz="0" w:space="0" w:color="auto"/>
                  </w:divBdr>
                </w:div>
                <w:div w:id="1406226419">
                  <w:marLeft w:val="640"/>
                  <w:marRight w:val="0"/>
                  <w:marTop w:val="0"/>
                  <w:marBottom w:val="0"/>
                  <w:divBdr>
                    <w:top w:val="none" w:sz="0" w:space="0" w:color="auto"/>
                    <w:left w:val="none" w:sz="0" w:space="0" w:color="auto"/>
                    <w:bottom w:val="none" w:sz="0" w:space="0" w:color="auto"/>
                    <w:right w:val="none" w:sz="0" w:space="0" w:color="auto"/>
                  </w:divBdr>
                </w:div>
                <w:div w:id="1239485469">
                  <w:marLeft w:val="640"/>
                  <w:marRight w:val="0"/>
                  <w:marTop w:val="0"/>
                  <w:marBottom w:val="0"/>
                  <w:divBdr>
                    <w:top w:val="none" w:sz="0" w:space="0" w:color="auto"/>
                    <w:left w:val="none" w:sz="0" w:space="0" w:color="auto"/>
                    <w:bottom w:val="none" w:sz="0" w:space="0" w:color="auto"/>
                    <w:right w:val="none" w:sz="0" w:space="0" w:color="auto"/>
                  </w:divBdr>
                </w:div>
              </w:divsChild>
            </w:div>
            <w:div w:id="903182516">
              <w:marLeft w:val="0"/>
              <w:marRight w:val="0"/>
              <w:marTop w:val="0"/>
              <w:marBottom w:val="0"/>
              <w:divBdr>
                <w:top w:val="none" w:sz="0" w:space="0" w:color="auto"/>
                <w:left w:val="none" w:sz="0" w:space="0" w:color="auto"/>
                <w:bottom w:val="none" w:sz="0" w:space="0" w:color="auto"/>
                <w:right w:val="none" w:sz="0" w:space="0" w:color="auto"/>
              </w:divBdr>
              <w:divsChild>
                <w:div w:id="1822379807">
                  <w:marLeft w:val="640"/>
                  <w:marRight w:val="0"/>
                  <w:marTop w:val="0"/>
                  <w:marBottom w:val="0"/>
                  <w:divBdr>
                    <w:top w:val="none" w:sz="0" w:space="0" w:color="auto"/>
                    <w:left w:val="none" w:sz="0" w:space="0" w:color="auto"/>
                    <w:bottom w:val="none" w:sz="0" w:space="0" w:color="auto"/>
                    <w:right w:val="none" w:sz="0" w:space="0" w:color="auto"/>
                  </w:divBdr>
                </w:div>
                <w:div w:id="2037657002">
                  <w:marLeft w:val="640"/>
                  <w:marRight w:val="0"/>
                  <w:marTop w:val="0"/>
                  <w:marBottom w:val="0"/>
                  <w:divBdr>
                    <w:top w:val="none" w:sz="0" w:space="0" w:color="auto"/>
                    <w:left w:val="none" w:sz="0" w:space="0" w:color="auto"/>
                    <w:bottom w:val="none" w:sz="0" w:space="0" w:color="auto"/>
                    <w:right w:val="none" w:sz="0" w:space="0" w:color="auto"/>
                  </w:divBdr>
                </w:div>
                <w:div w:id="1925650992">
                  <w:marLeft w:val="640"/>
                  <w:marRight w:val="0"/>
                  <w:marTop w:val="0"/>
                  <w:marBottom w:val="0"/>
                  <w:divBdr>
                    <w:top w:val="none" w:sz="0" w:space="0" w:color="auto"/>
                    <w:left w:val="none" w:sz="0" w:space="0" w:color="auto"/>
                    <w:bottom w:val="none" w:sz="0" w:space="0" w:color="auto"/>
                    <w:right w:val="none" w:sz="0" w:space="0" w:color="auto"/>
                  </w:divBdr>
                </w:div>
                <w:div w:id="1748720454">
                  <w:marLeft w:val="640"/>
                  <w:marRight w:val="0"/>
                  <w:marTop w:val="0"/>
                  <w:marBottom w:val="0"/>
                  <w:divBdr>
                    <w:top w:val="none" w:sz="0" w:space="0" w:color="auto"/>
                    <w:left w:val="none" w:sz="0" w:space="0" w:color="auto"/>
                    <w:bottom w:val="none" w:sz="0" w:space="0" w:color="auto"/>
                    <w:right w:val="none" w:sz="0" w:space="0" w:color="auto"/>
                  </w:divBdr>
                </w:div>
                <w:div w:id="1502966920">
                  <w:marLeft w:val="640"/>
                  <w:marRight w:val="0"/>
                  <w:marTop w:val="0"/>
                  <w:marBottom w:val="0"/>
                  <w:divBdr>
                    <w:top w:val="none" w:sz="0" w:space="0" w:color="auto"/>
                    <w:left w:val="none" w:sz="0" w:space="0" w:color="auto"/>
                    <w:bottom w:val="none" w:sz="0" w:space="0" w:color="auto"/>
                    <w:right w:val="none" w:sz="0" w:space="0" w:color="auto"/>
                  </w:divBdr>
                </w:div>
                <w:div w:id="480999704">
                  <w:marLeft w:val="640"/>
                  <w:marRight w:val="0"/>
                  <w:marTop w:val="0"/>
                  <w:marBottom w:val="0"/>
                  <w:divBdr>
                    <w:top w:val="none" w:sz="0" w:space="0" w:color="auto"/>
                    <w:left w:val="none" w:sz="0" w:space="0" w:color="auto"/>
                    <w:bottom w:val="none" w:sz="0" w:space="0" w:color="auto"/>
                    <w:right w:val="none" w:sz="0" w:space="0" w:color="auto"/>
                  </w:divBdr>
                </w:div>
                <w:div w:id="813837846">
                  <w:marLeft w:val="640"/>
                  <w:marRight w:val="0"/>
                  <w:marTop w:val="0"/>
                  <w:marBottom w:val="0"/>
                  <w:divBdr>
                    <w:top w:val="none" w:sz="0" w:space="0" w:color="auto"/>
                    <w:left w:val="none" w:sz="0" w:space="0" w:color="auto"/>
                    <w:bottom w:val="none" w:sz="0" w:space="0" w:color="auto"/>
                    <w:right w:val="none" w:sz="0" w:space="0" w:color="auto"/>
                  </w:divBdr>
                </w:div>
                <w:div w:id="602611971">
                  <w:marLeft w:val="640"/>
                  <w:marRight w:val="0"/>
                  <w:marTop w:val="0"/>
                  <w:marBottom w:val="0"/>
                  <w:divBdr>
                    <w:top w:val="none" w:sz="0" w:space="0" w:color="auto"/>
                    <w:left w:val="none" w:sz="0" w:space="0" w:color="auto"/>
                    <w:bottom w:val="none" w:sz="0" w:space="0" w:color="auto"/>
                    <w:right w:val="none" w:sz="0" w:space="0" w:color="auto"/>
                  </w:divBdr>
                </w:div>
                <w:div w:id="885021017">
                  <w:marLeft w:val="640"/>
                  <w:marRight w:val="0"/>
                  <w:marTop w:val="0"/>
                  <w:marBottom w:val="0"/>
                  <w:divBdr>
                    <w:top w:val="none" w:sz="0" w:space="0" w:color="auto"/>
                    <w:left w:val="none" w:sz="0" w:space="0" w:color="auto"/>
                    <w:bottom w:val="none" w:sz="0" w:space="0" w:color="auto"/>
                    <w:right w:val="none" w:sz="0" w:space="0" w:color="auto"/>
                  </w:divBdr>
                </w:div>
                <w:div w:id="332537010">
                  <w:marLeft w:val="640"/>
                  <w:marRight w:val="0"/>
                  <w:marTop w:val="0"/>
                  <w:marBottom w:val="0"/>
                  <w:divBdr>
                    <w:top w:val="none" w:sz="0" w:space="0" w:color="auto"/>
                    <w:left w:val="none" w:sz="0" w:space="0" w:color="auto"/>
                    <w:bottom w:val="none" w:sz="0" w:space="0" w:color="auto"/>
                    <w:right w:val="none" w:sz="0" w:space="0" w:color="auto"/>
                  </w:divBdr>
                </w:div>
                <w:div w:id="837383895">
                  <w:marLeft w:val="640"/>
                  <w:marRight w:val="0"/>
                  <w:marTop w:val="0"/>
                  <w:marBottom w:val="0"/>
                  <w:divBdr>
                    <w:top w:val="none" w:sz="0" w:space="0" w:color="auto"/>
                    <w:left w:val="none" w:sz="0" w:space="0" w:color="auto"/>
                    <w:bottom w:val="none" w:sz="0" w:space="0" w:color="auto"/>
                    <w:right w:val="none" w:sz="0" w:space="0" w:color="auto"/>
                  </w:divBdr>
                </w:div>
                <w:div w:id="1911426524">
                  <w:marLeft w:val="640"/>
                  <w:marRight w:val="0"/>
                  <w:marTop w:val="0"/>
                  <w:marBottom w:val="0"/>
                  <w:divBdr>
                    <w:top w:val="none" w:sz="0" w:space="0" w:color="auto"/>
                    <w:left w:val="none" w:sz="0" w:space="0" w:color="auto"/>
                    <w:bottom w:val="none" w:sz="0" w:space="0" w:color="auto"/>
                    <w:right w:val="none" w:sz="0" w:space="0" w:color="auto"/>
                  </w:divBdr>
                </w:div>
                <w:div w:id="1193377622">
                  <w:marLeft w:val="640"/>
                  <w:marRight w:val="0"/>
                  <w:marTop w:val="0"/>
                  <w:marBottom w:val="0"/>
                  <w:divBdr>
                    <w:top w:val="none" w:sz="0" w:space="0" w:color="auto"/>
                    <w:left w:val="none" w:sz="0" w:space="0" w:color="auto"/>
                    <w:bottom w:val="none" w:sz="0" w:space="0" w:color="auto"/>
                    <w:right w:val="none" w:sz="0" w:space="0" w:color="auto"/>
                  </w:divBdr>
                </w:div>
                <w:div w:id="587617082">
                  <w:marLeft w:val="640"/>
                  <w:marRight w:val="0"/>
                  <w:marTop w:val="0"/>
                  <w:marBottom w:val="0"/>
                  <w:divBdr>
                    <w:top w:val="none" w:sz="0" w:space="0" w:color="auto"/>
                    <w:left w:val="none" w:sz="0" w:space="0" w:color="auto"/>
                    <w:bottom w:val="none" w:sz="0" w:space="0" w:color="auto"/>
                    <w:right w:val="none" w:sz="0" w:space="0" w:color="auto"/>
                  </w:divBdr>
                </w:div>
                <w:div w:id="2088111736">
                  <w:marLeft w:val="640"/>
                  <w:marRight w:val="0"/>
                  <w:marTop w:val="0"/>
                  <w:marBottom w:val="0"/>
                  <w:divBdr>
                    <w:top w:val="none" w:sz="0" w:space="0" w:color="auto"/>
                    <w:left w:val="none" w:sz="0" w:space="0" w:color="auto"/>
                    <w:bottom w:val="none" w:sz="0" w:space="0" w:color="auto"/>
                    <w:right w:val="none" w:sz="0" w:space="0" w:color="auto"/>
                  </w:divBdr>
                </w:div>
                <w:div w:id="1175072115">
                  <w:marLeft w:val="640"/>
                  <w:marRight w:val="0"/>
                  <w:marTop w:val="0"/>
                  <w:marBottom w:val="0"/>
                  <w:divBdr>
                    <w:top w:val="none" w:sz="0" w:space="0" w:color="auto"/>
                    <w:left w:val="none" w:sz="0" w:space="0" w:color="auto"/>
                    <w:bottom w:val="none" w:sz="0" w:space="0" w:color="auto"/>
                    <w:right w:val="none" w:sz="0" w:space="0" w:color="auto"/>
                  </w:divBdr>
                </w:div>
                <w:div w:id="1969706100">
                  <w:marLeft w:val="640"/>
                  <w:marRight w:val="0"/>
                  <w:marTop w:val="0"/>
                  <w:marBottom w:val="0"/>
                  <w:divBdr>
                    <w:top w:val="none" w:sz="0" w:space="0" w:color="auto"/>
                    <w:left w:val="none" w:sz="0" w:space="0" w:color="auto"/>
                    <w:bottom w:val="none" w:sz="0" w:space="0" w:color="auto"/>
                    <w:right w:val="none" w:sz="0" w:space="0" w:color="auto"/>
                  </w:divBdr>
                </w:div>
                <w:div w:id="1901357574">
                  <w:marLeft w:val="640"/>
                  <w:marRight w:val="0"/>
                  <w:marTop w:val="0"/>
                  <w:marBottom w:val="0"/>
                  <w:divBdr>
                    <w:top w:val="none" w:sz="0" w:space="0" w:color="auto"/>
                    <w:left w:val="none" w:sz="0" w:space="0" w:color="auto"/>
                    <w:bottom w:val="none" w:sz="0" w:space="0" w:color="auto"/>
                    <w:right w:val="none" w:sz="0" w:space="0" w:color="auto"/>
                  </w:divBdr>
                </w:div>
                <w:div w:id="1078013628">
                  <w:marLeft w:val="640"/>
                  <w:marRight w:val="0"/>
                  <w:marTop w:val="0"/>
                  <w:marBottom w:val="0"/>
                  <w:divBdr>
                    <w:top w:val="none" w:sz="0" w:space="0" w:color="auto"/>
                    <w:left w:val="none" w:sz="0" w:space="0" w:color="auto"/>
                    <w:bottom w:val="none" w:sz="0" w:space="0" w:color="auto"/>
                    <w:right w:val="none" w:sz="0" w:space="0" w:color="auto"/>
                  </w:divBdr>
                </w:div>
                <w:div w:id="5717837">
                  <w:marLeft w:val="640"/>
                  <w:marRight w:val="0"/>
                  <w:marTop w:val="0"/>
                  <w:marBottom w:val="0"/>
                  <w:divBdr>
                    <w:top w:val="none" w:sz="0" w:space="0" w:color="auto"/>
                    <w:left w:val="none" w:sz="0" w:space="0" w:color="auto"/>
                    <w:bottom w:val="none" w:sz="0" w:space="0" w:color="auto"/>
                    <w:right w:val="none" w:sz="0" w:space="0" w:color="auto"/>
                  </w:divBdr>
                </w:div>
                <w:div w:id="1967158576">
                  <w:marLeft w:val="640"/>
                  <w:marRight w:val="0"/>
                  <w:marTop w:val="0"/>
                  <w:marBottom w:val="0"/>
                  <w:divBdr>
                    <w:top w:val="none" w:sz="0" w:space="0" w:color="auto"/>
                    <w:left w:val="none" w:sz="0" w:space="0" w:color="auto"/>
                    <w:bottom w:val="none" w:sz="0" w:space="0" w:color="auto"/>
                    <w:right w:val="none" w:sz="0" w:space="0" w:color="auto"/>
                  </w:divBdr>
                </w:div>
                <w:div w:id="560946311">
                  <w:marLeft w:val="640"/>
                  <w:marRight w:val="0"/>
                  <w:marTop w:val="0"/>
                  <w:marBottom w:val="0"/>
                  <w:divBdr>
                    <w:top w:val="none" w:sz="0" w:space="0" w:color="auto"/>
                    <w:left w:val="none" w:sz="0" w:space="0" w:color="auto"/>
                    <w:bottom w:val="none" w:sz="0" w:space="0" w:color="auto"/>
                    <w:right w:val="none" w:sz="0" w:space="0" w:color="auto"/>
                  </w:divBdr>
                </w:div>
                <w:div w:id="499007800">
                  <w:marLeft w:val="640"/>
                  <w:marRight w:val="0"/>
                  <w:marTop w:val="0"/>
                  <w:marBottom w:val="0"/>
                  <w:divBdr>
                    <w:top w:val="none" w:sz="0" w:space="0" w:color="auto"/>
                    <w:left w:val="none" w:sz="0" w:space="0" w:color="auto"/>
                    <w:bottom w:val="none" w:sz="0" w:space="0" w:color="auto"/>
                    <w:right w:val="none" w:sz="0" w:space="0" w:color="auto"/>
                  </w:divBdr>
                </w:div>
                <w:div w:id="93480297">
                  <w:marLeft w:val="640"/>
                  <w:marRight w:val="0"/>
                  <w:marTop w:val="0"/>
                  <w:marBottom w:val="0"/>
                  <w:divBdr>
                    <w:top w:val="none" w:sz="0" w:space="0" w:color="auto"/>
                    <w:left w:val="none" w:sz="0" w:space="0" w:color="auto"/>
                    <w:bottom w:val="none" w:sz="0" w:space="0" w:color="auto"/>
                    <w:right w:val="none" w:sz="0" w:space="0" w:color="auto"/>
                  </w:divBdr>
                </w:div>
                <w:div w:id="1891959748">
                  <w:marLeft w:val="640"/>
                  <w:marRight w:val="0"/>
                  <w:marTop w:val="0"/>
                  <w:marBottom w:val="0"/>
                  <w:divBdr>
                    <w:top w:val="none" w:sz="0" w:space="0" w:color="auto"/>
                    <w:left w:val="none" w:sz="0" w:space="0" w:color="auto"/>
                    <w:bottom w:val="none" w:sz="0" w:space="0" w:color="auto"/>
                    <w:right w:val="none" w:sz="0" w:space="0" w:color="auto"/>
                  </w:divBdr>
                </w:div>
                <w:div w:id="1704164066">
                  <w:marLeft w:val="640"/>
                  <w:marRight w:val="0"/>
                  <w:marTop w:val="0"/>
                  <w:marBottom w:val="0"/>
                  <w:divBdr>
                    <w:top w:val="none" w:sz="0" w:space="0" w:color="auto"/>
                    <w:left w:val="none" w:sz="0" w:space="0" w:color="auto"/>
                    <w:bottom w:val="none" w:sz="0" w:space="0" w:color="auto"/>
                    <w:right w:val="none" w:sz="0" w:space="0" w:color="auto"/>
                  </w:divBdr>
                </w:div>
                <w:div w:id="2017613551">
                  <w:marLeft w:val="640"/>
                  <w:marRight w:val="0"/>
                  <w:marTop w:val="0"/>
                  <w:marBottom w:val="0"/>
                  <w:divBdr>
                    <w:top w:val="none" w:sz="0" w:space="0" w:color="auto"/>
                    <w:left w:val="none" w:sz="0" w:space="0" w:color="auto"/>
                    <w:bottom w:val="none" w:sz="0" w:space="0" w:color="auto"/>
                    <w:right w:val="none" w:sz="0" w:space="0" w:color="auto"/>
                  </w:divBdr>
                </w:div>
                <w:div w:id="1173454432">
                  <w:marLeft w:val="640"/>
                  <w:marRight w:val="0"/>
                  <w:marTop w:val="0"/>
                  <w:marBottom w:val="0"/>
                  <w:divBdr>
                    <w:top w:val="none" w:sz="0" w:space="0" w:color="auto"/>
                    <w:left w:val="none" w:sz="0" w:space="0" w:color="auto"/>
                    <w:bottom w:val="none" w:sz="0" w:space="0" w:color="auto"/>
                    <w:right w:val="none" w:sz="0" w:space="0" w:color="auto"/>
                  </w:divBdr>
                </w:div>
                <w:div w:id="1779568169">
                  <w:marLeft w:val="640"/>
                  <w:marRight w:val="0"/>
                  <w:marTop w:val="0"/>
                  <w:marBottom w:val="0"/>
                  <w:divBdr>
                    <w:top w:val="none" w:sz="0" w:space="0" w:color="auto"/>
                    <w:left w:val="none" w:sz="0" w:space="0" w:color="auto"/>
                    <w:bottom w:val="none" w:sz="0" w:space="0" w:color="auto"/>
                    <w:right w:val="none" w:sz="0" w:space="0" w:color="auto"/>
                  </w:divBdr>
                </w:div>
                <w:div w:id="1088574064">
                  <w:marLeft w:val="640"/>
                  <w:marRight w:val="0"/>
                  <w:marTop w:val="0"/>
                  <w:marBottom w:val="0"/>
                  <w:divBdr>
                    <w:top w:val="none" w:sz="0" w:space="0" w:color="auto"/>
                    <w:left w:val="none" w:sz="0" w:space="0" w:color="auto"/>
                    <w:bottom w:val="none" w:sz="0" w:space="0" w:color="auto"/>
                    <w:right w:val="none" w:sz="0" w:space="0" w:color="auto"/>
                  </w:divBdr>
                </w:div>
                <w:div w:id="1272662592">
                  <w:marLeft w:val="640"/>
                  <w:marRight w:val="0"/>
                  <w:marTop w:val="0"/>
                  <w:marBottom w:val="0"/>
                  <w:divBdr>
                    <w:top w:val="none" w:sz="0" w:space="0" w:color="auto"/>
                    <w:left w:val="none" w:sz="0" w:space="0" w:color="auto"/>
                    <w:bottom w:val="none" w:sz="0" w:space="0" w:color="auto"/>
                    <w:right w:val="none" w:sz="0" w:space="0" w:color="auto"/>
                  </w:divBdr>
                </w:div>
                <w:div w:id="1877697736">
                  <w:marLeft w:val="640"/>
                  <w:marRight w:val="0"/>
                  <w:marTop w:val="0"/>
                  <w:marBottom w:val="0"/>
                  <w:divBdr>
                    <w:top w:val="none" w:sz="0" w:space="0" w:color="auto"/>
                    <w:left w:val="none" w:sz="0" w:space="0" w:color="auto"/>
                    <w:bottom w:val="none" w:sz="0" w:space="0" w:color="auto"/>
                    <w:right w:val="none" w:sz="0" w:space="0" w:color="auto"/>
                  </w:divBdr>
                </w:div>
                <w:div w:id="637958992">
                  <w:marLeft w:val="640"/>
                  <w:marRight w:val="0"/>
                  <w:marTop w:val="0"/>
                  <w:marBottom w:val="0"/>
                  <w:divBdr>
                    <w:top w:val="none" w:sz="0" w:space="0" w:color="auto"/>
                    <w:left w:val="none" w:sz="0" w:space="0" w:color="auto"/>
                    <w:bottom w:val="none" w:sz="0" w:space="0" w:color="auto"/>
                    <w:right w:val="none" w:sz="0" w:space="0" w:color="auto"/>
                  </w:divBdr>
                </w:div>
                <w:div w:id="1803041239">
                  <w:marLeft w:val="640"/>
                  <w:marRight w:val="0"/>
                  <w:marTop w:val="0"/>
                  <w:marBottom w:val="0"/>
                  <w:divBdr>
                    <w:top w:val="none" w:sz="0" w:space="0" w:color="auto"/>
                    <w:left w:val="none" w:sz="0" w:space="0" w:color="auto"/>
                    <w:bottom w:val="none" w:sz="0" w:space="0" w:color="auto"/>
                    <w:right w:val="none" w:sz="0" w:space="0" w:color="auto"/>
                  </w:divBdr>
                </w:div>
                <w:div w:id="1575966532">
                  <w:marLeft w:val="640"/>
                  <w:marRight w:val="0"/>
                  <w:marTop w:val="0"/>
                  <w:marBottom w:val="0"/>
                  <w:divBdr>
                    <w:top w:val="none" w:sz="0" w:space="0" w:color="auto"/>
                    <w:left w:val="none" w:sz="0" w:space="0" w:color="auto"/>
                    <w:bottom w:val="none" w:sz="0" w:space="0" w:color="auto"/>
                    <w:right w:val="none" w:sz="0" w:space="0" w:color="auto"/>
                  </w:divBdr>
                </w:div>
                <w:div w:id="24252082">
                  <w:marLeft w:val="640"/>
                  <w:marRight w:val="0"/>
                  <w:marTop w:val="0"/>
                  <w:marBottom w:val="0"/>
                  <w:divBdr>
                    <w:top w:val="none" w:sz="0" w:space="0" w:color="auto"/>
                    <w:left w:val="none" w:sz="0" w:space="0" w:color="auto"/>
                    <w:bottom w:val="none" w:sz="0" w:space="0" w:color="auto"/>
                    <w:right w:val="none" w:sz="0" w:space="0" w:color="auto"/>
                  </w:divBdr>
                </w:div>
                <w:div w:id="1363827489">
                  <w:marLeft w:val="640"/>
                  <w:marRight w:val="0"/>
                  <w:marTop w:val="0"/>
                  <w:marBottom w:val="0"/>
                  <w:divBdr>
                    <w:top w:val="none" w:sz="0" w:space="0" w:color="auto"/>
                    <w:left w:val="none" w:sz="0" w:space="0" w:color="auto"/>
                    <w:bottom w:val="none" w:sz="0" w:space="0" w:color="auto"/>
                    <w:right w:val="none" w:sz="0" w:space="0" w:color="auto"/>
                  </w:divBdr>
                </w:div>
                <w:div w:id="1317614245">
                  <w:marLeft w:val="640"/>
                  <w:marRight w:val="0"/>
                  <w:marTop w:val="0"/>
                  <w:marBottom w:val="0"/>
                  <w:divBdr>
                    <w:top w:val="none" w:sz="0" w:space="0" w:color="auto"/>
                    <w:left w:val="none" w:sz="0" w:space="0" w:color="auto"/>
                    <w:bottom w:val="none" w:sz="0" w:space="0" w:color="auto"/>
                    <w:right w:val="none" w:sz="0" w:space="0" w:color="auto"/>
                  </w:divBdr>
                </w:div>
                <w:div w:id="679047885">
                  <w:marLeft w:val="640"/>
                  <w:marRight w:val="0"/>
                  <w:marTop w:val="0"/>
                  <w:marBottom w:val="0"/>
                  <w:divBdr>
                    <w:top w:val="none" w:sz="0" w:space="0" w:color="auto"/>
                    <w:left w:val="none" w:sz="0" w:space="0" w:color="auto"/>
                    <w:bottom w:val="none" w:sz="0" w:space="0" w:color="auto"/>
                    <w:right w:val="none" w:sz="0" w:space="0" w:color="auto"/>
                  </w:divBdr>
                </w:div>
                <w:div w:id="830871812">
                  <w:marLeft w:val="640"/>
                  <w:marRight w:val="0"/>
                  <w:marTop w:val="0"/>
                  <w:marBottom w:val="0"/>
                  <w:divBdr>
                    <w:top w:val="none" w:sz="0" w:space="0" w:color="auto"/>
                    <w:left w:val="none" w:sz="0" w:space="0" w:color="auto"/>
                    <w:bottom w:val="none" w:sz="0" w:space="0" w:color="auto"/>
                    <w:right w:val="none" w:sz="0" w:space="0" w:color="auto"/>
                  </w:divBdr>
                </w:div>
                <w:div w:id="2068911673">
                  <w:marLeft w:val="640"/>
                  <w:marRight w:val="0"/>
                  <w:marTop w:val="0"/>
                  <w:marBottom w:val="0"/>
                  <w:divBdr>
                    <w:top w:val="none" w:sz="0" w:space="0" w:color="auto"/>
                    <w:left w:val="none" w:sz="0" w:space="0" w:color="auto"/>
                    <w:bottom w:val="none" w:sz="0" w:space="0" w:color="auto"/>
                    <w:right w:val="none" w:sz="0" w:space="0" w:color="auto"/>
                  </w:divBdr>
                </w:div>
                <w:div w:id="2145927928">
                  <w:marLeft w:val="640"/>
                  <w:marRight w:val="0"/>
                  <w:marTop w:val="0"/>
                  <w:marBottom w:val="0"/>
                  <w:divBdr>
                    <w:top w:val="none" w:sz="0" w:space="0" w:color="auto"/>
                    <w:left w:val="none" w:sz="0" w:space="0" w:color="auto"/>
                    <w:bottom w:val="none" w:sz="0" w:space="0" w:color="auto"/>
                    <w:right w:val="none" w:sz="0" w:space="0" w:color="auto"/>
                  </w:divBdr>
                </w:div>
                <w:div w:id="402801892">
                  <w:marLeft w:val="640"/>
                  <w:marRight w:val="0"/>
                  <w:marTop w:val="0"/>
                  <w:marBottom w:val="0"/>
                  <w:divBdr>
                    <w:top w:val="none" w:sz="0" w:space="0" w:color="auto"/>
                    <w:left w:val="none" w:sz="0" w:space="0" w:color="auto"/>
                    <w:bottom w:val="none" w:sz="0" w:space="0" w:color="auto"/>
                    <w:right w:val="none" w:sz="0" w:space="0" w:color="auto"/>
                  </w:divBdr>
                </w:div>
                <w:div w:id="1419517546">
                  <w:marLeft w:val="640"/>
                  <w:marRight w:val="0"/>
                  <w:marTop w:val="0"/>
                  <w:marBottom w:val="0"/>
                  <w:divBdr>
                    <w:top w:val="none" w:sz="0" w:space="0" w:color="auto"/>
                    <w:left w:val="none" w:sz="0" w:space="0" w:color="auto"/>
                    <w:bottom w:val="none" w:sz="0" w:space="0" w:color="auto"/>
                    <w:right w:val="none" w:sz="0" w:space="0" w:color="auto"/>
                  </w:divBdr>
                </w:div>
                <w:div w:id="286350955">
                  <w:marLeft w:val="640"/>
                  <w:marRight w:val="0"/>
                  <w:marTop w:val="0"/>
                  <w:marBottom w:val="0"/>
                  <w:divBdr>
                    <w:top w:val="none" w:sz="0" w:space="0" w:color="auto"/>
                    <w:left w:val="none" w:sz="0" w:space="0" w:color="auto"/>
                    <w:bottom w:val="none" w:sz="0" w:space="0" w:color="auto"/>
                    <w:right w:val="none" w:sz="0" w:space="0" w:color="auto"/>
                  </w:divBdr>
                </w:div>
                <w:div w:id="1258828839">
                  <w:marLeft w:val="640"/>
                  <w:marRight w:val="0"/>
                  <w:marTop w:val="0"/>
                  <w:marBottom w:val="0"/>
                  <w:divBdr>
                    <w:top w:val="none" w:sz="0" w:space="0" w:color="auto"/>
                    <w:left w:val="none" w:sz="0" w:space="0" w:color="auto"/>
                    <w:bottom w:val="none" w:sz="0" w:space="0" w:color="auto"/>
                    <w:right w:val="none" w:sz="0" w:space="0" w:color="auto"/>
                  </w:divBdr>
                </w:div>
                <w:div w:id="695160565">
                  <w:marLeft w:val="640"/>
                  <w:marRight w:val="0"/>
                  <w:marTop w:val="0"/>
                  <w:marBottom w:val="0"/>
                  <w:divBdr>
                    <w:top w:val="none" w:sz="0" w:space="0" w:color="auto"/>
                    <w:left w:val="none" w:sz="0" w:space="0" w:color="auto"/>
                    <w:bottom w:val="none" w:sz="0" w:space="0" w:color="auto"/>
                    <w:right w:val="none" w:sz="0" w:space="0" w:color="auto"/>
                  </w:divBdr>
                </w:div>
                <w:div w:id="1765489564">
                  <w:marLeft w:val="640"/>
                  <w:marRight w:val="0"/>
                  <w:marTop w:val="0"/>
                  <w:marBottom w:val="0"/>
                  <w:divBdr>
                    <w:top w:val="none" w:sz="0" w:space="0" w:color="auto"/>
                    <w:left w:val="none" w:sz="0" w:space="0" w:color="auto"/>
                    <w:bottom w:val="none" w:sz="0" w:space="0" w:color="auto"/>
                    <w:right w:val="none" w:sz="0" w:space="0" w:color="auto"/>
                  </w:divBdr>
                </w:div>
                <w:div w:id="1660578056">
                  <w:marLeft w:val="640"/>
                  <w:marRight w:val="0"/>
                  <w:marTop w:val="0"/>
                  <w:marBottom w:val="0"/>
                  <w:divBdr>
                    <w:top w:val="none" w:sz="0" w:space="0" w:color="auto"/>
                    <w:left w:val="none" w:sz="0" w:space="0" w:color="auto"/>
                    <w:bottom w:val="none" w:sz="0" w:space="0" w:color="auto"/>
                    <w:right w:val="none" w:sz="0" w:space="0" w:color="auto"/>
                  </w:divBdr>
                </w:div>
                <w:div w:id="1658025038">
                  <w:marLeft w:val="640"/>
                  <w:marRight w:val="0"/>
                  <w:marTop w:val="0"/>
                  <w:marBottom w:val="0"/>
                  <w:divBdr>
                    <w:top w:val="none" w:sz="0" w:space="0" w:color="auto"/>
                    <w:left w:val="none" w:sz="0" w:space="0" w:color="auto"/>
                    <w:bottom w:val="none" w:sz="0" w:space="0" w:color="auto"/>
                    <w:right w:val="none" w:sz="0" w:space="0" w:color="auto"/>
                  </w:divBdr>
                </w:div>
                <w:div w:id="265500227">
                  <w:marLeft w:val="640"/>
                  <w:marRight w:val="0"/>
                  <w:marTop w:val="0"/>
                  <w:marBottom w:val="0"/>
                  <w:divBdr>
                    <w:top w:val="none" w:sz="0" w:space="0" w:color="auto"/>
                    <w:left w:val="none" w:sz="0" w:space="0" w:color="auto"/>
                    <w:bottom w:val="none" w:sz="0" w:space="0" w:color="auto"/>
                    <w:right w:val="none" w:sz="0" w:space="0" w:color="auto"/>
                  </w:divBdr>
                </w:div>
                <w:div w:id="1958290479">
                  <w:marLeft w:val="640"/>
                  <w:marRight w:val="0"/>
                  <w:marTop w:val="0"/>
                  <w:marBottom w:val="0"/>
                  <w:divBdr>
                    <w:top w:val="none" w:sz="0" w:space="0" w:color="auto"/>
                    <w:left w:val="none" w:sz="0" w:space="0" w:color="auto"/>
                    <w:bottom w:val="none" w:sz="0" w:space="0" w:color="auto"/>
                    <w:right w:val="none" w:sz="0" w:space="0" w:color="auto"/>
                  </w:divBdr>
                </w:div>
                <w:div w:id="1645115068">
                  <w:marLeft w:val="640"/>
                  <w:marRight w:val="0"/>
                  <w:marTop w:val="0"/>
                  <w:marBottom w:val="0"/>
                  <w:divBdr>
                    <w:top w:val="none" w:sz="0" w:space="0" w:color="auto"/>
                    <w:left w:val="none" w:sz="0" w:space="0" w:color="auto"/>
                    <w:bottom w:val="none" w:sz="0" w:space="0" w:color="auto"/>
                    <w:right w:val="none" w:sz="0" w:space="0" w:color="auto"/>
                  </w:divBdr>
                </w:div>
                <w:div w:id="739064653">
                  <w:marLeft w:val="640"/>
                  <w:marRight w:val="0"/>
                  <w:marTop w:val="0"/>
                  <w:marBottom w:val="0"/>
                  <w:divBdr>
                    <w:top w:val="none" w:sz="0" w:space="0" w:color="auto"/>
                    <w:left w:val="none" w:sz="0" w:space="0" w:color="auto"/>
                    <w:bottom w:val="none" w:sz="0" w:space="0" w:color="auto"/>
                    <w:right w:val="none" w:sz="0" w:space="0" w:color="auto"/>
                  </w:divBdr>
                </w:div>
                <w:div w:id="1213543668">
                  <w:marLeft w:val="640"/>
                  <w:marRight w:val="0"/>
                  <w:marTop w:val="0"/>
                  <w:marBottom w:val="0"/>
                  <w:divBdr>
                    <w:top w:val="none" w:sz="0" w:space="0" w:color="auto"/>
                    <w:left w:val="none" w:sz="0" w:space="0" w:color="auto"/>
                    <w:bottom w:val="none" w:sz="0" w:space="0" w:color="auto"/>
                    <w:right w:val="none" w:sz="0" w:space="0" w:color="auto"/>
                  </w:divBdr>
                </w:div>
                <w:div w:id="1241645208">
                  <w:marLeft w:val="640"/>
                  <w:marRight w:val="0"/>
                  <w:marTop w:val="0"/>
                  <w:marBottom w:val="0"/>
                  <w:divBdr>
                    <w:top w:val="none" w:sz="0" w:space="0" w:color="auto"/>
                    <w:left w:val="none" w:sz="0" w:space="0" w:color="auto"/>
                    <w:bottom w:val="none" w:sz="0" w:space="0" w:color="auto"/>
                    <w:right w:val="none" w:sz="0" w:space="0" w:color="auto"/>
                  </w:divBdr>
                </w:div>
                <w:div w:id="981077897">
                  <w:marLeft w:val="640"/>
                  <w:marRight w:val="0"/>
                  <w:marTop w:val="0"/>
                  <w:marBottom w:val="0"/>
                  <w:divBdr>
                    <w:top w:val="none" w:sz="0" w:space="0" w:color="auto"/>
                    <w:left w:val="none" w:sz="0" w:space="0" w:color="auto"/>
                    <w:bottom w:val="none" w:sz="0" w:space="0" w:color="auto"/>
                    <w:right w:val="none" w:sz="0" w:space="0" w:color="auto"/>
                  </w:divBdr>
                </w:div>
                <w:div w:id="2134445552">
                  <w:marLeft w:val="640"/>
                  <w:marRight w:val="0"/>
                  <w:marTop w:val="0"/>
                  <w:marBottom w:val="0"/>
                  <w:divBdr>
                    <w:top w:val="none" w:sz="0" w:space="0" w:color="auto"/>
                    <w:left w:val="none" w:sz="0" w:space="0" w:color="auto"/>
                    <w:bottom w:val="none" w:sz="0" w:space="0" w:color="auto"/>
                    <w:right w:val="none" w:sz="0" w:space="0" w:color="auto"/>
                  </w:divBdr>
                </w:div>
                <w:div w:id="485391670">
                  <w:marLeft w:val="640"/>
                  <w:marRight w:val="0"/>
                  <w:marTop w:val="0"/>
                  <w:marBottom w:val="0"/>
                  <w:divBdr>
                    <w:top w:val="none" w:sz="0" w:space="0" w:color="auto"/>
                    <w:left w:val="none" w:sz="0" w:space="0" w:color="auto"/>
                    <w:bottom w:val="none" w:sz="0" w:space="0" w:color="auto"/>
                    <w:right w:val="none" w:sz="0" w:space="0" w:color="auto"/>
                  </w:divBdr>
                </w:div>
                <w:div w:id="744182574">
                  <w:marLeft w:val="640"/>
                  <w:marRight w:val="0"/>
                  <w:marTop w:val="0"/>
                  <w:marBottom w:val="0"/>
                  <w:divBdr>
                    <w:top w:val="none" w:sz="0" w:space="0" w:color="auto"/>
                    <w:left w:val="none" w:sz="0" w:space="0" w:color="auto"/>
                    <w:bottom w:val="none" w:sz="0" w:space="0" w:color="auto"/>
                    <w:right w:val="none" w:sz="0" w:space="0" w:color="auto"/>
                  </w:divBdr>
                </w:div>
                <w:div w:id="2051301926">
                  <w:marLeft w:val="640"/>
                  <w:marRight w:val="0"/>
                  <w:marTop w:val="0"/>
                  <w:marBottom w:val="0"/>
                  <w:divBdr>
                    <w:top w:val="none" w:sz="0" w:space="0" w:color="auto"/>
                    <w:left w:val="none" w:sz="0" w:space="0" w:color="auto"/>
                    <w:bottom w:val="none" w:sz="0" w:space="0" w:color="auto"/>
                    <w:right w:val="none" w:sz="0" w:space="0" w:color="auto"/>
                  </w:divBdr>
                </w:div>
                <w:div w:id="1173838648">
                  <w:marLeft w:val="640"/>
                  <w:marRight w:val="0"/>
                  <w:marTop w:val="0"/>
                  <w:marBottom w:val="0"/>
                  <w:divBdr>
                    <w:top w:val="none" w:sz="0" w:space="0" w:color="auto"/>
                    <w:left w:val="none" w:sz="0" w:space="0" w:color="auto"/>
                    <w:bottom w:val="none" w:sz="0" w:space="0" w:color="auto"/>
                    <w:right w:val="none" w:sz="0" w:space="0" w:color="auto"/>
                  </w:divBdr>
                </w:div>
                <w:div w:id="1600258303">
                  <w:marLeft w:val="640"/>
                  <w:marRight w:val="0"/>
                  <w:marTop w:val="0"/>
                  <w:marBottom w:val="0"/>
                  <w:divBdr>
                    <w:top w:val="none" w:sz="0" w:space="0" w:color="auto"/>
                    <w:left w:val="none" w:sz="0" w:space="0" w:color="auto"/>
                    <w:bottom w:val="none" w:sz="0" w:space="0" w:color="auto"/>
                    <w:right w:val="none" w:sz="0" w:space="0" w:color="auto"/>
                  </w:divBdr>
                </w:div>
                <w:div w:id="931815191">
                  <w:marLeft w:val="640"/>
                  <w:marRight w:val="0"/>
                  <w:marTop w:val="0"/>
                  <w:marBottom w:val="0"/>
                  <w:divBdr>
                    <w:top w:val="none" w:sz="0" w:space="0" w:color="auto"/>
                    <w:left w:val="none" w:sz="0" w:space="0" w:color="auto"/>
                    <w:bottom w:val="none" w:sz="0" w:space="0" w:color="auto"/>
                    <w:right w:val="none" w:sz="0" w:space="0" w:color="auto"/>
                  </w:divBdr>
                </w:div>
                <w:div w:id="901867953">
                  <w:marLeft w:val="640"/>
                  <w:marRight w:val="0"/>
                  <w:marTop w:val="0"/>
                  <w:marBottom w:val="0"/>
                  <w:divBdr>
                    <w:top w:val="none" w:sz="0" w:space="0" w:color="auto"/>
                    <w:left w:val="none" w:sz="0" w:space="0" w:color="auto"/>
                    <w:bottom w:val="none" w:sz="0" w:space="0" w:color="auto"/>
                    <w:right w:val="none" w:sz="0" w:space="0" w:color="auto"/>
                  </w:divBdr>
                </w:div>
                <w:div w:id="696735588">
                  <w:marLeft w:val="640"/>
                  <w:marRight w:val="0"/>
                  <w:marTop w:val="0"/>
                  <w:marBottom w:val="0"/>
                  <w:divBdr>
                    <w:top w:val="none" w:sz="0" w:space="0" w:color="auto"/>
                    <w:left w:val="none" w:sz="0" w:space="0" w:color="auto"/>
                    <w:bottom w:val="none" w:sz="0" w:space="0" w:color="auto"/>
                    <w:right w:val="none" w:sz="0" w:space="0" w:color="auto"/>
                  </w:divBdr>
                </w:div>
                <w:div w:id="206721683">
                  <w:marLeft w:val="640"/>
                  <w:marRight w:val="0"/>
                  <w:marTop w:val="0"/>
                  <w:marBottom w:val="0"/>
                  <w:divBdr>
                    <w:top w:val="none" w:sz="0" w:space="0" w:color="auto"/>
                    <w:left w:val="none" w:sz="0" w:space="0" w:color="auto"/>
                    <w:bottom w:val="none" w:sz="0" w:space="0" w:color="auto"/>
                    <w:right w:val="none" w:sz="0" w:space="0" w:color="auto"/>
                  </w:divBdr>
                </w:div>
                <w:div w:id="1022173192">
                  <w:marLeft w:val="640"/>
                  <w:marRight w:val="0"/>
                  <w:marTop w:val="0"/>
                  <w:marBottom w:val="0"/>
                  <w:divBdr>
                    <w:top w:val="none" w:sz="0" w:space="0" w:color="auto"/>
                    <w:left w:val="none" w:sz="0" w:space="0" w:color="auto"/>
                    <w:bottom w:val="none" w:sz="0" w:space="0" w:color="auto"/>
                    <w:right w:val="none" w:sz="0" w:space="0" w:color="auto"/>
                  </w:divBdr>
                </w:div>
                <w:div w:id="89937968">
                  <w:marLeft w:val="640"/>
                  <w:marRight w:val="0"/>
                  <w:marTop w:val="0"/>
                  <w:marBottom w:val="0"/>
                  <w:divBdr>
                    <w:top w:val="none" w:sz="0" w:space="0" w:color="auto"/>
                    <w:left w:val="none" w:sz="0" w:space="0" w:color="auto"/>
                    <w:bottom w:val="none" w:sz="0" w:space="0" w:color="auto"/>
                    <w:right w:val="none" w:sz="0" w:space="0" w:color="auto"/>
                  </w:divBdr>
                </w:div>
                <w:div w:id="2063019951">
                  <w:marLeft w:val="640"/>
                  <w:marRight w:val="0"/>
                  <w:marTop w:val="0"/>
                  <w:marBottom w:val="0"/>
                  <w:divBdr>
                    <w:top w:val="none" w:sz="0" w:space="0" w:color="auto"/>
                    <w:left w:val="none" w:sz="0" w:space="0" w:color="auto"/>
                    <w:bottom w:val="none" w:sz="0" w:space="0" w:color="auto"/>
                    <w:right w:val="none" w:sz="0" w:space="0" w:color="auto"/>
                  </w:divBdr>
                </w:div>
                <w:div w:id="2027100660">
                  <w:marLeft w:val="640"/>
                  <w:marRight w:val="0"/>
                  <w:marTop w:val="0"/>
                  <w:marBottom w:val="0"/>
                  <w:divBdr>
                    <w:top w:val="none" w:sz="0" w:space="0" w:color="auto"/>
                    <w:left w:val="none" w:sz="0" w:space="0" w:color="auto"/>
                    <w:bottom w:val="none" w:sz="0" w:space="0" w:color="auto"/>
                    <w:right w:val="none" w:sz="0" w:space="0" w:color="auto"/>
                  </w:divBdr>
                </w:div>
                <w:div w:id="1521354326">
                  <w:marLeft w:val="640"/>
                  <w:marRight w:val="0"/>
                  <w:marTop w:val="0"/>
                  <w:marBottom w:val="0"/>
                  <w:divBdr>
                    <w:top w:val="none" w:sz="0" w:space="0" w:color="auto"/>
                    <w:left w:val="none" w:sz="0" w:space="0" w:color="auto"/>
                    <w:bottom w:val="none" w:sz="0" w:space="0" w:color="auto"/>
                    <w:right w:val="none" w:sz="0" w:space="0" w:color="auto"/>
                  </w:divBdr>
                </w:div>
                <w:div w:id="1398892748">
                  <w:marLeft w:val="640"/>
                  <w:marRight w:val="0"/>
                  <w:marTop w:val="0"/>
                  <w:marBottom w:val="0"/>
                  <w:divBdr>
                    <w:top w:val="none" w:sz="0" w:space="0" w:color="auto"/>
                    <w:left w:val="none" w:sz="0" w:space="0" w:color="auto"/>
                    <w:bottom w:val="none" w:sz="0" w:space="0" w:color="auto"/>
                    <w:right w:val="none" w:sz="0" w:space="0" w:color="auto"/>
                  </w:divBdr>
                </w:div>
                <w:div w:id="1854302717">
                  <w:marLeft w:val="640"/>
                  <w:marRight w:val="0"/>
                  <w:marTop w:val="0"/>
                  <w:marBottom w:val="0"/>
                  <w:divBdr>
                    <w:top w:val="none" w:sz="0" w:space="0" w:color="auto"/>
                    <w:left w:val="none" w:sz="0" w:space="0" w:color="auto"/>
                    <w:bottom w:val="none" w:sz="0" w:space="0" w:color="auto"/>
                    <w:right w:val="none" w:sz="0" w:space="0" w:color="auto"/>
                  </w:divBdr>
                </w:div>
                <w:div w:id="1960379284">
                  <w:marLeft w:val="640"/>
                  <w:marRight w:val="0"/>
                  <w:marTop w:val="0"/>
                  <w:marBottom w:val="0"/>
                  <w:divBdr>
                    <w:top w:val="none" w:sz="0" w:space="0" w:color="auto"/>
                    <w:left w:val="none" w:sz="0" w:space="0" w:color="auto"/>
                    <w:bottom w:val="none" w:sz="0" w:space="0" w:color="auto"/>
                    <w:right w:val="none" w:sz="0" w:space="0" w:color="auto"/>
                  </w:divBdr>
                </w:div>
                <w:div w:id="1401904970">
                  <w:marLeft w:val="640"/>
                  <w:marRight w:val="0"/>
                  <w:marTop w:val="0"/>
                  <w:marBottom w:val="0"/>
                  <w:divBdr>
                    <w:top w:val="none" w:sz="0" w:space="0" w:color="auto"/>
                    <w:left w:val="none" w:sz="0" w:space="0" w:color="auto"/>
                    <w:bottom w:val="none" w:sz="0" w:space="0" w:color="auto"/>
                    <w:right w:val="none" w:sz="0" w:space="0" w:color="auto"/>
                  </w:divBdr>
                </w:div>
                <w:div w:id="1524634648">
                  <w:marLeft w:val="640"/>
                  <w:marRight w:val="0"/>
                  <w:marTop w:val="0"/>
                  <w:marBottom w:val="0"/>
                  <w:divBdr>
                    <w:top w:val="none" w:sz="0" w:space="0" w:color="auto"/>
                    <w:left w:val="none" w:sz="0" w:space="0" w:color="auto"/>
                    <w:bottom w:val="none" w:sz="0" w:space="0" w:color="auto"/>
                    <w:right w:val="none" w:sz="0" w:space="0" w:color="auto"/>
                  </w:divBdr>
                </w:div>
                <w:div w:id="1453594595">
                  <w:marLeft w:val="640"/>
                  <w:marRight w:val="0"/>
                  <w:marTop w:val="0"/>
                  <w:marBottom w:val="0"/>
                  <w:divBdr>
                    <w:top w:val="none" w:sz="0" w:space="0" w:color="auto"/>
                    <w:left w:val="none" w:sz="0" w:space="0" w:color="auto"/>
                    <w:bottom w:val="none" w:sz="0" w:space="0" w:color="auto"/>
                    <w:right w:val="none" w:sz="0" w:space="0" w:color="auto"/>
                  </w:divBdr>
                </w:div>
                <w:div w:id="136001320">
                  <w:marLeft w:val="640"/>
                  <w:marRight w:val="0"/>
                  <w:marTop w:val="0"/>
                  <w:marBottom w:val="0"/>
                  <w:divBdr>
                    <w:top w:val="none" w:sz="0" w:space="0" w:color="auto"/>
                    <w:left w:val="none" w:sz="0" w:space="0" w:color="auto"/>
                    <w:bottom w:val="none" w:sz="0" w:space="0" w:color="auto"/>
                    <w:right w:val="none" w:sz="0" w:space="0" w:color="auto"/>
                  </w:divBdr>
                </w:div>
                <w:div w:id="1395156306">
                  <w:marLeft w:val="640"/>
                  <w:marRight w:val="0"/>
                  <w:marTop w:val="0"/>
                  <w:marBottom w:val="0"/>
                  <w:divBdr>
                    <w:top w:val="none" w:sz="0" w:space="0" w:color="auto"/>
                    <w:left w:val="none" w:sz="0" w:space="0" w:color="auto"/>
                    <w:bottom w:val="none" w:sz="0" w:space="0" w:color="auto"/>
                    <w:right w:val="none" w:sz="0" w:space="0" w:color="auto"/>
                  </w:divBdr>
                </w:div>
              </w:divsChild>
            </w:div>
            <w:div w:id="586236400">
              <w:marLeft w:val="0"/>
              <w:marRight w:val="0"/>
              <w:marTop w:val="0"/>
              <w:marBottom w:val="0"/>
              <w:divBdr>
                <w:top w:val="none" w:sz="0" w:space="0" w:color="auto"/>
                <w:left w:val="none" w:sz="0" w:space="0" w:color="auto"/>
                <w:bottom w:val="none" w:sz="0" w:space="0" w:color="auto"/>
                <w:right w:val="none" w:sz="0" w:space="0" w:color="auto"/>
              </w:divBdr>
              <w:divsChild>
                <w:div w:id="905839705">
                  <w:marLeft w:val="640"/>
                  <w:marRight w:val="0"/>
                  <w:marTop w:val="0"/>
                  <w:marBottom w:val="0"/>
                  <w:divBdr>
                    <w:top w:val="none" w:sz="0" w:space="0" w:color="auto"/>
                    <w:left w:val="none" w:sz="0" w:space="0" w:color="auto"/>
                    <w:bottom w:val="none" w:sz="0" w:space="0" w:color="auto"/>
                    <w:right w:val="none" w:sz="0" w:space="0" w:color="auto"/>
                  </w:divBdr>
                </w:div>
                <w:div w:id="1727412882">
                  <w:marLeft w:val="640"/>
                  <w:marRight w:val="0"/>
                  <w:marTop w:val="0"/>
                  <w:marBottom w:val="0"/>
                  <w:divBdr>
                    <w:top w:val="none" w:sz="0" w:space="0" w:color="auto"/>
                    <w:left w:val="none" w:sz="0" w:space="0" w:color="auto"/>
                    <w:bottom w:val="none" w:sz="0" w:space="0" w:color="auto"/>
                    <w:right w:val="none" w:sz="0" w:space="0" w:color="auto"/>
                  </w:divBdr>
                </w:div>
                <w:div w:id="857500338">
                  <w:marLeft w:val="640"/>
                  <w:marRight w:val="0"/>
                  <w:marTop w:val="0"/>
                  <w:marBottom w:val="0"/>
                  <w:divBdr>
                    <w:top w:val="none" w:sz="0" w:space="0" w:color="auto"/>
                    <w:left w:val="none" w:sz="0" w:space="0" w:color="auto"/>
                    <w:bottom w:val="none" w:sz="0" w:space="0" w:color="auto"/>
                    <w:right w:val="none" w:sz="0" w:space="0" w:color="auto"/>
                  </w:divBdr>
                </w:div>
                <w:div w:id="750006148">
                  <w:marLeft w:val="640"/>
                  <w:marRight w:val="0"/>
                  <w:marTop w:val="0"/>
                  <w:marBottom w:val="0"/>
                  <w:divBdr>
                    <w:top w:val="none" w:sz="0" w:space="0" w:color="auto"/>
                    <w:left w:val="none" w:sz="0" w:space="0" w:color="auto"/>
                    <w:bottom w:val="none" w:sz="0" w:space="0" w:color="auto"/>
                    <w:right w:val="none" w:sz="0" w:space="0" w:color="auto"/>
                  </w:divBdr>
                </w:div>
                <w:div w:id="822743945">
                  <w:marLeft w:val="640"/>
                  <w:marRight w:val="0"/>
                  <w:marTop w:val="0"/>
                  <w:marBottom w:val="0"/>
                  <w:divBdr>
                    <w:top w:val="none" w:sz="0" w:space="0" w:color="auto"/>
                    <w:left w:val="none" w:sz="0" w:space="0" w:color="auto"/>
                    <w:bottom w:val="none" w:sz="0" w:space="0" w:color="auto"/>
                    <w:right w:val="none" w:sz="0" w:space="0" w:color="auto"/>
                  </w:divBdr>
                </w:div>
                <w:div w:id="1983925978">
                  <w:marLeft w:val="640"/>
                  <w:marRight w:val="0"/>
                  <w:marTop w:val="0"/>
                  <w:marBottom w:val="0"/>
                  <w:divBdr>
                    <w:top w:val="none" w:sz="0" w:space="0" w:color="auto"/>
                    <w:left w:val="none" w:sz="0" w:space="0" w:color="auto"/>
                    <w:bottom w:val="none" w:sz="0" w:space="0" w:color="auto"/>
                    <w:right w:val="none" w:sz="0" w:space="0" w:color="auto"/>
                  </w:divBdr>
                </w:div>
                <w:div w:id="742144334">
                  <w:marLeft w:val="640"/>
                  <w:marRight w:val="0"/>
                  <w:marTop w:val="0"/>
                  <w:marBottom w:val="0"/>
                  <w:divBdr>
                    <w:top w:val="none" w:sz="0" w:space="0" w:color="auto"/>
                    <w:left w:val="none" w:sz="0" w:space="0" w:color="auto"/>
                    <w:bottom w:val="none" w:sz="0" w:space="0" w:color="auto"/>
                    <w:right w:val="none" w:sz="0" w:space="0" w:color="auto"/>
                  </w:divBdr>
                </w:div>
                <w:div w:id="1106383596">
                  <w:marLeft w:val="640"/>
                  <w:marRight w:val="0"/>
                  <w:marTop w:val="0"/>
                  <w:marBottom w:val="0"/>
                  <w:divBdr>
                    <w:top w:val="none" w:sz="0" w:space="0" w:color="auto"/>
                    <w:left w:val="none" w:sz="0" w:space="0" w:color="auto"/>
                    <w:bottom w:val="none" w:sz="0" w:space="0" w:color="auto"/>
                    <w:right w:val="none" w:sz="0" w:space="0" w:color="auto"/>
                  </w:divBdr>
                </w:div>
                <w:div w:id="196160490">
                  <w:marLeft w:val="640"/>
                  <w:marRight w:val="0"/>
                  <w:marTop w:val="0"/>
                  <w:marBottom w:val="0"/>
                  <w:divBdr>
                    <w:top w:val="none" w:sz="0" w:space="0" w:color="auto"/>
                    <w:left w:val="none" w:sz="0" w:space="0" w:color="auto"/>
                    <w:bottom w:val="none" w:sz="0" w:space="0" w:color="auto"/>
                    <w:right w:val="none" w:sz="0" w:space="0" w:color="auto"/>
                  </w:divBdr>
                </w:div>
                <w:div w:id="707221947">
                  <w:marLeft w:val="640"/>
                  <w:marRight w:val="0"/>
                  <w:marTop w:val="0"/>
                  <w:marBottom w:val="0"/>
                  <w:divBdr>
                    <w:top w:val="none" w:sz="0" w:space="0" w:color="auto"/>
                    <w:left w:val="none" w:sz="0" w:space="0" w:color="auto"/>
                    <w:bottom w:val="none" w:sz="0" w:space="0" w:color="auto"/>
                    <w:right w:val="none" w:sz="0" w:space="0" w:color="auto"/>
                  </w:divBdr>
                </w:div>
                <w:div w:id="1622881640">
                  <w:marLeft w:val="640"/>
                  <w:marRight w:val="0"/>
                  <w:marTop w:val="0"/>
                  <w:marBottom w:val="0"/>
                  <w:divBdr>
                    <w:top w:val="none" w:sz="0" w:space="0" w:color="auto"/>
                    <w:left w:val="none" w:sz="0" w:space="0" w:color="auto"/>
                    <w:bottom w:val="none" w:sz="0" w:space="0" w:color="auto"/>
                    <w:right w:val="none" w:sz="0" w:space="0" w:color="auto"/>
                  </w:divBdr>
                </w:div>
                <w:div w:id="786235559">
                  <w:marLeft w:val="640"/>
                  <w:marRight w:val="0"/>
                  <w:marTop w:val="0"/>
                  <w:marBottom w:val="0"/>
                  <w:divBdr>
                    <w:top w:val="none" w:sz="0" w:space="0" w:color="auto"/>
                    <w:left w:val="none" w:sz="0" w:space="0" w:color="auto"/>
                    <w:bottom w:val="none" w:sz="0" w:space="0" w:color="auto"/>
                    <w:right w:val="none" w:sz="0" w:space="0" w:color="auto"/>
                  </w:divBdr>
                </w:div>
                <w:div w:id="1248997028">
                  <w:marLeft w:val="640"/>
                  <w:marRight w:val="0"/>
                  <w:marTop w:val="0"/>
                  <w:marBottom w:val="0"/>
                  <w:divBdr>
                    <w:top w:val="none" w:sz="0" w:space="0" w:color="auto"/>
                    <w:left w:val="none" w:sz="0" w:space="0" w:color="auto"/>
                    <w:bottom w:val="none" w:sz="0" w:space="0" w:color="auto"/>
                    <w:right w:val="none" w:sz="0" w:space="0" w:color="auto"/>
                  </w:divBdr>
                </w:div>
                <w:div w:id="1459567519">
                  <w:marLeft w:val="640"/>
                  <w:marRight w:val="0"/>
                  <w:marTop w:val="0"/>
                  <w:marBottom w:val="0"/>
                  <w:divBdr>
                    <w:top w:val="none" w:sz="0" w:space="0" w:color="auto"/>
                    <w:left w:val="none" w:sz="0" w:space="0" w:color="auto"/>
                    <w:bottom w:val="none" w:sz="0" w:space="0" w:color="auto"/>
                    <w:right w:val="none" w:sz="0" w:space="0" w:color="auto"/>
                  </w:divBdr>
                </w:div>
                <w:div w:id="1426607492">
                  <w:marLeft w:val="640"/>
                  <w:marRight w:val="0"/>
                  <w:marTop w:val="0"/>
                  <w:marBottom w:val="0"/>
                  <w:divBdr>
                    <w:top w:val="none" w:sz="0" w:space="0" w:color="auto"/>
                    <w:left w:val="none" w:sz="0" w:space="0" w:color="auto"/>
                    <w:bottom w:val="none" w:sz="0" w:space="0" w:color="auto"/>
                    <w:right w:val="none" w:sz="0" w:space="0" w:color="auto"/>
                  </w:divBdr>
                </w:div>
                <w:div w:id="882526068">
                  <w:marLeft w:val="640"/>
                  <w:marRight w:val="0"/>
                  <w:marTop w:val="0"/>
                  <w:marBottom w:val="0"/>
                  <w:divBdr>
                    <w:top w:val="none" w:sz="0" w:space="0" w:color="auto"/>
                    <w:left w:val="none" w:sz="0" w:space="0" w:color="auto"/>
                    <w:bottom w:val="none" w:sz="0" w:space="0" w:color="auto"/>
                    <w:right w:val="none" w:sz="0" w:space="0" w:color="auto"/>
                  </w:divBdr>
                </w:div>
                <w:div w:id="265579977">
                  <w:marLeft w:val="640"/>
                  <w:marRight w:val="0"/>
                  <w:marTop w:val="0"/>
                  <w:marBottom w:val="0"/>
                  <w:divBdr>
                    <w:top w:val="none" w:sz="0" w:space="0" w:color="auto"/>
                    <w:left w:val="none" w:sz="0" w:space="0" w:color="auto"/>
                    <w:bottom w:val="none" w:sz="0" w:space="0" w:color="auto"/>
                    <w:right w:val="none" w:sz="0" w:space="0" w:color="auto"/>
                  </w:divBdr>
                </w:div>
                <w:div w:id="2131165355">
                  <w:marLeft w:val="640"/>
                  <w:marRight w:val="0"/>
                  <w:marTop w:val="0"/>
                  <w:marBottom w:val="0"/>
                  <w:divBdr>
                    <w:top w:val="none" w:sz="0" w:space="0" w:color="auto"/>
                    <w:left w:val="none" w:sz="0" w:space="0" w:color="auto"/>
                    <w:bottom w:val="none" w:sz="0" w:space="0" w:color="auto"/>
                    <w:right w:val="none" w:sz="0" w:space="0" w:color="auto"/>
                  </w:divBdr>
                </w:div>
                <w:div w:id="1620336503">
                  <w:marLeft w:val="640"/>
                  <w:marRight w:val="0"/>
                  <w:marTop w:val="0"/>
                  <w:marBottom w:val="0"/>
                  <w:divBdr>
                    <w:top w:val="none" w:sz="0" w:space="0" w:color="auto"/>
                    <w:left w:val="none" w:sz="0" w:space="0" w:color="auto"/>
                    <w:bottom w:val="none" w:sz="0" w:space="0" w:color="auto"/>
                    <w:right w:val="none" w:sz="0" w:space="0" w:color="auto"/>
                  </w:divBdr>
                </w:div>
                <w:div w:id="727807402">
                  <w:marLeft w:val="640"/>
                  <w:marRight w:val="0"/>
                  <w:marTop w:val="0"/>
                  <w:marBottom w:val="0"/>
                  <w:divBdr>
                    <w:top w:val="none" w:sz="0" w:space="0" w:color="auto"/>
                    <w:left w:val="none" w:sz="0" w:space="0" w:color="auto"/>
                    <w:bottom w:val="none" w:sz="0" w:space="0" w:color="auto"/>
                    <w:right w:val="none" w:sz="0" w:space="0" w:color="auto"/>
                  </w:divBdr>
                </w:div>
                <w:div w:id="241531493">
                  <w:marLeft w:val="640"/>
                  <w:marRight w:val="0"/>
                  <w:marTop w:val="0"/>
                  <w:marBottom w:val="0"/>
                  <w:divBdr>
                    <w:top w:val="none" w:sz="0" w:space="0" w:color="auto"/>
                    <w:left w:val="none" w:sz="0" w:space="0" w:color="auto"/>
                    <w:bottom w:val="none" w:sz="0" w:space="0" w:color="auto"/>
                    <w:right w:val="none" w:sz="0" w:space="0" w:color="auto"/>
                  </w:divBdr>
                </w:div>
                <w:div w:id="588739435">
                  <w:marLeft w:val="640"/>
                  <w:marRight w:val="0"/>
                  <w:marTop w:val="0"/>
                  <w:marBottom w:val="0"/>
                  <w:divBdr>
                    <w:top w:val="none" w:sz="0" w:space="0" w:color="auto"/>
                    <w:left w:val="none" w:sz="0" w:space="0" w:color="auto"/>
                    <w:bottom w:val="none" w:sz="0" w:space="0" w:color="auto"/>
                    <w:right w:val="none" w:sz="0" w:space="0" w:color="auto"/>
                  </w:divBdr>
                </w:div>
                <w:div w:id="2090729722">
                  <w:marLeft w:val="640"/>
                  <w:marRight w:val="0"/>
                  <w:marTop w:val="0"/>
                  <w:marBottom w:val="0"/>
                  <w:divBdr>
                    <w:top w:val="none" w:sz="0" w:space="0" w:color="auto"/>
                    <w:left w:val="none" w:sz="0" w:space="0" w:color="auto"/>
                    <w:bottom w:val="none" w:sz="0" w:space="0" w:color="auto"/>
                    <w:right w:val="none" w:sz="0" w:space="0" w:color="auto"/>
                  </w:divBdr>
                </w:div>
                <w:div w:id="841579210">
                  <w:marLeft w:val="640"/>
                  <w:marRight w:val="0"/>
                  <w:marTop w:val="0"/>
                  <w:marBottom w:val="0"/>
                  <w:divBdr>
                    <w:top w:val="none" w:sz="0" w:space="0" w:color="auto"/>
                    <w:left w:val="none" w:sz="0" w:space="0" w:color="auto"/>
                    <w:bottom w:val="none" w:sz="0" w:space="0" w:color="auto"/>
                    <w:right w:val="none" w:sz="0" w:space="0" w:color="auto"/>
                  </w:divBdr>
                </w:div>
                <w:div w:id="1881476526">
                  <w:marLeft w:val="640"/>
                  <w:marRight w:val="0"/>
                  <w:marTop w:val="0"/>
                  <w:marBottom w:val="0"/>
                  <w:divBdr>
                    <w:top w:val="none" w:sz="0" w:space="0" w:color="auto"/>
                    <w:left w:val="none" w:sz="0" w:space="0" w:color="auto"/>
                    <w:bottom w:val="none" w:sz="0" w:space="0" w:color="auto"/>
                    <w:right w:val="none" w:sz="0" w:space="0" w:color="auto"/>
                  </w:divBdr>
                </w:div>
                <w:div w:id="613706777">
                  <w:marLeft w:val="640"/>
                  <w:marRight w:val="0"/>
                  <w:marTop w:val="0"/>
                  <w:marBottom w:val="0"/>
                  <w:divBdr>
                    <w:top w:val="none" w:sz="0" w:space="0" w:color="auto"/>
                    <w:left w:val="none" w:sz="0" w:space="0" w:color="auto"/>
                    <w:bottom w:val="none" w:sz="0" w:space="0" w:color="auto"/>
                    <w:right w:val="none" w:sz="0" w:space="0" w:color="auto"/>
                  </w:divBdr>
                </w:div>
                <w:div w:id="1359817254">
                  <w:marLeft w:val="640"/>
                  <w:marRight w:val="0"/>
                  <w:marTop w:val="0"/>
                  <w:marBottom w:val="0"/>
                  <w:divBdr>
                    <w:top w:val="none" w:sz="0" w:space="0" w:color="auto"/>
                    <w:left w:val="none" w:sz="0" w:space="0" w:color="auto"/>
                    <w:bottom w:val="none" w:sz="0" w:space="0" w:color="auto"/>
                    <w:right w:val="none" w:sz="0" w:space="0" w:color="auto"/>
                  </w:divBdr>
                </w:div>
                <w:div w:id="933706413">
                  <w:marLeft w:val="640"/>
                  <w:marRight w:val="0"/>
                  <w:marTop w:val="0"/>
                  <w:marBottom w:val="0"/>
                  <w:divBdr>
                    <w:top w:val="none" w:sz="0" w:space="0" w:color="auto"/>
                    <w:left w:val="none" w:sz="0" w:space="0" w:color="auto"/>
                    <w:bottom w:val="none" w:sz="0" w:space="0" w:color="auto"/>
                    <w:right w:val="none" w:sz="0" w:space="0" w:color="auto"/>
                  </w:divBdr>
                </w:div>
                <w:div w:id="965114942">
                  <w:marLeft w:val="640"/>
                  <w:marRight w:val="0"/>
                  <w:marTop w:val="0"/>
                  <w:marBottom w:val="0"/>
                  <w:divBdr>
                    <w:top w:val="none" w:sz="0" w:space="0" w:color="auto"/>
                    <w:left w:val="none" w:sz="0" w:space="0" w:color="auto"/>
                    <w:bottom w:val="none" w:sz="0" w:space="0" w:color="auto"/>
                    <w:right w:val="none" w:sz="0" w:space="0" w:color="auto"/>
                  </w:divBdr>
                </w:div>
                <w:div w:id="15355897">
                  <w:marLeft w:val="640"/>
                  <w:marRight w:val="0"/>
                  <w:marTop w:val="0"/>
                  <w:marBottom w:val="0"/>
                  <w:divBdr>
                    <w:top w:val="none" w:sz="0" w:space="0" w:color="auto"/>
                    <w:left w:val="none" w:sz="0" w:space="0" w:color="auto"/>
                    <w:bottom w:val="none" w:sz="0" w:space="0" w:color="auto"/>
                    <w:right w:val="none" w:sz="0" w:space="0" w:color="auto"/>
                  </w:divBdr>
                </w:div>
                <w:div w:id="1451238674">
                  <w:marLeft w:val="640"/>
                  <w:marRight w:val="0"/>
                  <w:marTop w:val="0"/>
                  <w:marBottom w:val="0"/>
                  <w:divBdr>
                    <w:top w:val="none" w:sz="0" w:space="0" w:color="auto"/>
                    <w:left w:val="none" w:sz="0" w:space="0" w:color="auto"/>
                    <w:bottom w:val="none" w:sz="0" w:space="0" w:color="auto"/>
                    <w:right w:val="none" w:sz="0" w:space="0" w:color="auto"/>
                  </w:divBdr>
                </w:div>
                <w:div w:id="1603994337">
                  <w:marLeft w:val="640"/>
                  <w:marRight w:val="0"/>
                  <w:marTop w:val="0"/>
                  <w:marBottom w:val="0"/>
                  <w:divBdr>
                    <w:top w:val="none" w:sz="0" w:space="0" w:color="auto"/>
                    <w:left w:val="none" w:sz="0" w:space="0" w:color="auto"/>
                    <w:bottom w:val="none" w:sz="0" w:space="0" w:color="auto"/>
                    <w:right w:val="none" w:sz="0" w:space="0" w:color="auto"/>
                  </w:divBdr>
                </w:div>
                <w:div w:id="584846298">
                  <w:marLeft w:val="640"/>
                  <w:marRight w:val="0"/>
                  <w:marTop w:val="0"/>
                  <w:marBottom w:val="0"/>
                  <w:divBdr>
                    <w:top w:val="none" w:sz="0" w:space="0" w:color="auto"/>
                    <w:left w:val="none" w:sz="0" w:space="0" w:color="auto"/>
                    <w:bottom w:val="none" w:sz="0" w:space="0" w:color="auto"/>
                    <w:right w:val="none" w:sz="0" w:space="0" w:color="auto"/>
                  </w:divBdr>
                </w:div>
                <w:div w:id="858084820">
                  <w:marLeft w:val="640"/>
                  <w:marRight w:val="0"/>
                  <w:marTop w:val="0"/>
                  <w:marBottom w:val="0"/>
                  <w:divBdr>
                    <w:top w:val="none" w:sz="0" w:space="0" w:color="auto"/>
                    <w:left w:val="none" w:sz="0" w:space="0" w:color="auto"/>
                    <w:bottom w:val="none" w:sz="0" w:space="0" w:color="auto"/>
                    <w:right w:val="none" w:sz="0" w:space="0" w:color="auto"/>
                  </w:divBdr>
                </w:div>
                <w:div w:id="2046129079">
                  <w:marLeft w:val="640"/>
                  <w:marRight w:val="0"/>
                  <w:marTop w:val="0"/>
                  <w:marBottom w:val="0"/>
                  <w:divBdr>
                    <w:top w:val="none" w:sz="0" w:space="0" w:color="auto"/>
                    <w:left w:val="none" w:sz="0" w:space="0" w:color="auto"/>
                    <w:bottom w:val="none" w:sz="0" w:space="0" w:color="auto"/>
                    <w:right w:val="none" w:sz="0" w:space="0" w:color="auto"/>
                  </w:divBdr>
                </w:div>
                <w:div w:id="1958443090">
                  <w:marLeft w:val="640"/>
                  <w:marRight w:val="0"/>
                  <w:marTop w:val="0"/>
                  <w:marBottom w:val="0"/>
                  <w:divBdr>
                    <w:top w:val="none" w:sz="0" w:space="0" w:color="auto"/>
                    <w:left w:val="none" w:sz="0" w:space="0" w:color="auto"/>
                    <w:bottom w:val="none" w:sz="0" w:space="0" w:color="auto"/>
                    <w:right w:val="none" w:sz="0" w:space="0" w:color="auto"/>
                  </w:divBdr>
                </w:div>
                <w:div w:id="1744913556">
                  <w:marLeft w:val="640"/>
                  <w:marRight w:val="0"/>
                  <w:marTop w:val="0"/>
                  <w:marBottom w:val="0"/>
                  <w:divBdr>
                    <w:top w:val="none" w:sz="0" w:space="0" w:color="auto"/>
                    <w:left w:val="none" w:sz="0" w:space="0" w:color="auto"/>
                    <w:bottom w:val="none" w:sz="0" w:space="0" w:color="auto"/>
                    <w:right w:val="none" w:sz="0" w:space="0" w:color="auto"/>
                  </w:divBdr>
                </w:div>
                <w:div w:id="931862290">
                  <w:marLeft w:val="640"/>
                  <w:marRight w:val="0"/>
                  <w:marTop w:val="0"/>
                  <w:marBottom w:val="0"/>
                  <w:divBdr>
                    <w:top w:val="none" w:sz="0" w:space="0" w:color="auto"/>
                    <w:left w:val="none" w:sz="0" w:space="0" w:color="auto"/>
                    <w:bottom w:val="none" w:sz="0" w:space="0" w:color="auto"/>
                    <w:right w:val="none" w:sz="0" w:space="0" w:color="auto"/>
                  </w:divBdr>
                </w:div>
                <w:div w:id="1196312584">
                  <w:marLeft w:val="640"/>
                  <w:marRight w:val="0"/>
                  <w:marTop w:val="0"/>
                  <w:marBottom w:val="0"/>
                  <w:divBdr>
                    <w:top w:val="none" w:sz="0" w:space="0" w:color="auto"/>
                    <w:left w:val="none" w:sz="0" w:space="0" w:color="auto"/>
                    <w:bottom w:val="none" w:sz="0" w:space="0" w:color="auto"/>
                    <w:right w:val="none" w:sz="0" w:space="0" w:color="auto"/>
                  </w:divBdr>
                </w:div>
                <w:div w:id="248542093">
                  <w:marLeft w:val="640"/>
                  <w:marRight w:val="0"/>
                  <w:marTop w:val="0"/>
                  <w:marBottom w:val="0"/>
                  <w:divBdr>
                    <w:top w:val="none" w:sz="0" w:space="0" w:color="auto"/>
                    <w:left w:val="none" w:sz="0" w:space="0" w:color="auto"/>
                    <w:bottom w:val="none" w:sz="0" w:space="0" w:color="auto"/>
                    <w:right w:val="none" w:sz="0" w:space="0" w:color="auto"/>
                  </w:divBdr>
                </w:div>
                <w:div w:id="590092777">
                  <w:marLeft w:val="640"/>
                  <w:marRight w:val="0"/>
                  <w:marTop w:val="0"/>
                  <w:marBottom w:val="0"/>
                  <w:divBdr>
                    <w:top w:val="none" w:sz="0" w:space="0" w:color="auto"/>
                    <w:left w:val="none" w:sz="0" w:space="0" w:color="auto"/>
                    <w:bottom w:val="none" w:sz="0" w:space="0" w:color="auto"/>
                    <w:right w:val="none" w:sz="0" w:space="0" w:color="auto"/>
                  </w:divBdr>
                </w:div>
                <w:div w:id="1874032909">
                  <w:marLeft w:val="640"/>
                  <w:marRight w:val="0"/>
                  <w:marTop w:val="0"/>
                  <w:marBottom w:val="0"/>
                  <w:divBdr>
                    <w:top w:val="none" w:sz="0" w:space="0" w:color="auto"/>
                    <w:left w:val="none" w:sz="0" w:space="0" w:color="auto"/>
                    <w:bottom w:val="none" w:sz="0" w:space="0" w:color="auto"/>
                    <w:right w:val="none" w:sz="0" w:space="0" w:color="auto"/>
                  </w:divBdr>
                </w:div>
                <w:div w:id="413477411">
                  <w:marLeft w:val="640"/>
                  <w:marRight w:val="0"/>
                  <w:marTop w:val="0"/>
                  <w:marBottom w:val="0"/>
                  <w:divBdr>
                    <w:top w:val="none" w:sz="0" w:space="0" w:color="auto"/>
                    <w:left w:val="none" w:sz="0" w:space="0" w:color="auto"/>
                    <w:bottom w:val="none" w:sz="0" w:space="0" w:color="auto"/>
                    <w:right w:val="none" w:sz="0" w:space="0" w:color="auto"/>
                  </w:divBdr>
                </w:div>
                <w:div w:id="452753665">
                  <w:marLeft w:val="640"/>
                  <w:marRight w:val="0"/>
                  <w:marTop w:val="0"/>
                  <w:marBottom w:val="0"/>
                  <w:divBdr>
                    <w:top w:val="none" w:sz="0" w:space="0" w:color="auto"/>
                    <w:left w:val="none" w:sz="0" w:space="0" w:color="auto"/>
                    <w:bottom w:val="none" w:sz="0" w:space="0" w:color="auto"/>
                    <w:right w:val="none" w:sz="0" w:space="0" w:color="auto"/>
                  </w:divBdr>
                </w:div>
                <w:div w:id="792600443">
                  <w:marLeft w:val="640"/>
                  <w:marRight w:val="0"/>
                  <w:marTop w:val="0"/>
                  <w:marBottom w:val="0"/>
                  <w:divBdr>
                    <w:top w:val="none" w:sz="0" w:space="0" w:color="auto"/>
                    <w:left w:val="none" w:sz="0" w:space="0" w:color="auto"/>
                    <w:bottom w:val="none" w:sz="0" w:space="0" w:color="auto"/>
                    <w:right w:val="none" w:sz="0" w:space="0" w:color="auto"/>
                  </w:divBdr>
                </w:div>
                <w:div w:id="322049187">
                  <w:marLeft w:val="640"/>
                  <w:marRight w:val="0"/>
                  <w:marTop w:val="0"/>
                  <w:marBottom w:val="0"/>
                  <w:divBdr>
                    <w:top w:val="none" w:sz="0" w:space="0" w:color="auto"/>
                    <w:left w:val="none" w:sz="0" w:space="0" w:color="auto"/>
                    <w:bottom w:val="none" w:sz="0" w:space="0" w:color="auto"/>
                    <w:right w:val="none" w:sz="0" w:space="0" w:color="auto"/>
                  </w:divBdr>
                </w:div>
                <w:div w:id="1073283829">
                  <w:marLeft w:val="640"/>
                  <w:marRight w:val="0"/>
                  <w:marTop w:val="0"/>
                  <w:marBottom w:val="0"/>
                  <w:divBdr>
                    <w:top w:val="none" w:sz="0" w:space="0" w:color="auto"/>
                    <w:left w:val="none" w:sz="0" w:space="0" w:color="auto"/>
                    <w:bottom w:val="none" w:sz="0" w:space="0" w:color="auto"/>
                    <w:right w:val="none" w:sz="0" w:space="0" w:color="auto"/>
                  </w:divBdr>
                </w:div>
                <w:div w:id="2088114540">
                  <w:marLeft w:val="640"/>
                  <w:marRight w:val="0"/>
                  <w:marTop w:val="0"/>
                  <w:marBottom w:val="0"/>
                  <w:divBdr>
                    <w:top w:val="none" w:sz="0" w:space="0" w:color="auto"/>
                    <w:left w:val="none" w:sz="0" w:space="0" w:color="auto"/>
                    <w:bottom w:val="none" w:sz="0" w:space="0" w:color="auto"/>
                    <w:right w:val="none" w:sz="0" w:space="0" w:color="auto"/>
                  </w:divBdr>
                </w:div>
                <w:div w:id="1561282405">
                  <w:marLeft w:val="640"/>
                  <w:marRight w:val="0"/>
                  <w:marTop w:val="0"/>
                  <w:marBottom w:val="0"/>
                  <w:divBdr>
                    <w:top w:val="none" w:sz="0" w:space="0" w:color="auto"/>
                    <w:left w:val="none" w:sz="0" w:space="0" w:color="auto"/>
                    <w:bottom w:val="none" w:sz="0" w:space="0" w:color="auto"/>
                    <w:right w:val="none" w:sz="0" w:space="0" w:color="auto"/>
                  </w:divBdr>
                </w:div>
                <w:div w:id="1071125637">
                  <w:marLeft w:val="640"/>
                  <w:marRight w:val="0"/>
                  <w:marTop w:val="0"/>
                  <w:marBottom w:val="0"/>
                  <w:divBdr>
                    <w:top w:val="none" w:sz="0" w:space="0" w:color="auto"/>
                    <w:left w:val="none" w:sz="0" w:space="0" w:color="auto"/>
                    <w:bottom w:val="none" w:sz="0" w:space="0" w:color="auto"/>
                    <w:right w:val="none" w:sz="0" w:space="0" w:color="auto"/>
                  </w:divBdr>
                </w:div>
                <w:div w:id="1686247009">
                  <w:marLeft w:val="640"/>
                  <w:marRight w:val="0"/>
                  <w:marTop w:val="0"/>
                  <w:marBottom w:val="0"/>
                  <w:divBdr>
                    <w:top w:val="none" w:sz="0" w:space="0" w:color="auto"/>
                    <w:left w:val="none" w:sz="0" w:space="0" w:color="auto"/>
                    <w:bottom w:val="none" w:sz="0" w:space="0" w:color="auto"/>
                    <w:right w:val="none" w:sz="0" w:space="0" w:color="auto"/>
                  </w:divBdr>
                </w:div>
                <w:div w:id="1604999229">
                  <w:marLeft w:val="640"/>
                  <w:marRight w:val="0"/>
                  <w:marTop w:val="0"/>
                  <w:marBottom w:val="0"/>
                  <w:divBdr>
                    <w:top w:val="none" w:sz="0" w:space="0" w:color="auto"/>
                    <w:left w:val="none" w:sz="0" w:space="0" w:color="auto"/>
                    <w:bottom w:val="none" w:sz="0" w:space="0" w:color="auto"/>
                    <w:right w:val="none" w:sz="0" w:space="0" w:color="auto"/>
                  </w:divBdr>
                </w:div>
                <w:div w:id="847334730">
                  <w:marLeft w:val="640"/>
                  <w:marRight w:val="0"/>
                  <w:marTop w:val="0"/>
                  <w:marBottom w:val="0"/>
                  <w:divBdr>
                    <w:top w:val="none" w:sz="0" w:space="0" w:color="auto"/>
                    <w:left w:val="none" w:sz="0" w:space="0" w:color="auto"/>
                    <w:bottom w:val="none" w:sz="0" w:space="0" w:color="auto"/>
                    <w:right w:val="none" w:sz="0" w:space="0" w:color="auto"/>
                  </w:divBdr>
                </w:div>
                <w:div w:id="592587023">
                  <w:marLeft w:val="640"/>
                  <w:marRight w:val="0"/>
                  <w:marTop w:val="0"/>
                  <w:marBottom w:val="0"/>
                  <w:divBdr>
                    <w:top w:val="none" w:sz="0" w:space="0" w:color="auto"/>
                    <w:left w:val="none" w:sz="0" w:space="0" w:color="auto"/>
                    <w:bottom w:val="none" w:sz="0" w:space="0" w:color="auto"/>
                    <w:right w:val="none" w:sz="0" w:space="0" w:color="auto"/>
                  </w:divBdr>
                </w:div>
                <w:div w:id="1078793495">
                  <w:marLeft w:val="640"/>
                  <w:marRight w:val="0"/>
                  <w:marTop w:val="0"/>
                  <w:marBottom w:val="0"/>
                  <w:divBdr>
                    <w:top w:val="none" w:sz="0" w:space="0" w:color="auto"/>
                    <w:left w:val="none" w:sz="0" w:space="0" w:color="auto"/>
                    <w:bottom w:val="none" w:sz="0" w:space="0" w:color="auto"/>
                    <w:right w:val="none" w:sz="0" w:space="0" w:color="auto"/>
                  </w:divBdr>
                </w:div>
                <w:div w:id="207576256">
                  <w:marLeft w:val="640"/>
                  <w:marRight w:val="0"/>
                  <w:marTop w:val="0"/>
                  <w:marBottom w:val="0"/>
                  <w:divBdr>
                    <w:top w:val="none" w:sz="0" w:space="0" w:color="auto"/>
                    <w:left w:val="none" w:sz="0" w:space="0" w:color="auto"/>
                    <w:bottom w:val="none" w:sz="0" w:space="0" w:color="auto"/>
                    <w:right w:val="none" w:sz="0" w:space="0" w:color="auto"/>
                  </w:divBdr>
                </w:div>
                <w:div w:id="1133137922">
                  <w:marLeft w:val="640"/>
                  <w:marRight w:val="0"/>
                  <w:marTop w:val="0"/>
                  <w:marBottom w:val="0"/>
                  <w:divBdr>
                    <w:top w:val="none" w:sz="0" w:space="0" w:color="auto"/>
                    <w:left w:val="none" w:sz="0" w:space="0" w:color="auto"/>
                    <w:bottom w:val="none" w:sz="0" w:space="0" w:color="auto"/>
                    <w:right w:val="none" w:sz="0" w:space="0" w:color="auto"/>
                  </w:divBdr>
                </w:div>
                <w:div w:id="1814323908">
                  <w:marLeft w:val="640"/>
                  <w:marRight w:val="0"/>
                  <w:marTop w:val="0"/>
                  <w:marBottom w:val="0"/>
                  <w:divBdr>
                    <w:top w:val="none" w:sz="0" w:space="0" w:color="auto"/>
                    <w:left w:val="none" w:sz="0" w:space="0" w:color="auto"/>
                    <w:bottom w:val="none" w:sz="0" w:space="0" w:color="auto"/>
                    <w:right w:val="none" w:sz="0" w:space="0" w:color="auto"/>
                  </w:divBdr>
                </w:div>
                <w:div w:id="691155002">
                  <w:marLeft w:val="640"/>
                  <w:marRight w:val="0"/>
                  <w:marTop w:val="0"/>
                  <w:marBottom w:val="0"/>
                  <w:divBdr>
                    <w:top w:val="none" w:sz="0" w:space="0" w:color="auto"/>
                    <w:left w:val="none" w:sz="0" w:space="0" w:color="auto"/>
                    <w:bottom w:val="none" w:sz="0" w:space="0" w:color="auto"/>
                    <w:right w:val="none" w:sz="0" w:space="0" w:color="auto"/>
                  </w:divBdr>
                </w:div>
                <w:div w:id="253904766">
                  <w:marLeft w:val="640"/>
                  <w:marRight w:val="0"/>
                  <w:marTop w:val="0"/>
                  <w:marBottom w:val="0"/>
                  <w:divBdr>
                    <w:top w:val="none" w:sz="0" w:space="0" w:color="auto"/>
                    <w:left w:val="none" w:sz="0" w:space="0" w:color="auto"/>
                    <w:bottom w:val="none" w:sz="0" w:space="0" w:color="auto"/>
                    <w:right w:val="none" w:sz="0" w:space="0" w:color="auto"/>
                  </w:divBdr>
                </w:div>
                <w:div w:id="1800343278">
                  <w:marLeft w:val="640"/>
                  <w:marRight w:val="0"/>
                  <w:marTop w:val="0"/>
                  <w:marBottom w:val="0"/>
                  <w:divBdr>
                    <w:top w:val="none" w:sz="0" w:space="0" w:color="auto"/>
                    <w:left w:val="none" w:sz="0" w:space="0" w:color="auto"/>
                    <w:bottom w:val="none" w:sz="0" w:space="0" w:color="auto"/>
                    <w:right w:val="none" w:sz="0" w:space="0" w:color="auto"/>
                  </w:divBdr>
                </w:div>
                <w:div w:id="672345092">
                  <w:marLeft w:val="640"/>
                  <w:marRight w:val="0"/>
                  <w:marTop w:val="0"/>
                  <w:marBottom w:val="0"/>
                  <w:divBdr>
                    <w:top w:val="none" w:sz="0" w:space="0" w:color="auto"/>
                    <w:left w:val="none" w:sz="0" w:space="0" w:color="auto"/>
                    <w:bottom w:val="none" w:sz="0" w:space="0" w:color="auto"/>
                    <w:right w:val="none" w:sz="0" w:space="0" w:color="auto"/>
                  </w:divBdr>
                </w:div>
                <w:div w:id="2101946712">
                  <w:marLeft w:val="640"/>
                  <w:marRight w:val="0"/>
                  <w:marTop w:val="0"/>
                  <w:marBottom w:val="0"/>
                  <w:divBdr>
                    <w:top w:val="none" w:sz="0" w:space="0" w:color="auto"/>
                    <w:left w:val="none" w:sz="0" w:space="0" w:color="auto"/>
                    <w:bottom w:val="none" w:sz="0" w:space="0" w:color="auto"/>
                    <w:right w:val="none" w:sz="0" w:space="0" w:color="auto"/>
                  </w:divBdr>
                </w:div>
                <w:div w:id="1767458636">
                  <w:marLeft w:val="640"/>
                  <w:marRight w:val="0"/>
                  <w:marTop w:val="0"/>
                  <w:marBottom w:val="0"/>
                  <w:divBdr>
                    <w:top w:val="none" w:sz="0" w:space="0" w:color="auto"/>
                    <w:left w:val="none" w:sz="0" w:space="0" w:color="auto"/>
                    <w:bottom w:val="none" w:sz="0" w:space="0" w:color="auto"/>
                    <w:right w:val="none" w:sz="0" w:space="0" w:color="auto"/>
                  </w:divBdr>
                </w:div>
                <w:div w:id="2083673428">
                  <w:marLeft w:val="640"/>
                  <w:marRight w:val="0"/>
                  <w:marTop w:val="0"/>
                  <w:marBottom w:val="0"/>
                  <w:divBdr>
                    <w:top w:val="none" w:sz="0" w:space="0" w:color="auto"/>
                    <w:left w:val="none" w:sz="0" w:space="0" w:color="auto"/>
                    <w:bottom w:val="none" w:sz="0" w:space="0" w:color="auto"/>
                    <w:right w:val="none" w:sz="0" w:space="0" w:color="auto"/>
                  </w:divBdr>
                </w:div>
                <w:div w:id="1473249623">
                  <w:marLeft w:val="640"/>
                  <w:marRight w:val="0"/>
                  <w:marTop w:val="0"/>
                  <w:marBottom w:val="0"/>
                  <w:divBdr>
                    <w:top w:val="none" w:sz="0" w:space="0" w:color="auto"/>
                    <w:left w:val="none" w:sz="0" w:space="0" w:color="auto"/>
                    <w:bottom w:val="none" w:sz="0" w:space="0" w:color="auto"/>
                    <w:right w:val="none" w:sz="0" w:space="0" w:color="auto"/>
                  </w:divBdr>
                </w:div>
                <w:div w:id="549656711">
                  <w:marLeft w:val="640"/>
                  <w:marRight w:val="0"/>
                  <w:marTop w:val="0"/>
                  <w:marBottom w:val="0"/>
                  <w:divBdr>
                    <w:top w:val="none" w:sz="0" w:space="0" w:color="auto"/>
                    <w:left w:val="none" w:sz="0" w:space="0" w:color="auto"/>
                    <w:bottom w:val="none" w:sz="0" w:space="0" w:color="auto"/>
                    <w:right w:val="none" w:sz="0" w:space="0" w:color="auto"/>
                  </w:divBdr>
                </w:div>
                <w:div w:id="356583776">
                  <w:marLeft w:val="640"/>
                  <w:marRight w:val="0"/>
                  <w:marTop w:val="0"/>
                  <w:marBottom w:val="0"/>
                  <w:divBdr>
                    <w:top w:val="none" w:sz="0" w:space="0" w:color="auto"/>
                    <w:left w:val="none" w:sz="0" w:space="0" w:color="auto"/>
                    <w:bottom w:val="none" w:sz="0" w:space="0" w:color="auto"/>
                    <w:right w:val="none" w:sz="0" w:space="0" w:color="auto"/>
                  </w:divBdr>
                </w:div>
                <w:div w:id="881479945">
                  <w:marLeft w:val="640"/>
                  <w:marRight w:val="0"/>
                  <w:marTop w:val="0"/>
                  <w:marBottom w:val="0"/>
                  <w:divBdr>
                    <w:top w:val="none" w:sz="0" w:space="0" w:color="auto"/>
                    <w:left w:val="none" w:sz="0" w:space="0" w:color="auto"/>
                    <w:bottom w:val="none" w:sz="0" w:space="0" w:color="auto"/>
                    <w:right w:val="none" w:sz="0" w:space="0" w:color="auto"/>
                  </w:divBdr>
                </w:div>
                <w:div w:id="1544752653">
                  <w:marLeft w:val="640"/>
                  <w:marRight w:val="0"/>
                  <w:marTop w:val="0"/>
                  <w:marBottom w:val="0"/>
                  <w:divBdr>
                    <w:top w:val="none" w:sz="0" w:space="0" w:color="auto"/>
                    <w:left w:val="none" w:sz="0" w:space="0" w:color="auto"/>
                    <w:bottom w:val="none" w:sz="0" w:space="0" w:color="auto"/>
                    <w:right w:val="none" w:sz="0" w:space="0" w:color="auto"/>
                  </w:divBdr>
                </w:div>
                <w:div w:id="906188417">
                  <w:marLeft w:val="640"/>
                  <w:marRight w:val="0"/>
                  <w:marTop w:val="0"/>
                  <w:marBottom w:val="0"/>
                  <w:divBdr>
                    <w:top w:val="none" w:sz="0" w:space="0" w:color="auto"/>
                    <w:left w:val="none" w:sz="0" w:space="0" w:color="auto"/>
                    <w:bottom w:val="none" w:sz="0" w:space="0" w:color="auto"/>
                    <w:right w:val="none" w:sz="0" w:space="0" w:color="auto"/>
                  </w:divBdr>
                </w:div>
                <w:div w:id="91517562">
                  <w:marLeft w:val="640"/>
                  <w:marRight w:val="0"/>
                  <w:marTop w:val="0"/>
                  <w:marBottom w:val="0"/>
                  <w:divBdr>
                    <w:top w:val="none" w:sz="0" w:space="0" w:color="auto"/>
                    <w:left w:val="none" w:sz="0" w:space="0" w:color="auto"/>
                    <w:bottom w:val="none" w:sz="0" w:space="0" w:color="auto"/>
                    <w:right w:val="none" w:sz="0" w:space="0" w:color="auto"/>
                  </w:divBdr>
                </w:div>
                <w:div w:id="808327415">
                  <w:marLeft w:val="640"/>
                  <w:marRight w:val="0"/>
                  <w:marTop w:val="0"/>
                  <w:marBottom w:val="0"/>
                  <w:divBdr>
                    <w:top w:val="none" w:sz="0" w:space="0" w:color="auto"/>
                    <w:left w:val="none" w:sz="0" w:space="0" w:color="auto"/>
                    <w:bottom w:val="none" w:sz="0" w:space="0" w:color="auto"/>
                    <w:right w:val="none" w:sz="0" w:space="0" w:color="auto"/>
                  </w:divBdr>
                </w:div>
                <w:div w:id="905996967">
                  <w:marLeft w:val="640"/>
                  <w:marRight w:val="0"/>
                  <w:marTop w:val="0"/>
                  <w:marBottom w:val="0"/>
                  <w:divBdr>
                    <w:top w:val="none" w:sz="0" w:space="0" w:color="auto"/>
                    <w:left w:val="none" w:sz="0" w:space="0" w:color="auto"/>
                    <w:bottom w:val="none" w:sz="0" w:space="0" w:color="auto"/>
                    <w:right w:val="none" w:sz="0" w:space="0" w:color="auto"/>
                  </w:divBdr>
                </w:div>
                <w:div w:id="261960699">
                  <w:marLeft w:val="640"/>
                  <w:marRight w:val="0"/>
                  <w:marTop w:val="0"/>
                  <w:marBottom w:val="0"/>
                  <w:divBdr>
                    <w:top w:val="none" w:sz="0" w:space="0" w:color="auto"/>
                    <w:left w:val="none" w:sz="0" w:space="0" w:color="auto"/>
                    <w:bottom w:val="none" w:sz="0" w:space="0" w:color="auto"/>
                    <w:right w:val="none" w:sz="0" w:space="0" w:color="auto"/>
                  </w:divBdr>
                </w:div>
                <w:div w:id="737245189">
                  <w:marLeft w:val="640"/>
                  <w:marRight w:val="0"/>
                  <w:marTop w:val="0"/>
                  <w:marBottom w:val="0"/>
                  <w:divBdr>
                    <w:top w:val="none" w:sz="0" w:space="0" w:color="auto"/>
                    <w:left w:val="none" w:sz="0" w:space="0" w:color="auto"/>
                    <w:bottom w:val="none" w:sz="0" w:space="0" w:color="auto"/>
                    <w:right w:val="none" w:sz="0" w:space="0" w:color="auto"/>
                  </w:divBdr>
                </w:div>
                <w:div w:id="162010873">
                  <w:marLeft w:val="640"/>
                  <w:marRight w:val="0"/>
                  <w:marTop w:val="0"/>
                  <w:marBottom w:val="0"/>
                  <w:divBdr>
                    <w:top w:val="none" w:sz="0" w:space="0" w:color="auto"/>
                    <w:left w:val="none" w:sz="0" w:space="0" w:color="auto"/>
                    <w:bottom w:val="none" w:sz="0" w:space="0" w:color="auto"/>
                    <w:right w:val="none" w:sz="0" w:space="0" w:color="auto"/>
                  </w:divBdr>
                </w:div>
                <w:div w:id="673923240">
                  <w:marLeft w:val="640"/>
                  <w:marRight w:val="0"/>
                  <w:marTop w:val="0"/>
                  <w:marBottom w:val="0"/>
                  <w:divBdr>
                    <w:top w:val="none" w:sz="0" w:space="0" w:color="auto"/>
                    <w:left w:val="none" w:sz="0" w:space="0" w:color="auto"/>
                    <w:bottom w:val="none" w:sz="0" w:space="0" w:color="auto"/>
                    <w:right w:val="none" w:sz="0" w:space="0" w:color="auto"/>
                  </w:divBdr>
                </w:div>
                <w:div w:id="143085832">
                  <w:marLeft w:val="640"/>
                  <w:marRight w:val="0"/>
                  <w:marTop w:val="0"/>
                  <w:marBottom w:val="0"/>
                  <w:divBdr>
                    <w:top w:val="none" w:sz="0" w:space="0" w:color="auto"/>
                    <w:left w:val="none" w:sz="0" w:space="0" w:color="auto"/>
                    <w:bottom w:val="none" w:sz="0" w:space="0" w:color="auto"/>
                    <w:right w:val="none" w:sz="0" w:space="0" w:color="auto"/>
                  </w:divBdr>
                </w:div>
                <w:div w:id="1540630042">
                  <w:marLeft w:val="640"/>
                  <w:marRight w:val="0"/>
                  <w:marTop w:val="0"/>
                  <w:marBottom w:val="0"/>
                  <w:divBdr>
                    <w:top w:val="none" w:sz="0" w:space="0" w:color="auto"/>
                    <w:left w:val="none" w:sz="0" w:space="0" w:color="auto"/>
                    <w:bottom w:val="none" w:sz="0" w:space="0" w:color="auto"/>
                    <w:right w:val="none" w:sz="0" w:space="0" w:color="auto"/>
                  </w:divBdr>
                </w:div>
              </w:divsChild>
            </w:div>
            <w:div w:id="822281329">
              <w:marLeft w:val="0"/>
              <w:marRight w:val="0"/>
              <w:marTop w:val="0"/>
              <w:marBottom w:val="0"/>
              <w:divBdr>
                <w:top w:val="none" w:sz="0" w:space="0" w:color="auto"/>
                <w:left w:val="none" w:sz="0" w:space="0" w:color="auto"/>
                <w:bottom w:val="none" w:sz="0" w:space="0" w:color="auto"/>
                <w:right w:val="none" w:sz="0" w:space="0" w:color="auto"/>
              </w:divBdr>
              <w:divsChild>
                <w:div w:id="315426871">
                  <w:marLeft w:val="640"/>
                  <w:marRight w:val="0"/>
                  <w:marTop w:val="0"/>
                  <w:marBottom w:val="0"/>
                  <w:divBdr>
                    <w:top w:val="none" w:sz="0" w:space="0" w:color="auto"/>
                    <w:left w:val="none" w:sz="0" w:space="0" w:color="auto"/>
                    <w:bottom w:val="none" w:sz="0" w:space="0" w:color="auto"/>
                    <w:right w:val="none" w:sz="0" w:space="0" w:color="auto"/>
                  </w:divBdr>
                </w:div>
                <w:div w:id="2143496635">
                  <w:marLeft w:val="640"/>
                  <w:marRight w:val="0"/>
                  <w:marTop w:val="0"/>
                  <w:marBottom w:val="0"/>
                  <w:divBdr>
                    <w:top w:val="none" w:sz="0" w:space="0" w:color="auto"/>
                    <w:left w:val="none" w:sz="0" w:space="0" w:color="auto"/>
                    <w:bottom w:val="none" w:sz="0" w:space="0" w:color="auto"/>
                    <w:right w:val="none" w:sz="0" w:space="0" w:color="auto"/>
                  </w:divBdr>
                </w:div>
                <w:div w:id="1193760219">
                  <w:marLeft w:val="640"/>
                  <w:marRight w:val="0"/>
                  <w:marTop w:val="0"/>
                  <w:marBottom w:val="0"/>
                  <w:divBdr>
                    <w:top w:val="none" w:sz="0" w:space="0" w:color="auto"/>
                    <w:left w:val="none" w:sz="0" w:space="0" w:color="auto"/>
                    <w:bottom w:val="none" w:sz="0" w:space="0" w:color="auto"/>
                    <w:right w:val="none" w:sz="0" w:space="0" w:color="auto"/>
                  </w:divBdr>
                </w:div>
                <w:div w:id="2032950102">
                  <w:marLeft w:val="640"/>
                  <w:marRight w:val="0"/>
                  <w:marTop w:val="0"/>
                  <w:marBottom w:val="0"/>
                  <w:divBdr>
                    <w:top w:val="none" w:sz="0" w:space="0" w:color="auto"/>
                    <w:left w:val="none" w:sz="0" w:space="0" w:color="auto"/>
                    <w:bottom w:val="none" w:sz="0" w:space="0" w:color="auto"/>
                    <w:right w:val="none" w:sz="0" w:space="0" w:color="auto"/>
                  </w:divBdr>
                </w:div>
                <w:div w:id="1424649488">
                  <w:marLeft w:val="640"/>
                  <w:marRight w:val="0"/>
                  <w:marTop w:val="0"/>
                  <w:marBottom w:val="0"/>
                  <w:divBdr>
                    <w:top w:val="none" w:sz="0" w:space="0" w:color="auto"/>
                    <w:left w:val="none" w:sz="0" w:space="0" w:color="auto"/>
                    <w:bottom w:val="none" w:sz="0" w:space="0" w:color="auto"/>
                    <w:right w:val="none" w:sz="0" w:space="0" w:color="auto"/>
                  </w:divBdr>
                </w:div>
                <w:div w:id="1388410098">
                  <w:marLeft w:val="640"/>
                  <w:marRight w:val="0"/>
                  <w:marTop w:val="0"/>
                  <w:marBottom w:val="0"/>
                  <w:divBdr>
                    <w:top w:val="none" w:sz="0" w:space="0" w:color="auto"/>
                    <w:left w:val="none" w:sz="0" w:space="0" w:color="auto"/>
                    <w:bottom w:val="none" w:sz="0" w:space="0" w:color="auto"/>
                    <w:right w:val="none" w:sz="0" w:space="0" w:color="auto"/>
                  </w:divBdr>
                </w:div>
                <w:div w:id="1823618220">
                  <w:marLeft w:val="640"/>
                  <w:marRight w:val="0"/>
                  <w:marTop w:val="0"/>
                  <w:marBottom w:val="0"/>
                  <w:divBdr>
                    <w:top w:val="none" w:sz="0" w:space="0" w:color="auto"/>
                    <w:left w:val="none" w:sz="0" w:space="0" w:color="auto"/>
                    <w:bottom w:val="none" w:sz="0" w:space="0" w:color="auto"/>
                    <w:right w:val="none" w:sz="0" w:space="0" w:color="auto"/>
                  </w:divBdr>
                </w:div>
                <w:div w:id="241110981">
                  <w:marLeft w:val="640"/>
                  <w:marRight w:val="0"/>
                  <w:marTop w:val="0"/>
                  <w:marBottom w:val="0"/>
                  <w:divBdr>
                    <w:top w:val="none" w:sz="0" w:space="0" w:color="auto"/>
                    <w:left w:val="none" w:sz="0" w:space="0" w:color="auto"/>
                    <w:bottom w:val="none" w:sz="0" w:space="0" w:color="auto"/>
                    <w:right w:val="none" w:sz="0" w:space="0" w:color="auto"/>
                  </w:divBdr>
                </w:div>
                <w:div w:id="279146259">
                  <w:marLeft w:val="640"/>
                  <w:marRight w:val="0"/>
                  <w:marTop w:val="0"/>
                  <w:marBottom w:val="0"/>
                  <w:divBdr>
                    <w:top w:val="none" w:sz="0" w:space="0" w:color="auto"/>
                    <w:left w:val="none" w:sz="0" w:space="0" w:color="auto"/>
                    <w:bottom w:val="none" w:sz="0" w:space="0" w:color="auto"/>
                    <w:right w:val="none" w:sz="0" w:space="0" w:color="auto"/>
                  </w:divBdr>
                </w:div>
                <w:div w:id="480662077">
                  <w:marLeft w:val="640"/>
                  <w:marRight w:val="0"/>
                  <w:marTop w:val="0"/>
                  <w:marBottom w:val="0"/>
                  <w:divBdr>
                    <w:top w:val="none" w:sz="0" w:space="0" w:color="auto"/>
                    <w:left w:val="none" w:sz="0" w:space="0" w:color="auto"/>
                    <w:bottom w:val="none" w:sz="0" w:space="0" w:color="auto"/>
                    <w:right w:val="none" w:sz="0" w:space="0" w:color="auto"/>
                  </w:divBdr>
                </w:div>
                <w:div w:id="877354468">
                  <w:marLeft w:val="640"/>
                  <w:marRight w:val="0"/>
                  <w:marTop w:val="0"/>
                  <w:marBottom w:val="0"/>
                  <w:divBdr>
                    <w:top w:val="none" w:sz="0" w:space="0" w:color="auto"/>
                    <w:left w:val="none" w:sz="0" w:space="0" w:color="auto"/>
                    <w:bottom w:val="none" w:sz="0" w:space="0" w:color="auto"/>
                    <w:right w:val="none" w:sz="0" w:space="0" w:color="auto"/>
                  </w:divBdr>
                </w:div>
                <w:div w:id="1271351521">
                  <w:marLeft w:val="640"/>
                  <w:marRight w:val="0"/>
                  <w:marTop w:val="0"/>
                  <w:marBottom w:val="0"/>
                  <w:divBdr>
                    <w:top w:val="none" w:sz="0" w:space="0" w:color="auto"/>
                    <w:left w:val="none" w:sz="0" w:space="0" w:color="auto"/>
                    <w:bottom w:val="none" w:sz="0" w:space="0" w:color="auto"/>
                    <w:right w:val="none" w:sz="0" w:space="0" w:color="auto"/>
                  </w:divBdr>
                </w:div>
                <w:div w:id="1136068134">
                  <w:marLeft w:val="640"/>
                  <w:marRight w:val="0"/>
                  <w:marTop w:val="0"/>
                  <w:marBottom w:val="0"/>
                  <w:divBdr>
                    <w:top w:val="none" w:sz="0" w:space="0" w:color="auto"/>
                    <w:left w:val="none" w:sz="0" w:space="0" w:color="auto"/>
                    <w:bottom w:val="none" w:sz="0" w:space="0" w:color="auto"/>
                    <w:right w:val="none" w:sz="0" w:space="0" w:color="auto"/>
                  </w:divBdr>
                </w:div>
                <w:div w:id="736901238">
                  <w:marLeft w:val="640"/>
                  <w:marRight w:val="0"/>
                  <w:marTop w:val="0"/>
                  <w:marBottom w:val="0"/>
                  <w:divBdr>
                    <w:top w:val="none" w:sz="0" w:space="0" w:color="auto"/>
                    <w:left w:val="none" w:sz="0" w:space="0" w:color="auto"/>
                    <w:bottom w:val="none" w:sz="0" w:space="0" w:color="auto"/>
                    <w:right w:val="none" w:sz="0" w:space="0" w:color="auto"/>
                  </w:divBdr>
                </w:div>
                <w:div w:id="1441339412">
                  <w:marLeft w:val="640"/>
                  <w:marRight w:val="0"/>
                  <w:marTop w:val="0"/>
                  <w:marBottom w:val="0"/>
                  <w:divBdr>
                    <w:top w:val="none" w:sz="0" w:space="0" w:color="auto"/>
                    <w:left w:val="none" w:sz="0" w:space="0" w:color="auto"/>
                    <w:bottom w:val="none" w:sz="0" w:space="0" w:color="auto"/>
                    <w:right w:val="none" w:sz="0" w:space="0" w:color="auto"/>
                  </w:divBdr>
                </w:div>
                <w:div w:id="728305028">
                  <w:marLeft w:val="640"/>
                  <w:marRight w:val="0"/>
                  <w:marTop w:val="0"/>
                  <w:marBottom w:val="0"/>
                  <w:divBdr>
                    <w:top w:val="none" w:sz="0" w:space="0" w:color="auto"/>
                    <w:left w:val="none" w:sz="0" w:space="0" w:color="auto"/>
                    <w:bottom w:val="none" w:sz="0" w:space="0" w:color="auto"/>
                    <w:right w:val="none" w:sz="0" w:space="0" w:color="auto"/>
                  </w:divBdr>
                </w:div>
                <w:div w:id="339935681">
                  <w:marLeft w:val="640"/>
                  <w:marRight w:val="0"/>
                  <w:marTop w:val="0"/>
                  <w:marBottom w:val="0"/>
                  <w:divBdr>
                    <w:top w:val="none" w:sz="0" w:space="0" w:color="auto"/>
                    <w:left w:val="none" w:sz="0" w:space="0" w:color="auto"/>
                    <w:bottom w:val="none" w:sz="0" w:space="0" w:color="auto"/>
                    <w:right w:val="none" w:sz="0" w:space="0" w:color="auto"/>
                  </w:divBdr>
                </w:div>
                <w:div w:id="1043362631">
                  <w:marLeft w:val="640"/>
                  <w:marRight w:val="0"/>
                  <w:marTop w:val="0"/>
                  <w:marBottom w:val="0"/>
                  <w:divBdr>
                    <w:top w:val="none" w:sz="0" w:space="0" w:color="auto"/>
                    <w:left w:val="none" w:sz="0" w:space="0" w:color="auto"/>
                    <w:bottom w:val="none" w:sz="0" w:space="0" w:color="auto"/>
                    <w:right w:val="none" w:sz="0" w:space="0" w:color="auto"/>
                  </w:divBdr>
                </w:div>
                <w:div w:id="726301965">
                  <w:marLeft w:val="640"/>
                  <w:marRight w:val="0"/>
                  <w:marTop w:val="0"/>
                  <w:marBottom w:val="0"/>
                  <w:divBdr>
                    <w:top w:val="none" w:sz="0" w:space="0" w:color="auto"/>
                    <w:left w:val="none" w:sz="0" w:space="0" w:color="auto"/>
                    <w:bottom w:val="none" w:sz="0" w:space="0" w:color="auto"/>
                    <w:right w:val="none" w:sz="0" w:space="0" w:color="auto"/>
                  </w:divBdr>
                </w:div>
                <w:div w:id="1275790069">
                  <w:marLeft w:val="640"/>
                  <w:marRight w:val="0"/>
                  <w:marTop w:val="0"/>
                  <w:marBottom w:val="0"/>
                  <w:divBdr>
                    <w:top w:val="none" w:sz="0" w:space="0" w:color="auto"/>
                    <w:left w:val="none" w:sz="0" w:space="0" w:color="auto"/>
                    <w:bottom w:val="none" w:sz="0" w:space="0" w:color="auto"/>
                    <w:right w:val="none" w:sz="0" w:space="0" w:color="auto"/>
                  </w:divBdr>
                </w:div>
                <w:div w:id="460616606">
                  <w:marLeft w:val="640"/>
                  <w:marRight w:val="0"/>
                  <w:marTop w:val="0"/>
                  <w:marBottom w:val="0"/>
                  <w:divBdr>
                    <w:top w:val="none" w:sz="0" w:space="0" w:color="auto"/>
                    <w:left w:val="none" w:sz="0" w:space="0" w:color="auto"/>
                    <w:bottom w:val="none" w:sz="0" w:space="0" w:color="auto"/>
                    <w:right w:val="none" w:sz="0" w:space="0" w:color="auto"/>
                  </w:divBdr>
                </w:div>
                <w:div w:id="505092424">
                  <w:marLeft w:val="640"/>
                  <w:marRight w:val="0"/>
                  <w:marTop w:val="0"/>
                  <w:marBottom w:val="0"/>
                  <w:divBdr>
                    <w:top w:val="none" w:sz="0" w:space="0" w:color="auto"/>
                    <w:left w:val="none" w:sz="0" w:space="0" w:color="auto"/>
                    <w:bottom w:val="none" w:sz="0" w:space="0" w:color="auto"/>
                    <w:right w:val="none" w:sz="0" w:space="0" w:color="auto"/>
                  </w:divBdr>
                </w:div>
                <w:div w:id="980892048">
                  <w:marLeft w:val="640"/>
                  <w:marRight w:val="0"/>
                  <w:marTop w:val="0"/>
                  <w:marBottom w:val="0"/>
                  <w:divBdr>
                    <w:top w:val="none" w:sz="0" w:space="0" w:color="auto"/>
                    <w:left w:val="none" w:sz="0" w:space="0" w:color="auto"/>
                    <w:bottom w:val="none" w:sz="0" w:space="0" w:color="auto"/>
                    <w:right w:val="none" w:sz="0" w:space="0" w:color="auto"/>
                  </w:divBdr>
                </w:div>
                <w:div w:id="485902358">
                  <w:marLeft w:val="640"/>
                  <w:marRight w:val="0"/>
                  <w:marTop w:val="0"/>
                  <w:marBottom w:val="0"/>
                  <w:divBdr>
                    <w:top w:val="none" w:sz="0" w:space="0" w:color="auto"/>
                    <w:left w:val="none" w:sz="0" w:space="0" w:color="auto"/>
                    <w:bottom w:val="none" w:sz="0" w:space="0" w:color="auto"/>
                    <w:right w:val="none" w:sz="0" w:space="0" w:color="auto"/>
                  </w:divBdr>
                </w:div>
                <w:div w:id="1790585025">
                  <w:marLeft w:val="640"/>
                  <w:marRight w:val="0"/>
                  <w:marTop w:val="0"/>
                  <w:marBottom w:val="0"/>
                  <w:divBdr>
                    <w:top w:val="none" w:sz="0" w:space="0" w:color="auto"/>
                    <w:left w:val="none" w:sz="0" w:space="0" w:color="auto"/>
                    <w:bottom w:val="none" w:sz="0" w:space="0" w:color="auto"/>
                    <w:right w:val="none" w:sz="0" w:space="0" w:color="auto"/>
                  </w:divBdr>
                </w:div>
                <w:div w:id="1898936161">
                  <w:marLeft w:val="640"/>
                  <w:marRight w:val="0"/>
                  <w:marTop w:val="0"/>
                  <w:marBottom w:val="0"/>
                  <w:divBdr>
                    <w:top w:val="none" w:sz="0" w:space="0" w:color="auto"/>
                    <w:left w:val="none" w:sz="0" w:space="0" w:color="auto"/>
                    <w:bottom w:val="none" w:sz="0" w:space="0" w:color="auto"/>
                    <w:right w:val="none" w:sz="0" w:space="0" w:color="auto"/>
                  </w:divBdr>
                </w:div>
                <w:div w:id="97992561">
                  <w:marLeft w:val="640"/>
                  <w:marRight w:val="0"/>
                  <w:marTop w:val="0"/>
                  <w:marBottom w:val="0"/>
                  <w:divBdr>
                    <w:top w:val="none" w:sz="0" w:space="0" w:color="auto"/>
                    <w:left w:val="none" w:sz="0" w:space="0" w:color="auto"/>
                    <w:bottom w:val="none" w:sz="0" w:space="0" w:color="auto"/>
                    <w:right w:val="none" w:sz="0" w:space="0" w:color="auto"/>
                  </w:divBdr>
                </w:div>
                <w:div w:id="1741440358">
                  <w:marLeft w:val="640"/>
                  <w:marRight w:val="0"/>
                  <w:marTop w:val="0"/>
                  <w:marBottom w:val="0"/>
                  <w:divBdr>
                    <w:top w:val="none" w:sz="0" w:space="0" w:color="auto"/>
                    <w:left w:val="none" w:sz="0" w:space="0" w:color="auto"/>
                    <w:bottom w:val="none" w:sz="0" w:space="0" w:color="auto"/>
                    <w:right w:val="none" w:sz="0" w:space="0" w:color="auto"/>
                  </w:divBdr>
                </w:div>
                <w:div w:id="1612590829">
                  <w:marLeft w:val="640"/>
                  <w:marRight w:val="0"/>
                  <w:marTop w:val="0"/>
                  <w:marBottom w:val="0"/>
                  <w:divBdr>
                    <w:top w:val="none" w:sz="0" w:space="0" w:color="auto"/>
                    <w:left w:val="none" w:sz="0" w:space="0" w:color="auto"/>
                    <w:bottom w:val="none" w:sz="0" w:space="0" w:color="auto"/>
                    <w:right w:val="none" w:sz="0" w:space="0" w:color="auto"/>
                  </w:divBdr>
                </w:div>
                <w:div w:id="1636448583">
                  <w:marLeft w:val="640"/>
                  <w:marRight w:val="0"/>
                  <w:marTop w:val="0"/>
                  <w:marBottom w:val="0"/>
                  <w:divBdr>
                    <w:top w:val="none" w:sz="0" w:space="0" w:color="auto"/>
                    <w:left w:val="none" w:sz="0" w:space="0" w:color="auto"/>
                    <w:bottom w:val="none" w:sz="0" w:space="0" w:color="auto"/>
                    <w:right w:val="none" w:sz="0" w:space="0" w:color="auto"/>
                  </w:divBdr>
                </w:div>
                <w:div w:id="2087265249">
                  <w:marLeft w:val="640"/>
                  <w:marRight w:val="0"/>
                  <w:marTop w:val="0"/>
                  <w:marBottom w:val="0"/>
                  <w:divBdr>
                    <w:top w:val="none" w:sz="0" w:space="0" w:color="auto"/>
                    <w:left w:val="none" w:sz="0" w:space="0" w:color="auto"/>
                    <w:bottom w:val="none" w:sz="0" w:space="0" w:color="auto"/>
                    <w:right w:val="none" w:sz="0" w:space="0" w:color="auto"/>
                  </w:divBdr>
                </w:div>
                <w:div w:id="1597598601">
                  <w:marLeft w:val="640"/>
                  <w:marRight w:val="0"/>
                  <w:marTop w:val="0"/>
                  <w:marBottom w:val="0"/>
                  <w:divBdr>
                    <w:top w:val="none" w:sz="0" w:space="0" w:color="auto"/>
                    <w:left w:val="none" w:sz="0" w:space="0" w:color="auto"/>
                    <w:bottom w:val="none" w:sz="0" w:space="0" w:color="auto"/>
                    <w:right w:val="none" w:sz="0" w:space="0" w:color="auto"/>
                  </w:divBdr>
                </w:div>
                <w:div w:id="421419364">
                  <w:marLeft w:val="640"/>
                  <w:marRight w:val="0"/>
                  <w:marTop w:val="0"/>
                  <w:marBottom w:val="0"/>
                  <w:divBdr>
                    <w:top w:val="none" w:sz="0" w:space="0" w:color="auto"/>
                    <w:left w:val="none" w:sz="0" w:space="0" w:color="auto"/>
                    <w:bottom w:val="none" w:sz="0" w:space="0" w:color="auto"/>
                    <w:right w:val="none" w:sz="0" w:space="0" w:color="auto"/>
                  </w:divBdr>
                </w:div>
                <w:div w:id="907572953">
                  <w:marLeft w:val="640"/>
                  <w:marRight w:val="0"/>
                  <w:marTop w:val="0"/>
                  <w:marBottom w:val="0"/>
                  <w:divBdr>
                    <w:top w:val="none" w:sz="0" w:space="0" w:color="auto"/>
                    <w:left w:val="none" w:sz="0" w:space="0" w:color="auto"/>
                    <w:bottom w:val="none" w:sz="0" w:space="0" w:color="auto"/>
                    <w:right w:val="none" w:sz="0" w:space="0" w:color="auto"/>
                  </w:divBdr>
                </w:div>
                <w:div w:id="636300895">
                  <w:marLeft w:val="640"/>
                  <w:marRight w:val="0"/>
                  <w:marTop w:val="0"/>
                  <w:marBottom w:val="0"/>
                  <w:divBdr>
                    <w:top w:val="none" w:sz="0" w:space="0" w:color="auto"/>
                    <w:left w:val="none" w:sz="0" w:space="0" w:color="auto"/>
                    <w:bottom w:val="none" w:sz="0" w:space="0" w:color="auto"/>
                    <w:right w:val="none" w:sz="0" w:space="0" w:color="auto"/>
                  </w:divBdr>
                </w:div>
                <w:div w:id="1946421416">
                  <w:marLeft w:val="640"/>
                  <w:marRight w:val="0"/>
                  <w:marTop w:val="0"/>
                  <w:marBottom w:val="0"/>
                  <w:divBdr>
                    <w:top w:val="none" w:sz="0" w:space="0" w:color="auto"/>
                    <w:left w:val="none" w:sz="0" w:space="0" w:color="auto"/>
                    <w:bottom w:val="none" w:sz="0" w:space="0" w:color="auto"/>
                    <w:right w:val="none" w:sz="0" w:space="0" w:color="auto"/>
                  </w:divBdr>
                </w:div>
                <w:div w:id="1770542991">
                  <w:marLeft w:val="640"/>
                  <w:marRight w:val="0"/>
                  <w:marTop w:val="0"/>
                  <w:marBottom w:val="0"/>
                  <w:divBdr>
                    <w:top w:val="none" w:sz="0" w:space="0" w:color="auto"/>
                    <w:left w:val="none" w:sz="0" w:space="0" w:color="auto"/>
                    <w:bottom w:val="none" w:sz="0" w:space="0" w:color="auto"/>
                    <w:right w:val="none" w:sz="0" w:space="0" w:color="auto"/>
                  </w:divBdr>
                </w:div>
                <w:div w:id="2010251648">
                  <w:marLeft w:val="640"/>
                  <w:marRight w:val="0"/>
                  <w:marTop w:val="0"/>
                  <w:marBottom w:val="0"/>
                  <w:divBdr>
                    <w:top w:val="none" w:sz="0" w:space="0" w:color="auto"/>
                    <w:left w:val="none" w:sz="0" w:space="0" w:color="auto"/>
                    <w:bottom w:val="none" w:sz="0" w:space="0" w:color="auto"/>
                    <w:right w:val="none" w:sz="0" w:space="0" w:color="auto"/>
                  </w:divBdr>
                </w:div>
                <w:div w:id="1355762196">
                  <w:marLeft w:val="640"/>
                  <w:marRight w:val="0"/>
                  <w:marTop w:val="0"/>
                  <w:marBottom w:val="0"/>
                  <w:divBdr>
                    <w:top w:val="none" w:sz="0" w:space="0" w:color="auto"/>
                    <w:left w:val="none" w:sz="0" w:space="0" w:color="auto"/>
                    <w:bottom w:val="none" w:sz="0" w:space="0" w:color="auto"/>
                    <w:right w:val="none" w:sz="0" w:space="0" w:color="auto"/>
                  </w:divBdr>
                </w:div>
                <w:div w:id="709652165">
                  <w:marLeft w:val="640"/>
                  <w:marRight w:val="0"/>
                  <w:marTop w:val="0"/>
                  <w:marBottom w:val="0"/>
                  <w:divBdr>
                    <w:top w:val="none" w:sz="0" w:space="0" w:color="auto"/>
                    <w:left w:val="none" w:sz="0" w:space="0" w:color="auto"/>
                    <w:bottom w:val="none" w:sz="0" w:space="0" w:color="auto"/>
                    <w:right w:val="none" w:sz="0" w:space="0" w:color="auto"/>
                  </w:divBdr>
                </w:div>
                <w:div w:id="375392702">
                  <w:marLeft w:val="640"/>
                  <w:marRight w:val="0"/>
                  <w:marTop w:val="0"/>
                  <w:marBottom w:val="0"/>
                  <w:divBdr>
                    <w:top w:val="none" w:sz="0" w:space="0" w:color="auto"/>
                    <w:left w:val="none" w:sz="0" w:space="0" w:color="auto"/>
                    <w:bottom w:val="none" w:sz="0" w:space="0" w:color="auto"/>
                    <w:right w:val="none" w:sz="0" w:space="0" w:color="auto"/>
                  </w:divBdr>
                </w:div>
                <w:div w:id="1795438262">
                  <w:marLeft w:val="640"/>
                  <w:marRight w:val="0"/>
                  <w:marTop w:val="0"/>
                  <w:marBottom w:val="0"/>
                  <w:divBdr>
                    <w:top w:val="none" w:sz="0" w:space="0" w:color="auto"/>
                    <w:left w:val="none" w:sz="0" w:space="0" w:color="auto"/>
                    <w:bottom w:val="none" w:sz="0" w:space="0" w:color="auto"/>
                    <w:right w:val="none" w:sz="0" w:space="0" w:color="auto"/>
                  </w:divBdr>
                </w:div>
                <w:div w:id="1763407015">
                  <w:marLeft w:val="640"/>
                  <w:marRight w:val="0"/>
                  <w:marTop w:val="0"/>
                  <w:marBottom w:val="0"/>
                  <w:divBdr>
                    <w:top w:val="none" w:sz="0" w:space="0" w:color="auto"/>
                    <w:left w:val="none" w:sz="0" w:space="0" w:color="auto"/>
                    <w:bottom w:val="none" w:sz="0" w:space="0" w:color="auto"/>
                    <w:right w:val="none" w:sz="0" w:space="0" w:color="auto"/>
                  </w:divBdr>
                </w:div>
                <w:div w:id="531722598">
                  <w:marLeft w:val="640"/>
                  <w:marRight w:val="0"/>
                  <w:marTop w:val="0"/>
                  <w:marBottom w:val="0"/>
                  <w:divBdr>
                    <w:top w:val="none" w:sz="0" w:space="0" w:color="auto"/>
                    <w:left w:val="none" w:sz="0" w:space="0" w:color="auto"/>
                    <w:bottom w:val="none" w:sz="0" w:space="0" w:color="auto"/>
                    <w:right w:val="none" w:sz="0" w:space="0" w:color="auto"/>
                  </w:divBdr>
                </w:div>
                <w:div w:id="447966689">
                  <w:marLeft w:val="640"/>
                  <w:marRight w:val="0"/>
                  <w:marTop w:val="0"/>
                  <w:marBottom w:val="0"/>
                  <w:divBdr>
                    <w:top w:val="none" w:sz="0" w:space="0" w:color="auto"/>
                    <w:left w:val="none" w:sz="0" w:space="0" w:color="auto"/>
                    <w:bottom w:val="none" w:sz="0" w:space="0" w:color="auto"/>
                    <w:right w:val="none" w:sz="0" w:space="0" w:color="auto"/>
                  </w:divBdr>
                </w:div>
                <w:div w:id="1876380759">
                  <w:marLeft w:val="640"/>
                  <w:marRight w:val="0"/>
                  <w:marTop w:val="0"/>
                  <w:marBottom w:val="0"/>
                  <w:divBdr>
                    <w:top w:val="none" w:sz="0" w:space="0" w:color="auto"/>
                    <w:left w:val="none" w:sz="0" w:space="0" w:color="auto"/>
                    <w:bottom w:val="none" w:sz="0" w:space="0" w:color="auto"/>
                    <w:right w:val="none" w:sz="0" w:space="0" w:color="auto"/>
                  </w:divBdr>
                </w:div>
                <w:div w:id="1071467041">
                  <w:marLeft w:val="640"/>
                  <w:marRight w:val="0"/>
                  <w:marTop w:val="0"/>
                  <w:marBottom w:val="0"/>
                  <w:divBdr>
                    <w:top w:val="none" w:sz="0" w:space="0" w:color="auto"/>
                    <w:left w:val="none" w:sz="0" w:space="0" w:color="auto"/>
                    <w:bottom w:val="none" w:sz="0" w:space="0" w:color="auto"/>
                    <w:right w:val="none" w:sz="0" w:space="0" w:color="auto"/>
                  </w:divBdr>
                </w:div>
                <w:div w:id="1481192851">
                  <w:marLeft w:val="640"/>
                  <w:marRight w:val="0"/>
                  <w:marTop w:val="0"/>
                  <w:marBottom w:val="0"/>
                  <w:divBdr>
                    <w:top w:val="none" w:sz="0" w:space="0" w:color="auto"/>
                    <w:left w:val="none" w:sz="0" w:space="0" w:color="auto"/>
                    <w:bottom w:val="none" w:sz="0" w:space="0" w:color="auto"/>
                    <w:right w:val="none" w:sz="0" w:space="0" w:color="auto"/>
                  </w:divBdr>
                </w:div>
                <w:div w:id="1749112435">
                  <w:marLeft w:val="640"/>
                  <w:marRight w:val="0"/>
                  <w:marTop w:val="0"/>
                  <w:marBottom w:val="0"/>
                  <w:divBdr>
                    <w:top w:val="none" w:sz="0" w:space="0" w:color="auto"/>
                    <w:left w:val="none" w:sz="0" w:space="0" w:color="auto"/>
                    <w:bottom w:val="none" w:sz="0" w:space="0" w:color="auto"/>
                    <w:right w:val="none" w:sz="0" w:space="0" w:color="auto"/>
                  </w:divBdr>
                </w:div>
                <w:div w:id="333387010">
                  <w:marLeft w:val="640"/>
                  <w:marRight w:val="0"/>
                  <w:marTop w:val="0"/>
                  <w:marBottom w:val="0"/>
                  <w:divBdr>
                    <w:top w:val="none" w:sz="0" w:space="0" w:color="auto"/>
                    <w:left w:val="none" w:sz="0" w:space="0" w:color="auto"/>
                    <w:bottom w:val="none" w:sz="0" w:space="0" w:color="auto"/>
                    <w:right w:val="none" w:sz="0" w:space="0" w:color="auto"/>
                  </w:divBdr>
                </w:div>
                <w:div w:id="37827650">
                  <w:marLeft w:val="640"/>
                  <w:marRight w:val="0"/>
                  <w:marTop w:val="0"/>
                  <w:marBottom w:val="0"/>
                  <w:divBdr>
                    <w:top w:val="none" w:sz="0" w:space="0" w:color="auto"/>
                    <w:left w:val="none" w:sz="0" w:space="0" w:color="auto"/>
                    <w:bottom w:val="none" w:sz="0" w:space="0" w:color="auto"/>
                    <w:right w:val="none" w:sz="0" w:space="0" w:color="auto"/>
                  </w:divBdr>
                </w:div>
                <w:div w:id="1050836211">
                  <w:marLeft w:val="640"/>
                  <w:marRight w:val="0"/>
                  <w:marTop w:val="0"/>
                  <w:marBottom w:val="0"/>
                  <w:divBdr>
                    <w:top w:val="none" w:sz="0" w:space="0" w:color="auto"/>
                    <w:left w:val="none" w:sz="0" w:space="0" w:color="auto"/>
                    <w:bottom w:val="none" w:sz="0" w:space="0" w:color="auto"/>
                    <w:right w:val="none" w:sz="0" w:space="0" w:color="auto"/>
                  </w:divBdr>
                </w:div>
                <w:div w:id="157383440">
                  <w:marLeft w:val="640"/>
                  <w:marRight w:val="0"/>
                  <w:marTop w:val="0"/>
                  <w:marBottom w:val="0"/>
                  <w:divBdr>
                    <w:top w:val="none" w:sz="0" w:space="0" w:color="auto"/>
                    <w:left w:val="none" w:sz="0" w:space="0" w:color="auto"/>
                    <w:bottom w:val="none" w:sz="0" w:space="0" w:color="auto"/>
                    <w:right w:val="none" w:sz="0" w:space="0" w:color="auto"/>
                  </w:divBdr>
                </w:div>
                <w:div w:id="1946113064">
                  <w:marLeft w:val="640"/>
                  <w:marRight w:val="0"/>
                  <w:marTop w:val="0"/>
                  <w:marBottom w:val="0"/>
                  <w:divBdr>
                    <w:top w:val="none" w:sz="0" w:space="0" w:color="auto"/>
                    <w:left w:val="none" w:sz="0" w:space="0" w:color="auto"/>
                    <w:bottom w:val="none" w:sz="0" w:space="0" w:color="auto"/>
                    <w:right w:val="none" w:sz="0" w:space="0" w:color="auto"/>
                  </w:divBdr>
                </w:div>
                <w:div w:id="1539856373">
                  <w:marLeft w:val="640"/>
                  <w:marRight w:val="0"/>
                  <w:marTop w:val="0"/>
                  <w:marBottom w:val="0"/>
                  <w:divBdr>
                    <w:top w:val="none" w:sz="0" w:space="0" w:color="auto"/>
                    <w:left w:val="none" w:sz="0" w:space="0" w:color="auto"/>
                    <w:bottom w:val="none" w:sz="0" w:space="0" w:color="auto"/>
                    <w:right w:val="none" w:sz="0" w:space="0" w:color="auto"/>
                  </w:divBdr>
                </w:div>
                <w:div w:id="966158642">
                  <w:marLeft w:val="640"/>
                  <w:marRight w:val="0"/>
                  <w:marTop w:val="0"/>
                  <w:marBottom w:val="0"/>
                  <w:divBdr>
                    <w:top w:val="none" w:sz="0" w:space="0" w:color="auto"/>
                    <w:left w:val="none" w:sz="0" w:space="0" w:color="auto"/>
                    <w:bottom w:val="none" w:sz="0" w:space="0" w:color="auto"/>
                    <w:right w:val="none" w:sz="0" w:space="0" w:color="auto"/>
                  </w:divBdr>
                </w:div>
                <w:div w:id="1856454889">
                  <w:marLeft w:val="640"/>
                  <w:marRight w:val="0"/>
                  <w:marTop w:val="0"/>
                  <w:marBottom w:val="0"/>
                  <w:divBdr>
                    <w:top w:val="none" w:sz="0" w:space="0" w:color="auto"/>
                    <w:left w:val="none" w:sz="0" w:space="0" w:color="auto"/>
                    <w:bottom w:val="none" w:sz="0" w:space="0" w:color="auto"/>
                    <w:right w:val="none" w:sz="0" w:space="0" w:color="auto"/>
                  </w:divBdr>
                </w:div>
                <w:div w:id="1316685773">
                  <w:marLeft w:val="640"/>
                  <w:marRight w:val="0"/>
                  <w:marTop w:val="0"/>
                  <w:marBottom w:val="0"/>
                  <w:divBdr>
                    <w:top w:val="none" w:sz="0" w:space="0" w:color="auto"/>
                    <w:left w:val="none" w:sz="0" w:space="0" w:color="auto"/>
                    <w:bottom w:val="none" w:sz="0" w:space="0" w:color="auto"/>
                    <w:right w:val="none" w:sz="0" w:space="0" w:color="auto"/>
                  </w:divBdr>
                </w:div>
                <w:div w:id="96557819">
                  <w:marLeft w:val="640"/>
                  <w:marRight w:val="0"/>
                  <w:marTop w:val="0"/>
                  <w:marBottom w:val="0"/>
                  <w:divBdr>
                    <w:top w:val="none" w:sz="0" w:space="0" w:color="auto"/>
                    <w:left w:val="none" w:sz="0" w:space="0" w:color="auto"/>
                    <w:bottom w:val="none" w:sz="0" w:space="0" w:color="auto"/>
                    <w:right w:val="none" w:sz="0" w:space="0" w:color="auto"/>
                  </w:divBdr>
                </w:div>
                <w:div w:id="646202252">
                  <w:marLeft w:val="640"/>
                  <w:marRight w:val="0"/>
                  <w:marTop w:val="0"/>
                  <w:marBottom w:val="0"/>
                  <w:divBdr>
                    <w:top w:val="none" w:sz="0" w:space="0" w:color="auto"/>
                    <w:left w:val="none" w:sz="0" w:space="0" w:color="auto"/>
                    <w:bottom w:val="none" w:sz="0" w:space="0" w:color="auto"/>
                    <w:right w:val="none" w:sz="0" w:space="0" w:color="auto"/>
                  </w:divBdr>
                </w:div>
                <w:div w:id="1979148021">
                  <w:marLeft w:val="640"/>
                  <w:marRight w:val="0"/>
                  <w:marTop w:val="0"/>
                  <w:marBottom w:val="0"/>
                  <w:divBdr>
                    <w:top w:val="none" w:sz="0" w:space="0" w:color="auto"/>
                    <w:left w:val="none" w:sz="0" w:space="0" w:color="auto"/>
                    <w:bottom w:val="none" w:sz="0" w:space="0" w:color="auto"/>
                    <w:right w:val="none" w:sz="0" w:space="0" w:color="auto"/>
                  </w:divBdr>
                </w:div>
                <w:div w:id="414013265">
                  <w:marLeft w:val="640"/>
                  <w:marRight w:val="0"/>
                  <w:marTop w:val="0"/>
                  <w:marBottom w:val="0"/>
                  <w:divBdr>
                    <w:top w:val="none" w:sz="0" w:space="0" w:color="auto"/>
                    <w:left w:val="none" w:sz="0" w:space="0" w:color="auto"/>
                    <w:bottom w:val="none" w:sz="0" w:space="0" w:color="auto"/>
                    <w:right w:val="none" w:sz="0" w:space="0" w:color="auto"/>
                  </w:divBdr>
                </w:div>
                <w:div w:id="1511487696">
                  <w:marLeft w:val="640"/>
                  <w:marRight w:val="0"/>
                  <w:marTop w:val="0"/>
                  <w:marBottom w:val="0"/>
                  <w:divBdr>
                    <w:top w:val="none" w:sz="0" w:space="0" w:color="auto"/>
                    <w:left w:val="none" w:sz="0" w:space="0" w:color="auto"/>
                    <w:bottom w:val="none" w:sz="0" w:space="0" w:color="auto"/>
                    <w:right w:val="none" w:sz="0" w:space="0" w:color="auto"/>
                  </w:divBdr>
                </w:div>
                <w:div w:id="1995913998">
                  <w:marLeft w:val="640"/>
                  <w:marRight w:val="0"/>
                  <w:marTop w:val="0"/>
                  <w:marBottom w:val="0"/>
                  <w:divBdr>
                    <w:top w:val="none" w:sz="0" w:space="0" w:color="auto"/>
                    <w:left w:val="none" w:sz="0" w:space="0" w:color="auto"/>
                    <w:bottom w:val="none" w:sz="0" w:space="0" w:color="auto"/>
                    <w:right w:val="none" w:sz="0" w:space="0" w:color="auto"/>
                  </w:divBdr>
                </w:div>
                <w:div w:id="1778255375">
                  <w:marLeft w:val="640"/>
                  <w:marRight w:val="0"/>
                  <w:marTop w:val="0"/>
                  <w:marBottom w:val="0"/>
                  <w:divBdr>
                    <w:top w:val="none" w:sz="0" w:space="0" w:color="auto"/>
                    <w:left w:val="none" w:sz="0" w:space="0" w:color="auto"/>
                    <w:bottom w:val="none" w:sz="0" w:space="0" w:color="auto"/>
                    <w:right w:val="none" w:sz="0" w:space="0" w:color="auto"/>
                  </w:divBdr>
                </w:div>
                <w:div w:id="150217897">
                  <w:marLeft w:val="640"/>
                  <w:marRight w:val="0"/>
                  <w:marTop w:val="0"/>
                  <w:marBottom w:val="0"/>
                  <w:divBdr>
                    <w:top w:val="none" w:sz="0" w:space="0" w:color="auto"/>
                    <w:left w:val="none" w:sz="0" w:space="0" w:color="auto"/>
                    <w:bottom w:val="none" w:sz="0" w:space="0" w:color="auto"/>
                    <w:right w:val="none" w:sz="0" w:space="0" w:color="auto"/>
                  </w:divBdr>
                </w:div>
                <w:div w:id="946690726">
                  <w:marLeft w:val="640"/>
                  <w:marRight w:val="0"/>
                  <w:marTop w:val="0"/>
                  <w:marBottom w:val="0"/>
                  <w:divBdr>
                    <w:top w:val="none" w:sz="0" w:space="0" w:color="auto"/>
                    <w:left w:val="none" w:sz="0" w:space="0" w:color="auto"/>
                    <w:bottom w:val="none" w:sz="0" w:space="0" w:color="auto"/>
                    <w:right w:val="none" w:sz="0" w:space="0" w:color="auto"/>
                  </w:divBdr>
                </w:div>
                <w:div w:id="899559776">
                  <w:marLeft w:val="640"/>
                  <w:marRight w:val="0"/>
                  <w:marTop w:val="0"/>
                  <w:marBottom w:val="0"/>
                  <w:divBdr>
                    <w:top w:val="none" w:sz="0" w:space="0" w:color="auto"/>
                    <w:left w:val="none" w:sz="0" w:space="0" w:color="auto"/>
                    <w:bottom w:val="none" w:sz="0" w:space="0" w:color="auto"/>
                    <w:right w:val="none" w:sz="0" w:space="0" w:color="auto"/>
                  </w:divBdr>
                </w:div>
                <w:div w:id="2097288437">
                  <w:marLeft w:val="640"/>
                  <w:marRight w:val="0"/>
                  <w:marTop w:val="0"/>
                  <w:marBottom w:val="0"/>
                  <w:divBdr>
                    <w:top w:val="none" w:sz="0" w:space="0" w:color="auto"/>
                    <w:left w:val="none" w:sz="0" w:space="0" w:color="auto"/>
                    <w:bottom w:val="none" w:sz="0" w:space="0" w:color="auto"/>
                    <w:right w:val="none" w:sz="0" w:space="0" w:color="auto"/>
                  </w:divBdr>
                </w:div>
                <w:div w:id="368074430">
                  <w:marLeft w:val="640"/>
                  <w:marRight w:val="0"/>
                  <w:marTop w:val="0"/>
                  <w:marBottom w:val="0"/>
                  <w:divBdr>
                    <w:top w:val="none" w:sz="0" w:space="0" w:color="auto"/>
                    <w:left w:val="none" w:sz="0" w:space="0" w:color="auto"/>
                    <w:bottom w:val="none" w:sz="0" w:space="0" w:color="auto"/>
                    <w:right w:val="none" w:sz="0" w:space="0" w:color="auto"/>
                  </w:divBdr>
                </w:div>
                <w:div w:id="1011031025">
                  <w:marLeft w:val="640"/>
                  <w:marRight w:val="0"/>
                  <w:marTop w:val="0"/>
                  <w:marBottom w:val="0"/>
                  <w:divBdr>
                    <w:top w:val="none" w:sz="0" w:space="0" w:color="auto"/>
                    <w:left w:val="none" w:sz="0" w:space="0" w:color="auto"/>
                    <w:bottom w:val="none" w:sz="0" w:space="0" w:color="auto"/>
                    <w:right w:val="none" w:sz="0" w:space="0" w:color="auto"/>
                  </w:divBdr>
                </w:div>
                <w:div w:id="119807578">
                  <w:marLeft w:val="640"/>
                  <w:marRight w:val="0"/>
                  <w:marTop w:val="0"/>
                  <w:marBottom w:val="0"/>
                  <w:divBdr>
                    <w:top w:val="none" w:sz="0" w:space="0" w:color="auto"/>
                    <w:left w:val="none" w:sz="0" w:space="0" w:color="auto"/>
                    <w:bottom w:val="none" w:sz="0" w:space="0" w:color="auto"/>
                    <w:right w:val="none" w:sz="0" w:space="0" w:color="auto"/>
                  </w:divBdr>
                </w:div>
                <w:div w:id="1200700966">
                  <w:marLeft w:val="640"/>
                  <w:marRight w:val="0"/>
                  <w:marTop w:val="0"/>
                  <w:marBottom w:val="0"/>
                  <w:divBdr>
                    <w:top w:val="none" w:sz="0" w:space="0" w:color="auto"/>
                    <w:left w:val="none" w:sz="0" w:space="0" w:color="auto"/>
                    <w:bottom w:val="none" w:sz="0" w:space="0" w:color="auto"/>
                    <w:right w:val="none" w:sz="0" w:space="0" w:color="auto"/>
                  </w:divBdr>
                </w:div>
                <w:div w:id="908425587">
                  <w:marLeft w:val="640"/>
                  <w:marRight w:val="0"/>
                  <w:marTop w:val="0"/>
                  <w:marBottom w:val="0"/>
                  <w:divBdr>
                    <w:top w:val="none" w:sz="0" w:space="0" w:color="auto"/>
                    <w:left w:val="none" w:sz="0" w:space="0" w:color="auto"/>
                    <w:bottom w:val="none" w:sz="0" w:space="0" w:color="auto"/>
                    <w:right w:val="none" w:sz="0" w:space="0" w:color="auto"/>
                  </w:divBdr>
                </w:div>
                <w:div w:id="1069841938">
                  <w:marLeft w:val="640"/>
                  <w:marRight w:val="0"/>
                  <w:marTop w:val="0"/>
                  <w:marBottom w:val="0"/>
                  <w:divBdr>
                    <w:top w:val="none" w:sz="0" w:space="0" w:color="auto"/>
                    <w:left w:val="none" w:sz="0" w:space="0" w:color="auto"/>
                    <w:bottom w:val="none" w:sz="0" w:space="0" w:color="auto"/>
                    <w:right w:val="none" w:sz="0" w:space="0" w:color="auto"/>
                  </w:divBdr>
                </w:div>
                <w:div w:id="532378573">
                  <w:marLeft w:val="640"/>
                  <w:marRight w:val="0"/>
                  <w:marTop w:val="0"/>
                  <w:marBottom w:val="0"/>
                  <w:divBdr>
                    <w:top w:val="none" w:sz="0" w:space="0" w:color="auto"/>
                    <w:left w:val="none" w:sz="0" w:space="0" w:color="auto"/>
                    <w:bottom w:val="none" w:sz="0" w:space="0" w:color="auto"/>
                    <w:right w:val="none" w:sz="0" w:space="0" w:color="auto"/>
                  </w:divBdr>
                </w:div>
                <w:div w:id="1554580688">
                  <w:marLeft w:val="640"/>
                  <w:marRight w:val="0"/>
                  <w:marTop w:val="0"/>
                  <w:marBottom w:val="0"/>
                  <w:divBdr>
                    <w:top w:val="none" w:sz="0" w:space="0" w:color="auto"/>
                    <w:left w:val="none" w:sz="0" w:space="0" w:color="auto"/>
                    <w:bottom w:val="none" w:sz="0" w:space="0" w:color="auto"/>
                    <w:right w:val="none" w:sz="0" w:space="0" w:color="auto"/>
                  </w:divBdr>
                </w:div>
                <w:div w:id="1864200388">
                  <w:marLeft w:val="640"/>
                  <w:marRight w:val="0"/>
                  <w:marTop w:val="0"/>
                  <w:marBottom w:val="0"/>
                  <w:divBdr>
                    <w:top w:val="none" w:sz="0" w:space="0" w:color="auto"/>
                    <w:left w:val="none" w:sz="0" w:space="0" w:color="auto"/>
                    <w:bottom w:val="none" w:sz="0" w:space="0" w:color="auto"/>
                    <w:right w:val="none" w:sz="0" w:space="0" w:color="auto"/>
                  </w:divBdr>
                </w:div>
                <w:div w:id="1835607605">
                  <w:marLeft w:val="640"/>
                  <w:marRight w:val="0"/>
                  <w:marTop w:val="0"/>
                  <w:marBottom w:val="0"/>
                  <w:divBdr>
                    <w:top w:val="none" w:sz="0" w:space="0" w:color="auto"/>
                    <w:left w:val="none" w:sz="0" w:space="0" w:color="auto"/>
                    <w:bottom w:val="none" w:sz="0" w:space="0" w:color="auto"/>
                    <w:right w:val="none" w:sz="0" w:space="0" w:color="auto"/>
                  </w:divBdr>
                </w:div>
                <w:div w:id="774600304">
                  <w:marLeft w:val="640"/>
                  <w:marRight w:val="0"/>
                  <w:marTop w:val="0"/>
                  <w:marBottom w:val="0"/>
                  <w:divBdr>
                    <w:top w:val="none" w:sz="0" w:space="0" w:color="auto"/>
                    <w:left w:val="none" w:sz="0" w:space="0" w:color="auto"/>
                    <w:bottom w:val="none" w:sz="0" w:space="0" w:color="auto"/>
                    <w:right w:val="none" w:sz="0" w:space="0" w:color="auto"/>
                  </w:divBdr>
                </w:div>
              </w:divsChild>
            </w:div>
            <w:div w:id="1229343745">
              <w:marLeft w:val="0"/>
              <w:marRight w:val="0"/>
              <w:marTop w:val="0"/>
              <w:marBottom w:val="0"/>
              <w:divBdr>
                <w:top w:val="none" w:sz="0" w:space="0" w:color="auto"/>
                <w:left w:val="none" w:sz="0" w:space="0" w:color="auto"/>
                <w:bottom w:val="none" w:sz="0" w:space="0" w:color="auto"/>
                <w:right w:val="none" w:sz="0" w:space="0" w:color="auto"/>
              </w:divBdr>
              <w:divsChild>
                <w:div w:id="294026378">
                  <w:marLeft w:val="640"/>
                  <w:marRight w:val="0"/>
                  <w:marTop w:val="0"/>
                  <w:marBottom w:val="0"/>
                  <w:divBdr>
                    <w:top w:val="none" w:sz="0" w:space="0" w:color="auto"/>
                    <w:left w:val="none" w:sz="0" w:space="0" w:color="auto"/>
                    <w:bottom w:val="none" w:sz="0" w:space="0" w:color="auto"/>
                    <w:right w:val="none" w:sz="0" w:space="0" w:color="auto"/>
                  </w:divBdr>
                </w:div>
                <w:div w:id="1172797097">
                  <w:marLeft w:val="640"/>
                  <w:marRight w:val="0"/>
                  <w:marTop w:val="0"/>
                  <w:marBottom w:val="0"/>
                  <w:divBdr>
                    <w:top w:val="none" w:sz="0" w:space="0" w:color="auto"/>
                    <w:left w:val="none" w:sz="0" w:space="0" w:color="auto"/>
                    <w:bottom w:val="none" w:sz="0" w:space="0" w:color="auto"/>
                    <w:right w:val="none" w:sz="0" w:space="0" w:color="auto"/>
                  </w:divBdr>
                </w:div>
                <w:div w:id="582882323">
                  <w:marLeft w:val="640"/>
                  <w:marRight w:val="0"/>
                  <w:marTop w:val="0"/>
                  <w:marBottom w:val="0"/>
                  <w:divBdr>
                    <w:top w:val="none" w:sz="0" w:space="0" w:color="auto"/>
                    <w:left w:val="none" w:sz="0" w:space="0" w:color="auto"/>
                    <w:bottom w:val="none" w:sz="0" w:space="0" w:color="auto"/>
                    <w:right w:val="none" w:sz="0" w:space="0" w:color="auto"/>
                  </w:divBdr>
                </w:div>
                <w:div w:id="760374456">
                  <w:marLeft w:val="640"/>
                  <w:marRight w:val="0"/>
                  <w:marTop w:val="0"/>
                  <w:marBottom w:val="0"/>
                  <w:divBdr>
                    <w:top w:val="none" w:sz="0" w:space="0" w:color="auto"/>
                    <w:left w:val="none" w:sz="0" w:space="0" w:color="auto"/>
                    <w:bottom w:val="none" w:sz="0" w:space="0" w:color="auto"/>
                    <w:right w:val="none" w:sz="0" w:space="0" w:color="auto"/>
                  </w:divBdr>
                </w:div>
                <w:div w:id="1049181989">
                  <w:marLeft w:val="640"/>
                  <w:marRight w:val="0"/>
                  <w:marTop w:val="0"/>
                  <w:marBottom w:val="0"/>
                  <w:divBdr>
                    <w:top w:val="none" w:sz="0" w:space="0" w:color="auto"/>
                    <w:left w:val="none" w:sz="0" w:space="0" w:color="auto"/>
                    <w:bottom w:val="none" w:sz="0" w:space="0" w:color="auto"/>
                    <w:right w:val="none" w:sz="0" w:space="0" w:color="auto"/>
                  </w:divBdr>
                </w:div>
                <w:div w:id="925503919">
                  <w:marLeft w:val="640"/>
                  <w:marRight w:val="0"/>
                  <w:marTop w:val="0"/>
                  <w:marBottom w:val="0"/>
                  <w:divBdr>
                    <w:top w:val="none" w:sz="0" w:space="0" w:color="auto"/>
                    <w:left w:val="none" w:sz="0" w:space="0" w:color="auto"/>
                    <w:bottom w:val="none" w:sz="0" w:space="0" w:color="auto"/>
                    <w:right w:val="none" w:sz="0" w:space="0" w:color="auto"/>
                  </w:divBdr>
                </w:div>
                <w:div w:id="1350134717">
                  <w:marLeft w:val="640"/>
                  <w:marRight w:val="0"/>
                  <w:marTop w:val="0"/>
                  <w:marBottom w:val="0"/>
                  <w:divBdr>
                    <w:top w:val="none" w:sz="0" w:space="0" w:color="auto"/>
                    <w:left w:val="none" w:sz="0" w:space="0" w:color="auto"/>
                    <w:bottom w:val="none" w:sz="0" w:space="0" w:color="auto"/>
                    <w:right w:val="none" w:sz="0" w:space="0" w:color="auto"/>
                  </w:divBdr>
                </w:div>
                <w:div w:id="717779275">
                  <w:marLeft w:val="640"/>
                  <w:marRight w:val="0"/>
                  <w:marTop w:val="0"/>
                  <w:marBottom w:val="0"/>
                  <w:divBdr>
                    <w:top w:val="none" w:sz="0" w:space="0" w:color="auto"/>
                    <w:left w:val="none" w:sz="0" w:space="0" w:color="auto"/>
                    <w:bottom w:val="none" w:sz="0" w:space="0" w:color="auto"/>
                    <w:right w:val="none" w:sz="0" w:space="0" w:color="auto"/>
                  </w:divBdr>
                </w:div>
                <w:div w:id="1222712566">
                  <w:marLeft w:val="640"/>
                  <w:marRight w:val="0"/>
                  <w:marTop w:val="0"/>
                  <w:marBottom w:val="0"/>
                  <w:divBdr>
                    <w:top w:val="none" w:sz="0" w:space="0" w:color="auto"/>
                    <w:left w:val="none" w:sz="0" w:space="0" w:color="auto"/>
                    <w:bottom w:val="none" w:sz="0" w:space="0" w:color="auto"/>
                    <w:right w:val="none" w:sz="0" w:space="0" w:color="auto"/>
                  </w:divBdr>
                </w:div>
                <w:div w:id="262685375">
                  <w:marLeft w:val="640"/>
                  <w:marRight w:val="0"/>
                  <w:marTop w:val="0"/>
                  <w:marBottom w:val="0"/>
                  <w:divBdr>
                    <w:top w:val="none" w:sz="0" w:space="0" w:color="auto"/>
                    <w:left w:val="none" w:sz="0" w:space="0" w:color="auto"/>
                    <w:bottom w:val="none" w:sz="0" w:space="0" w:color="auto"/>
                    <w:right w:val="none" w:sz="0" w:space="0" w:color="auto"/>
                  </w:divBdr>
                </w:div>
                <w:div w:id="1700356897">
                  <w:marLeft w:val="640"/>
                  <w:marRight w:val="0"/>
                  <w:marTop w:val="0"/>
                  <w:marBottom w:val="0"/>
                  <w:divBdr>
                    <w:top w:val="none" w:sz="0" w:space="0" w:color="auto"/>
                    <w:left w:val="none" w:sz="0" w:space="0" w:color="auto"/>
                    <w:bottom w:val="none" w:sz="0" w:space="0" w:color="auto"/>
                    <w:right w:val="none" w:sz="0" w:space="0" w:color="auto"/>
                  </w:divBdr>
                </w:div>
                <w:div w:id="351148366">
                  <w:marLeft w:val="640"/>
                  <w:marRight w:val="0"/>
                  <w:marTop w:val="0"/>
                  <w:marBottom w:val="0"/>
                  <w:divBdr>
                    <w:top w:val="none" w:sz="0" w:space="0" w:color="auto"/>
                    <w:left w:val="none" w:sz="0" w:space="0" w:color="auto"/>
                    <w:bottom w:val="none" w:sz="0" w:space="0" w:color="auto"/>
                    <w:right w:val="none" w:sz="0" w:space="0" w:color="auto"/>
                  </w:divBdr>
                </w:div>
                <w:div w:id="537936211">
                  <w:marLeft w:val="640"/>
                  <w:marRight w:val="0"/>
                  <w:marTop w:val="0"/>
                  <w:marBottom w:val="0"/>
                  <w:divBdr>
                    <w:top w:val="none" w:sz="0" w:space="0" w:color="auto"/>
                    <w:left w:val="none" w:sz="0" w:space="0" w:color="auto"/>
                    <w:bottom w:val="none" w:sz="0" w:space="0" w:color="auto"/>
                    <w:right w:val="none" w:sz="0" w:space="0" w:color="auto"/>
                  </w:divBdr>
                </w:div>
                <w:div w:id="1718771419">
                  <w:marLeft w:val="640"/>
                  <w:marRight w:val="0"/>
                  <w:marTop w:val="0"/>
                  <w:marBottom w:val="0"/>
                  <w:divBdr>
                    <w:top w:val="none" w:sz="0" w:space="0" w:color="auto"/>
                    <w:left w:val="none" w:sz="0" w:space="0" w:color="auto"/>
                    <w:bottom w:val="none" w:sz="0" w:space="0" w:color="auto"/>
                    <w:right w:val="none" w:sz="0" w:space="0" w:color="auto"/>
                  </w:divBdr>
                </w:div>
                <w:div w:id="229003223">
                  <w:marLeft w:val="640"/>
                  <w:marRight w:val="0"/>
                  <w:marTop w:val="0"/>
                  <w:marBottom w:val="0"/>
                  <w:divBdr>
                    <w:top w:val="none" w:sz="0" w:space="0" w:color="auto"/>
                    <w:left w:val="none" w:sz="0" w:space="0" w:color="auto"/>
                    <w:bottom w:val="none" w:sz="0" w:space="0" w:color="auto"/>
                    <w:right w:val="none" w:sz="0" w:space="0" w:color="auto"/>
                  </w:divBdr>
                </w:div>
                <w:div w:id="843931529">
                  <w:marLeft w:val="640"/>
                  <w:marRight w:val="0"/>
                  <w:marTop w:val="0"/>
                  <w:marBottom w:val="0"/>
                  <w:divBdr>
                    <w:top w:val="none" w:sz="0" w:space="0" w:color="auto"/>
                    <w:left w:val="none" w:sz="0" w:space="0" w:color="auto"/>
                    <w:bottom w:val="none" w:sz="0" w:space="0" w:color="auto"/>
                    <w:right w:val="none" w:sz="0" w:space="0" w:color="auto"/>
                  </w:divBdr>
                </w:div>
                <w:div w:id="1247687813">
                  <w:marLeft w:val="640"/>
                  <w:marRight w:val="0"/>
                  <w:marTop w:val="0"/>
                  <w:marBottom w:val="0"/>
                  <w:divBdr>
                    <w:top w:val="none" w:sz="0" w:space="0" w:color="auto"/>
                    <w:left w:val="none" w:sz="0" w:space="0" w:color="auto"/>
                    <w:bottom w:val="none" w:sz="0" w:space="0" w:color="auto"/>
                    <w:right w:val="none" w:sz="0" w:space="0" w:color="auto"/>
                  </w:divBdr>
                </w:div>
                <w:div w:id="2031644575">
                  <w:marLeft w:val="640"/>
                  <w:marRight w:val="0"/>
                  <w:marTop w:val="0"/>
                  <w:marBottom w:val="0"/>
                  <w:divBdr>
                    <w:top w:val="none" w:sz="0" w:space="0" w:color="auto"/>
                    <w:left w:val="none" w:sz="0" w:space="0" w:color="auto"/>
                    <w:bottom w:val="none" w:sz="0" w:space="0" w:color="auto"/>
                    <w:right w:val="none" w:sz="0" w:space="0" w:color="auto"/>
                  </w:divBdr>
                </w:div>
                <w:div w:id="1286035336">
                  <w:marLeft w:val="640"/>
                  <w:marRight w:val="0"/>
                  <w:marTop w:val="0"/>
                  <w:marBottom w:val="0"/>
                  <w:divBdr>
                    <w:top w:val="none" w:sz="0" w:space="0" w:color="auto"/>
                    <w:left w:val="none" w:sz="0" w:space="0" w:color="auto"/>
                    <w:bottom w:val="none" w:sz="0" w:space="0" w:color="auto"/>
                    <w:right w:val="none" w:sz="0" w:space="0" w:color="auto"/>
                  </w:divBdr>
                </w:div>
                <w:div w:id="999188413">
                  <w:marLeft w:val="640"/>
                  <w:marRight w:val="0"/>
                  <w:marTop w:val="0"/>
                  <w:marBottom w:val="0"/>
                  <w:divBdr>
                    <w:top w:val="none" w:sz="0" w:space="0" w:color="auto"/>
                    <w:left w:val="none" w:sz="0" w:space="0" w:color="auto"/>
                    <w:bottom w:val="none" w:sz="0" w:space="0" w:color="auto"/>
                    <w:right w:val="none" w:sz="0" w:space="0" w:color="auto"/>
                  </w:divBdr>
                </w:div>
                <w:div w:id="1246567860">
                  <w:marLeft w:val="640"/>
                  <w:marRight w:val="0"/>
                  <w:marTop w:val="0"/>
                  <w:marBottom w:val="0"/>
                  <w:divBdr>
                    <w:top w:val="none" w:sz="0" w:space="0" w:color="auto"/>
                    <w:left w:val="none" w:sz="0" w:space="0" w:color="auto"/>
                    <w:bottom w:val="none" w:sz="0" w:space="0" w:color="auto"/>
                    <w:right w:val="none" w:sz="0" w:space="0" w:color="auto"/>
                  </w:divBdr>
                </w:div>
                <w:div w:id="1889342202">
                  <w:marLeft w:val="640"/>
                  <w:marRight w:val="0"/>
                  <w:marTop w:val="0"/>
                  <w:marBottom w:val="0"/>
                  <w:divBdr>
                    <w:top w:val="none" w:sz="0" w:space="0" w:color="auto"/>
                    <w:left w:val="none" w:sz="0" w:space="0" w:color="auto"/>
                    <w:bottom w:val="none" w:sz="0" w:space="0" w:color="auto"/>
                    <w:right w:val="none" w:sz="0" w:space="0" w:color="auto"/>
                  </w:divBdr>
                </w:div>
                <w:div w:id="636491930">
                  <w:marLeft w:val="640"/>
                  <w:marRight w:val="0"/>
                  <w:marTop w:val="0"/>
                  <w:marBottom w:val="0"/>
                  <w:divBdr>
                    <w:top w:val="none" w:sz="0" w:space="0" w:color="auto"/>
                    <w:left w:val="none" w:sz="0" w:space="0" w:color="auto"/>
                    <w:bottom w:val="none" w:sz="0" w:space="0" w:color="auto"/>
                    <w:right w:val="none" w:sz="0" w:space="0" w:color="auto"/>
                  </w:divBdr>
                </w:div>
                <w:div w:id="906375629">
                  <w:marLeft w:val="640"/>
                  <w:marRight w:val="0"/>
                  <w:marTop w:val="0"/>
                  <w:marBottom w:val="0"/>
                  <w:divBdr>
                    <w:top w:val="none" w:sz="0" w:space="0" w:color="auto"/>
                    <w:left w:val="none" w:sz="0" w:space="0" w:color="auto"/>
                    <w:bottom w:val="none" w:sz="0" w:space="0" w:color="auto"/>
                    <w:right w:val="none" w:sz="0" w:space="0" w:color="auto"/>
                  </w:divBdr>
                </w:div>
                <w:div w:id="1683776797">
                  <w:marLeft w:val="640"/>
                  <w:marRight w:val="0"/>
                  <w:marTop w:val="0"/>
                  <w:marBottom w:val="0"/>
                  <w:divBdr>
                    <w:top w:val="none" w:sz="0" w:space="0" w:color="auto"/>
                    <w:left w:val="none" w:sz="0" w:space="0" w:color="auto"/>
                    <w:bottom w:val="none" w:sz="0" w:space="0" w:color="auto"/>
                    <w:right w:val="none" w:sz="0" w:space="0" w:color="auto"/>
                  </w:divBdr>
                </w:div>
                <w:div w:id="117261874">
                  <w:marLeft w:val="640"/>
                  <w:marRight w:val="0"/>
                  <w:marTop w:val="0"/>
                  <w:marBottom w:val="0"/>
                  <w:divBdr>
                    <w:top w:val="none" w:sz="0" w:space="0" w:color="auto"/>
                    <w:left w:val="none" w:sz="0" w:space="0" w:color="auto"/>
                    <w:bottom w:val="none" w:sz="0" w:space="0" w:color="auto"/>
                    <w:right w:val="none" w:sz="0" w:space="0" w:color="auto"/>
                  </w:divBdr>
                </w:div>
                <w:div w:id="84809681">
                  <w:marLeft w:val="640"/>
                  <w:marRight w:val="0"/>
                  <w:marTop w:val="0"/>
                  <w:marBottom w:val="0"/>
                  <w:divBdr>
                    <w:top w:val="none" w:sz="0" w:space="0" w:color="auto"/>
                    <w:left w:val="none" w:sz="0" w:space="0" w:color="auto"/>
                    <w:bottom w:val="none" w:sz="0" w:space="0" w:color="auto"/>
                    <w:right w:val="none" w:sz="0" w:space="0" w:color="auto"/>
                  </w:divBdr>
                </w:div>
                <w:div w:id="1283225058">
                  <w:marLeft w:val="640"/>
                  <w:marRight w:val="0"/>
                  <w:marTop w:val="0"/>
                  <w:marBottom w:val="0"/>
                  <w:divBdr>
                    <w:top w:val="none" w:sz="0" w:space="0" w:color="auto"/>
                    <w:left w:val="none" w:sz="0" w:space="0" w:color="auto"/>
                    <w:bottom w:val="none" w:sz="0" w:space="0" w:color="auto"/>
                    <w:right w:val="none" w:sz="0" w:space="0" w:color="auto"/>
                  </w:divBdr>
                </w:div>
                <w:div w:id="2027052581">
                  <w:marLeft w:val="640"/>
                  <w:marRight w:val="0"/>
                  <w:marTop w:val="0"/>
                  <w:marBottom w:val="0"/>
                  <w:divBdr>
                    <w:top w:val="none" w:sz="0" w:space="0" w:color="auto"/>
                    <w:left w:val="none" w:sz="0" w:space="0" w:color="auto"/>
                    <w:bottom w:val="none" w:sz="0" w:space="0" w:color="auto"/>
                    <w:right w:val="none" w:sz="0" w:space="0" w:color="auto"/>
                  </w:divBdr>
                </w:div>
                <w:div w:id="991560775">
                  <w:marLeft w:val="640"/>
                  <w:marRight w:val="0"/>
                  <w:marTop w:val="0"/>
                  <w:marBottom w:val="0"/>
                  <w:divBdr>
                    <w:top w:val="none" w:sz="0" w:space="0" w:color="auto"/>
                    <w:left w:val="none" w:sz="0" w:space="0" w:color="auto"/>
                    <w:bottom w:val="none" w:sz="0" w:space="0" w:color="auto"/>
                    <w:right w:val="none" w:sz="0" w:space="0" w:color="auto"/>
                  </w:divBdr>
                </w:div>
                <w:div w:id="144276874">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632057074">
                  <w:marLeft w:val="640"/>
                  <w:marRight w:val="0"/>
                  <w:marTop w:val="0"/>
                  <w:marBottom w:val="0"/>
                  <w:divBdr>
                    <w:top w:val="none" w:sz="0" w:space="0" w:color="auto"/>
                    <w:left w:val="none" w:sz="0" w:space="0" w:color="auto"/>
                    <w:bottom w:val="none" w:sz="0" w:space="0" w:color="auto"/>
                    <w:right w:val="none" w:sz="0" w:space="0" w:color="auto"/>
                  </w:divBdr>
                </w:div>
                <w:div w:id="1320965767">
                  <w:marLeft w:val="640"/>
                  <w:marRight w:val="0"/>
                  <w:marTop w:val="0"/>
                  <w:marBottom w:val="0"/>
                  <w:divBdr>
                    <w:top w:val="none" w:sz="0" w:space="0" w:color="auto"/>
                    <w:left w:val="none" w:sz="0" w:space="0" w:color="auto"/>
                    <w:bottom w:val="none" w:sz="0" w:space="0" w:color="auto"/>
                    <w:right w:val="none" w:sz="0" w:space="0" w:color="auto"/>
                  </w:divBdr>
                </w:div>
                <w:div w:id="1932348301">
                  <w:marLeft w:val="640"/>
                  <w:marRight w:val="0"/>
                  <w:marTop w:val="0"/>
                  <w:marBottom w:val="0"/>
                  <w:divBdr>
                    <w:top w:val="none" w:sz="0" w:space="0" w:color="auto"/>
                    <w:left w:val="none" w:sz="0" w:space="0" w:color="auto"/>
                    <w:bottom w:val="none" w:sz="0" w:space="0" w:color="auto"/>
                    <w:right w:val="none" w:sz="0" w:space="0" w:color="auto"/>
                  </w:divBdr>
                </w:div>
                <w:div w:id="1057781246">
                  <w:marLeft w:val="640"/>
                  <w:marRight w:val="0"/>
                  <w:marTop w:val="0"/>
                  <w:marBottom w:val="0"/>
                  <w:divBdr>
                    <w:top w:val="none" w:sz="0" w:space="0" w:color="auto"/>
                    <w:left w:val="none" w:sz="0" w:space="0" w:color="auto"/>
                    <w:bottom w:val="none" w:sz="0" w:space="0" w:color="auto"/>
                    <w:right w:val="none" w:sz="0" w:space="0" w:color="auto"/>
                  </w:divBdr>
                </w:div>
                <w:div w:id="1299141054">
                  <w:marLeft w:val="640"/>
                  <w:marRight w:val="0"/>
                  <w:marTop w:val="0"/>
                  <w:marBottom w:val="0"/>
                  <w:divBdr>
                    <w:top w:val="none" w:sz="0" w:space="0" w:color="auto"/>
                    <w:left w:val="none" w:sz="0" w:space="0" w:color="auto"/>
                    <w:bottom w:val="none" w:sz="0" w:space="0" w:color="auto"/>
                    <w:right w:val="none" w:sz="0" w:space="0" w:color="auto"/>
                  </w:divBdr>
                </w:div>
                <w:div w:id="559484641">
                  <w:marLeft w:val="640"/>
                  <w:marRight w:val="0"/>
                  <w:marTop w:val="0"/>
                  <w:marBottom w:val="0"/>
                  <w:divBdr>
                    <w:top w:val="none" w:sz="0" w:space="0" w:color="auto"/>
                    <w:left w:val="none" w:sz="0" w:space="0" w:color="auto"/>
                    <w:bottom w:val="none" w:sz="0" w:space="0" w:color="auto"/>
                    <w:right w:val="none" w:sz="0" w:space="0" w:color="auto"/>
                  </w:divBdr>
                </w:div>
                <w:div w:id="349187932">
                  <w:marLeft w:val="640"/>
                  <w:marRight w:val="0"/>
                  <w:marTop w:val="0"/>
                  <w:marBottom w:val="0"/>
                  <w:divBdr>
                    <w:top w:val="none" w:sz="0" w:space="0" w:color="auto"/>
                    <w:left w:val="none" w:sz="0" w:space="0" w:color="auto"/>
                    <w:bottom w:val="none" w:sz="0" w:space="0" w:color="auto"/>
                    <w:right w:val="none" w:sz="0" w:space="0" w:color="auto"/>
                  </w:divBdr>
                </w:div>
                <w:div w:id="791903442">
                  <w:marLeft w:val="640"/>
                  <w:marRight w:val="0"/>
                  <w:marTop w:val="0"/>
                  <w:marBottom w:val="0"/>
                  <w:divBdr>
                    <w:top w:val="none" w:sz="0" w:space="0" w:color="auto"/>
                    <w:left w:val="none" w:sz="0" w:space="0" w:color="auto"/>
                    <w:bottom w:val="none" w:sz="0" w:space="0" w:color="auto"/>
                    <w:right w:val="none" w:sz="0" w:space="0" w:color="auto"/>
                  </w:divBdr>
                </w:div>
                <w:div w:id="2068140920">
                  <w:marLeft w:val="640"/>
                  <w:marRight w:val="0"/>
                  <w:marTop w:val="0"/>
                  <w:marBottom w:val="0"/>
                  <w:divBdr>
                    <w:top w:val="none" w:sz="0" w:space="0" w:color="auto"/>
                    <w:left w:val="none" w:sz="0" w:space="0" w:color="auto"/>
                    <w:bottom w:val="none" w:sz="0" w:space="0" w:color="auto"/>
                    <w:right w:val="none" w:sz="0" w:space="0" w:color="auto"/>
                  </w:divBdr>
                </w:div>
                <w:div w:id="70542538">
                  <w:marLeft w:val="640"/>
                  <w:marRight w:val="0"/>
                  <w:marTop w:val="0"/>
                  <w:marBottom w:val="0"/>
                  <w:divBdr>
                    <w:top w:val="none" w:sz="0" w:space="0" w:color="auto"/>
                    <w:left w:val="none" w:sz="0" w:space="0" w:color="auto"/>
                    <w:bottom w:val="none" w:sz="0" w:space="0" w:color="auto"/>
                    <w:right w:val="none" w:sz="0" w:space="0" w:color="auto"/>
                  </w:divBdr>
                </w:div>
                <w:div w:id="582615321">
                  <w:marLeft w:val="640"/>
                  <w:marRight w:val="0"/>
                  <w:marTop w:val="0"/>
                  <w:marBottom w:val="0"/>
                  <w:divBdr>
                    <w:top w:val="none" w:sz="0" w:space="0" w:color="auto"/>
                    <w:left w:val="none" w:sz="0" w:space="0" w:color="auto"/>
                    <w:bottom w:val="none" w:sz="0" w:space="0" w:color="auto"/>
                    <w:right w:val="none" w:sz="0" w:space="0" w:color="auto"/>
                  </w:divBdr>
                </w:div>
                <w:div w:id="818348606">
                  <w:marLeft w:val="640"/>
                  <w:marRight w:val="0"/>
                  <w:marTop w:val="0"/>
                  <w:marBottom w:val="0"/>
                  <w:divBdr>
                    <w:top w:val="none" w:sz="0" w:space="0" w:color="auto"/>
                    <w:left w:val="none" w:sz="0" w:space="0" w:color="auto"/>
                    <w:bottom w:val="none" w:sz="0" w:space="0" w:color="auto"/>
                    <w:right w:val="none" w:sz="0" w:space="0" w:color="auto"/>
                  </w:divBdr>
                </w:div>
                <w:div w:id="379011964">
                  <w:marLeft w:val="640"/>
                  <w:marRight w:val="0"/>
                  <w:marTop w:val="0"/>
                  <w:marBottom w:val="0"/>
                  <w:divBdr>
                    <w:top w:val="none" w:sz="0" w:space="0" w:color="auto"/>
                    <w:left w:val="none" w:sz="0" w:space="0" w:color="auto"/>
                    <w:bottom w:val="none" w:sz="0" w:space="0" w:color="auto"/>
                    <w:right w:val="none" w:sz="0" w:space="0" w:color="auto"/>
                  </w:divBdr>
                </w:div>
                <w:div w:id="1250774411">
                  <w:marLeft w:val="640"/>
                  <w:marRight w:val="0"/>
                  <w:marTop w:val="0"/>
                  <w:marBottom w:val="0"/>
                  <w:divBdr>
                    <w:top w:val="none" w:sz="0" w:space="0" w:color="auto"/>
                    <w:left w:val="none" w:sz="0" w:space="0" w:color="auto"/>
                    <w:bottom w:val="none" w:sz="0" w:space="0" w:color="auto"/>
                    <w:right w:val="none" w:sz="0" w:space="0" w:color="auto"/>
                  </w:divBdr>
                </w:div>
                <w:div w:id="1662614683">
                  <w:marLeft w:val="640"/>
                  <w:marRight w:val="0"/>
                  <w:marTop w:val="0"/>
                  <w:marBottom w:val="0"/>
                  <w:divBdr>
                    <w:top w:val="none" w:sz="0" w:space="0" w:color="auto"/>
                    <w:left w:val="none" w:sz="0" w:space="0" w:color="auto"/>
                    <w:bottom w:val="none" w:sz="0" w:space="0" w:color="auto"/>
                    <w:right w:val="none" w:sz="0" w:space="0" w:color="auto"/>
                  </w:divBdr>
                </w:div>
                <w:div w:id="584874696">
                  <w:marLeft w:val="640"/>
                  <w:marRight w:val="0"/>
                  <w:marTop w:val="0"/>
                  <w:marBottom w:val="0"/>
                  <w:divBdr>
                    <w:top w:val="none" w:sz="0" w:space="0" w:color="auto"/>
                    <w:left w:val="none" w:sz="0" w:space="0" w:color="auto"/>
                    <w:bottom w:val="none" w:sz="0" w:space="0" w:color="auto"/>
                    <w:right w:val="none" w:sz="0" w:space="0" w:color="auto"/>
                  </w:divBdr>
                </w:div>
                <w:div w:id="2046297288">
                  <w:marLeft w:val="640"/>
                  <w:marRight w:val="0"/>
                  <w:marTop w:val="0"/>
                  <w:marBottom w:val="0"/>
                  <w:divBdr>
                    <w:top w:val="none" w:sz="0" w:space="0" w:color="auto"/>
                    <w:left w:val="none" w:sz="0" w:space="0" w:color="auto"/>
                    <w:bottom w:val="none" w:sz="0" w:space="0" w:color="auto"/>
                    <w:right w:val="none" w:sz="0" w:space="0" w:color="auto"/>
                  </w:divBdr>
                </w:div>
                <w:div w:id="1929580453">
                  <w:marLeft w:val="640"/>
                  <w:marRight w:val="0"/>
                  <w:marTop w:val="0"/>
                  <w:marBottom w:val="0"/>
                  <w:divBdr>
                    <w:top w:val="none" w:sz="0" w:space="0" w:color="auto"/>
                    <w:left w:val="none" w:sz="0" w:space="0" w:color="auto"/>
                    <w:bottom w:val="none" w:sz="0" w:space="0" w:color="auto"/>
                    <w:right w:val="none" w:sz="0" w:space="0" w:color="auto"/>
                  </w:divBdr>
                </w:div>
                <w:div w:id="198323834">
                  <w:marLeft w:val="640"/>
                  <w:marRight w:val="0"/>
                  <w:marTop w:val="0"/>
                  <w:marBottom w:val="0"/>
                  <w:divBdr>
                    <w:top w:val="none" w:sz="0" w:space="0" w:color="auto"/>
                    <w:left w:val="none" w:sz="0" w:space="0" w:color="auto"/>
                    <w:bottom w:val="none" w:sz="0" w:space="0" w:color="auto"/>
                    <w:right w:val="none" w:sz="0" w:space="0" w:color="auto"/>
                  </w:divBdr>
                </w:div>
                <w:div w:id="867719497">
                  <w:marLeft w:val="640"/>
                  <w:marRight w:val="0"/>
                  <w:marTop w:val="0"/>
                  <w:marBottom w:val="0"/>
                  <w:divBdr>
                    <w:top w:val="none" w:sz="0" w:space="0" w:color="auto"/>
                    <w:left w:val="none" w:sz="0" w:space="0" w:color="auto"/>
                    <w:bottom w:val="none" w:sz="0" w:space="0" w:color="auto"/>
                    <w:right w:val="none" w:sz="0" w:space="0" w:color="auto"/>
                  </w:divBdr>
                </w:div>
                <w:div w:id="212230546">
                  <w:marLeft w:val="640"/>
                  <w:marRight w:val="0"/>
                  <w:marTop w:val="0"/>
                  <w:marBottom w:val="0"/>
                  <w:divBdr>
                    <w:top w:val="none" w:sz="0" w:space="0" w:color="auto"/>
                    <w:left w:val="none" w:sz="0" w:space="0" w:color="auto"/>
                    <w:bottom w:val="none" w:sz="0" w:space="0" w:color="auto"/>
                    <w:right w:val="none" w:sz="0" w:space="0" w:color="auto"/>
                  </w:divBdr>
                </w:div>
                <w:div w:id="1166945825">
                  <w:marLeft w:val="640"/>
                  <w:marRight w:val="0"/>
                  <w:marTop w:val="0"/>
                  <w:marBottom w:val="0"/>
                  <w:divBdr>
                    <w:top w:val="none" w:sz="0" w:space="0" w:color="auto"/>
                    <w:left w:val="none" w:sz="0" w:space="0" w:color="auto"/>
                    <w:bottom w:val="none" w:sz="0" w:space="0" w:color="auto"/>
                    <w:right w:val="none" w:sz="0" w:space="0" w:color="auto"/>
                  </w:divBdr>
                </w:div>
                <w:div w:id="558974784">
                  <w:marLeft w:val="640"/>
                  <w:marRight w:val="0"/>
                  <w:marTop w:val="0"/>
                  <w:marBottom w:val="0"/>
                  <w:divBdr>
                    <w:top w:val="none" w:sz="0" w:space="0" w:color="auto"/>
                    <w:left w:val="none" w:sz="0" w:space="0" w:color="auto"/>
                    <w:bottom w:val="none" w:sz="0" w:space="0" w:color="auto"/>
                    <w:right w:val="none" w:sz="0" w:space="0" w:color="auto"/>
                  </w:divBdr>
                </w:div>
                <w:div w:id="34234808">
                  <w:marLeft w:val="640"/>
                  <w:marRight w:val="0"/>
                  <w:marTop w:val="0"/>
                  <w:marBottom w:val="0"/>
                  <w:divBdr>
                    <w:top w:val="none" w:sz="0" w:space="0" w:color="auto"/>
                    <w:left w:val="none" w:sz="0" w:space="0" w:color="auto"/>
                    <w:bottom w:val="none" w:sz="0" w:space="0" w:color="auto"/>
                    <w:right w:val="none" w:sz="0" w:space="0" w:color="auto"/>
                  </w:divBdr>
                </w:div>
                <w:div w:id="1562130737">
                  <w:marLeft w:val="640"/>
                  <w:marRight w:val="0"/>
                  <w:marTop w:val="0"/>
                  <w:marBottom w:val="0"/>
                  <w:divBdr>
                    <w:top w:val="none" w:sz="0" w:space="0" w:color="auto"/>
                    <w:left w:val="none" w:sz="0" w:space="0" w:color="auto"/>
                    <w:bottom w:val="none" w:sz="0" w:space="0" w:color="auto"/>
                    <w:right w:val="none" w:sz="0" w:space="0" w:color="auto"/>
                  </w:divBdr>
                </w:div>
                <w:div w:id="847253099">
                  <w:marLeft w:val="640"/>
                  <w:marRight w:val="0"/>
                  <w:marTop w:val="0"/>
                  <w:marBottom w:val="0"/>
                  <w:divBdr>
                    <w:top w:val="none" w:sz="0" w:space="0" w:color="auto"/>
                    <w:left w:val="none" w:sz="0" w:space="0" w:color="auto"/>
                    <w:bottom w:val="none" w:sz="0" w:space="0" w:color="auto"/>
                    <w:right w:val="none" w:sz="0" w:space="0" w:color="auto"/>
                  </w:divBdr>
                </w:div>
                <w:div w:id="442959259">
                  <w:marLeft w:val="640"/>
                  <w:marRight w:val="0"/>
                  <w:marTop w:val="0"/>
                  <w:marBottom w:val="0"/>
                  <w:divBdr>
                    <w:top w:val="none" w:sz="0" w:space="0" w:color="auto"/>
                    <w:left w:val="none" w:sz="0" w:space="0" w:color="auto"/>
                    <w:bottom w:val="none" w:sz="0" w:space="0" w:color="auto"/>
                    <w:right w:val="none" w:sz="0" w:space="0" w:color="auto"/>
                  </w:divBdr>
                </w:div>
                <w:div w:id="431710344">
                  <w:marLeft w:val="640"/>
                  <w:marRight w:val="0"/>
                  <w:marTop w:val="0"/>
                  <w:marBottom w:val="0"/>
                  <w:divBdr>
                    <w:top w:val="none" w:sz="0" w:space="0" w:color="auto"/>
                    <w:left w:val="none" w:sz="0" w:space="0" w:color="auto"/>
                    <w:bottom w:val="none" w:sz="0" w:space="0" w:color="auto"/>
                    <w:right w:val="none" w:sz="0" w:space="0" w:color="auto"/>
                  </w:divBdr>
                </w:div>
                <w:div w:id="158008506">
                  <w:marLeft w:val="640"/>
                  <w:marRight w:val="0"/>
                  <w:marTop w:val="0"/>
                  <w:marBottom w:val="0"/>
                  <w:divBdr>
                    <w:top w:val="none" w:sz="0" w:space="0" w:color="auto"/>
                    <w:left w:val="none" w:sz="0" w:space="0" w:color="auto"/>
                    <w:bottom w:val="none" w:sz="0" w:space="0" w:color="auto"/>
                    <w:right w:val="none" w:sz="0" w:space="0" w:color="auto"/>
                  </w:divBdr>
                </w:div>
                <w:div w:id="620301205">
                  <w:marLeft w:val="640"/>
                  <w:marRight w:val="0"/>
                  <w:marTop w:val="0"/>
                  <w:marBottom w:val="0"/>
                  <w:divBdr>
                    <w:top w:val="none" w:sz="0" w:space="0" w:color="auto"/>
                    <w:left w:val="none" w:sz="0" w:space="0" w:color="auto"/>
                    <w:bottom w:val="none" w:sz="0" w:space="0" w:color="auto"/>
                    <w:right w:val="none" w:sz="0" w:space="0" w:color="auto"/>
                  </w:divBdr>
                </w:div>
                <w:div w:id="1999530885">
                  <w:marLeft w:val="640"/>
                  <w:marRight w:val="0"/>
                  <w:marTop w:val="0"/>
                  <w:marBottom w:val="0"/>
                  <w:divBdr>
                    <w:top w:val="none" w:sz="0" w:space="0" w:color="auto"/>
                    <w:left w:val="none" w:sz="0" w:space="0" w:color="auto"/>
                    <w:bottom w:val="none" w:sz="0" w:space="0" w:color="auto"/>
                    <w:right w:val="none" w:sz="0" w:space="0" w:color="auto"/>
                  </w:divBdr>
                </w:div>
                <w:div w:id="1267271078">
                  <w:marLeft w:val="640"/>
                  <w:marRight w:val="0"/>
                  <w:marTop w:val="0"/>
                  <w:marBottom w:val="0"/>
                  <w:divBdr>
                    <w:top w:val="none" w:sz="0" w:space="0" w:color="auto"/>
                    <w:left w:val="none" w:sz="0" w:space="0" w:color="auto"/>
                    <w:bottom w:val="none" w:sz="0" w:space="0" w:color="auto"/>
                    <w:right w:val="none" w:sz="0" w:space="0" w:color="auto"/>
                  </w:divBdr>
                </w:div>
                <w:div w:id="178205022">
                  <w:marLeft w:val="640"/>
                  <w:marRight w:val="0"/>
                  <w:marTop w:val="0"/>
                  <w:marBottom w:val="0"/>
                  <w:divBdr>
                    <w:top w:val="none" w:sz="0" w:space="0" w:color="auto"/>
                    <w:left w:val="none" w:sz="0" w:space="0" w:color="auto"/>
                    <w:bottom w:val="none" w:sz="0" w:space="0" w:color="auto"/>
                    <w:right w:val="none" w:sz="0" w:space="0" w:color="auto"/>
                  </w:divBdr>
                </w:div>
                <w:div w:id="25523206">
                  <w:marLeft w:val="640"/>
                  <w:marRight w:val="0"/>
                  <w:marTop w:val="0"/>
                  <w:marBottom w:val="0"/>
                  <w:divBdr>
                    <w:top w:val="none" w:sz="0" w:space="0" w:color="auto"/>
                    <w:left w:val="none" w:sz="0" w:space="0" w:color="auto"/>
                    <w:bottom w:val="none" w:sz="0" w:space="0" w:color="auto"/>
                    <w:right w:val="none" w:sz="0" w:space="0" w:color="auto"/>
                  </w:divBdr>
                </w:div>
                <w:div w:id="1284075832">
                  <w:marLeft w:val="640"/>
                  <w:marRight w:val="0"/>
                  <w:marTop w:val="0"/>
                  <w:marBottom w:val="0"/>
                  <w:divBdr>
                    <w:top w:val="none" w:sz="0" w:space="0" w:color="auto"/>
                    <w:left w:val="none" w:sz="0" w:space="0" w:color="auto"/>
                    <w:bottom w:val="none" w:sz="0" w:space="0" w:color="auto"/>
                    <w:right w:val="none" w:sz="0" w:space="0" w:color="auto"/>
                  </w:divBdr>
                </w:div>
                <w:div w:id="1882283406">
                  <w:marLeft w:val="640"/>
                  <w:marRight w:val="0"/>
                  <w:marTop w:val="0"/>
                  <w:marBottom w:val="0"/>
                  <w:divBdr>
                    <w:top w:val="none" w:sz="0" w:space="0" w:color="auto"/>
                    <w:left w:val="none" w:sz="0" w:space="0" w:color="auto"/>
                    <w:bottom w:val="none" w:sz="0" w:space="0" w:color="auto"/>
                    <w:right w:val="none" w:sz="0" w:space="0" w:color="auto"/>
                  </w:divBdr>
                </w:div>
                <w:div w:id="314265004">
                  <w:marLeft w:val="640"/>
                  <w:marRight w:val="0"/>
                  <w:marTop w:val="0"/>
                  <w:marBottom w:val="0"/>
                  <w:divBdr>
                    <w:top w:val="none" w:sz="0" w:space="0" w:color="auto"/>
                    <w:left w:val="none" w:sz="0" w:space="0" w:color="auto"/>
                    <w:bottom w:val="none" w:sz="0" w:space="0" w:color="auto"/>
                    <w:right w:val="none" w:sz="0" w:space="0" w:color="auto"/>
                  </w:divBdr>
                </w:div>
                <w:div w:id="1202744185">
                  <w:marLeft w:val="640"/>
                  <w:marRight w:val="0"/>
                  <w:marTop w:val="0"/>
                  <w:marBottom w:val="0"/>
                  <w:divBdr>
                    <w:top w:val="none" w:sz="0" w:space="0" w:color="auto"/>
                    <w:left w:val="none" w:sz="0" w:space="0" w:color="auto"/>
                    <w:bottom w:val="none" w:sz="0" w:space="0" w:color="auto"/>
                    <w:right w:val="none" w:sz="0" w:space="0" w:color="auto"/>
                  </w:divBdr>
                </w:div>
                <w:div w:id="711539996">
                  <w:marLeft w:val="640"/>
                  <w:marRight w:val="0"/>
                  <w:marTop w:val="0"/>
                  <w:marBottom w:val="0"/>
                  <w:divBdr>
                    <w:top w:val="none" w:sz="0" w:space="0" w:color="auto"/>
                    <w:left w:val="none" w:sz="0" w:space="0" w:color="auto"/>
                    <w:bottom w:val="none" w:sz="0" w:space="0" w:color="auto"/>
                    <w:right w:val="none" w:sz="0" w:space="0" w:color="auto"/>
                  </w:divBdr>
                </w:div>
                <w:div w:id="904605991">
                  <w:marLeft w:val="640"/>
                  <w:marRight w:val="0"/>
                  <w:marTop w:val="0"/>
                  <w:marBottom w:val="0"/>
                  <w:divBdr>
                    <w:top w:val="none" w:sz="0" w:space="0" w:color="auto"/>
                    <w:left w:val="none" w:sz="0" w:space="0" w:color="auto"/>
                    <w:bottom w:val="none" w:sz="0" w:space="0" w:color="auto"/>
                    <w:right w:val="none" w:sz="0" w:space="0" w:color="auto"/>
                  </w:divBdr>
                </w:div>
                <w:div w:id="773939912">
                  <w:marLeft w:val="640"/>
                  <w:marRight w:val="0"/>
                  <w:marTop w:val="0"/>
                  <w:marBottom w:val="0"/>
                  <w:divBdr>
                    <w:top w:val="none" w:sz="0" w:space="0" w:color="auto"/>
                    <w:left w:val="none" w:sz="0" w:space="0" w:color="auto"/>
                    <w:bottom w:val="none" w:sz="0" w:space="0" w:color="auto"/>
                    <w:right w:val="none" w:sz="0" w:space="0" w:color="auto"/>
                  </w:divBdr>
                </w:div>
                <w:div w:id="1793398017">
                  <w:marLeft w:val="640"/>
                  <w:marRight w:val="0"/>
                  <w:marTop w:val="0"/>
                  <w:marBottom w:val="0"/>
                  <w:divBdr>
                    <w:top w:val="none" w:sz="0" w:space="0" w:color="auto"/>
                    <w:left w:val="none" w:sz="0" w:space="0" w:color="auto"/>
                    <w:bottom w:val="none" w:sz="0" w:space="0" w:color="auto"/>
                    <w:right w:val="none" w:sz="0" w:space="0" w:color="auto"/>
                  </w:divBdr>
                </w:div>
                <w:div w:id="1156646867">
                  <w:marLeft w:val="640"/>
                  <w:marRight w:val="0"/>
                  <w:marTop w:val="0"/>
                  <w:marBottom w:val="0"/>
                  <w:divBdr>
                    <w:top w:val="none" w:sz="0" w:space="0" w:color="auto"/>
                    <w:left w:val="none" w:sz="0" w:space="0" w:color="auto"/>
                    <w:bottom w:val="none" w:sz="0" w:space="0" w:color="auto"/>
                    <w:right w:val="none" w:sz="0" w:space="0" w:color="auto"/>
                  </w:divBdr>
                </w:div>
                <w:div w:id="40521492">
                  <w:marLeft w:val="640"/>
                  <w:marRight w:val="0"/>
                  <w:marTop w:val="0"/>
                  <w:marBottom w:val="0"/>
                  <w:divBdr>
                    <w:top w:val="none" w:sz="0" w:space="0" w:color="auto"/>
                    <w:left w:val="none" w:sz="0" w:space="0" w:color="auto"/>
                    <w:bottom w:val="none" w:sz="0" w:space="0" w:color="auto"/>
                    <w:right w:val="none" w:sz="0" w:space="0" w:color="auto"/>
                  </w:divBdr>
                </w:div>
                <w:div w:id="46689816">
                  <w:marLeft w:val="640"/>
                  <w:marRight w:val="0"/>
                  <w:marTop w:val="0"/>
                  <w:marBottom w:val="0"/>
                  <w:divBdr>
                    <w:top w:val="none" w:sz="0" w:space="0" w:color="auto"/>
                    <w:left w:val="none" w:sz="0" w:space="0" w:color="auto"/>
                    <w:bottom w:val="none" w:sz="0" w:space="0" w:color="auto"/>
                    <w:right w:val="none" w:sz="0" w:space="0" w:color="auto"/>
                  </w:divBdr>
                </w:div>
                <w:div w:id="1671105964">
                  <w:marLeft w:val="640"/>
                  <w:marRight w:val="0"/>
                  <w:marTop w:val="0"/>
                  <w:marBottom w:val="0"/>
                  <w:divBdr>
                    <w:top w:val="none" w:sz="0" w:space="0" w:color="auto"/>
                    <w:left w:val="none" w:sz="0" w:space="0" w:color="auto"/>
                    <w:bottom w:val="none" w:sz="0" w:space="0" w:color="auto"/>
                    <w:right w:val="none" w:sz="0" w:space="0" w:color="auto"/>
                  </w:divBdr>
                </w:div>
                <w:div w:id="1154907631">
                  <w:marLeft w:val="640"/>
                  <w:marRight w:val="0"/>
                  <w:marTop w:val="0"/>
                  <w:marBottom w:val="0"/>
                  <w:divBdr>
                    <w:top w:val="none" w:sz="0" w:space="0" w:color="auto"/>
                    <w:left w:val="none" w:sz="0" w:space="0" w:color="auto"/>
                    <w:bottom w:val="none" w:sz="0" w:space="0" w:color="auto"/>
                    <w:right w:val="none" w:sz="0" w:space="0" w:color="auto"/>
                  </w:divBdr>
                </w:div>
                <w:div w:id="783229250">
                  <w:marLeft w:val="640"/>
                  <w:marRight w:val="0"/>
                  <w:marTop w:val="0"/>
                  <w:marBottom w:val="0"/>
                  <w:divBdr>
                    <w:top w:val="none" w:sz="0" w:space="0" w:color="auto"/>
                    <w:left w:val="none" w:sz="0" w:space="0" w:color="auto"/>
                    <w:bottom w:val="none" w:sz="0" w:space="0" w:color="auto"/>
                    <w:right w:val="none" w:sz="0" w:space="0" w:color="auto"/>
                  </w:divBdr>
                </w:div>
              </w:divsChild>
            </w:div>
            <w:div w:id="1047216376">
              <w:marLeft w:val="0"/>
              <w:marRight w:val="0"/>
              <w:marTop w:val="0"/>
              <w:marBottom w:val="0"/>
              <w:divBdr>
                <w:top w:val="none" w:sz="0" w:space="0" w:color="auto"/>
                <w:left w:val="none" w:sz="0" w:space="0" w:color="auto"/>
                <w:bottom w:val="none" w:sz="0" w:space="0" w:color="auto"/>
                <w:right w:val="none" w:sz="0" w:space="0" w:color="auto"/>
              </w:divBdr>
              <w:divsChild>
                <w:div w:id="647561388">
                  <w:marLeft w:val="640"/>
                  <w:marRight w:val="0"/>
                  <w:marTop w:val="0"/>
                  <w:marBottom w:val="0"/>
                  <w:divBdr>
                    <w:top w:val="none" w:sz="0" w:space="0" w:color="auto"/>
                    <w:left w:val="none" w:sz="0" w:space="0" w:color="auto"/>
                    <w:bottom w:val="none" w:sz="0" w:space="0" w:color="auto"/>
                    <w:right w:val="none" w:sz="0" w:space="0" w:color="auto"/>
                  </w:divBdr>
                </w:div>
                <w:div w:id="317853469">
                  <w:marLeft w:val="640"/>
                  <w:marRight w:val="0"/>
                  <w:marTop w:val="0"/>
                  <w:marBottom w:val="0"/>
                  <w:divBdr>
                    <w:top w:val="none" w:sz="0" w:space="0" w:color="auto"/>
                    <w:left w:val="none" w:sz="0" w:space="0" w:color="auto"/>
                    <w:bottom w:val="none" w:sz="0" w:space="0" w:color="auto"/>
                    <w:right w:val="none" w:sz="0" w:space="0" w:color="auto"/>
                  </w:divBdr>
                </w:div>
                <w:div w:id="524054747">
                  <w:marLeft w:val="640"/>
                  <w:marRight w:val="0"/>
                  <w:marTop w:val="0"/>
                  <w:marBottom w:val="0"/>
                  <w:divBdr>
                    <w:top w:val="none" w:sz="0" w:space="0" w:color="auto"/>
                    <w:left w:val="none" w:sz="0" w:space="0" w:color="auto"/>
                    <w:bottom w:val="none" w:sz="0" w:space="0" w:color="auto"/>
                    <w:right w:val="none" w:sz="0" w:space="0" w:color="auto"/>
                  </w:divBdr>
                </w:div>
                <w:div w:id="833833587">
                  <w:marLeft w:val="640"/>
                  <w:marRight w:val="0"/>
                  <w:marTop w:val="0"/>
                  <w:marBottom w:val="0"/>
                  <w:divBdr>
                    <w:top w:val="none" w:sz="0" w:space="0" w:color="auto"/>
                    <w:left w:val="none" w:sz="0" w:space="0" w:color="auto"/>
                    <w:bottom w:val="none" w:sz="0" w:space="0" w:color="auto"/>
                    <w:right w:val="none" w:sz="0" w:space="0" w:color="auto"/>
                  </w:divBdr>
                </w:div>
                <w:div w:id="1108891669">
                  <w:marLeft w:val="640"/>
                  <w:marRight w:val="0"/>
                  <w:marTop w:val="0"/>
                  <w:marBottom w:val="0"/>
                  <w:divBdr>
                    <w:top w:val="none" w:sz="0" w:space="0" w:color="auto"/>
                    <w:left w:val="none" w:sz="0" w:space="0" w:color="auto"/>
                    <w:bottom w:val="none" w:sz="0" w:space="0" w:color="auto"/>
                    <w:right w:val="none" w:sz="0" w:space="0" w:color="auto"/>
                  </w:divBdr>
                </w:div>
                <w:div w:id="1688947947">
                  <w:marLeft w:val="640"/>
                  <w:marRight w:val="0"/>
                  <w:marTop w:val="0"/>
                  <w:marBottom w:val="0"/>
                  <w:divBdr>
                    <w:top w:val="none" w:sz="0" w:space="0" w:color="auto"/>
                    <w:left w:val="none" w:sz="0" w:space="0" w:color="auto"/>
                    <w:bottom w:val="none" w:sz="0" w:space="0" w:color="auto"/>
                    <w:right w:val="none" w:sz="0" w:space="0" w:color="auto"/>
                  </w:divBdr>
                </w:div>
                <w:div w:id="383675499">
                  <w:marLeft w:val="640"/>
                  <w:marRight w:val="0"/>
                  <w:marTop w:val="0"/>
                  <w:marBottom w:val="0"/>
                  <w:divBdr>
                    <w:top w:val="none" w:sz="0" w:space="0" w:color="auto"/>
                    <w:left w:val="none" w:sz="0" w:space="0" w:color="auto"/>
                    <w:bottom w:val="none" w:sz="0" w:space="0" w:color="auto"/>
                    <w:right w:val="none" w:sz="0" w:space="0" w:color="auto"/>
                  </w:divBdr>
                </w:div>
                <w:div w:id="1842117582">
                  <w:marLeft w:val="640"/>
                  <w:marRight w:val="0"/>
                  <w:marTop w:val="0"/>
                  <w:marBottom w:val="0"/>
                  <w:divBdr>
                    <w:top w:val="none" w:sz="0" w:space="0" w:color="auto"/>
                    <w:left w:val="none" w:sz="0" w:space="0" w:color="auto"/>
                    <w:bottom w:val="none" w:sz="0" w:space="0" w:color="auto"/>
                    <w:right w:val="none" w:sz="0" w:space="0" w:color="auto"/>
                  </w:divBdr>
                </w:div>
                <w:div w:id="1263369039">
                  <w:marLeft w:val="640"/>
                  <w:marRight w:val="0"/>
                  <w:marTop w:val="0"/>
                  <w:marBottom w:val="0"/>
                  <w:divBdr>
                    <w:top w:val="none" w:sz="0" w:space="0" w:color="auto"/>
                    <w:left w:val="none" w:sz="0" w:space="0" w:color="auto"/>
                    <w:bottom w:val="none" w:sz="0" w:space="0" w:color="auto"/>
                    <w:right w:val="none" w:sz="0" w:space="0" w:color="auto"/>
                  </w:divBdr>
                </w:div>
                <w:div w:id="469443711">
                  <w:marLeft w:val="640"/>
                  <w:marRight w:val="0"/>
                  <w:marTop w:val="0"/>
                  <w:marBottom w:val="0"/>
                  <w:divBdr>
                    <w:top w:val="none" w:sz="0" w:space="0" w:color="auto"/>
                    <w:left w:val="none" w:sz="0" w:space="0" w:color="auto"/>
                    <w:bottom w:val="none" w:sz="0" w:space="0" w:color="auto"/>
                    <w:right w:val="none" w:sz="0" w:space="0" w:color="auto"/>
                  </w:divBdr>
                </w:div>
                <w:div w:id="355498044">
                  <w:marLeft w:val="640"/>
                  <w:marRight w:val="0"/>
                  <w:marTop w:val="0"/>
                  <w:marBottom w:val="0"/>
                  <w:divBdr>
                    <w:top w:val="none" w:sz="0" w:space="0" w:color="auto"/>
                    <w:left w:val="none" w:sz="0" w:space="0" w:color="auto"/>
                    <w:bottom w:val="none" w:sz="0" w:space="0" w:color="auto"/>
                    <w:right w:val="none" w:sz="0" w:space="0" w:color="auto"/>
                  </w:divBdr>
                </w:div>
                <w:div w:id="135033037">
                  <w:marLeft w:val="640"/>
                  <w:marRight w:val="0"/>
                  <w:marTop w:val="0"/>
                  <w:marBottom w:val="0"/>
                  <w:divBdr>
                    <w:top w:val="none" w:sz="0" w:space="0" w:color="auto"/>
                    <w:left w:val="none" w:sz="0" w:space="0" w:color="auto"/>
                    <w:bottom w:val="none" w:sz="0" w:space="0" w:color="auto"/>
                    <w:right w:val="none" w:sz="0" w:space="0" w:color="auto"/>
                  </w:divBdr>
                </w:div>
                <w:div w:id="858663880">
                  <w:marLeft w:val="640"/>
                  <w:marRight w:val="0"/>
                  <w:marTop w:val="0"/>
                  <w:marBottom w:val="0"/>
                  <w:divBdr>
                    <w:top w:val="none" w:sz="0" w:space="0" w:color="auto"/>
                    <w:left w:val="none" w:sz="0" w:space="0" w:color="auto"/>
                    <w:bottom w:val="none" w:sz="0" w:space="0" w:color="auto"/>
                    <w:right w:val="none" w:sz="0" w:space="0" w:color="auto"/>
                  </w:divBdr>
                </w:div>
                <w:div w:id="1499732817">
                  <w:marLeft w:val="640"/>
                  <w:marRight w:val="0"/>
                  <w:marTop w:val="0"/>
                  <w:marBottom w:val="0"/>
                  <w:divBdr>
                    <w:top w:val="none" w:sz="0" w:space="0" w:color="auto"/>
                    <w:left w:val="none" w:sz="0" w:space="0" w:color="auto"/>
                    <w:bottom w:val="none" w:sz="0" w:space="0" w:color="auto"/>
                    <w:right w:val="none" w:sz="0" w:space="0" w:color="auto"/>
                  </w:divBdr>
                </w:div>
                <w:div w:id="1056122758">
                  <w:marLeft w:val="640"/>
                  <w:marRight w:val="0"/>
                  <w:marTop w:val="0"/>
                  <w:marBottom w:val="0"/>
                  <w:divBdr>
                    <w:top w:val="none" w:sz="0" w:space="0" w:color="auto"/>
                    <w:left w:val="none" w:sz="0" w:space="0" w:color="auto"/>
                    <w:bottom w:val="none" w:sz="0" w:space="0" w:color="auto"/>
                    <w:right w:val="none" w:sz="0" w:space="0" w:color="auto"/>
                  </w:divBdr>
                </w:div>
                <w:div w:id="536041804">
                  <w:marLeft w:val="640"/>
                  <w:marRight w:val="0"/>
                  <w:marTop w:val="0"/>
                  <w:marBottom w:val="0"/>
                  <w:divBdr>
                    <w:top w:val="none" w:sz="0" w:space="0" w:color="auto"/>
                    <w:left w:val="none" w:sz="0" w:space="0" w:color="auto"/>
                    <w:bottom w:val="none" w:sz="0" w:space="0" w:color="auto"/>
                    <w:right w:val="none" w:sz="0" w:space="0" w:color="auto"/>
                  </w:divBdr>
                </w:div>
                <w:div w:id="33507503">
                  <w:marLeft w:val="640"/>
                  <w:marRight w:val="0"/>
                  <w:marTop w:val="0"/>
                  <w:marBottom w:val="0"/>
                  <w:divBdr>
                    <w:top w:val="none" w:sz="0" w:space="0" w:color="auto"/>
                    <w:left w:val="none" w:sz="0" w:space="0" w:color="auto"/>
                    <w:bottom w:val="none" w:sz="0" w:space="0" w:color="auto"/>
                    <w:right w:val="none" w:sz="0" w:space="0" w:color="auto"/>
                  </w:divBdr>
                </w:div>
                <w:div w:id="1295065327">
                  <w:marLeft w:val="640"/>
                  <w:marRight w:val="0"/>
                  <w:marTop w:val="0"/>
                  <w:marBottom w:val="0"/>
                  <w:divBdr>
                    <w:top w:val="none" w:sz="0" w:space="0" w:color="auto"/>
                    <w:left w:val="none" w:sz="0" w:space="0" w:color="auto"/>
                    <w:bottom w:val="none" w:sz="0" w:space="0" w:color="auto"/>
                    <w:right w:val="none" w:sz="0" w:space="0" w:color="auto"/>
                  </w:divBdr>
                </w:div>
                <w:div w:id="1458912285">
                  <w:marLeft w:val="640"/>
                  <w:marRight w:val="0"/>
                  <w:marTop w:val="0"/>
                  <w:marBottom w:val="0"/>
                  <w:divBdr>
                    <w:top w:val="none" w:sz="0" w:space="0" w:color="auto"/>
                    <w:left w:val="none" w:sz="0" w:space="0" w:color="auto"/>
                    <w:bottom w:val="none" w:sz="0" w:space="0" w:color="auto"/>
                    <w:right w:val="none" w:sz="0" w:space="0" w:color="auto"/>
                  </w:divBdr>
                </w:div>
                <w:div w:id="2025939736">
                  <w:marLeft w:val="640"/>
                  <w:marRight w:val="0"/>
                  <w:marTop w:val="0"/>
                  <w:marBottom w:val="0"/>
                  <w:divBdr>
                    <w:top w:val="none" w:sz="0" w:space="0" w:color="auto"/>
                    <w:left w:val="none" w:sz="0" w:space="0" w:color="auto"/>
                    <w:bottom w:val="none" w:sz="0" w:space="0" w:color="auto"/>
                    <w:right w:val="none" w:sz="0" w:space="0" w:color="auto"/>
                  </w:divBdr>
                </w:div>
                <w:div w:id="427504246">
                  <w:marLeft w:val="640"/>
                  <w:marRight w:val="0"/>
                  <w:marTop w:val="0"/>
                  <w:marBottom w:val="0"/>
                  <w:divBdr>
                    <w:top w:val="none" w:sz="0" w:space="0" w:color="auto"/>
                    <w:left w:val="none" w:sz="0" w:space="0" w:color="auto"/>
                    <w:bottom w:val="none" w:sz="0" w:space="0" w:color="auto"/>
                    <w:right w:val="none" w:sz="0" w:space="0" w:color="auto"/>
                  </w:divBdr>
                </w:div>
                <w:div w:id="1781298747">
                  <w:marLeft w:val="640"/>
                  <w:marRight w:val="0"/>
                  <w:marTop w:val="0"/>
                  <w:marBottom w:val="0"/>
                  <w:divBdr>
                    <w:top w:val="none" w:sz="0" w:space="0" w:color="auto"/>
                    <w:left w:val="none" w:sz="0" w:space="0" w:color="auto"/>
                    <w:bottom w:val="none" w:sz="0" w:space="0" w:color="auto"/>
                    <w:right w:val="none" w:sz="0" w:space="0" w:color="auto"/>
                  </w:divBdr>
                </w:div>
                <w:div w:id="510484902">
                  <w:marLeft w:val="640"/>
                  <w:marRight w:val="0"/>
                  <w:marTop w:val="0"/>
                  <w:marBottom w:val="0"/>
                  <w:divBdr>
                    <w:top w:val="none" w:sz="0" w:space="0" w:color="auto"/>
                    <w:left w:val="none" w:sz="0" w:space="0" w:color="auto"/>
                    <w:bottom w:val="none" w:sz="0" w:space="0" w:color="auto"/>
                    <w:right w:val="none" w:sz="0" w:space="0" w:color="auto"/>
                  </w:divBdr>
                </w:div>
                <w:div w:id="1626698867">
                  <w:marLeft w:val="640"/>
                  <w:marRight w:val="0"/>
                  <w:marTop w:val="0"/>
                  <w:marBottom w:val="0"/>
                  <w:divBdr>
                    <w:top w:val="none" w:sz="0" w:space="0" w:color="auto"/>
                    <w:left w:val="none" w:sz="0" w:space="0" w:color="auto"/>
                    <w:bottom w:val="none" w:sz="0" w:space="0" w:color="auto"/>
                    <w:right w:val="none" w:sz="0" w:space="0" w:color="auto"/>
                  </w:divBdr>
                </w:div>
                <w:div w:id="719213176">
                  <w:marLeft w:val="640"/>
                  <w:marRight w:val="0"/>
                  <w:marTop w:val="0"/>
                  <w:marBottom w:val="0"/>
                  <w:divBdr>
                    <w:top w:val="none" w:sz="0" w:space="0" w:color="auto"/>
                    <w:left w:val="none" w:sz="0" w:space="0" w:color="auto"/>
                    <w:bottom w:val="none" w:sz="0" w:space="0" w:color="auto"/>
                    <w:right w:val="none" w:sz="0" w:space="0" w:color="auto"/>
                  </w:divBdr>
                </w:div>
                <w:div w:id="2094400495">
                  <w:marLeft w:val="640"/>
                  <w:marRight w:val="0"/>
                  <w:marTop w:val="0"/>
                  <w:marBottom w:val="0"/>
                  <w:divBdr>
                    <w:top w:val="none" w:sz="0" w:space="0" w:color="auto"/>
                    <w:left w:val="none" w:sz="0" w:space="0" w:color="auto"/>
                    <w:bottom w:val="none" w:sz="0" w:space="0" w:color="auto"/>
                    <w:right w:val="none" w:sz="0" w:space="0" w:color="auto"/>
                  </w:divBdr>
                </w:div>
                <w:div w:id="1716737738">
                  <w:marLeft w:val="640"/>
                  <w:marRight w:val="0"/>
                  <w:marTop w:val="0"/>
                  <w:marBottom w:val="0"/>
                  <w:divBdr>
                    <w:top w:val="none" w:sz="0" w:space="0" w:color="auto"/>
                    <w:left w:val="none" w:sz="0" w:space="0" w:color="auto"/>
                    <w:bottom w:val="none" w:sz="0" w:space="0" w:color="auto"/>
                    <w:right w:val="none" w:sz="0" w:space="0" w:color="auto"/>
                  </w:divBdr>
                </w:div>
                <w:div w:id="1553030861">
                  <w:marLeft w:val="640"/>
                  <w:marRight w:val="0"/>
                  <w:marTop w:val="0"/>
                  <w:marBottom w:val="0"/>
                  <w:divBdr>
                    <w:top w:val="none" w:sz="0" w:space="0" w:color="auto"/>
                    <w:left w:val="none" w:sz="0" w:space="0" w:color="auto"/>
                    <w:bottom w:val="none" w:sz="0" w:space="0" w:color="auto"/>
                    <w:right w:val="none" w:sz="0" w:space="0" w:color="auto"/>
                  </w:divBdr>
                </w:div>
                <w:div w:id="1501659033">
                  <w:marLeft w:val="640"/>
                  <w:marRight w:val="0"/>
                  <w:marTop w:val="0"/>
                  <w:marBottom w:val="0"/>
                  <w:divBdr>
                    <w:top w:val="none" w:sz="0" w:space="0" w:color="auto"/>
                    <w:left w:val="none" w:sz="0" w:space="0" w:color="auto"/>
                    <w:bottom w:val="none" w:sz="0" w:space="0" w:color="auto"/>
                    <w:right w:val="none" w:sz="0" w:space="0" w:color="auto"/>
                  </w:divBdr>
                </w:div>
                <w:div w:id="1740664940">
                  <w:marLeft w:val="640"/>
                  <w:marRight w:val="0"/>
                  <w:marTop w:val="0"/>
                  <w:marBottom w:val="0"/>
                  <w:divBdr>
                    <w:top w:val="none" w:sz="0" w:space="0" w:color="auto"/>
                    <w:left w:val="none" w:sz="0" w:space="0" w:color="auto"/>
                    <w:bottom w:val="none" w:sz="0" w:space="0" w:color="auto"/>
                    <w:right w:val="none" w:sz="0" w:space="0" w:color="auto"/>
                  </w:divBdr>
                </w:div>
                <w:div w:id="1128935871">
                  <w:marLeft w:val="640"/>
                  <w:marRight w:val="0"/>
                  <w:marTop w:val="0"/>
                  <w:marBottom w:val="0"/>
                  <w:divBdr>
                    <w:top w:val="none" w:sz="0" w:space="0" w:color="auto"/>
                    <w:left w:val="none" w:sz="0" w:space="0" w:color="auto"/>
                    <w:bottom w:val="none" w:sz="0" w:space="0" w:color="auto"/>
                    <w:right w:val="none" w:sz="0" w:space="0" w:color="auto"/>
                  </w:divBdr>
                </w:div>
                <w:div w:id="1195383288">
                  <w:marLeft w:val="640"/>
                  <w:marRight w:val="0"/>
                  <w:marTop w:val="0"/>
                  <w:marBottom w:val="0"/>
                  <w:divBdr>
                    <w:top w:val="none" w:sz="0" w:space="0" w:color="auto"/>
                    <w:left w:val="none" w:sz="0" w:space="0" w:color="auto"/>
                    <w:bottom w:val="none" w:sz="0" w:space="0" w:color="auto"/>
                    <w:right w:val="none" w:sz="0" w:space="0" w:color="auto"/>
                  </w:divBdr>
                </w:div>
                <w:div w:id="354115631">
                  <w:marLeft w:val="640"/>
                  <w:marRight w:val="0"/>
                  <w:marTop w:val="0"/>
                  <w:marBottom w:val="0"/>
                  <w:divBdr>
                    <w:top w:val="none" w:sz="0" w:space="0" w:color="auto"/>
                    <w:left w:val="none" w:sz="0" w:space="0" w:color="auto"/>
                    <w:bottom w:val="none" w:sz="0" w:space="0" w:color="auto"/>
                    <w:right w:val="none" w:sz="0" w:space="0" w:color="auto"/>
                  </w:divBdr>
                </w:div>
                <w:div w:id="350759432">
                  <w:marLeft w:val="640"/>
                  <w:marRight w:val="0"/>
                  <w:marTop w:val="0"/>
                  <w:marBottom w:val="0"/>
                  <w:divBdr>
                    <w:top w:val="none" w:sz="0" w:space="0" w:color="auto"/>
                    <w:left w:val="none" w:sz="0" w:space="0" w:color="auto"/>
                    <w:bottom w:val="none" w:sz="0" w:space="0" w:color="auto"/>
                    <w:right w:val="none" w:sz="0" w:space="0" w:color="auto"/>
                  </w:divBdr>
                </w:div>
                <w:div w:id="872693078">
                  <w:marLeft w:val="640"/>
                  <w:marRight w:val="0"/>
                  <w:marTop w:val="0"/>
                  <w:marBottom w:val="0"/>
                  <w:divBdr>
                    <w:top w:val="none" w:sz="0" w:space="0" w:color="auto"/>
                    <w:left w:val="none" w:sz="0" w:space="0" w:color="auto"/>
                    <w:bottom w:val="none" w:sz="0" w:space="0" w:color="auto"/>
                    <w:right w:val="none" w:sz="0" w:space="0" w:color="auto"/>
                  </w:divBdr>
                </w:div>
                <w:div w:id="1069883849">
                  <w:marLeft w:val="640"/>
                  <w:marRight w:val="0"/>
                  <w:marTop w:val="0"/>
                  <w:marBottom w:val="0"/>
                  <w:divBdr>
                    <w:top w:val="none" w:sz="0" w:space="0" w:color="auto"/>
                    <w:left w:val="none" w:sz="0" w:space="0" w:color="auto"/>
                    <w:bottom w:val="none" w:sz="0" w:space="0" w:color="auto"/>
                    <w:right w:val="none" w:sz="0" w:space="0" w:color="auto"/>
                  </w:divBdr>
                </w:div>
                <w:div w:id="1359702445">
                  <w:marLeft w:val="640"/>
                  <w:marRight w:val="0"/>
                  <w:marTop w:val="0"/>
                  <w:marBottom w:val="0"/>
                  <w:divBdr>
                    <w:top w:val="none" w:sz="0" w:space="0" w:color="auto"/>
                    <w:left w:val="none" w:sz="0" w:space="0" w:color="auto"/>
                    <w:bottom w:val="none" w:sz="0" w:space="0" w:color="auto"/>
                    <w:right w:val="none" w:sz="0" w:space="0" w:color="auto"/>
                  </w:divBdr>
                </w:div>
                <w:div w:id="1108499649">
                  <w:marLeft w:val="640"/>
                  <w:marRight w:val="0"/>
                  <w:marTop w:val="0"/>
                  <w:marBottom w:val="0"/>
                  <w:divBdr>
                    <w:top w:val="none" w:sz="0" w:space="0" w:color="auto"/>
                    <w:left w:val="none" w:sz="0" w:space="0" w:color="auto"/>
                    <w:bottom w:val="none" w:sz="0" w:space="0" w:color="auto"/>
                    <w:right w:val="none" w:sz="0" w:space="0" w:color="auto"/>
                  </w:divBdr>
                </w:div>
                <w:div w:id="541600115">
                  <w:marLeft w:val="640"/>
                  <w:marRight w:val="0"/>
                  <w:marTop w:val="0"/>
                  <w:marBottom w:val="0"/>
                  <w:divBdr>
                    <w:top w:val="none" w:sz="0" w:space="0" w:color="auto"/>
                    <w:left w:val="none" w:sz="0" w:space="0" w:color="auto"/>
                    <w:bottom w:val="none" w:sz="0" w:space="0" w:color="auto"/>
                    <w:right w:val="none" w:sz="0" w:space="0" w:color="auto"/>
                  </w:divBdr>
                </w:div>
                <w:div w:id="730428557">
                  <w:marLeft w:val="640"/>
                  <w:marRight w:val="0"/>
                  <w:marTop w:val="0"/>
                  <w:marBottom w:val="0"/>
                  <w:divBdr>
                    <w:top w:val="none" w:sz="0" w:space="0" w:color="auto"/>
                    <w:left w:val="none" w:sz="0" w:space="0" w:color="auto"/>
                    <w:bottom w:val="none" w:sz="0" w:space="0" w:color="auto"/>
                    <w:right w:val="none" w:sz="0" w:space="0" w:color="auto"/>
                  </w:divBdr>
                </w:div>
                <w:div w:id="1935742592">
                  <w:marLeft w:val="640"/>
                  <w:marRight w:val="0"/>
                  <w:marTop w:val="0"/>
                  <w:marBottom w:val="0"/>
                  <w:divBdr>
                    <w:top w:val="none" w:sz="0" w:space="0" w:color="auto"/>
                    <w:left w:val="none" w:sz="0" w:space="0" w:color="auto"/>
                    <w:bottom w:val="none" w:sz="0" w:space="0" w:color="auto"/>
                    <w:right w:val="none" w:sz="0" w:space="0" w:color="auto"/>
                  </w:divBdr>
                </w:div>
                <w:div w:id="756486592">
                  <w:marLeft w:val="640"/>
                  <w:marRight w:val="0"/>
                  <w:marTop w:val="0"/>
                  <w:marBottom w:val="0"/>
                  <w:divBdr>
                    <w:top w:val="none" w:sz="0" w:space="0" w:color="auto"/>
                    <w:left w:val="none" w:sz="0" w:space="0" w:color="auto"/>
                    <w:bottom w:val="none" w:sz="0" w:space="0" w:color="auto"/>
                    <w:right w:val="none" w:sz="0" w:space="0" w:color="auto"/>
                  </w:divBdr>
                </w:div>
                <w:div w:id="2124305870">
                  <w:marLeft w:val="640"/>
                  <w:marRight w:val="0"/>
                  <w:marTop w:val="0"/>
                  <w:marBottom w:val="0"/>
                  <w:divBdr>
                    <w:top w:val="none" w:sz="0" w:space="0" w:color="auto"/>
                    <w:left w:val="none" w:sz="0" w:space="0" w:color="auto"/>
                    <w:bottom w:val="none" w:sz="0" w:space="0" w:color="auto"/>
                    <w:right w:val="none" w:sz="0" w:space="0" w:color="auto"/>
                  </w:divBdr>
                </w:div>
                <w:div w:id="613514491">
                  <w:marLeft w:val="640"/>
                  <w:marRight w:val="0"/>
                  <w:marTop w:val="0"/>
                  <w:marBottom w:val="0"/>
                  <w:divBdr>
                    <w:top w:val="none" w:sz="0" w:space="0" w:color="auto"/>
                    <w:left w:val="none" w:sz="0" w:space="0" w:color="auto"/>
                    <w:bottom w:val="none" w:sz="0" w:space="0" w:color="auto"/>
                    <w:right w:val="none" w:sz="0" w:space="0" w:color="auto"/>
                  </w:divBdr>
                </w:div>
                <w:div w:id="577516309">
                  <w:marLeft w:val="640"/>
                  <w:marRight w:val="0"/>
                  <w:marTop w:val="0"/>
                  <w:marBottom w:val="0"/>
                  <w:divBdr>
                    <w:top w:val="none" w:sz="0" w:space="0" w:color="auto"/>
                    <w:left w:val="none" w:sz="0" w:space="0" w:color="auto"/>
                    <w:bottom w:val="none" w:sz="0" w:space="0" w:color="auto"/>
                    <w:right w:val="none" w:sz="0" w:space="0" w:color="auto"/>
                  </w:divBdr>
                </w:div>
                <w:div w:id="1001205232">
                  <w:marLeft w:val="640"/>
                  <w:marRight w:val="0"/>
                  <w:marTop w:val="0"/>
                  <w:marBottom w:val="0"/>
                  <w:divBdr>
                    <w:top w:val="none" w:sz="0" w:space="0" w:color="auto"/>
                    <w:left w:val="none" w:sz="0" w:space="0" w:color="auto"/>
                    <w:bottom w:val="none" w:sz="0" w:space="0" w:color="auto"/>
                    <w:right w:val="none" w:sz="0" w:space="0" w:color="auto"/>
                  </w:divBdr>
                </w:div>
                <w:div w:id="825167589">
                  <w:marLeft w:val="640"/>
                  <w:marRight w:val="0"/>
                  <w:marTop w:val="0"/>
                  <w:marBottom w:val="0"/>
                  <w:divBdr>
                    <w:top w:val="none" w:sz="0" w:space="0" w:color="auto"/>
                    <w:left w:val="none" w:sz="0" w:space="0" w:color="auto"/>
                    <w:bottom w:val="none" w:sz="0" w:space="0" w:color="auto"/>
                    <w:right w:val="none" w:sz="0" w:space="0" w:color="auto"/>
                  </w:divBdr>
                </w:div>
                <w:div w:id="161819000">
                  <w:marLeft w:val="640"/>
                  <w:marRight w:val="0"/>
                  <w:marTop w:val="0"/>
                  <w:marBottom w:val="0"/>
                  <w:divBdr>
                    <w:top w:val="none" w:sz="0" w:space="0" w:color="auto"/>
                    <w:left w:val="none" w:sz="0" w:space="0" w:color="auto"/>
                    <w:bottom w:val="none" w:sz="0" w:space="0" w:color="auto"/>
                    <w:right w:val="none" w:sz="0" w:space="0" w:color="auto"/>
                  </w:divBdr>
                </w:div>
                <w:div w:id="322205020">
                  <w:marLeft w:val="640"/>
                  <w:marRight w:val="0"/>
                  <w:marTop w:val="0"/>
                  <w:marBottom w:val="0"/>
                  <w:divBdr>
                    <w:top w:val="none" w:sz="0" w:space="0" w:color="auto"/>
                    <w:left w:val="none" w:sz="0" w:space="0" w:color="auto"/>
                    <w:bottom w:val="none" w:sz="0" w:space="0" w:color="auto"/>
                    <w:right w:val="none" w:sz="0" w:space="0" w:color="auto"/>
                  </w:divBdr>
                </w:div>
                <w:div w:id="593977856">
                  <w:marLeft w:val="640"/>
                  <w:marRight w:val="0"/>
                  <w:marTop w:val="0"/>
                  <w:marBottom w:val="0"/>
                  <w:divBdr>
                    <w:top w:val="none" w:sz="0" w:space="0" w:color="auto"/>
                    <w:left w:val="none" w:sz="0" w:space="0" w:color="auto"/>
                    <w:bottom w:val="none" w:sz="0" w:space="0" w:color="auto"/>
                    <w:right w:val="none" w:sz="0" w:space="0" w:color="auto"/>
                  </w:divBdr>
                </w:div>
                <w:div w:id="633485218">
                  <w:marLeft w:val="640"/>
                  <w:marRight w:val="0"/>
                  <w:marTop w:val="0"/>
                  <w:marBottom w:val="0"/>
                  <w:divBdr>
                    <w:top w:val="none" w:sz="0" w:space="0" w:color="auto"/>
                    <w:left w:val="none" w:sz="0" w:space="0" w:color="auto"/>
                    <w:bottom w:val="none" w:sz="0" w:space="0" w:color="auto"/>
                    <w:right w:val="none" w:sz="0" w:space="0" w:color="auto"/>
                  </w:divBdr>
                </w:div>
                <w:div w:id="1498382146">
                  <w:marLeft w:val="640"/>
                  <w:marRight w:val="0"/>
                  <w:marTop w:val="0"/>
                  <w:marBottom w:val="0"/>
                  <w:divBdr>
                    <w:top w:val="none" w:sz="0" w:space="0" w:color="auto"/>
                    <w:left w:val="none" w:sz="0" w:space="0" w:color="auto"/>
                    <w:bottom w:val="none" w:sz="0" w:space="0" w:color="auto"/>
                    <w:right w:val="none" w:sz="0" w:space="0" w:color="auto"/>
                  </w:divBdr>
                </w:div>
                <w:div w:id="1778136840">
                  <w:marLeft w:val="640"/>
                  <w:marRight w:val="0"/>
                  <w:marTop w:val="0"/>
                  <w:marBottom w:val="0"/>
                  <w:divBdr>
                    <w:top w:val="none" w:sz="0" w:space="0" w:color="auto"/>
                    <w:left w:val="none" w:sz="0" w:space="0" w:color="auto"/>
                    <w:bottom w:val="none" w:sz="0" w:space="0" w:color="auto"/>
                    <w:right w:val="none" w:sz="0" w:space="0" w:color="auto"/>
                  </w:divBdr>
                </w:div>
                <w:div w:id="489831984">
                  <w:marLeft w:val="640"/>
                  <w:marRight w:val="0"/>
                  <w:marTop w:val="0"/>
                  <w:marBottom w:val="0"/>
                  <w:divBdr>
                    <w:top w:val="none" w:sz="0" w:space="0" w:color="auto"/>
                    <w:left w:val="none" w:sz="0" w:space="0" w:color="auto"/>
                    <w:bottom w:val="none" w:sz="0" w:space="0" w:color="auto"/>
                    <w:right w:val="none" w:sz="0" w:space="0" w:color="auto"/>
                  </w:divBdr>
                </w:div>
                <w:div w:id="577714399">
                  <w:marLeft w:val="640"/>
                  <w:marRight w:val="0"/>
                  <w:marTop w:val="0"/>
                  <w:marBottom w:val="0"/>
                  <w:divBdr>
                    <w:top w:val="none" w:sz="0" w:space="0" w:color="auto"/>
                    <w:left w:val="none" w:sz="0" w:space="0" w:color="auto"/>
                    <w:bottom w:val="none" w:sz="0" w:space="0" w:color="auto"/>
                    <w:right w:val="none" w:sz="0" w:space="0" w:color="auto"/>
                  </w:divBdr>
                </w:div>
                <w:div w:id="1475682347">
                  <w:marLeft w:val="640"/>
                  <w:marRight w:val="0"/>
                  <w:marTop w:val="0"/>
                  <w:marBottom w:val="0"/>
                  <w:divBdr>
                    <w:top w:val="none" w:sz="0" w:space="0" w:color="auto"/>
                    <w:left w:val="none" w:sz="0" w:space="0" w:color="auto"/>
                    <w:bottom w:val="none" w:sz="0" w:space="0" w:color="auto"/>
                    <w:right w:val="none" w:sz="0" w:space="0" w:color="auto"/>
                  </w:divBdr>
                </w:div>
                <w:div w:id="1530290969">
                  <w:marLeft w:val="640"/>
                  <w:marRight w:val="0"/>
                  <w:marTop w:val="0"/>
                  <w:marBottom w:val="0"/>
                  <w:divBdr>
                    <w:top w:val="none" w:sz="0" w:space="0" w:color="auto"/>
                    <w:left w:val="none" w:sz="0" w:space="0" w:color="auto"/>
                    <w:bottom w:val="none" w:sz="0" w:space="0" w:color="auto"/>
                    <w:right w:val="none" w:sz="0" w:space="0" w:color="auto"/>
                  </w:divBdr>
                </w:div>
                <w:div w:id="1108500892">
                  <w:marLeft w:val="640"/>
                  <w:marRight w:val="0"/>
                  <w:marTop w:val="0"/>
                  <w:marBottom w:val="0"/>
                  <w:divBdr>
                    <w:top w:val="none" w:sz="0" w:space="0" w:color="auto"/>
                    <w:left w:val="none" w:sz="0" w:space="0" w:color="auto"/>
                    <w:bottom w:val="none" w:sz="0" w:space="0" w:color="auto"/>
                    <w:right w:val="none" w:sz="0" w:space="0" w:color="auto"/>
                  </w:divBdr>
                </w:div>
                <w:div w:id="1005744304">
                  <w:marLeft w:val="640"/>
                  <w:marRight w:val="0"/>
                  <w:marTop w:val="0"/>
                  <w:marBottom w:val="0"/>
                  <w:divBdr>
                    <w:top w:val="none" w:sz="0" w:space="0" w:color="auto"/>
                    <w:left w:val="none" w:sz="0" w:space="0" w:color="auto"/>
                    <w:bottom w:val="none" w:sz="0" w:space="0" w:color="auto"/>
                    <w:right w:val="none" w:sz="0" w:space="0" w:color="auto"/>
                  </w:divBdr>
                </w:div>
                <w:div w:id="921452176">
                  <w:marLeft w:val="640"/>
                  <w:marRight w:val="0"/>
                  <w:marTop w:val="0"/>
                  <w:marBottom w:val="0"/>
                  <w:divBdr>
                    <w:top w:val="none" w:sz="0" w:space="0" w:color="auto"/>
                    <w:left w:val="none" w:sz="0" w:space="0" w:color="auto"/>
                    <w:bottom w:val="none" w:sz="0" w:space="0" w:color="auto"/>
                    <w:right w:val="none" w:sz="0" w:space="0" w:color="auto"/>
                  </w:divBdr>
                </w:div>
                <w:div w:id="436604041">
                  <w:marLeft w:val="640"/>
                  <w:marRight w:val="0"/>
                  <w:marTop w:val="0"/>
                  <w:marBottom w:val="0"/>
                  <w:divBdr>
                    <w:top w:val="none" w:sz="0" w:space="0" w:color="auto"/>
                    <w:left w:val="none" w:sz="0" w:space="0" w:color="auto"/>
                    <w:bottom w:val="none" w:sz="0" w:space="0" w:color="auto"/>
                    <w:right w:val="none" w:sz="0" w:space="0" w:color="auto"/>
                  </w:divBdr>
                </w:div>
                <w:div w:id="1749185833">
                  <w:marLeft w:val="640"/>
                  <w:marRight w:val="0"/>
                  <w:marTop w:val="0"/>
                  <w:marBottom w:val="0"/>
                  <w:divBdr>
                    <w:top w:val="none" w:sz="0" w:space="0" w:color="auto"/>
                    <w:left w:val="none" w:sz="0" w:space="0" w:color="auto"/>
                    <w:bottom w:val="none" w:sz="0" w:space="0" w:color="auto"/>
                    <w:right w:val="none" w:sz="0" w:space="0" w:color="auto"/>
                  </w:divBdr>
                </w:div>
                <w:div w:id="1653021146">
                  <w:marLeft w:val="640"/>
                  <w:marRight w:val="0"/>
                  <w:marTop w:val="0"/>
                  <w:marBottom w:val="0"/>
                  <w:divBdr>
                    <w:top w:val="none" w:sz="0" w:space="0" w:color="auto"/>
                    <w:left w:val="none" w:sz="0" w:space="0" w:color="auto"/>
                    <w:bottom w:val="none" w:sz="0" w:space="0" w:color="auto"/>
                    <w:right w:val="none" w:sz="0" w:space="0" w:color="auto"/>
                  </w:divBdr>
                </w:div>
                <w:div w:id="573318364">
                  <w:marLeft w:val="640"/>
                  <w:marRight w:val="0"/>
                  <w:marTop w:val="0"/>
                  <w:marBottom w:val="0"/>
                  <w:divBdr>
                    <w:top w:val="none" w:sz="0" w:space="0" w:color="auto"/>
                    <w:left w:val="none" w:sz="0" w:space="0" w:color="auto"/>
                    <w:bottom w:val="none" w:sz="0" w:space="0" w:color="auto"/>
                    <w:right w:val="none" w:sz="0" w:space="0" w:color="auto"/>
                  </w:divBdr>
                </w:div>
                <w:div w:id="1913731986">
                  <w:marLeft w:val="640"/>
                  <w:marRight w:val="0"/>
                  <w:marTop w:val="0"/>
                  <w:marBottom w:val="0"/>
                  <w:divBdr>
                    <w:top w:val="none" w:sz="0" w:space="0" w:color="auto"/>
                    <w:left w:val="none" w:sz="0" w:space="0" w:color="auto"/>
                    <w:bottom w:val="none" w:sz="0" w:space="0" w:color="auto"/>
                    <w:right w:val="none" w:sz="0" w:space="0" w:color="auto"/>
                  </w:divBdr>
                </w:div>
                <w:div w:id="538444485">
                  <w:marLeft w:val="640"/>
                  <w:marRight w:val="0"/>
                  <w:marTop w:val="0"/>
                  <w:marBottom w:val="0"/>
                  <w:divBdr>
                    <w:top w:val="none" w:sz="0" w:space="0" w:color="auto"/>
                    <w:left w:val="none" w:sz="0" w:space="0" w:color="auto"/>
                    <w:bottom w:val="none" w:sz="0" w:space="0" w:color="auto"/>
                    <w:right w:val="none" w:sz="0" w:space="0" w:color="auto"/>
                  </w:divBdr>
                </w:div>
                <w:div w:id="964964515">
                  <w:marLeft w:val="640"/>
                  <w:marRight w:val="0"/>
                  <w:marTop w:val="0"/>
                  <w:marBottom w:val="0"/>
                  <w:divBdr>
                    <w:top w:val="none" w:sz="0" w:space="0" w:color="auto"/>
                    <w:left w:val="none" w:sz="0" w:space="0" w:color="auto"/>
                    <w:bottom w:val="none" w:sz="0" w:space="0" w:color="auto"/>
                    <w:right w:val="none" w:sz="0" w:space="0" w:color="auto"/>
                  </w:divBdr>
                </w:div>
                <w:div w:id="1452434003">
                  <w:marLeft w:val="640"/>
                  <w:marRight w:val="0"/>
                  <w:marTop w:val="0"/>
                  <w:marBottom w:val="0"/>
                  <w:divBdr>
                    <w:top w:val="none" w:sz="0" w:space="0" w:color="auto"/>
                    <w:left w:val="none" w:sz="0" w:space="0" w:color="auto"/>
                    <w:bottom w:val="none" w:sz="0" w:space="0" w:color="auto"/>
                    <w:right w:val="none" w:sz="0" w:space="0" w:color="auto"/>
                  </w:divBdr>
                </w:div>
                <w:div w:id="1947689447">
                  <w:marLeft w:val="640"/>
                  <w:marRight w:val="0"/>
                  <w:marTop w:val="0"/>
                  <w:marBottom w:val="0"/>
                  <w:divBdr>
                    <w:top w:val="none" w:sz="0" w:space="0" w:color="auto"/>
                    <w:left w:val="none" w:sz="0" w:space="0" w:color="auto"/>
                    <w:bottom w:val="none" w:sz="0" w:space="0" w:color="auto"/>
                    <w:right w:val="none" w:sz="0" w:space="0" w:color="auto"/>
                  </w:divBdr>
                </w:div>
                <w:div w:id="2145350904">
                  <w:marLeft w:val="640"/>
                  <w:marRight w:val="0"/>
                  <w:marTop w:val="0"/>
                  <w:marBottom w:val="0"/>
                  <w:divBdr>
                    <w:top w:val="none" w:sz="0" w:space="0" w:color="auto"/>
                    <w:left w:val="none" w:sz="0" w:space="0" w:color="auto"/>
                    <w:bottom w:val="none" w:sz="0" w:space="0" w:color="auto"/>
                    <w:right w:val="none" w:sz="0" w:space="0" w:color="auto"/>
                  </w:divBdr>
                </w:div>
                <w:div w:id="2037652781">
                  <w:marLeft w:val="640"/>
                  <w:marRight w:val="0"/>
                  <w:marTop w:val="0"/>
                  <w:marBottom w:val="0"/>
                  <w:divBdr>
                    <w:top w:val="none" w:sz="0" w:space="0" w:color="auto"/>
                    <w:left w:val="none" w:sz="0" w:space="0" w:color="auto"/>
                    <w:bottom w:val="none" w:sz="0" w:space="0" w:color="auto"/>
                    <w:right w:val="none" w:sz="0" w:space="0" w:color="auto"/>
                  </w:divBdr>
                </w:div>
                <w:div w:id="930115797">
                  <w:marLeft w:val="640"/>
                  <w:marRight w:val="0"/>
                  <w:marTop w:val="0"/>
                  <w:marBottom w:val="0"/>
                  <w:divBdr>
                    <w:top w:val="none" w:sz="0" w:space="0" w:color="auto"/>
                    <w:left w:val="none" w:sz="0" w:space="0" w:color="auto"/>
                    <w:bottom w:val="none" w:sz="0" w:space="0" w:color="auto"/>
                    <w:right w:val="none" w:sz="0" w:space="0" w:color="auto"/>
                  </w:divBdr>
                </w:div>
                <w:div w:id="458836698">
                  <w:marLeft w:val="640"/>
                  <w:marRight w:val="0"/>
                  <w:marTop w:val="0"/>
                  <w:marBottom w:val="0"/>
                  <w:divBdr>
                    <w:top w:val="none" w:sz="0" w:space="0" w:color="auto"/>
                    <w:left w:val="none" w:sz="0" w:space="0" w:color="auto"/>
                    <w:bottom w:val="none" w:sz="0" w:space="0" w:color="auto"/>
                    <w:right w:val="none" w:sz="0" w:space="0" w:color="auto"/>
                  </w:divBdr>
                </w:div>
                <w:div w:id="1132019059">
                  <w:marLeft w:val="640"/>
                  <w:marRight w:val="0"/>
                  <w:marTop w:val="0"/>
                  <w:marBottom w:val="0"/>
                  <w:divBdr>
                    <w:top w:val="none" w:sz="0" w:space="0" w:color="auto"/>
                    <w:left w:val="none" w:sz="0" w:space="0" w:color="auto"/>
                    <w:bottom w:val="none" w:sz="0" w:space="0" w:color="auto"/>
                    <w:right w:val="none" w:sz="0" w:space="0" w:color="auto"/>
                  </w:divBdr>
                </w:div>
                <w:div w:id="1832134855">
                  <w:marLeft w:val="640"/>
                  <w:marRight w:val="0"/>
                  <w:marTop w:val="0"/>
                  <w:marBottom w:val="0"/>
                  <w:divBdr>
                    <w:top w:val="none" w:sz="0" w:space="0" w:color="auto"/>
                    <w:left w:val="none" w:sz="0" w:space="0" w:color="auto"/>
                    <w:bottom w:val="none" w:sz="0" w:space="0" w:color="auto"/>
                    <w:right w:val="none" w:sz="0" w:space="0" w:color="auto"/>
                  </w:divBdr>
                </w:div>
                <w:div w:id="1796094476">
                  <w:marLeft w:val="640"/>
                  <w:marRight w:val="0"/>
                  <w:marTop w:val="0"/>
                  <w:marBottom w:val="0"/>
                  <w:divBdr>
                    <w:top w:val="none" w:sz="0" w:space="0" w:color="auto"/>
                    <w:left w:val="none" w:sz="0" w:space="0" w:color="auto"/>
                    <w:bottom w:val="none" w:sz="0" w:space="0" w:color="auto"/>
                    <w:right w:val="none" w:sz="0" w:space="0" w:color="auto"/>
                  </w:divBdr>
                </w:div>
                <w:div w:id="47582286">
                  <w:marLeft w:val="640"/>
                  <w:marRight w:val="0"/>
                  <w:marTop w:val="0"/>
                  <w:marBottom w:val="0"/>
                  <w:divBdr>
                    <w:top w:val="none" w:sz="0" w:space="0" w:color="auto"/>
                    <w:left w:val="none" w:sz="0" w:space="0" w:color="auto"/>
                    <w:bottom w:val="none" w:sz="0" w:space="0" w:color="auto"/>
                    <w:right w:val="none" w:sz="0" w:space="0" w:color="auto"/>
                  </w:divBdr>
                </w:div>
                <w:div w:id="2144418972">
                  <w:marLeft w:val="640"/>
                  <w:marRight w:val="0"/>
                  <w:marTop w:val="0"/>
                  <w:marBottom w:val="0"/>
                  <w:divBdr>
                    <w:top w:val="none" w:sz="0" w:space="0" w:color="auto"/>
                    <w:left w:val="none" w:sz="0" w:space="0" w:color="auto"/>
                    <w:bottom w:val="none" w:sz="0" w:space="0" w:color="auto"/>
                    <w:right w:val="none" w:sz="0" w:space="0" w:color="auto"/>
                  </w:divBdr>
                </w:div>
                <w:div w:id="1712073764">
                  <w:marLeft w:val="640"/>
                  <w:marRight w:val="0"/>
                  <w:marTop w:val="0"/>
                  <w:marBottom w:val="0"/>
                  <w:divBdr>
                    <w:top w:val="none" w:sz="0" w:space="0" w:color="auto"/>
                    <w:left w:val="none" w:sz="0" w:space="0" w:color="auto"/>
                    <w:bottom w:val="none" w:sz="0" w:space="0" w:color="auto"/>
                    <w:right w:val="none" w:sz="0" w:space="0" w:color="auto"/>
                  </w:divBdr>
                </w:div>
                <w:div w:id="1093667032">
                  <w:marLeft w:val="640"/>
                  <w:marRight w:val="0"/>
                  <w:marTop w:val="0"/>
                  <w:marBottom w:val="0"/>
                  <w:divBdr>
                    <w:top w:val="none" w:sz="0" w:space="0" w:color="auto"/>
                    <w:left w:val="none" w:sz="0" w:space="0" w:color="auto"/>
                    <w:bottom w:val="none" w:sz="0" w:space="0" w:color="auto"/>
                    <w:right w:val="none" w:sz="0" w:space="0" w:color="auto"/>
                  </w:divBdr>
                </w:div>
              </w:divsChild>
            </w:div>
            <w:div w:id="479345505">
              <w:marLeft w:val="0"/>
              <w:marRight w:val="0"/>
              <w:marTop w:val="0"/>
              <w:marBottom w:val="0"/>
              <w:divBdr>
                <w:top w:val="none" w:sz="0" w:space="0" w:color="auto"/>
                <w:left w:val="none" w:sz="0" w:space="0" w:color="auto"/>
                <w:bottom w:val="none" w:sz="0" w:space="0" w:color="auto"/>
                <w:right w:val="none" w:sz="0" w:space="0" w:color="auto"/>
              </w:divBdr>
              <w:divsChild>
                <w:div w:id="1530219330">
                  <w:marLeft w:val="640"/>
                  <w:marRight w:val="0"/>
                  <w:marTop w:val="0"/>
                  <w:marBottom w:val="0"/>
                  <w:divBdr>
                    <w:top w:val="none" w:sz="0" w:space="0" w:color="auto"/>
                    <w:left w:val="none" w:sz="0" w:space="0" w:color="auto"/>
                    <w:bottom w:val="none" w:sz="0" w:space="0" w:color="auto"/>
                    <w:right w:val="none" w:sz="0" w:space="0" w:color="auto"/>
                  </w:divBdr>
                </w:div>
                <w:div w:id="928192741">
                  <w:marLeft w:val="640"/>
                  <w:marRight w:val="0"/>
                  <w:marTop w:val="0"/>
                  <w:marBottom w:val="0"/>
                  <w:divBdr>
                    <w:top w:val="none" w:sz="0" w:space="0" w:color="auto"/>
                    <w:left w:val="none" w:sz="0" w:space="0" w:color="auto"/>
                    <w:bottom w:val="none" w:sz="0" w:space="0" w:color="auto"/>
                    <w:right w:val="none" w:sz="0" w:space="0" w:color="auto"/>
                  </w:divBdr>
                </w:div>
                <w:div w:id="145247018">
                  <w:marLeft w:val="640"/>
                  <w:marRight w:val="0"/>
                  <w:marTop w:val="0"/>
                  <w:marBottom w:val="0"/>
                  <w:divBdr>
                    <w:top w:val="none" w:sz="0" w:space="0" w:color="auto"/>
                    <w:left w:val="none" w:sz="0" w:space="0" w:color="auto"/>
                    <w:bottom w:val="none" w:sz="0" w:space="0" w:color="auto"/>
                    <w:right w:val="none" w:sz="0" w:space="0" w:color="auto"/>
                  </w:divBdr>
                </w:div>
                <w:div w:id="836774635">
                  <w:marLeft w:val="640"/>
                  <w:marRight w:val="0"/>
                  <w:marTop w:val="0"/>
                  <w:marBottom w:val="0"/>
                  <w:divBdr>
                    <w:top w:val="none" w:sz="0" w:space="0" w:color="auto"/>
                    <w:left w:val="none" w:sz="0" w:space="0" w:color="auto"/>
                    <w:bottom w:val="none" w:sz="0" w:space="0" w:color="auto"/>
                    <w:right w:val="none" w:sz="0" w:space="0" w:color="auto"/>
                  </w:divBdr>
                </w:div>
                <w:div w:id="986396197">
                  <w:marLeft w:val="640"/>
                  <w:marRight w:val="0"/>
                  <w:marTop w:val="0"/>
                  <w:marBottom w:val="0"/>
                  <w:divBdr>
                    <w:top w:val="none" w:sz="0" w:space="0" w:color="auto"/>
                    <w:left w:val="none" w:sz="0" w:space="0" w:color="auto"/>
                    <w:bottom w:val="none" w:sz="0" w:space="0" w:color="auto"/>
                    <w:right w:val="none" w:sz="0" w:space="0" w:color="auto"/>
                  </w:divBdr>
                </w:div>
                <w:div w:id="854467716">
                  <w:marLeft w:val="640"/>
                  <w:marRight w:val="0"/>
                  <w:marTop w:val="0"/>
                  <w:marBottom w:val="0"/>
                  <w:divBdr>
                    <w:top w:val="none" w:sz="0" w:space="0" w:color="auto"/>
                    <w:left w:val="none" w:sz="0" w:space="0" w:color="auto"/>
                    <w:bottom w:val="none" w:sz="0" w:space="0" w:color="auto"/>
                    <w:right w:val="none" w:sz="0" w:space="0" w:color="auto"/>
                  </w:divBdr>
                </w:div>
                <w:div w:id="1213885372">
                  <w:marLeft w:val="640"/>
                  <w:marRight w:val="0"/>
                  <w:marTop w:val="0"/>
                  <w:marBottom w:val="0"/>
                  <w:divBdr>
                    <w:top w:val="none" w:sz="0" w:space="0" w:color="auto"/>
                    <w:left w:val="none" w:sz="0" w:space="0" w:color="auto"/>
                    <w:bottom w:val="none" w:sz="0" w:space="0" w:color="auto"/>
                    <w:right w:val="none" w:sz="0" w:space="0" w:color="auto"/>
                  </w:divBdr>
                </w:div>
                <w:div w:id="193084542">
                  <w:marLeft w:val="640"/>
                  <w:marRight w:val="0"/>
                  <w:marTop w:val="0"/>
                  <w:marBottom w:val="0"/>
                  <w:divBdr>
                    <w:top w:val="none" w:sz="0" w:space="0" w:color="auto"/>
                    <w:left w:val="none" w:sz="0" w:space="0" w:color="auto"/>
                    <w:bottom w:val="none" w:sz="0" w:space="0" w:color="auto"/>
                    <w:right w:val="none" w:sz="0" w:space="0" w:color="auto"/>
                  </w:divBdr>
                </w:div>
                <w:div w:id="1798908725">
                  <w:marLeft w:val="640"/>
                  <w:marRight w:val="0"/>
                  <w:marTop w:val="0"/>
                  <w:marBottom w:val="0"/>
                  <w:divBdr>
                    <w:top w:val="none" w:sz="0" w:space="0" w:color="auto"/>
                    <w:left w:val="none" w:sz="0" w:space="0" w:color="auto"/>
                    <w:bottom w:val="none" w:sz="0" w:space="0" w:color="auto"/>
                    <w:right w:val="none" w:sz="0" w:space="0" w:color="auto"/>
                  </w:divBdr>
                </w:div>
                <w:div w:id="1065957586">
                  <w:marLeft w:val="640"/>
                  <w:marRight w:val="0"/>
                  <w:marTop w:val="0"/>
                  <w:marBottom w:val="0"/>
                  <w:divBdr>
                    <w:top w:val="none" w:sz="0" w:space="0" w:color="auto"/>
                    <w:left w:val="none" w:sz="0" w:space="0" w:color="auto"/>
                    <w:bottom w:val="none" w:sz="0" w:space="0" w:color="auto"/>
                    <w:right w:val="none" w:sz="0" w:space="0" w:color="auto"/>
                  </w:divBdr>
                </w:div>
                <w:div w:id="1015309152">
                  <w:marLeft w:val="640"/>
                  <w:marRight w:val="0"/>
                  <w:marTop w:val="0"/>
                  <w:marBottom w:val="0"/>
                  <w:divBdr>
                    <w:top w:val="none" w:sz="0" w:space="0" w:color="auto"/>
                    <w:left w:val="none" w:sz="0" w:space="0" w:color="auto"/>
                    <w:bottom w:val="none" w:sz="0" w:space="0" w:color="auto"/>
                    <w:right w:val="none" w:sz="0" w:space="0" w:color="auto"/>
                  </w:divBdr>
                </w:div>
                <w:div w:id="1043795949">
                  <w:marLeft w:val="640"/>
                  <w:marRight w:val="0"/>
                  <w:marTop w:val="0"/>
                  <w:marBottom w:val="0"/>
                  <w:divBdr>
                    <w:top w:val="none" w:sz="0" w:space="0" w:color="auto"/>
                    <w:left w:val="none" w:sz="0" w:space="0" w:color="auto"/>
                    <w:bottom w:val="none" w:sz="0" w:space="0" w:color="auto"/>
                    <w:right w:val="none" w:sz="0" w:space="0" w:color="auto"/>
                  </w:divBdr>
                </w:div>
                <w:div w:id="1603608259">
                  <w:marLeft w:val="640"/>
                  <w:marRight w:val="0"/>
                  <w:marTop w:val="0"/>
                  <w:marBottom w:val="0"/>
                  <w:divBdr>
                    <w:top w:val="none" w:sz="0" w:space="0" w:color="auto"/>
                    <w:left w:val="none" w:sz="0" w:space="0" w:color="auto"/>
                    <w:bottom w:val="none" w:sz="0" w:space="0" w:color="auto"/>
                    <w:right w:val="none" w:sz="0" w:space="0" w:color="auto"/>
                  </w:divBdr>
                </w:div>
                <w:div w:id="2131128084">
                  <w:marLeft w:val="640"/>
                  <w:marRight w:val="0"/>
                  <w:marTop w:val="0"/>
                  <w:marBottom w:val="0"/>
                  <w:divBdr>
                    <w:top w:val="none" w:sz="0" w:space="0" w:color="auto"/>
                    <w:left w:val="none" w:sz="0" w:space="0" w:color="auto"/>
                    <w:bottom w:val="none" w:sz="0" w:space="0" w:color="auto"/>
                    <w:right w:val="none" w:sz="0" w:space="0" w:color="auto"/>
                  </w:divBdr>
                </w:div>
                <w:div w:id="855536921">
                  <w:marLeft w:val="640"/>
                  <w:marRight w:val="0"/>
                  <w:marTop w:val="0"/>
                  <w:marBottom w:val="0"/>
                  <w:divBdr>
                    <w:top w:val="none" w:sz="0" w:space="0" w:color="auto"/>
                    <w:left w:val="none" w:sz="0" w:space="0" w:color="auto"/>
                    <w:bottom w:val="none" w:sz="0" w:space="0" w:color="auto"/>
                    <w:right w:val="none" w:sz="0" w:space="0" w:color="auto"/>
                  </w:divBdr>
                </w:div>
                <w:div w:id="374743530">
                  <w:marLeft w:val="640"/>
                  <w:marRight w:val="0"/>
                  <w:marTop w:val="0"/>
                  <w:marBottom w:val="0"/>
                  <w:divBdr>
                    <w:top w:val="none" w:sz="0" w:space="0" w:color="auto"/>
                    <w:left w:val="none" w:sz="0" w:space="0" w:color="auto"/>
                    <w:bottom w:val="none" w:sz="0" w:space="0" w:color="auto"/>
                    <w:right w:val="none" w:sz="0" w:space="0" w:color="auto"/>
                  </w:divBdr>
                </w:div>
                <w:div w:id="1231380633">
                  <w:marLeft w:val="640"/>
                  <w:marRight w:val="0"/>
                  <w:marTop w:val="0"/>
                  <w:marBottom w:val="0"/>
                  <w:divBdr>
                    <w:top w:val="none" w:sz="0" w:space="0" w:color="auto"/>
                    <w:left w:val="none" w:sz="0" w:space="0" w:color="auto"/>
                    <w:bottom w:val="none" w:sz="0" w:space="0" w:color="auto"/>
                    <w:right w:val="none" w:sz="0" w:space="0" w:color="auto"/>
                  </w:divBdr>
                </w:div>
                <w:div w:id="1681812726">
                  <w:marLeft w:val="640"/>
                  <w:marRight w:val="0"/>
                  <w:marTop w:val="0"/>
                  <w:marBottom w:val="0"/>
                  <w:divBdr>
                    <w:top w:val="none" w:sz="0" w:space="0" w:color="auto"/>
                    <w:left w:val="none" w:sz="0" w:space="0" w:color="auto"/>
                    <w:bottom w:val="none" w:sz="0" w:space="0" w:color="auto"/>
                    <w:right w:val="none" w:sz="0" w:space="0" w:color="auto"/>
                  </w:divBdr>
                </w:div>
                <w:div w:id="1276910152">
                  <w:marLeft w:val="640"/>
                  <w:marRight w:val="0"/>
                  <w:marTop w:val="0"/>
                  <w:marBottom w:val="0"/>
                  <w:divBdr>
                    <w:top w:val="none" w:sz="0" w:space="0" w:color="auto"/>
                    <w:left w:val="none" w:sz="0" w:space="0" w:color="auto"/>
                    <w:bottom w:val="none" w:sz="0" w:space="0" w:color="auto"/>
                    <w:right w:val="none" w:sz="0" w:space="0" w:color="auto"/>
                  </w:divBdr>
                </w:div>
                <w:div w:id="2045785943">
                  <w:marLeft w:val="640"/>
                  <w:marRight w:val="0"/>
                  <w:marTop w:val="0"/>
                  <w:marBottom w:val="0"/>
                  <w:divBdr>
                    <w:top w:val="none" w:sz="0" w:space="0" w:color="auto"/>
                    <w:left w:val="none" w:sz="0" w:space="0" w:color="auto"/>
                    <w:bottom w:val="none" w:sz="0" w:space="0" w:color="auto"/>
                    <w:right w:val="none" w:sz="0" w:space="0" w:color="auto"/>
                  </w:divBdr>
                </w:div>
                <w:div w:id="412625695">
                  <w:marLeft w:val="640"/>
                  <w:marRight w:val="0"/>
                  <w:marTop w:val="0"/>
                  <w:marBottom w:val="0"/>
                  <w:divBdr>
                    <w:top w:val="none" w:sz="0" w:space="0" w:color="auto"/>
                    <w:left w:val="none" w:sz="0" w:space="0" w:color="auto"/>
                    <w:bottom w:val="none" w:sz="0" w:space="0" w:color="auto"/>
                    <w:right w:val="none" w:sz="0" w:space="0" w:color="auto"/>
                  </w:divBdr>
                </w:div>
                <w:div w:id="13771677">
                  <w:marLeft w:val="640"/>
                  <w:marRight w:val="0"/>
                  <w:marTop w:val="0"/>
                  <w:marBottom w:val="0"/>
                  <w:divBdr>
                    <w:top w:val="none" w:sz="0" w:space="0" w:color="auto"/>
                    <w:left w:val="none" w:sz="0" w:space="0" w:color="auto"/>
                    <w:bottom w:val="none" w:sz="0" w:space="0" w:color="auto"/>
                    <w:right w:val="none" w:sz="0" w:space="0" w:color="auto"/>
                  </w:divBdr>
                </w:div>
                <w:div w:id="1371808084">
                  <w:marLeft w:val="640"/>
                  <w:marRight w:val="0"/>
                  <w:marTop w:val="0"/>
                  <w:marBottom w:val="0"/>
                  <w:divBdr>
                    <w:top w:val="none" w:sz="0" w:space="0" w:color="auto"/>
                    <w:left w:val="none" w:sz="0" w:space="0" w:color="auto"/>
                    <w:bottom w:val="none" w:sz="0" w:space="0" w:color="auto"/>
                    <w:right w:val="none" w:sz="0" w:space="0" w:color="auto"/>
                  </w:divBdr>
                </w:div>
                <w:div w:id="1100760854">
                  <w:marLeft w:val="640"/>
                  <w:marRight w:val="0"/>
                  <w:marTop w:val="0"/>
                  <w:marBottom w:val="0"/>
                  <w:divBdr>
                    <w:top w:val="none" w:sz="0" w:space="0" w:color="auto"/>
                    <w:left w:val="none" w:sz="0" w:space="0" w:color="auto"/>
                    <w:bottom w:val="none" w:sz="0" w:space="0" w:color="auto"/>
                    <w:right w:val="none" w:sz="0" w:space="0" w:color="auto"/>
                  </w:divBdr>
                </w:div>
                <w:div w:id="947154533">
                  <w:marLeft w:val="640"/>
                  <w:marRight w:val="0"/>
                  <w:marTop w:val="0"/>
                  <w:marBottom w:val="0"/>
                  <w:divBdr>
                    <w:top w:val="none" w:sz="0" w:space="0" w:color="auto"/>
                    <w:left w:val="none" w:sz="0" w:space="0" w:color="auto"/>
                    <w:bottom w:val="none" w:sz="0" w:space="0" w:color="auto"/>
                    <w:right w:val="none" w:sz="0" w:space="0" w:color="auto"/>
                  </w:divBdr>
                </w:div>
                <w:div w:id="836193756">
                  <w:marLeft w:val="640"/>
                  <w:marRight w:val="0"/>
                  <w:marTop w:val="0"/>
                  <w:marBottom w:val="0"/>
                  <w:divBdr>
                    <w:top w:val="none" w:sz="0" w:space="0" w:color="auto"/>
                    <w:left w:val="none" w:sz="0" w:space="0" w:color="auto"/>
                    <w:bottom w:val="none" w:sz="0" w:space="0" w:color="auto"/>
                    <w:right w:val="none" w:sz="0" w:space="0" w:color="auto"/>
                  </w:divBdr>
                </w:div>
                <w:div w:id="690641856">
                  <w:marLeft w:val="640"/>
                  <w:marRight w:val="0"/>
                  <w:marTop w:val="0"/>
                  <w:marBottom w:val="0"/>
                  <w:divBdr>
                    <w:top w:val="none" w:sz="0" w:space="0" w:color="auto"/>
                    <w:left w:val="none" w:sz="0" w:space="0" w:color="auto"/>
                    <w:bottom w:val="none" w:sz="0" w:space="0" w:color="auto"/>
                    <w:right w:val="none" w:sz="0" w:space="0" w:color="auto"/>
                  </w:divBdr>
                </w:div>
                <w:div w:id="1497763037">
                  <w:marLeft w:val="640"/>
                  <w:marRight w:val="0"/>
                  <w:marTop w:val="0"/>
                  <w:marBottom w:val="0"/>
                  <w:divBdr>
                    <w:top w:val="none" w:sz="0" w:space="0" w:color="auto"/>
                    <w:left w:val="none" w:sz="0" w:space="0" w:color="auto"/>
                    <w:bottom w:val="none" w:sz="0" w:space="0" w:color="auto"/>
                    <w:right w:val="none" w:sz="0" w:space="0" w:color="auto"/>
                  </w:divBdr>
                </w:div>
                <w:div w:id="854883705">
                  <w:marLeft w:val="640"/>
                  <w:marRight w:val="0"/>
                  <w:marTop w:val="0"/>
                  <w:marBottom w:val="0"/>
                  <w:divBdr>
                    <w:top w:val="none" w:sz="0" w:space="0" w:color="auto"/>
                    <w:left w:val="none" w:sz="0" w:space="0" w:color="auto"/>
                    <w:bottom w:val="none" w:sz="0" w:space="0" w:color="auto"/>
                    <w:right w:val="none" w:sz="0" w:space="0" w:color="auto"/>
                  </w:divBdr>
                </w:div>
                <w:div w:id="1105344741">
                  <w:marLeft w:val="640"/>
                  <w:marRight w:val="0"/>
                  <w:marTop w:val="0"/>
                  <w:marBottom w:val="0"/>
                  <w:divBdr>
                    <w:top w:val="none" w:sz="0" w:space="0" w:color="auto"/>
                    <w:left w:val="none" w:sz="0" w:space="0" w:color="auto"/>
                    <w:bottom w:val="none" w:sz="0" w:space="0" w:color="auto"/>
                    <w:right w:val="none" w:sz="0" w:space="0" w:color="auto"/>
                  </w:divBdr>
                </w:div>
                <w:div w:id="407969916">
                  <w:marLeft w:val="640"/>
                  <w:marRight w:val="0"/>
                  <w:marTop w:val="0"/>
                  <w:marBottom w:val="0"/>
                  <w:divBdr>
                    <w:top w:val="none" w:sz="0" w:space="0" w:color="auto"/>
                    <w:left w:val="none" w:sz="0" w:space="0" w:color="auto"/>
                    <w:bottom w:val="none" w:sz="0" w:space="0" w:color="auto"/>
                    <w:right w:val="none" w:sz="0" w:space="0" w:color="auto"/>
                  </w:divBdr>
                </w:div>
                <w:div w:id="845169383">
                  <w:marLeft w:val="640"/>
                  <w:marRight w:val="0"/>
                  <w:marTop w:val="0"/>
                  <w:marBottom w:val="0"/>
                  <w:divBdr>
                    <w:top w:val="none" w:sz="0" w:space="0" w:color="auto"/>
                    <w:left w:val="none" w:sz="0" w:space="0" w:color="auto"/>
                    <w:bottom w:val="none" w:sz="0" w:space="0" w:color="auto"/>
                    <w:right w:val="none" w:sz="0" w:space="0" w:color="auto"/>
                  </w:divBdr>
                </w:div>
                <w:div w:id="1735422863">
                  <w:marLeft w:val="640"/>
                  <w:marRight w:val="0"/>
                  <w:marTop w:val="0"/>
                  <w:marBottom w:val="0"/>
                  <w:divBdr>
                    <w:top w:val="none" w:sz="0" w:space="0" w:color="auto"/>
                    <w:left w:val="none" w:sz="0" w:space="0" w:color="auto"/>
                    <w:bottom w:val="none" w:sz="0" w:space="0" w:color="auto"/>
                    <w:right w:val="none" w:sz="0" w:space="0" w:color="auto"/>
                  </w:divBdr>
                </w:div>
                <w:div w:id="1394739155">
                  <w:marLeft w:val="640"/>
                  <w:marRight w:val="0"/>
                  <w:marTop w:val="0"/>
                  <w:marBottom w:val="0"/>
                  <w:divBdr>
                    <w:top w:val="none" w:sz="0" w:space="0" w:color="auto"/>
                    <w:left w:val="none" w:sz="0" w:space="0" w:color="auto"/>
                    <w:bottom w:val="none" w:sz="0" w:space="0" w:color="auto"/>
                    <w:right w:val="none" w:sz="0" w:space="0" w:color="auto"/>
                  </w:divBdr>
                </w:div>
                <w:div w:id="1681422487">
                  <w:marLeft w:val="640"/>
                  <w:marRight w:val="0"/>
                  <w:marTop w:val="0"/>
                  <w:marBottom w:val="0"/>
                  <w:divBdr>
                    <w:top w:val="none" w:sz="0" w:space="0" w:color="auto"/>
                    <w:left w:val="none" w:sz="0" w:space="0" w:color="auto"/>
                    <w:bottom w:val="none" w:sz="0" w:space="0" w:color="auto"/>
                    <w:right w:val="none" w:sz="0" w:space="0" w:color="auto"/>
                  </w:divBdr>
                </w:div>
                <w:div w:id="603997897">
                  <w:marLeft w:val="640"/>
                  <w:marRight w:val="0"/>
                  <w:marTop w:val="0"/>
                  <w:marBottom w:val="0"/>
                  <w:divBdr>
                    <w:top w:val="none" w:sz="0" w:space="0" w:color="auto"/>
                    <w:left w:val="none" w:sz="0" w:space="0" w:color="auto"/>
                    <w:bottom w:val="none" w:sz="0" w:space="0" w:color="auto"/>
                    <w:right w:val="none" w:sz="0" w:space="0" w:color="auto"/>
                  </w:divBdr>
                </w:div>
                <w:div w:id="1039747556">
                  <w:marLeft w:val="640"/>
                  <w:marRight w:val="0"/>
                  <w:marTop w:val="0"/>
                  <w:marBottom w:val="0"/>
                  <w:divBdr>
                    <w:top w:val="none" w:sz="0" w:space="0" w:color="auto"/>
                    <w:left w:val="none" w:sz="0" w:space="0" w:color="auto"/>
                    <w:bottom w:val="none" w:sz="0" w:space="0" w:color="auto"/>
                    <w:right w:val="none" w:sz="0" w:space="0" w:color="auto"/>
                  </w:divBdr>
                </w:div>
                <w:div w:id="1598903311">
                  <w:marLeft w:val="640"/>
                  <w:marRight w:val="0"/>
                  <w:marTop w:val="0"/>
                  <w:marBottom w:val="0"/>
                  <w:divBdr>
                    <w:top w:val="none" w:sz="0" w:space="0" w:color="auto"/>
                    <w:left w:val="none" w:sz="0" w:space="0" w:color="auto"/>
                    <w:bottom w:val="none" w:sz="0" w:space="0" w:color="auto"/>
                    <w:right w:val="none" w:sz="0" w:space="0" w:color="auto"/>
                  </w:divBdr>
                </w:div>
                <w:div w:id="523327609">
                  <w:marLeft w:val="640"/>
                  <w:marRight w:val="0"/>
                  <w:marTop w:val="0"/>
                  <w:marBottom w:val="0"/>
                  <w:divBdr>
                    <w:top w:val="none" w:sz="0" w:space="0" w:color="auto"/>
                    <w:left w:val="none" w:sz="0" w:space="0" w:color="auto"/>
                    <w:bottom w:val="none" w:sz="0" w:space="0" w:color="auto"/>
                    <w:right w:val="none" w:sz="0" w:space="0" w:color="auto"/>
                  </w:divBdr>
                </w:div>
                <w:div w:id="143862044">
                  <w:marLeft w:val="640"/>
                  <w:marRight w:val="0"/>
                  <w:marTop w:val="0"/>
                  <w:marBottom w:val="0"/>
                  <w:divBdr>
                    <w:top w:val="none" w:sz="0" w:space="0" w:color="auto"/>
                    <w:left w:val="none" w:sz="0" w:space="0" w:color="auto"/>
                    <w:bottom w:val="none" w:sz="0" w:space="0" w:color="auto"/>
                    <w:right w:val="none" w:sz="0" w:space="0" w:color="auto"/>
                  </w:divBdr>
                </w:div>
                <w:div w:id="885408192">
                  <w:marLeft w:val="640"/>
                  <w:marRight w:val="0"/>
                  <w:marTop w:val="0"/>
                  <w:marBottom w:val="0"/>
                  <w:divBdr>
                    <w:top w:val="none" w:sz="0" w:space="0" w:color="auto"/>
                    <w:left w:val="none" w:sz="0" w:space="0" w:color="auto"/>
                    <w:bottom w:val="none" w:sz="0" w:space="0" w:color="auto"/>
                    <w:right w:val="none" w:sz="0" w:space="0" w:color="auto"/>
                  </w:divBdr>
                </w:div>
                <w:div w:id="1103258655">
                  <w:marLeft w:val="640"/>
                  <w:marRight w:val="0"/>
                  <w:marTop w:val="0"/>
                  <w:marBottom w:val="0"/>
                  <w:divBdr>
                    <w:top w:val="none" w:sz="0" w:space="0" w:color="auto"/>
                    <w:left w:val="none" w:sz="0" w:space="0" w:color="auto"/>
                    <w:bottom w:val="none" w:sz="0" w:space="0" w:color="auto"/>
                    <w:right w:val="none" w:sz="0" w:space="0" w:color="auto"/>
                  </w:divBdr>
                </w:div>
                <w:div w:id="855384927">
                  <w:marLeft w:val="640"/>
                  <w:marRight w:val="0"/>
                  <w:marTop w:val="0"/>
                  <w:marBottom w:val="0"/>
                  <w:divBdr>
                    <w:top w:val="none" w:sz="0" w:space="0" w:color="auto"/>
                    <w:left w:val="none" w:sz="0" w:space="0" w:color="auto"/>
                    <w:bottom w:val="none" w:sz="0" w:space="0" w:color="auto"/>
                    <w:right w:val="none" w:sz="0" w:space="0" w:color="auto"/>
                  </w:divBdr>
                </w:div>
                <w:div w:id="464927874">
                  <w:marLeft w:val="640"/>
                  <w:marRight w:val="0"/>
                  <w:marTop w:val="0"/>
                  <w:marBottom w:val="0"/>
                  <w:divBdr>
                    <w:top w:val="none" w:sz="0" w:space="0" w:color="auto"/>
                    <w:left w:val="none" w:sz="0" w:space="0" w:color="auto"/>
                    <w:bottom w:val="none" w:sz="0" w:space="0" w:color="auto"/>
                    <w:right w:val="none" w:sz="0" w:space="0" w:color="auto"/>
                  </w:divBdr>
                </w:div>
                <w:div w:id="1999186948">
                  <w:marLeft w:val="640"/>
                  <w:marRight w:val="0"/>
                  <w:marTop w:val="0"/>
                  <w:marBottom w:val="0"/>
                  <w:divBdr>
                    <w:top w:val="none" w:sz="0" w:space="0" w:color="auto"/>
                    <w:left w:val="none" w:sz="0" w:space="0" w:color="auto"/>
                    <w:bottom w:val="none" w:sz="0" w:space="0" w:color="auto"/>
                    <w:right w:val="none" w:sz="0" w:space="0" w:color="auto"/>
                  </w:divBdr>
                </w:div>
                <w:div w:id="1142650083">
                  <w:marLeft w:val="640"/>
                  <w:marRight w:val="0"/>
                  <w:marTop w:val="0"/>
                  <w:marBottom w:val="0"/>
                  <w:divBdr>
                    <w:top w:val="none" w:sz="0" w:space="0" w:color="auto"/>
                    <w:left w:val="none" w:sz="0" w:space="0" w:color="auto"/>
                    <w:bottom w:val="none" w:sz="0" w:space="0" w:color="auto"/>
                    <w:right w:val="none" w:sz="0" w:space="0" w:color="auto"/>
                  </w:divBdr>
                </w:div>
                <w:div w:id="1991057519">
                  <w:marLeft w:val="640"/>
                  <w:marRight w:val="0"/>
                  <w:marTop w:val="0"/>
                  <w:marBottom w:val="0"/>
                  <w:divBdr>
                    <w:top w:val="none" w:sz="0" w:space="0" w:color="auto"/>
                    <w:left w:val="none" w:sz="0" w:space="0" w:color="auto"/>
                    <w:bottom w:val="none" w:sz="0" w:space="0" w:color="auto"/>
                    <w:right w:val="none" w:sz="0" w:space="0" w:color="auto"/>
                  </w:divBdr>
                </w:div>
                <w:div w:id="554239611">
                  <w:marLeft w:val="640"/>
                  <w:marRight w:val="0"/>
                  <w:marTop w:val="0"/>
                  <w:marBottom w:val="0"/>
                  <w:divBdr>
                    <w:top w:val="none" w:sz="0" w:space="0" w:color="auto"/>
                    <w:left w:val="none" w:sz="0" w:space="0" w:color="auto"/>
                    <w:bottom w:val="none" w:sz="0" w:space="0" w:color="auto"/>
                    <w:right w:val="none" w:sz="0" w:space="0" w:color="auto"/>
                  </w:divBdr>
                </w:div>
                <w:div w:id="1137642403">
                  <w:marLeft w:val="640"/>
                  <w:marRight w:val="0"/>
                  <w:marTop w:val="0"/>
                  <w:marBottom w:val="0"/>
                  <w:divBdr>
                    <w:top w:val="none" w:sz="0" w:space="0" w:color="auto"/>
                    <w:left w:val="none" w:sz="0" w:space="0" w:color="auto"/>
                    <w:bottom w:val="none" w:sz="0" w:space="0" w:color="auto"/>
                    <w:right w:val="none" w:sz="0" w:space="0" w:color="auto"/>
                  </w:divBdr>
                </w:div>
                <w:div w:id="1227454118">
                  <w:marLeft w:val="640"/>
                  <w:marRight w:val="0"/>
                  <w:marTop w:val="0"/>
                  <w:marBottom w:val="0"/>
                  <w:divBdr>
                    <w:top w:val="none" w:sz="0" w:space="0" w:color="auto"/>
                    <w:left w:val="none" w:sz="0" w:space="0" w:color="auto"/>
                    <w:bottom w:val="none" w:sz="0" w:space="0" w:color="auto"/>
                    <w:right w:val="none" w:sz="0" w:space="0" w:color="auto"/>
                  </w:divBdr>
                </w:div>
                <w:div w:id="280115159">
                  <w:marLeft w:val="640"/>
                  <w:marRight w:val="0"/>
                  <w:marTop w:val="0"/>
                  <w:marBottom w:val="0"/>
                  <w:divBdr>
                    <w:top w:val="none" w:sz="0" w:space="0" w:color="auto"/>
                    <w:left w:val="none" w:sz="0" w:space="0" w:color="auto"/>
                    <w:bottom w:val="none" w:sz="0" w:space="0" w:color="auto"/>
                    <w:right w:val="none" w:sz="0" w:space="0" w:color="auto"/>
                  </w:divBdr>
                </w:div>
                <w:div w:id="1673487838">
                  <w:marLeft w:val="640"/>
                  <w:marRight w:val="0"/>
                  <w:marTop w:val="0"/>
                  <w:marBottom w:val="0"/>
                  <w:divBdr>
                    <w:top w:val="none" w:sz="0" w:space="0" w:color="auto"/>
                    <w:left w:val="none" w:sz="0" w:space="0" w:color="auto"/>
                    <w:bottom w:val="none" w:sz="0" w:space="0" w:color="auto"/>
                    <w:right w:val="none" w:sz="0" w:space="0" w:color="auto"/>
                  </w:divBdr>
                </w:div>
                <w:div w:id="1381636966">
                  <w:marLeft w:val="640"/>
                  <w:marRight w:val="0"/>
                  <w:marTop w:val="0"/>
                  <w:marBottom w:val="0"/>
                  <w:divBdr>
                    <w:top w:val="none" w:sz="0" w:space="0" w:color="auto"/>
                    <w:left w:val="none" w:sz="0" w:space="0" w:color="auto"/>
                    <w:bottom w:val="none" w:sz="0" w:space="0" w:color="auto"/>
                    <w:right w:val="none" w:sz="0" w:space="0" w:color="auto"/>
                  </w:divBdr>
                </w:div>
                <w:div w:id="952442154">
                  <w:marLeft w:val="640"/>
                  <w:marRight w:val="0"/>
                  <w:marTop w:val="0"/>
                  <w:marBottom w:val="0"/>
                  <w:divBdr>
                    <w:top w:val="none" w:sz="0" w:space="0" w:color="auto"/>
                    <w:left w:val="none" w:sz="0" w:space="0" w:color="auto"/>
                    <w:bottom w:val="none" w:sz="0" w:space="0" w:color="auto"/>
                    <w:right w:val="none" w:sz="0" w:space="0" w:color="auto"/>
                  </w:divBdr>
                </w:div>
                <w:div w:id="47463077">
                  <w:marLeft w:val="640"/>
                  <w:marRight w:val="0"/>
                  <w:marTop w:val="0"/>
                  <w:marBottom w:val="0"/>
                  <w:divBdr>
                    <w:top w:val="none" w:sz="0" w:space="0" w:color="auto"/>
                    <w:left w:val="none" w:sz="0" w:space="0" w:color="auto"/>
                    <w:bottom w:val="none" w:sz="0" w:space="0" w:color="auto"/>
                    <w:right w:val="none" w:sz="0" w:space="0" w:color="auto"/>
                  </w:divBdr>
                </w:div>
                <w:div w:id="1124927613">
                  <w:marLeft w:val="640"/>
                  <w:marRight w:val="0"/>
                  <w:marTop w:val="0"/>
                  <w:marBottom w:val="0"/>
                  <w:divBdr>
                    <w:top w:val="none" w:sz="0" w:space="0" w:color="auto"/>
                    <w:left w:val="none" w:sz="0" w:space="0" w:color="auto"/>
                    <w:bottom w:val="none" w:sz="0" w:space="0" w:color="auto"/>
                    <w:right w:val="none" w:sz="0" w:space="0" w:color="auto"/>
                  </w:divBdr>
                </w:div>
                <w:div w:id="1582908499">
                  <w:marLeft w:val="640"/>
                  <w:marRight w:val="0"/>
                  <w:marTop w:val="0"/>
                  <w:marBottom w:val="0"/>
                  <w:divBdr>
                    <w:top w:val="none" w:sz="0" w:space="0" w:color="auto"/>
                    <w:left w:val="none" w:sz="0" w:space="0" w:color="auto"/>
                    <w:bottom w:val="none" w:sz="0" w:space="0" w:color="auto"/>
                    <w:right w:val="none" w:sz="0" w:space="0" w:color="auto"/>
                  </w:divBdr>
                </w:div>
                <w:div w:id="2122258258">
                  <w:marLeft w:val="640"/>
                  <w:marRight w:val="0"/>
                  <w:marTop w:val="0"/>
                  <w:marBottom w:val="0"/>
                  <w:divBdr>
                    <w:top w:val="none" w:sz="0" w:space="0" w:color="auto"/>
                    <w:left w:val="none" w:sz="0" w:space="0" w:color="auto"/>
                    <w:bottom w:val="none" w:sz="0" w:space="0" w:color="auto"/>
                    <w:right w:val="none" w:sz="0" w:space="0" w:color="auto"/>
                  </w:divBdr>
                </w:div>
                <w:div w:id="1881042776">
                  <w:marLeft w:val="640"/>
                  <w:marRight w:val="0"/>
                  <w:marTop w:val="0"/>
                  <w:marBottom w:val="0"/>
                  <w:divBdr>
                    <w:top w:val="none" w:sz="0" w:space="0" w:color="auto"/>
                    <w:left w:val="none" w:sz="0" w:space="0" w:color="auto"/>
                    <w:bottom w:val="none" w:sz="0" w:space="0" w:color="auto"/>
                    <w:right w:val="none" w:sz="0" w:space="0" w:color="auto"/>
                  </w:divBdr>
                </w:div>
                <w:div w:id="1793554962">
                  <w:marLeft w:val="640"/>
                  <w:marRight w:val="0"/>
                  <w:marTop w:val="0"/>
                  <w:marBottom w:val="0"/>
                  <w:divBdr>
                    <w:top w:val="none" w:sz="0" w:space="0" w:color="auto"/>
                    <w:left w:val="none" w:sz="0" w:space="0" w:color="auto"/>
                    <w:bottom w:val="none" w:sz="0" w:space="0" w:color="auto"/>
                    <w:right w:val="none" w:sz="0" w:space="0" w:color="auto"/>
                  </w:divBdr>
                </w:div>
                <w:div w:id="2114126476">
                  <w:marLeft w:val="640"/>
                  <w:marRight w:val="0"/>
                  <w:marTop w:val="0"/>
                  <w:marBottom w:val="0"/>
                  <w:divBdr>
                    <w:top w:val="none" w:sz="0" w:space="0" w:color="auto"/>
                    <w:left w:val="none" w:sz="0" w:space="0" w:color="auto"/>
                    <w:bottom w:val="none" w:sz="0" w:space="0" w:color="auto"/>
                    <w:right w:val="none" w:sz="0" w:space="0" w:color="auto"/>
                  </w:divBdr>
                </w:div>
                <w:div w:id="1168984027">
                  <w:marLeft w:val="640"/>
                  <w:marRight w:val="0"/>
                  <w:marTop w:val="0"/>
                  <w:marBottom w:val="0"/>
                  <w:divBdr>
                    <w:top w:val="none" w:sz="0" w:space="0" w:color="auto"/>
                    <w:left w:val="none" w:sz="0" w:space="0" w:color="auto"/>
                    <w:bottom w:val="none" w:sz="0" w:space="0" w:color="auto"/>
                    <w:right w:val="none" w:sz="0" w:space="0" w:color="auto"/>
                  </w:divBdr>
                </w:div>
                <w:div w:id="709692367">
                  <w:marLeft w:val="640"/>
                  <w:marRight w:val="0"/>
                  <w:marTop w:val="0"/>
                  <w:marBottom w:val="0"/>
                  <w:divBdr>
                    <w:top w:val="none" w:sz="0" w:space="0" w:color="auto"/>
                    <w:left w:val="none" w:sz="0" w:space="0" w:color="auto"/>
                    <w:bottom w:val="none" w:sz="0" w:space="0" w:color="auto"/>
                    <w:right w:val="none" w:sz="0" w:space="0" w:color="auto"/>
                  </w:divBdr>
                </w:div>
                <w:div w:id="732509914">
                  <w:marLeft w:val="640"/>
                  <w:marRight w:val="0"/>
                  <w:marTop w:val="0"/>
                  <w:marBottom w:val="0"/>
                  <w:divBdr>
                    <w:top w:val="none" w:sz="0" w:space="0" w:color="auto"/>
                    <w:left w:val="none" w:sz="0" w:space="0" w:color="auto"/>
                    <w:bottom w:val="none" w:sz="0" w:space="0" w:color="auto"/>
                    <w:right w:val="none" w:sz="0" w:space="0" w:color="auto"/>
                  </w:divBdr>
                </w:div>
                <w:div w:id="88235738">
                  <w:marLeft w:val="640"/>
                  <w:marRight w:val="0"/>
                  <w:marTop w:val="0"/>
                  <w:marBottom w:val="0"/>
                  <w:divBdr>
                    <w:top w:val="none" w:sz="0" w:space="0" w:color="auto"/>
                    <w:left w:val="none" w:sz="0" w:space="0" w:color="auto"/>
                    <w:bottom w:val="none" w:sz="0" w:space="0" w:color="auto"/>
                    <w:right w:val="none" w:sz="0" w:space="0" w:color="auto"/>
                  </w:divBdr>
                </w:div>
                <w:div w:id="1677465335">
                  <w:marLeft w:val="640"/>
                  <w:marRight w:val="0"/>
                  <w:marTop w:val="0"/>
                  <w:marBottom w:val="0"/>
                  <w:divBdr>
                    <w:top w:val="none" w:sz="0" w:space="0" w:color="auto"/>
                    <w:left w:val="none" w:sz="0" w:space="0" w:color="auto"/>
                    <w:bottom w:val="none" w:sz="0" w:space="0" w:color="auto"/>
                    <w:right w:val="none" w:sz="0" w:space="0" w:color="auto"/>
                  </w:divBdr>
                </w:div>
                <w:div w:id="427042559">
                  <w:marLeft w:val="640"/>
                  <w:marRight w:val="0"/>
                  <w:marTop w:val="0"/>
                  <w:marBottom w:val="0"/>
                  <w:divBdr>
                    <w:top w:val="none" w:sz="0" w:space="0" w:color="auto"/>
                    <w:left w:val="none" w:sz="0" w:space="0" w:color="auto"/>
                    <w:bottom w:val="none" w:sz="0" w:space="0" w:color="auto"/>
                    <w:right w:val="none" w:sz="0" w:space="0" w:color="auto"/>
                  </w:divBdr>
                </w:div>
                <w:div w:id="11929476">
                  <w:marLeft w:val="640"/>
                  <w:marRight w:val="0"/>
                  <w:marTop w:val="0"/>
                  <w:marBottom w:val="0"/>
                  <w:divBdr>
                    <w:top w:val="none" w:sz="0" w:space="0" w:color="auto"/>
                    <w:left w:val="none" w:sz="0" w:space="0" w:color="auto"/>
                    <w:bottom w:val="none" w:sz="0" w:space="0" w:color="auto"/>
                    <w:right w:val="none" w:sz="0" w:space="0" w:color="auto"/>
                  </w:divBdr>
                </w:div>
                <w:div w:id="1787965162">
                  <w:marLeft w:val="640"/>
                  <w:marRight w:val="0"/>
                  <w:marTop w:val="0"/>
                  <w:marBottom w:val="0"/>
                  <w:divBdr>
                    <w:top w:val="none" w:sz="0" w:space="0" w:color="auto"/>
                    <w:left w:val="none" w:sz="0" w:space="0" w:color="auto"/>
                    <w:bottom w:val="none" w:sz="0" w:space="0" w:color="auto"/>
                    <w:right w:val="none" w:sz="0" w:space="0" w:color="auto"/>
                  </w:divBdr>
                </w:div>
                <w:div w:id="1147236739">
                  <w:marLeft w:val="640"/>
                  <w:marRight w:val="0"/>
                  <w:marTop w:val="0"/>
                  <w:marBottom w:val="0"/>
                  <w:divBdr>
                    <w:top w:val="none" w:sz="0" w:space="0" w:color="auto"/>
                    <w:left w:val="none" w:sz="0" w:space="0" w:color="auto"/>
                    <w:bottom w:val="none" w:sz="0" w:space="0" w:color="auto"/>
                    <w:right w:val="none" w:sz="0" w:space="0" w:color="auto"/>
                  </w:divBdr>
                </w:div>
                <w:div w:id="897934409">
                  <w:marLeft w:val="640"/>
                  <w:marRight w:val="0"/>
                  <w:marTop w:val="0"/>
                  <w:marBottom w:val="0"/>
                  <w:divBdr>
                    <w:top w:val="none" w:sz="0" w:space="0" w:color="auto"/>
                    <w:left w:val="none" w:sz="0" w:space="0" w:color="auto"/>
                    <w:bottom w:val="none" w:sz="0" w:space="0" w:color="auto"/>
                    <w:right w:val="none" w:sz="0" w:space="0" w:color="auto"/>
                  </w:divBdr>
                </w:div>
                <w:div w:id="280964135">
                  <w:marLeft w:val="640"/>
                  <w:marRight w:val="0"/>
                  <w:marTop w:val="0"/>
                  <w:marBottom w:val="0"/>
                  <w:divBdr>
                    <w:top w:val="none" w:sz="0" w:space="0" w:color="auto"/>
                    <w:left w:val="none" w:sz="0" w:space="0" w:color="auto"/>
                    <w:bottom w:val="none" w:sz="0" w:space="0" w:color="auto"/>
                    <w:right w:val="none" w:sz="0" w:space="0" w:color="auto"/>
                  </w:divBdr>
                </w:div>
                <w:div w:id="1374038473">
                  <w:marLeft w:val="640"/>
                  <w:marRight w:val="0"/>
                  <w:marTop w:val="0"/>
                  <w:marBottom w:val="0"/>
                  <w:divBdr>
                    <w:top w:val="none" w:sz="0" w:space="0" w:color="auto"/>
                    <w:left w:val="none" w:sz="0" w:space="0" w:color="auto"/>
                    <w:bottom w:val="none" w:sz="0" w:space="0" w:color="auto"/>
                    <w:right w:val="none" w:sz="0" w:space="0" w:color="auto"/>
                  </w:divBdr>
                </w:div>
                <w:div w:id="868761621">
                  <w:marLeft w:val="640"/>
                  <w:marRight w:val="0"/>
                  <w:marTop w:val="0"/>
                  <w:marBottom w:val="0"/>
                  <w:divBdr>
                    <w:top w:val="none" w:sz="0" w:space="0" w:color="auto"/>
                    <w:left w:val="none" w:sz="0" w:space="0" w:color="auto"/>
                    <w:bottom w:val="none" w:sz="0" w:space="0" w:color="auto"/>
                    <w:right w:val="none" w:sz="0" w:space="0" w:color="auto"/>
                  </w:divBdr>
                </w:div>
                <w:div w:id="1804805569">
                  <w:marLeft w:val="640"/>
                  <w:marRight w:val="0"/>
                  <w:marTop w:val="0"/>
                  <w:marBottom w:val="0"/>
                  <w:divBdr>
                    <w:top w:val="none" w:sz="0" w:space="0" w:color="auto"/>
                    <w:left w:val="none" w:sz="0" w:space="0" w:color="auto"/>
                    <w:bottom w:val="none" w:sz="0" w:space="0" w:color="auto"/>
                    <w:right w:val="none" w:sz="0" w:space="0" w:color="auto"/>
                  </w:divBdr>
                </w:div>
                <w:div w:id="343552722">
                  <w:marLeft w:val="640"/>
                  <w:marRight w:val="0"/>
                  <w:marTop w:val="0"/>
                  <w:marBottom w:val="0"/>
                  <w:divBdr>
                    <w:top w:val="none" w:sz="0" w:space="0" w:color="auto"/>
                    <w:left w:val="none" w:sz="0" w:space="0" w:color="auto"/>
                    <w:bottom w:val="none" w:sz="0" w:space="0" w:color="auto"/>
                    <w:right w:val="none" w:sz="0" w:space="0" w:color="auto"/>
                  </w:divBdr>
                </w:div>
                <w:div w:id="1234200881">
                  <w:marLeft w:val="640"/>
                  <w:marRight w:val="0"/>
                  <w:marTop w:val="0"/>
                  <w:marBottom w:val="0"/>
                  <w:divBdr>
                    <w:top w:val="none" w:sz="0" w:space="0" w:color="auto"/>
                    <w:left w:val="none" w:sz="0" w:space="0" w:color="auto"/>
                    <w:bottom w:val="none" w:sz="0" w:space="0" w:color="auto"/>
                    <w:right w:val="none" w:sz="0" w:space="0" w:color="auto"/>
                  </w:divBdr>
                </w:div>
                <w:div w:id="2082213821">
                  <w:marLeft w:val="640"/>
                  <w:marRight w:val="0"/>
                  <w:marTop w:val="0"/>
                  <w:marBottom w:val="0"/>
                  <w:divBdr>
                    <w:top w:val="none" w:sz="0" w:space="0" w:color="auto"/>
                    <w:left w:val="none" w:sz="0" w:space="0" w:color="auto"/>
                    <w:bottom w:val="none" w:sz="0" w:space="0" w:color="auto"/>
                    <w:right w:val="none" w:sz="0" w:space="0" w:color="auto"/>
                  </w:divBdr>
                </w:div>
                <w:div w:id="327902233">
                  <w:marLeft w:val="640"/>
                  <w:marRight w:val="0"/>
                  <w:marTop w:val="0"/>
                  <w:marBottom w:val="0"/>
                  <w:divBdr>
                    <w:top w:val="none" w:sz="0" w:space="0" w:color="auto"/>
                    <w:left w:val="none" w:sz="0" w:space="0" w:color="auto"/>
                    <w:bottom w:val="none" w:sz="0" w:space="0" w:color="auto"/>
                    <w:right w:val="none" w:sz="0" w:space="0" w:color="auto"/>
                  </w:divBdr>
                </w:div>
                <w:div w:id="45733836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87912603">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7682477">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848247552">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59180614">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10158822">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5540754">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1934316739">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57575603">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876036160">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1341332">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447893614">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67266147">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2051881015">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sChild>
    </w:div>
    <w:div w:id="1928927016">
      <w:bodyDiv w:val="1"/>
      <w:marLeft w:val="0"/>
      <w:marRight w:val="0"/>
      <w:marTop w:val="0"/>
      <w:marBottom w:val="0"/>
      <w:divBdr>
        <w:top w:val="none" w:sz="0" w:space="0" w:color="auto"/>
        <w:left w:val="none" w:sz="0" w:space="0" w:color="auto"/>
        <w:bottom w:val="none" w:sz="0" w:space="0" w:color="auto"/>
        <w:right w:val="none" w:sz="0" w:space="0" w:color="auto"/>
      </w:divBdr>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microsoft.com/office/2011/relationships/people" Target="peop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github.com/s-shahpouri/DL_PET" TargetMode="External"/><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jpe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2.xml"/><Relationship Id="rId118" Type="http://schemas.openxmlformats.org/officeDocument/2006/relationships/glossaryDocument" Target="glossary/document.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header" Target="header1.xml"/><Relationship Id="rId115"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microsoft.com/office/2007/relationships/hdphoto" Target="media/hdphoto1.wdp"/><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
      <w:docPartPr>
        <w:name w:val="6EE9D5E7B2604431A2A8B6BD1C2CCDF5"/>
        <w:category>
          <w:name w:val="General"/>
          <w:gallery w:val="placeholder"/>
        </w:category>
        <w:types>
          <w:type w:val="bbPlcHdr"/>
        </w:types>
        <w:behaviors>
          <w:behavior w:val="content"/>
        </w:behaviors>
        <w:guid w:val="{827AD26C-D126-4A51-9CEA-452EE956016A}"/>
      </w:docPartPr>
      <w:docPartBody>
        <w:p w:rsidR="003C044E" w:rsidRDefault="003C044E" w:rsidP="003C044E">
          <w:pPr>
            <w:pStyle w:val="6EE9D5E7B2604431A2A8B6BD1C2CCDF5"/>
          </w:pPr>
          <w:r w:rsidRPr="00DE6332">
            <w:rPr>
              <w:rStyle w:val="PlaceholderText"/>
            </w:rPr>
            <w:t>Click or tap here to enter text.</w:t>
          </w:r>
        </w:p>
      </w:docPartBody>
    </w:docPart>
    <w:docPart>
      <w:docPartPr>
        <w:name w:val="D711F2BF732E4C54BC41E121A6D1EFD2"/>
        <w:category>
          <w:name w:val="General"/>
          <w:gallery w:val="placeholder"/>
        </w:category>
        <w:types>
          <w:type w:val="bbPlcHdr"/>
        </w:types>
        <w:behaviors>
          <w:behavior w:val="content"/>
        </w:behaviors>
        <w:guid w:val="{2100F5E5-A32C-4F7A-ADBC-9DCB54B624C6}"/>
      </w:docPartPr>
      <w:docPartBody>
        <w:p w:rsidR="003C044E" w:rsidRDefault="003C044E" w:rsidP="003C044E">
          <w:pPr>
            <w:pStyle w:val="D711F2BF732E4C54BC41E121A6D1EFD2"/>
          </w:pPr>
          <w:r w:rsidRPr="00DE6332">
            <w:rPr>
              <w:rStyle w:val="PlaceholderText"/>
            </w:rPr>
            <w:t>Click or tap here to enter text.</w:t>
          </w:r>
        </w:p>
      </w:docPartBody>
    </w:docPart>
    <w:docPart>
      <w:docPartPr>
        <w:name w:val="39E8C89288BB428FBDB92513923AD77E"/>
        <w:category>
          <w:name w:val="General"/>
          <w:gallery w:val="placeholder"/>
        </w:category>
        <w:types>
          <w:type w:val="bbPlcHdr"/>
        </w:types>
        <w:behaviors>
          <w:behavior w:val="content"/>
        </w:behaviors>
        <w:guid w:val="{FBE57775-99E6-4970-A772-37B169BD3271}"/>
      </w:docPartPr>
      <w:docPartBody>
        <w:p w:rsidR="00F859B4" w:rsidRDefault="00E27201" w:rsidP="00E27201">
          <w:pPr>
            <w:pStyle w:val="39E8C89288BB428FBDB92513923AD77E"/>
          </w:pPr>
          <w:r w:rsidRPr="00DE6332">
            <w:rPr>
              <w:rStyle w:val="PlaceholderText"/>
            </w:rPr>
            <w:t>Click or tap here to enter text.</w:t>
          </w:r>
        </w:p>
      </w:docPartBody>
    </w:docPart>
    <w:docPart>
      <w:docPartPr>
        <w:name w:val="93561CFF48534070B6863A4F1A00BF83"/>
        <w:category>
          <w:name w:val="General"/>
          <w:gallery w:val="placeholder"/>
        </w:category>
        <w:types>
          <w:type w:val="bbPlcHdr"/>
        </w:types>
        <w:behaviors>
          <w:behavior w:val="content"/>
        </w:behaviors>
        <w:guid w:val="{F2D68CE2-E6A9-4975-8264-45BA9582F425}"/>
      </w:docPartPr>
      <w:docPartBody>
        <w:p w:rsidR="00F859B4" w:rsidRDefault="00E27201" w:rsidP="00E27201">
          <w:pPr>
            <w:pStyle w:val="93561CFF48534070B6863A4F1A00BF83"/>
          </w:pPr>
          <w:r w:rsidRPr="00DE6332">
            <w:rPr>
              <w:rStyle w:val="PlaceholderText"/>
            </w:rPr>
            <w:t>Click or tap here to enter text.</w:t>
          </w:r>
        </w:p>
      </w:docPartBody>
    </w:docPart>
    <w:docPart>
      <w:docPartPr>
        <w:name w:val="9D47C410F21C47BD9A107BF28E254EBD"/>
        <w:category>
          <w:name w:val="General"/>
          <w:gallery w:val="placeholder"/>
        </w:category>
        <w:types>
          <w:type w:val="bbPlcHdr"/>
        </w:types>
        <w:behaviors>
          <w:behavior w:val="content"/>
        </w:behaviors>
        <w:guid w:val="{9573C561-C8B8-49C1-99EB-2C0FD1DF10C9}"/>
      </w:docPartPr>
      <w:docPartBody>
        <w:p w:rsidR="00000000" w:rsidRDefault="00F859B4" w:rsidP="00F859B4">
          <w:pPr>
            <w:pStyle w:val="9D47C410F21C47BD9A107BF28E254EBD"/>
          </w:pPr>
          <w:r w:rsidRPr="00DE6332">
            <w:rPr>
              <w:rStyle w:val="PlaceholderText"/>
            </w:rPr>
            <w:t>Click or tap here to enter text.</w:t>
          </w:r>
        </w:p>
      </w:docPartBody>
    </w:docPart>
    <w:docPart>
      <w:docPartPr>
        <w:name w:val="EAA32CD975014E1FAEC64582D0A24F44"/>
        <w:category>
          <w:name w:val="General"/>
          <w:gallery w:val="placeholder"/>
        </w:category>
        <w:types>
          <w:type w:val="bbPlcHdr"/>
        </w:types>
        <w:behaviors>
          <w:behavior w:val="content"/>
        </w:behaviors>
        <w:guid w:val="{CE9F0F8C-0AE0-4858-BA58-AF42678C5918}"/>
      </w:docPartPr>
      <w:docPartBody>
        <w:p w:rsidR="00000000" w:rsidRDefault="00F859B4" w:rsidP="00F859B4">
          <w:pPr>
            <w:pStyle w:val="EAA32CD975014E1FAEC64582D0A24F44"/>
          </w:pPr>
          <w:r w:rsidRPr="00DE6332">
            <w:rPr>
              <w:rStyle w:val="PlaceholderText"/>
            </w:rPr>
            <w:t>Click or tap here to enter text.</w:t>
          </w:r>
        </w:p>
      </w:docPartBody>
    </w:docPart>
    <w:docPart>
      <w:docPartPr>
        <w:name w:val="D4EAF7E103974C488A55E82C649A89C5"/>
        <w:category>
          <w:name w:val="General"/>
          <w:gallery w:val="placeholder"/>
        </w:category>
        <w:types>
          <w:type w:val="bbPlcHdr"/>
        </w:types>
        <w:behaviors>
          <w:behavior w:val="content"/>
        </w:behaviors>
        <w:guid w:val="{96B93EB8-D16C-4F9D-A9B9-DB029321A4B2}"/>
      </w:docPartPr>
      <w:docPartBody>
        <w:p w:rsidR="00000000" w:rsidRDefault="00F859B4" w:rsidP="00F859B4">
          <w:pPr>
            <w:pStyle w:val="D4EAF7E103974C488A55E82C649A89C5"/>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23DC0"/>
    <w:rsid w:val="00153615"/>
    <w:rsid w:val="00193A3E"/>
    <w:rsid w:val="001F1B9D"/>
    <w:rsid w:val="00202819"/>
    <w:rsid w:val="00256F86"/>
    <w:rsid w:val="0028258C"/>
    <w:rsid w:val="00287F36"/>
    <w:rsid w:val="002A40E6"/>
    <w:rsid w:val="00315D49"/>
    <w:rsid w:val="00330029"/>
    <w:rsid w:val="003C044E"/>
    <w:rsid w:val="00577BB3"/>
    <w:rsid w:val="005A5BB9"/>
    <w:rsid w:val="005F6F3F"/>
    <w:rsid w:val="00680AED"/>
    <w:rsid w:val="0068750D"/>
    <w:rsid w:val="006F3753"/>
    <w:rsid w:val="00746879"/>
    <w:rsid w:val="00794F3F"/>
    <w:rsid w:val="007E1A3B"/>
    <w:rsid w:val="0086142E"/>
    <w:rsid w:val="008B76D7"/>
    <w:rsid w:val="008D1DDF"/>
    <w:rsid w:val="009A36B2"/>
    <w:rsid w:val="009D4816"/>
    <w:rsid w:val="00A55772"/>
    <w:rsid w:val="00AA6996"/>
    <w:rsid w:val="00AA6EBF"/>
    <w:rsid w:val="00AA7519"/>
    <w:rsid w:val="00AB4386"/>
    <w:rsid w:val="00AE1BDD"/>
    <w:rsid w:val="00B43358"/>
    <w:rsid w:val="00B6679E"/>
    <w:rsid w:val="00BA4CD2"/>
    <w:rsid w:val="00C05E88"/>
    <w:rsid w:val="00C10795"/>
    <w:rsid w:val="00C42BD3"/>
    <w:rsid w:val="00C6398F"/>
    <w:rsid w:val="00CA3EA7"/>
    <w:rsid w:val="00CB4FC5"/>
    <w:rsid w:val="00D77B60"/>
    <w:rsid w:val="00D80613"/>
    <w:rsid w:val="00D8457B"/>
    <w:rsid w:val="00D97E90"/>
    <w:rsid w:val="00E27201"/>
    <w:rsid w:val="00EF60D7"/>
    <w:rsid w:val="00F02A6E"/>
    <w:rsid w:val="00F15716"/>
    <w:rsid w:val="00F859B4"/>
    <w:rsid w:val="00FA0370"/>
    <w:rsid w:val="00FB5EFF"/>
    <w:rsid w:val="00FD7FD9"/>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59B4"/>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AEACEA8475FC4347B355403CB987ECF4">
    <w:name w:val="AEACEA8475FC4347B355403CB987ECF4"/>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 w:type="paragraph" w:customStyle="1" w:styleId="6EE9D5E7B2604431A2A8B6BD1C2CCDF5">
    <w:name w:val="6EE9D5E7B2604431A2A8B6BD1C2CCDF5"/>
    <w:rsid w:val="003C044E"/>
  </w:style>
  <w:style w:type="paragraph" w:customStyle="1" w:styleId="D711F2BF732E4C54BC41E121A6D1EFD2">
    <w:name w:val="D711F2BF732E4C54BC41E121A6D1EFD2"/>
    <w:rsid w:val="003C044E"/>
  </w:style>
  <w:style w:type="paragraph" w:customStyle="1" w:styleId="39E8C89288BB428FBDB92513923AD77E">
    <w:name w:val="39E8C89288BB428FBDB92513923AD77E"/>
    <w:rsid w:val="00E27201"/>
  </w:style>
  <w:style w:type="paragraph" w:customStyle="1" w:styleId="93561CFF48534070B6863A4F1A00BF83">
    <w:name w:val="93561CFF48534070B6863A4F1A00BF83"/>
    <w:rsid w:val="00E27201"/>
  </w:style>
  <w:style w:type="paragraph" w:customStyle="1" w:styleId="E44837C597614CE1BAE1EC752F419615">
    <w:name w:val="E44837C597614CE1BAE1EC752F419615"/>
    <w:rsid w:val="00F859B4"/>
  </w:style>
  <w:style w:type="paragraph" w:customStyle="1" w:styleId="9D47C410F21C47BD9A107BF28E254EBD">
    <w:name w:val="9D47C410F21C47BD9A107BF28E254EBD"/>
    <w:rsid w:val="00F859B4"/>
  </w:style>
  <w:style w:type="paragraph" w:customStyle="1" w:styleId="EAA32CD975014E1FAEC64582D0A24F44">
    <w:name w:val="EAA32CD975014E1FAEC64582D0A24F44"/>
    <w:rsid w:val="00F859B4"/>
  </w:style>
  <w:style w:type="paragraph" w:customStyle="1" w:styleId="D4EAF7E103974C488A55E82C649A89C5">
    <w:name w:val="D4EAF7E103974C488A55E82C649A89C5"/>
    <w:rsid w:val="00F859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884c7b5-430e-4fe2-84a5-9662b934e180&quot;,&quot;properties&quot;:{&quot;noteIndex&quot;:0},&quot;isEdited&quot;:false,&quot;manualOverride&quot;:{&quot;isManuallyOverridden&quot;:false,&quot;citeprocText&quot;:&quot;(13,14)&quot;,&quot;manualOverrideText&quot;:&quot;&quot;},&quot;citationTag&quot;:&quot;MENDELEY_CITATION_v3_eyJjaXRhdGlvbklEIjoiTUVOREVMRVlfQ0lUQVRJT05fNTg4NGM3YjUtNDMwZS00ZmUyLTg0YTUtOTY2MmI5MzRlMTgw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91c1276a-ebb5-48fb-9faf-99daf927402c&quot;,&quot;properties&quot;:{&quot;noteIndex&quot;:0},&quot;isEdited&quot;:false,&quot;manualOverride&quot;:{&quot;isManuallyOverridden&quot;:false,&quot;citeprocText&quot;:&quot;(13,14)&quot;,&quot;manualOverrideText&quot;:&quot;&quot;},&quot;citationTag&quot;:&quot;MENDELEY_CITATION_v3_eyJjaXRhdGlvbklEIjoiTUVOREVMRVlfQ0lUQVRJT05fOTFjMTI3NmEtZWJiNS00OGZiLTlmYWYtOTlkYWY5Mjc0MDJj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15–1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15,16,19,2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21,2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d0256daa-4e44-4fae-9c0d-d7c8d03939f9&quot;,&quot;properties&quot;:{&quot;noteIndex&quot;:0},&quot;isEdited&quot;:false,&quot;manualOverride&quot;:{&quot;isManuallyOverridden&quot;:false,&quot;citeprocText&quot;:&quot;(23,24)&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dd070216-61eb-4a8d-9c33-47f5045f9ecb&quot;,&quot;properties&quot;:{&quot;noteIndex&quot;:0},&quot;isEdited&quot;:false,&quot;manualOverride&quot;:{&quot;isManuallyOverridden&quot;:false,&quot;citeprocText&quot;:&quot;(25–27)&quot;,&quot;manualOverrideText&quot;:&quot;&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Tag&quot;:&quot;MENDELEY_CITATION_v3_eyJjaXRhdGlvbklEIjoiTUVOREVMRVlfQ0lUQVRJT05fZGQwNzAyMTYtNjFlYi00YThkLTljMzMtNDdmNTA0NWY5ZWNi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D&quot;:&quot;MENDELEY_CITATION_570ecc6a-cfc9-4375-86f4-8c79fbfa149d&quot;,&quot;properties&quot;:{&quot;noteIndex&quot;:0},&quot;isEdited&quot;:false,&quot;manualOverride&quot;:{&quot;isManuallyOverridden&quot;:false,&quot;citeprocText&quot;:&quot;(28–30)&quot;,&quot;manualOverrideText&quot;:&quot;&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Tag&quot;:&quot;MENDELEY_CITATION_v3_eyJjaXRhdGlvbklEIjoiTUVOREVMRVlfQ0lUQVRJT05fNTcwZWNjNmEtY2ZjOS00Mzc1LTg2ZjQtOGM3OWZiZmExNDlk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D&quot;:&quot;MENDELEY_CITATION_a1125b60-e7bf-46d6-8faf-992ce9dedd19&quot;,&quot;properties&quot;:{&quot;noteIndex&quot;:0},&quot;isEdited&quot;:false,&quot;manualOverride&quot;:{&quot;isManuallyOverridden&quot;:false,&quot;citeprocText&quot;:&quot;(31–33)&quot;,&quot;manualOverrideText&quot;:&quot;&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Tag&quot;:&quot;MENDELEY_CITATION_v3_eyJjaXRhdGlvbklEIjoiTUVOREVMRVlfQ0lUQVRJT05fYTExMjViNjAtZTdiZi00NmQ2LThmYWYtOTkyY2U5ZGVkZDE5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D&quot;:&quot;MENDELEY_CITATION_cc974753-719c-4c2d-8e39-2eb5edc370ec&quot;,&quot;properties&quot;:{&quot;noteIndex&quot;:0},&quot;isEdited&quot;:false,&quot;manualOverride&quot;:{&quot;isManuallyOverridden&quot;:false,&quot;citeprocText&quot;:&quot;(8,9,34–37)&quot;,&quot;manualOverrideText&quot;:&quot;&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Tag&quot;:&quot;MENDELEY_CITATION_v3_eyJjaXRhdGlvbklEIjoiTUVOREVMRVlfQ0lUQVRJT05fY2M5NzQ3NTMtNzE5Yy00YzJkLThlMzktMmViNWVkYzM3MGVjIiwicHJvcGVydGllcyI6eyJub3RlSW5kZXgiOjB9LCJpc0VkaXRlZCI6ZmFsc2UsIm1hbnVhbE92ZXJyaWRlIjp7ImlzTWFudWFsbHlPdmVycmlkZGVuIjpmYWxzZSwiY2l0ZXByb2NUZXh0IjoiKDgsOSwzNOKAkzM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D&quot;:&quot;MENDELEY_CITATION_57303dc1-0cf2-4b9c-9ec1-d2170c63bd10&quot;,&quot;properties&quot;:{&quot;noteIndex&quot;:0},&quot;isEdited&quot;:false,&quot;manualOverride&quot;:{&quot;isManuallyOverridden&quot;:false,&quot;citeprocText&quot;:&quot;(25–27)&quot;,&quot;manualOverrideText&quot;:&quot;&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Tag&quot;:&quot;MENDELEY_CITATION_v3_eyJjaXRhdGlvbklEIjoiTUVOREVMRVlfQ0lUQVRJT05fNTczMDNkYzEtMGNmMi00YjljLTllYzEtZDIxNzBjNjNiZDEw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D&quot;:&quot;MENDELEY_CITATION_003f0ffc-e685-4938-a691-5ae7aabdcbe8&quot;,&quot;properties&quot;:{&quot;noteIndex&quot;:0},&quot;isEdited&quot;:false,&quot;manualOverride&quot;:{&quot;isManuallyOverridden&quot;:false,&quot;citeprocText&quot;:&quot;(28–30)&quot;,&quot;manualOverrideText&quot;:&quot;&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Tag&quot;:&quot;MENDELEY_CITATION_v3_eyJjaXRhdGlvbklEIjoiTUVOREVMRVlfQ0lUQVRJT05fMDAzZjBmZmMtZTY4NS00OTM4LWE2OTEtNWFlN2FhYmRjYmU4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D&quot;:&quot;MENDELEY_CITATION_35174cfc-ad54-4912-8790-2f0e86cf3c0b&quot;,&quot;properties&quot;:{&quot;noteIndex&quot;:0},&quot;isEdited&quot;:false,&quot;manualOverride&quot;:{&quot;isManuallyOverridden&quot;:false,&quot;citeprocText&quot;:&quot;(31–33)&quot;,&quot;manualOverrideText&quot;:&quot;&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Tag&quot;:&quot;MENDELEY_CITATION_v3_eyJjaXRhdGlvbklEIjoiTUVOREVMRVlfQ0lUQVRJT05fMzUxNzRjZmMtYWQ1NC00OTEyLTg3OTAtMmYwZTg2Y2YzYzBi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D&quot;:&quot;MENDELEY_CITATION_ec32884a-8eea-4289-98ed-52e57dc81531&quot;,&quot;properties&quot;:{&quot;noteIndex&quot;:0},&quot;isEdited&quot;:false,&quot;manualOverride&quot;:{&quot;isManuallyOverridden&quot;:false,&quot;citeprocText&quot;:&quot;(8,9,34–37)&quot;,&quot;manualOverrideText&quot;:&quot;&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Tag&quot;:&quot;MENDELEY_CITATION_v3_eyJjaXRhdGlvbklEIjoiTUVOREVMRVlfQ0lUQVRJT05fZWMzMjg4NGEtOGVlYS00Mjg5LTk4ZWQtNTJlNTdkYzgxNTMxIiwicHJvcGVydGllcyI6eyJub3RlSW5kZXgiOjB9LCJpc0VkaXRlZCI6ZmFsc2UsIm1hbnVhbE92ZXJyaWRlIjp7ImlzTWFudWFsbHlPdmVycmlkZGVuIjpmYWxzZSwiY2l0ZXByb2NUZXh0IjoiKDgsOSwzNOKAkzM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D&quot;:&quot;MENDELEY_CITATION_e4688020-9490-48f0-bbb2-55eb85d46515&quot;,&quot;properties&quot;:{&quot;noteIndex&quot;:0},&quot;isEdited&quot;:false,&quot;manualOverride&quot;:{&quot;isManuallyOverridden&quot;:false,&quot;citeprocText&quot;:&quot;(38–57)&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M4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container-title-short&quot;:&quot;&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container-title-short&quot;:&quot;&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container-title-short&quot;:&quot;&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container-title-short&quot;:&quot;&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container-title-short&quot;:&quot;&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ID&quot;:&quot;MENDELEY_CITATION_a503041b-1c34-4290-94e0-e563d2927bdb&quot;,&quot;properties&quot;:{&quot;noteIndex&quot;:0},&quot;isEdited&quot;:false,&quot;manualOverride&quot;:{&quot;isManuallyOverridden&quot;:false,&quot;citeprocText&quot;:&quot;(58,59)&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U4LDU5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60–65)&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Yw4oCTNjU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39,43,66)&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M5LDQzLDY2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67,68)&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Y3LDY4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0ba73475-cc7f-4279-98cc-0e5bd87fa737&quot;,&quot;properties&quot;:{&quot;noteIndex&quot;:0},&quot;isEdited&quot;:false,&quot;manualOverride&quot;:{&quot;isManuallyOverridden&quot;:false,&quot;citeprocText&quot;:&quot;(17,18,69,70)&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3LDE4LDY5LDcw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65)&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Y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771a97a-058b-4c15-ad21-48e0755b6042&quot;,&quot;properties&quot;:{&quot;noteIndex&quot;:0},&quot;isEdited&quot;:false,&quot;manualOverride&quot;:{&quot;isManuallyOverridden&quot;:false,&quot;citeprocText&quot;:&quot;(38)&quot;,&quot;manualOverrideText&quot;:&quot;&quot;},&quot;citationTag&quot;:&quot;MENDELEY_CITATION_v3_eyJjaXRhdGlvbklEIjoiTUVOREVMRVlfQ0lUQVRJT05fMzc3MWE5N2EtMDU4Yi00YzE1LWFkMjEtNDhlMDc1NWI2MDQy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b2ee099-996d-4a8c-89ae-165e230ced2a&quot;,&quot;properties&quot;:{&quot;noteIndex&quot;:0},&quot;isEdited&quot;:false,&quot;manualOverride&quot;:{&quot;isManuallyOverridden&quot;:false,&quot;citeprocText&quot;:&quot;(38)&quot;,&quot;manualOverrideText&quot;:&quot;&quot;},&quot;citationTag&quot;:&quot;MENDELEY_CITATION_v3_eyJjaXRhdGlvbklEIjoiTUVOREVMRVlfQ0lUQVRJT05fMGIyZWUwOTktOTk2ZC00YThjLTg5YWUtMTY1ZTIzMGNlZDJh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d8bd0b44-a2fe-4e2c-9b94-ba16d044ff6d&quot;,&quot;properties&quot;:{&quot;noteIndex&quot;:0},&quot;isEdited&quot;:false,&quot;manualOverride&quot;:{&quot;isManuallyOverridden&quot;:false,&quot;citeprocText&quot;:&quot;(17)&quot;,&quot;manualOverrideText&quot;:&quot;&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Tag&quot;:&quot;MENDELEY_CITATION_v3_eyJjaXRhdGlvbklEIjoiTUVOREVMRVlfQ0lUQVRJT05fZDhiZDBiNDQtYTJmZS00ZTJjLTliOTQtYmExNmQwNDRmZjZkIiwicHJvcGVydGllcyI6eyJub3RlSW5kZXgiOjB9LCJpc0VkaXRlZCI6ZmFsc2UsIm1hbnVhbE92ZXJyaWRlIjp7ImlzTWFudWFsbHlPdmVycmlkZGVuIjpmYWxzZSwiY2l0ZXByb2NUZXh0IjoiKDE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D&quot;:&quot;MENDELEY_CITATION_1fbba13f-8763-49aa-acf9-fcb11ff9abeb&quot;,&quot;properties&quot;:{&quot;noteIndex&quot;:0},&quot;isEdited&quot;:false,&quot;manualOverride&quot;:{&quot;isManuallyOverridden&quot;:false,&quot;citeprocText&quot;:&quot;(18)&quot;,&quot;manualOverrideText&quot;:&quot;&quot;},&quot;citationTag&quot;:&quot;MENDELEY_CITATION_v3_eyJjaXRhdGlvbklEIjoiTUVOREVMRVlfQ0lUQVRJT05fMWZiYmExM2YtODc2My00OWFhLWFjZjktZmNiMTFmZjlhYmVi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b76781fd-45e0-4d4c-bcfa-c791d2fd4cc2&quot;,&quot;properties&quot;:{&quot;noteIndex&quot;:0},&quot;isEdited&quot;:false,&quot;manualOverride&quot;:{&quot;isManuallyOverridden&quot;:false,&quot;citeprocText&quot;:&quot;(18)&quot;,&quot;manualOverrideText&quot;:&quot;&quot;},&quot;citationTag&quot;:&quot;MENDELEY_CITATION_v3_eyJjaXRhdGlvbklEIjoiTUVOREVMRVlfQ0lUQVRJT05fYjc2NzgxZmQtNDVlMC00ZDRjLWJjZmEtYzc5MWQyZmQ0Y2My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1ea75148-a324-4b5e-b323-002542c9d1d1&quot;,&quot;properties&quot;:{&quot;noteIndex&quot;:0},&quot;isEdited&quot;:false,&quot;manualOverride&quot;:{&quot;isManuallyOverridden&quot;:false,&quot;citeprocText&quot;:&quot;(17)&quot;,&quot;manualOverrideText&quot;:&quot;&quot;},&quot;citationTag&quot;:&quot;MENDELEY_CITATION_v3_eyJjaXRhdGlvbklEIjoiTUVOREVMRVlfQ0lUQVRJT05fMWVhNzUxNDgtYTMyNC00YjVlLWIzMjMtMDAyNTQyYzlkMWQxIiwicHJvcGVydGllcyI6eyJub3RlSW5kZXgiOjB9LCJpc0VkaXRlZCI6ZmFsc2UsIm1hbnVhbE92ZXJyaWRlIjp7ImlzTWFudWFsbHlPdmVycmlkZGVuIjpmYWxzZSwiY2l0ZXByb2NUZXh0IjoiKDE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814ee67-df9c-493e-a018-6647a62ee0a3&quot;,&quot;properties&quot;:{&quot;noteIndex&quot;:0},&quot;isEdited&quot;:false,&quot;manualOverride&quot;:{&quot;isManuallyOverridden&quot;:false,&quot;citeprocText&quot;:&quot;(38)&quot;,&quot;manualOverrideText&quot;:&quot;&quot;},&quot;citationTag&quot;:&quot;MENDELEY_CITATION_v3_eyJjaXRhdGlvbklEIjoiTUVOREVMRVlfQ0lUQVRJT05fOTgxNGVlNjctZGY5Yy00OTNlLWEwMTgtNjY0N2E2MmVlMGEz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71)&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cx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4eeb1453-2bde-4e31-8e25-e680b0206001&quot;,&quot;properties&quot;:{&quot;noteIndex&quot;:0},&quot;isEdited&quot;:false,&quot;manualOverride&quot;:{&quot;isManuallyOverridden&quot;:false,&quot;citeprocText&quot;:&quot;(72)&quot;,&quot;manualOverrideText&quot;:&quot;&quot;},&quot;citationTag&quot;:&quot;MENDELEY_CITATION_v3_eyJjaXRhdGlvbklEIjoiTUVOREVMRVlfQ0lUQVRJT05fNGVlYjE0NTMtMmJkZS00ZTMxLThlMjUtZTY4MGIwMjA2MDAxIiwicHJvcGVydGllcyI6eyJub3RlSW5kZXgiOjB9LCJpc0VkaXRlZCI6ZmFsc2UsIm1hbnVhbE92ZXJyaWRlIjp7ImlzTWFudWFsbHlPdmVycmlkZGVuIjpmYWxzZSwiY2l0ZXByb2NUZXh0IjoiKDcy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6fe9dda5-b6a2-435d-a262-eed427768e70&quot;,&quot;properties&quot;:{&quot;noteIndex&quot;:0},&quot;isEdited&quot;:false,&quot;manualOverride&quot;:{&quot;isManuallyOverridden&quot;:false,&quot;citeprocText&quot;:&quot;(65)&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Y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817c2b92-acaa-4ed9-96fa-d64e83204f40&quot;,&quot;properties&quot;:{&quot;noteIndex&quot;:0},&quot;isEdited&quot;:false,&quot;manualOverride&quot;:{&quot;isManuallyOverridden&quot;:false,&quot;citeprocText&quot;:&quot;(38)&quot;,&quot;manualOverrideText&quot;:&quot;&quot;},&quot;citationTag&quot;:&quot;MENDELEY_CITATION_v3_eyJjaXRhdGlvbklEIjoiTUVOREVMRVlfQ0lUQVRJT05fODE3YzJiOTItYWNhYS00ZWQ5LTk2ZmEtZDY0ZTgzMjA0ZjQwIiwicHJvcGVydGllcyI6eyJub3RlSW5kZXgiOjB9LCJpc0VkaXRlZCI6ZmFsc2UsIm1hbnVhbE92ZXJyaWRlIjp7ImlzTWFudWFsbHlPdmVycmlkZGVuIjpmYWxzZSwiY2l0ZXByb2NUZXh0IjoiKDM4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3679b88a-c4a2-4777-be2c-7447573e6196&quot;,&quot;properties&quot;:{&quot;noteIndex&quot;:0},&quot;isEdited&quot;:false,&quot;manualOverride&quot;:{&quot;isManuallyOverridden&quot;:false,&quot;citeprocText&quot;:&quot;(21,41,43,66,69,70,73,74)&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IxLDQxLDQzLDY2LDY5LDcw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92c6efad-ca2c-45a6-9cc4-4f6bf80cc12d&quot;,&quot;properties&quot;:{&quot;noteIndex&quot;:0},&quot;isEdited&quot;:false,&quot;manualOverride&quot;:{&quot;isManuallyOverridden&quot;:false,&quot;citeprocText&quot;:&quot;(39,40,65,73,75,76)&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M5LDQwLDY1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33,77,78)&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40)&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Qw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a52fc72b-0b86-4106-89b7-4465b1d76e03&quot;,&quot;properties&quot;:{&quot;noteIndex&quot;:0},&quot;isEdited&quot;:false,&quot;manualOverride&quot;:{&quot;isManuallyOverridden&quot;:false,&quot;citeprocText&quot;:&quot;(18,25,79,80)&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0f6cd390-e13d-4622-9e47-5c37fe569cbf&quot;,&quot;properties&quot;:{&quot;noteIndex&quot;:0},&quot;isEdited&quot;:false,&quot;manualOverride&quot;:{&quot;isManuallyOverridden&quot;:false,&quot;citeprocText&quot;:&quot;(17,18)&quot;,&quot;manualOverrideText&quot;:&quot;&quot;},&quot;citationTag&quot;:&quot;MENDELEY_CITATION_v3_eyJjaXRhdGlvbklEIjoiTUVOREVMRVlfQ0lUQVRJT05fMGY2Y2QzOTAtZTEzZC00NjIyLTllNDctNWMzN2ZlNTY5Y2JmIiwicHJvcGVydGllcyI6eyJub3RlSW5kZXgiOjB9LCJpc0VkaXRlZCI6ZmFsc2UsIm1hbnVhbE92ZXJyaWRlIjp7ImlzTWFudWFsbHlPdmVycmlkZGVuIjpmYWxzZSwiY2l0ZXByb2NUZXh0IjoiKDE3LDE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5646acaa-e5df-4e80-b0c2-1b165b9ffc94&quot;,&quot;properties&quot;:{&quot;noteIndex&quot;:0},&quot;isEdited&quot;:false,&quot;manualOverride&quot;:{&quot;isManuallyOverridden&quot;:false,&quot;citeprocText&quot;:&quot;(17,69,70)&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E3LDY5LDcw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76eb2aa1-06dd-4a64-87ce-f74cfb3c04eb&quot;,&quot;properties&quot;:{&quot;noteIndex&quot;:0},&quot;isEdited&quot;:false,&quot;manualOverride&quot;:{&quot;isManuallyOverridden&quot;:false,&quot;citeprocText&quot;:&quot;(72)&quot;,&quot;manualOverrideText&quot;:&quot;&quot;},&quot;citationTag&quot;:&quot;MENDELEY_CITATION_v3_eyJjaXRhdGlvbklEIjoiTUVOREVMRVlfQ0lUQVRJT05fNzZlYjJhYTEtMDZkZC00YTY0LTg3Y2UtZjc0Y2ZiM2MwNGViIiwicHJvcGVydGllcyI6eyJub3RlSW5kZXgiOjB9LCJpc0VkaXRlZCI6ZmFsc2UsIm1hbnVhbE92ZXJyaWRlIjp7ImlzTWFudWFsbHlPdmVycmlkZGVuIjpmYWxzZSwiY2l0ZXByb2NUZXh0IjoiKDcy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4.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16515</Words>
  <Characters>94138</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2</cp:revision>
  <cp:lastPrinted>2024-06-07T10:50:00Z</cp:lastPrinted>
  <dcterms:created xsi:type="dcterms:W3CDTF">2024-07-08T15:56:00Z</dcterms:created>
  <dcterms:modified xsi:type="dcterms:W3CDTF">2024-07-08T15:56:00Z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