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428A71" w14:textId="4BA31CBA" w:rsidR="00C66FB1" w:rsidRPr="00B653BA" w:rsidRDefault="004E4E7B" w:rsidP="00D804A5">
      <w:pPr>
        <w:pStyle w:val="NoSpacing"/>
        <w:spacing w:line="360" w:lineRule="auto"/>
        <w:rPr>
          <w:rFonts w:asciiTheme="majorBidi" w:hAnsiTheme="majorBidi" w:cstheme="majorBidi"/>
          <w:b/>
          <w:bCs/>
          <w:color w:val="0070C0"/>
          <w:sz w:val="44"/>
          <w:szCs w:val="44"/>
        </w:rPr>
      </w:pPr>
      <w:r w:rsidRPr="001B22F8">
        <w:rPr>
          <w:rFonts w:asciiTheme="majorBidi" w:hAnsiTheme="majorBidi" w:cstheme="majorBidi"/>
          <w:noProof/>
        </w:rPr>
        <w:drawing>
          <wp:anchor distT="0" distB="0" distL="114300" distR="114300" simplePos="0" relativeHeight="251667455" behindDoc="0" locked="0" layoutInCell="1" allowOverlap="1" wp14:anchorId="5E047266" wp14:editId="15860C4B">
            <wp:simplePos x="0" y="0"/>
            <wp:positionH relativeFrom="margin">
              <wp:posOffset>0</wp:posOffset>
            </wp:positionH>
            <wp:positionV relativeFrom="paragraph">
              <wp:posOffset>9114790</wp:posOffset>
            </wp:positionV>
            <wp:extent cx="1395649" cy="190500"/>
            <wp:effectExtent l="0" t="0" r="0" b="0"/>
            <wp:wrapNone/>
            <wp:docPr id="1323225041" name="Picture 5">
              <a:extLst xmlns:a="http://schemas.openxmlformats.org/drawingml/2006/main">
                <a:ext uri="{FF2B5EF4-FFF2-40B4-BE49-F238E27FC236}">
                  <a16:creationId xmlns:a16="http://schemas.microsoft.com/office/drawing/2014/main" id="{76DECF09-969B-8189-EEDE-685F800E6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6DECF09-969B-8189-EEDE-685F800E6525}"/>
                        </a:ext>
                      </a:extLst>
                    </pic:cNvPr>
                    <pic:cNvPicPr>
                      <a:picLocks noChangeAspect="1"/>
                    </pic:cNvPicPr>
                  </pic:nvPicPr>
                  <pic:blipFill>
                    <a:blip r:embed="rId11">
                      <a:biLevel thresh="25000"/>
                      <a:extLst>
                        <a:ext uri="{28A0092B-C50C-407E-A947-70E740481C1C}">
                          <a14:useLocalDpi xmlns:a14="http://schemas.microsoft.com/office/drawing/2010/main" val="0"/>
                        </a:ext>
                      </a:extLst>
                    </a:blip>
                    <a:stretch>
                      <a:fillRect/>
                    </a:stretch>
                  </pic:blipFill>
                  <pic:spPr>
                    <a:xfrm>
                      <a:off x="0" y="0"/>
                      <a:ext cx="1395649" cy="190500"/>
                    </a:xfrm>
                    <a:prstGeom prst="rect">
                      <a:avLst/>
                    </a:prstGeom>
                  </pic:spPr>
                </pic:pic>
              </a:graphicData>
            </a:graphic>
            <wp14:sizeRelH relativeFrom="page">
              <wp14:pctWidth>0</wp14:pctWidth>
            </wp14:sizeRelH>
            <wp14:sizeRelV relativeFrom="page">
              <wp14:pctHeight>0</wp14:pctHeight>
            </wp14:sizeRelV>
          </wp:anchor>
        </w:drawing>
      </w:r>
      <w:r w:rsidRPr="001B22F8">
        <w:rPr>
          <w:rFonts w:asciiTheme="majorBidi" w:hAnsiTheme="majorBidi" w:cstheme="majorBidi"/>
          <w:b/>
          <w:bCs/>
          <w:noProof/>
          <w:color w:val="0070C0"/>
          <w:sz w:val="48"/>
          <w:szCs w:val="48"/>
        </w:rPr>
        <mc:AlternateContent>
          <mc:Choice Requires="wps">
            <w:drawing>
              <wp:anchor distT="45720" distB="45720" distL="114300" distR="114300" simplePos="0" relativeHeight="251672576" behindDoc="0" locked="0" layoutInCell="1" allowOverlap="1" wp14:anchorId="1EDE7A24" wp14:editId="33E99008">
                <wp:simplePos x="0" y="0"/>
                <wp:positionH relativeFrom="margin">
                  <wp:posOffset>2216785</wp:posOffset>
                </wp:positionH>
                <wp:positionV relativeFrom="margin">
                  <wp:posOffset>7700645</wp:posOffset>
                </wp:positionV>
                <wp:extent cx="3895725" cy="1404620"/>
                <wp:effectExtent l="0" t="0" r="0" b="4445"/>
                <wp:wrapSquare wrapText="bothSides"/>
                <wp:docPr id="14044634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5725" cy="1404620"/>
                        </a:xfrm>
                        <a:prstGeom prst="rect">
                          <a:avLst/>
                        </a:prstGeom>
                        <a:noFill/>
                        <a:ln w="9525">
                          <a:noFill/>
                          <a:miter lim="800000"/>
                          <a:headEnd/>
                          <a:tailEnd/>
                        </a:ln>
                      </wps:spPr>
                      <wps:txbx>
                        <w:txbxContent>
                          <w:p w14:paraId="6530EF21" w14:textId="77777777"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Zohreh Shahpouri</w:t>
                            </w:r>
                          </w:p>
                          <w:p w14:paraId="2255F767" w14:textId="77777777"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460145</w:t>
                            </w:r>
                          </w:p>
                          <w:p w14:paraId="4D23407F" w14:textId="77777777"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Data Science for life Science</w:t>
                            </w:r>
                          </w:p>
                          <w:p w14:paraId="7D3ACA2A" w14:textId="77777777"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June 01, 2024</w:t>
                            </w:r>
                          </w:p>
                          <w:p w14:paraId="5BE2F3A8" w14:textId="49FDF2B8"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Dr. Isaac Shiri Lord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EDE7A24" id="_x0000_t202" coordsize="21600,21600" o:spt="202" path="m,l,21600r21600,l21600,xe">
                <v:stroke joinstyle="miter"/>
                <v:path gradientshapeok="t" o:connecttype="rect"/>
              </v:shapetype>
              <v:shape id="Text Box 2" o:spid="_x0000_s1026" type="#_x0000_t202" style="position:absolute;margin-left:174.55pt;margin-top:606.35pt;width:306.75pt;height:110.6pt;z-index:2516725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" filled="f" stroked="f">
                <v:textbox style="mso-fit-shape-to-text:t">
                  <w:txbxContent>
                    <w:p w14:paraId="6530EF21" w14:textId="77777777"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Zohreh Shahpouri</w:t>
                      </w:r>
                    </w:p>
                    <w:p w14:paraId="2255F767" w14:textId="77777777"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460145</w:t>
                      </w:r>
                    </w:p>
                    <w:p w14:paraId="4D23407F" w14:textId="77777777"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Data Science for life Science</w:t>
                      </w:r>
                    </w:p>
                    <w:p w14:paraId="7D3ACA2A" w14:textId="77777777"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June 01, 2024</w:t>
                      </w:r>
                    </w:p>
                    <w:p w14:paraId="5BE2F3A8" w14:textId="49FDF2B8"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Dr. Isaac Shiri Lord</w:t>
                      </w:r>
                    </w:p>
                  </w:txbxContent>
                </v:textbox>
                <w10:wrap type="square" anchorx="margin" anchory="margin"/>
              </v:shape>
            </w:pict>
          </mc:Fallback>
        </mc:AlternateContent>
      </w:r>
      <w:r w:rsidR="009A3971" w:rsidRPr="001B22F8">
        <w:rPr>
          <w:rFonts w:asciiTheme="majorBidi" w:hAnsiTheme="majorBidi" w:cstheme="majorBidi"/>
          <w:b/>
          <w:bCs/>
          <w:noProof/>
          <w:color w:val="0070C0"/>
          <w:sz w:val="48"/>
          <w:szCs w:val="48"/>
        </w:rPr>
        <mc:AlternateContent>
          <mc:Choice Requires="wps">
            <w:drawing>
              <wp:anchor distT="45720" distB="45720" distL="114300" distR="114300" simplePos="0" relativeHeight="251668480" behindDoc="0" locked="0" layoutInCell="1" allowOverlap="1" wp14:anchorId="3CD9BD65" wp14:editId="5042F623">
                <wp:simplePos x="0" y="0"/>
                <wp:positionH relativeFrom="margin">
                  <wp:align>center</wp:align>
                </wp:positionH>
                <wp:positionV relativeFrom="paragraph">
                  <wp:posOffset>0</wp:posOffset>
                </wp:positionV>
                <wp:extent cx="6515100" cy="1404620"/>
                <wp:effectExtent l="0" t="0" r="0" b="44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1404620"/>
                        </a:xfrm>
                        <a:prstGeom prst="rect">
                          <a:avLst/>
                        </a:prstGeom>
                        <a:noFill/>
                        <a:ln w="9525">
                          <a:noFill/>
                          <a:miter lim="800000"/>
                          <a:headEnd/>
                          <a:tailEnd/>
                        </a:ln>
                      </wps:spPr>
                      <wps:txbx>
                        <w:txbxContent>
                          <w:p w14:paraId="189F0798" w14:textId="48EB25D8" w:rsidR="009A3971" w:rsidRPr="00D804A5" w:rsidRDefault="009A3971" w:rsidP="00D804A5">
                            <w:pPr>
                              <w:pStyle w:val="NoSpacing"/>
                              <w:spacing w:line="360" w:lineRule="auto"/>
                              <w:jc w:val="center"/>
                              <w:rPr>
                                <w:rFonts w:asciiTheme="majorBidi" w:hAnsiTheme="majorBidi" w:cstheme="majorBidi"/>
                                <w:b/>
                                <w:bCs/>
                                <w:color w:val="FFFFFF" w:themeColor="background1"/>
                                <w:sz w:val="44"/>
                                <w:szCs w:val="44"/>
                              </w:rPr>
                            </w:pPr>
                            <w:r w:rsidRPr="00D804A5">
                              <w:rPr>
                                <w:rFonts w:asciiTheme="majorBidi" w:hAnsiTheme="majorBidi" w:cstheme="majorBidi"/>
                                <w:b/>
                                <w:bCs/>
                                <w:color w:val="FFFFFF" w:themeColor="background1"/>
                                <w:sz w:val="44"/>
                                <w:szCs w:val="44"/>
                              </w:rPr>
                              <w:t>Deep Learning-Based PET Image Correction Toward Quantitative Imaging</w:t>
                            </w:r>
                          </w:p>
                          <w:p w14:paraId="43F7E360" w14:textId="31765A58" w:rsidR="009A3971" w:rsidRPr="00D804A5" w:rsidRDefault="009A3971" w:rsidP="00D804A5">
                            <w:pPr>
                              <w:jc w:val="center"/>
                              <w:rPr>
                                <w:color w:val="FFFFFF" w:themeColor="background1"/>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D9BD65" id="_x0000_s1027" type="#_x0000_t202" style="position:absolute;margin-left:0;margin-top:0;width:513pt;height:110.6pt;z-index:25166848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" filled="f" stroked="f">
                <v:textbox style="mso-fit-shape-to-text:t">
                  <w:txbxContent>
                    <w:p w14:paraId="189F0798" w14:textId="48EB25D8" w:rsidR="009A3971" w:rsidRPr="00D804A5" w:rsidRDefault="009A3971" w:rsidP="00D804A5">
                      <w:pPr>
                        <w:pStyle w:val="NoSpacing"/>
                        <w:spacing w:line="360" w:lineRule="auto"/>
                        <w:jc w:val="center"/>
                        <w:rPr>
                          <w:rFonts w:asciiTheme="majorBidi" w:hAnsiTheme="majorBidi" w:cstheme="majorBidi"/>
                          <w:b/>
                          <w:bCs/>
                          <w:color w:val="FFFFFF" w:themeColor="background1"/>
                          <w:sz w:val="44"/>
                          <w:szCs w:val="44"/>
                        </w:rPr>
                      </w:pPr>
                      <w:r w:rsidRPr="00D804A5">
                        <w:rPr>
                          <w:rFonts w:asciiTheme="majorBidi" w:hAnsiTheme="majorBidi" w:cstheme="majorBidi"/>
                          <w:b/>
                          <w:bCs/>
                          <w:color w:val="FFFFFF" w:themeColor="background1"/>
                          <w:sz w:val="44"/>
                          <w:szCs w:val="44"/>
                        </w:rPr>
                        <w:t>Deep Learning-Based PET Image Correction Toward Quantitative Imaging</w:t>
                      </w:r>
                    </w:p>
                    <w:p w14:paraId="43F7E360" w14:textId="31765A58" w:rsidR="009A3971" w:rsidRPr="00D804A5" w:rsidRDefault="009A3971" w:rsidP="00D804A5">
                      <w:pPr>
                        <w:jc w:val="center"/>
                        <w:rPr>
                          <w:color w:val="FFFFFF" w:themeColor="background1"/>
                          <w:sz w:val="28"/>
                          <w:szCs w:val="28"/>
                        </w:rPr>
                      </w:pPr>
                    </w:p>
                  </w:txbxContent>
                </v:textbox>
                <w10:wrap type="square" anchorx="margin"/>
              </v:shape>
            </w:pict>
          </mc:Fallback>
        </mc:AlternateContent>
      </w:r>
      <w:r w:rsidR="009A3971" w:rsidRPr="001B22F8">
        <w:rPr>
          <w:rFonts w:asciiTheme="majorBidi" w:hAnsiTheme="majorBidi" w:cstheme="majorBidi"/>
          <w:b/>
          <w:bCs/>
          <w:noProof/>
          <w:color w:val="0070C0"/>
          <w:sz w:val="48"/>
          <w:szCs w:val="48"/>
        </w:rPr>
        <w:drawing>
          <wp:anchor distT="0" distB="0" distL="114300" distR="114300" simplePos="0" relativeHeight="251666432" behindDoc="0" locked="0" layoutInCell="1" allowOverlap="1" wp14:anchorId="5FB69AC2" wp14:editId="008698C5">
            <wp:simplePos x="0" y="0"/>
            <wp:positionH relativeFrom="margin">
              <wp:posOffset>-1092200</wp:posOffset>
            </wp:positionH>
            <wp:positionV relativeFrom="margin">
              <wp:posOffset>-975789</wp:posOffset>
            </wp:positionV>
            <wp:extent cx="7962058" cy="11262088"/>
            <wp:effectExtent l="0" t="0" r="0" b="0"/>
            <wp:wrapSquare wrapText="bothSides"/>
            <wp:docPr id="1431725231" name="Picture 1" descr="A close-up of x-ray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25231" name="Picture 1" descr="A close-up of x-ray images&#10;&#10;Description automatically generated"/>
                    <pic:cNvPicPr/>
                  </pic:nvPicPr>
                  <pic:blipFill rotWithShape="1">
                    <a:blip r:embed="rId12" cstate="print">
                      <a:extLst>
                        <a:ext uri="{28A0092B-C50C-407E-A947-70E740481C1C}">
                          <a14:useLocalDpi xmlns:a14="http://schemas.microsoft.com/office/drawing/2010/main" val="0"/>
                        </a:ext>
                      </a:extLst>
                    </a:blip>
                    <a:srcRect l="-2450" t="-1585" r="-2975" b="-3841"/>
                    <a:stretch/>
                  </pic:blipFill>
                  <pic:spPr>
                    <a:xfrm>
                      <a:off x="0" y="0"/>
                      <a:ext cx="7962058" cy="11262088"/>
                    </a:xfrm>
                    <a:prstGeom prst="rect">
                      <a:avLst/>
                    </a:prstGeom>
                  </pic:spPr>
                </pic:pic>
              </a:graphicData>
            </a:graphic>
            <wp14:sizeRelH relativeFrom="page">
              <wp14:pctWidth>0</wp14:pctWidth>
            </wp14:sizeRelH>
            <wp14:sizeRelV relativeFrom="page">
              <wp14:pctHeight>0</wp14:pctHeight>
            </wp14:sizeRelV>
          </wp:anchor>
        </w:drawing>
      </w:r>
      <w:r w:rsidR="00C66FB1" w:rsidRPr="00B653BA">
        <w:rPr>
          <w:rFonts w:asciiTheme="majorBidi" w:hAnsiTheme="majorBidi" w:cstheme="majorBidi"/>
          <w:b/>
          <w:bCs/>
          <w:color w:val="0070C0"/>
          <w:sz w:val="48"/>
          <w:szCs w:val="48"/>
        </w:rPr>
        <w:t xml:space="preserve">Deep Learning-Based PET Image </w:t>
      </w:r>
    </w:p>
    <w:p w14:paraId="7688F41B" w14:textId="77777777" w:rsidR="004E4E7B" w:rsidRPr="00C25452" w:rsidRDefault="004E4E7B">
      <w:pPr>
        <w:jc w:val="left"/>
        <w:rPr>
          <w:rFonts w:asciiTheme="majorBidi" w:hAnsiTheme="majorBidi" w:cstheme="majorBidi"/>
          <w:b/>
          <w:bCs/>
          <w:sz w:val="36"/>
          <w:szCs w:val="36"/>
          <w:shd w:val="clear" w:color="auto" w:fill="auto"/>
          <w:lang w:val="en-US"/>
        </w:rPr>
      </w:pPr>
      <w:r w:rsidRPr="00C25452">
        <w:rPr>
          <w:rFonts w:asciiTheme="majorBidi" w:hAnsiTheme="majorBidi" w:cstheme="majorBidi"/>
          <w:b/>
          <w:bCs/>
          <w:sz w:val="36"/>
          <w:szCs w:val="36"/>
          <w:lang w:val="en-US"/>
        </w:rPr>
        <w:lastRenderedPageBreak/>
        <w:br w:type="page"/>
      </w:r>
    </w:p>
    <w:p w14:paraId="7BC5BBE8" w14:textId="1B110211" w:rsidR="00C66FB1" w:rsidRPr="00B653BA" w:rsidRDefault="00C66FB1" w:rsidP="00D804A5">
      <w:pPr>
        <w:pStyle w:val="NoSpacing"/>
        <w:spacing w:line="360" w:lineRule="auto"/>
        <w:rPr>
          <w:rFonts w:asciiTheme="majorBidi" w:hAnsiTheme="majorBidi" w:cstheme="majorBidi"/>
          <w:b/>
          <w:bCs/>
          <w:sz w:val="36"/>
          <w:szCs w:val="36"/>
        </w:rPr>
      </w:pPr>
      <w:r w:rsidRPr="00B653BA">
        <w:rPr>
          <w:rFonts w:asciiTheme="majorBidi" w:hAnsiTheme="majorBidi" w:cstheme="majorBidi"/>
          <w:b/>
          <w:bCs/>
          <w:sz w:val="36"/>
          <w:szCs w:val="36"/>
        </w:rPr>
        <w:lastRenderedPageBreak/>
        <w:t>Deep Learning-Based PET Image Correction Toward Quantitative Imaging</w:t>
      </w:r>
      <w:r w:rsidRPr="00B653BA">
        <w:rPr>
          <w:rFonts w:asciiTheme="majorBidi" w:hAnsiTheme="majorBidi" w:cstheme="majorBidi"/>
          <w:b/>
          <w:bCs/>
          <w:noProof/>
          <w:sz w:val="36"/>
          <w:szCs w:val="36"/>
        </w:rPr>
        <w:t xml:space="preserve"> </w:t>
      </w:r>
    </w:p>
    <w:p w14:paraId="6BC6AF96" w14:textId="77777777" w:rsidR="00C66FB1" w:rsidRPr="00C25452" w:rsidRDefault="00C66FB1" w:rsidP="00C66FB1">
      <w:pPr>
        <w:rPr>
          <w:rFonts w:asciiTheme="majorBidi" w:hAnsiTheme="majorBidi" w:cstheme="majorBidi"/>
          <w:lang w:val="en-US"/>
        </w:rPr>
      </w:pPr>
    </w:p>
    <w:p w14:paraId="404AF485" w14:textId="77777777" w:rsidR="00C66FB1" w:rsidRPr="00C25452" w:rsidRDefault="00C66FB1" w:rsidP="00C66FB1">
      <w:pPr>
        <w:rPr>
          <w:rFonts w:asciiTheme="majorBidi" w:hAnsiTheme="majorBidi" w:cstheme="majorBidi"/>
          <w:lang w:val="en-US"/>
        </w:rPr>
      </w:pPr>
    </w:p>
    <w:p w14:paraId="169362DE" w14:textId="77777777" w:rsidR="00C66FB1" w:rsidRPr="00C25452" w:rsidRDefault="00C66FB1" w:rsidP="00C66FB1">
      <w:pPr>
        <w:rPr>
          <w:rFonts w:asciiTheme="majorBidi" w:hAnsiTheme="majorBidi" w:cstheme="majorBidi"/>
          <w:lang w:val="en-US"/>
        </w:rPr>
      </w:pPr>
    </w:p>
    <w:p w14:paraId="2F449C3E" w14:textId="77777777" w:rsidR="00C66FB1" w:rsidRPr="00C25452" w:rsidRDefault="00C66FB1" w:rsidP="00C66FB1">
      <w:pPr>
        <w:rPr>
          <w:rFonts w:asciiTheme="majorBidi" w:hAnsiTheme="majorBidi" w:cstheme="majorBidi"/>
          <w:lang w:val="en-US"/>
        </w:rPr>
      </w:pPr>
    </w:p>
    <w:p w14:paraId="762AB5D6" w14:textId="77777777" w:rsidR="00C66FB1" w:rsidRPr="00C25452" w:rsidRDefault="00C66FB1" w:rsidP="00C66FB1">
      <w:pPr>
        <w:rPr>
          <w:rFonts w:asciiTheme="majorBidi" w:hAnsiTheme="majorBidi" w:cstheme="majorBidi"/>
          <w:lang w:val="en-US"/>
        </w:rPr>
      </w:pPr>
    </w:p>
    <w:p w14:paraId="5F8EBF3D" w14:textId="77777777" w:rsidR="00C66FB1" w:rsidRPr="00C25452" w:rsidRDefault="00C66FB1" w:rsidP="00C66FB1">
      <w:pPr>
        <w:rPr>
          <w:rFonts w:asciiTheme="majorBidi" w:hAnsiTheme="majorBidi" w:cstheme="majorBidi"/>
          <w:lang w:val="en-US"/>
        </w:rPr>
      </w:pPr>
    </w:p>
    <w:p w14:paraId="024B619A" w14:textId="77777777" w:rsidR="00C66FB1" w:rsidRPr="00C25452" w:rsidRDefault="00C66FB1" w:rsidP="00C66FB1">
      <w:pPr>
        <w:rPr>
          <w:rFonts w:asciiTheme="majorBidi" w:hAnsiTheme="majorBidi" w:cstheme="majorBidi"/>
          <w:noProof/>
          <w:lang w:val="en-US"/>
        </w:rPr>
      </w:pPr>
      <w:r w:rsidRPr="00C25452">
        <w:rPr>
          <w:rFonts w:asciiTheme="majorBidi" w:hAnsiTheme="majorBidi" w:cstheme="majorBidi"/>
          <w:noProof/>
          <w:lang w:val="en-US"/>
        </w:rPr>
        <w:t xml:space="preserve"> </w:t>
      </w:r>
    </w:p>
    <w:p w14:paraId="20EC0DA4" w14:textId="77777777" w:rsidR="00C66FB1" w:rsidRPr="00C25452" w:rsidRDefault="00C66FB1" w:rsidP="00C66FB1">
      <w:pPr>
        <w:rPr>
          <w:rFonts w:asciiTheme="majorBidi" w:hAnsiTheme="majorBidi" w:cstheme="majorBidi"/>
          <w:noProof/>
          <w:lang w:val="en-US"/>
        </w:rPr>
      </w:pPr>
    </w:p>
    <w:p w14:paraId="1AD40501" w14:textId="77777777" w:rsidR="00C66FB1" w:rsidRPr="00C25452" w:rsidRDefault="00C66FB1" w:rsidP="00C66FB1">
      <w:pPr>
        <w:rPr>
          <w:rFonts w:asciiTheme="majorBidi" w:hAnsiTheme="majorBidi" w:cstheme="majorBidi"/>
          <w:noProof/>
          <w:lang w:val="en-US"/>
        </w:rPr>
      </w:pPr>
    </w:p>
    <w:p w14:paraId="52D0B939" w14:textId="77777777" w:rsidR="00C66FB1" w:rsidRPr="00C25452" w:rsidRDefault="00C66FB1" w:rsidP="00C66FB1">
      <w:pPr>
        <w:rPr>
          <w:rFonts w:asciiTheme="majorBidi" w:hAnsiTheme="majorBidi" w:cstheme="majorBidi"/>
          <w:noProof/>
          <w:lang w:val="en-US"/>
        </w:rPr>
      </w:pPr>
    </w:p>
    <w:p w14:paraId="2C5EB2F3" w14:textId="77777777" w:rsidR="00C66FB1" w:rsidRPr="00C25452" w:rsidRDefault="00C66FB1" w:rsidP="00C66FB1">
      <w:pPr>
        <w:rPr>
          <w:rFonts w:asciiTheme="majorBidi" w:hAnsiTheme="majorBidi" w:cstheme="majorBidi"/>
          <w:noProof/>
          <w:lang w:val="en-US"/>
        </w:rPr>
      </w:pPr>
    </w:p>
    <w:p w14:paraId="4803D5B1" w14:textId="77777777" w:rsidR="00C66FB1" w:rsidRPr="00C25452" w:rsidRDefault="00C66FB1" w:rsidP="00C66FB1">
      <w:pPr>
        <w:jc w:val="right"/>
        <w:rPr>
          <w:rFonts w:asciiTheme="majorBidi" w:hAnsiTheme="majorBidi" w:cstheme="majorBidi"/>
          <w:sz w:val="28"/>
          <w:szCs w:val="28"/>
          <w:lang w:val="en-US"/>
        </w:rPr>
      </w:pPr>
      <w:r w:rsidRPr="00C25452">
        <w:rPr>
          <w:rFonts w:asciiTheme="majorBidi" w:hAnsiTheme="majorBidi" w:cstheme="majorBidi"/>
          <w:b/>
          <w:bCs/>
          <w:sz w:val="28"/>
          <w:szCs w:val="28"/>
          <w:lang w:val="en-US"/>
        </w:rPr>
        <w:t>Author</w:t>
      </w:r>
    </w:p>
    <w:p w14:paraId="5629B0BB" w14:textId="77777777" w:rsidR="00C66FB1" w:rsidRPr="00C25452" w:rsidRDefault="00C66FB1" w:rsidP="00C66FB1">
      <w:pPr>
        <w:jc w:val="right"/>
        <w:rPr>
          <w:rFonts w:asciiTheme="majorBidi" w:hAnsiTheme="majorBidi" w:cstheme="majorBidi"/>
          <w:sz w:val="28"/>
          <w:szCs w:val="28"/>
          <w:lang w:val="en-US"/>
        </w:rPr>
      </w:pPr>
      <w:r w:rsidRPr="00C25452">
        <w:rPr>
          <w:rFonts w:asciiTheme="majorBidi" w:hAnsiTheme="majorBidi" w:cstheme="majorBidi"/>
          <w:sz w:val="28"/>
          <w:szCs w:val="28"/>
          <w:lang w:val="en-US"/>
        </w:rPr>
        <w:t>Zohreh Shahpouri</w:t>
      </w:r>
    </w:p>
    <w:p w14:paraId="186DD013" w14:textId="77777777" w:rsidR="00C66FB1" w:rsidRPr="00C25452" w:rsidRDefault="00C66FB1" w:rsidP="00C66FB1">
      <w:pPr>
        <w:jc w:val="right"/>
        <w:rPr>
          <w:rFonts w:asciiTheme="majorBidi" w:hAnsiTheme="majorBidi" w:cstheme="majorBidi"/>
          <w:sz w:val="28"/>
          <w:szCs w:val="28"/>
          <w:lang w:val="en-US"/>
        </w:rPr>
      </w:pPr>
    </w:p>
    <w:p w14:paraId="47D43016" w14:textId="77777777" w:rsidR="00C66FB1" w:rsidRPr="00C25452" w:rsidRDefault="00C66FB1" w:rsidP="00C66FB1">
      <w:pPr>
        <w:jc w:val="right"/>
        <w:rPr>
          <w:rFonts w:asciiTheme="majorBidi" w:hAnsiTheme="majorBidi" w:cstheme="majorBidi"/>
          <w:sz w:val="28"/>
          <w:szCs w:val="28"/>
          <w:lang w:val="en-US"/>
        </w:rPr>
      </w:pPr>
      <w:r w:rsidRPr="00C25452">
        <w:rPr>
          <w:rFonts w:asciiTheme="majorBidi" w:hAnsiTheme="majorBidi" w:cstheme="majorBidi"/>
          <w:b/>
          <w:bCs/>
          <w:sz w:val="28"/>
          <w:szCs w:val="28"/>
          <w:lang w:val="en-US"/>
        </w:rPr>
        <w:t>Student</w:t>
      </w:r>
      <w:r w:rsidRPr="00C25452">
        <w:rPr>
          <w:rFonts w:asciiTheme="majorBidi" w:hAnsiTheme="majorBidi" w:cstheme="majorBidi"/>
          <w:sz w:val="28"/>
          <w:szCs w:val="28"/>
          <w:lang w:val="en-US"/>
        </w:rPr>
        <w:t xml:space="preserve"> </w:t>
      </w:r>
      <w:r w:rsidRPr="00C25452">
        <w:rPr>
          <w:rFonts w:asciiTheme="majorBidi" w:hAnsiTheme="majorBidi" w:cstheme="majorBidi"/>
          <w:b/>
          <w:bCs/>
          <w:sz w:val="28"/>
          <w:szCs w:val="28"/>
          <w:lang w:val="en-US"/>
        </w:rPr>
        <w:t>number</w:t>
      </w:r>
    </w:p>
    <w:p w14:paraId="324584E6" w14:textId="77777777" w:rsidR="00C66FB1" w:rsidRPr="00C25452" w:rsidRDefault="00C66FB1" w:rsidP="00C66FB1">
      <w:pPr>
        <w:jc w:val="right"/>
        <w:rPr>
          <w:rFonts w:asciiTheme="majorBidi" w:hAnsiTheme="majorBidi" w:cstheme="majorBidi"/>
          <w:sz w:val="28"/>
          <w:szCs w:val="28"/>
          <w:lang w:val="en-US"/>
        </w:rPr>
      </w:pPr>
      <w:r w:rsidRPr="00C25452">
        <w:rPr>
          <w:rFonts w:asciiTheme="majorBidi" w:hAnsiTheme="majorBidi" w:cstheme="majorBidi"/>
          <w:sz w:val="28"/>
          <w:szCs w:val="28"/>
          <w:lang w:val="en-US"/>
        </w:rPr>
        <w:t>460145</w:t>
      </w:r>
    </w:p>
    <w:p w14:paraId="30083B48" w14:textId="77777777" w:rsidR="00C66FB1" w:rsidRPr="00C25452" w:rsidRDefault="00C66FB1" w:rsidP="00C66FB1">
      <w:pPr>
        <w:jc w:val="right"/>
        <w:rPr>
          <w:rFonts w:asciiTheme="majorBidi" w:hAnsiTheme="majorBidi" w:cstheme="majorBidi"/>
          <w:sz w:val="28"/>
          <w:szCs w:val="28"/>
          <w:lang w:val="en-US"/>
        </w:rPr>
      </w:pPr>
    </w:p>
    <w:p w14:paraId="46D6F6D2" w14:textId="77777777" w:rsidR="00C66FB1" w:rsidRPr="00C25452" w:rsidRDefault="00C66FB1" w:rsidP="00C66FB1">
      <w:pPr>
        <w:jc w:val="right"/>
        <w:rPr>
          <w:rFonts w:asciiTheme="majorBidi" w:hAnsiTheme="majorBidi" w:cstheme="majorBidi"/>
          <w:sz w:val="28"/>
          <w:szCs w:val="28"/>
          <w:lang w:val="en-US"/>
        </w:rPr>
      </w:pPr>
      <w:r w:rsidRPr="00C25452">
        <w:rPr>
          <w:rFonts w:asciiTheme="majorBidi" w:hAnsiTheme="majorBidi" w:cstheme="majorBidi"/>
          <w:b/>
          <w:bCs/>
          <w:sz w:val="28"/>
          <w:szCs w:val="28"/>
          <w:lang w:val="en-US"/>
        </w:rPr>
        <w:t>Study</w:t>
      </w:r>
    </w:p>
    <w:p w14:paraId="3FC7C2EF" w14:textId="77777777" w:rsidR="00C66FB1" w:rsidRPr="00C25452" w:rsidRDefault="00C66FB1" w:rsidP="00C66FB1">
      <w:pPr>
        <w:jc w:val="right"/>
        <w:rPr>
          <w:rFonts w:asciiTheme="majorBidi" w:hAnsiTheme="majorBidi" w:cstheme="majorBidi"/>
          <w:sz w:val="28"/>
          <w:szCs w:val="28"/>
          <w:lang w:val="en-US"/>
        </w:rPr>
      </w:pPr>
      <w:r w:rsidRPr="00C25452">
        <w:rPr>
          <w:rFonts w:asciiTheme="majorBidi" w:hAnsiTheme="majorBidi" w:cstheme="majorBidi"/>
          <w:sz w:val="28"/>
          <w:szCs w:val="28"/>
          <w:lang w:val="en-US"/>
        </w:rPr>
        <w:t>Data Science for Life Science</w:t>
      </w:r>
    </w:p>
    <w:p w14:paraId="6D8E3332" w14:textId="77777777" w:rsidR="00C66FB1" w:rsidRPr="00C25452" w:rsidRDefault="00C66FB1" w:rsidP="00C66FB1">
      <w:pPr>
        <w:jc w:val="right"/>
        <w:rPr>
          <w:rFonts w:asciiTheme="majorBidi" w:hAnsiTheme="majorBidi" w:cstheme="majorBidi"/>
          <w:sz w:val="28"/>
          <w:szCs w:val="28"/>
          <w:lang w:val="en-US"/>
        </w:rPr>
      </w:pPr>
    </w:p>
    <w:p w14:paraId="034F0658" w14:textId="77777777" w:rsidR="00C66FB1" w:rsidRPr="00C25452" w:rsidRDefault="00C66FB1" w:rsidP="00C66FB1">
      <w:pPr>
        <w:jc w:val="right"/>
        <w:rPr>
          <w:rFonts w:asciiTheme="majorBidi" w:hAnsiTheme="majorBidi" w:cstheme="majorBidi"/>
          <w:sz w:val="28"/>
          <w:szCs w:val="28"/>
          <w:lang w:val="en-US"/>
        </w:rPr>
      </w:pPr>
      <w:r w:rsidRPr="00C25452">
        <w:rPr>
          <w:rFonts w:asciiTheme="majorBidi" w:hAnsiTheme="majorBidi" w:cstheme="majorBidi"/>
          <w:b/>
          <w:bCs/>
          <w:sz w:val="28"/>
          <w:szCs w:val="28"/>
          <w:lang w:val="en-US"/>
        </w:rPr>
        <w:t>Institute</w:t>
      </w:r>
    </w:p>
    <w:p w14:paraId="09B31725" w14:textId="77777777" w:rsidR="00C66FB1" w:rsidRPr="00C25452" w:rsidRDefault="00C66FB1" w:rsidP="00C66FB1">
      <w:pPr>
        <w:jc w:val="right"/>
        <w:rPr>
          <w:rFonts w:asciiTheme="majorBidi" w:hAnsiTheme="majorBidi" w:cstheme="majorBidi"/>
          <w:sz w:val="28"/>
          <w:szCs w:val="28"/>
          <w:lang w:val="en-US"/>
        </w:rPr>
      </w:pPr>
      <w:r w:rsidRPr="00C25452">
        <w:rPr>
          <w:rFonts w:asciiTheme="majorBidi" w:hAnsiTheme="majorBidi" w:cstheme="majorBidi"/>
          <w:sz w:val="28"/>
          <w:szCs w:val="28"/>
          <w:lang w:val="en-US"/>
        </w:rPr>
        <w:t>Hanze University of Applied Sciences</w:t>
      </w:r>
    </w:p>
    <w:p w14:paraId="368B8A43" w14:textId="77777777" w:rsidR="00C66FB1" w:rsidRPr="00C25452" w:rsidRDefault="00C66FB1" w:rsidP="00C66FB1">
      <w:pPr>
        <w:jc w:val="right"/>
        <w:rPr>
          <w:rFonts w:asciiTheme="majorBidi" w:hAnsiTheme="majorBidi" w:cstheme="majorBidi"/>
          <w:sz w:val="28"/>
          <w:szCs w:val="28"/>
          <w:lang w:val="en-US"/>
        </w:rPr>
      </w:pPr>
      <w:r w:rsidRPr="00C25452">
        <w:rPr>
          <w:rFonts w:asciiTheme="majorBidi" w:hAnsiTheme="majorBidi" w:cstheme="majorBidi"/>
          <w:sz w:val="28"/>
          <w:szCs w:val="28"/>
          <w:lang w:val="en-US"/>
        </w:rPr>
        <w:t>Institute of Life Science &amp; Technology</w:t>
      </w:r>
    </w:p>
    <w:p w14:paraId="2243F011" w14:textId="77777777" w:rsidR="00C66FB1" w:rsidRPr="00C25452" w:rsidRDefault="00C66FB1" w:rsidP="00C66FB1">
      <w:pPr>
        <w:jc w:val="right"/>
        <w:rPr>
          <w:rFonts w:asciiTheme="majorBidi" w:hAnsiTheme="majorBidi" w:cstheme="majorBidi"/>
          <w:sz w:val="28"/>
          <w:szCs w:val="28"/>
          <w:lang w:val="en-US"/>
        </w:rPr>
      </w:pPr>
    </w:p>
    <w:p w14:paraId="235D8E86" w14:textId="77777777" w:rsidR="00C66FB1" w:rsidRPr="00C25452" w:rsidRDefault="00C66FB1" w:rsidP="00C66FB1">
      <w:pPr>
        <w:jc w:val="right"/>
        <w:rPr>
          <w:rFonts w:asciiTheme="majorBidi" w:hAnsiTheme="majorBidi" w:cstheme="majorBidi"/>
          <w:sz w:val="28"/>
          <w:szCs w:val="28"/>
          <w:lang w:val="en-US"/>
        </w:rPr>
      </w:pPr>
      <w:r w:rsidRPr="00C25452">
        <w:rPr>
          <w:rFonts w:asciiTheme="majorBidi" w:hAnsiTheme="majorBidi" w:cstheme="majorBidi"/>
          <w:b/>
          <w:bCs/>
          <w:sz w:val="28"/>
          <w:szCs w:val="28"/>
          <w:lang w:val="en-US"/>
        </w:rPr>
        <w:t>Supervisor</w:t>
      </w:r>
    </w:p>
    <w:p w14:paraId="5731760E" w14:textId="77777777" w:rsidR="00C66FB1" w:rsidRPr="00C25452" w:rsidRDefault="00C66FB1" w:rsidP="00C66FB1">
      <w:pPr>
        <w:jc w:val="right"/>
        <w:rPr>
          <w:rFonts w:asciiTheme="majorBidi" w:hAnsiTheme="majorBidi" w:cstheme="majorBidi"/>
          <w:lang w:val="en-US"/>
        </w:rPr>
      </w:pPr>
      <w:r w:rsidRPr="00C25452">
        <w:rPr>
          <w:rFonts w:asciiTheme="majorBidi" w:hAnsiTheme="majorBidi" w:cstheme="majorBidi"/>
          <w:sz w:val="28"/>
          <w:szCs w:val="28"/>
          <w:lang w:val="en-US"/>
        </w:rPr>
        <w:t>Dr. Isaac Shiri</w:t>
      </w:r>
      <w:r w:rsidRPr="00C25452">
        <w:rPr>
          <w:rFonts w:asciiTheme="majorBidi" w:hAnsiTheme="majorBidi" w:cstheme="majorBidi"/>
          <w:sz w:val="32"/>
          <w:szCs w:val="32"/>
          <w:lang w:val="en-US"/>
        </w:rPr>
        <w:t xml:space="preserve"> Lord</w:t>
      </w:r>
    </w:p>
    <w:p w14:paraId="1F8AECF3" w14:textId="77777777" w:rsidR="00C66FB1" w:rsidRPr="00C25452" w:rsidRDefault="00C66FB1" w:rsidP="00C66FB1">
      <w:pPr>
        <w:jc w:val="right"/>
        <w:rPr>
          <w:rFonts w:asciiTheme="majorBidi" w:hAnsiTheme="majorBidi" w:cstheme="majorBidi"/>
          <w:lang w:val="en-US"/>
        </w:rPr>
      </w:pPr>
    </w:p>
    <w:p w14:paraId="2FB0F567" w14:textId="77777777" w:rsidR="00C66FB1" w:rsidRPr="00C25452" w:rsidRDefault="00C66FB1" w:rsidP="00C66FB1">
      <w:pPr>
        <w:jc w:val="right"/>
        <w:rPr>
          <w:rFonts w:asciiTheme="majorBidi" w:hAnsiTheme="majorBidi" w:cstheme="majorBidi"/>
          <w:lang w:val="en-US"/>
        </w:rPr>
      </w:pPr>
    </w:p>
    <w:p w14:paraId="32C34311" w14:textId="4813C9C8" w:rsidR="00C66FB1" w:rsidRPr="00C25452" w:rsidRDefault="00C66FB1" w:rsidP="00D804A5">
      <w:pPr>
        <w:pStyle w:val="Heading1"/>
        <w:rPr>
          <w:rFonts w:asciiTheme="majorBidi" w:hAnsiTheme="majorBidi" w:cstheme="majorBidi"/>
          <w:b w:val="0"/>
          <w:bCs w:val="0"/>
          <w:lang w:val="en-US"/>
        </w:rPr>
      </w:pPr>
      <w:bookmarkStart w:id="0" w:name="_Toc168472916"/>
      <w:bookmarkStart w:id="1" w:name="_Toc168473830"/>
      <w:r w:rsidRPr="00C25452">
        <w:rPr>
          <w:rFonts w:asciiTheme="majorBidi" w:hAnsiTheme="majorBidi" w:cstheme="majorBidi"/>
          <w:lang w:val="en-US"/>
        </w:rPr>
        <w:t>Abstract</w:t>
      </w:r>
      <w:bookmarkEnd w:id="0"/>
      <w:bookmarkEnd w:id="1"/>
    </w:p>
    <w:p w14:paraId="07F0A411" w14:textId="2E6B58EC" w:rsidR="00C66FB1" w:rsidRPr="00C25452" w:rsidRDefault="00C66FB1" w:rsidP="00C66FB1">
      <w:pPr>
        <w:jc w:val="both"/>
        <w:rPr>
          <w:rFonts w:asciiTheme="majorBidi" w:hAnsiTheme="majorBidi" w:cstheme="majorBidi"/>
          <w:sz w:val="24"/>
          <w:szCs w:val="24"/>
          <w:lang w:val="en-US"/>
        </w:rPr>
      </w:pPr>
      <w:r w:rsidRPr="00C25452">
        <w:rPr>
          <w:rFonts w:asciiTheme="majorBidi" w:hAnsiTheme="majorBidi" w:cstheme="majorBidi"/>
          <w:sz w:val="24"/>
          <w:szCs w:val="24"/>
          <w:lang w:val="en-US"/>
        </w:rPr>
        <w:t xml:space="preserve">Recent advancements in deep learning (DL) offer significant advantages in PET imaging, particularly in enhancing attenuation scatter correction (ASC) and artifact removal. However, practical implementation remains challenging due to variability in scanner types and radiotracer distributions. We aim to develop an Integrated Multi-Center DL Model (IMCM) to address </w:t>
      </w:r>
      <w:r w:rsidR="00D804A5" w:rsidRPr="00C25452">
        <w:rPr>
          <w:rFonts w:asciiTheme="majorBidi" w:hAnsiTheme="majorBidi" w:cstheme="majorBidi"/>
          <w:sz w:val="24"/>
          <w:szCs w:val="24"/>
          <w:lang w:val="en-US"/>
        </w:rPr>
        <w:t xml:space="preserve">the </w:t>
      </w:r>
      <w:r w:rsidRPr="00C25452">
        <w:rPr>
          <w:rFonts w:asciiTheme="majorBidi" w:hAnsiTheme="majorBidi" w:cstheme="majorBidi"/>
          <w:sz w:val="24"/>
          <w:szCs w:val="24"/>
          <w:lang w:val="en-US"/>
        </w:rPr>
        <w:t>direct ASC of PET images and evaluate its performance in removing image artifacts.</w:t>
      </w:r>
    </w:p>
    <w:p w14:paraId="35D2DF31" w14:textId="44C90C45" w:rsidR="00C66FB1" w:rsidRPr="00C25452" w:rsidRDefault="00C66FB1" w:rsidP="00C66FB1">
      <w:pPr>
        <w:jc w:val="both"/>
        <w:rPr>
          <w:rFonts w:asciiTheme="majorBidi" w:hAnsiTheme="majorBidi" w:cstheme="majorBidi"/>
          <w:sz w:val="24"/>
          <w:szCs w:val="24"/>
          <w:lang w:val="en-US"/>
        </w:rPr>
      </w:pPr>
      <w:r w:rsidRPr="00C25452">
        <w:rPr>
          <w:rFonts w:asciiTheme="majorBidi" w:hAnsiTheme="majorBidi" w:cstheme="majorBidi"/>
          <w:sz w:val="24"/>
          <w:szCs w:val="24"/>
          <w:lang w:val="en-US"/>
        </w:rPr>
        <w:t xml:space="preserve">A total of 270 clean and artifact-free images were selected from a collection of over 2000 patient images undergoing </w:t>
      </w:r>
      <w:r w:rsidRPr="00C25452">
        <w:rPr>
          <w:rFonts w:asciiTheme="majorBidi" w:hAnsiTheme="majorBidi" w:cstheme="majorBidi"/>
          <w:sz w:val="24"/>
          <w:szCs w:val="24"/>
          <w:vertAlign w:val="superscript"/>
          <w:lang w:val="en-US"/>
        </w:rPr>
        <w:t>68</w:t>
      </w:r>
      <w:r w:rsidRPr="00C25452">
        <w:rPr>
          <w:rFonts w:asciiTheme="majorBidi" w:hAnsiTheme="majorBidi" w:cstheme="majorBidi"/>
          <w:sz w:val="24"/>
          <w:szCs w:val="24"/>
          <w:lang w:val="en-US"/>
        </w:rPr>
        <w:t xml:space="preserve">Ga and </w:t>
      </w:r>
      <w:r w:rsidRPr="00C25452">
        <w:rPr>
          <w:rFonts w:asciiTheme="majorBidi" w:hAnsiTheme="majorBidi" w:cstheme="majorBidi"/>
          <w:sz w:val="24"/>
          <w:szCs w:val="24"/>
          <w:vertAlign w:val="superscript"/>
          <w:lang w:val="en-US"/>
        </w:rPr>
        <w:t>18</w:t>
      </w:r>
      <w:r w:rsidRPr="00C25452">
        <w:rPr>
          <w:rFonts w:asciiTheme="majorBidi" w:hAnsiTheme="majorBidi" w:cstheme="majorBidi"/>
          <w:sz w:val="24"/>
          <w:szCs w:val="24"/>
          <w:lang w:val="en-US"/>
        </w:rPr>
        <w:t xml:space="preserve">F-FDG PET/CT scans across seven centers. Three centers were designated for external testing: one for </w:t>
      </w:r>
      <w:r w:rsidRPr="00C25452">
        <w:rPr>
          <w:rFonts w:asciiTheme="majorBidi" w:hAnsiTheme="majorBidi" w:cstheme="majorBidi"/>
          <w:sz w:val="24"/>
          <w:szCs w:val="24"/>
          <w:vertAlign w:val="superscript"/>
          <w:lang w:val="en-US"/>
        </w:rPr>
        <w:t>68</w:t>
      </w:r>
      <w:r w:rsidRPr="00C25452">
        <w:rPr>
          <w:rFonts w:asciiTheme="majorBidi" w:hAnsiTheme="majorBidi" w:cstheme="majorBidi"/>
          <w:sz w:val="24"/>
          <w:szCs w:val="24"/>
          <w:lang w:val="en-US"/>
        </w:rPr>
        <w:t>Ga data (</w:t>
      </w:r>
      <w:r w:rsidR="008B3E6E" w:rsidRPr="00C25452">
        <w:rPr>
          <w:rFonts w:asciiTheme="majorBidi" w:hAnsiTheme="majorBidi" w:cstheme="majorBidi"/>
          <w:sz w:val="24"/>
          <w:szCs w:val="24"/>
          <w:lang w:val="en-US"/>
        </w:rPr>
        <w:t>Cross-Center</w:t>
      </w:r>
      <w:r w:rsidRPr="00C25452">
        <w:rPr>
          <w:rFonts w:asciiTheme="majorBidi" w:hAnsiTheme="majorBidi" w:cstheme="majorBidi"/>
          <w:sz w:val="24"/>
          <w:szCs w:val="24"/>
          <w:lang w:val="en-US"/>
        </w:rPr>
        <w:t xml:space="preserve">) and two for </w:t>
      </w:r>
      <w:r w:rsidRPr="00C25452">
        <w:rPr>
          <w:rFonts w:asciiTheme="majorBidi" w:hAnsiTheme="majorBidi" w:cstheme="majorBidi"/>
          <w:sz w:val="24"/>
          <w:szCs w:val="24"/>
          <w:vertAlign w:val="superscript"/>
          <w:lang w:val="en-US"/>
        </w:rPr>
        <w:t>18</w:t>
      </w:r>
      <w:r w:rsidRPr="00C25452">
        <w:rPr>
          <w:rFonts w:asciiTheme="majorBidi" w:hAnsiTheme="majorBidi" w:cstheme="majorBidi"/>
          <w:sz w:val="24"/>
          <w:szCs w:val="24"/>
          <w:lang w:val="en-US"/>
        </w:rPr>
        <w:t>F-FDG data (</w:t>
      </w:r>
      <w:r w:rsidR="008B3E6E" w:rsidRPr="00C25452">
        <w:rPr>
          <w:rFonts w:asciiTheme="majorBidi" w:hAnsiTheme="majorBidi" w:cstheme="majorBidi"/>
          <w:sz w:val="24"/>
          <w:szCs w:val="24"/>
          <w:lang w:val="en-US"/>
        </w:rPr>
        <w:t>Cross-Tracer</w:t>
      </w:r>
      <w:r w:rsidRPr="00C25452">
        <w:rPr>
          <w:rFonts w:asciiTheme="majorBidi" w:hAnsiTheme="majorBidi" w:cstheme="majorBidi"/>
          <w:sz w:val="24"/>
          <w:szCs w:val="24"/>
          <w:lang w:val="en-US"/>
        </w:rPr>
        <w:t>). A dedicated 3D-UNet model employing a deep supervision strategy was trained on artifact-free images from four centers. The model's performance was then evaluated quantitatively and qualitatively for artifact correction on three external test sets.</w:t>
      </w:r>
    </w:p>
    <w:p w14:paraId="75C92B6C" w14:textId="64DB8258" w:rsidR="00C66FB1" w:rsidRPr="00C25452" w:rsidRDefault="00C66FB1" w:rsidP="00C66FB1">
      <w:pPr>
        <w:jc w:val="both"/>
        <w:rPr>
          <w:rFonts w:asciiTheme="majorBidi" w:hAnsiTheme="majorBidi" w:cstheme="majorBidi"/>
          <w:sz w:val="24"/>
          <w:szCs w:val="24"/>
          <w:lang w:val="en-US"/>
        </w:rPr>
      </w:pPr>
      <w:r w:rsidRPr="00C25452">
        <w:rPr>
          <w:rFonts w:asciiTheme="majorBidi" w:hAnsiTheme="majorBidi" w:cstheme="majorBidi"/>
          <w:sz w:val="24"/>
          <w:szCs w:val="24"/>
          <w:lang w:val="en-US"/>
        </w:rPr>
        <w:t xml:space="preserve">For the internal centers, the IMCM model achieved a Mean Error (ME) of -0.56±0.74, a Mean Absolute Error (MAE) of 1.28±0.37, and a Structural Similarity Index (SSIM) of 0.93±0.03. For the external test sets, IMCM yielded an ME of -1.92±0.58 and -0.54±0.13, an MAE of 2.38±0.76 and 0.69±0.12, and an SSIM of 0.89±0.03 and 0.78±0.10 for the </w:t>
      </w:r>
      <w:r w:rsidR="008B3E6E" w:rsidRPr="00C25452">
        <w:rPr>
          <w:rFonts w:asciiTheme="majorBidi" w:hAnsiTheme="majorBidi" w:cstheme="majorBidi"/>
          <w:sz w:val="24"/>
          <w:szCs w:val="24"/>
          <w:lang w:val="en-US"/>
        </w:rPr>
        <w:t xml:space="preserve">Cross-Center </w:t>
      </w:r>
      <w:r w:rsidRPr="00C25452">
        <w:rPr>
          <w:rFonts w:asciiTheme="majorBidi" w:hAnsiTheme="majorBidi" w:cstheme="majorBidi"/>
          <w:sz w:val="24"/>
          <w:szCs w:val="24"/>
          <w:lang w:val="en-US"/>
        </w:rPr>
        <w:t xml:space="preserve">and </w:t>
      </w:r>
      <w:r w:rsidR="008B3E6E" w:rsidRPr="00C25452">
        <w:rPr>
          <w:rFonts w:asciiTheme="majorBidi" w:hAnsiTheme="majorBidi" w:cstheme="majorBidi"/>
          <w:sz w:val="24"/>
          <w:szCs w:val="24"/>
          <w:lang w:val="en-US"/>
        </w:rPr>
        <w:t>Cross-Tracer</w:t>
      </w:r>
      <w:r w:rsidRPr="00C25452">
        <w:rPr>
          <w:rFonts w:asciiTheme="majorBidi" w:hAnsiTheme="majorBidi" w:cstheme="majorBidi"/>
          <w:sz w:val="24"/>
          <w:szCs w:val="24"/>
          <w:lang w:val="en-US"/>
        </w:rPr>
        <w:t xml:space="preserve">, respectively. IMCM successfully corrected motion and halo artifacts in both </w:t>
      </w:r>
      <w:r w:rsidRPr="00C25452">
        <w:rPr>
          <w:rFonts w:asciiTheme="majorBidi" w:hAnsiTheme="majorBidi" w:cstheme="majorBidi"/>
          <w:sz w:val="24"/>
          <w:szCs w:val="24"/>
          <w:vertAlign w:val="superscript"/>
          <w:lang w:val="en-US"/>
        </w:rPr>
        <w:t>68</w:t>
      </w:r>
      <w:r w:rsidRPr="00C25452">
        <w:rPr>
          <w:rFonts w:asciiTheme="majorBidi" w:hAnsiTheme="majorBidi" w:cstheme="majorBidi"/>
          <w:sz w:val="24"/>
          <w:szCs w:val="24"/>
          <w:lang w:val="en-US"/>
        </w:rPr>
        <w:t xml:space="preserve">Ga data and </w:t>
      </w:r>
      <w:r w:rsidRPr="00C25452">
        <w:rPr>
          <w:rFonts w:asciiTheme="majorBidi" w:hAnsiTheme="majorBidi" w:cstheme="majorBidi"/>
          <w:sz w:val="24"/>
          <w:szCs w:val="24"/>
          <w:vertAlign w:val="superscript"/>
          <w:lang w:val="en-US"/>
        </w:rPr>
        <w:t>18</w:t>
      </w:r>
      <w:r w:rsidRPr="00C25452">
        <w:rPr>
          <w:rFonts w:asciiTheme="majorBidi" w:hAnsiTheme="majorBidi" w:cstheme="majorBidi"/>
          <w:sz w:val="24"/>
          <w:szCs w:val="24"/>
          <w:lang w:val="en-US"/>
        </w:rPr>
        <w:t>F-FDG images.</w:t>
      </w:r>
    </w:p>
    <w:p w14:paraId="4193B928" w14:textId="77777777" w:rsidR="00C66FB1" w:rsidRPr="00C25452" w:rsidRDefault="00C66FB1" w:rsidP="00C66FB1">
      <w:pPr>
        <w:jc w:val="both"/>
        <w:rPr>
          <w:rFonts w:asciiTheme="majorBidi" w:hAnsiTheme="majorBidi" w:cstheme="majorBidi"/>
          <w:sz w:val="24"/>
          <w:szCs w:val="24"/>
          <w:lang w:val="en-US"/>
        </w:rPr>
      </w:pPr>
      <w:r w:rsidRPr="00C25452">
        <w:rPr>
          <w:rFonts w:asciiTheme="majorBidi" w:hAnsiTheme="majorBidi" w:cstheme="majorBidi"/>
          <w:sz w:val="24"/>
          <w:szCs w:val="24"/>
          <w:lang w:val="en-US"/>
        </w:rPr>
        <w:t>The developed model effectively addressed variations in scanner types and radiotracers, demonstrating its adaptability, generalizability, and effectiveness in different clinical scenarios for direct ASC and artifact correction. This study highlighted the potential of DL to provide accurate, artifact-free PET images, offering a promising alternative to CT-based ASC.</w:t>
      </w:r>
    </w:p>
    <w:p w14:paraId="5B331529" w14:textId="77777777" w:rsidR="00C66FB1" w:rsidRPr="00C25452" w:rsidRDefault="00C66FB1" w:rsidP="00C66FB1">
      <w:pPr>
        <w:jc w:val="both"/>
        <w:rPr>
          <w:rFonts w:asciiTheme="majorBidi" w:hAnsiTheme="majorBidi" w:cstheme="majorBidi"/>
          <w:b/>
          <w:bCs/>
          <w:sz w:val="24"/>
          <w:szCs w:val="24"/>
          <w:lang w:val="en-US"/>
        </w:rPr>
      </w:pPr>
    </w:p>
    <w:p w14:paraId="51BFB9BC" w14:textId="77777777" w:rsidR="00C66FB1" w:rsidRPr="00C25452" w:rsidRDefault="00C66FB1" w:rsidP="00C66FB1">
      <w:pPr>
        <w:jc w:val="both"/>
        <w:rPr>
          <w:rFonts w:asciiTheme="majorBidi" w:hAnsiTheme="majorBidi" w:cstheme="majorBidi"/>
          <w:sz w:val="24"/>
          <w:szCs w:val="24"/>
          <w:lang w:val="en-US"/>
        </w:rPr>
      </w:pPr>
      <w:r w:rsidRPr="00C25452">
        <w:rPr>
          <w:rFonts w:asciiTheme="majorBidi" w:hAnsiTheme="majorBidi" w:cstheme="majorBidi"/>
          <w:b/>
          <w:bCs/>
          <w:color w:val="4472C4" w:themeColor="accent1"/>
          <w:sz w:val="24"/>
          <w:szCs w:val="24"/>
          <w:lang w:val="en-US"/>
        </w:rPr>
        <w:t>Keywords:</w:t>
      </w:r>
      <w:r w:rsidRPr="00C25452">
        <w:rPr>
          <w:rFonts w:asciiTheme="majorBidi" w:hAnsiTheme="majorBidi" w:cstheme="majorBidi"/>
          <w:b/>
          <w:bCs/>
          <w:sz w:val="24"/>
          <w:szCs w:val="24"/>
          <w:lang w:val="en-US"/>
        </w:rPr>
        <w:t xml:space="preserve"> </w:t>
      </w:r>
      <w:r w:rsidRPr="00C25452">
        <w:rPr>
          <w:rFonts w:asciiTheme="majorBidi" w:hAnsiTheme="majorBidi" w:cstheme="majorBidi"/>
          <w:sz w:val="24"/>
          <w:szCs w:val="24"/>
          <w:lang w:val="en-US"/>
        </w:rPr>
        <w:t>Deep learning, attenuation scatter correction, CT-less PET.</w:t>
      </w:r>
    </w:p>
    <w:p w14:paraId="43453418" w14:textId="77777777" w:rsidR="00C66FB1" w:rsidRPr="00C25452" w:rsidRDefault="00C66FB1" w:rsidP="00C66FB1">
      <w:pPr>
        <w:rPr>
          <w:rFonts w:asciiTheme="majorBidi" w:hAnsiTheme="majorBidi" w:cstheme="majorBidi"/>
          <w:lang w:val="en-US"/>
        </w:rPr>
      </w:pPr>
    </w:p>
    <w:p w14:paraId="50EC4B8B" w14:textId="77777777" w:rsidR="00C66FB1" w:rsidRPr="00C25452" w:rsidRDefault="00C66FB1" w:rsidP="00C66FB1">
      <w:pPr>
        <w:rPr>
          <w:rFonts w:asciiTheme="majorBidi" w:hAnsiTheme="majorBidi" w:cstheme="majorBidi"/>
          <w:lang w:val="en-US"/>
        </w:rPr>
      </w:pPr>
    </w:p>
    <w:p w14:paraId="141AF0A3" w14:textId="77777777" w:rsidR="00C66FB1" w:rsidRPr="00C25452" w:rsidRDefault="00C66FB1" w:rsidP="00C66FB1">
      <w:pPr>
        <w:rPr>
          <w:rFonts w:asciiTheme="majorBidi" w:hAnsiTheme="majorBidi" w:cstheme="majorBidi"/>
          <w:lang w:val="en-US"/>
        </w:rPr>
      </w:pPr>
    </w:p>
    <w:p w14:paraId="688E4839" w14:textId="77777777" w:rsidR="00C66FB1" w:rsidRPr="00C25452" w:rsidRDefault="00C66FB1" w:rsidP="00C66FB1">
      <w:pPr>
        <w:rPr>
          <w:rFonts w:asciiTheme="majorBidi" w:hAnsiTheme="majorBidi" w:cstheme="majorBidi"/>
          <w:lang w:val="en-US"/>
        </w:rPr>
      </w:pPr>
    </w:p>
    <w:p w14:paraId="35759696" w14:textId="77777777" w:rsidR="00C66FB1" w:rsidRPr="00C25452" w:rsidRDefault="00C66FB1" w:rsidP="00C66FB1">
      <w:pPr>
        <w:rPr>
          <w:rFonts w:asciiTheme="majorBidi" w:hAnsiTheme="majorBidi" w:cstheme="majorBidi"/>
          <w:lang w:val="en-US"/>
        </w:rPr>
      </w:pPr>
    </w:p>
    <w:p w14:paraId="7B1ED733" w14:textId="77777777" w:rsidR="00C66FB1" w:rsidRPr="00C25452" w:rsidRDefault="00C66FB1" w:rsidP="00C66FB1">
      <w:pPr>
        <w:rPr>
          <w:rFonts w:asciiTheme="majorBidi" w:hAnsiTheme="majorBidi" w:cstheme="majorBidi"/>
          <w:lang w:val="en-US"/>
        </w:rPr>
      </w:pPr>
    </w:p>
    <w:p w14:paraId="6932B024" w14:textId="77777777" w:rsidR="00C66FB1" w:rsidRPr="00C25452" w:rsidRDefault="00C66FB1" w:rsidP="00C66FB1">
      <w:pPr>
        <w:rPr>
          <w:rFonts w:asciiTheme="majorBidi" w:hAnsiTheme="majorBidi" w:cstheme="majorBidi"/>
          <w:lang w:val="en-US"/>
        </w:rPr>
      </w:pPr>
    </w:p>
    <w:p w14:paraId="589C5594" w14:textId="77777777" w:rsidR="00C66FB1" w:rsidRPr="00C25452" w:rsidRDefault="00C66FB1" w:rsidP="00C66FB1">
      <w:pPr>
        <w:rPr>
          <w:rFonts w:asciiTheme="majorBidi" w:hAnsiTheme="majorBidi" w:cstheme="majorBidi"/>
          <w:lang w:val="en-US"/>
        </w:rPr>
      </w:pPr>
    </w:p>
    <w:p w14:paraId="008BFC51" w14:textId="77777777" w:rsidR="00C66FB1" w:rsidRPr="00C25452" w:rsidRDefault="00C66FB1" w:rsidP="00C66FB1">
      <w:pPr>
        <w:rPr>
          <w:rFonts w:asciiTheme="majorBidi" w:hAnsiTheme="majorBidi" w:cstheme="majorBidi"/>
          <w:lang w:val="en-US"/>
        </w:rPr>
      </w:pPr>
    </w:p>
    <w:p w14:paraId="155B51F8" w14:textId="77777777" w:rsidR="00C66FB1" w:rsidRPr="00C25452" w:rsidRDefault="00C66FB1" w:rsidP="00C66FB1">
      <w:pPr>
        <w:rPr>
          <w:rFonts w:asciiTheme="majorBidi" w:hAnsiTheme="majorBidi" w:cstheme="majorBidi"/>
          <w:lang w:val="en-US"/>
        </w:rPr>
      </w:pPr>
    </w:p>
    <w:p w14:paraId="6B6466D1" w14:textId="77777777" w:rsidR="00C66FB1" w:rsidRPr="00C25452" w:rsidRDefault="00C66FB1" w:rsidP="00C66FB1">
      <w:pPr>
        <w:rPr>
          <w:rFonts w:asciiTheme="majorBidi" w:hAnsiTheme="majorBidi" w:cstheme="majorBidi"/>
          <w:lang w:val="en-US"/>
        </w:rPr>
      </w:pPr>
    </w:p>
    <w:p w14:paraId="1259AAEC" w14:textId="77777777" w:rsidR="00C66FB1" w:rsidRPr="00C25452" w:rsidRDefault="00C66FB1" w:rsidP="00C66FB1">
      <w:pPr>
        <w:rPr>
          <w:rFonts w:asciiTheme="majorBidi" w:hAnsiTheme="majorBidi" w:cstheme="majorBidi"/>
          <w:lang w:val="en-US"/>
        </w:rPr>
      </w:pPr>
    </w:p>
    <w:p w14:paraId="14FECDF8" w14:textId="77777777" w:rsidR="00C66FB1" w:rsidRPr="00C25452" w:rsidRDefault="00C66FB1" w:rsidP="00C66FB1">
      <w:pPr>
        <w:rPr>
          <w:rFonts w:asciiTheme="majorBidi" w:hAnsiTheme="majorBidi" w:cstheme="majorBidi"/>
          <w:lang w:val="en-US"/>
        </w:rPr>
      </w:pPr>
    </w:p>
    <w:p w14:paraId="0E305958" w14:textId="77777777" w:rsidR="00C66FB1" w:rsidRPr="00C25452" w:rsidRDefault="00C66FB1" w:rsidP="00D804A5">
      <w:pPr>
        <w:pStyle w:val="Heading1"/>
        <w:rPr>
          <w:rFonts w:asciiTheme="majorBidi" w:hAnsiTheme="majorBidi" w:cstheme="majorBidi"/>
          <w:b w:val="0"/>
          <w:bCs w:val="0"/>
          <w:lang w:val="en-US"/>
        </w:rPr>
      </w:pPr>
      <w:bookmarkStart w:id="2" w:name="_Toc168472917"/>
      <w:bookmarkStart w:id="3" w:name="_Toc168473831"/>
      <w:r w:rsidRPr="00C25452">
        <w:rPr>
          <w:rFonts w:asciiTheme="majorBidi" w:hAnsiTheme="majorBidi" w:cstheme="majorBidi"/>
          <w:lang w:val="en-US"/>
        </w:rPr>
        <w:t>Abbreviation</w:t>
      </w:r>
      <w:bookmarkEnd w:id="2"/>
      <w:bookmarkEnd w:id="3"/>
    </w:p>
    <w:p w14:paraId="6FE04BEC" w14:textId="77777777" w:rsidR="00C66FB1" w:rsidRPr="00C25452" w:rsidRDefault="00C66FB1" w:rsidP="00C66FB1">
      <w:pPr>
        <w:rPr>
          <w:rFonts w:asciiTheme="majorBidi" w:hAnsiTheme="majorBidi" w:cstheme="majorBidi"/>
          <w:b/>
          <w:bCs/>
          <w:sz w:val="48"/>
          <w:szCs w:val="48"/>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1701"/>
      </w:tblGrid>
      <w:tr w:rsidR="004D1A9B" w:rsidRPr="00B653BA" w14:paraId="05A38332" w14:textId="77777777" w:rsidTr="00D804A5">
        <w:tc>
          <w:tcPr>
            <w:tcW w:w="6374" w:type="dxa"/>
          </w:tcPr>
          <w:p w14:paraId="1E81BD14" w14:textId="037E23C9" w:rsidR="009C51B2" w:rsidRPr="00C25452" w:rsidRDefault="009C51B2"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Positron Emission Tomography</w:t>
            </w:r>
          </w:p>
        </w:tc>
        <w:tc>
          <w:tcPr>
            <w:tcW w:w="1701" w:type="dxa"/>
          </w:tcPr>
          <w:p w14:paraId="723F68C7" w14:textId="14FDABAA" w:rsidR="009C51B2" w:rsidRPr="00C25452" w:rsidRDefault="009C51B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PET</w:t>
            </w:r>
          </w:p>
        </w:tc>
      </w:tr>
      <w:tr w:rsidR="00B1203D" w:rsidRPr="00B653BA" w14:paraId="49AAEB56" w14:textId="77777777" w:rsidTr="00D804A5">
        <w:tc>
          <w:tcPr>
            <w:tcW w:w="6374" w:type="dxa"/>
          </w:tcPr>
          <w:p w14:paraId="51A9DD9D" w14:textId="5BD45B44" w:rsidR="00B1203D" w:rsidRPr="00C25452" w:rsidRDefault="00B1203D" w:rsidP="00D804A5">
            <w:pPr>
              <w:spacing w:line="360" w:lineRule="auto"/>
              <w:rPr>
                <w:rFonts w:asciiTheme="majorBidi" w:hAnsiTheme="majorBidi" w:cstheme="majorBidi"/>
                <w:sz w:val="24"/>
                <w:szCs w:val="24"/>
                <w:lang w:val="en-US"/>
              </w:rPr>
            </w:pPr>
            <w:r>
              <w:rPr>
                <w:lang w:val="en-US"/>
              </w:rPr>
              <w:t>Magnetic Resonance Imaging</w:t>
            </w:r>
          </w:p>
        </w:tc>
        <w:tc>
          <w:tcPr>
            <w:tcW w:w="1701" w:type="dxa"/>
          </w:tcPr>
          <w:p w14:paraId="7CA7BA81" w14:textId="301698AD" w:rsidR="00B1203D" w:rsidRPr="00C25452" w:rsidRDefault="00B1203D" w:rsidP="00D804A5">
            <w:pPr>
              <w:spacing w:line="360" w:lineRule="auto"/>
              <w:jc w:val="right"/>
              <w:rPr>
                <w:rFonts w:asciiTheme="majorBidi" w:hAnsiTheme="majorBidi" w:cstheme="majorBidi"/>
                <w:sz w:val="24"/>
                <w:szCs w:val="24"/>
                <w:lang w:val="en-US"/>
              </w:rPr>
            </w:pPr>
            <w:r>
              <w:rPr>
                <w:rFonts w:asciiTheme="majorBidi" w:hAnsiTheme="majorBidi" w:cstheme="majorBidi"/>
                <w:sz w:val="24"/>
                <w:szCs w:val="24"/>
                <w:lang w:val="en-US"/>
              </w:rPr>
              <w:t>MRI</w:t>
            </w:r>
          </w:p>
        </w:tc>
      </w:tr>
      <w:tr w:rsidR="004D1A9B" w:rsidRPr="00B653BA" w14:paraId="0C0A092C" w14:textId="77777777" w:rsidTr="00D804A5">
        <w:tc>
          <w:tcPr>
            <w:tcW w:w="6374" w:type="dxa"/>
          </w:tcPr>
          <w:p w14:paraId="6CECD407" w14:textId="5D5D79A2" w:rsidR="009C51B2" w:rsidRPr="00C25452" w:rsidRDefault="009C51B2"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 xml:space="preserve">Attenuation correction </w:t>
            </w:r>
          </w:p>
        </w:tc>
        <w:tc>
          <w:tcPr>
            <w:tcW w:w="1701" w:type="dxa"/>
          </w:tcPr>
          <w:p w14:paraId="548EF997" w14:textId="50F81BEB" w:rsidR="009C51B2" w:rsidRPr="00C25452" w:rsidRDefault="009C51B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AC</w:t>
            </w:r>
          </w:p>
        </w:tc>
      </w:tr>
      <w:tr w:rsidR="004D1A9B" w:rsidRPr="00B653BA" w14:paraId="1EB27F18" w14:textId="77777777" w:rsidTr="00D804A5">
        <w:tc>
          <w:tcPr>
            <w:tcW w:w="6374" w:type="dxa"/>
          </w:tcPr>
          <w:p w14:paraId="780EA55D" w14:textId="48C423B6" w:rsidR="009C51B2" w:rsidRPr="00C25452" w:rsidRDefault="009C51B2"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Attenuation and scatter correction</w:t>
            </w:r>
          </w:p>
        </w:tc>
        <w:tc>
          <w:tcPr>
            <w:tcW w:w="1701" w:type="dxa"/>
          </w:tcPr>
          <w:p w14:paraId="64EACC75" w14:textId="0B1A95B4" w:rsidR="009C51B2" w:rsidRPr="00C25452" w:rsidRDefault="009C51B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ASC</w:t>
            </w:r>
          </w:p>
        </w:tc>
      </w:tr>
      <w:tr w:rsidR="004D1A9B" w:rsidRPr="00B653BA" w14:paraId="45E19559" w14:textId="77777777" w:rsidTr="00D804A5">
        <w:tc>
          <w:tcPr>
            <w:tcW w:w="6374" w:type="dxa"/>
          </w:tcPr>
          <w:p w14:paraId="40C28659" w14:textId="5C107B77" w:rsidR="009C51B2" w:rsidRPr="00C25452" w:rsidRDefault="009C51B2"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 xml:space="preserve">Computed Tomography </w:t>
            </w:r>
          </w:p>
        </w:tc>
        <w:tc>
          <w:tcPr>
            <w:tcW w:w="1701" w:type="dxa"/>
          </w:tcPr>
          <w:p w14:paraId="01A8DAE1" w14:textId="7B5366EF" w:rsidR="009C51B2" w:rsidRPr="00C25452" w:rsidRDefault="009C51B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CT</w:t>
            </w:r>
          </w:p>
        </w:tc>
      </w:tr>
      <w:tr w:rsidR="004D1A9B" w:rsidRPr="00B653BA" w14:paraId="46282CAC" w14:textId="77777777" w:rsidTr="00D804A5">
        <w:tc>
          <w:tcPr>
            <w:tcW w:w="6374" w:type="dxa"/>
          </w:tcPr>
          <w:p w14:paraId="7A2B463B" w14:textId="599B0B98" w:rsidR="009C51B2" w:rsidRPr="00C25452" w:rsidRDefault="006471A2"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G</w:t>
            </w:r>
            <w:r w:rsidR="009C51B2" w:rsidRPr="00C25452">
              <w:rPr>
                <w:rFonts w:asciiTheme="majorBidi" w:hAnsiTheme="majorBidi" w:cstheme="majorBidi"/>
                <w:sz w:val="24"/>
                <w:szCs w:val="24"/>
                <w:lang w:val="en-US"/>
              </w:rPr>
              <w:t>allium-68</w:t>
            </w:r>
          </w:p>
        </w:tc>
        <w:tc>
          <w:tcPr>
            <w:tcW w:w="1701" w:type="dxa"/>
          </w:tcPr>
          <w:p w14:paraId="69323500" w14:textId="002FFB13" w:rsidR="009C51B2" w:rsidRPr="00C25452" w:rsidRDefault="009C51B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vertAlign w:val="superscript"/>
                <w:lang w:val="en-US"/>
              </w:rPr>
              <w:t>68</w:t>
            </w:r>
            <w:r w:rsidRPr="00C25452">
              <w:rPr>
                <w:rFonts w:asciiTheme="majorBidi" w:hAnsiTheme="majorBidi" w:cstheme="majorBidi"/>
                <w:sz w:val="24"/>
                <w:szCs w:val="24"/>
                <w:lang w:val="en-US"/>
              </w:rPr>
              <w:t>Ga</w:t>
            </w:r>
          </w:p>
        </w:tc>
      </w:tr>
      <w:tr w:rsidR="004D1A9B" w:rsidRPr="00B653BA" w14:paraId="2BC4DA86" w14:textId="77777777" w:rsidTr="004D1A9B">
        <w:tc>
          <w:tcPr>
            <w:tcW w:w="6374" w:type="dxa"/>
          </w:tcPr>
          <w:p w14:paraId="35B11C9D" w14:textId="409D37B0" w:rsidR="006471A2" w:rsidRPr="00C25452" w:rsidRDefault="006471A2" w:rsidP="00D804A5">
            <w:pPr>
              <w:spacing w:line="360" w:lineRule="auto"/>
              <w:rPr>
                <w:rFonts w:asciiTheme="majorBidi" w:hAnsiTheme="majorBidi" w:cstheme="majorBidi"/>
                <w:sz w:val="24"/>
                <w:szCs w:val="24"/>
                <w:lang w:val="en-US"/>
              </w:rPr>
            </w:pPr>
            <w:r w:rsidRPr="00C25452">
              <w:rPr>
                <w:rFonts w:asciiTheme="majorBidi" w:hAnsiTheme="majorBidi" w:cstheme="majorBidi"/>
                <w:color w:val="202122"/>
                <w:sz w:val="24"/>
                <w:szCs w:val="24"/>
                <w:lang w:val="en-US"/>
              </w:rPr>
              <w:t>Fluorodeoxyglucose</w:t>
            </w:r>
          </w:p>
        </w:tc>
        <w:tc>
          <w:tcPr>
            <w:tcW w:w="1701" w:type="dxa"/>
          </w:tcPr>
          <w:p w14:paraId="66A38F7F" w14:textId="2F9825DC" w:rsidR="006471A2" w:rsidRPr="00C25452" w:rsidRDefault="006471A2" w:rsidP="00D804A5">
            <w:pPr>
              <w:spacing w:line="360" w:lineRule="auto"/>
              <w:jc w:val="right"/>
              <w:rPr>
                <w:rFonts w:asciiTheme="majorBidi" w:hAnsiTheme="majorBidi" w:cstheme="majorBidi"/>
                <w:sz w:val="24"/>
                <w:szCs w:val="24"/>
                <w:vertAlign w:val="superscript"/>
                <w:lang w:val="en-US"/>
              </w:rPr>
            </w:pPr>
            <w:r w:rsidRPr="00C25452">
              <w:rPr>
                <w:rFonts w:asciiTheme="majorBidi" w:hAnsiTheme="majorBidi" w:cstheme="majorBidi"/>
                <w:sz w:val="24"/>
                <w:szCs w:val="24"/>
                <w:lang w:val="en-US"/>
              </w:rPr>
              <w:t>FDG</w:t>
            </w:r>
          </w:p>
        </w:tc>
      </w:tr>
      <w:tr w:rsidR="004D1A9B" w:rsidRPr="00B653BA" w14:paraId="4E154A0F" w14:textId="77777777" w:rsidTr="00D804A5">
        <w:tc>
          <w:tcPr>
            <w:tcW w:w="6374" w:type="dxa"/>
          </w:tcPr>
          <w:p w14:paraId="0E469D00" w14:textId="22260CCA" w:rsidR="009C51B2" w:rsidRPr="00C25452" w:rsidRDefault="004E4E7B"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N</w:t>
            </w:r>
            <w:r w:rsidR="00FB1AFB" w:rsidRPr="00C25452">
              <w:rPr>
                <w:rFonts w:asciiTheme="majorBidi" w:hAnsiTheme="majorBidi" w:cstheme="majorBidi"/>
                <w:sz w:val="24"/>
                <w:szCs w:val="24"/>
                <w:lang w:val="en-US"/>
              </w:rPr>
              <w:t>on</w:t>
            </w:r>
            <w:r w:rsidRPr="00C25452">
              <w:rPr>
                <w:rFonts w:asciiTheme="majorBidi" w:hAnsiTheme="majorBidi" w:cstheme="majorBidi"/>
                <w:sz w:val="24"/>
                <w:szCs w:val="24"/>
                <w:lang w:val="en-US"/>
              </w:rPr>
              <w:t xml:space="preserve"> </w:t>
            </w:r>
            <w:r w:rsidR="00FB1AFB" w:rsidRPr="00C25452">
              <w:rPr>
                <w:rFonts w:asciiTheme="majorBidi" w:hAnsiTheme="majorBidi" w:cstheme="majorBidi"/>
                <w:sz w:val="24"/>
                <w:szCs w:val="24"/>
                <w:lang w:val="en-US"/>
              </w:rPr>
              <w:t>attenuation</w:t>
            </w:r>
            <w:r w:rsidRPr="00C25452">
              <w:rPr>
                <w:rFonts w:asciiTheme="majorBidi" w:hAnsiTheme="majorBidi" w:cstheme="majorBidi"/>
                <w:sz w:val="24"/>
                <w:szCs w:val="24"/>
                <w:lang w:val="en-US"/>
              </w:rPr>
              <w:t xml:space="preserve"> </w:t>
            </w:r>
            <w:r w:rsidR="00FB1AFB" w:rsidRPr="00C25452">
              <w:rPr>
                <w:rFonts w:asciiTheme="majorBidi" w:hAnsiTheme="majorBidi" w:cstheme="majorBidi"/>
                <w:sz w:val="24"/>
                <w:szCs w:val="24"/>
                <w:lang w:val="en-US"/>
              </w:rPr>
              <w:t>scatter</w:t>
            </w:r>
            <w:r w:rsidRPr="00C25452">
              <w:rPr>
                <w:rFonts w:asciiTheme="majorBidi" w:hAnsiTheme="majorBidi" w:cstheme="majorBidi"/>
                <w:sz w:val="24"/>
                <w:szCs w:val="24"/>
                <w:lang w:val="en-US"/>
              </w:rPr>
              <w:t xml:space="preserve"> </w:t>
            </w:r>
            <w:r w:rsidR="00FB1AFB" w:rsidRPr="00C25452">
              <w:rPr>
                <w:rFonts w:asciiTheme="majorBidi" w:hAnsiTheme="majorBidi" w:cstheme="majorBidi"/>
                <w:sz w:val="24"/>
                <w:szCs w:val="24"/>
                <w:lang w:val="en-US"/>
              </w:rPr>
              <w:t>correction</w:t>
            </w:r>
          </w:p>
        </w:tc>
        <w:tc>
          <w:tcPr>
            <w:tcW w:w="1701" w:type="dxa"/>
          </w:tcPr>
          <w:p w14:paraId="4601CCA9" w14:textId="413DED24" w:rsidR="009C51B2" w:rsidRPr="00C25452" w:rsidRDefault="004E4E7B"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NAC</w:t>
            </w:r>
          </w:p>
        </w:tc>
      </w:tr>
      <w:tr w:rsidR="004D1A9B" w:rsidRPr="00B653BA" w14:paraId="4E89FC00" w14:textId="77777777" w:rsidTr="00D804A5">
        <w:tc>
          <w:tcPr>
            <w:tcW w:w="6374" w:type="dxa"/>
          </w:tcPr>
          <w:p w14:paraId="21C6F30C" w14:textId="655EA582" w:rsidR="009C51B2" w:rsidRPr="00C25452" w:rsidRDefault="004E4E7B"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 xml:space="preserve">CT </w:t>
            </w:r>
            <w:r w:rsidR="004D1A9B" w:rsidRPr="00C25452">
              <w:rPr>
                <w:rFonts w:asciiTheme="majorBidi" w:hAnsiTheme="majorBidi" w:cstheme="majorBidi"/>
                <w:sz w:val="24"/>
                <w:szCs w:val="24"/>
                <w:lang w:val="en-US"/>
              </w:rPr>
              <w:t xml:space="preserve">based </w:t>
            </w:r>
            <w:r w:rsidRPr="00C25452">
              <w:rPr>
                <w:rFonts w:asciiTheme="majorBidi" w:hAnsiTheme="majorBidi" w:cstheme="majorBidi"/>
                <w:sz w:val="24"/>
                <w:szCs w:val="24"/>
                <w:lang w:val="en-US"/>
              </w:rPr>
              <w:t>attenuation-scatter correction</w:t>
            </w:r>
          </w:p>
        </w:tc>
        <w:tc>
          <w:tcPr>
            <w:tcW w:w="1701" w:type="dxa"/>
          </w:tcPr>
          <w:p w14:paraId="6866E5C7" w14:textId="76BA1E89" w:rsidR="009C51B2" w:rsidRPr="00C25452" w:rsidRDefault="004E4E7B"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MAC</w:t>
            </w:r>
          </w:p>
        </w:tc>
      </w:tr>
      <w:tr w:rsidR="004D1A9B" w:rsidRPr="00B653BA" w14:paraId="3D7830CE" w14:textId="77777777" w:rsidTr="00D804A5">
        <w:tc>
          <w:tcPr>
            <w:tcW w:w="6374" w:type="dxa"/>
          </w:tcPr>
          <w:p w14:paraId="1E957DBE" w14:textId="006B9EBA" w:rsidR="009C51B2" w:rsidRPr="00C25452" w:rsidRDefault="004D1A9B"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T</w:t>
            </w:r>
            <w:r w:rsidR="006471A2" w:rsidRPr="00C25452">
              <w:rPr>
                <w:rFonts w:asciiTheme="majorBidi" w:hAnsiTheme="majorBidi" w:cstheme="majorBidi"/>
                <w:sz w:val="24"/>
                <w:szCs w:val="24"/>
                <w:lang w:val="en-US"/>
              </w:rPr>
              <w:t>ime of flight</w:t>
            </w:r>
          </w:p>
        </w:tc>
        <w:tc>
          <w:tcPr>
            <w:tcW w:w="1701" w:type="dxa"/>
          </w:tcPr>
          <w:p w14:paraId="6805B185" w14:textId="1D84E6F6" w:rsidR="009C51B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TOF</w:t>
            </w:r>
          </w:p>
        </w:tc>
      </w:tr>
      <w:tr w:rsidR="004D1A9B" w:rsidRPr="00B653BA" w14:paraId="194D72A0" w14:textId="77777777" w:rsidTr="004D1A9B">
        <w:tc>
          <w:tcPr>
            <w:tcW w:w="6374" w:type="dxa"/>
          </w:tcPr>
          <w:p w14:paraId="5239C467" w14:textId="42C05C19" w:rsidR="006471A2" w:rsidRPr="00C25452" w:rsidRDefault="004D1A9B"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M</w:t>
            </w:r>
            <w:r w:rsidR="006471A2" w:rsidRPr="00C25452">
              <w:rPr>
                <w:rFonts w:asciiTheme="majorBidi" w:hAnsiTheme="majorBidi" w:cstheme="majorBidi"/>
                <w:sz w:val="24"/>
                <w:szCs w:val="24"/>
                <w:lang w:val="en-US"/>
              </w:rPr>
              <w:t>aximum likelihood estimation of activity and attenuation</w:t>
            </w:r>
          </w:p>
        </w:tc>
        <w:tc>
          <w:tcPr>
            <w:tcW w:w="1701" w:type="dxa"/>
          </w:tcPr>
          <w:p w14:paraId="0D30843B" w14:textId="626D9E47" w:rsidR="006471A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MLAA</w:t>
            </w:r>
          </w:p>
        </w:tc>
      </w:tr>
      <w:tr w:rsidR="00230BE0" w:rsidRPr="00B653BA" w14:paraId="716A75B5" w14:textId="77777777" w:rsidTr="004D1A9B">
        <w:tc>
          <w:tcPr>
            <w:tcW w:w="6374" w:type="dxa"/>
          </w:tcPr>
          <w:p w14:paraId="46598E24" w14:textId="729E61E7" w:rsidR="006471A2" w:rsidRPr="00C25452" w:rsidRDefault="004D1A9B"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L</w:t>
            </w:r>
            <w:r w:rsidR="006471A2" w:rsidRPr="00C25452">
              <w:rPr>
                <w:rFonts w:asciiTheme="majorBidi" w:hAnsiTheme="majorBidi" w:cstheme="majorBidi"/>
                <w:sz w:val="24"/>
                <w:szCs w:val="24"/>
                <w:lang w:val="en-US"/>
              </w:rPr>
              <w:t>ong axial field of view</w:t>
            </w:r>
          </w:p>
        </w:tc>
        <w:tc>
          <w:tcPr>
            <w:tcW w:w="1701" w:type="dxa"/>
          </w:tcPr>
          <w:p w14:paraId="74AECFE5" w14:textId="73892138" w:rsidR="006471A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LAFOV</w:t>
            </w:r>
          </w:p>
        </w:tc>
      </w:tr>
      <w:tr w:rsidR="00230BE0" w:rsidRPr="00B653BA" w14:paraId="44CDC0C5" w14:textId="77777777" w:rsidTr="004D1A9B">
        <w:tc>
          <w:tcPr>
            <w:tcW w:w="6374" w:type="dxa"/>
          </w:tcPr>
          <w:p w14:paraId="0A0D5950" w14:textId="1497EBB0" w:rsidR="006471A2" w:rsidRPr="00C25452" w:rsidRDefault="006471A2"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Artificial Intelligent</w:t>
            </w:r>
          </w:p>
        </w:tc>
        <w:tc>
          <w:tcPr>
            <w:tcW w:w="1701" w:type="dxa"/>
          </w:tcPr>
          <w:p w14:paraId="3D280ED4" w14:textId="2AE18984" w:rsidR="006471A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AI</w:t>
            </w:r>
          </w:p>
        </w:tc>
      </w:tr>
      <w:tr w:rsidR="00230BE0" w:rsidRPr="00B653BA" w14:paraId="082EC93A" w14:textId="77777777" w:rsidTr="004D1A9B">
        <w:tc>
          <w:tcPr>
            <w:tcW w:w="6374" w:type="dxa"/>
          </w:tcPr>
          <w:p w14:paraId="1CB5B20A" w14:textId="410EE53E" w:rsidR="006471A2" w:rsidRPr="00C25452" w:rsidRDefault="006471A2"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Federated learning</w:t>
            </w:r>
          </w:p>
        </w:tc>
        <w:tc>
          <w:tcPr>
            <w:tcW w:w="1701" w:type="dxa"/>
          </w:tcPr>
          <w:p w14:paraId="017BDF36" w14:textId="4D51809C" w:rsidR="006471A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FL</w:t>
            </w:r>
          </w:p>
        </w:tc>
      </w:tr>
      <w:tr w:rsidR="00230BE0" w:rsidRPr="00B653BA" w14:paraId="4D54068E" w14:textId="77777777" w:rsidTr="004D1A9B">
        <w:tc>
          <w:tcPr>
            <w:tcW w:w="6374" w:type="dxa"/>
          </w:tcPr>
          <w:p w14:paraId="2BB4751C" w14:textId="6B6337C3" w:rsidR="006471A2" w:rsidRPr="00C25452" w:rsidRDefault="00B1203D" w:rsidP="00D804A5">
            <w:pPr>
              <w:spacing w:line="360" w:lineRule="auto"/>
              <w:rPr>
                <w:rFonts w:asciiTheme="majorBidi" w:hAnsiTheme="majorBidi" w:cstheme="majorBidi"/>
                <w:sz w:val="24"/>
                <w:szCs w:val="24"/>
                <w:lang w:val="en-US"/>
              </w:rPr>
            </w:pPr>
            <w:r>
              <w:rPr>
                <w:rFonts w:asciiTheme="majorBidi" w:hAnsiTheme="majorBidi" w:cstheme="majorBidi"/>
                <w:sz w:val="24"/>
                <w:szCs w:val="24"/>
                <w:lang w:val="en-US"/>
              </w:rPr>
              <w:t>P</w:t>
            </w:r>
            <w:r w:rsidRPr="00C25452">
              <w:rPr>
                <w:rFonts w:asciiTheme="majorBidi" w:hAnsiTheme="majorBidi" w:cstheme="majorBidi"/>
                <w:sz w:val="24"/>
                <w:szCs w:val="24"/>
                <w:lang w:val="en-US"/>
              </w:rPr>
              <w:t>rostate</w:t>
            </w:r>
            <w:r w:rsidR="006471A2" w:rsidRPr="00C25452">
              <w:rPr>
                <w:rFonts w:asciiTheme="majorBidi" w:hAnsiTheme="majorBidi" w:cstheme="majorBidi"/>
                <w:sz w:val="24"/>
                <w:szCs w:val="24"/>
                <w:lang w:val="en-US"/>
              </w:rPr>
              <w:t>-</w:t>
            </w:r>
            <w:r>
              <w:rPr>
                <w:rFonts w:asciiTheme="majorBidi" w:hAnsiTheme="majorBidi" w:cstheme="majorBidi"/>
                <w:sz w:val="24"/>
                <w:szCs w:val="24"/>
                <w:lang w:val="en-US"/>
              </w:rPr>
              <w:t>S</w:t>
            </w:r>
            <w:r w:rsidRPr="00C25452">
              <w:rPr>
                <w:rFonts w:asciiTheme="majorBidi" w:hAnsiTheme="majorBidi" w:cstheme="majorBidi"/>
                <w:sz w:val="24"/>
                <w:szCs w:val="24"/>
                <w:lang w:val="en-US"/>
              </w:rPr>
              <w:t xml:space="preserve">pecific </w:t>
            </w:r>
            <w:r>
              <w:rPr>
                <w:rFonts w:asciiTheme="majorBidi" w:hAnsiTheme="majorBidi" w:cstheme="majorBidi"/>
                <w:sz w:val="24"/>
                <w:szCs w:val="24"/>
                <w:lang w:val="en-US"/>
              </w:rPr>
              <w:t>M</w:t>
            </w:r>
            <w:r w:rsidRPr="00C25452">
              <w:rPr>
                <w:rFonts w:asciiTheme="majorBidi" w:hAnsiTheme="majorBidi" w:cstheme="majorBidi"/>
                <w:sz w:val="24"/>
                <w:szCs w:val="24"/>
                <w:lang w:val="en-US"/>
              </w:rPr>
              <w:t xml:space="preserve">embrane </w:t>
            </w:r>
            <w:r>
              <w:rPr>
                <w:rFonts w:asciiTheme="majorBidi" w:hAnsiTheme="majorBidi" w:cstheme="majorBidi"/>
                <w:sz w:val="24"/>
                <w:szCs w:val="24"/>
                <w:lang w:val="en-US"/>
              </w:rPr>
              <w:t>A</w:t>
            </w:r>
            <w:r w:rsidRPr="00C25452">
              <w:rPr>
                <w:rFonts w:asciiTheme="majorBidi" w:hAnsiTheme="majorBidi" w:cstheme="majorBidi"/>
                <w:sz w:val="24"/>
                <w:szCs w:val="24"/>
                <w:lang w:val="en-US"/>
              </w:rPr>
              <w:t>ntigen</w:t>
            </w:r>
          </w:p>
        </w:tc>
        <w:tc>
          <w:tcPr>
            <w:tcW w:w="1701" w:type="dxa"/>
          </w:tcPr>
          <w:p w14:paraId="44FD87EA" w14:textId="79714BC4" w:rsidR="006471A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PSMA</w:t>
            </w:r>
          </w:p>
        </w:tc>
      </w:tr>
      <w:tr w:rsidR="00230BE0" w:rsidRPr="00B653BA" w14:paraId="17BCC62B" w14:textId="77777777" w:rsidTr="004D1A9B">
        <w:tc>
          <w:tcPr>
            <w:tcW w:w="6374" w:type="dxa"/>
          </w:tcPr>
          <w:p w14:paraId="4B41792F" w14:textId="36D219EC" w:rsidR="006471A2" w:rsidRPr="00C25452" w:rsidRDefault="004D1A9B"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A</w:t>
            </w:r>
            <w:r w:rsidR="006471A2" w:rsidRPr="00C25452">
              <w:rPr>
                <w:rFonts w:asciiTheme="majorBidi" w:hAnsiTheme="majorBidi" w:cstheme="majorBidi"/>
                <w:sz w:val="24"/>
                <w:szCs w:val="24"/>
                <w:lang w:val="en-US"/>
              </w:rPr>
              <w:t>natomy-dependent correction model</w:t>
            </w:r>
          </w:p>
        </w:tc>
        <w:tc>
          <w:tcPr>
            <w:tcW w:w="1701" w:type="dxa"/>
          </w:tcPr>
          <w:p w14:paraId="29D2D186" w14:textId="7AA498A9" w:rsidR="006471A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ADCM</w:t>
            </w:r>
          </w:p>
        </w:tc>
      </w:tr>
      <w:tr w:rsidR="00230BE0" w:rsidRPr="00B653BA" w14:paraId="263BED29" w14:textId="77777777" w:rsidTr="004D1A9B">
        <w:tc>
          <w:tcPr>
            <w:tcW w:w="6374" w:type="dxa"/>
          </w:tcPr>
          <w:p w14:paraId="5D7C9CB3" w14:textId="75370987" w:rsidR="006471A2" w:rsidRPr="00C25452" w:rsidRDefault="006471A2"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Deep learning model-based attenuation correction</w:t>
            </w:r>
          </w:p>
        </w:tc>
        <w:tc>
          <w:tcPr>
            <w:tcW w:w="1701" w:type="dxa"/>
          </w:tcPr>
          <w:p w14:paraId="1094598B" w14:textId="382A019D" w:rsidR="006471A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DL</w:t>
            </w:r>
          </w:p>
        </w:tc>
      </w:tr>
      <w:tr w:rsidR="00230BE0" w:rsidRPr="00B653BA" w14:paraId="5597C1EA" w14:textId="77777777" w:rsidTr="004D1A9B">
        <w:tc>
          <w:tcPr>
            <w:tcW w:w="6374" w:type="dxa"/>
          </w:tcPr>
          <w:p w14:paraId="1BE54CFA" w14:textId="4BEC8CAC" w:rsidR="006471A2" w:rsidRPr="00C25452" w:rsidRDefault="004D1A9B"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S</w:t>
            </w:r>
            <w:r w:rsidR="006471A2" w:rsidRPr="00C25452">
              <w:rPr>
                <w:rFonts w:asciiTheme="majorBidi" w:hAnsiTheme="majorBidi" w:cstheme="majorBidi"/>
                <w:sz w:val="24"/>
                <w:szCs w:val="24"/>
                <w:lang w:val="en-US"/>
              </w:rPr>
              <w:t>tandard uptake value</w:t>
            </w:r>
          </w:p>
        </w:tc>
        <w:tc>
          <w:tcPr>
            <w:tcW w:w="1701" w:type="dxa"/>
          </w:tcPr>
          <w:p w14:paraId="46C6D9A1" w14:textId="2021206C" w:rsidR="006471A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SUV</w:t>
            </w:r>
          </w:p>
        </w:tc>
      </w:tr>
      <w:tr w:rsidR="00230BE0" w:rsidRPr="00B653BA" w14:paraId="1DA3E33E" w14:textId="77777777" w:rsidTr="004D1A9B">
        <w:tc>
          <w:tcPr>
            <w:tcW w:w="6374" w:type="dxa"/>
          </w:tcPr>
          <w:p w14:paraId="5147DC7B" w14:textId="1258120F" w:rsidR="006471A2" w:rsidRPr="00C25452" w:rsidRDefault="006471A2"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Integrated multi-</w:t>
            </w:r>
            <w:r w:rsidR="009239C2" w:rsidRPr="00C25452">
              <w:rPr>
                <w:rFonts w:asciiTheme="majorBidi" w:hAnsiTheme="majorBidi" w:cstheme="majorBidi"/>
                <w:sz w:val="24"/>
                <w:szCs w:val="24"/>
                <w:lang w:val="en-US"/>
              </w:rPr>
              <w:t>Cent</w:t>
            </w:r>
            <w:r w:rsidR="009239C2">
              <w:rPr>
                <w:rFonts w:asciiTheme="majorBidi" w:hAnsiTheme="majorBidi" w:cstheme="majorBidi"/>
                <w:sz w:val="24"/>
                <w:szCs w:val="24"/>
                <w:lang w:val="en-US"/>
              </w:rPr>
              <w:t>er</w:t>
            </w:r>
            <w:r w:rsidR="009239C2" w:rsidRPr="00C25452">
              <w:rPr>
                <w:rFonts w:asciiTheme="majorBidi" w:hAnsiTheme="majorBidi" w:cstheme="majorBidi"/>
                <w:sz w:val="24"/>
                <w:szCs w:val="24"/>
                <w:lang w:val="en-US"/>
              </w:rPr>
              <w:t xml:space="preserve"> </w:t>
            </w:r>
            <w:r w:rsidRPr="00C25452">
              <w:rPr>
                <w:rFonts w:asciiTheme="majorBidi" w:hAnsiTheme="majorBidi" w:cstheme="majorBidi"/>
                <w:sz w:val="24"/>
                <w:szCs w:val="24"/>
                <w:lang w:val="en-US"/>
              </w:rPr>
              <w:t>model</w:t>
            </w:r>
          </w:p>
        </w:tc>
        <w:tc>
          <w:tcPr>
            <w:tcW w:w="1701" w:type="dxa"/>
          </w:tcPr>
          <w:p w14:paraId="4CE238A5" w14:textId="223DE482" w:rsidR="006471A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IMCM</w:t>
            </w:r>
          </w:p>
        </w:tc>
      </w:tr>
      <w:tr w:rsidR="004D1A9B" w:rsidRPr="00B653BA" w14:paraId="12C5F0D3" w14:textId="77777777" w:rsidTr="004D1A9B">
        <w:tc>
          <w:tcPr>
            <w:tcW w:w="6374" w:type="dxa"/>
          </w:tcPr>
          <w:p w14:paraId="029662A0" w14:textId="02F60A14" w:rsidR="006471A2" w:rsidRPr="00C25452" w:rsidRDefault="006471A2"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Tuned Transfer Learning for IMCM model</w:t>
            </w:r>
          </w:p>
        </w:tc>
        <w:tc>
          <w:tcPr>
            <w:tcW w:w="1701" w:type="dxa"/>
          </w:tcPr>
          <w:p w14:paraId="5E5234F1" w14:textId="33ED4D2D" w:rsidR="006471A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TL-MC</w:t>
            </w:r>
          </w:p>
        </w:tc>
      </w:tr>
    </w:tbl>
    <w:p w14:paraId="6D12E4B1" w14:textId="77777777" w:rsidR="009C51B2" w:rsidRPr="00C25452" w:rsidRDefault="009C51B2" w:rsidP="00C66FB1">
      <w:pPr>
        <w:rPr>
          <w:rFonts w:asciiTheme="majorBidi" w:hAnsiTheme="majorBidi" w:cstheme="majorBidi"/>
          <w:b/>
          <w:bCs/>
          <w:sz w:val="48"/>
          <w:szCs w:val="48"/>
          <w:lang w:val="en-US"/>
        </w:rPr>
      </w:pPr>
    </w:p>
    <w:p w14:paraId="00240248" w14:textId="77777777" w:rsidR="00C66FB1" w:rsidRPr="00C25452" w:rsidRDefault="00C66FB1" w:rsidP="00C66FB1">
      <w:pPr>
        <w:rPr>
          <w:rFonts w:asciiTheme="majorBidi" w:hAnsiTheme="majorBidi" w:cstheme="majorBidi"/>
          <w:lang w:val="en-US"/>
        </w:rPr>
      </w:pPr>
    </w:p>
    <w:p w14:paraId="007822A8" w14:textId="77777777" w:rsidR="00C66FB1" w:rsidRPr="00C25452" w:rsidRDefault="00C66FB1" w:rsidP="00C66FB1">
      <w:pPr>
        <w:rPr>
          <w:rFonts w:asciiTheme="majorBidi" w:hAnsiTheme="majorBidi" w:cstheme="majorBidi"/>
          <w:lang w:val="en-US"/>
        </w:rPr>
      </w:pPr>
    </w:p>
    <w:p w14:paraId="1BD637BD" w14:textId="77777777" w:rsidR="00C66FB1" w:rsidRPr="00C25452" w:rsidRDefault="00C66FB1" w:rsidP="00C66FB1">
      <w:pPr>
        <w:jc w:val="left"/>
        <w:rPr>
          <w:rFonts w:asciiTheme="majorBidi" w:hAnsiTheme="majorBidi" w:cstheme="majorBidi"/>
          <w:lang w:val="en-US"/>
        </w:rPr>
      </w:pPr>
      <w:r w:rsidRPr="00C25452">
        <w:rPr>
          <w:rFonts w:asciiTheme="majorBidi" w:hAnsiTheme="majorBidi" w:cstheme="majorBidi"/>
          <w:lang w:val="en-US"/>
        </w:rPr>
        <w:br w:type="page"/>
      </w:r>
    </w:p>
    <w:sdt>
      <w:sdtPr>
        <w:rPr>
          <w:rFonts w:asciiTheme="majorBidi" w:eastAsiaTheme="minorHAnsi" w:hAnsiTheme="majorBidi" w:cs="Times New Roman"/>
          <w:color w:val="auto"/>
          <w:sz w:val="22"/>
          <w:szCs w:val="22"/>
          <w:shd w:val="clear" w:color="auto" w:fill="FFFFFF"/>
          <w:lang w:val="en-GB"/>
        </w:rPr>
        <w:id w:val="553822203"/>
        <w:docPartObj>
          <w:docPartGallery w:val="Table of Contents"/>
          <w:docPartUnique/>
        </w:docPartObj>
      </w:sdtPr>
      <w:sdtEndPr>
        <w:rPr>
          <w:b/>
          <w:bCs/>
          <w:noProof/>
        </w:rPr>
      </w:sdtEndPr>
      <w:sdtContent>
        <w:sdt>
          <w:sdtPr>
            <w:rPr>
              <w:rFonts w:asciiTheme="majorBidi" w:eastAsiaTheme="minorHAnsi" w:hAnsiTheme="majorBidi" w:cs="Times New Roman"/>
              <w:color w:val="auto"/>
              <w:sz w:val="22"/>
              <w:szCs w:val="22"/>
              <w:shd w:val="clear" w:color="auto" w:fill="FFFFFF"/>
              <w:lang w:val="en-GB"/>
            </w:rPr>
            <w:id w:val="-731379498"/>
            <w:docPartObj>
              <w:docPartGallery w:val="Table of Contents"/>
              <w:docPartUnique/>
            </w:docPartObj>
          </w:sdtPr>
          <w:sdtEndPr>
            <w:rPr>
              <w:b/>
              <w:bCs/>
              <w:noProof/>
            </w:rPr>
          </w:sdtEndPr>
          <w:sdtContent>
            <w:p w14:paraId="1ED70BBA" w14:textId="77777777" w:rsidR="00790DE4" w:rsidRPr="00C25452" w:rsidRDefault="00790DE4" w:rsidP="00790DE4">
              <w:pPr>
                <w:pStyle w:val="TOCHeading"/>
                <w:rPr>
                  <w:rFonts w:asciiTheme="majorBidi" w:hAnsiTheme="majorBidi"/>
                </w:rPr>
              </w:pPr>
              <w:r w:rsidRPr="00B653BA">
                <w:rPr>
                  <w:rFonts w:asciiTheme="majorBidi" w:hAnsiTheme="majorBidi"/>
                </w:rPr>
                <w:t>Table of Contents</w:t>
              </w:r>
            </w:p>
            <w:p w14:paraId="3868C135" w14:textId="5BEF8A13" w:rsidR="00790DE4" w:rsidRDefault="00790DE4">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B653BA">
                <w:rPr>
                  <w:rFonts w:asciiTheme="majorBidi" w:hAnsiTheme="majorBidi" w:cstheme="majorBidi"/>
                  <w:lang w:val="en-US"/>
                  <w:rPrChange w:id="4" w:author="Shirilord, Isaac (ARTORG)" w:date="2024-05-29T17:37:00Z">
                    <w:rPr>
                      <w:rFonts w:asciiTheme="majorBidi" w:hAnsiTheme="majorBidi" w:cstheme="majorBidi"/>
                    </w:rPr>
                  </w:rPrChange>
                </w:rPr>
                <w:fldChar w:fldCharType="begin"/>
              </w:r>
              <w:r w:rsidRPr="00B653BA">
                <w:rPr>
                  <w:rFonts w:asciiTheme="majorBidi" w:hAnsiTheme="majorBidi" w:cstheme="majorBidi"/>
                  <w:lang w:val="en-US"/>
                  <w:rPrChange w:id="5" w:author="Shirilord, Isaac (ARTORG)" w:date="2024-05-29T17:37:00Z">
                    <w:rPr>
                      <w:rFonts w:asciiTheme="majorBidi" w:hAnsiTheme="majorBidi" w:cstheme="majorBidi"/>
                    </w:rPr>
                  </w:rPrChange>
                </w:rPr>
                <w:instrText xml:space="preserve"> TOC \o "1-3" \h \z \u </w:instrText>
              </w:r>
              <w:r w:rsidRPr="00B653BA">
                <w:rPr>
                  <w:rFonts w:asciiTheme="majorBidi" w:hAnsiTheme="majorBidi" w:cstheme="majorBidi"/>
                  <w:lang w:val="en-US"/>
                  <w:rPrChange w:id="6" w:author="Shirilord, Isaac (ARTORG)" w:date="2024-05-29T17:37:00Z">
                    <w:rPr>
                      <w:rFonts w:asciiTheme="majorBidi" w:hAnsiTheme="majorBidi" w:cstheme="majorBidi"/>
                      <w:b/>
                      <w:bCs/>
                      <w:noProof/>
                    </w:rPr>
                  </w:rPrChange>
                </w:rPr>
                <w:fldChar w:fldCharType="separate"/>
              </w:r>
              <w:hyperlink w:anchor="_Toc168473830" w:history="1">
                <w:r w:rsidRPr="00EC66D1">
                  <w:rPr>
                    <w:rStyle w:val="Hyperlink"/>
                    <w:rFonts w:asciiTheme="majorBidi" w:hAnsiTheme="majorBidi" w:cstheme="majorBidi"/>
                    <w:noProof/>
                    <w:lang w:val="en-US"/>
                  </w:rPr>
                  <w:t>Abstract</w:t>
                </w:r>
                <w:r>
                  <w:rPr>
                    <w:noProof/>
                    <w:webHidden/>
                  </w:rPr>
                  <w:tab/>
                </w:r>
                <w:r>
                  <w:rPr>
                    <w:noProof/>
                    <w:webHidden/>
                  </w:rPr>
                  <w:fldChar w:fldCharType="begin"/>
                </w:r>
                <w:r>
                  <w:rPr>
                    <w:noProof/>
                    <w:webHidden/>
                  </w:rPr>
                  <w:instrText xml:space="preserve"> PAGEREF _Toc168473830 \h </w:instrText>
                </w:r>
                <w:r>
                  <w:rPr>
                    <w:noProof/>
                    <w:webHidden/>
                  </w:rPr>
                </w:r>
                <w:r>
                  <w:rPr>
                    <w:noProof/>
                    <w:webHidden/>
                  </w:rPr>
                  <w:fldChar w:fldCharType="separate"/>
                </w:r>
                <w:r>
                  <w:rPr>
                    <w:noProof/>
                    <w:webHidden/>
                  </w:rPr>
                  <w:t>3</w:t>
                </w:r>
                <w:r>
                  <w:rPr>
                    <w:noProof/>
                    <w:webHidden/>
                  </w:rPr>
                  <w:fldChar w:fldCharType="end"/>
                </w:r>
              </w:hyperlink>
            </w:p>
            <w:p w14:paraId="25C8CFD1" w14:textId="020174F9" w:rsidR="00790DE4" w:rsidRDefault="00790DE4">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68473831" w:history="1">
                <w:r w:rsidRPr="00EC66D1">
                  <w:rPr>
                    <w:rStyle w:val="Hyperlink"/>
                    <w:rFonts w:asciiTheme="majorBidi" w:hAnsiTheme="majorBidi" w:cstheme="majorBidi"/>
                    <w:noProof/>
                    <w:lang w:val="en-US"/>
                  </w:rPr>
                  <w:t>Abbreviation</w:t>
                </w:r>
                <w:r>
                  <w:rPr>
                    <w:noProof/>
                    <w:webHidden/>
                  </w:rPr>
                  <w:tab/>
                </w:r>
                <w:r>
                  <w:rPr>
                    <w:noProof/>
                    <w:webHidden/>
                  </w:rPr>
                  <w:fldChar w:fldCharType="begin"/>
                </w:r>
                <w:r>
                  <w:rPr>
                    <w:noProof/>
                    <w:webHidden/>
                  </w:rPr>
                  <w:instrText xml:space="preserve"> PAGEREF _Toc168473831 \h </w:instrText>
                </w:r>
                <w:r>
                  <w:rPr>
                    <w:noProof/>
                    <w:webHidden/>
                  </w:rPr>
                </w:r>
                <w:r>
                  <w:rPr>
                    <w:noProof/>
                    <w:webHidden/>
                  </w:rPr>
                  <w:fldChar w:fldCharType="separate"/>
                </w:r>
                <w:r>
                  <w:rPr>
                    <w:noProof/>
                    <w:webHidden/>
                  </w:rPr>
                  <w:t>4</w:t>
                </w:r>
                <w:r>
                  <w:rPr>
                    <w:noProof/>
                    <w:webHidden/>
                  </w:rPr>
                  <w:fldChar w:fldCharType="end"/>
                </w:r>
              </w:hyperlink>
            </w:p>
            <w:p w14:paraId="23D95C4B" w14:textId="6E20BE4D" w:rsidR="00790DE4" w:rsidRDefault="00790DE4">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68473832" w:history="1">
                <w:r w:rsidRPr="00EC66D1">
                  <w:rPr>
                    <w:rStyle w:val="Hyperlink"/>
                    <w:rFonts w:asciiTheme="majorBidi" w:hAnsiTheme="majorBidi" w:cstheme="majorBidi"/>
                    <w:noProof/>
                    <w:lang w:val="en-US"/>
                  </w:rPr>
                  <w:t>Introduction</w:t>
                </w:r>
                <w:r>
                  <w:rPr>
                    <w:noProof/>
                    <w:webHidden/>
                  </w:rPr>
                  <w:tab/>
                </w:r>
                <w:r>
                  <w:rPr>
                    <w:noProof/>
                    <w:webHidden/>
                  </w:rPr>
                  <w:fldChar w:fldCharType="begin"/>
                </w:r>
                <w:r>
                  <w:rPr>
                    <w:noProof/>
                    <w:webHidden/>
                  </w:rPr>
                  <w:instrText xml:space="preserve"> PAGEREF _Toc168473832 \h </w:instrText>
                </w:r>
                <w:r>
                  <w:rPr>
                    <w:noProof/>
                    <w:webHidden/>
                  </w:rPr>
                </w:r>
                <w:r>
                  <w:rPr>
                    <w:noProof/>
                    <w:webHidden/>
                  </w:rPr>
                  <w:fldChar w:fldCharType="separate"/>
                </w:r>
                <w:r>
                  <w:rPr>
                    <w:noProof/>
                    <w:webHidden/>
                  </w:rPr>
                  <w:t>6</w:t>
                </w:r>
                <w:r>
                  <w:rPr>
                    <w:noProof/>
                    <w:webHidden/>
                  </w:rPr>
                  <w:fldChar w:fldCharType="end"/>
                </w:r>
              </w:hyperlink>
            </w:p>
            <w:p w14:paraId="64B67B24" w14:textId="21A59290" w:rsidR="00790DE4" w:rsidRDefault="00790DE4">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68473833" w:history="1">
                <w:r w:rsidRPr="00EC66D1">
                  <w:rPr>
                    <w:rStyle w:val="Hyperlink"/>
                    <w:rFonts w:asciiTheme="majorBidi" w:hAnsiTheme="majorBidi" w:cstheme="majorBidi"/>
                    <w:noProof/>
                    <w:lang w:val="en-US"/>
                  </w:rPr>
                  <w:t>Material and methods</w:t>
                </w:r>
                <w:r>
                  <w:rPr>
                    <w:noProof/>
                    <w:webHidden/>
                  </w:rPr>
                  <w:tab/>
                </w:r>
                <w:r>
                  <w:rPr>
                    <w:noProof/>
                    <w:webHidden/>
                  </w:rPr>
                  <w:fldChar w:fldCharType="begin"/>
                </w:r>
                <w:r>
                  <w:rPr>
                    <w:noProof/>
                    <w:webHidden/>
                  </w:rPr>
                  <w:instrText xml:space="preserve"> PAGEREF _Toc168473833 \h </w:instrText>
                </w:r>
                <w:r>
                  <w:rPr>
                    <w:noProof/>
                    <w:webHidden/>
                  </w:rPr>
                </w:r>
                <w:r>
                  <w:rPr>
                    <w:noProof/>
                    <w:webHidden/>
                  </w:rPr>
                  <w:fldChar w:fldCharType="separate"/>
                </w:r>
                <w:r>
                  <w:rPr>
                    <w:noProof/>
                    <w:webHidden/>
                  </w:rPr>
                  <w:t>9</w:t>
                </w:r>
                <w:r>
                  <w:rPr>
                    <w:noProof/>
                    <w:webHidden/>
                  </w:rPr>
                  <w:fldChar w:fldCharType="end"/>
                </w:r>
              </w:hyperlink>
            </w:p>
            <w:p w14:paraId="479F025F" w14:textId="0EE08DEF" w:rsidR="00790DE4" w:rsidRDefault="00790DE4">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68473834" w:history="1">
                <w:r w:rsidRPr="00EC66D1">
                  <w:rPr>
                    <w:rStyle w:val="Hyperlink"/>
                    <w:rFonts w:asciiTheme="majorBidi" w:hAnsiTheme="majorBidi" w:cstheme="majorBidi"/>
                    <w:noProof/>
                    <w:lang w:val="en-US"/>
                  </w:rPr>
                  <w:t>Data Preparation</w:t>
                </w:r>
                <w:r>
                  <w:rPr>
                    <w:noProof/>
                    <w:webHidden/>
                  </w:rPr>
                  <w:tab/>
                </w:r>
                <w:r>
                  <w:rPr>
                    <w:noProof/>
                    <w:webHidden/>
                  </w:rPr>
                  <w:fldChar w:fldCharType="begin"/>
                </w:r>
                <w:r>
                  <w:rPr>
                    <w:noProof/>
                    <w:webHidden/>
                  </w:rPr>
                  <w:instrText xml:space="preserve"> PAGEREF _Toc168473834 \h </w:instrText>
                </w:r>
                <w:r>
                  <w:rPr>
                    <w:noProof/>
                    <w:webHidden/>
                  </w:rPr>
                </w:r>
                <w:r>
                  <w:rPr>
                    <w:noProof/>
                    <w:webHidden/>
                  </w:rPr>
                  <w:fldChar w:fldCharType="separate"/>
                </w:r>
                <w:r>
                  <w:rPr>
                    <w:noProof/>
                    <w:webHidden/>
                  </w:rPr>
                  <w:t>9</w:t>
                </w:r>
                <w:r>
                  <w:rPr>
                    <w:noProof/>
                    <w:webHidden/>
                  </w:rPr>
                  <w:fldChar w:fldCharType="end"/>
                </w:r>
              </w:hyperlink>
            </w:p>
            <w:p w14:paraId="3A2ADEBD" w14:textId="79440F78" w:rsidR="00790DE4" w:rsidRDefault="00790DE4">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68473835" w:history="1">
                <w:r w:rsidRPr="00EC66D1">
                  <w:rPr>
                    <w:rStyle w:val="Hyperlink"/>
                    <w:rFonts w:asciiTheme="majorBidi" w:hAnsiTheme="majorBidi" w:cstheme="majorBidi"/>
                    <w:noProof/>
                    <w:vertAlign w:val="superscript"/>
                    <w:lang w:val="en-US"/>
                  </w:rPr>
                  <w:t>68</w:t>
                </w:r>
                <w:r w:rsidRPr="00EC66D1">
                  <w:rPr>
                    <w:rStyle w:val="Hyperlink"/>
                    <w:rFonts w:asciiTheme="majorBidi" w:hAnsiTheme="majorBidi" w:cstheme="majorBidi"/>
                    <w:noProof/>
                    <w:lang w:val="en-US"/>
                  </w:rPr>
                  <w:t>Ga PET/CT dataset</w:t>
                </w:r>
                <w:r>
                  <w:rPr>
                    <w:noProof/>
                    <w:webHidden/>
                  </w:rPr>
                  <w:tab/>
                </w:r>
                <w:r>
                  <w:rPr>
                    <w:noProof/>
                    <w:webHidden/>
                  </w:rPr>
                  <w:fldChar w:fldCharType="begin"/>
                </w:r>
                <w:r>
                  <w:rPr>
                    <w:noProof/>
                    <w:webHidden/>
                  </w:rPr>
                  <w:instrText xml:space="preserve"> PAGEREF _Toc168473835 \h </w:instrText>
                </w:r>
                <w:r>
                  <w:rPr>
                    <w:noProof/>
                    <w:webHidden/>
                  </w:rPr>
                </w:r>
                <w:r>
                  <w:rPr>
                    <w:noProof/>
                    <w:webHidden/>
                  </w:rPr>
                  <w:fldChar w:fldCharType="separate"/>
                </w:r>
                <w:r>
                  <w:rPr>
                    <w:noProof/>
                    <w:webHidden/>
                  </w:rPr>
                  <w:t>9</w:t>
                </w:r>
                <w:r>
                  <w:rPr>
                    <w:noProof/>
                    <w:webHidden/>
                  </w:rPr>
                  <w:fldChar w:fldCharType="end"/>
                </w:r>
              </w:hyperlink>
            </w:p>
            <w:p w14:paraId="19AFC58A" w14:textId="1A101293" w:rsidR="00790DE4" w:rsidRDefault="00790DE4">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68473836" w:history="1">
                <w:r w:rsidRPr="00EC66D1">
                  <w:rPr>
                    <w:rStyle w:val="Hyperlink"/>
                    <w:rFonts w:asciiTheme="majorBidi" w:hAnsiTheme="majorBidi" w:cstheme="majorBidi"/>
                    <w:noProof/>
                    <w:lang w:val="en-US"/>
                  </w:rPr>
                  <w:t>Generation of Anatomy-Dependent Correction Maps (ADCM)</w:t>
                </w:r>
                <w:r>
                  <w:rPr>
                    <w:noProof/>
                    <w:webHidden/>
                  </w:rPr>
                  <w:tab/>
                </w:r>
                <w:r>
                  <w:rPr>
                    <w:noProof/>
                    <w:webHidden/>
                  </w:rPr>
                  <w:fldChar w:fldCharType="begin"/>
                </w:r>
                <w:r>
                  <w:rPr>
                    <w:noProof/>
                    <w:webHidden/>
                  </w:rPr>
                  <w:instrText xml:space="preserve"> PAGEREF _Toc168473836 \h </w:instrText>
                </w:r>
                <w:r>
                  <w:rPr>
                    <w:noProof/>
                    <w:webHidden/>
                  </w:rPr>
                </w:r>
                <w:r>
                  <w:rPr>
                    <w:noProof/>
                    <w:webHidden/>
                  </w:rPr>
                  <w:fldChar w:fldCharType="separate"/>
                </w:r>
                <w:r>
                  <w:rPr>
                    <w:noProof/>
                    <w:webHidden/>
                  </w:rPr>
                  <w:t>11</w:t>
                </w:r>
                <w:r>
                  <w:rPr>
                    <w:noProof/>
                    <w:webHidden/>
                  </w:rPr>
                  <w:fldChar w:fldCharType="end"/>
                </w:r>
              </w:hyperlink>
            </w:p>
            <w:p w14:paraId="073A008D" w14:textId="541CE3EE" w:rsidR="00790DE4" w:rsidRDefault="00790DE4">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68473837" w:history="1">
                <w:r w:rsidRPr="00EC66D1">
                  <w:rPr>
                    <w:rStyle w:val="Hyperlink"/>
                    <w:rFonts w:asciiTheme="majorBidi" w:hAnsiTheme="majorBidi" w:cstheme="majorBidi"/>
                    <w:noProof/>
                    <w:vertAlign w:val="superscript"/>
                    <w:lang w:val="en-US"/>
                  </w:rPr>
                  <w:t>18</w:t>
                </w:r>
                <w:r w:rsidRPr="00EC66D1">
                  <w:rPr>
                    <w:rStyle w:val="Hyperlink"/>
                    <w:rFonts w:asciiTheme="majorBidi" w:hAnsiTheme="majorBidi" w:cstheme="majorBidi"/>
                    <w:noProof/>
                    <w:lang w:val="en-US"/>
                  </w:rPr>
                  <w:t>F-FDG Datasets</w:t>
                </w:r>
                <w:r>
                  <w:rPr>
                    <w:noProof/>
                    <w:webHidden/>
                  </w:rPr>
                  <w:tab/>
                </w:r>
                <w:r>
                  <w:rPr>
                    <w:noProof/>
                    <w:webHidden/>
                  </w:rPr>
                  <w:fldChar w:fldCharType="begin"/>
                </w:r>
                <w:r>
                  <w:rPr>
                    <w:noProof/>
                    <w:webHidden/>
                  </w:rPr>
                  <w:instrText xml:space="preserve"> PAGEREF _Toc168473837 \h </w:instrText>
                </w:r>
                <w:r>
                  <w:rPr>
                    <w:noProof/>
                    <w:webHidden/>
                  </w:rPr>
                </w:r>
                <w:r>
                  <w:rPr>
                    <w:noProof/>
                    <w:webHidden/>
                  </w:rPr>
                  <w:fldChar w:fldCharType="separate"/>
                </w:r>
                <w:r>
                  <w:rPr>
                    <w:noProof/>
                    <w:webHidden/>
                  </w:rPr>
                  <w:t>13</w:t>
                </w:r>
                <w:r>
                  <w:rPr>
                    <w:noProof/>
                    <w:webHidden/>
                  </w:rPr>
                  <w:fldChar w:fldCharType="end"/>
                </w:r>
              </w:hyperlink>
            </w:p>
            <w:p w14:paraId="5733C44A" w14:textId="0B4C0A48" w:rsidR="00790DE4" w:rsidRDefault="00790DE4">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68473838" w:history="1">
                <w:r w:rsidRPr="00EC66D1">
                  <w:rPr>
                    <w:rStyle w:val="Hyperlink"/>
                    <w:rFonts w:asciiTheme="majorBidi" w:hAnsiTheme="majorBidi" w:cstheme="majorBidi"/>
                    <w:noProof/>
                    <w:lang w:val="en-US"/>
                  </w:rPr>
                  <w:t>Artifact dataset</w:t>
                </w:r>
                <w:r>
                  <w:rPr>
                    <w:noProof/>
                    <w:webHidden/>
                  </w:rPr>
                  <w:tab/>
                </w:r>
                <w:r>
                  <w:rPr>
                    <w:noProof/>
                    <w:webHidden/>
                  </w:rPr>
                  <w:fldChar w:fldCharType="begin"/>
                </w:r>
                <w:r>
                  <w:rPr>
                    <w:noProof/>
                    <w:webHidden/>
                  </w:rPr>
                  <w:instrText xml:space="preserve"> PAGEREF _Toc168473838 \h </w:instrText>
                </w:r>
                <w:r>
                  <w:rPr>
                    <w:noProof/>
                    <w:webHidden/>
                  </w:rPr>
                </w:r>
                <w:r>
                  <w:rPr>
                    <w:noProof/>
                    <w:webHidden/>
                  </w:rPr>
                  <w:fldChar w:fldCharType="separate"/>
                </w:r>
                <w:r>
                  <w:rPr>
                    <w:noProof/>
                    <w:webHidden/>
                  </w:rPr>
                  <w:t>14</w:t>
                </w:r>
                <w:r>
                  <w:rPr>
                    <w:noProof/>
                    <w:webHidden/>
                  </w:rPr>
                  <w:fldChar w:fldCharType="end"/>
                </w:r>
              </w:hyperlink>
            </w:p>
            <w:p w14:paraId="77FE2505" w14:textId="64A31208" w:rsidR="00790DE4" w:rsidRDefault="00790DE4">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68473839" w:history="1">
                <w:r w:rsidRPr="00EC66D1">
                  <w:rPr>
                    <w:rStyle w:val="Hyperlink"/>
                    <w:rFonts w:asciiTheme="majorBidi" w:hAnsiTheme="majorBidi" w:cstheme="majorBidi"/>
                    <w:noProof/>
                    <w:lang w:val="en-US"/>
                  </w:rPr>
                  <w:t>Deep neural network</w:t>
                </w:r>
                <w:r>
                  <w:rPr>
                    <w:noProof/>
                    <w:webHidden/>
                  </w:rPr>
                  <w:tab/>
                </w:r>
                <w:r>
                  <w:rPr>
                    <w:noProof/>
                    <w:webHidden/>
                  </w:rPr>
                  <w:fldChar w:fldCharType="begin"/>
                </w:r>
                <w:r>
                  <w:rPr>
                    <w:noProof/>
                    <w:webHidden/>
                  </w:rPr>
                  <w:instrText xml:space="preserve"> PAGEREF _Toc168473839 \h </w:instrText>
                </w:r>
                <w:r>
                  <w:rPr>
                    <w:noProof/>
                    <w:webHidden/>
                  </w:rPr>
                </w:r>
                <w:r>
                  <w:rPr>
                    <w:noProof/>
                    <w:webHidden/>
                  </w:rPr>
                  <w:fldChar w:fldCharType="separate"/>
                </w:r>
                <w:r>
                  <w:rPr>
                    <w:noProof/>
                    <w:webHidden/>
                  </w:rPr>
                  <w:t>14</w:t>
                </w:r>
                <w:r>
                  <w:rPr>
                    <w:noProof/>
                    <w:webHidden/>
                  </w:rPr>
                  <w:fldChar w:fldCharType="end"/>
                </w:r>
              </w:hyperlink>
            </w:p>
            <w:p w14:paraId="6BDF1E5C" w14:textId="1C45C7A8" w:rsidR="00790DE4" w:rsidRDefault="00790DE4">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68473840" w:history="1">
                <w:r w:rsidRPr="00EC66D1">
                  <w:rPr>
                    <w:rStyle w:val="Hyperlink"/>
                    <w:rFonts w:asciiTheme="majorBidi" w:hAnsiTheme="majorBidi" w:cstheme="majorBidi"/>
                    <w:noProof/>
                    <w:lang w:val="en-US"/>
                  </w:rPr>
                  <w:t>Training approaches for deep learning models:</w:t>
                </w:r>
                <w:r>
                  <w:rPr>
                    <w:noProof/>
                    <w:webHidden/>
                  </w:rPr>
                  <w:tab/>
                </w:r>
                <w:r>
                  <w:rPr>
                    <w:noProof/>
                    <w:webHidden/>
                  </w:rPr>
                  <w:fldChar w:fldCharType="begin"/>
                </w:r>
                <w:r>
                  <w:rPr>
                    <w:noProof/>
                    <w:webHidden/>
                  </w:rPr>
                  <w:instrText xml:space="preserve"> PAGEREF _Toc168473840 \h </w:instrText>
                </w:r>
                <w:r>
                  <w:rPr>
                    <w:noProof/>
                    <w:webHidden/>
                  </w:rPr>
                </w:r>
                <w:r>
                  <w:rPr>
                    <w:noProof/>
                    <w:webHidden/>
                  </w:rPr>
                  <w:fldChar w:fldCharType="separate"/>
                </w:r>
                <w:r>
                  <w:rPr>
                    <w:noProof/>
                    <w:webHidden/>
                  </w:rPr>
                  <w:t>15</w:t>
                </w:r>
                <w:r>
                  <w:rPr>
                    <w:noProof/>
                    <w:webHidden/>
                  </w:rPr>
                  <w:fldChar w:fldCharType="end"/>
                </w:r>
              </w:hyperlink>
            </w:p>
            <w:p w14:paraId="699C9ED7" w14:textId="5F72BDE2" w:rsidR="00790DE4" w:rsidRDefault="00790DE4">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68473841" w:history="1">
                <w:r w:rsidRPr="00EC66D1">
                  <w:rPr>
                    <w:rStyle w:val="Hyperlink"/>
                    <w:rFonts w:asciiTheme="majorBidi" w:hAnsiTheme="majorBidi" w:cstheme="majorBidi"/>
                    <w:noProof/>
                    <w:lang w:val="en-US"/>
                  </w:rPr>
                  <w:t>Quantitative evaluation:</w:t>
                </w:r>
                <w:r>
                  <w:rPr>
                    <w:noProof/>
                    <w:webHidden/>
                  </w:rPr>
                  <w:tab/>
                </w:r>
                <w:r>
                  <w:rPr>
                    <w:noProof/>
                    <w:webHidden/>
                  </w:rPr>
                  <w:fldChar w:fldCharType="begin"/>
                </w:r>
                <w:r>
                  <w:rPr>
                    <w:noProof/>
                    <w:webHidden/>
                  </w:rPr>
                  <w:instrText xml:space="preserve"> PAGEREF _Toc168473841 \h </w:instrText>
                </w:r>
                <w:r>
                  <w:rPr>
                    <w:noProof/>
                    <w:webHidden/>
                  </w:rPr>
                </w:r>
                <w:r>
                  <w:rPr>
                    <w:noProof/>
                    <w:webHidden/>
                  </w:rPr>
                  <w:fldChar w:fldCharType="separate"/>
                </w:r>
                <w:r>
                  <w:rPr>
                    <w:noProof/>
                    <w:webHidden/>
                  </w:rPr>
                  <w:t>17</w:t>
                </w:r>
                <w:r>
                  <w:rPr>
                    <w:noProof/>
                    <w:webHidden/>
                  </w:rPr>
                  <w:fldChar w:fldCharType="end"/>
                </w:r>
              </w:hyperlink>
            </w:p>
            <w:p w14:paraId="38867BD7" w14:textId="46E8BFC0" w:rsidR="00790DE4" w:rsidRDefault="00790DE4">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68473842" w:history="1">
                <w:r w:rsidRPr="00EC66D1">
                  <w:rPr>
                    <w:rStyle w:val="Hyperlink"/>
                    <w:rFonts w:asciiTheme="majorBidi" w:hAnsiTheme="majorBidi" w:cstheme="majorBidi"/>
                    <w:noProof/>
                    <w:lang w:val="en-US"/>
                  </w:rPr>
                  <w:t>Results</w:t>
                </w:r>
                <w:r>
                  <w:rPr>
                    <w:noProof/>
                    <w:webHidden/>
                  </w:rPr>
                  <w:tab/>
                </w:r>
                <w:r>
                  <w:rPr>
                    <w:noProof/>
                    <w:webHidden/>
                  </w:rPr>
                  <w:fldChar w:fldCharType="begin"/>
                </w:r>
                <w:r>
                  <w:rPr>
                    <w:noProof/>
                    <w:webHidden/>
                  </w:rPr>
                  <w:instrText xml:space="preserve"> PAGEREF _Toc168473842 \h </w:instrText>
                </w:r>
                <w:r>
                  <w:rPr>
                    <w:noProof/>
                    <w:webHidden/>
                  </w:rPr>
                </w:r>
                <w:r>
                  <w:rPr>
                    <w:noProof/>
                    <w:webHidden/>
                  </w:rPr>
                  <w:fldChar w:fldCharType="separate"/>
                </w:r>
                <w:r>
                  <w:rPr>
                    <w:noProof/>
                    <w:webHidden/>
                  </w:rPr>
                  <w:t>19</w:t>
                </w:r>
                <w:r>
                  <w:rPr>
                    <w:noProof/>
                    <w:webHidden/>
                  </w:rPr>
                  <w:fldChar w:fldCharType="end"/>
                </w:r>
              </w:hyperlink>
            </w:p>
            <w:p w14:paraId="1A49C9DD" w14:textId="0C196696" w:rsidR="00790DE4" w:rsidRDefault="00790DE4">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68473843" w:history="1">
                <w:r w:rsidRPr="00EC66D1">
                  <w:rPr>
                    <w:rStyle w:val="Hyperlink"/>
                    <w:rFonts w:asciiTheme="majorBidi" w:hAnsiTheme="majorBidi" w:cstheme="majorBidi"/>
                    <w:noProof/>
                    <w:lang w:val="en-US"/>
                  </w:rPr>
                  <w:t>Quantitative assessment</w:t>
                </w:r>
                <w:r>
                  <w:rPr>
                    <w:noProof/>
                    <w:webHidden/>
                  </w:rPr>
                  <w:tab/>
                </w:r>
                <w:r>
                  <w:rPr>
                    <w:noProof/>
                    <w:webHidden/>
                  </w:rPr>
                  <w:fldChar w:fldCharType="begin"/>
                </w:r>
                <w:r>
                  <w:rPr>
                    <w:noProof/>
                    <w:webHidden/>
                  </w:rPr>
                  <w:instrText xml:space="preserve"> PAGEREF _Toc168473843 \h </w:instrText>
                </w:r>
                <w:r>
                  <w:rPr>
                    <w:noProof/>
                    <w:webHidden/>
                  </w:rPr>
                </w:r>
                <w:r>
                  <w:rPr>
                    <w:noProof/>
                    <w:webHidden/>
                  </w:rPr>
                  <w:fldChar w:fldCharType="separate"/>
                </w:r>
                <w:r>
                  <w:rPr>
                    <w:noProof/>
                    <w:webHidden/>
                  </w:rPr>
                  <w:t>19</w:t>
                </w:r>
                <w:r>
                  <w:rPr>
                    <w:noProof/>
                    <w:webHidden/>
                  </w:rPr>
                  <w:fldChar w:fldCharType="end"/>
                </w:r>
              </w:hyperlink>
            </w:p>
            <w:p w14:paraId="1BD1E633" w14:textId="3454DC54" w:rsidR="00790DE4" w:rsidRDefault="00790DE4">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68473844" w:history="1">
                <w:r w:rsidRPr="00EC66D1">
                  <w:rPr>
                    <w:rStyle w:val="Hyperlink"/>
                    <w:rFonts w:asciiTheme="majorBidi" w:hAnsiTheme="majorBidi" w:cstheme="majorBidi"/>
                    <w:noProof/>
                    <w:lang w:val="en-US"/>
                  </w:rPr>
                  <w:t>Cross-Center Results:</w:t>
                </w:r>
                <w:r>
                  <w:rPr>
                    <w:noProof/>
                    <w:webHidden/>
                  </w:rPr>
                  <w:tab/>
                </w:r>
                <w:r>
                  <w:rPr>
                    <w:noProof/>
                    <w:webHidden/>
                  </w:rPr>
                  <w:fldChar w:fldCharType="begin"/>
                </w:r>
                <w:r>
                  <w:rPr>
                    <w:noProof/>
                    <w:webHidden/>
                  </w:rPr>
                  <w:instrText xml:space="preserve"> PAGEREF _Toc168473844 \h </w:instrText>
                </w:r>
                <w:r>
                  <w:rPr>
                    <w:noProof/>
                    <w:webHidden/>
                  </w:rPr>
                </w:r>
                <w:r>
                  <w:rPr>
                    <w:noProof/>
                    <w:webHidden/>
                  </w:rPr>
                  <w:fldChar w:fldCharType="separate"/>
                </w:r>
                <w:r>
                  <w:rPr>
                    <w:noProof/>
                    <w:webHidden/>
                  </w:rPr>
                  <w:t>19</w:t>
                </w:r>
                <w:r>
                  <w:rPr>
                    <w:noProof/>
                    <w:webHidden/>
                  </w:rPr>
                  <w:fldChar w:fldCharType="end"/>
                </w:r>
              </w:hyperlink>
            </w:p>
            <w:p w14:paraId="5E78EDDE" w14:textId="602ECAF3" w:rsidR="00790DE4" w:rsidRDefault="00790DE4">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68473845" w:history="1">
                <w:r w:rsidRPr="00EC66D1">
                  <w:rPr>
                    <w:rStyle w:val="Hyperlink"/>
                    <w:rFonts w:asciiTheme="majorBidi" w:hAnsiTheme="majorBidi" w:cstheme="majorBidi"/>
                    <w:noProof/>
                    <w:lang w:val="en-US"/>
                  </w:rPr>
                  <w:t>Cross-Tracer Results:</w:t>
                </w:r>
                <w:r>
                  <w:rPr>
                    <w:noProof/>
                    <w:webHidden/>
                  </w:rPr>
                  <w:tab/>
                </w:r>
                <w:r>
                  <w:rPr>
                    <w:noProof/>
                    <w:webHidden/>
                  </w:rPr>
                  <w:fldChar w:fldCharType="begin"/>
                </w:r>
                <w:r>
                  <w:rPr>
                    <w:noProof/>
                    <w:webHidden/>
                  </w:rPr>
                  <w:instrText xml:space="preserve"> PAGEREF _Toc168473845 \h </w:instrText>
                </w:r>
                <w:r>
                  <w:rPr>
                    <w:noProof/>
                    <w:webHidden/>
                  </w:rPr>
                </w:r>
                <w:r>
                  <w:rPr>
                    <w:noProof/>
                    <w:webHidden/>
                  </w:rPr>
                  <w:fldChar w:fldCharType="separate"/>
                </w:r>
                <w:r>
                  <w:rPr>
                    <w:noProof/>
                    <w:webHidden/>
                  </w:rPr>
                  <w:t>22</w:t>
                </w:r>
                <w:r>
                  <w:rPr>
                    <w:noProof/>
                    <w:webHidden/>
                  </w:rPr>
                  <w:fldChar w:fldCharType="end"/>
                </w:r>
              </w:hyperlink>
            </w:p>
            <w:p w14:paraId="604A5874" w14:textId="4649BD95" w:rsidR="00790DE4" w:rsidRDefault="00790DE4">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68473846" w:history="1">
                <w:r w:rsidRPr="00EC66D1">
                  <w:rPr>
                    <w:rStyle w:val="Hyperlink"/>
                    <w:rFonts w:asciiTheme="majorBidi" w:hAnsiTheme="majorBidi" w:cstheme="majorBidi"/>
                    <w:noProof/>
                    <w:lang w:val="en-US"/>
                  </w:rPr>
                  <w:t>Case Study on Artifact Images</w:t>
                </w:r>
                <w:r>
                  <w:rPr>
                    <w:noProof/>
                    <w:webHidden/>
                  </w:rPr>
                  <w:tab/>
                </w:r>
                <w:r>
                  <w:rPr>
                    <w:noProof/>
                    <w:webHidden/>
                  </w:rPr>
                  <w:fldChar w:fldCharType="begin"/>
                </w:r>
                <w:r>
                  <w:rPr>
                    <w:noProof/>
                    <w:webHidden/>
                  </w:rPr>
                  <w:instrText xml:space="preserve"> PAGEREF _Toc168473846 \h </w:instrText>
                </w:r>
                <w:r>
                  <w:rPr>
                    <w:noProof/>
                    <w:webHidden/>
                  </w:rPr>
                </w:r>
                <w:r>
                  <w:rPr>
                    <w:noProof/>
                    <w:webHidden/>
                  </w:rPr>
                  <w:fldChar w:fldCharType="separate"/>
                </w:r>
                <w:r>
                  <w:rPr>
                    <w:noProof/>
                    <w:webHidden/>
                  </w:rPr>
                  <w:t>25</w:t>
                </w:r>
                <w:r>
                  <w:rPr>
                    <w:noProof/>
                    <w:webHidden/>
                  </w:rPr>
                  <w:fldChar w:fldCharType="end"/>
                </w:r>
              </w:hyperlink>
            </w:p>
            <w:p w14:paraId="1F304F2E" w14:textId="3A59D9C5" w:rsidR="00790DE4" w:rsidRDefault="00790DE4">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68473847" w:history="1">
                <w:r w:rsidRPr="00EC66D1">
                  <w:rPr>
                    <w:rStyle w:val="Hyperlink"/>
                    <w:rFonts w:asciiTheme="majorBidi" w:hAnsiTheme="majorBidi" w:cstheme="majorBidi"/>
                    <w:noProof/>
                    <w:lang w:val="en-US"/>
                  </w:rPr>
                  <w:t>Discussion</w:t>
                </w:r>
                <w:r>
                  <w:rPr>
                    <w:noProof/>
                    <w:webHidden/>
                  </w:rPr>
                  <w:tab/>
                </w:r>
                <w:r>
                  <w:rPr>
                    <w:noProof/>
                    <w:webHidden/>
                  </w:rPr>
                  <w:fldChar w:fldCharType="begin"/>
                </w:r>
                <w:r>
                  <w:rPr>
                    <w:noProof/>
                    <w:webHidden/>
                  </w:rPr>
                  <w:instrText xml:space="preserve"> PAGEREF _Toc168473847 \h </w:instrText>
                </w:r>
                <w:r>
                  <w:rPr>
                    <w:noProof/>
                    <w:webHidden/>
                  </w:rPr>
                </w:r>
                <w:r>
                  <w:rPr>
                    <w:noProof/>
                    <w:webHidden/>
                  </w:rPr>
                  <w:fldChar w:fldCharType="separate"/>
                </w:r>
                <w:r>
                  <w:rPr>
                    <w:noProof/>
                    <w:webHidden/>
                  </w:rPr>
                  <w:t>30</w:t>
                </w:r>
                <w:r>
                  <w:rPr>
                    <w:noProof/>
                    <w:webHidden/>
                  </w:rPr>
                  <w:fldChar w:fldCharType="end"/>
                </w:r>
              </w:hyperlink>
            </w:p>
            <w:p w14:paraId="1B5A66EA" w14:textId="1A1FB25A" w:rsidR="00790DE4" w:rsidRDefault="00790DE4">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68473848" w:history="1">
                <w:r w:rsidRPr="00EC66D1">
                  <w:rPr>
                    <w:rStyle w:val="Hyperlink"/>
                    <w:rFonts w:asciiTheme="majorBidi" w:hAnsiTheme="majorBidi" w:cstheme="majorBidi"/>
                    <w:noProof/>
                    <w:lang w:val="en-US"/>
                  </w:rPr>
                  <w:t>Conclusion</w:t>
                </w:r>
                <w:r>
                  <w:rPr>
                    <w:noProof/>
                    <w:webHidden/>
                  </w:rPr>
                  <w:tab/>
                </w:r>
                <w:r>
                  <w:rPr>
                    <w:noProof/>
                    <w:webHidden/>
                  </w:rPr>
                  <w:fldChar w:fldCharType="begin"/>
                </w:r>
                <w:r>
                  <w:rPr>
                    <w:noProof/>
                    <w:webHidden/>
                  </w:rPr>
                  <w:instrText xml:space="preserve"> PAGEREF _Toc168473848 \h </w:instrText>
                </w:r>
                <w:r>
                  <w:rPr>
                    <w:noProof/>
                    <w:webHidden/>
                  </w:rPr>
                </w:r>
                <w:r>
                  <w:rPr>
                    <w:noProof/>
                    <w:webHidden/>
                  </w:rPr>
                  <w:fldChar w:fldCharType="separate"/>
                </w:r>
                <w:r>
                  <w:rPr>
                    <w:noProof/>
                    <w:webHidden/>
                  </w:rPr>
                  <w:t>32</w:t>
                </w:r>
                <w:r>
                  <w:rPr>
                    <w:noProof/>
                    <w:webHidden/>
                  </w:rPr>
                  <w:fldChar w:fldCharType="end"/>
                </w:r>
              </w:hyperlink>
            </w:p>
            <w:p w14:paraId="762AD241" w14:textId="2D8B8771" w:rsidR="00790DE4" w:rsidRDefault="00790DE4">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68473849" w:history="1">
                <w:r w:rsidRPr="00EC66D1">
                  <w:rPr>
                    <w:rStyle w:val="Hyperlink"/>
                    <w:rFonts w:asciiTheme="majorBidi" w:hAnsiTheme="majorBidi" w:cstheme="majorBidi"/>
                    <w:noProof/>
                    <w:lang w:val="en-US"/>
                  </w:rPr>
                  <w:t>References</w:t>
                </w:r>
                <w:r>
                  <w:rPr>
                    <w:noProof/>
                    <w:webHidden/>
                  </w:rPr>
                  <w:tab/>
                </w:r>
                <w:r>
                  <w:rPr>
                    <w:noProof/>
                    <w:webHidden/>
                  </w:rPr>
                  <w:fldChar w:fldCharType="begin"/>
                </w:r>
                <w:r>
                  <w:rPr>
                    <w:noProof/>
                    <w:webHidden/>
                  </w:rPr>
                  <w:instrText xml:space="preserve"> PAGEREF _Toc168473849 \h </w:instrText>
                </w:r>
                <w:r>
                  <w:rPr>
                    <w:noProof/>
                    <w:webHidden/>
                  </w:rPr>
                </w:r>
                <w:r>
                  <w:rPr>
                    <w:noProof/>
                    <w:webHidden/>
                  </w:rPr>
                  <w:fldChar w:fldCharType="separate"/>
                </w:r>
                <w:r>
                  <w:rPr>
                    <w:noProof/>
                    <w:webHidden/>
                  </w:rPr>
                  <w:t>33</w:t>
                </w:r>
                <w:r>
                  <w:rPr>
                    <w:noProof/>
                    <w:webHidden/>
                  </w:rPr>
                  <w:fldChar w:fldCharType="end"/>
                </w:r>
              </w:hyperlink>
            </w:p>
            <w:p w14:paraId="63D1111B" w14:textId="06C453EA" w:rsidR="00790DE4" w:rsidRDefault="00790DE4">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68473850" w:history="1">
                <w:r w:rsidRPr="00EC66D1">
                  <w:rPr>
                    <w:rStyle w:val="Hyperlink"/>
                    <w:rFonts w:asciiTheme="majorBidi" w:hAnsiTheme="majorBidi" w:cstheme="majorBidi"/>
                    <w:noProof/>
                    <w:lang w:val="en-US"/>
                  </w:rPr>
                  <w:t>Supplementary Material 1</w:t>
                </w:r>
                <w:r>
                  <w:rPr>
                    <w:noProof/>
                    <w:webHidden/>
                  </w:rPr>
                  <w:tab/>
                </w:r>
                <w:r>
                  <w:rPr>
                    <w:noProof/>
                    <w:webHidden/>
                  </w:rPr>
                  <w:fldChar w:fldCharType="begin"/>
                </w:r>
                <w:r>
                  <w:rPr>
                    <w:noProof/>
                    <w:webHidden/>
                  </w:rPr>
                  <w:instrText xml:space="preserve"> PAGEREF _Toc168473850 \h </w:instrText>
                </w:r>
                <w:r>
                  <w:rPr>
                    <w:noProof/>
                    <w:webHidden/>
                  </w:rPr>
                </w:r>
                <w:r>
                  <w:rPr>
                    <w:noProof/>
                    <w:webHidden/>
                  </w:rPr>
                  <w:fldChar w:fldCharType="separate"/>
                </w:r>
                <w:r>
                  <w:rPr>
                    <w:noProof/>
                    <w:webHidden/>
                  </w:rPr>
                  <w:t>38</w:t>
                </w:r>
                <w:r>
                  <w:rPr>
                    <w:noProof/>
                    <w:webHidden/>
                  </w:rPr>
                  <w:fldChar w:fldCharType="end"/>
                </w:r>
              </w:hyperlink>
            </w:p>
            <w:p w14:paraId="668A1EA2" w14:textId="511BA156" w:rsidR="00790DE4" w:rsidRDefault="00790DE4">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68473851" w:history="1">
                <w:r w:rsidRPr="00EC66D1">
                  <w:rPr>
                    <w:rStyle w:val="Hyperlink"/>
                    <w:rFonts w:asciiTheme="majorBidi" w:hAnsiTheme="majorBidi" w:cstheme="majorBidi"/>
                    <w:noProof/>
                    <w:lang w:val="en-US"/>
                  </w:rPr>
                  <w:t>Initial Step from Segmentation task to translation</w:t>
                </w:r>
                <w:r>
                  <w:rPr>
                    <w:noProof/>
                    <w:webHidden/>
                  </w:rPr>
                  <w:tab/>
                </w:r>
                <w:r>
                  <w:rPr>
                    <w:noProof/>
                    <w:webHidden/>
                  </w:rPr>
                  <w:fldChar w:fldCharType="begin"/>
                </w:r>
                <w:r>
                  <w:rPr>
                    <w:noProof/>
                    <w:webHidden/>
                  </w:rPr>
                  <w:instrText xml:space="preserve"> PAGEREF _Toc168473851 \h </w:instrText>
                </w:r>
                <w:r>
                  <w:rPr>
                    <w:noProof/>
                    <w:webHidden/>
                  </w:rPr>
                </w:r>
                <w:r>
                  <w:rPr>
                    <w:noProof/>
                    <w:webHidden/>
                  </w:rPr>
                  <w:fldChar w:fldCharType="separate"/>
                </w:r>
                <w:r>
                  <w:rPr>
                    <w:noProof/>
                    <w:webHidden/>
                  </w:rPr>
                  <w:t>38</w:t>
                </w:r>
                <w:r>
                  <w:rPr>
                    <w:noProof/>
                    <w:webHidden/>
                  </w:rPr>
                  <w:fldChar w:fldCharType="end"/>
                </w:r>
              </w:hyperlink>
            </w:p>
            <w:p w14:paraId="5BC62748" w14:textId="753C4FDE" w:rsidR="00790DE4" w:rsidRDefault="00790DE4">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68473852" w:history="1">
                <w:r w:rsidRPr="00EC66D1">
                  <w:rPr>
                    <w:rStyle w:val="Hyperlink"/>
                    <w:rFonts w:asciiTheme="majorBidi" w:hAnsiTheme="majorBidi" w:cstheme="majorBidi"/>
                    <w:noProof/>
                    <w:lang w:val="en-US"/>
                  </w:rPr>
                  <w:t>Different Models</w:t>
                </w:r>
                <w:r>
                  <w:rPr>
                    <w:noProof/>
                    <w:webHidden/>
                  </w:rPr>
                  <w:tab/>
                </w:r>
                <w:r>
                  <w:rPr>
                    <w:noProof/>
                    <w:webHidden/>
                  </w:rPr>
                  <w:fldChar w:fldCharType="begin"/>
                </w:r>
                <w:r>
                  <w:rPr>
                    <w:noProof/>
                    <w:webHidden/>
                  </w:rPr>
                  <w:instrText xml:space="preserve"> PAGEREF _Toc168473852 \h </w:instrText>
                </w:r>
                <w:r>
                  <w:rPr>
                    <w:noProof/>
                    <w:webHidden/>
                  </w:rPr>
                </w:r>
                <w:r>
                  <w:rPr>
                    <w:noProof/>
                    <w:webHidden/>
                  </w:rPr>
                  <w:fldChar w:fldCharType="separate"/>
                </w:r>
                <w:r>
                  <w:rPr>
                    <w:noProof/>
                    <w:webHidden/>
                  </w:rPr>
                  <w:t>39</w:t>
                </w:r>
                <w:r>
                  <w:rPr>
                    <w:noProof/>
                    <w:webHidden/>
                  </w:rPr>
                  <w:fldChar w:fldCharType="end"/>
                </w:r>
              </w:hyperlink>
            </w:p>
            <w:p w14:paraId="5BDDEDB7" w14:textId="7F97FB3F" w:rsidR="00790DE4" w:rsidRDefault="00790DE4">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68473853" w:history="1">
                <w:r w:rsidRPr="00EC66D1">
                  <w:rPr>
                    <w:rStyle w:val="Hyperlink"/>
                    <w:rFonts w:asciiTheme="majorBidi" w:hAnsiTheme="majorBidi" w:cstheme="majorBidi"/>
                    <w:noProof/>
                    <w:lang w:val="en-US"/>
                  </w:rPr>
                  <w:t>3D-Unet-Model</w:t>
                </w:r>
                <w:r>
                  <w:rPr>
                    <w:noProof/>
                    <w:webHidden/>
                  </w:rPr>
                  <w:tab/>
                </w:r>
                <w:r>
                  <w:rPr>
                    <w:noProof/>
                    <w:webHidden/>
                  </w:rPr>
                  <w:fldChar w:fldCharType="begin"/>
                </w:r>
                <w:r>
                  <w:rPr>
                    <w:noProof/>
                    <w:webHidden/>
                  </w:rPr>
                  <w:instrText xml:space="preserve"> PAGEREF _Toc168473853 \h </w:instrText>
                </w:r>
                <w:r>
                  <w:rPr>
                    <w:noProof/>
                    <w:webHidden/>
                  </w:rPr>
                </w:r>
                <w:r>
                  <w:rPr>
                    <w:noProof/>
                    <w:webHidden/>
                  </w:rPr>
                  <w:fldChar w:fldCharType="separate"/>
                </w:r>
                <w:r>
                  <w:rPr>
                    <w:noProof/>
                    <w:webHidden/>
                  </w:rPr>
                  <w:t>39</w:t>
                </w:r>
                <w:r>
                  <w:rPr>
                    <w:noProof/>
                    <w:webHidden/>
                  </w:rPr>
                  <w:fldChar w:fldCharType="end"/>
                </w:r>
              </w:hyperlink>
            </w:p>
            <w:p w14:paraId="6BF56948" w14:textId="457A107E" w:rsidR="00790DE4" w:rsidRDefault="00790DE4">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68473854" w:history="1">
                <w:r w:rsidRPr="00EC66D1">
                  <w:rPr>
                    <w:rStyle w:val="Hyperlink"/>
                    <w:rFonts w:asciiTheme="majorBidi" w:hAnsiTheme="majorBidi" w:cstheme="majorBidi"/>
                    <w:noProof/>
                    <w:lang w:val="en-US"/>
                  </w:rPr>
                  <w:t>Patched-3D Unet:</w:t>
                </w:r>
                <w:r>
                  <w:rPr>
                    <w:noProof/>
                    <w:webHidden/>
                  </w:rPr>
                  <w:tab/>
                </w:r>
                <w:r>
                  <w:rPr>
                    <w:noProof/>
                    <w:webHidden/>
                  </w:rPr>
                  <w:fldChar w:fldCharType="begin"/>
                </w:r>
                <w:r>
                  <w:rPr>
                    <w:noProof/>
                    <w:webHidden/>
                  </w:rPr>
                  <w:instrText xml:space="preserve"> PAGEREF _Toc168473854 \h </w:instrText>
                </w:r>
                <w:r>
                  <w:rPr>
                    <w:noProof/>
                    <w:webHidden/>
                  </w:rPr>
                </w:r>
                <w:r>
                  <w:rPr>
                    <w:noProof/>
                    <w:webHidden/>
                  </w:rPr>
                  <w:fldChar w:fldCharType="separate"/>
                </w:r>
                <w:r>
                  <w:rPr>
                    <w:noProof/>
                    <w:webHidden/>
                  </w:rPr>
                  <w:t>41</w:t>
                </w:r>
                <w:r>
                  <w:rPr>
                    <w:noProof/>
                    <w:webHidden/>
                  </w:rPr>
                  <w:fldChar w:fldCharType="end"/>
                </w:r>
              </w:hyperlink>
            </w:p>
            <w:p w14:paraId="40D4ED43" w14:textId="4191DC7A" w:rsidR="00790DE4" w:rsidRDefault="00790DE4">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68473855" w:history="1">
                <w:r w:rsidRPr="00EC66D1">
                  <w:rPr>
                    <w:rStyle w:val="Hyperlink"/>
                    <w:noProof/>
                    <w:lang w:val="en-US" w:bidi="fa-IR"/>
                  </w:rPr>
                  <w:t>2D-Unet</w:t>
                </w:r>
                <w:r>
                  <w:rPr>
                    <w:noProof/>
                    <w:webHidden/>
                  </w:rPr>
                  <w:tab/>
                </w:r>
                <w:r>
                  <w:rPr>
                    <w:noProof/>
                    <w:webHidden/>
                  </w:rPr>
                  <w:fldChar w:fldCharType="begin"/>
                </w:r>
                <w:r>
                  <w:rPr>
                    <w:noProof/>
                    <w:webHidden/>
                  </w:rPr>
                  <w:instrText xml:space="preserve"> PAGEREF _Toc168473855 \h </w:instrText>
                </w:r>
                <w:r>
                  <w:rPr>
                    <w:noProof/>
                    <w:webHidden/>
                  </w:rPr>
                </w:r>
                <w:r>
                  <w:rPr>
                    <w:noProof/>
                    <w:webHidden/>
                  </w:rPr>
                  <w:fldChar w:fldCharType="separate"/>
                </w:r>
                <w:r>
                  <w:rPr>
                    <w:noProof/>
                    <w:webHidden/>
                  </w:rPr>
                  <w:t>42</w:t>
                </w:r>
                <w:r>
                  <w:rPr>
                    <w:noProof/>
                    <w:webHidden/>
                  </w:rPr>
                  <w:fldChar w:fldCharType="end"/>
                </w:r>
              </w:hyperlink>
            </w:p>
            <w:p w14:paraId="439EF1CA" w14:textId="1A9F739B" w:rsidR="00790DE4" w:rsidRDefault="00790DE4">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68473856" w:history="1">
                <w:r w:rsidRPr="00EC66D1">
                  <w:rPr>
                    <w:rStyle w:val="Hyperlink"/>
                    <w:rFonts w:asciiTheme="majorBidi" w:hAnsiTheme="majorBidi" w:cstheme="majorBidi"/>
                    <w:noProof/>
                    <w:lang w:val="en-US" w:bidi="fa-IR"/>
                  </w:rPr>
                  <w:t>DyUnet:</w:t>
                </w:r>
                <w:r>
                  <w:rPr>
                    <w:noProof/>
                    <w:webHidden/>
                  </w:rPr>
                  <w:tab/>
                </w:r>
                <w:r>
                  <w:rPr>
                    <w:noProof/>
                    <w:webHidden/>
                  </w:rPr>
                  <w:fldChar w:fldCharType="begin"/>
                </w:r>
                <w:r>
                  <w:rPr>
                    <w:noProof/>
                    <w:webHidden/>
                  </w:rPr>
                  <w:instrText xml:space="preserve"> PAGEREF _Toc168473856 \h </w:instrText>
                </w:r>
                <w:r>
                  <w:rPr>
                    <w:noProof/>
                    <w:webHidden/>
                  </w:rPr>
                </w:r>
                <w:r>
                  <w:rPr>
                    <w:noProof/>
                    <w:webHidden/>
                  </w:rPr>
                  <w:fldChar w:fldCharType="separate"/>
                </w:r>
                <w:r>
                  <w:rPr>
                    <w:noProof/>
                    <w:webHidden/>
                  </w:rPr>
                  <w:t>43</w:t>
                </w:r>
                <w:r>
                  <w:rPr>
                    <w:noProof/>
                    <w:webHidden/>
                  </w:rPr>
                  <w:fldChar w:fldCharType="end"/>
                </w:r>
              </w:hyperlink>
            </w:p>
            <w:p w14:paraId="43AEB30A" w14:textId="766FB08A" w:rsidR="00790DE4" w:rsidRDefault="00790DE4">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68473857" w:history="1">
                <w:r w:rsidRPr="00EC66D1">
                  <w:rPr>
                    <w:rStyle w:val="Hyperlink"/>
                    <w:rFonts w:asciiTheme="majorBidi" w:hAnsiTheme="majorBidi" w:cstheme="majorBidi"/>
                    <w:noProof/>
                    <w:lang w:val="en-US"/>
                  </w:rPr>
                  <w:t>Supplementary Material 2</w:t>
                </w:r>
                <w:r>
                  <w:rPr>
                    <w:noProof/>
                    <w:webHidden/>
                  </w:rPr>
                  <w:tab/>
                </w:r>
                <w:r>
                  <w:rPr>
                    <w:noProof/>
                    <w:webHidden/>
                  </w:rPr>
                  <w:fldChar w:fldCharType="begin"/>
                </w:r>
                <w:r>
                  <w:rPr>
                    <w:noProof/>
                    <w:webHidden/>
                  </w:rPr>
                  <w:instrText xml:space="preserve"> PAGEREF _Toc168473857 \h </w:instrText>
                </w:r>
                <w:r>
                  <w:rPr>
                    <w:noProof/>
                    <w:webHidden/>
                  </w:rPr>
                </w:r>
                <w:r>
                  <w:rPr>
                    <w:noProof/>
                    <w:webHidden/>
                  </w:rPr>
                  <w:fldChar w:fldCharType="separate"/>
                </w:r>
                <w:r>
                  <w:rPr>
                    <w:noProof/>
                    <w:webHidden/>
                  </w:rPr>
                  <w:t>46</w:t>
                </w:r>
                <w:r>
                  <w:rPr>
                    <w:noProof/>
                    <w:webHidden/>
                  </w:rPr>
                  <w:fldChar w:fldCharType="end"/>
                </w:r>
              </w:hyperlink>
            </w:p>
            <w:p w14:paraId="20176C9D" w14:textId="72ACCE2E" w:rsidR="00790DE4" w:rsidRDefault="00790DE4">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68473858" w:history="1">
                <w:r w:rsidRPr="00EC66D1">
                  <w:rPr>
                    <w:rStyle w:val="Hyperlink"/>
                    <w:rFonts w:asciiTheme="majorBidi" w:hAnsiTheme="majorBidi" w:cstheme="majorBidi"/>
                    <w:noProof/>
                    <w:lang w:val="en-US"/>
                  </w:rPr>
                  <w:t>Statistical tests</w:t>
                </w:r>
                <w:r>
                  <w:rPr>
                    <w:noProof/>
                    <w:webHidden/>
                  </w:rPr>
                  <w:tab/>
                </w:r>
                <w:r>
                  <w:rPr>
                    <w:noProof/>
                    <w:webHidden/>
                  </w:rPr>
                  <w:fldChar w:fldCharType="begin"/>
                </w:r>
                <w:r>
                  <w:rPr>
                    <w:noProof/>
                    <w:webHidden/>
                  </w:rPr>
                  <w:instrText xml:space="preserve"> PAGEREF _Toc168473858 \h </w:instrText>
                </w:r>
                <w:r>
                  <w:rPr>
                    <w:noProof/>
                    <w:webHidden/>
                  </w:rPr>
                </w:r>
                <w:r>
                  <w:rPr>
                    <w:noProof/>
                    <w:webHidden/>
                  </w:rPr>
                  <w:fldChar w:fldCharType="separate"/>
                </w:r>
                <w:r>
                  <w:rPr>
                    <w:noProof/>
                    <w:webHidden/>
                  </w:rPr>
                  <w:t>47</w:t>
                </w:r>
                <w:r>
                  <w:rPr>
                    <w:noProof/>
                    <w:webHidden/>
                  </w:rPr>
                  <w:fldChar w:fldCharType="end"/>
                </w:r>
              </w:hyperlink>
            </w:p>
            <w:p w14:paraId="3DAE7EAE" w14:textId="626A95B1" w:rsidR="00790DE4" w:rsidRDefault="00790DE4">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68473859" w:history="1">
                <w:r w:rsidRPr="00EC66D1">
                  <w:rPr>
                    <w:rStyle w:val="Hyperlink"/>
                    <w:rFonts w:asciiTheme="majorBidi" w:hAnsiTheme="majorBidi" w:cstheme="majorBidi"/>
                    <w:noProof/>
                    <w:lang w:val="en-US"/>
                  </w:rPr>
                  <w:t>Normality Testing</w:t>
                </w:r>
                <w:r>
                  <w:rPr>
                    <w:noProof/>
                    <w:webHidden/>
                  </w:rPr>
                  <w:tab/>
                </w:r>
                <w:r>
                  <w:rPr>
                    <w:noProof/>
                    <w:webHidden/>
                  </w:rPr>
                  <w:fldChar w:fldCharType="begin"/>
                </w:r>
                <w:r>
                  <w:rPr>
                    <w:noProof/>
                    <w:webHidden/>
                  </w:rPr>
                  <w:instrText xml:space="preserve"> PAGEREF _Toc168473859 \h </w:instrText>
                </w:r>
                <w:r>
                  <w:rPr>
                    <w:noProof/>
                    <w:webHidden/>
                  </w:rPr>
                </w:r>
                <w:r>
                  <w:rPr>
                    <w:noProof/>
                    <w:webHidden/>
                  </w:rPr>
                  <w:fldChar w:fldCharType="separate"/>
                </w:r>
                <w:r>
                  <w:rPr>
                    <w:noProof/>
                    <w:webHidden/>
                  </w:rPr>
                  <w:t>47</w:t>
                </w:r>
                <w:r>
                  <w:rPr>
                    <w:noProof/>
                    <w:webHidden/>
                  </w:rPr>
                  <w:fldChar w:fldCharType="end"/>
                </w:r>
              </w:hyperlink>
            </w:p>
            <w:p w14:paraId="6A3EA32A" w14:textId="3B93E335" w:rsidR="00790DE4" w:rsidRDefault="00790DE4">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68473860" w:history="1">
                <w:r w:rsidRPr="00EC66D1">
                  <w:rPr>
                    <w:rStyle w:val="Hyperlink"/>
                    <w:rFonts w:asciiTheme="majorBidi" w:hAnsiTheme="majorBidi" w:cstheme="majorBidi"/>
                    <w:noProof/>
                    <w:lang w:val="en-US"/>
                  </w:rPr>
                  <w:t>Choice of Statistical Test</w:t>
                </w:r>
                <w:r>
                  <w:rPr>
                    <w:noProof/>
                    <w:webHidden/>
                  </w:rPr>
                  <w:tab/>
                </w:r>
                <w:r>
                  <w:rPr>
                    <w:noProof/>
                    <w:webHidden/>
                  </w:rPr>
                  <w:fldChar w:fldCharType="begin"/>
                </w:r>
                <w:r>
                  <w:rPr>
                    <w:noProof/>
                    <w:webHidden/>
                  </w:rPr>
                  <w:instrText xml:space="preserve"> PAGEREF _Toc168473860 \h </w:instrText>
                </w:r>
                <w:r>
                  <w:rPr>
                    <w:noProof/>
                    <w:webHidden/>
                  </w:rPr>
                </w:r>
                <w:r>
                  <w:rPr>
                    <w:noProof/>
                    <w:webHidden/>
                  </w:rPr>
                  <w:fldChar w:fldCharType="separate"/>
                </w:r>
                <w:r>
                  <w:rPr>
                    <w:noProof/>
                    <w:webHidden/>
                  </w:rPr>
                  <w:t>47</w:t>
                </w:r>
                <w:r>
                  <w:rPr>
                    <w:noProof/>
                    <w:webHidden/>
                  </w:rPr>
                  <w:fldChar w:fldCharType="end"/>
                </w:r>
              </w:hyperlink>
            </w:p>
            <w:p w14:paraId="01496370" w14:textId="0EE5EDBF" w:rsidR="00C66FB1" w:rsidRPr="00790DE4" w:rsidRDefault="00790DE4" w:rsidP="00790DE4">
              <w:pPr>
                <w:rPr>
                  <w:rFonts w:asciiTheme="majorBidi" w:hAnsiTheme="majorBidi"/>
                  <w:b/>
                  <w:bCs/>
                  <w:noProof/>
                </w:rPr>
              </w:pPr>
              <w:r w:rsidRPr="00B653BA">
                <w:rPr>
                  <w:rFonts w:asciiTheme="majorBidi" w:hAnsiTheme="majorBidi" w:cstheme="majorBidi"/>
                  <w:b/>
                  <w:bCs/>
                  <w:noProof/>
                  <w:lang w:val="en-US"/>
                  <w:rPrChange w:id="7" w:author="Shirilord, Isaac (ARTORG)" w:date="2024-05-29T17:37:00Z">
                    <w:rPr>
                      <w:rFonts w:asciiTheme="majorBidi" w:hAnsiTheme="majorBidi" w:cstheme="majorBidi"/>
                      <w:b/>
                      <w:bCs/>
                      <w:noProof/>
                    </w:rPr>
                  </w:rPrChange>
                </w:rPr>
                <w:fldChar w:fldCharType="end"/>
              </w:r>
            </w:p>
          </w:sdtContent>
        </w:sdt>
      </w:sdtContent>
    </w:sdt>
    <w:p w14:paraId="50818FA0" w14:textId="77777777" w:rsidR="00C66FB1" w:rsidRPr="00C25452" w:rsidRDefault="00C66FB1" w:rsidP="00C66FB1">
      <w:pPr>
        <w:rPr>
          <w:rFonts w:asciiTheme="majorBidi" w:hAnsiTheme="majorBidi" w:cstheme="majorBidi"/>
          <w:lang w:val="en-US"/>
        </w:rPr>
      </w:pPr>
    </w:p>
    <w:p w14:paraId="156FDA86" w14:textId="77777777" w:rsidR="00C66FB1" w:rsidRPr="00C25452" w:rsidRDefault="00C66FB1" w:rsidP="00C66FB1">
      <w:pPr>
        <w:rPr>
          <w:rFonts w:asciiTheme="majorBidi" w:hAnsiTheme="majorBidi" w:cstheme="majorBidi"/>
          <w:lang w:val="en-US"/>
        </w:rPr>
      </w:pPr>
    </w:p>
    <w:p w14:paraId="7F1F01A5" w14:textId="77777777" w:rsidR="00C66FB1" w:rsidRPr="00C25452" w:rsidRDefault="00C66FB1" w:rsidP="00C66FB1">
      <w:pPr>
        <w:jc w:val="left"/>
        <w:rPr>
          <w:rFonts w:asciiTheme="majorBidi" w:hAnsiTheme="majorBidi" w:cstheme="majorBidi"/>
          <w:lang w:val="en-US"/>
        </w:rPr>
      </w:pPr>
      <w:r w:rsidRPr="00C25452">
        <w:rPr>
          <w:rFonts w:asciiTheme="majorBidi" w:hAnsiTheme="majorBidi" w:cstheme="majorBidi"/>
          <w:lang w:val="en-US"/>
        </w:rPr>
        <w:br w:type="page"/>
      </w:r>
    </w:p>
    <w:p w14:paraId="73F32A56" w14:textId="29843C61" w:rsidR="002E237A" w:rsidRPr="00C25452" w:rsidRDefault="002E237A" w:rsidP="001E0755">
      <w:pPr>
        <w:pStyle w:val="Heading1"/>
        <w:rPr>
          <w:rFonts w:asciiTheme="majorBidi" w:hAnsiTheme="majorBidi" w:cstheme="majorBidi"/>
          <w:lang w:val="en-US"/>
        </w:rPr>
      </w:pPr>
      <w:bookmarkStart w:id="8" w:name="_Toc168472918"/>
      <w:bookmarkStart w:id="9" w:name="_Toc168473832"/>
      <w:r w:rsidRPr="00C25452">
        <w:rPr>
          <w:rFonts w:asciiTheme="majorBidi" w:hAnsiTheme="majorBidi" w:cstheme="majorBidi"/>
          <w:lang w:val="en-US"/>
        </w:rPr>
        <w:lastRenderedPageBreak/>
        <w:t>Introduction</w:t>
      </w:r>
      <w:bookmarkEnd w:id="8"/>
      <w:bookmarkEnd w:id="9"/>
    </w:p>
    <w:p w14:paraId="5EC60CB5" w14:textId="15E6D031" w:rsidR="00AA67C8" w:rsidRPr="00B653BA" w:rsidRDefault="00D7619F" w:rsidP="00FB1AFB">
      <w:pPr>
        <w:rPr>
          <w:lang w:val="en-US"/>
        </w:rPr>
      </w:pPr>
      <w:bookmarkStart w:id="10" w:name="_Hlk166573178"/>
      <w:r w:rsidRPr="00C25452">
        <w:rPr>
          <w:lang w:val="en-US"/>
        </w:rPr>
        <w:t xml:space="preserve">Positron Emission Tomography (PET) is </w:t>
      </w:r>
      <w:r w:rsidR="00AA67C8" w:rsidRPr="00B653BA">
        <w:rPr>
          <w:lang w:val="en-US"/>
        </w:rPr>
        <w:t xml:space="preserve">the </w:t>
      </w:r>
      <w:r w:rsidR="003E556E" w:rsidRPr="001B22F8">
        <w:rPr>
          <w:lang w:val="en-US"/>
        </w:rPr>
        <w:t xml:space="preserve">gold standard </w:t>
      </w:r>
      <w:r w:rsidR="009C51B2" w:rsidRPr="001B22F8">
        <w:rPr>
          <w:lang w:val="en-US"/>
        </w:rPr>
        <w:t>of</w:t>
      </w:r>
      <w:r w:rsidR="003E556E" w:rsidRPr="001B22F8">
        <w:rPr>
          <w:lang w:val="en-US"/>
        </w:rPr>
        <w:t xml:space="preserve"> </w:t>
      </w:r>
      <w:r w:rsidRPr="001B22F8">
        <w:rPr>
          <w:lang w:val="en-US"/>
        </w:rPr>
        <w:t xml:space="preserve">molecular imaging </w:t>
      </w:r>
      <w:r w:rsidR="003E556E" w:rsidRPr="001B22F8">
        <w:rPr>
          <w:lang w:val="en-US"/>
        </w:rPr>
        <w:t xml:space="preserve">modalities for </w:t>
      </w:r>
      <w:r w:rsidR="00AA67C8" w:rsidRPr="00B653BA">
        <w:rPr>
          <w:lang w:val="en-US"/>
        </w:rPr>
        <w:t>the</w:t>
      </w:r>
      <w:r w:rsidR="00AA67C8" w:rsidRPr="00C25452">
        <w:rPr>
          <w:lang w:val="en-US"/>
        </w:rPr>
        <w:t xml:space="preserve"> </w:t>
      </w:r>
      <w:r w:rsidR="003E556E" w:rsidRPr="00C25452">
        <w:rPr>
          <w:lang w:val="en-US"/>
        </w:rPr>
        <w:t xml:space="preserve">non-invasive study of </w:t>
      </w:r>
      <w:r w:rsidR="00E85A62" w:rsidRPr="00C25452">
        <w:rPr>
          <w:lang w:val="en-US"/>
        </w:rPr>
        <w:t>various diseases</w:t>
      </w:r>
      <w:r w:rsidR="003E556E" w:rsidRPr="00C25452">
        <w:rPr>
          <w:lang w:val="en-US"/>
        </w:rPr>
        <w:t xml:space="preserve"> </w:t>
      </w:r>
      <w:sdt>
        <w:sdtPr>
          <w:rPr>
            <w:color w:val="000000"/>
            <w:lang w:val="en-US"/>
          </w:rPr>
          <w:tag w:val="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"/>
          <w:id w:val="-957184200"/>
          <w:placeholder>
            <w:docPart w:val="9B0043A122914F25BF0A8546B1F0498B"/>
          </w:placeholder>
        </w:sdtPr>
        <w:sdtContent>
          <w:r w:rsidR="00ED2812" w:rsidRPr="00ED2812">
            <w:rPr>
              <w:color w:val="000000"/>
              <w:lang w:val="en-US"/>
            </w:rPr>
            <w:t>(1–3)</w:t>
          </w:r>
        </w:sdtContent>
      </w:sdt>
      <w:r w:rsidRPr="00C25452">
        <w:rPr>
          <w:lang w:val="en-US"/>
        </w:rPr>
        <w:t xml:space="preserve">. </w:t>
      </w:r>
      <w:r w:rsidR="00DB75B3" w:rsidRPr="00C25452">
        <w:rPr>
          <w:lang w:val="en-US"/>
        </w:rPr>
        <w:t xml:space="preserve">Numerous patients undergo PET scans worldwide for staging and restaging cancer, evaluating treatment </w:t>
      </w:r>
      <w:r w:rsidR="00893977" w:rsidRPr="00C25452">
        <w:rPr>
          <w:lang w:val="en-US"/>
        </w:rPr>
        <w:t>diagnostic, radiation therapy planning</w:t>
      </w:r>
      <w:r w:rsidR="00AA67C8" w:rsidRPr="00B653BA">
        <w:rPr>
          <w:lang w:val="en-US"/>
        </w:rPr>
        <w:t>,</w:t>
      </w:r>
      <w:r w:rsidR="00C21B46" w:rsidRPr="00C25452" w:rsidDel="0011097D">
        <w:rPr>
          <w:color w:val="000000"/>
          <w:lang w:val="en-US"/>
        </w:rPr>
        <w:t xml:space="preserve"> </w:t>
      </w:r>
      <w:r w:rsidR="00457FE1" w:rsidRPr="00C25452">
        <w:rPr>
          <w:color w:val="000000"/>
          <w:lang w:val="en-US"/>
        </w:rPr>
        <w:t>d</w:t>
      </w:r>
      <w:r w:rsidR="00DB75B3" w:rsidRPr="00C25452">
        <w:rPr>
          <w:color w:val="000000"/>
          <w:lang w:val="en-US"/>
        </w:rPr>
        <w:t>iagnosing neurological disorders, Assessing myocardial perfusion</w:t>
      </w:r>
      <w:r w:rsidR="00AA67C8" w:rsidRPr="00B653BA">
        <w:rPr>
          <w:color w:val="000000"/>
          <w:lang w:val="en-US"/>
        </w:rPr>
        <w:t>,</w:t>
      </w:r>
      <w:r w:rsidR="00FE5CB2" w:rsidRPr="00C25452">
        <w:rPr>
          <w:color w:val="000000"/>
          <w:lang w:val="en-US"/>
        </w:rPr>
        <w:t xml:space="preserve"> and surgical planning</w:t>
      </w:r>
      <w:r w:rsidR="009C51B2" w:rsidRPr="00C25452">
        <w:rPr>
          <w:color w:val="000000"/>
          <w:lang w:val="en-US"/>
        </w:rPr>
        <w:t xml:space="preserve"> </w:t>
      </w:r>
      <w:sdt>
        <w:sdtPr>
          <w:rPr>
            <w:color w:val="000000"/>
            <w:lang w:val="en-US"/>
          </w:rPr>
          <w:tag w:val="MENDELEY_CITATION_v3_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"/>
          <w:id w:val="-1356727736"/>
          <w:placeholder>
            <w:docPart w:val="CCC385371196461698EECE88B76DDF58"/>
          </w:placeholder>
        </w:sdtPr>
        <w:sdtContent>
          <w:r w:rsidR="00ED2812" w:rsidRPr="00ED2812">
            <w:rPr>
              <w:color w:val="000000"/>
              <w:lang w:val="en-US"/>
            </w:rPr>
            <w:t>(4–6)</w:t>
          </w:r>
        </w:sdtContent>
      </w:sdt>
      <w:r w:rsidR="00A25658" w:rsidRPr="00C25452">
        <w:rPr>
          <w:lang w:val="en-US"/>
        </w:rPr>
        <w:t xml:space="preserve">. </w:t>
      </w:r>
    </w:p>
    <w:p w14:paraId="5D5BA1BC" w14:textId="7F089315" w:rsidR="00F802B2" w:rsidRPr="00C25452" w:rsidRDefault="00BA0637" w:rsidP="00FB1AFB">
      <w:pPr>
        <w:rPr>
          <w:lang w:val="en-US"/>
        </w:rPr>
      </w:pPr>
      <w:r w:rsidRPr="00C25452">
        <w:rPr>
          <w:lang w:val="en-US"/>
        </w:rPr>
        <w:t xml:space="preserve">During </w:t>
      </w:r>
      <w:r w:rsidR="00DC2243" w:rsidRPr="00C25452">
        <w:rPr>
          <w:lang w:val="en-US"/>
        </w:rPr>
        <w:t xml:space="preserve">a whole-body PET </w:t>
      </w:r>
      <w:r w:rsidRPr="00C25452">
        <w:rPr>
          <w:lang w:val="en-US"/>
        </w:rPr>
        <w:t xml:space="preserve">image creation, more than 50% of </w:t>
      </w:r>
      <w:r w:rsidR="00DC2243" w:rsidRPr="00C25452">
        <w:rPr>
          <w:lang w:val="en-US"/>
        </w:rPr>
        <w:t xml:space="preserve">all recorded </w:t>
      </w:r>
      <w:r w:rsidRPr="00C25452">
        <w:rPr>
          <w:lang w:val="en-US"/>
        </w:rPr>
        <w:t xml:space="preserve">photons </w:t>
      </w:r>
      <w:r w:rsidR="00DC2243" w:rsidRPr="00C25452">
        <w:rPr>
          <w:lang w:val="en-US"/>
        </w:rPr>
        <w:t xml:space="preserve">result in a </w:t>
      </w:r>
      <w:r w:rsidR="00AA67C8" w:rsidRPr="00B653BA">
        <w:rPr>
          <w:lang w:val="en-US"/>
        </w:rPr>
        <w:t>Compton</w:t>
      </w:r>
      <w:r w:rsidR="00AA67C8" w:rsidRPr="00C25452">
        <w:rPr>
          <w:lang w:val="en-US"/>
        </w:rPr>
        <w:t xml:space="preserve"> </w:t>
      </w:r>
      <w:r w:rsidR="00DC2243" w:rsidRPr="00C25452">
        <w:rPr>
          <w:lang w:val="en-US"/>
        </w:rPr>
        <w:t xml:space="preserve">scatter fraction before capturing by detectors </w:t>
      </w:r>
      <w:sdt>
        <w:sdtPr>
          <w:rPr>
            <w:color w:val="000000"/>
            <w:lang w:val="en-US"/>
          </w:rPr>
          <w:tag w:val="MENDELEY_CITATION_v3_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"/>
          <w:id w:val="-1995628465"/>
          <w:placeholder>
            <w:docPart w:val="D73081B6CC04448289A3757EF2937960"/>
          </w:placeholder>
        </w:sdtPr>
        <w:sdtContent>
          <w:r w:rsidR="00ED2812" w:rsidRPr="00ED2812">
            <w:rPr>
              <w:color w:val="000000"/>
              <w:lang w:val="en-US"/>
            </w:rPr>
            <w:t>(7–9)</w:t>
          </w:r>
        </w:sdtContent>
      </w:sdt>
      <w:r w:rsidR="00DC2243" w:rsidRPr="00C25452">
        <w:rPr>
          <w:lang w:val="en-US"/>
        </w:rPr>
        <w:t xml:space="preserve">. </w:t>
      </w:r>
      <w:r w:rsidR="00060116" w:rsidRPr="00C25452">
        <w:rPr>
          <w:lang w:val="en-US"/>
        </w:rPr>
        <w:t>Photon scattering</w:t>
      </w:r>
      <w:r w:rsidR="00762B08" w:rsidRPr="00C25452">
        <w:rPr>
          <w:lang w:val="en-US"/>
        </w:rPr>
        <w:t xml:space="preserve"> </w:t>
      </w:r>
      <w:r w:rsidR="009C51B2" w:rsidRPr="00C25452">
        <w:rPr>
          <w:lang w:val="en-US"/>
        </w:rPr>
        <w:t>occurs</w:t>
      </w:r>
      <w:r w:rsidR="00060116" w:rsidRPr="00C25452">
        <w:rPr>
          <w:lang w:val="en-US"/>
        </w:rPr>
        <w:t xml:space="preserve"> due to dense materials in </w:t>
      </w:r>
      <w:r w:rsidR="00AA67C8" w:rsidRPr="00B653BA">
        <w:rPr>
          <w:lang w:val="en-US"/>
        </w:rPr>
        <w:t>the patient's body and surrounding area and causes</w:t>
      </w:r>
      <w:r w:rsidR="00A250B6" w:rsidRPr="00C25452">
        <w:rPr>
          <w:lang w:val="en-US"/>
        </w:rPr>
        <w:t xml:space="preserve"> </w:t>
      </w:r>
      <w:r w:rsidR="009123AE" w:rsidRPr="00C25452">
        <w:rPr>
          <w:lang w:val="en-US"/>
        </w:rPr>
        <w:t xml:space="preserve">energy loss. </w:t>
      </w:r>
      <w:del w:id="11" w:author="Samane Shahpouri" w:date="2024-06-04T13:09:00Z" w16du:dateUtc="2024-06-04T11:09:00Z">
        <w:r w:rsidR="009123AE" w:rsidRPr="00C25452" w:rsidDel="00CF0996">
          <w:rPr>
            <w:lang w:val="en-US"/>
          </w:rPr>
          <w:delText xml:space="preserve">The </w:delText>
        </w:r>
      </w:del>
      <w:ins w:id="12" w:author="Samane Shahpouri" w:date="2024-06-04T13:09:00Z" w16du:dateUtc="2024-06-04T11:09:00Z">
        <w:r w:rsidR="00CF0996">
          <w:rPr>
            <w:lang w:val="en-US"/>
          </w:rPr>
          <w:t>A</w:t>
        </w:r>
        <w:r w:rsidR="00CF0996" w:rsidRPr="00C25452">
          <w:rPr>
            <w:lang w:val="en-US"/>
          </w:rPr>
          <w:t xml:space="preserve"> </w:t>
        </w:r>
      </w:ins>
      <w:r w:rsidR="009123AE" w:rsidRPr="00C25452">
        <w:rPr>
          <w:lang w:val="en-US"/>
        </w:rPr>
        <w:t xml:space="preserve">misplaced line of response (LOR) is </w:t>
      </w:r>
      <w:del w:id="13" w:author="Samane Shahpouri" w:date="2024-06-04T13:09:00Z" w16du:dateUtc="2024-06-04T11:09:00Z">
        <w:r w:rsidR="009123AE" w:rsidRPr="00C25452" w:rsidDel="00CF0996">
          <w:rPr>
            <w:lang w:val="en-US"/>
          </w:rPr>
          <w:delText xml:space="preserve">allocated </w:delText>
        </w:r>
      </w:del>
      <w:ins w:id="14" w:author="Samane Shahpouri" w:date="2024-06-04T13:09:00Z" w16du:dateUtc="2024-06-04T11:09:00Z">
        <w:r w:rsidR="00CF0996">
          <w:rPr>
            <w:lang w:val="en-US"/>
          </w:rPr>
          <w:t>formed by</w:t>
        </w:r>
        <w:r w:rsidR="00CF0996" w:rsidRPr="00C25452">
          <w:rPr>
            <w:lang w:val="en-US"/>
          </w:rPr>
          <w:t xml:space="preserve"> </w:t>
        </w:r>
      </w:ins>
      <w:del w:id="15" w:author="Samane Shahpouri" w:date="2024-06-04T13:09:00Z" w16du:dateUtc="2024-06-04T11:09:00Z">
        <w:r w:rsidR="009123AE" w:rsidRPr="00C25452" w:rsidDel="00CF0996">
          <w:rPr>
            <w:lang w:val="en-US"/>
          </w:rPr>
          <w:delText xml:space="preserve">to the </w:delText>
        </w:r>
      </w:del>
      <w:ins w:id="16" w:author="Samane Shahpouri" w:date="2024-06-04T13:09:00Z" w16du:dateUtc="2024-06-04T11:09:00Z">
        <w:r w:rsidR="00CF0996">
          <w:rPr>
            <w:lang w:val="en-US"/>
          </w:rPr>
          <w:t>a</w:t>
        </w:r>
        <w:r w:rsidR="00CF0996" w:rsidRPr="00C25452">
          <w:rPr>
            <w:lang w:val="en-US"/>
          </w:rPr>
          <w:t xml:space="preserve"> </w:t>
        </w:r>
      </w:ins>
      <w:r w:rsidR="009123AE" w:rsidRPr="00C25452">
        <w:rPr>
          <w:lang w:val="en-US"/>
        </w:rPr>
        <w:t xml:space="preserve">scattered, attenuated </w:t>
      </w:r>
      <w:r w:rsidR="00C82CAC" w:rsidRPr="00C25452">
        <w:rPr>
          <w:lang w:val="en-US"/>
        </w:rPr>
        <w:t>photon,</w:t>
      </w:r>
      <w:r w:rsidR="009123AE" w:rsidRPr="00C25452">
        <w:rPr>
          <w:lang w:val="en-US"/>
        </w:rPr>
        <w:t xml:space="preserve"> which </w:t>
      </w:r>
      <w:del w:id="17" w:author="Samane Shahpouri" w:date="2024-06-04T13:12:00Z" w16du:dateUtc="2024-06-04T11:12:00Z">
        <w:r w:rsidR="00AA67C8" w:rsidRPr="00B653BA" w:rsidDel="00CF0996">
          <w:rPr>
            <w:lang w:val="en-US"/>
          </w:rPr>
          <w:delText>is</w:delText>
        </w:r>
        <w:r w:rsidR="00AA67C8" w:rsidRPr="00C25452" w:rsidDel="00CF0996">
          <w:rPr>
            <w:lang w:val="en-US"/>
          </w:rPr>
          <w:delText xml:space="preserve"> </w:delText>
        </w:r>
      </w:del>
      <w:ins w:id="18" w:author="Samane Shahpouri" w:date="2024-06-04T13:12:00Z" w16du:dateUtc="2024-06-04T11:12:00Z">
        <w:r w:rsidR="00CF0996">
          <w:rPr>
            <w:lang w:val="en-US"/>
          </w:rPr>
          <w:t>has</w:t>
        </w:r>
        <w:r w:rsidR="00CF0996" w:rsidRPr="00C25452">
          <w:rPr>
            <w:lang w:val="en-US"/>
          </w:rPr>
          <w:t xml:space="preserve"> </w:t>
        </w:r>
      </w:ins>
      <w:r w:rsidR="009123AE" w:rsidRPr="00C25452">
        <w:rPr>
          <w:lang w:val="en-US"/>
        </w:rPr>
        <w:t xml:space="preserve">not </w:t>
      </w:r>
      <w:ins w:id="19" w:author="Samane Shahpouri" w:date="2024-06-04T13:13:00Z" w16du:dateUtc="2024-06-04T11:13:00Z">
        <w:r w:rsidR="00CF0996">
          <w:rPr>
            <w:lang w:val="en-US"/>
          </w:rPr>
          <w:t xml:space="preserve">been </w:t>
        </w:r>
      </w:ins>
      <w:del w:id="20" w:author="Samane Shahpouri" w:date="2024-06-04T13:13:00Z" w16du:dateUtc="2024-06-04T11:13:00Z">
        <w:r w:rsidR="009123AE" w:rsidRPr="00C25452" w:rsidDel="00CF0996">
          <w:rPr>
            <w:lang w:val="en-US"/>
          </w:rPr>
          <w:delText xml:space="preserve">rejected </w:delText>
        </w:r>
      </w:del>
      <w:ins w:id="21" w:author="Samane Shahpouri" w:date="2024-06-04T13:13:00Z" w16du:dateUtc="2024-06-04T11:13:00Z">
        <w:r w:rsidR="00CF0996">
          <w:rPr>
            <w:lang w:val="en-US"/>
          </w:rPr>
          <w:t>declined</w:t>
        </w:r>
        <w:r w:rsidR="00CF0996" w:rsidRPr="00C25452">
          <w:rPr>
            <w:lang w:val="en-US"/>
          </w:rPr>
          <w:t xml:space="preserve"> </w:t>
        </w:r>
      </w:ins>
      <w:r w:rsidR="00C82CAC" w:rsidRPr="00C25452">
        <w:rPr>
          <w:lang w:val="en-US"/>
        </w:rPr>
        <w:t>after energy window discrimination and random coincidence correction</w:t>
      </w:r>
      <w:r w:rsidR="00B83DE7" w:rsidRPr="00C25452">
        <w:rPr>
          <w:lang w:val="en-US"/>
        </w:rPr>
        <w:t xml:space="preserve"> technique</w:t>
      </w:r>
      <w:r w:rsidR="00C21B46" w:rsidRPr="00C25452">
        <w:rPr>
          <w:lang w:val="en-US"/>
        </w:rPr>
        <w:t xml:space="preserve"> </w:t>
      </w:r>
      <w:sdt>
        <w:sdtPr>
          <w:rPr>
            <w:color w:val="000000"/>
            <w:lang w:val="en-US"/>
          </w:rPr>
          <w:tag w:val="MENDELEY_CITATION_v3_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"/>
          <w:id w:val="-154068551"/>
          <w:placeholder>
            <w:docPart w:val="DefaultPlaceholder_-1854013440"/>
          </w:placeholder>
        </w:sdtPr>
        <w:sdtContent>
          <w:r w:rsidR="00ED2812" w:rsidRPr="00ED2812">
            <w:rPr>
              <w:rStyle w:val="CommentReference"/>
              <w:color w:val="000000"/>
              <w:lang w:val="en-US"/>
            </w:rPr>
            <w:t>(10)</w:t>
          </w:r>
        </w:sdtContent>
      </w:sdt>
      <w:r w:rsidR="00C82CAC" w:rsidRPr="00C25452">
        <w:rPr>
          <w:lang w:val="en-US"/>
        </w:rPr>
        <w:t>. So</w:t>
      </w:r>
      <w:r w:rsidR="00B83DE7" w:rsidRPr="00C25452">
        <w:rPr>
          <w:lang w:val="en-US"/>
        </w:rPr>
        <w:t>,</w:t>
      </w:r>
      <w:r w:rsidR="00C82CAC" w:rsidRPr="00C25452">
        <w:rPr>
          <w:lang w:val="en-US"/>
        </w:rPr>
        <w:t xml:space="preserve"> </w:t>
      </w:r>
      <w:r w:rsidR="00AA67C8" w:rsidRPr="00B653BA">
        <w:rPr>
          <w:lang w:val="en-US"/>
        </w:rPr>
        <w:t>s</w:t>
      </w:r>
      <w:r w:rsidR="00AA67C8" w:rsidRPr="00C25452">
        <w:rPr>
          <w:lang w:val="en-US"/>
        </w:rPr>
        <w:t xml:space="preserve">catter </w:t>
      </w:r>
      <w:r w:rsidR="00C82CAC" w:rsidRPr="00C25452">
        <w:rPr>
          <w:lang w:val="en-US"/>
        </w:rPr>
        <w:t xml:space="preserve">and </w:t>
      </w:r>
      <w:r w:rsidR="00AA67C8" w:rsidRPr="00B653BA">
        <w:rPr>
          <w:lang w:val="en-US"/>
        </w:rPr>
        <w:t>a</w:t>
      </w:r>
      <w:r w:rsidR="00AA67C8" w:rsidRPr="00C25452">
        <w:rPr>
          <w:lang w:val="en-US"/>
        </w:rPr>
        <w:t xml:space="preserve">ttenuation </w:t>
      </w:r>
      <w:r w:rsidR="00C82CAC" w:rsidRPr="00C25452">
        <w:rPr>
          <w:lang w:val="en-US"/>
        </w:rPr>
        <w:t xml:space="preserve">phenomena lead to miscalculation of </w:t>
      </w:r>
      <w:r w:rsidR="00B83DE7" w:rsidRPr="00C25452">
        <w:rPr>
          <w:lang w:val="en-US"/>
        </w:rPr>
        <w:t>radiopharmaceutical</w:t>
      </w:r>
      <w:r w:rsidR="00C82CAC" w:rsidRPr="00C25452">
        <w:rPr>
          <w:lang w:val="en-US"/>
        </w:rPr>
        <w:t xml:space="preserve"> distribution inside the body </w:t>
      </w:r>
      <w:sdt>
        <w:sdtPr>
          <w:rPr>
            <w:color w:val="000000"/>
            <w:lang w:val="en-US"/>
          </w:rPr>
          <w:tag w:val="MENDELEY_CITATION_v3_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"/>
          <w:id w:val="-1850006258"/>
          <w:placeholder>
            <w:docPart w:val="DefaultPlaceholder_-1854013440"/>
          </w:placeholder>
        </w:sdtPr>
        <w:sdtContent>
          <w:r w:rsidR="00ED2812" w:rsidRPr="00ED2812">
            <w:rPr>
              <w:color w:val="000000"/>
              <w:lang w:val="en-US"/>
            </w:rPr>
            <w:t>(7,10)</w:t>
          </w:r>
        </w:sdtContent>
      </w:sdt>
      <w:r w:rsidR="00C82CAC" w:rsidRPr="00C25452">
        <w:rPr>
          <w:lang w:val="en-US"/>
        </w:rPr>
        <w:t>.</w:t>
      </w:r>
      <w:r w:rsidR="00251069" w:rsidRPr="00C25452">
        <w:rPr>
          <w:lang w:val="en-US"/>
        </w:rPr>
        <w:t xml:space="preserve">Attenuation and Scatter correction (ASC) </w:t>
      </w:r>
      <w:r w:rsidR="00983CC2" w:rsidRPr="00C25452">
        <w:rPr>
          <w:lang w:val="en-US"/>
        </w:rPr>
        <w:t xml:space="preserve">has </w:t>
      </w:r>
      <w:r w:rsidR="00BD666B" w:rsidRPr="00B653BA">
        <w:rPr>
          <w:lang w:val="en-US"/>
        </w:rPr>
        <w:t xml:space="preserve">a </w:t>
      </w:r>
      <w:r w:rsidR="00983CC2" w:rsidRPr="00C25452">
        <w:rPr>
          <w:lang w:val="en-US"/>
        </w:rPr>
        <w:t xml:space="preserve">critical </w:t>
      </w:r>
      <w:del w:id="22" w:author="Samane Shahpouri" w:date="2024-06-04T13:03:00Z" w16du:dateUtc="2024-06-04T11:03:00Z">
        <w:r w:rsidR="00983CC2" w:rsidRPr="00C25452" w:rsidDel="00030631">
          <w:rPr>
            <w:lang w:val="en-US"/>
          </w:rPr>
          <w:delText xml:space="preserve"> </w:delText>
        </w:r>
      </w:del>
      <w:r w:rsidR="00983CC2" w:rsidRPr="00C25452">
        <w:rPr>
          <w:lang w:val="en-US"/>
        </w:rPr>
        <w:t xml:space="preserve">role </w:t>
      </w:r>
      <w:r w:rsidR="00BD666B" w:rsidRPr="00B653BA">
        <w:rPr>
          <w:lang w:val="en-US"/>
        </w:rPr>
        <w:t>in achieving</w:t>
      </w:r>
      <w:r w:rsidR="00983CC2" w:rsidRPr="00C25452">
        <w:rPr>
          <w:lang w:val="en-US"/>
        </w:rPr>
        <w:t xml:space="preserve"> a </w:t>
      </w:r>
      <w:r w:rsidR="00893977" w:rsidRPr="00C25452">
        <w:rPr>
          <w:lang w:val="en-US"/>
        </w:rPr>
        <w:t>high-quality imag</w:t>
      </w:r>
      <w:r w:rsidR="00983CC2" w:rsidRPr="00C25452">
        <w:rPr>
          <w:lang w:val="en-US"/>
        </w:rPr>
        <w:t xml:space="preserve">e </w:t>
      </w:r>
      <w:r w:rsidR="00893977" w:rsidRPr="00C25452">
        <w:rPr>
          <w:lang w:val="en-US"/>
        </w:rPr>
        <w:t xml:space="preserve">interpretation and </w:t>
      </w:r>
      <w:r w:rsidR="00983CC2" w:rsidRPr="00C25452">
        <w:rPr>
          <w:lang w:val="en-US"/>
        </w:rPr>
        <w:t xml:space="preserve">acceptable </w:t>
      </w:r>
      <w:r w:rsidR="00893977" w:rsidRPr="00C25452">
        <w:rPr>
          <w:lang w:val="en-US"/>
        </w:rPr>
        <w:t>quantitative analysis of PET scans</w:t>
      </w:r>
      <w:r w:rsidR="00BD666B" w:rsidRPr="00B653BA">
        <w:rPr>
          <w:lang w:val="en-US"/>
        </w:rPr>
        <w:t xml:space="preserve"> (Figure 1)</w:t>
      </w:r>
      <w:r w:rsidR="00D7619F" w:rsidRPr="00C25452">
        <w:rPr>
          <w:lang w:val="en-US"/>
        </w:rPr>
        <w:t xml:space="preserve"> </w:t>
      </w:r>
      <w:sdt>
        <w:sdtPr>
          <w:rPr>
            <w:color w:val="000000"/>
            <w:lang w:val="en-US"/>
          </w:rPr>
          <w:tag w:val="MENDELEY_CITATION_v3_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"/>
          <w:id w:val="-1000270446"/>
          <w:placeholder>
            <w:docPart w:val="DefaultPlaceholder_-1854013440"/>
          </w:placeholder>
        </w:sdtPr>
        <w:sdtContent>
          <w:r w:rsidR="00ED2812" w:rsidRPr="00ED2812">
            <w:rPr>
              <w:color w:val="000000"/>
              <w:lang w:val="en-US"/>
            </w:rPr>
            <w:t>(11,12)</w:t>
          </w:r>
        </w:sdtContent>
      </w:sdt>
      <w:r w:rsidR="00A25658" w:rsidRPr="00C25452">
        <w:rPr>
          <w:lang w:val="en-US"/>
        </w:rPr>
        <w:t>.</w:t>
      </w:r>
      <w:r w:rsidR="00983CC2" w:rsidRPr="00C25452">
        <w:rPr>
          <w:lang w:val="en-US"/>
        </w:rPr>
        <w:t xml:space="preserve"> ASC </w:t>
      </w:r>
      <w:r w:rsidR="00BD666B" w:rsidRPr="00B653BA">
        <w:rPr>
          <w:lang w:val="en-US"/>
        </w:rPr>
        <w:t xml:space="preserve">was performed using a </w:t>
      </w:r>
      <w:r w:rsidR="00983CC2" w:rsidRPr="00C25452">
        <w:rPr>
          <w:lang w:val="en-US"/>
        </w:rPr>
        <w:t xml:space="preserve">CT </w:t>
      </w:r>
      <w:r w:rsidR="000113C7" w:rsidRPr="00C25452">
        <w:rPr>
          <w:lang w:val="en-US"/>
        </w:rPr>
        <w:t xml:space="preserve">scanner to model attenuation coefficient maps </w:t>
      </w:r>
      <w:r w:rsidR="000113C7" w:rsidRPr="00C25452">
        <w:rPr>
          <w:color w:val="1F1F1F"/>
          <w:lang w:val="en-US"/>
        </w:rPr>
        <w:t>(μ-maps)</w:t>
      </w:r>
      <w:r w:rsidR="000113C7" w:rsidRPr="00C25452">
        <w:rPr>
          <w:lang w:val="en-US"/>
        </w:rPr>
        <w:t xml:space="preserve">. </w:t>
      </w:r>
      <w:r w:rsidR="00F802B2" w:rsidRPr="00C25452">
        <w:rPr>
          <w:lang w:val="en-US"/>
        </w:rPr>
        <w:t xml:space="preserve">Typically, an unenhanced, low-dose CT scan is conducted alongside PET scans for ASC, and occasionally, a diagnostic CT scan with a contrast agent may serve the same function </w:t>
      </w:r>
      <w:sdt>
        <w:sdtPr>
          <w:rPr>
            <w:color w:val="000000"/>
            <w:lang w:val="en-US"/>
          </w:rPr>
          <w:tag w:val="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"/>
          <w:id w:val="237914786"/>
          <w:placeholder>
            <w:docPart w:val="CAF93A38C1494F58B77E7CDE14A8CDC1"/>
          </w:placeholder>
        </w:sdtPr>
        <w:sdtContent>
          <w:r w:rsidR="00ED2812" w:rsidRPr="00ED2812">
            <w:rPr>
              <w:color w:val="000000"/>
              <w:lang w:val="en-US"/>
            </w:rPr>
            <w:t>(13,14)</w:t>
          </w:r>
        </w:sdtContent>
      </w:sdt>
      <w:r w:rsidR="00F802B2" w:rsidRPr="00C25452">
        <w:rPr>
          <w:lang w:val="en-US"/>
        </w:rPr>
        <w:t>.</w:t>
      </w:r>
    </w:p>
    <w:p w14:paraId="0299FA77" w14:textId="4A44D29D" w:rsidR="001C7ACD" w:rsidRPr="00C25452" w:rsidRDefault="000113C7" w:rsidP="00FB1AFB">
      <w:pPr>
        <w:rPr>
          <w:lang w:val="en-US"/>
        </w:rPr>
      </w:pPr>
      <w:r w:rsidRPr="00C25452">
        <w:rPr>
          <w:lang w:val="en-US"/>
        </w:rPr>
        <w:t xml:space="preserve">While various </w:t>
      </w:r>
      <w:r w:rsidR="00270869" w:rsidRPr="00C25452">
        <w:rPr>
          <w:lang w:val="en-US"/>
        </w:rPr>
        <w:t>research has</w:t>
      </w:r>
      <w:r w:rsidRPr="00C25452">
        <w:rPr>
          <w:lang w:val="en-US"/>
        </w:rPr>
        <w:t xml:space="preserve"> been done to create</w:t>
      </w:r>
      <w:r w:rsidR="00270869" w:rsidRPr="00C25452">
        <w:rPr>
          <w:lang w:val="en-US"/>
        </w:rPr>
        <w:t xml:space="preserve"> </w:t>
      </w:r>
      <w:r w:rsidR="00270869" w:rsidRPr="00C25452">
        <w:rPr>
          <w:color w:val="1F1F1F"/>
          <w:lang w:val="en-US"/>
        </w:rPr>
        <w:t>μ-maps</w:t>
      </w:r>
      <w:r w:rsidR="00270869" w:rsidRPr="00C25452">
        <w:rPr>
          <w:lang w:val="en-US"/>
        </w:rPr>
        <w:t xml:space="preserve"> </w:t>
      </w:r>
      <w:r w:rsidRPr="00C25452">
        <w:rPr>
          <w:lang w:val="en-US"/>
        </w:rPr>
        <w:t>from proton density information, ASC</w:t>
      </w:r>
      <w:r w:rsidR="00270869" w:rsidRPr="00C25452">
        <w:rPr>
          <w:lang w:val="en-US"/>
        </w:rPr>
        <w:t xml:space="preserve"> has</w:t>
      </w:r>
      <w:r w:rsidRPr="00C25452">
        <w:rPr>
          <w:lang w:val="en-US"/>
        </w:rPr>
        <w:t xml:space="preserve"> </w:t>
      </w:r>
      <w:r w:rsidR="00270869" w:rsidRPr="00C25452">
        <w:rPr>
          <w:lang w:val="en-US"/>
        </w:rPr>
        <w:t>remained</w:t>
      </w:r>
      <w:r w:rsidRPr="00C25452">
        <w:rPr>
          <w:lang w:val="en-US"/>
        </w:rPr>
        <w:t xml:space="preserve"> a challenge in </w:t>
      </w:r>
      <w:ins w:id="23" w:author="Samane Shahpouri" w:date="2024-06-04T13:16:00Z" w16du:dateUtc="2024-06-04T11:16:00Z">
        <w:r w:rsidR="00B1203D">
          <w:rPr>
            <w:lang w:val="en-US"/>
          </w:rPr>
          <w:t>Magnetic Resonance Imaging based (</w:t>
        </w:r>
      </w:ins>
      <w:r w:rsidR="00862939" w:rsidRPr="00C25452">
        <w:rPr>
          <w:color w:val="1F1F1F"/>
          <w:lang w:val="en-US"/>
        </w:rPr>
        <w:t>MRI</w:t>
      </w:r>
      <w:ins w:id="24" w:author="Samane Shahpouri" w:date="2024-06-04T13:16:00Z" w16du:dateUtc="2024-06-04T11:16:00Z">
        <w:r w:rsidR="00B1203D">
          <w:rPr>
            <w:color w:val="1F1F1F"/>
            <w:lang w:val="en-US"/>
          </w:rPr>
          <w:t>)</w:t>
        </w:r>
      </w:ins>
      <w:del w:id="25" w:author="Samane Shahpouri" w:date="2024-06-04T13:16:00Z" w16du:dateUtc="2024-06-04T11:16:00Z">
        <w:r w:rsidR="00862939" w:rsidRPr="00C25452" w:rsidDel="00B1203D">
          <w:rPr>
            <w:color w:val="1F1F1F"/>
            <w:lang w:val="en-US"/>
          </w:rPr>
          <w:delText>-based</w:delText>
        </w:r>
      </w:del>
      <w:r w:rsidR="00862939" w:rsidRPr="00C25452">
        <w:rPr>
          <w:color w:val="1F1F1F"/>
          <w:lang w:val="en-US"/>
        </w:rPr>
        <w:t xml:space="preserve"> AC</w:t>
      </w:r>
      <w:r w:rsidRPr="00C25452">
        <w:rPr>
          <w:lang w:val="en-US"/>
        </w:rPr>
        <w:t>.</w:t>
      </w:r>
      <w:r w:rsidR="00BD666B" w:rsidRPr="00B653BA">
        <w:rPr>
          <w:color w:val="0D0D0D"/>
          <w:lang w:val="en-US"/>
        </w:rPr>
        <w:t xml:space="preserve"> </w:t>
      </w:r>
      <w:r w:rsidR="00862939" w:rsidRPr="00C25452">
        <w:rPr>
          <w:color w:val="0D0D0D"/>
          <w:lang w:val="en-US"/>
        </w:rPr>
        <w:t>Despite the implementation of CT or MRI for ASC</w:t>
      </w:r>
      <w:r w:rsidR="00862939" w:rsidRPr="00C25452">
        <w:rPr>
          <w:lang w:val="en-US"/>
        </w:rPr>
        <w:t>, a</w:t>
      </w:r>
      <w:r w:rsidR="00E85A62" w:rsidRPr="00C25452">
        <w:rPr>
          <w:lang w:val="en-US"/>
        </w:rPr>
        <w:t>rtifacts</w:t>
      </w:r>
      <w:r w:rsidR="00862939" w:rsidRPr="00C25452">
        <w:rPr>
          <w:lang w:val="en-US"/>
        </w:rPr>
        <w:t>, which are</w:t>
      </w:r>
      <w:r w:rsidR="00D7619F" w:rsidRPr="00C25452">
        <w:rPr>
          <w:lang w:val="en-US"/>
        </w:rPr>
        <w:t xml:space="preserve"> anomalies in the final images </w:t>
      </w:r>
      <w:r w:rsidR="00862939" w:rsidRPr="00C25452">
        <w:rPr>
          <w:lang w:val="en-US"/>
        </w:rPr>
        <w:t xml:space="preserve">and </w:t>
      </w:r>
      <w:r w:rsidR="00D7619F" w:rsidRPr="00C25452">
        <w:rPr>
          <w:lang w:val="en-US"/>
        </w:rPr>
        <w:t xml:space="preserve">do not correspond to the </w:t>
      </w:r>
      <w:r w:rsidR="00862939" w:rsidRPr="00C25452">
        <w:rPr>
          <w:lang w:val="en-US"/>
        </w:rPr>
        <w:t xml:space="preserve">authentic </w:t>
      </w:r>
      <w:r w:rsidR="00D7619F" w:rsidRPr="00C25452">
        <w:rPr>
          <w:lang w:val="en-US"/>
        </w:rPr>
        <w:t>radiotracer</w:t>
      </w:r>
      <w:r w:rsidR="00862939" w:rsidRPr="00C25452">
        <w:rPr>
          <w:lang w:val="en-US"/>
        </w:rPr>
        <w:t xml:space="preserve"> distribution</w:t>
      </w:r>
      <w:r w:rsidR="00D7619F" w:rsidRPr="00C25452">
        <w:rPr>
          <w:lang w:val="en-US"/>
        </w:rPr>
        <w:t xml:space="preserve"> within the body</w:t>
      </w:r>
      <w:r w:rsidR="00862939" w:rsidRPr="00C25452">
        <w:rPr>
          <w:lang w:val="en-US"/>
        </w:rPr>
        <w:t>, can still occur</w:t>
      </w:r>
      <w:r w:rsidR="004B61E2" w:rsidRPr="00C25452">
        <w:rPr>
          <w:lang w:val="en-US"/>
        </w:rPr>
        <w:t xml:space="preserve"> </w:t>
      </w:r>
      <w:sdt>
        <w:sdtPr>
          <w:rPr>
            <w:color w:val="000000"/>
            <w:lang w:val="en-US"/>
          </w:rPr>
          <w:tag w:val="MENDELEY_CITATION_v3_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"/>
          <w:id w:val="1066453929"/>
          <w:placeholder>
            <w:docPart w:val="537F9BD9420F4FE5A4A20AB877F8DD88"/>
          </w:placeholder>
        </w:sdtPr>
        <w:sdtContent>
          <w:r w:rsidR="00ED2812" w:rsidRPr="00ED2812">
            <w:rPr>
              <w:color w:val="000000"/>
              <w:lang w:val="en-US"/>
            </w:rPr>
            <w:t>(15–18)</w:t>
          </w:r>
        </w:sdtContent>
      </w:sdt>
      <w:r w:rsidR="004B61E2" w:rsidRPr="00C25452">
        <w:rPr>
          <w:lang w:val="en-US"/>
        </w:rPr>
        <w:t>.</w:t>
      </w:r>
      <w:r w:rsidR="00862939" w:rsidRPr="00C25452">
        <w:rPr>
          <w:lang w:val="en-US"/>
        </w:rPr>
        <w:t xml:space="preserve"> P</w:t>
      </w:r>
      <w:r w:rsidR="00D7619F" w:rsidRPr="00C25452">
        <w:rPr>
          <w:lang w:val="en-US"/>
        </w:rPr>
        <w:t>atient motion</w:t>
      </w:r>
      <w:r w:rsidR="00862939" w:rsidRPr="00C25452">
        <w:rPr>
          <w:lang w:val="en-US"/>
        </w:rPr>
        <w:t xml:space="preserve"> during or between two scans</w:t>
      </w:r>
      <w:r w:rsidR="00D7619F" w:rsidRPr="00C25452">
        <w:rPr>
          <w:lang w:val="en-US"/>
        </w:rPr>
        <w:t xml:space="preserve"> </w:t>
      </w:r>
      <w:r w:rsidR="00BD666B" w:rsidRPr="00B653BA">
        <w:rPr>
          <w:lang w:val="en-US"/>
        </w:rPr>
        <w:t>complicates</w:t>
      </w:r>
      <w:r w:rsidR="00BD666B" w:rsidRPr="00C25452">
        <w:rPr>
          <w:lang w:val="en-US"/>
        </w:rPr>
        <w:t xml:space="preserve"> </w:t>
      </w:r>
      <w:r w:rsidR="00BD666B" w:rsidRPr="00B653BA">
        <w:rPr>
          <w:lang w:val="en-US"/>
        </w:rPr>
        <w:t xml:space="preserve">the </w:t>
      </w:r>
      <w:r w:rsidR="001C7ACD" w:rsidRPr="00C25452">
        <w:rPr>
          <w:lang w:val="en-US"/>
        </w:rPr>
        <w:t xml:space="preserve">alignment of PET with CT or MR images, </w:t>
      </w:r>
      <w:r w:rsidR="00BD666B" w:rsidRPr="00B653BA">
        <w:rPr>
          <w:lang w:val="en-US"/>
        </w:rPr>
        <w:t>causes</w:t>
      </w:r>
      <w:r w:rsidR="00BD666B" w:rsidRPr="00C25452">
        <w:rPr>
          <w:lang w:val="en-US"/>
        </w:rPr>
        <w:t xml:space="preserve"> </w:t>
      </w:r>
      <w:r w:rsidR="001C7ACD" w:rsidRPr="00C25452">
        <w:rPr>
          <w:lang w:val="en-US"/>
        </w:rPr>
        <w:t>mismatch, misregistration, or motion artifacts</w:t>
      </w:r>
      <w:r w:rsidR="007F246A" w:rsidRPr="00C25452">
        <w:rPr>
          <w:lang w:val="en-US"/>
        </w:rPr>
        <w:t xml:space="preserve"> </w:t>
      </w:r>
      <w:sdt>
        <w:sdtPr>
          <w:rPr>
            <w:color w:val="000000"/>
            <w:lang w:val="en-US"/>
          </w:rPr>
          <w:tag w:val="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"/>
          <w:id w:val="795347762"/>
          <w:placeholder>
            <w:docPart w:val="C1F4545322E7423D8796A821ED5BFF7B"/>
          </w:placeholder>
        </w:sdtPr>
        <w:sdtContent>
          <w:r w:rsidR="00ED2812" w:rsidRPr="00ED2812">
            <w:rPr>
              <w:color w:val="000000"/>
              <w:lang w:val="en-US"/>
            </w:rPr>
            <w:t>(15,16,19,20)</w:t>
          </w:r>
        </w:sdtContent>
      </w:sdt>
      <w:r w:rsidR="001C7ACD" w:rsidRPr="00C25452">
        <w:rPr>
          <w:lang w:val="en-US"/>
        </w:rPr>
        <w:t xml:space="preserve">. Moreover, in </w:t>
      </w:r>
      <w:r w:rsidR="00BD666B" w:rsidRPr="00B653BA">
        <w:rPr>
          <w:lang w:val="en-US"/>
        </w:rPr>
        <w:t xml:space="preserve">reconstruction with </w:t>
      </w:r>
      <w:r w:rsidR="001C7ACD" w:rsidRPr="00C25452">
        <w:rPr>
          <w:lang w:val="en-US"/>
        </w:rPr>
        <w:t xml:space="preserve">ASC, </w:t>
      </w:r>
      <w:r w:rsidR="00BD666B" w:rsidRPr="00B653BA">
        <w:rPr>
          <w:lang w:val="en-US"/>
        </w:rPr>
        <w:t>neighboring</w:t>
      </w:r>
      <w:r w:rsidR="001C7ACD" w:rsidRPr="00C25452">
        <w:rPr>
          <w:lang w:val="en-US"/>
        </w:rPr>
        <w:t xml:space="preserve"> areas to high-activity organs</w:t>
      </w:r>
      <w:r w:rsidR="00BD666B" w:rsidRPr="00B653BA">
        <w:rPr>
          <w:lang w:val="en-US"/>
        </w:rPr>
        <w:t>,</w:t>
      </w:r>
      <w:r w:rsidR="001C7ACD" w:rsidRPr="00C25452">
        <w:rPr>
          <w:lang w:val="en-US"/>
        </w:rPr>
        <w:t xml:space="preserve"> such as </w:t>
      </w:r>
      <w:r w:rsidR="00BD666B" w:rsidRPr="00B653BA">
        <w:rPr>
          <w:lang w:val="en-US"/>
        </w:rPr>
        <w:t xml:space="preserve">the </w:t>
      </w:r>
      <w:r w:rsidR="001C7ACD" w:rsidRPr="00C25452">
        <w:rPr>
          <w:lang w:val="en-US"/>
        </w:rPr>
        <w:t>kidney bladder</w:t>
      </w:r>
      <w:r w:rsidR="00BD666B" w:rsidRPr="00B653BA">
        <w:rPr>
          <w:lang w:val="en-US"/>
        </w:rPr>
        <w:t>,</w:t>
      </w:r>
      <w:r w:rsidR="001C7ACD" w:rsidRPr="00C25452">
        <w:rPr>
          <w:lang w:val="en-US"/>
        </w:rPr>
        <w:t xml:space="preserve"> might assign negative or zero values</w:t>
      </w:r>
      <w:r w:rsidR="00CD08BB" w:rsidRPr="00C25452">
        <w:rPr>
          <w:lang w:val="en-US"/>
        </w:rPr>
        <w:t>, leading to halo artifacts in clinical observations</w:t>
      </w:r>
      <w:r w:rsidR="004B61E2" w:rsidRPr="00C25452">
        <w:rPr>
          <w:lang w:val="en-US"/>
        </w:rPr>
        <w:t xml:space="preserve"> </w:t>
      </w:r>
      <w:sdt>
        <w:sdtPr>
          <w:rPr>
            <w:color w:val="000000"/>
            <w:lang w:val="en-US"/>
          </w:rPr>
          <w:tag w:val="MENDELEY_CITATION_v3_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"/>
          <w:id w:val="-565652661"/>
          <w:placeholder>
            <w:docPart w:val="4C99A982F6A44CE4986DD2D652486772"/>
          </w:placeholder>
        </w:sdtPr>
        <w:sdtContent>
          <w:r w:rsidR="00ED2812" w:rsidRPr="00ED2812">
            <w:rPr>
              <w:color w:val="000000"/>
              <w:lang w:val="en-US"/>
            </w:rPr>
            <w:t>(21,22)</w:t>
          </w:r>
        </w:sdtContent>
      </w:sdt>
      <w:r w:rsidR="004B61E2" w:rsidRPr="00C25452">
        <w:rPr>
          <w:lang w:val="en-US"/>
        </w:rPr>
        <w:t>.</w:t>
      </w:r>
    </w:p>
    <w:p w14:paraId="7355D57A" w14:textId="4D315E0A" w:rsidR="00D7619F" w:rsidRPr="00C25452" w:rsidRDefault="00D7619F" w:rsidP="00FB1AFB">
      <w:pPr>
        <w:rPr>
          <w:lang w:val="en-US"/>
        </w:rPr>
      </w:pPr>
      <w:r w:rsidRPr="00C25452">
        <w:rPr>
          <w:rFonts w:asciiTheme="majorBidi" w:hAnsiTheme="majorBidi" w:cstheme="majorBidi"/>
          <w:sz w:val="24"/>
          <w:szCs w:val="24"/>
          <w:lang w:val="en-US"/>
        </w:rPr>
        <w:t xml:space="preserve">Halo </w:t>
      </w:r>
      <w:r w:rsidR="00A25658" w:rsidRPr="00C25452">
        <w:rPr>
          <w:rFonts w:asciiTheme="majorBidi" w:hAnsiTheme="majorBidi" w:cstheme="majorBidi"/>
          <w:sz w:val="24"/>
          <w:szCs w:val="24"/>
          <w:lang w:val="en-US"/>
        </w:rPr>
        <w:t>art</w:t>
      </w:r>
      <w:r w:rsidR="00E85A62" w:rsidRPr="00C25452">
        <w:rPr>
          <w:rFonts w:asciiTheme="majorBidi" w:hAnsiTheme="majorBidi" w:cstheme="majorBidi"/>
          <w:sz w:val="24"/>
          <w:szCs w:val="24"/>
          <w:lang w:val="en-US"/>
        </w:rPr>
        <w:t xml:space="preserve">ifacts are very common </w:t>
      </w:r>
      <w:r w:rsidR="00CD08BB" w:rsidRPr="00C25452">
        <w:rPr>
          <w:rFonts w:asciiTheme="majorBidi" w:hAnsiTheme="majorBidi" w:cstheme="majorBidi"/>
          <w:sz w:val="24"/>
          <w:szCs w:val="24"/>
          <w:lang w:val="en-US"/>
        </w:rPr>
        <w:t>in</w:t>
      </w:r>
      <w:r w:rsidRPr="00C25452">
        <w:rPr>
          <w:rFonts w:asciiTheme="majorBidi" w:hAnsiTheme="majorBidi" w:cstheme="majorBidi"/>
          <w:sz w:val="24"/>
          <w:szCs w:val="24"/>
          <w:lang w:val="en-US"/>
        </w:rPr>
        <w:t xml:space="preserve"> </w:t>
      </w:r>
      <w:r w:rsidRPr="00C25452">
        <w:rPr>
          <w:rFonts w:asciiTheme="majorBidi" w:hAnsiTheme="majorBidi" w:cstheme="majorBidi"/>
          <w:sz w:val="24"/>
          <w:szCs w:val="24"/>
          <w:vertAlign w:val="superscript"/>
          <w:lang w:val="en-US"/>
        </w:rPr>
        <w:t>68</w:t>
      </w:r>
      <w:r w:rsidRPr="00C25452">
        <w:rPr>
          <w:rFonts w:asciiTheme="majorBidi" w:hAnsiTheme="majorBidi" w:cstheme="majorBidi"/>
          <w:sz w:val="24"/>
          <w:szCs w:val="24"/>
          <w:lang w:val="en-US"/>
        </w:rPr>
        <w:t>Ga</w:t>
      </w:r>
      <w:r w:rsidR="00CD08BB" w:rsidRPr="00C25452">
        <w:rPr>
          <w:rFonts w:asciiTheme="majorBidi" w:hAnsiTheme="majorBidi" w:cstheme="majorBidi"/>
          <w:sz w:val="24"/>
          <w:szCs w:val="24"/>
          <w:lang w:val="en-US"/>
        </w:rPr>
        <w:t xml:space="preserve">-PET imaging, </w:t>
      </w:r>
      <w:r w:rsidR="0037338F" w:rsidRPr="00C25452">
        <w:rPr>
          <w:rFonts w:asciiTheme="majorBidi" w:hAnsiTheme="majorBidi" w:cstheme="majorBidi"/>
          <w:sz w:val="24"/>
          <w:szCs w:val="24"/>
          <w:lang w:val="en-US"/>
        </w:rPr>
        <w:t xml:space="preserve">which </w:t>
      </w:r>
      <w:r w:rsidR="00BD666B" w:rsidRPr="00B653BA">
        <w:rPr>
          <w:rFonts w:asciiTheme="majorBidi" w:hAnsiTheme="majorBidi" w:cstheme="majorBidi"/>
          <w:sz w:val="24"/>
          <w:szCs w:val="24"/>
          <w:lang w:val="en-US"/>
        </w:rPr>
        <w:t>is widely used for prostate and pelvic cancer diagnosis, staging,</w:t>
      </w:r>
      <w:r w:rsidR="0037338F" w:rsidRPr="00C25452">
        <w:rPr>
          <w:rFonts w:asciiTheme="majorBidi" w:hAnsiTheme="majorBidi" w:cstheme="majorBidi"/>
          <w:sz w:val="24"/>
          <w:szCs w:val="24"/>
          <w:lang w:val="en-US"/>
        </w:rPr>
        <w:t xml:space="preserve"> and treatment planning. This artifact</w:t>
      </w:r>
      <w:r w:rsidR="00CD08BB" w:rsidRPr="00C25452">
        <w:rPr>
          <w:rFonts w:asciiTheme="majorBidi" w:hAnsiTheme="majorBidi" w:cstheme="majorBidi"/>
          <w:sz w:val="24"/>
          <w:szCs w:val="24"/>
          <w:lang w:val="en-US"/>
        </w:rPr>
        <w:t xml:space="preserve"> </w:t>
      </w:r>
      <w:r w:rsidR="0037338F" w:rsidRPr="00C25452">
        <w:rPr>
          <w:rFonts w:asciiTheme="majorBidi" w:hAnsiTheme="majorBidi" w:cstheme="majorBidi"/>
          <w:sz w:val="24"/>
          <w:szCs w:val="24"/>
          <w:lang w:val="en-US"/>
        </w:rPr>
        <w:t xml:space="preserve">might change </w:t>
      </w:r>
      <w:r w:rsidR="00BD666B" w:rsidRPr="00B653BA">
        <w:rPr>
          <w:rFonts w:asciiTheme="majorBidi" w:hAnsiTheme="majorBidi" w:cstheme="majorBidi"/>
          <w:sz w:val="24"/>
          <w:szCs w:val="24"/>
          <w:lang w:val="en-US"/>
        </w:rPr>
        <w:t xml:space="preserve">the </w:t>
      </w:r>
      <w:r w:rsidR="0037338F" w:rsidRPr="00C25452">
        <w:rPr>
          <w:rFonts w:asciiTheme="majorBidi" w:hAnsiTheme="majorBidi" w:cstheme="majorBidi"/>
          <w:sz w:val="24"/>
          <w:szCs w:val="24"/>
          <w:lang w:val="en-US"/>
        </w:rPr>
        <w:t>quantitative interpretation of clinical diagnosis</w:t>
      </w:r>
      <w:r w:rsidR="00E66362" w:rsidRPr="00C25452">
        <w:rPr>
          <w:rFonts w:asciiTheme="majorBidi" w:hAnsiTheme="majorBidi" w:cstheme="majorBidi"/>
          <w:sz w:val="24"/>
          <w:szCs w:val="24"/>
          <w:lang w:val="en-US"/>
        </w:rPr>
        <w:t>.</w:t>
      </w:r>
      <w:r w:rsidR="00CD08BB" w:rsidRPr="00C25452">
        <w:rPr>
          <w:rFonts w:asciiTheme="majorBidi" w:hAnsiTheme="majorBidi" w:cstheme="majorBidi"/>
          <w:sz w:val="24"/>
          <w:szCs w:val="24"/>
          <w:lang w:val="en-US"/>
        </w:rPr>
        <w:t xml:space="preserve"> </w:t>
      </w:r>
      <w:r w:rsidR="00776A88" w:rsidRPr="00B653BA">
        <w:rPr>
          <w:lang w:val="en-US"/>
        </w:rPr>
        <w:t>To remove</w:t>
      </w:r>
      <w:r w:rsidR="00A25658" w:rsidRPr="00C25452">
        <w:rPr>
          <w:lang w:val="en-US"/>
        </w:rPr>
        <w:t xml:space="preserve"> </w:t>
      </w:r>
      <w:r w:rsidRPr="00C25452">
        <w:rPr>
          <w:lang w:val="en-US"/>
        </w:rPr>
        <w:t xml:space="preserve">these </w:t>
      </w:r>
      <w:r w:rsidR="00A25658" w:rsidRPr="00C25452">
        <w:rPr>
          <w:lang w:val="en-US"/>
        </w:rPr>
        <w:t>art</w:t>
      </w:r>
      <w:r w:rsidR="002958BD" w:rsidRPr="00C25452">
        <w:rPr>
          <w:lang w:val="en-US"/>
        </w:rPr>
        <w:t>ifacts, like giving diuretics, often makes the patient more uncomfortable and increases the chance of motion arti</w:t>
      </w:r>
      <w:r w:rsidR="00A25658" w:rsidRPr="00C25452">
        <w:rPr>
          <w:lang w:val="en-US"/>
        </w:rPr>
        <w:t>facts, which makes</w:t>
      </w:r>
      <w:r w:rsidRPr="00C25452">
        <w:rPr>
          <w:lang w:val="en-US"/>
        </w:rPr>
        <w:t xml:space="preserve"> the image quality and </w:t>
      </w:r>
      <w:r w:rsidR="00A25658" w:rsidRPr="00C25452">
        <w:rPr>
          <w:lang w:val="en-US"/>
        </w:rPr>
        <w:t xml:space="preserve">readability even worse </w:t>
      </w:r>
      <w:sdt>
        <w:sdtPr>
          <w:rPr>
            <w:color w:val="000000"/>
            <w:lang w:val="en-US"/>
          </w:rPr>
          <w:tag w:val="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"/>
          <w:id w:val="-1500419270"/>
          <w:placeholder>
            <w:docPart w:val="9B0043A122914F25BF0A8546B1F0498B"/>
          </w:placeholder>
        </w:sdtPr>
        <w:sdtContent>
          <w:r w:rsidR="00ED2812" w:rsidRPr="00ED2812">
            <w:rPr>
              <w:color w:val="000000"/>
              <w:lang w:val="en-US"/>
            </w:rPr>
            <w:t>(23,24)</w:t>
          </w:r>
        </w:sdtContent>
      </w:sdt>
      <w:r w:rsidR="00A25658" w:rsidRPr="00C25452">
        <w:rPr>
          <w:lang w:val="en-US"/>
        </w:rPr>
        <w:t xml:space="preserve">. </w:t>
      </w:r>
    </w:p>
    <w:p w14:paraId="4053DAD0" w14:textId="77777777" w:rsidR="00FB1AFB" w:rsidRPr="00C25452" w:rsidRDefault="00FB1AFB">
      <w:pPr>
        <w:rPr>
          <w:rFonts w:asciiTheme="majorBidi" w:hAnsiTheme="majorBidi" w:cstheme="majorBidi"/>
          <w:sz w:val="24"/>
          <w:szCs w:val="24"/>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06"/>
        <w:gridCol w:w="3686"/>
      </w:tblGrid>
      <w:tr w:rsidR="00D13B1E" w:rsidRPr="00B653BA" w14:paraId="5479A846" w14:textId="77777777" w:rsidTr="00B4553F">
        <w:trPr>
          <w:jc w:val="center"/>
        </w:trPr>
        <w:tc>
          <w:tcPr>
            <w:tcW w:w="4106" w:type="dxa"/>
          </w:tcPr>
          <w:p w14:paraId="00522F44" w14:textId="1735360F" w:rsidR="00D13B1E" w:rsidRPr="00C25452" w:rsidRDefault="00D13B1E" w:rsidP="00D804A5">
            <w:pPr>
              <w:pStyle w:val="NormalWeb"/>
              <w:jc w:val="left"/>
              <w:rPr>
                <w:rFonts w:asciiTheme="majorBidi" w:hAnsiTheme="majorBidi" w:cstheme="majorBidi"/>
                <w:noProof/>
                <w:sz w:val="20"/>
                <w:szCs w:val="20"/>
                <w:lang w:val="en-US"/>
              </w:rPr>
            </w:pPr>
            <w:r w:rsidRPr="00C25452">
              <w:rPr>
                <w:rFonts w:asciiTheme="majorBidi" w:hAnsiTheme="majorBidi" w:cstheme="majorBidi"/>
                <w:noProof/>
                <w:sz w:val="20"/>
                <w:szCs w:val="20"/>
                <w:lang w:val="en-US"/>
              </w:rPr>
              <w:t xml:space="preserve">     </w:t>
            </w:r>
            <w:r w:rsidR="0061566B" w:rsidRPr="00C25452">
              <w:rPr>
                <w:rFonts w:asciiTheme="majorBidi" w:hAnsiTheme="majorBidi" w:cstheme="majorBidi"/>
                <w:noProof/>
                <w:sz w:val="20"/>
                <w:szCs w:val="20"/>
                <w:lang w:val="en-US"/>
              </w:rPr>
              <w:t xml:space="preserve"> </w:t>
            </w:r>
            <w:r w:rsidRPr="00C25452">
              <w:rPr>
                <w:rFonts w:asciiTheme="majorBidi" w:hAnsiTheme="majorBidi" w:cstheme="majorBidi"/>
                <w:noProof/>
                <w:sz w:val="20"/>
                <w:szCs w:val="20"/>
                <w:lang w:val="en-US"/>
              </w:rPr>
              <w:t xml:space="preserve"> Non-ASC                   </w:t>
            </w:r>
            <w:r w:rsidR="00FB1AFB" w:rsidRPr="00C25452">
              <w:rPr>
                <w:rFonts w:asciiTheme="majorBidi" w:hAnsiTheme="majorBidi" w:cstheme="majorBidi"/>
                <w:noProof/>
                <w:sz w:val="20"/>
                <w:szCs w:val="20"/>
                <w:lang w:val="en-US"/>
              </w:rPr>
              <w:t xml:space="preserve">  </w:t>
            </w:r>
            <w:r w:rsidRPr="00C25452">
              <w:rPr>
                <w:rFonts w:asciiTheme="majorBidi" w:hAnsiTheme="majorBidi" w:cstheme="majorBidi"/>
                <w:noProof/>
                <w:sz w:val="20"/>
                <w:szCs w:val="20"/>
                <w:lang w:val="en-US"/>
              </w:rPr>
              <w:t xml:space="preserve">   CT-ASC</w:t>
            </w:r>
          </w:p>
        </w:tc>
        <w:tc>
          <w:tcPr>
            <w:tcW w:w="3686" w:type="dxa"/>
          </w:tcPr>
          <w:p w14:paraId="6BEBE9EA" w14:textId="7597A8BA" w:rsidR="00D13B1E" w:rsidRPr="00C25452" w:rsidRDefault="00D13B1E" w:rsidP="00D804A5">
            <w:pPr>
              <w:pStyle w:val="NormalWeb"/>
              <w:jc w:val="left"/>
              <w:rPr>
                <w:rFonts w:asciiTheme="majorBidi" w:hAnsiTheme="majorBidi" w:cstheme="majorBidi"/>
                <w:noProof/>
                <w:sz w:val="20"/>
                <w:szCs w:val="20"/>
                <w:lang w:val="en-US"/>
              </w:rPr>
            </w:pPr>
            <w:r w:rsidRPr="00C25452">
              <w:rPr>
                <w:rFonts w:asciiTheme="majorBidi" w:hAnsiTheme="majorBidi" w:cstheme="majorBidi"/>
                <w:noProof/>
                <w:sz w:val="20"/>
                <w:szCs w:val="20"/>
                <w:lang w:val="en-US"/>
              </w:rPr>
              <w:t xml:space="preserve">     </w:t>
            </w:r>
            <w:r w:rsidR="0061566B" w:rsidRPr="00C25452">
              <w:rPr>
                <w:rFonts w:asciiTheme="majorBidi" w:hAnsiTheme="majorBidi" w:cstheme="majorBidi"/>
                <w:noProof/>
                <w:sz w:val="20"/>
                <w:szCs w:val="20"/>
                <w:lang w:val="en-US"/>
              </w:rPr>
              <w:t xml:space="preserve">  </w:t>
            </w:r>
            <w:r w:rsidRPr="00C25452">
              <w:rPr>
                <w:rFonts w:asciiTheme="majorBidi" w:hAnsiTheme="majorBidi" w:cstheme="majorBidi"/>
                <w:noProof/>
                <w:sz w:val="20"/>
                <w:szCs w:val="20"/>
                <w:lang w:val="en-US"/>
              </w:rPr>
              <w:t xml:space="preserve">Non-ASC                 </w:t>
            </w:r>
            <w:r w:rsidR="00FB1AFB" w:rsidRPr="00C25452">
              <w:rPr>
                <w:rFonts w:asciiTheme="majorBidi" w:hAnsiTheme="majorBidi" w:cstheme="majorBidi"/>
                <w:noProof/>
                <w:sz w:val="20"/>
                <w:szCs w:val="20"/>
                <w:lang w:val="en-US"/>
              </w:rPr>
              <w:t xml:space="preserve"> </w:t>
            </w:r>
            <w:r w:rsidRPr="00C25452">
              <w:rPr>
                <w:rFonts w:asciiTheme="majorBidi" w:hAnsiTheme="majorBidi" w:cstheme="majorBidi"/>
                <w:noProof/>
                <w:sz w:val="20"/>
                <w:szCs w:val="20"/>
                <w:lang w:val="en-US"/>
              </w:rPr>
              <w:t xml:space="preserve"> CT-ASC</w:t>
            </w:r>
          </w:p>
        </w:tc>
      </w:tr>
      <w:tr w:rsidR="00A4687D" w:rsidRPr="00B653BA" w14:paraId="59BC2F3E" w14:textId="77777777" w:rsidTr="00B4553F">
        <w:trPr>
          <w:jc w:val="center"/>
        </w:trPr>
        <w:tc>
          <w:tcPr>
            <w:tcW w:w="4106" w:type="dxa"/>
          </w:tcPr>
          <w:p w14:paraId="3C607F1B" w14:textId="34ED0746" w:rsidR="000A1ACA" w:rsidRPr="00C25452" w:rsidRDefault="000A1ACA" w:rsidP="00D804A5">
            <w:pPr>
              <w:pStyle w:val="NormalWeb"/>
              <w:rPr>
                <w:rFonts w:asciiTheme="majorBidi" w:hAnsiTheme="majorBidi" w:cstheme="majorBidi"/>
                <w:lang w:val="en-US"/>
              </w:rPr>
            </w:pPr>
            <w:r w:rsidRPr="00C25452">
              <w:rPr>
                <w:rFonts w:asciiTheme="majorBidi" w:hAnsiTheme="majorBidi" w:cstheme="majorBidi"/>
                <w:noProof/>
                <w:lang w:val="en-US"/>
              </w:rPr>
              <w:drawing>
                <wp:inline distT="0" distB="0" distL="0" distR="0" wp14:anchorId="09BD58BB" wp14:editId="19C1933A">
                  <wp:extent cx="2485390" cy="1410970"/>
                  <wp:effectExtent l="0" t="0" r="3810" b="0"/>
                  <wp:docPr id="1174625264" name="Picture 1" descr="A close-up of x-ray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25264" name="Picture 1" descr="A close-up of x-ray images&#10;&#10;Description automatically generated"/>
                          <pic:cNvPicPr/>
                        </pic:nvPicPr>
                        <pic:blipFill rotWithShape="1">
                          <a:blip r:embed="rId13"/>
                          <a:srcRect l="4187" t="20627" r="-480" b="4340"/>
                          <a:stretch/>
                        </pic:blipFill>
                        <pic:spPr bwMode="auto">
                          <a:xfrm>
                            <a:off x="0" y="0"/>
                            <a:ext cx="2485390" cy="1410970"/>
                          </a:xfrm>
                          <a:prstGeom prst="rect">
                            <a:avLst/>
                          </a:prstGeom>
                          <a:ln>
                            <a:noFill/>
                          </a:ln>
                          <a:extLst>
                            <a:ext uri="{53640926-AAD7-44D8-BBD7-CCE9431645EC}">
                              <a14:shadowObscured xmlns:a14="http://schemas.microsoft.com/office/drawing/2010/main"/>
                            </a:ext>
                          </a:extLst>
                        </pic:spPr>
                      </pic:pic>
                    </a:graphicData>
                  </a:graphic>
                </wp:inline>
              </w:drawing>
            </w:r>
          </w:p>
        </w:tc>
        <w:tc>
          <w:tcPr>
            <w:tcW w:w="3686" w:type="dxa"/>
          </w:tcPr>
          <w:p w14:paraId="5CF90EDD" w14:textId="10FCA457" w:rsidR="000A1ACA" w:rsidRPr="00C25452" w:rsidRDefault="000A1ACA" w:rsidP="00D804A5">
            <w:pPr>
              <w:pStyle w:val="NormalWeb"/>
              <w:rPr>
                <w:rFonts w:asciiTheme="majorBidi" w:hAnsiTheme="majorBidi" w:cstheme="majorBidi"/>
                <w:lang w:val="en-US"/>
              </w:rPr>
            </w:pPr>
            <w:r w:rsidRPr="00C25452">
              <w:rPr>
                <w:rFonts w:asciiTheme="majorBidi" w:hAnsiTheme="majorBidi" w:cstheme="majorBidi"/>
                <w:noProof/>
                <w:lang w:val="en-US"/>
              </w:rPr>
              <w:drawing>
                <wp:inline distT="0" distB="0" distL="0" distR="0" wp14:anchorId="07C9C60C" wp14:editId="0CB74135">
                  <wp:extent cx="2165941" cy="1411357"/>
                  <wp:effectExtent l="0" t="0" r="6350" b="0"/>
                  <wp:docPr id="145907510" name="Picture 1" descr="A comparison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7510" name="Picture 1" descr="A comparison of a person's body&#10;&#10;Description automatically generated"/>
                          <pic:cNvPicPr/>
                        </pic:nvPicPr>
                        <pic:blipFill rotWithShape="1">
                          <a:blip r:embed="rId14"/>
                          <a:srcRect t="14872" b="2361"/>
                          <a:stretch/>
                        </pic:blipFill>
                        <pic:spPr bwMode="auto">
                          <a:xfrm>
                            <a:off x="0" y="0"/>
                            <a:ext cx="2206153" cy="14375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6F19150" w14:textId="2070FC21" w:rsidR="000A1ACA" w:rsidRPr="00C25452" w:rsidRDefault="000A1ACA" w:rsidP="00507D2D">
      <w:pPr>
        <w:pStyle w:val="Caption"/>
        <w:rPr>
          <w:sz w:val="22"/>
          <w:szCs w:val="22"/>
          <w:lang w:val="en-US"/>
        </w:rPr>
      </w:pPr>
      <w:r w:rsidRPr="00C25452">
        <w:rPr>
          <w:sz w:val="22"/>
          <w:szCs w:val="22"/>
          <w:lang w:val="en-US"/>
        </w:rPr>
        <w:t xml:space="preserve">Figure </w:t>
      </w:r>
      <w:r w:rsidRPr="00C25452">
        <w:rPr>
          <w:sz w:val="22"/>
          <w:szCs w:val="22"/>
          <w:lang w:val="en-US"/>
        </w:rPr>
        <w:fldChar w:fldCharType="begin"/>
      </w:r>
      <w:r w:rsidRPr="00C25452">
        <w:rPr>
          <w:sz w:val="22"/>
          <w:szCs w:val="22"/>
          <w:lang w:val="en-US"/>
        </w:rPr>
        <w:instrText xml:space="preserve"> SEQ Figure \* ARABIC </w:instrText>
      </w:r>
      <w:r w:rsidRPr="00C25452">
        <w:rPr>
          <w:sz w:val="22"/>
          <w:szCs w:val="22"/>
          <w:lang w:val="en-US"/>
        </w:rPr>
        <w:fldChar w:fldCharType="separate"/>
      </w:r>
      <w:r w:rsidR="00230BE0" w:rsidRPr="00C25452">
        <w:rPr>
          <w:noProof/>
          <w:sz w:val="22"/>
          <w:szCs w:val="22"/>
          <w:lang w:val="en-US"/>
        </w:rPr>
        <w:t>1</w:t>
      </w:r>
      <w:r w:rsidRPr="00C25452">
        <w:rPr>
          <w:noProof/>
          <w:sz w:val="22"/>
          <w:szCs w:val="22"/>
          <w:lang w:val="en-US"/>
        </w:rPr>
        <w:fldChar w:fldCharType="end"/>
      </w:r>
      <w:r w:rsidRPr="00C25452">
        <w:rPr>
          <w:sz w:val="22"/>
          <w:szCs w:val="22"/>
          <w:lang w:val="en-US"/>
        </w:rPr>
        <w:t>: showcases examples of PET images before and after attenuation and scatter correction.</w:t>
      </w:r>
    </w:p>
    <w:p w14:paraId="70765BDB" w14:textId="77777777" w:rsidR="00FB1AFB" w:rsidRPr="00C25452" w:rsidRDefault="00FB1AFB" w:rsidP="00FB1AFB">
      <w:pPr>
        <w:rPr>
          <w:lang w:val="en-US"/>
        </w:rPr>
      </w:pPr>
    </w:p>
    <w:p w14:paraId="1CA0B244" w14:textId="71098CDE" w:rsidR="00F802B2" w:rsidRPr="00C25452" w:rsidRDefault="00D7619F" w:rsidP="00C25452">
      <w:pPr>
        <w:jc w:val="both"/>
        <w:rPr>
          <w:lang w:val="en-US"/>
        </w:rPr>
      </w:pPr>
      <w:r w:rsidRPr="00C25452">
        <w:rPr>
          <w:lang w:val="en-US"/>
        </w:rPr>
        <w:t xml:space="preserve">Most PET acquisition settings are performed with arms up (to decrease photon </w:t>
      </w:r>
      <w:r w:rsidR="007D66C1" w:rsidRPr="00C25452">
        <w:rPr>
          <w:lang w:val="en-US"/>
        </w:rPr>
        <w:t>scatter</w:t>
      </w:r>
      <w:r w:rsidRPr="00C25452">
        <w:rPr>
          <w:lang w:val="en-US"/>
        </w:rPr>
        <w:t xml:space="preserve">). </w:t>
      </w:r>
      <w:r w:rsidR="00A25658" w:rsidRPr="00C25452">
        <w:rPr>
          <w:lang w:val="en-US"/>
        </w:rPr>
        <w:t>As arm</w:t>
      </w:r>
      <w:r w:rsidRPr="00C25452">
        <w:rPr>
          <w:lang w:val="en-US"/>
        </w:rPr>
        <w:t xml:space="preserve"> raising is uncomfortable for patients, </w:t>
      </w:r>
      <w:r w:rsidR="00A25658" w:rsidRPr="00C25452">
        <w:rPr>
          <w:lang w:val="en-US"/>
        </w:rPr>
        <w:t>this will cause</w:t>
      </w:r>
      <w:r w:rsidRPr="00C25452">
        <w:rPr>
          <w:lang w:val="en-US"/>
        </w:rPr>
        <w:t xml:space="preserve"> arm motion during sequential PET and CT/MRI scans</w:t>
      </w:r>
      <w:r w:rsidR="0037471D" w:rsidRPr="00C25452">
        <w:rPr>
          <w:lang w:val="en-US"/>
        </w:rPr>
        <w:t xml:space="preserve"> </w:t>
      </w:r>
      <w:sdt>
        <w:sdtPr>
          <w:rPr>
            <w:color w:val="000000"/>
            <w:lang w:val="en-US"/>
          </w:rPr>
          <w:tag w:val="MENDELEY_CITATION_v3_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"/>
          <w:id w:val="1343354452"/>
          <w:placeholder>
            <w:docPart w:val="9B0043A122914F25BF0A8546B1F0498B"/>
          </w:placeholder>
        </w:sdtPr>
        <w:sdtContent>
          <w:r w:rsidR="00ED2812" w:rsidRPr="00ED2812">
            <w:rPr>
              <w:color w:val="000000"/>
              <w:lang w:val="en-US"/>
            </w:rPr>
            <w:t>(25–27)</w:t>
          </w:r>
        </w:sdtContent>
      </w:sdt>
      <w:r w:rsidR="00A25658" w:rsidRPr="00C25452">
        <w:rPr>
          <w:lang w:val="en-US"/>
        </w:rPr>
        <w:t>.</w:t>
      </w:r>
      <w:r w:rsidR="00AF3B88" w:rsidRPr="00B653BA">
        <w:rPr>
          <w:lang w:val="en-US"/>
        </w:rPr>
        <w:t xml:space="preserve"> </w:t>
      </w:r>
      <w:r w:rsidR="00F802B2" w:rsidRPr="00C25452">
        <w:rPr>
          <w:lang w:val="en-US"/>
        </w:rPr>
        <w:t>The presence of artifacts can significantly decrease the image quality</w:t>
      </w:r>
      <w:r w:rsidR="009C2A50" w:rsidRPr="00B653BA">
        <w:rPr>
          <w:lang w:val="en-US"/>
        </w:rPr>
        <w:t xml:space="preserve"> and </w:t>
      </w:r>
      <w:r w:rsidR="00F802B2" w:rsidRPr="00C25452">
        <w:rPr>
          <w:lang w:val="en-US"/>
        </w:rPr>
        <w:t xml:space="preserve">accuracy of interpretation and result in misdiagnoses. Consequently, even repeating scans </w:t>
      </w:r>
      <w:r w:rsidR="009C2A50" w:rsidRPr="00B653BA">
        <w:rPr>
          <w:lang w:val="en-US"/>
        </w:rPr>
        <w:t>fails</w:t>
      </w:r>
      <w:r w:rsidR="009C2A50" w:rsidRPr="00C25452">
        <w:rPr>
          <w:lang w:val="en-US"/>
        </w:rPr>
        <w:t xml:space="preserve"> </w:t>
      </w:r>
      <w:r w:rsidR="00F802B2" w:rsidRPr="00C25452">
        <w:rPr>
          <w:lang w:val="en-US"/>
        </w:rPr>
        <w:t xml:space="preserve">to resolve the issue and can lead to an increased cumulative total body dose, higher utilization rates, and longer waiting times </w:t>
      </w:r>
      <w:sdt>
        <w:sdtPr>
          <w:rPr>
            <w:color w:val="000000"/>
            <w:lang w:val="en-US"/>
          </w:rPr>
          <w:tag w:val="MENDELEY_CITATION_v3_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"/>
          <w:id w:val="-11761888"/>
          <w:placeholder>
            <w:docPart w:val="9B0043A122914F25BF0A8546B1F0498B"/>
          </w:placeholder>
        </w:sdtPr>
        <w:sdtContent>
          <w:r w:rsidR="00ED2812" w:rsidRPr="00ED2812">
            <w:rPr>
              <w:color w:val="000000"/>
              <w:lang w:val="en-US"/>
            </w:rPr>
            <w:t>(28–30)</w:t>
          </w:r>
        </w:sdtContent>
      </w:sdt>
      <w:r w:rsidR="00A25658" w:rsidRPr="00C25452">
        <w:rPr>
          <w:lang w:val="en-US"/>
        </w:rPr>
        <w:t>.</w:t>
      </w:r>
    </w:p>
    <w:p w14:paraId="273C41FA" w14:textId="6F4BE202" w:rsidR="00026EAD" w:rsidRPr="00C25452" w:rsidRDefault="00026EAD" w:rsidP="00026EAD">
      <w:pPr>
        <w:jc w:val="both"/>
        <w:rPr>
          <w:lang w:val="en-US"/>
        </w:rPr>
      </w:pPr>
      <w:ins w:id="26" w:author="Samane Shahpouri" w:date="2024-06-04T19:08:00Z" w16du:dateUtc="2024-06-04T17:08:00Z">
        <w:r w:rsidRPr="00026EAD">
          <w:rPr>
            <w:lang w:val="en-US"/>
          </w:rPr>
          <w:lastRenderedPageBreak/>
          <w:t>Overall, this field has seen progress through different algorithms for generating μ-maps, such as the maximum likelihood estimation of activity and attenuation (</w:t>
        </w:r>
        <w:proofErr w:type="gramStart"/>
        <w:r w:rsidRPr="00026EAD">
          <w:rPr>
            <w:lang w:val="en-US"/>
          </w:rPr>
          <w:t>MLAA )</w:t>
        </w:r>
        <w:proofErr w:type="gramEnd"/>
        <w:r w:rsidRPr="00026EAD">
          <w:rPr>
            <w:lang w:val="en-US"/>
          </w:rPr>
          <w:t xml:space="preserve">, which is limited by  insufficient coincidence time. Further enhance on MLAA and similar algorithms is done in combination of time of flight (TOF).  </w:t>
        </w:r>
      </w:ins>
      <w:del w:id="27" w:author="Samane Shahpouri" w:date="2024-06-04T19:08:00Z" w16du:dateUtc="2024-06-04T17:08:00Z">
        <w:r w:rsidR="00D7619F" w:rsidRPr="00C25452" w:rsidDel="00026EAD">
          <w:rPr>
            <w:lang w:val="en-US"/>
          </w:rPr>
          <w:delText>Historically, the field has seen progress through</w:delText>
        </w:r>
        <w:r w:rsidR="00F67590" w:rsidRPr="00B653BA" w:rsidDel="00026EAD">
          <w:rPr>
            <w:lang w:val="en-US"/>
          </w:rPr>
          <w:delText xml:space="preserve"> different</w:delText>
        </w:r>
        <w:r w:rsidR="00D7619F" w:rsidRPr="00C25452" w:rsidDel="00026EAD">
          <w:rPr>
            <w:lang w:val="en-US"/>
          </w:rPr>
          <w:delText xml:space="preserve"> strategies and algorithmic advances such as the maximum likelihood estimation of activity and </w:delText>
        </w:r>
        <w:commentRangeStart w:id="28"/>
        <w:r w:rsidR="00D7619F" w:rsidRPr="00C25452" w:rsidDel="00026EAD">
          <w:rPr>
            <w:lang w:val="en-US"/>
          </w:rPr>
          <w:delText>attenuation (MLAA</w:delText>
        </w:r>
        <w:commentRangeEnd w:id="28"/>
        <w:r w:rsidR="00F67590" w:rsidRPr="00C25452" w:rsidDel="00026EAD">
          <w:rPr>
            <w:rStyle w:val="CommentReference"/>
            <w:lang w:val="en-US"/>
          </w:rPr>
          <w:commentReference w:id="28"/>
        </w:r>
        <w:r w:rsidR="00D7619F" w:rsidRPr="00C25452" w:rsidDel="00026EAD">
          <w:rPr>
            <w:lang w:val="en-US"/>
          </w:rPr>
          <w:delText xml:space="preserve">), further refined with time of flight (TOF) enhancements </w:delText>
        </w:r>
      </w:del>
      <w:sdt>
        <w:sdtPr>
          <w:rPr>
            <w:color w:val="000000"/>
            <w:lang w:val="en-US"/>
          </w:rPr>
          <w:tag w:val="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"/>
          <w:id w:val="1820227034"/>
          <w:placeholder>
            <w:docPart w:val="9B0043A122914F25BF0A8546B1F0498B"/>
          </w:placeholder>
        </w:sdtPr>
        <w:sdtContent>
          <w:r w:rsidR="00ED2812" w:rsidRPr="00ED2812">
            <w:rPr>
              <w:color w:val="000000"/>
              <w:lang w:val="en-US"/>
            </w:rPr>
            <w:t>(31–33)</w:t>
          </w:r>
        </w:sdtContent>
      </w:sdt>
      <w:r w:rsidR="00A25658" w:rsidRPr="00C25452">
        <w:rPr>
          <w:lang w:val="en-US"/>
        </w:rPr>
        <w:t>.</w:t>
      </w:r>
      <w:r w:rsidR="00D7619F" w:rsidRPr="00C25452">
        <w:rPr>
          <w:lang w:val="en-US"/>
        </w:rPr>
        <w:t xml:space="preserve"> </w:t>
      </w:r>
      <w:del w:id="29" w:author="Samane Shahpouri" w:date="2024-06-04T19:09:00Z" w16du:dateUtc="2024-06-04T17:09:00Z">
        <w:r w:rsidR="00D7619F" w:rsidRPr="00C25452" w:rsidDel="00026EAD">
          <w:rPr>
            <w:lang w:val="en-US"/>
          </w:rPr>
          <w:delText>Despite these developments, the interplay between activity distribution and attenuation remains a challenging frontier, compounded by scanner-specific noise and resolution discrepancies</w:delText>
        </w:r>
        <w:r w:rsidR="00A25658" w:rsidRPr="00C25452" w:rsidDel="00026EAD">
          <w:rPr>
            <w:lang w:val="en-US"/>
          </w:rPr>
          <w:delText xml:space="preserve"> </w:delText>
        </w:r>
      </w:del>
      <w:customXmlDelRangeStart w:id="30" w:author="Samane Shahpouri" w:date="2024-06-04T19:09:00Z"/>
      <w:sdt>
        <w:sdtPr>
          <w:rPr>
            <w:color w:val="000000"/>
            <w:lang w:val="en-US"/>
          </w:rPr>
          <w:tag w:val="MENDELEY_CITATION_v3_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"/>
          <w:id w:val="-758596839"/>
          <w:placeholder>
            <w:docPart w:val="9B0043A122914F25BF0A8546B1F0498B"/>
          </w:placeholder>
        </w:sdtPr>
        <w:sdtContent>
          <w:customXmlDelRangeEnd w:id="30"/>
          <w:r w:rsidR="00ED2812" w:rsidRPr="00ED2812">
            <w:rPr>
              <w:color w:val="000000"/>
              <w:lang w:val="en-US"/>
            </w:rPr>
            <w:t>(34)</w:t>
          </w:r>
          <w:customXmlDelRangeStart w:id="31" w:author="Samane Shahpouri" w:date="2024-06-04T19:09:00Z"/>
        </w:sdtContent>
      </w:sdt>
      <w:customXmlDelRangeEnd w:id="31"/>
      <w:del w:id="32" w:author="Samane Shahpouri" w:date="2024-06-04T19:09:00Z" w16du:dateUtc="2024-06-04T17:09:00Z">
        <w:r w:rsidR="00A25658" w:rsidRPr="00C25452" w:rsidDel="00026EAD">
          <w:rPr>
            <w:lang w:val="en-US"/>
          </w:rPr>
          <w:delText>.</w:delText>
        </w:r>
        <w:r w:rsidR="00F67590" w:rsidRPr="00B653BA" w:rsidDel="00026EAD">
          <w:rPr>
            <w:lang w:val="en-US"/>
          </w:rPr>
          <w:delText xml:space="preserve"> </w:delText>
        </w:r>
        <w:r w:rsidR="00701367" w:rsidRPr="00C25452" w:rsidDel="00026EAD">
          <w:rPr>
            <w:lang w:val="en-US"/>
          </w:rPr>
          <w:delText xml:space="preserve">The integration of CT in PET/CT imaging, while invaluable for AC and precise anatomical localization, significantly contributes to </w:delText>
        </w:r>
        <w:r w:rsidR="00F67590" w:rsidRPr="00B653BA" w:rsidDel="00026EAD">
          <w:rPr>
            <w:lang w:val="en-US"/>
          </w:rPr>
          <w:delText>patients' total ionizing radiation dose</w:delText>
        </w:r>
        <w:r w:rsidR="00701367" w:rsidRPr="00C25452" w:rsidDel="00026EAD">
          <w:rPr>
            <w:lang w:val="en-US"/>
          </w:rPr>
          <w:delText xml:space="preserve">. </w:delText>
        </w:r>
      </w:del>
      <w:ins w:id="33" w:author="Samane Shahpouri" w:date="2024-06-04T19:09:00Z" w16du:dateUtc="2024-06-04T17:09:00Z">
        <w:r w:rsidRPr="00026EAD">
          <w:rPr>
            <w:lang w:val="en-US"/>
          </w:rPr>
          <w:t xml:space="preserve">Further enhance  on MLAA and similar algorithms is done in combination of time of flight (TOF).  Whole-body PET scanners with a long axial field of view (LAFOV) have significantly improved quantification and image resolution  </w:t>
        </w:r>
      </w:ins>
      <w:commentRangeStart w:id="34"/>
      <w:del w:id="35" w:author="Samane Shahpouri" w:date="2024-06-04T19:09:00Z" w16du:dateUtc="2024-06-04T17:09:00Z">
        <w:r w:rsidR="00701367" w:rsidRPr="00C25452" w:rsidDel="00026EAD">
          <w:rPr>
            <w:lang w:val="en-US"/>
          </w:rPr>
          <w:delText xml:space="preserve">Innovations such as long axial field of view (LAFOV) total-body PET scanners have markedly improved image resolution and quantification while integrating CT/MRI with PET, reducing the need for high radiopharmaceutical doses </w:delText>
        </w:r>
      </w:del>
      <w:sdt>
        <w:sdtPr>
          <w:rPr>
            <w:color w:val="000000"/>
            <w:lang w:val="en-US"/>
          </w:rPr>
          <w:tag w:val="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"/>
          <w:id w:val="-2038648365"/>
          <w:placeholder>
            <w:docPart w:val="AEACEA8475FC4347B355403CB987ECF4"/>
          </w:placeholder>
        </w:sdtPr>
        <w:sdtContent>
          <w:r w:rsidR="00ED2812" w:rsidRPr="00ED2812">
            <w:rPr>
              <w:color w:val="000000"/>
              <w:lang w:val="en-US"/>
            </w:rPr>
            <w:t>(8,9,35–38)</w:t>
          </w:r>
        </w:sdtContent>
      </w:sdt>
      <w:ins w:id="36" w:author="Samane Shahpouri" w:date="2024-06-04T19:09:00Z" w16du:dateUtc="2024-06-04T17:09:00Z">
        <w:r>
          <w:rPr>
            <w:color w:val="000000"/>
            <w:lang w:val="en-US"/>
          </w:rPr>
          <w:t>.</w:t>
        </w:r>
      </w:ins>
      <w:del w:id="37" w:author="Samane Shahpouri" w:date="2024-06-04T19:09:00Z" w16du:dateUtc="2024-06-04T17:09:00Z">
        <w:r w:rsidR="00701367" w:rsidRPr="00C25452" w:rsidDel="00026EAD">
          <w:rPr>
            <w:color w:val="000000"/>
            <w:lang w:val="en-US"/>
          </w:rPr>
          <w:delText xml:space="preserve"> and acquisition</w:delText>
        </w:r>
        <w:r w:rsidR="00701367" w:rsidRPr="00C25452" w:rsidDel="00026EAD">
          <w:rPr>
            <w:lang w:val="en-US"/>
          </w:rPr>
          <w:delText>.</w:delText>
        </w:r>
        <w:commentRangeEnd w:id="34"/>
        <w:r w:rsidR="00F67590" w:rsidRPr="00C25452" w:rsidDel="00026EAD">
          <w:rPr>
            <w:rStyle w:val="CommentReference"/>
            <w:lang w:val="en-US"/>
          </w:rPr>
          <w:commentReference w:id="34"/>
        </w:r>
      </w:del>
      <w:ins w:id="38" w:author="Samane Shahpouri" w:date="2024-06-04T19:09:00Z" w16du:dateUtc="2024-06-04T17:09:00Z">
        <w:r>
          <w:rPr>
            <w:lang w:val="en-US"/>
          </w:rPr>
          <w:t xml:space="preserve"> </w:t>
        </w:r>
      </w:ins>
      <w:ins w:id="39" w:author="Samane Shahpouri" w:date="2024-06-04T19:08:00Z" w16du:dateUtc="2024-06-04T17:08:00Z">
        <w:r w:rsidRPr="00026EAD">
          <w:rPr>
            <w:lang w:val="en-US"/>
          </w:rPr>
          <w:t>However, up until now, the relation between activity distribution and attenuation is a challenging frontier (28).</w:t>
        </w:r>
      </w:ins>
    </w:p>
    <w:p w14:paraId="604EF927" w14:textId="21FF6662" w:rsidR="0025561A" w:rsidRPr="0025561A" w:rsidRDefault="0025561A" w:rsidP="0025561A">
      <w:pPr>
        <w:rPr>
          <w:ins w:id="40" w:author="Samane Shahpouri" w:date="2024-06-04T15:08:00Z" w16du:dateUtc="2024-06-04T13:08:00Z"/>
          <w:lang w:val="en-US"/>
        </w:rPr>
      </w:pPr>
      <w:ins w:id="41" w:author="Samane Shahpouri" w:date="2024-06-04T15:08:00Z" w16du:dateUtc="2024-06-04T13:08:00Z">
        <w:r w:rsidRPr="0025561A">
          <w:rPr>
            <w:lang w:val="en-US"/>
          </w:rPr>
          <w:t>Recent notable progress in segmentation, classification, detection, noise reduction, and reconstruction research areas utilizing artificial intelligence (AI) has encouraged nuclear medicine researchers to investigate CT-free methods for ASC in PET imaging</w:t>
        </w:r>
      </w:ins>
    </w:p>
    <w:p w14:paraId="3BEAA5B2" w14:textId="74C54A64" w:rsidR="003B3431" w:rsidRDefault="003B3431" w:rsidP="0025561A">
      <w:pPr>
        <w:rPr>
          <w:ins w:id="42" w:author="Samane Shahpouri" w:date="2024-06-04T14:53:00Z" w16du:dateUtc="2024-06-04T12:53:00Z"/>
          <w:lang w:val="en-US"/>
        </w:rPr>
      </w:pPr>
      <w:del w:id="43" w:author="Samane Shahpouri" w:date="2024-06-04T15:08:00Z" w16du:dateUtc="2024-06-04T13:08:00Z">
        <w:r w:rsidRPr="00C25452" w:rsidDel="0025561A">
          <w:rPr>
            <w:lang w:val="en-US"/>
          </w:rPr>
          <w:delText xml:space="preserve">Recent advancements in Artificial </w:delText>
        </w:r>
        <w:r w:rsidR="00F67590" w:rsidRPr="00B653BA" w:rsidDel="0025561A">
          <w:rPr>
            <w:lang w:val="en-US"/>
          </w:rPr>
          <w:delText>intelligence</w:delText>
        </w:r>
        <w:r w:rsidR="00F67590" w:rsidRPr="00C25452" w:rsidDel="0025561A">
          <w:rPr>
            <w:lang w:val="en-US"/>
          </w:rPr>
          <w:delText xml:space="preserve"> </w:delText>
        </w:r>
        <w:r w:rsidRPr="00C25452" w:rsidDel="0025561A">
          <w:rPr>
            <w:lang w:val="en-US"/>
          </w:rPr>
          <w:delText>(AI) have significantly impacted the field of medicine, with notable progress in segmentation, classification, detection, noise reduction, and reconstruction questions</w:delText>
        </w:r>
        <w:r w:rsidRPr="00C25452" w:rsidDel="0025561A">
          <w:rPr>
            <w:highlight w:val="yellow"/>
            <w:lang w:val="en-US"/>
          </w:rPr>
          <w:delText>.</w:delText>
        </w:r>
        <w:commentRangeStart w:id="44"/>
        <w:commentRangeStart w:id="45"/>
        <w:r w:rsidRPr="00C25452" w:rsidDel="0025561A">
          <w:rPr>
            <w:highlight w:val="yellow"/>
            <w:lang w:val="en-US"/>
          </w:rPr>
          <w:delText xml:space="preserve"> These successes have driven researchers</w:delText>
        </w:r>
        <w:r w:rsidRPr="00C25452" w:rsidDel="0025561A">
          <w:rPr>
            <w:lang w:val="en-US"/>
          </w:rPr>
          <w:delText xml:space="preserve"> </w:delText>
        </w:r>
        <w:commentRangeEnd w:id="44"/>
        <w:r w:rsidR="00F67590" w:rsidRPr="00C25452" w:rsidDel="0025561A">
          <w:rPr>
            <w:rStyle w:val="CommentReference"/>
            <w:lang w:val="en-US"/>
          </w:rPr>
          <w:commentReference w:id="44"/>
        </w:r>
      </w:del>
      <w:commentRangeEnd w:id="45"/>
      <w:r w:rsidR="0025561A">
        <w:rPr>
          <w:rStyle w:val="CommentReference"/>
        </w:rPr>
        <w:commentReference w:id="45"/>
      </w:r>
      <w:del w:id="46" w:author="Samane Shahpouri" w:date="2024-06-04T15:08:00Z" w16du:dateUtc="2024-06-04T13:08:00Z">
        <w:r w:rsidRPr="00C25452" w:rsidDel="0025561A">
          <w:rPr>
            <w:lang w:val="en-US"/>
          </w:rPr>
          <w:delText>to explore the feasibility and application of CT-free methods for ASC in PET imaging</w:delText>
        </w:r>
        <w:r w:rsidR="00410C36" w:rsidRPr="00C25452" w:rsidDel="0025561A">
          <w:rPr>
            <w:lang w:val="en-US"/>
          </w:rPr>
          <w:delText xml:space="preserve"> </w:delText>
        </w:r>
      </w:del>
      <w:sdt>
        <w:sdtPr>
          <w:rPr>
            <w:color w:val="000000"/>
            <w:lang w:val="en-US"/>
          </w:rPr>
          <w:tag w:val="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"/>
          <w:id w:val="-428268205"/>
          <w:placeholder>
            <w:docPart w:val="E08C6DF2CF9B4FF4A5070F79618CD974"/>
          </w:placeholder>
        </w:sdtPr>
        <w:sdtContent>
          <w:r w:rsidR="00ED2812" w:rsidRPr="00ED2812">
            <w:rPr>
              <w:color w:val="000000"/>
              <w:lang w:val="en-US"/>
            </w:rPr>
            <w:t>(39–58)</w:t>
          </w:r>
        </w:sdtContent>
      </w:sdt>
      <w:r w:rsidRPr="00C25452">
        <w:rPr>
          <w:lang w:val="en-US"/>
        </w:rPr>
        <w:t xml:space="preserve">. </w:t>
      </w:r>
      <w:ins w:id="47" w:author="Samane Shahpouri" w:date="2024-06-04T15:08:00Z" w16du:dateUtc="2024-06-04T13:08:00Z">
        <w:r w:rsidR="0025561A" w:rsidRPr="0025561A">
          <w:rPr>
            <w:lang w:val="en-US"/>
          </w:rPr>
          <w:t>CT Elimination has advantages for whom requires repeated scan, especially for pediatric patients as even minor reduction in cumulative radiation exposure could cause a significant impact</w:t>
        </w:r>
      </w:ins>
      <w:del w:id="48" w:author="Samane Shahpouri" w:date="2024-06-04T15:08:00Z" w16du:dateUtc="2024-06-04T13:08:00Z">
        <w:r w:rsidRPr="00C25452" w:rsidDel="0025561A">
          <w:rPr>
            <w:lang w:val="en-US"/>
          </w:rPr>
          <w:delText xml:space="preserve">Eliminating the CT could be particularly beneficial for patients requiring repeated PET/CT scans, notably </w:delText>
        </w:r>
        <w:r w:rsidR="00F67590" w:rsidRPr="00B653BA" w:rsidDel="0025561A">
          <w:rPr>
            <w:lang w:val="en-US"/>
          </w:rPr>
          <w:delText>pediatric</w:delText>
        </w:r>
        <w:r w:rsidR="00F67590" w:rsidRPr="00D47CC0" w:rsidDel="0025561A">
          <w:rPr>
            <w:lang w:val="en-US"/>
          </w:rPr>
          <w:delText xml:space="preserve"> </w:delText>
        </w:r>
        <w:r w:rsidRPr="00D47CC0" w:rsidDel="0025561A">
          <w:rPr>
            <w:lang w:val="en-US"/>
          </w:rPr>
          <w:delText>patients, as even marginal reductions in cumulative radiation exposure are significant</w:delText>
        </w:r>
      </w:del>
      <w:r w:rsidRPr="00D47CC0">
        <w:rPr>
          <w:lang w:val="en-US"/>
        </w:rPr>
        <w:t xml:space="preserve"> </w:t>
      </w:r>
      <w:sdt>
        <w:sdtPr>
          <w:rPr>
            <w:color w:val="000000"/>
            <w:lang w:val="en-US"/>
          </w:rPr>
          <w:tag w:val="MENDELEY_CITATION_v3_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"/>
          <w:id w:val="744604191"/>
          <w:placeholder>
            <w:docPart w:val="D965F61B52C545B682A179CBE5304B9E"/>
          </w:placeholder>
        </w:sdtPr>
        <w:sdtContent>
          <w:r w:rsidR="00ED2812" w:rsidRPr="00ED2812">
            <w:rPr>
              <w:color w:val="000000"/>
              <w:lang w:val="en-US"/>
            </w:rPr>
            <w:t>(59,60)</w:t>
          </w:r>
        </w:sdtContent>
      </w:sdt>
      <w:r w:rsidRPr="00D47CC0">
        <w:rPr>
          <w:lang w:val="en-US"/>
        </w:rPr>
        <w:t>.</w:t>
      </w:r>
    </w:p>
    <w:p w14:paraId="3B1BC7DB" w14:textId="77777777" w:rsidR="00113B26" w:rsidRPr="00D47CC0" w:rsidRDefault="00113B26" w:rsidP="00FB1AFB">
      <w:pPr>
        <w:rPr>
          <w:lang w:val="en-US"/>
        </w:rPr>
      </w:pPr>
    </w:p>
    <w:p w14:paraId="11480B92" w14:textId="69A45FD4" w:rsidR="00D7619F" w:rsidRPr="00D47CC0" w:rsidRDefault="004B1358" w:rsidP="00FB1AFB">
      <w:pPr>
        <w:rPr>
          <w:lang w:val="en-US"/>
        </w:rPr>
      </w:pPr>
      <w:r w:rsidRPr="00D47CC0">
        <w:rPr>
          <w:lang w:val="en-US"/>
        </w:rPr>
        <w:t>Some Deep Learning</w:t>
      </w:r>
      <w:r w:rsidR="00D7619F" w:rsidRPr="00D47CC0">
        <w:rPr>
          <w:lang w:val="en-US"/>
        </w:rPr>
        <w:t xml:space="preserve">-based methods have been developed </w:t>
      </w:r>
      <w:r w:rsidRPr="00D47CC0">
        <w:rPr>
          <w:lang w:val="en-US"/>
        </w:rPr>
        <w:t xml:space="preserve">to </w:t>
      </w:r>
      <w:r w:rsidR="00F67590" w:rsidRPr="00B653BA">
        <w:rPr>
          <w:lang w:val="en-US"/>
        </w:rPr>
        <w:t>generate the</w:t>
      </w:r>
      <w:r w:rsidR="00D7619F" w:rsidRPr="00D47CC0">
        <w:rPr>
          <w:lang w:val="en-US"/>
        </w:rPr>
        <w:t xml:space="preserve"> synthesis of pseudo-CT images from MRI or uncorrected PET data, prediction of scatter maps from emission data</w:t>
      </w:r>
      <w:r w:rsidR="00207303" w:rsidRPr="00D47CC0">
        <w:rPr>
          <w:lang w:val="en-US"/>
        </w:rPr>
        <w:t xml:space="preserve"> </w:t>
      </w:r>
      <w:sdt>
        <w:sdtPr>
          <w:rPr>
            <w:color w:val="000000"/>
            <w:lang w:val="en-US"/>
          </w:rPr>
          <w:tag w:val="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
          <w:id w:val="-1377315213"/>
          <w:placeholder>
            <w:docPart w:val="DefaultPlaceholder_-1854013440"/>
          </w:placeholder>
        </w:sdtPr>
        <w:sdtContent>
          <w:r w:rsidR="00ED2812" w:rsidRPr="00ED2812">
            <w:rPr>
              <w:color w:val="000000"/>
              <w:lang w:val="en-US"/>
            </w:rPr>
            <w:t>(61–66)</w:t>
          </w:r>
        </w:sdtContent>
      </w:sdt>
      <w:r w:rsidR="00A25658" w:rsidRPr="00D47CC0">
        <w:rPr>
          <w:lang w:val="en-US"/>
        </w:rPr>
        <w:t>,</w:t>
      </w:r>
      <w:r w:rsidR="00D7619F" w:rsidRPr="00D47CC0">
        <w:rPr>
          <w:lang w:val="en-US"/>
        </w:rPr>
        <w:t xml:space="preserve"> </w:t>
      </w:r>
      <w:r w:rsidRPr="00D47CC0">
        <w:rPr>
          <w:lang w:val="en-US"/>
        </w:rPr>
        <w:t xml:space="preserve">while other research </w:t>
      </w:r>
      <w:r w:rsidR="00F67590" w:rsidRPr="00B653BA">
        <w:rPr>
          <w:lang w:val="en-US"/>
        </w:rPr>
        <w:t>focuses</w:t>
      </w:r>
      <w:r w:rsidR="00F67590" w:rsidRPr="00D47CC0">
        <w:rPr>
          <w:lang w:val="en-US"/>
        </w:rPr>
        <w:t xml:space="preserve"> </w:t>
      </w:r>
      <w:r w:rsidRPr="00D47CC0">
        <w:rPr>
          <w:lang w:val="en-US"/>
        </w:rPr>
        <w:t xml:space="preserve">on </w:t>
      </w:r>
      <w:r w:rsidR="00F67590" w:rsidRPr="00B653BA">
        <w:rPr>
          <w:lang w:val="en-US"/>
        </w:rPr>
        <w:t xml:space="preserve">the </w:t>
      </w:r>
      <w:r w:rsidR="00D7619F" w:rsidRPr="00D47CC0">
        <w:rPr>
          <w:lang w:val="en-US"/>
        </w:rPr>
        <w:t xml:space="preserve">direct generation of ASC PET images from </w:t>
      </w:r>
      <w:r w:rsidRPr="00D47CC0">
        <w:rPr>
          <w:lang w:val="en-US"/>
        </w:rPr>
        <w:t>non-attenuation-scatter-correction (</w:t>
      </w:r>
      <w:proofErr w:type="gramStart"/>
      <w:r w:rsidRPr="00D47CC0">
        <w:rPr>
          <w:lang w:val="en-US"/>
        </w:rPr>
        <w:t xml:space="preserve">NAC) </w:t>
      </w:r>
      <w:r w:rsidR="00207303" w:rsidRPr="00D47CC0">
        <w:rPr>
          <w:lang w:val="en-US"/>
        </w:rPr>
        <w:t xml:space="preserve"> </w:t>
      </w:r>
      <w:r w:rsidRPr="00D47CC0">
        <w:rPr>
          <w:lang w:val="en-US"/>
        </w:rPr>
        <w:t>as</w:t>
      </w:r>
      <w:proofErr w:type="gramEnd"/>
      <w:r w:rsidRPr="00D47CC0">
        <w:rPr>
          <w:lang w:val="en-US"/>
        </w:rPr>
        <w:t xml:space="preserve"> </w:t>
      </w:r>
      <w:r w:rsidR="00D7619F" w:rsidRPr="00D47CC0">
        <w:rPr>
          <w:lang w:val="en-US"/>
        </w:rPr>
        <w:t>inputs</w:t>
      </w:r>
      <w:r w:rsidRPr="00D47CC0">
        <w:rPr>
          <w:lang w:val="en-US"/>
        </w:rPr>
        <w:t xml:space="preserve"> to predict ASC</w:t>
      </w:r>
      <w:r w:rsidR="00FB1AFB" w:rsidRPr="00D47CC0">
        <w:rPr>
          <w:lang w:val="en-US"/>
        </w:rPr>
        <w:t xml:space="preserve"> </w:t>
      </w:r>
      <w:r w:rsidRPr="00D47CC0">
        <w:rPr>
          <w:lang w:val="en-US"/>
        </w:rPr>
        <w:t>PET images directly</w:t>
      </w:r>
      <w:r w:rsidR="00D7619F" w:rsidRPr="00D47CC0">
        <w:rPr>
          <w:lang w:val="en-US"/>
        </w:rPr>
        <w:t xml:space="preserve"> </w:t>
      </w:r>
      <w:sdt>
        <w:sdtPr>
          <w:rPr>
            <w:color w:val="000000"/>
            <w:lang w:val="en-US"/>
          </w:rPr>
          <w:tag w:val="MENDELEY_CITATION_v3_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"/>
          <w:id w:val="-284663221"/>
          <w:placeholder>
            <w:docPart w:val="9B0043A122914F25BF0A8546B1F0498B"/>
          </w:placeholder>
        </w:sdtPr>
        <w:sdtContent>
          <w:r w:rsidR="00ED2812" w:rsidRPr="00ED2812">
            <w:rPr>
              <w:color w:val="000000"/>
              <w:lang w:val="en-US"/>
            </w:rPr>
            <w:t>(40,44,67)</w:t>
          </w:r>
        </w:sdtContent>
      </w:sdt>
      <w:r w:rsidR="00A25658" w:rsidRPr="00D47CC0">
        <w:rPr>
          <w:lang w:val="en-US"/>
        </w:rPr>
        <w:t>.</w:t>
      </w:r>
      <w:r w:rsidR="00D7619F" w:rsidRPr="00D47CC0">
        <w:rPr>
          <w:lang w:val="en-US"/>
        </w:rPr>
        <w:t xml:space="preserve"> </w:t>
      </w:r>
      <w:r w:rsidRPr="00D47CC0">
        <w:rPr>
          <w:lang w:val="en-US"/>
        </w:rPr>
        <w:t xml:space="preserve">The direct </w:t>
      </w:r>
      <w:r w:rsidR="00F67590" w:rsidRPr="00B653BA">
        <w:rPr>
          <w:lang w:val="en-US"/>
        </w:rPr>
        <w:t>image-to-image</w:t>
      </w:r>
      <w:r w:rsidRPr="00D47CC0">
        <w:rPr>
          <w:lang w:val="en-US"/>
        </w:rPr>
        <w:t xml:space="preserve"> translation </w:t>
      </w:r>
      <w:r w:rsidR="00F67590" w:rsidRPr="00B653BA">
        <w:rPr>
          <w:lang w:val="en-US"/>
        </w:rPr>
        <w:t>technique not</w:t>
      </w:r>
      <w:r w:rsidRPr="00D47CC0">
        <w:rPr>
          <w:lang w:val="en-US"/>
        </w:rPr>
        <w:t xml:space="preserve"> only </w:t>
      </w:r>
      <w:r w:rsidR="00F67590" w:rsidRPr="00B653BA">
        <w:rPr>
          <w:lang w:val="en-US"/>
        </w:rPr>
        <w:t>highlights</w:t>
      </w:r>
      <w:r w:rsidR="00F67590" w:rsidRPr="00D47CC0">
        <w:rPr>
          <w:lang w:val="en-US"/>
        </w:rPr>
        <w:t xml:space="preserve"> </w:t>
      </w:r>
      <w:r w:rsidRPr="00D47CC0">
        <w:rPr>
          <w:lang w:val="en-US"/>
        </w:rPr>
        <w:t xml:space="preserve">the capabilities of deep learning models in ASC without CT but also </w:t>
      </w:r>
      <w:r w:rsidR="000C2465" w:rsidRPr="00D47CC0">
        <w:rPr>
          <w:lang w:val="en-US"/>
        </w:rPr>
        <w:t xml:space="preserve">possesses the ability </w:t>
      </w:r>
      <w:r w:rsidR="00F67590" w:rsidRPr="00B653BA">
        <w:rPr>
          <w:lang w:val="en-US"/>
        </w:rPr>
        <w:t>to detect and correct artifacts in PET images accurately</w:t>
      </w:r>
      <w:r w:rsidR="000C2465" w:rsidRPr="00D47CC0">
        <w:rPr>
          <w:lang w:val="en-US"/>
        </w:rPr>
        <w:t xml:space="preserve"> </w:t>
      </w:r>
      <w:sdt>
        <w:sdtPr>
          <w:rPr>
            <w:color w:val="000000"/>
            <w:lang w:val="en-US"/>
          </w:rPr>
          <w:tag w:val="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"/>
          <w:id w:val="-2011134204"/>
          <w:placeholder>
            <w:docPart w:val="9B0043A122914F25BF0A8546B1F0498B"/>
          </w:placeholder>
        </w:sdtPr>
        <w:sdtContent>
          <w:r w:rsidR="00ED2812" w:rsidRPr="00ED2812">
            <w:rPr>
              <w:color w:val="000000"/>
              <w:lang w:val="en-US"/>
            </w:rPr>
            <w:t>(68,69)</w:t>
          </w:r>
        </w:sdtContent>
      </w:sdt>
      <w:r w:rsidR="00A25658" w:rsidRPr="00D47CC0">
        <w:rPr>
          <w:lang w:val="en-US"/>
        </w:rPr>
        <w:t>.</w:t>
      </w:r>
    </w:p>
    <w:p w14:paraId="48899BBE" w14:textId="4289F218" w:rsidR="00B351CA" w:rsidRPr="00D47CC0" w:rsidRDefault="001F4964" w:rsidP="00D804A5">
      <w:pPr>
        <w:rPr>
          <w:lang w:val="en-US"/>
        </w:rPr>
      </w:pPr>
      <w:r w:rsidRPr="00D47CC0">
        <w:rPr>
          <w:highlight w:val="yellow"/>
          <w:lang w:val="en-US"/>
        </w:rPr>
        <w:t>A</w:t>
      </w:r>
      <w:ins w:id="49" w:author="Samane Shahpouri" w:date="2024-06-04T20:44:00Z" w16du:dateUtc="2024-06-04T18:44:00Z">
        <w:r w:rsidR="00B12C7D">
          <w:rPr>
            <w:highlight w:val="yellow"/>
            <w:lang w:val="en-US"/>
          </w:rPr>
          <w:t xml:space="preserve">n </w:t>
        </w:r>
        <w:proofErr w:type="spellStart"/>
        <w:r w:rsidR="00B12C7D">
          <w:rPr>
            <w:highlight w:val="yellow"/>
            <w:lang w:val="en-US"/>
          </w:rPr>
          <w:t>important</w:t>
        </w:r>
      </w:ins>
      <w:del w:id="50" w:author="Samane Shahpouri" w:date="2024-06-04T20:44:00Z" w16du:dateUtc="2024-06-04T18:44:00Z">
        <w:r w:rsidRPr="00D47CC0" w:rsidDel="00B12C7D">
          <w:rPr>
            <w:highlight w:val="yellow"/>
            <w:lang w:val="en-US"/>
          </w:rPr>
          <w:delText xml:space="preserve"> critical </w:delText>
        </w:r>
      </w:del>
      <w:r w:rsidRPr="00D47CC0">
        <w:rPr>
          <w:highlight w:val="yellow"/>
          <w:lang w:val="en-US"/>
        </w:rPr>
        <w:t>question</w:t>
      </w:r>
      <w:proofErr w:type="spellEnd"/>
      <w:r w:rsidRPr="00D47CC0">
        <w:rPr>
          <w:highlight w:val="yellow"/>
          <w:lang w:val="en-US"/>
        </w:rPr>
        <w:t xml:space="preserve"> facing researchers today</w:t>
      </w:r>
      <w:r w:rsidRPr="00D47CC0">
        <w:rPr>
          <w:lang w:val="en-US"/>
        </w:rPr>
        <w:t xml:space="preserve"> is the practical applicability of these models in clinical environments. Due to differences in spatial resolution, sensitivity</w:t>
      </w:r>
      <w:r w:rsidR="009D6F4F" w:rsidRPr="00D47CC0">
        <w:rPr>
          <w:lang w:val="en-US"/>
        </w:rPr>
        <w:t xml:space="preserve">, </w:t>
      </w:r>
      <w:r w:rsidR="00F67590" w:rsidRPr="00B653BA">
        <w:rPr>
          <w:lang w:val="en-US"/>
        </w:rPr>
        <w:t>and technical information among scanners and variations of radiotracer biodistribution in the body, a model optimized for data from one specific scanner may not perform effectively under different conditions or other equipment. Moreover, not all medical centers are equipped with a dedicated AI team</w:t>
      </w:r>
      <w:r w:rsidR="004B659E" w:rsidRPr="00D47CC0">
        <w:rPr>
          <w:lang w:val="en-US"/>
        </w:rPr>
        <w:t xml:space="preserve"> or even restricted in data sharing by ethical and regulatory considerations. </w:t>
      </w:r>
      <w:r w:rsidR="00F67590" w:rsidRPr="00B653BA">
        <w:rPr>
          <w:lang w:val="en-US"/>
        </w:rPr>
        <w:t xml:space="preserve"> </w:t>
      </w:r>
      <w:r w:rsidR="009D6F4F" w:rsidRPr="00D47CC0">
        <w:rPr>
          <w:lang w:val="en-US"/>
        </w:rPr>
        <w:t>F</w:t>
      </w:r>
      <w:r w:rsidR="00D7619F" w:rsidRPr="00D47CC0">
        <w:rPr>
          <w:lang w:val="en-US"/>
        </w:rPr>
        <w:t xml:space="preserve">ederated learning (FL) addresses </w:t>
      </w:r>
      <w:r w:rsidR="009D6F4F" w:rsidRPr="00D47CC0">
        <w:rPr>
          <w:lang w:val="en-US"/>
        </w:rPr>
        <w:t xml:space="preserve">some </w:t>
      </w:r>
      <w:r w:rsidR="00D7619F" w:rsidRPr="00D47CC0">
        <w:rPr>
          <w:lang w:val="en-US"/>
        </w:rPr>
        <w:t>challenges</w:t>
      </w:r>
      <w:r w:rsidR="00F67590" w:rsidRPr="00B653BA">
        <w:rPr>
          <w:lang w:val="en-US"/>
        </w:rPr>
        <w:t>,</w:t>
      </w:r>
      <w:r w:rsidR="00D7619F" w:rsidRPr="00D47CC0">
        <w:rPr>
          <w:lang w:val="en-US"/>
        </w:rPr>
        <w:t xml:space="preserve"> such as data privacy and limited dataset sizes in medical imaging</w:t>
      </w:r>
      <w:r w:rsidR="009D6F4F" w:rsidRPr="00D47CC0">
        <w:rPr>
          <w:lang w:val="en-US"/>
        </w:rPr>
        <w:t xml:space="preserve"> </w:t>
      </w:r>
      <w:sdt>
        <w:sdtPr>
          <w:rPr>
            <w:color w:val="000000"/>
            <w:lang w:val="en-US"/>
          </w:rPr>
          <w:tag w:val="MENDELEY_CITATION_v3_eyJjaXRhdGlvbklEIjoiTUVOREVMRVlfQ0lUQVRJT05fMGJhNzM0NzUtY2M3Zi00Mjc5LTk4Y2MtMGU1YmQ4N2ZhNzM3IiwicHJvcGVydGllcyI6eyJub3RlSW5kZXgiOjB9LCJpc0VkaXRlZCI6ZmFsc2UsIm1hbnVhbE92ZXJyaWRlIjp7ImlzTWFudWFsbHlPdmVycmlkZGVuIjpmYWxzZSwiY2l0ZXByb2NUZXh0IjoiKDE3LDE4LDcwLDcxKSIsIm1hbnVhbE92ZXJyaWRlVGV4dCI6IiJ9LCJjaXRhdGlvbkl0ZW1zIjpb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4MTMiLCJJU0JOIjoiMjU3Ny0wODI5IiwiaXNzdWVkIjp7ImRhdGUtcGFydHMiOltbMjAyMV1dfSwicGFnZSI6IjEtMyIsImNvbnRhaW5lci10aXRsZS1zaG9ydCI6IiJ9LCJpc1RlbXBvcmFyeSI6ZmFsc2V9XX0="/>
          <w:id w:val="-532342832"/>
          <w:placeholder>
            <w:docPart w:val="9B0043A122914F25BF0A8546B1F0498B"/>
          </w:placeholder>
        </w:sdtPr>
        <w:sdtContent>
          <w:r w:rsidR="00ED2812" w:rsidRPr="00ED2812">
            <w:rPr>
              <w:color w:val="000000"/>
              <w:lang w:val="en-US"/>
            </w:rPr>
            <w:t>(17,18,70,71)</w:t>
          </w:r>
        </w:sdtContent>
      </w:sdt>
      <w:r w:rsidR="00A25658" w:rsidRPr="00D47CC0">
        <w:rPr>
          <w:lang w:val="en-US"/>
        </w:rPr>
        <w:t>.</w:t>
      </w:r>
      <w:r w:rsidR="00D7619F" w:rsidRPr="00D47CC0">
        <w:rPr>
          <w:lang w:val="en-US"/>
        </w:rPr>
        <w:t xml:space="preserve"> </w:t>
      </w:r>
      <w:r w:rsidR="00F67590" w:rsidRPr="00B653BA">
        <w:rPr>
          <w:lang w:val="en-US"/>
        </w:rPr>
        <w:t xml:space="preserve"> </w:t>
      </w:r>
      <w:r w:rsidR="00D7619F" w:rsidRPr="00D47CC0">
        <w:rPr>
          <w:lang w:val="en-US"/>
        </w:rPr>
        <w:t>Yet, the quest for novel correction techniques</w:t>
      </w:r>
      <w:r w:rsidR="00B351CA" w:rsidRPr="00D47CC0">
        <w:rPr>
          <w:lang w:val="en-US"/>
        </w:rPr>
        <w:t xml:space="preserve"> in CT-free PET imaging avenues is needed to</w:t>
      </w:r>
      <w:r w:rsidR="00D7619F" w:rsidRPr="00D47CC0">
        <w:rPr>
          <w:lang w:val="en-US"/>
        </w:rPr>
        <w:t xml:space="preserve"> </w:t>
      </w:r>
      <w:r w:rsidR="00B351CA" w:rsidRPr="00D47CC0">
        <w:rPr>
          <w:lang w:val="en-US"/>
        </w:rPr>
        <w:t xml:space="preserve">achieve </w:t>
      </w:r>
      <w:r w:rsidR="00D7619F" w:rsidRPr="00D47CC0">
        <w:rPr>
          <w:lang w:val="en-US"/>
        </w:rPr>
        <w:t xml:space="preserve">widespread clinical acceptance and </w:t>
      </w:r>
      <w:r w:rsidR="00F67590" w:rsidRPr="00B653BA">
        <w:rPr>
          <w:lang w:val="en-US"/>
        </w:rPr>
        <w:t>enhance</w:t>
      </w:r>
      <w:r w:rsidR="00F67590" w:rsidRPr="00D47CC0">
        <w:rPr>
          <w:lang w:val="en-US"/>
        </w:rPr>
        <w:t xml:space="preserve"> </w:t>
      </w:r>
      <w:r w:rsidR="00D7619F" w:rsidRPr="00D47CC0">
        <w:rPr>
          <w:lang w:val="en-US"/>
        </w:rPr>
        <w:t>the diagnostic capabilities of PET imaging</w:t>
      </w:r>
      <w:r w:rsidR="00A25658" w:rsidRPr="00D47CC0">
        <w:rPr>
          <w:lang w:val="en-US"/>
        </w:rPr>
        <w:t>.</w:t>
      </w:r>
    </w:p>
    <w:p w14:paraId="49D39125" w14:textId="50B64C1C" w:rsidR="00C65504" w:rsidRPr="00B653BA" w:rsidRDefault="00731EF1" w:rsidP="00D804A5">
      <w:pPr>
        <w:rPr>
          <w:lang w:val="en-US"/>
        </w:rPr>
      </w:pPr>
      <w:r w:rsidRPr="00D47CC0">
        <w:rPr>
          <w:lang w:val="en-US"/>
        </w:rPr>
        <w:t xml:space="preserve">Previous research </w:t>
      </w:r>
      <w:r w:rsidR="000D2EAC" w:rsidRPr="00D47CC0">
        <w:rPr>
          <w:lang w:val="en-US"/>
        </w:rPr>
        <w:t>ha</w:t>
      </w:r>
      <w:r w:rsidRPr="00D47CC0">
        <w:rPr>
          <w:lang w:val="en-US"/>
        </w:rPr>
        <w:t>s</w:t>
      </w:r>
      <w:r w:rsidR="000D2EAC" w:rsidRPr="00D47CC0">
        <w:rPr>
          <w:lang w:val="en-US"/>
        </w:rPr>
        <w:t xml:space="preserve"> shown </w:t>
      </w:r>
      <w:r w:rsidR="00A25658" w:rsidRPr="00D47CC0">
        <w:rPr>
          <w:lang w:val="en-US"/>
        </w:rPr>
        <w:t>that</w:t>
      </w:r>
      <w:r w:rsidR="000D2EAC" w:rsidRPr="00D47CC0">
        <w:rPr>
          <w:lang w:val="en-US"/>
        </w:rPr>
        <w:t xml:space="preserve"> direct ASC frameworks </w:t>
      </w:r>
      <w:r w:rsidR="00A25658" w:rsidRPr="00D47CC0">
        <w:rPr>
          <w:lang w:val="en-US"/>
        </w:rPr>
        <w:t xml:space="preserve">can </w:t>
      </w:r>
      <w:r w:rsidRPr="00D47CC0">
        <w:rPr>
          <w:lang w:val="en-US"/>
        </w:rPr>
        <w:t>correct</w:t>
      </w:r>
      <w:r w:rsidR="00A25658" w:rsidRPr="00D47CC0">
        <w:rPr>
          <w:lang w:val="en-US"/>
        </w:rPr>
        <w:t xml:space="preserve"> </w:t>
      </w:r>
      <w:r w:rsidR="00936DED" w:rsidRPr="00D47CC0">
        <w:rPr>
          <w:lang w:val="en-US"/>
        </w:rPr>
        <w:t xml:space="preserve">artifacts </w:t>
      </w:r>
      <w:r w:rsidR="000D2EAC" w:rsidRPr="00D47CC0">
        <w:rPr>
          <w:lang w:val="en-US"/>
        </w:rPr>
        <w:t xml:space="preserve">in </w:t>
      </w:r>
      <w:r w:rsidR="000D2EAC" w:rsidRPr="00D47CC0">
        <w:rPr>
          <w:vertAlign w:val="superscript"/>
          <w:lang w:val="en-US"/>
        </w:rPr>
        <w:t>18</w:t>
      </w:r>
      <w:r w:rsidR="000D2EAC" w:rsidRPr="00D47CC0">
        <w:rPr>
          <w:lang w:val="en-US"/>
        </w:rPr>
        <w:t xml:space="preserve">F-FDG PET/CT </w:t>
      </w:r>
      <w:commentRangeStart w:id="51"/>
      <w:r w:rsidR="00A25658" w:rsidRPr="00D47CC0">
        <w:rPr>
          <w:lang w:val="en-US"/>
        </w:rPr>
        <w:t>images</w:t>
      </w:r>
      <w:r w:rsidR="00B12C7D">
        <w:rPr>
          <w:lang w:val="en-US"/>
        </w:rPr>
        <w:t xml:space="preserve"> </w:t>
      </w:r>
      <w:sdt>
        <w:sdtPr>
          <w:rPr>
            <w:color w:val="000000"/>
            <w:lang w:val="en-US"/>
          </w:rPr>
          <w:tag w:val="MENDELEY_CITATION_v3_eyJjaXRhdGlvbklEIjoiTUVOREVMRVlfQ0lUQVRJT05fYzY5NjBiM2QtNzM3YS00ZjhkLWFlZGQtMmQxNWZmMzJlZmZmIiwicHJvcGVydGllcyI6eyJub3RlSW5kZXgiOjB9LCJpc0VkaXRlZCI6ZmFsc2UsIm1hbnVhbE92ZXJyaWRlIjp7ImlzTWFudWFsbHlPdmVycmlkZGVuIjpmYWxzZSwiY2l0ZXByb2NUZXh0IjoiKDY2KSIsIm1hbnVhbE92ZXJyaWRlVGV4dCI6IiJ9LCJjaXRhdGlvbkl0ZW1zIjpb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
          <w:id w:val="1606920327"/>
          <w:placeholder>
            <w:docPart w:val="DefaultPlaceholder_-1854013440"/>
          </w:placeholder>
        </w:sdtPr>
        <w:sdtContent>
          <w:r w:rsidR="00ED2812" w:rsidRPr="00ED2812">
            <w:rPr>
              <w:color w:val="000000"/>
              <w:lang w:val="en-US"/>
            </w:rPr>
            <w:t>(66)</w:t>
          </w:r>
        </w:sdtContent>
      </w:sdt>
      <w:r w:rsidR="000D2EAC" w:rsidRPr="00D47CC0">
        <w:rPr>
          <w:lang w:val="en-US"/>
        </w:rPr>
        <w:t xml:space="preserve">. </w:t>
      </w:r>
      <w:commentRangeEnd w:id="51"/>
      <w:r w:rsidR="00F67590" w:rsidRPr="00D47CC0">
        <w:rPr>
          <w:rStyle w:val="CommentReference"/>
          <w:lang w:val="en-US"/>
        </w:rPr>
        <w:commentReference w:id="51"/>
      </w:r>
      <w:r w:rsidR="005011BA" w:rsidRPr="00D47CC0">
        <w:rPr>
          <w:lang w:val="en-US"/>
        </w:rPr>
        <w:t xml:space="preserve">Additionally, the </w:t>
      </w:r>
      <w:r w:rsidR="00DB2A5B" w:rsidRPr="00D47CC0">
        <w:rPr>
          <w:lang w:val="en-US"/>
        </w:rPr>
        <w:t xml:space="preserve">GAN </w:t>
      </w:r>
      <w:r w:rsidR="005011BA" w:rsidRPr="00D47CC0">
        <w:rPr>
          <w:lang w:val="en-US"/>
        </w:rPr>
        <w:t xml:space="preserve">model's performance in combination </w:t>
      </w:r>
      <w:r w:rsidR="00F67590" w:rsidRPr="00B653BA">
        <w:rPr>
          <w:lang w:val="en-US"/>
        </w:rPr>
        <w:t xml:space="preserve">with </w:t>
      </w:r>
      <w:r w:rsidR="00F67590" w:rsidRPr="009A72AD">
        <w:rPr>
          <w:vertAlign w:val="superscript"/>
          <w:lang w:val="en-US"/>
        </w:rPr>
        <w:t>68</w:t>
      </w:r>
      <w:r w:rsidR="00F67590" w:rsidRPr="00B653BA">
        <w:rPr>
          <w:lang w:val="en-US"/>
        </w:rPr>
        <w:t xml:space="preserve">Ga and </w:t>
      </w:r>
      <w:r w:rsidR="00F67590" w:rsidRPr="00D47CC0">
        <w:rPr>
          <w:vertAlign w:val="superscript"/>
          <w:lang w:val="en-US"/>
        </w:rPr>
        <w:t>18</w:t>
      </w:r>
      <w:r w:rsidR="00F67590" w:rsidRPr="00B653BA">
        <w:rPr>
          <w:lang w:val="en-US"/>
        </w:rPr>
        <w:t xml:space="preserve">F radiotracers across various centers has been evaluated </w:t>
      </w:r>
      <w:sdt>
        <w:sdtPr>
          <w:rPr>
            <w:color w:val="000000"/>
            <w:lang w:val="en-US"/>
          </w:rPr>
          <w:tag w:val="MENDELEY_CITATION_v3_eyJjaXRhdGlvbklEIjoiTUVOREVMRVlfQ0lUQVRJT05fMmE4NTU5YWUtNGYyYy00ODhiLWEzYmYtNmVjMzY0MDljNjIyIiwicHJvcGVydGllcyI6eyJub3RlSW5kZXgiOjB9LCJpc0VkaXRlZCI6ZmFsc2UsIm1hbnVhbE92ZXJyaWRlIjp7ImlzTWFudWFsbHlPdmVycmlkZGVuIjpmYWxzZSwiY2l0ZXByb2NUZXh0IjoiKDM5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
          <w:id w:val="-1414773310"/>
          <w:placeholder>
            <w:docPart w:val="DefaultPlaceholder_-1854013440"/>
          </w:placeholder>
        </w:sdtPr>
        <w:sdtContent>
          <w:r w:rsidR="00ED2812" w:rsidRPr="00ED2812">
            <w:rPr>
              <w:color w:val="000000"/>
              <w:lang w:val="en-US"/>
            </w:rPr>
            <w:t>(39)</w:t>
          </w:r>
        </w:sdtContent>
      </w:sdt>
      <w:r w:rsidR="00A25658" w:rsidRPr="00D47CC0">
        <w:rPr>
          <w:lang w:val="en-US"/>
        </w:rPr>
        <w:t>.</w:t>
      </w:r>
      <w:r w:rsidR="00F67590" w:rsidRPr="00B653BA">
        <w:rPr>
          <w:lang w:val="en-US"/>
        </w:rPr>
        <w:t xml:space="preserve"> </w:t>
      </w:r>
      <w:r w:rsidR="00DB2A5B" w:rsidRPr="00D47CC0">
        <w:rPr>
          <w:rFonts w:asciiTheme="majorBidi" w:hAnsiTheme="majorBidi" w:cstheme="majorBidi"/>
          <w:sz w:val="24"/>
          <w:szCs w:val="24"/>
          <w:lang w:val="en-US"/>
        </w:rPr>
        <w:t xml:space="preserve">Additionally, </w:t>
      </w:r>
      <w:r w:rsidR="00F67590" w:rsidRPr="00B653BA">
        <w:rPr>
          <w:rFonts w:asciiTheme="majorBidi" w:hAnsiTheme="majorBidi" w:cstheme="majorBidi"/>
          <w:sz w:val="24"/>
          <w:szCs w:val="24"/>
          <w:lang w:val="en-US"/>
        </w:rPr>
        <w:t>the d</w:t>
      </w:r>
      <w:r w:rsidR="00F67590" w:rsidRPr="00D47CC0">
        <w:rPr>
          <w:rFonts w:asciiTheme="majorBidi" w:hAnsiTheme="majorBidi" w:cstheme="majorBidi"/>
          <w:sz w:val="24"/>
          <w:szCs w:val="24"/>
          <w:lang w:val="en-US"/>
        </w:rPr>
        <w:t xml:space="preserve">etection </w:t>
      </w:r>
      <w:r w:rsidR="00DB2A5B" w:rsidRPr="00D47CC0">
        <w:rPr>
          <w:rFonts w:asciiTheme="majorBidi" w:hAnsiTheme="majorBidi" w:cstheme="majorBidi"/>
          <w:sz w:val="24"/>
          <w:szCs w:val="24"/>
          <w:lang w:val="en-US"/>
        </w:rPr>
        <w:t xml:space="preserve">and correction of </w:t>
      </w:r>
      <w:r w:rsidR="00FB1AFB" w:rsidRPr="00D47CC0">
        <w:rPr>
          <w:rFonts w:asciiTheme="majorBidi" w:hAnsiTheme="majorBidi" w:cstheme="majorBidi"/>
          <w:sz w:val="24"/>
          <w:szCs w:val="24"/>
          <w:vertAlign w:val="superscript"/>
          <w:lang w:val="en-US"/>
        </w:rPr>
        <w:t>18</w:t>
      </w:r>
      <w:r w:rsidR="00DB2A5B" w:rsidRPr="00D47CC0">
        <w:rPr>
          <w:rFonts w:asciiTheme="majorBidi" w:hAnsiTheme="majorBidi" w:cstheme="majorBidi"/>
          <w:sz w:val="24"/>
          <w:szCs w:val="24"/>
          <w:lang w:val="en-US"/>
        </w:rPr>
        <w:t xml:space="preserve">Ga image artifacts using a tuned direct ASC model for multiple centers </w:t>
      </w:r>
      <w:r w:rsidR="00F67590" w:rsidRPr="00B653BA">
        <w:rPr>
          <w:rFonts w:asciiTheme="majorBidi" w:hAnsiTheme="majorBidi" w:cstheme="majorBidi"/>
          <w:sz w:val="24"/>
          <w:szCs w:val="24"/>
          <w:lang w:val="en-US"/>
        </w:rPr>
        <w:t xml:space="preserve">have been assessed. </w:t>
      </w:r>
      <w:r w:rsidR="00F67590" w:rsidRPr="00B653BA">
        <w:rPr>
          <w:rFonts w:asciiTheme="majorBidi" w:hAnsiTheme="majorBidi" w:cstheme="majorBidi"/>
          <w:sz w:val="24"/>
          <w:szCs w:val="24"/>
          <w:lang w:val="en-US"/>
        </w:rPr>
        <w:lastRenderedPageBreak/>
        <w:t>Despite these advances, further investigation into a multi-center model for quantitative analysis of gallium studies is still needed</w:t>
      </w:r>
      <w:r w:rsidR="00DB2A5B" w:rsidRPr="00D47CC0">
        <w:rPr>
          <w:rFonts w:asciiTheme="majorBidi" w:hAnsiTheme="majorBidi" w:cstheme="majorBidi"/>
          <w:sz w:val="24"/>
          <w:szCs w:val="24"/>
          <w:lang w:val="en-US"/>
        </w:rPr>
        <w:t>.</w:t>
      </w:r>
    </w:p>
    <w:p w14:paraId="35978AB6" w14:textId="6CAE7EFB" w:rsidR="006D1376" w:rsidRPr="00D47CC0" w:rsidRDefault="00C65504" w:rsidP="00D804A5">
      <w:pPr>
        <w:rPr>
          <w:lang w:val="en-US"/>
        </w:rPr>
      </w:pPr>
      <w:r w:rsidRPr="00B653BA">
        <w:rPr>
          <w:lang w:val="en-US"/>
        </w:rPr>
        <w:t xml:space="preserve">The main aim of this study is to </w:t>
      </w:r>
      <w:r w:rsidRPr="00B653BA">
        <w:rPr>
          <w:rFonts w:asciiTheme="majorBidi" w:hAnsiTheme="majorBidi" w:cstheme="majorBidi"/>
          <w:sz w:val="24"/>
          <w:szCs w:val="24"/>
          <w:lang w:val="en-US"/>
        </w:rPr>
        <w:t xml:space="preserve">address the direct ASC of PET images and evaluate its performance in removing image artifacts using the multicenter dataset. </w:t>
      </w:r>
      <w:r w:rsidR="004A73AE" w:rsidRPr="00D47CC0">
        <w:rPr>
          <w:lang w:val="en-US"/>
        </w:rPr>
        <w:t xml:space="preserve">We will use our approach to estimate and compare the performance of models under both strategies within different radiotracers and </w:t>
      </w:r>
      <w:r w:rsidRPr="00B653BA">
        <w:rPr>
          <w:lang w:val="en-US"/>
        </w:rPr>
        <w:t xml:space="preserve">scanners. </w:t>
      </w:r>
      <w:proofErr w:type="gramStart"/>
      <w:r w:rsidRPr="00B653BA">
        <w:rPr>
          <w:lang w:val="en-US"/>
        </w:rPr>
        <w:t>In particular, we</w:t>
      </w:r>
      <w:proofErr w:type="gramEnd"/>
      <w:r w:rsidRPr="00B653BA">
        <w:rPr>
          <w:lang w:val="en-US"/>
        </w:rPr>
        <w:t xml:space="preserve"> will integrate domain expertise into our deep learning framework </w:t>
      </w:r>
      <w:r w:rsidR="004A73AE" w:rsidRPr="00D47CC0">
        <w:rPr>
          <w:lang w:val="en-US"/>
        </w:rPr>
        <w:t>to detect and correct artifacts more efficiently in multi-center studies.</w:t>
      </w:r>
    </w:p>
    <w:p w14:paraId="3BB9CFFC" w14:textId="77777777" w:rsidR="008E738A" w:rsidRPr="00D47CC0" w:rsidRDefault="008E738A" w:rsidP="00D804A5">
      <w:pPr>
        <w:pStyle w:val="NormalWeb"/>
        <w:rPr>
          <w:rFonts w:asciiTheme="majorBidi" w:hAnsiTheme="majorBidi" w:cstheme="majorBidi"/>
          <w:lang w:val="en-US"/>
        </w:rPr>
      </w:pPr>
    </w:p>
    <w:bookmarkEnd w:id="10"/>
    <w:p w14:paraId="64D8939D" w14:textId="51ED97EC" w:rsidR="00A25658" w:rsidRPr="00D47CC0" w:rsidRDefault="00A25658" w:rsidP="00D804A5">
      <w:pPr>
        <w:pStyle w:val="NormalWeb"/>
        <w:rPr>
          <w:rFonts w:asciiTheme="majorBidi" w:hAnsiTheme="majorBidi" w:cstheme="majorBidi"/>
          <w:lang w:val="en-US"/>
        </w:rPr>
      </w:pPr>
      <w:r w:rsidRPr="00D47CC0">
        <w:rPr>
          <w:rFonts w:asciiTheme="majorBidi" w:hAnsiTheme="majorBidi" w:cstheme="majorBidi"/>
          <w:lang w:val="en-US"/>
        </w:rPr>
        <w:t> </w:t>
      </w:r>
    </w:p>
    <w:p w14:paraId="2DAD6124" w14:textId="6F746CC7" w:rsidR="006821AE" w:rsidRPr="00D47CC0" w:rsidRDefault="006821AE" w:rsidP="00D804A5">
      <w:pPr>
        <w:rPr>
          <w:rFonts w:asciiTheme="majorBidi" w:eastAsia="Times New Roman" w:hAnsiTheme="majorBidi" w:cstheme="majorBidi"/>
          <w:lang w:val="en-US"/>
        </w:rPr>
      </w:pPr>
      <w:r w:rsidRPr="00D47CC0">
        <w:rPr>
          <w:rFonts w:asciiTheme="majorBidi" w:hAnsiTheme="majorBidi" w:cstheme="majorBidi"/>
          <w:lang w:val="en-US"/>
        </w:rPr>
        <w:br w:type="page"/>
      </w:r>
    </w:p>
    <w:p w14:paraId="5F8BC978" w14:textId="77777777" w:rsidR="006821AE" w:rsidRPr="00D47CC0" w:rsidRDefault="006821AE" w:rsidP="001E0755">
      <w:pPr>
        <w:pStyle w:val="Heading1"/>
        <w:rPr>
          <w:rFonts w:asciiTheme="majorBidi" w:hAnsiTheme="majorBidi" w:cstheme="majorBidi"/>
          <w:lang w:val="en-US"/>
        </w:rPr>
      </w:pPr>
      <w:bookmarkStart w:id="52" w:name="_Toc168472919"/>
      <w:bookmarkStart w:id="53" w:name="_Toc168473833"/>
      <w:r w:rsidRPr="00D47CC0">
        <w:rPr>
          <w:rFonts w:asciiTheme="majorBidi" w:hAnsiTheme="majorBidi" w:cstheme="majorBidi"/>
          <w:lang w:val="en-US"/>
        </w:rPr>
        <w:lastRenderedPageBreak/>
        <w:t>Material and methods</w:t>
      </w:r>
      <w:bookmarkEnd w:id="52"/>
      <w:bookmarkEnd w:id="53"/>
    </w:p>
    <w:p w14:paraId="10BCF63C" w14:textId="1D95D328" w:rsidR="006821AE" w:rsidRPr="00D47CC0" w:rsidRDefault="006821AE" w:rsidP="00D804A5">
      <w:pPr>
        <w:rPr>
          <w:rFonts w:asciiTheme="majorBidi" w:hAnsiTheme="majorBidi" w:cstheme="majorBidi"/>
          <w:lang w:val="en-US"/>
        </w:rPr>
      </w:pPr>
    </w:p>
    <w:p w14:paraId="3C3F1604" w14:textId="77777777" w:rsidR="006821AE" w:rsidRPr="00D47CC0" w:rsidRDefault="006821AE" w:rsidP="001E0755">
      <w:pPr>
        <w:pStyle w:val="Heading2"/>
        <w:rPr>
          <w:rFonts w:asciiTheme="majorBidi" w:hAnsiTheme="majorBidi" w:cstheme="majorBidi"/>
          <w:lang w:val="en-US"/>
        </w:rPr>
      </w:pPr>
      <w:bookmarkStart w:id="54" w:name="_Toc168472920"/>
      <w:bookmarkStart w:id="55" w:name="_Toc168473834"/>
      <w:r w:rsidRPr="00D47CC0">
        <w:rPr>
          <w:rFonts w:asciiTheme="majorBidi" w:hAnsiTheme="majorBidi" w:cstheme="majorBidi"/>
          <w:lang w:val="en-US"/>
        </w:rPr>
        <w:t>Data Preparation</w:t>
      </w:r>
      <w:bookmarkEnd w:id="54"/>
      <w:bookmarkEnd w:id="55"/>
    </w:p>
    <w:p w14:paraId="399972FF" w14:textId="5FBA58B5" w:rsidR="006821AE" w:rsidRPr="00D47CC0" w:rsidRDefault="00F8132B" w:rsidP="00D804A5">
      <w:pPr>
        <w:rPr>
          <w:rFonts w:asciiTheme="majorBidi" w:hAnsiTheme="majorBidi" w:cstheme="majorBidi"/>
          <w:lang w:val="en-US"/>
        </w:rPr>
      </w:pPr>
      <w:r w:rsidRPr="00D47CC0">
        <w:rPr>
          <w:rFonts w:asciiTheme="majorBidi" w:hAnsiTheme="majorBidi" w:cstheme="majorBidi"/>
          <w:vertAlign w:val="superscript"/>
          <w:lang w:val="en-US"/>
        </w:rPr>
        <w:t>68</w:t>
      </w:r>
      <w:r w:rsidRPr="00D47CC0">
        <w:rPr>
          <w:rFonts w:asciiTheme="majorBidi" w:hAnsiTheme="majorBidi" w:cstheme="majorBidi"/>
          <w:lang w:val="en-US"/>
        </w:rPr>
        <w:t xml:space="preserve"> Ga PET/CT scans from five</w:t>
      </w:r>
      <w:r w:rsidR="009A5370" w:rsidRPr="00D47CC0">
        <w:rPr>
          <w:rFonts w:asciiTheme="majorBidi" w:hAnsiTheme="majorBidi" w:cstheme="majorBidi"/>
          <w:lang w:val="en-US"/>
        </w:rPr>
        <w:t xml:space="preserve"> different </w:t>
      </w:r>
      <w:r w:rsidRPr="00D47CC0">
        <w:rPr>
          <w:rFonts w:asciiTheme="majorBidi" w:hAnsiTheme="majorBidi" w:cstheme="majorBidi"/>
          <w:lang w:val="en-US"/>
        </w:rPr>
        <w:t xml:space="preserve">hospitals </w:t>
      </w:r>
      <w:r w:rsidR="00A624F5" w:rsidRPr="00B653BA">
        <w:rPr>
          <w:rFonts w:asciiTheme="majorBidi" w:hAnsiTheme="majorBidi" w:cstheme="majorBidi"/>
          <w:lang w:val="en-US"/>
        </w:rPr>
        <w:t xml:space="preserve">from the previous study </w:t>
      </w:r>
      <w:r w:rsidR="009A5370" w:rsidRPr="00D47CC0">
        <w:rPr>
          <w:rFonts w:asciiTheme="majorBidi" w:hAnsiTheme="majorBidi" w:cstheme="majorBidi"/>
          <w:lang w:val="en-US"/>
        </w:rPr>
        <w:t>were used for training and initial model validation</w:t>
      </w:r>
      <w:r w:rsidR="00A624F5" w:rsidRPr="00B653BA">
        <w:rPr>
          <w:rFonts w:asciiTheme="majorBidi" w:hAnsiTheme="majorBidi" w:cstheme="majorBidi"/>
          <w:lang w:val="en-US"/>
        </w:rPr>
        <w:t xml:space="preserve"> in the </w:t>
      </w:r>
      <w:r w:rsidRPr="00D47CC0">
        <w:rPr>
          <w:rFonts w:asciiTheme="majorBidi" w:hAnsiTheme="majorBidi" w:cstheme="majorBidi"/>
          <w:lang w:val="en-US"/>
        </w:rPr>
        <w:t xml:space="preserve">primary stage of this </w:t>
      </w:r>
      <w:commentRangeStart w:id="56"/>
      <w:commentRangeStart w:id="57"/>
      <w:r w:rsidRPr="00D47CC0">
        <w:rPr>
          <w:rFonts w:asciiTheme="majorBidi" w:hAnsiTheme="majorBidi" w:cstheme="majorBidi"/>
          <w:lang w:val="en-US"/>
        </w:rPr>
        <w:t>study</w:t>
      </w:r>
      <w:commentRangeEnd w:id="56"/>
      <w:r w:rsidR="00A624F5" w:rsidRPr="00D47CC0">
        <w:rPr>
          <w:rStyle w:val="CommentReference"/>
          <w:lang w:val="en-US"/>
        </w:rPr>
        <w:commentReference w:id="56"/>
      </w:r>
      <w:commentRangeEnd w:id="57"/>
      <w:r w:rsidR="00B12C7D">
        <w:rPr>
          <w:rStyle w:val="CommentReference"/>
        </w:rPr>
        <w:commentReference w:id="57"/>
      </w:r>
      <w:r w:rsidR="00B12C7D">
        <w:rPr>
          <w:rFonts w:asciiTheme="majorBidi" w:hAnsiTheme="majorBidi" w:cstheme="majorBidi"/>
          <w:lang w:val="en-US"/>
        </w:rPr>
        <w:t xml:space="preserve"> </w:t>
      </w:r>
      <w:sdt>
        <w:sdtPr>
          <w:rPr>
            <w:rFonts w:asciiTheme="majorBidi" w:hAnsiTheme="majorBidi" w:cstheme="majorBidi"/>
            <w:color w:val="000000"/>
            <w:lang w:val="en-US"/>
          </w:rPr>
          <w:tag w:val="MENDELEY_CITATION_v3_eyJjaXRhdGlvbklEIjoiTUVOREVMRVlfQ0lUQVRJT05fZTY1NGNiMzAtMzM5Zi00YjdkLThhMzYtNmMzYzM1MGFlYjc5IiwicHJvcGVydGllcyI6eyJub3RlSW5kZXgiOjB9LCJpc0VkaXRlZCI6ZmFsc2UsIm1hbnVhbE92ZXJyaWRlIjp7ImlzTWFudWFsbHlPdmVycmlkZGVuIjpmYWxzZSwiY2l0ZXByb2NUZXh0IjoiKDE4KSIsIm1hbnVhbE92ZXJyaWRlVGV4dCI6IiJ9LCJjaXRhdGlvbkl0ZW1zIjpb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V19"/>
          <w:id w:val="-1899810271"/>
          <w:placeholder>
            <w:docPart w:val="DefaultPlaceholder_-1854013440"/>
          </w:placeholder>
        </w:sdtPr>
        <w:sdtContent>
          <w:r w:rsidR="00ED2812" w:rsidRPr="00ED2812">
            <w:rPr>
              <w:rFonts w:asciiTheme="majorBidi" w:hAnsiTheme="majorBidi" w:cstheme="majorBidi"/>
              <w:color w:val="000000"/>
              <w:lang w:val="en-US"/>
            </w:rPr>
            <w:t>(18)</w:t>
          </w:r>
        </w:sdtContent>
      </w:sdt>
      <w:r w:rsidR="009A5370" w:rsidRPr="00D47CC0">
        <w:rPr>
          <w:rFonts w:asciiTheme="majorBidi" w:hAnsiTheme="majorBidi" w:cstheme="majorBidi"/>
          <w:lang w:val="en-US"/>
        </w:rPr>
        <w:t>.</w:t>
      </w:r>
      <w:r w:rsidRPr="00D47CC0">
        <w:rPr>
          <w:rFonts w:asciiTheme="majorBidi" w:hAnsiTheme="majorBidi" w:cstheme="majorBidi"/>
          <w:lang w:val="en-US"/>
        </w:rPr>
        <w:t xml:space="preserve"> </w:t>
      </w:r>
      <w:r w:rsidR="00936DED" w:rsidRPr="00D47CC0">
        <w:rPr>
          <w:rFonts w:asciiTheme="majorBidi" w:hAnsiTheme="majorBidi" w:cstheme="majorBidi"/>
          <w:lang w:val="en-US"/>
        </w:rPr>
        <w:t>A secondary dataset was incorporated to test the model's adaptability</w:t>
      </w:r>
      <w:r w:rsidR="009A5370" w:rsidRPr="00D47CC0">
        <w:rPr>
          <w:rFonts w:asciiTheme="majorBidi" w:hAnsiTheme="majorBidi" w:cstheme="majorBidi"/>
          <w:lang w:val="en-US"/>
        </w:rPr>
        <w:t xml:space="preserve">, distinct in both the imaging </w:t>
      </w:r>
      <w:r w:rsidR="00936DED" w:rsidRPr="00D47CC0">
        <w:rPr>
          <w:rFonts w:asciiTheme="majorBidi" w:hAnsiTheme="majorBidi" w:cstheme="majorBidi"/>
          <w:lang w:val="en-US"/>
        </w:rPr>
        <w:t>centers</w:t>
      </w:r>
      <w:r w:rsidR="009A5370" w:rsidRPr="00D47CC0">
        <w:rPr>
          <w:rFonts w:asciiTheme="majorBidi" w:hAnsiTheme="majorBidi" w:cstheme="majorBidi"/>
          <w:lang w:val="en-US"/>
        </w:rPr>
        <w:t xml:space="preserve"> and the type of radiotracer used (</w:t>
      </w:r>
      <w:r w:rsidR="009A5370" w:rsidRPr="00D47CC0">
        <w:rPr>
          <w:rFonts w:asciiTheme="majorBidi" w:hAnsiTheme="majorBidi" w:cstheme="majorBidi"/>
          <w:vertAlign w:val="superscript"/>
          <w:lang w:val="en-US"/>
        </w:rPr>
        <w:t>18</w:t>
      </w:r>
      <w:r w:rsidR="009A5370" w:rsidRPr="00D47CC0">
        <w:rPr>
          <w:rFonts w:asciiTheme="majorBidi" w:hAnsiTheme="majorBidi" w:cstheme="majorBidi"/>
          <w:lang w:val="en-US"/>
        </w:rPr>
        <w:t>F-FDG PET scans from two different hospitals). Additionally, a speciali</w:t>
      </w:r>
      <w:r w:rsidR="00936DED" w:rsidRPr="00D47CC0">
        <w:rPr>
          <w:rFonts w:asciiTheme="majorBidi" w:hAnsiTheme="majorBidi" w:cstheme="majorBidi"/>
          <w:lang w:val="en-US"/>
        </w:rPr>
        <w:t xml:space="preserve">zed set of images presenting artifacts was included to assess the model's capability to </w:t>
      </w:r>
      <w:r w:rsidRPr="00D47CC0">
        <w:rPr>
          <w:rFonts w:asciiTheme="majorBidi" w:hAnsiTheme="majorBidi" w:cstheme="majorBidi"/>
          <w:lang w:val="en-US"/>
        </w:rPr>
        <w:t>detect</w:t>
      </w:r>
      <w:r w:rsidR="00936DED" w:rsidRPr="00D47CC0">
        <w:rPr>
          <w:rFonts w:asciiTheme="majorBidi" w:hAnsiTheme="majorBidi" w:cstheme="majorBidi"/>
          <w:lang w:val="en-US"/>
        </w:rPr>
        <w:t xml:space="preserve"> and correct</w:t>
      </w:r>
      <w:r w:rsidR="009A5370" w:rsidRPr="00D47CC0">
        <w:rPr>
          <w:rFonts w:asciiTheme="majorBidi" w:hAnsiTheme="majorBidi" w:cstheme="majorBidi"/>
          <w:lang w:val="en-US"/>
        </w:rPr>
        <w:t xml:space="preserve"> image quality issues. </w:t>
      </w:r>
    </w:p>
    <w:p w14:paraId="4EDD6A37" w14:textId="04524FEC" w:rsidR="006821AE" w:rsidRPr="00D47CC0" w:rsidRDefault="009A72AD" w:rsidP="001E0755">
      <w:pPr>
        <w:pStyle w:val="Heading3"/>
        <w:rPr>
          <w:rFonts w:asciiTheme="majorBidi" w:hAnsiTheme="majorBidi" w:cstheme="majorBidi"/>
          <w:lang w:val="en-US"/>
        </w:rPr>
      </w:pPr>
      <w:bookmarkStart w:id="58" w:name="_Toc168472921"/>
      <w:bookmarkStart w:id="59" w:name="_Toc168473835"/>
      <w:r w:rsidRPr="00D47CC0">
        <w:rPr>
          <w:rFonts w:asciiTheme="majorBidi" w:hAnsiTheme="majorBidi" w:cstheme="majorBidi"/>
          <w:vertAlign w:val="superscript"/>
          <w:lang w:val="en-US"/>
        </w:rPr>
        <w:t>68</w:t>
      </w:r>
      <w:r w:rsidRPr="00D47CC0">
        <w:rPr>
          <w:rFonts w:asciiTheme="majorBidi" w:hAnsiTheme="majorBidi" w:cstheme="majorBidi"/>
          <w:lang w:val="en-US"/>
        </w:rPr>
        <w:t>Ga</w:t>
      </w:r>
      <w:r w:rsidR="006821AE" w:rsidRPr="00D47CC0">
        <w:rPr>
          <w:rFonts w:asciiTheme="majorBidi" w:hAnsiTheme="majorBidi" w:cstheme="majorBidi"/>
          <w:lang w:val="en-US"/>
        </w:rPr>
        <w:t xml:space="preserve"> PET/CT dataset</w:t>
      </w:r>
      <w:bookmarkEnd w:id="58"/>
      <w:bookmarkEnd w:id="59"/>
    </w:p>
    <w:p w14:paraId="470DF3FC" w14:textId="261351BB" w:rsidR="006821AE" w:rsidRPr="00D47CC0" w:rsidRDefault="006821AE">
      <w:pPr>
        <w:rPr>
          <w:rFonts w:asciiTheme="majorBidi" w:hAnsiTheme="majorBidi" w:cstheme="majorBidi"/>
          <w:lang w:val="en-US"/>
        </w:rPr>
      </w:pPr>
      <w:r w:rsidRPr="00D47CC0">
        <w:rPr>
          <w:rFonts w:asciiTheme="majorBidi" w:hAnsiTheme="majorBidi" w:cstheme="majorBidi"/>
          <w:lang w:val="en-US"/>
        </w:rPr>
        <w:br/>
      </w:r>
      <w:r w:rsidR="009A5370" w:rsidRPr="00D47CC0">
        <w:rPr>
          <w:rFonts w:asciiTheme="majorBidi" w:hAnsiTheme="majorBidi" w:cstheme="majorBidi"/>
          <w:lang w:val="en-US"/>
        </w:rPr>
        <w:t xml:space="preserve">A cohort of </w:t>
      </w:r>
      <w:r w:rsidR="00A624F5" w:rsidRPr="00B653BA">
        <w:rPr>
          <w:rFonts w:asciiTheme="majorBidi" w:hAnsiTheme="majorBidi" w:cstheme="majorBidi"/>
          <w:lang w:val="en-US"/>
        </w:rPr>
        <w:t>1000</w:t>
      </w:r>
      <w:r w:rsidR="009A5370" w:rsidRPr="00D47CC0">
        <w:rPr>
          <w:rFonts w:asciiTheme="majorBidi" w:hAnsiTheme="majorBidi" w:cstheme="majorBidi"/>
          <w:lang w:val="en-US"/>
        </w:rPr>
        <w:t xml:space="preserve"> patients underwent </w:t>
      </w:r>
      <w:r w:rsidR="009A5370" w:rsidRPr="00D47CC0">
        <w:rPr>
          <w:rFonts w:asciiTheme="majorBidi" w:hAnsiTheme="majorBidi" w:cstheme="majorBidi"/>
          <w:vertAlign w:val="superscript"/>
          <w:lang w:val="en-US"/>
        </w:rPr>
        <w:t>68</w:t>
      </w:r>
      <w:r w:rsidR="009A5370" w:rsidRPr="00D47CC0">
        <w:rPr>
          <w:rFonts w:asciiTheme="majorBidi" w:hAnsiTheme="majorBidi" w:cstheme="majorBidi"/>
          <w:lang w:val="en-US"/>
        </w:rPr>
        <w:t xml:space="preserve">Ga-prostate-specific membrane antigen (PSMA). PET/CT imaging across five </w:t>
      </w:r>
      <w:r w:rsidR="00936DED" w:rsidRPr="00D47CC0">
        <w:rPr>
          <w:rFonts w:asciiTheme="majorBidi" w:hAnsiTheme="majorBidi" w:cstheme="majorBidi"/>
          <w:lang w:val="en-US"/>
        </w:rPr>
        <w:t>centers</w:t>
      </w:r>
      <w:r w:rsidR="009A5370" w:rsidRPr="00D47CC0">
        <w:rPr>
          <w:rFonts w:asciiTheme="majorBidi" w:hAnsiTheme="majorBidi" w:cstheme="majorBidi"/>
          <w:lang w:val="en-US"/>
        </w:rPr>
        <w:t xml:space="preserve"> located in different countries. To ensure the integrity of the data for model training, an expert in nuclear medicine evaluated all the scans, identifying 184 images of optimal quality without </w:t>
      </w:r>
      <w:r w:rsidR="00936DED" w:rsidRPr="00D47CC0">
        <w:rPr>
          <w:rFonts w:asciiTheme="majorBidi" w:hAnsiTheme="majorBidi" w:cstheme="majorBidi"/>
          <w:lang w:val="en-US"/>
        </w:rPr>
        <w:t xml:space="preserve">artifacts </w:t>
      </w:r>
      <w:r w:rsidR="009A5370" w:rsidRPr="00D47CC0">
        <w:rPr>
          <w:rFonts w:asciiTheme="majorBidi" w:hAnsiTheme="majorBidi" w:cstheme="majorBidi"/>
          <w:lang w:val="en-US"/>
        </w:rPr>
        <w:t xml:space="preserve">from the total pool. Detailed information on the datasets collected is outlined in Table 1. The CT-based ASC was applied to amend PET images for accurate correction of attenuation and scatter effects </w:t>
      </w:r>
      <w:r w:rsidR="00413889" w:rsidRPr="00D47CC0">
        <w:rPr>
          <w:rFonts w:asciiTheme="majorBidi" w:hAnsiTheme="majorBidi" w:cstheme="majorBidi"/>
          <w:lang w:val="en-US"/>
        </w:rPr>
        <w:t xml:space="preserve">on </w:t>
      </w:r>
      <w:r w:rsidR="009A5370" w:rsidRPr="00D47CC0">
        <w:rPr>
          <w:rFonts w:asciiTheme="majorBidi" w:hAnsiTheme="majorBidi" w:cstheme="majorBidi"/>
          <w:lang w:val="en-US"/>
        </w:rPr>
        <w:t>the images.</w:t>
      </w:r>
      <w:r w:rsidR="00324D4F" w:rsidRPr="00D47CC0">
        <w:rPr>
          <w:rFonts w:asciiTheme="majorBidi" w:hAnsiTheme="majorBidi" w:cstheme="majorBidi"/>
          <w:lang w:val="en-US"/>
        </w:rPr>
        <w:t xml:space="preserve"> For this study, </w:t>
      </w:r>
      <w:r w:rsidR="00A624F5" w:rsidRPr="00B653BA">
        <w:rPr>
          <w:rFonts w:asciiTheme="majorBidi" w:hAnsiTheme="majorBidi" w:cstheme="majorBidi"/>
          <w:lang w:val="en-US"/>
        </w:rPr>
        <w:t>non-attenuation-corrected</w:t>
      </w:r>
      <w:r w:rsidR="00324D4F" w:rsidRPr="00D47CC0">
        <w:rPr>
          <w:rFonts w:asciiTheme="majorBidi" w:hAnsiTheme="majorBidi" w:cstheme="majorBidi"/>
          <w:lang w:val="en-US"/>
        </w:rPr>
        <w:t xml:space="preserve"> images will be referred to as NAC, and CT-based attenuation </w:t>
      </w:r>
      <w:r w:rsidR="00936DED" w:rsidRPr="00D47CC0">
        <w:rPr>
          <w:rFonts w:asciiTheme="majorBidi" w:hAnsiTheme="majorBidi" w:cstheme="majorBidi"/>
          <w:lang w:val="en-US"/>
        </w:rPr>
        <w:t>scatter-</w:t>
      </w:r>
      <w:r w:rsidR="00324D4F" w:rsidRPr="00D47CC0">
        <w:rPr>
          <w:rFonts w:asciiTheme="majorBidi" w:hAnsiTheme="majorBidi" w:cstheme="majorBidi"/>
          <w:lang w:val="en-US"/>
        </w:rPr>
        <w:t>corrected images will be denoted as MAC.</w:t>
      </w:r>
    </w:p>
    <w:p w14:paraId="1FF03E4E" w14:textId="77777777" w:rsidR="002D1AD1" w:rsidRPr="00D47CC0" w:rsidRDefault="002D1AD1" w:rsidP="00D804A5">
      <w:pPr>
        <w:rPr>
          <w:rFonts w:asciiTheme="majorBidi" w:hAnsiTheme="majorBidi" w:cstheme="majorBidi"/>
          <w:lang w:val="en-US"/>
        </w:rPr>
      </w:pPr>
    </w:p>
    <w:p w14:paraId="7D55D339" w14:textId="0BAF3FA7" w:rsidR="006821AE" w:rsidRPr="00D47CC0" w:rsidRDefault="006821AE" w:rsidP="00507D2D">
      <w:pPr>
        <w:pStyle w:val="Caption"/>
        <w:rPr>
          <w:lang w:val="en-US"/>
        </w:rPr>
      </w:pPr>
      <w:r w:rsidRPr="00D47CC0">
        <w:rPr>
          <w:lang w:val="en-US"/>
        </w:rPr>
        <w:t xml:space="preserve">Table </w:t>
      </w:r>
      <w:r w:rsidRPr="00D47CC0">
        <w:rPr>
          <w:lang w:val="en-US"/>
        </w:rPr>
        <w:fldChar w:fldCharType="begin"/>
      </w:r>
      <w:r w:rsidRPr="00D47CC0">
        <w:rPr>
          <w:lang w:val="en-US"/>
        </w:rPr>
        <w:instrText xml:space="preserve"> SEQ Table \* ARABIC </w:instrText>
      </w:r>
      <w:r w:rsidRPr="00D47CC0">
        <w:rPr>
          <w:lang w:val="en-US"/>
        </w:rPr>
        <w:fldChar w:fldCharType="separate"/>
      </w:r>
      <w:r w:rsidR="009A0FB7">
        <w:rPr>
          <w:noProof/>
          <w:lang w:val="en-US"/>
        </w:rPr>
        <w:t>1</w:t>
      </w:r>
      <w:r w:rsidRPr="00D47CC0">
        <w:rPr>
          <w:noProof/>
          <w:lang w:val="en-US"/>
        </w:rPr>
        <w:fldChar w:fldCharType="end"/>
      </w:r>
      <w:r w:rsidRPr="00D47CC0">
        <w:rPr>
          <w:lang w:val="en-US"/>
        </w:rPr>
        <w:t>: Data information in 5 different imaging centers.</w:t>
      </w:r>
    </w:p>
    <w:tbl>
      <w:tblPr>
        <w:tblStyle w:val="TableGrid"/>
        <w:tblW w:w="9635" w:type="dxa"/>
        <w:tblLook w:val="04A0" w:firstRow="1" w:lastRow="0" w:firstColumn="1" w:lastColumn="0" w:noHBand="0" w:noVBand="1"/>
      </w:tblPr>
      <w:tblGrid>
        <w:gridCol w:w="1483"/>
        <w:gridCol w:w="486"/>
        <w:gridCol w:w="703"/>
        <w:gridCol w:w="1009"/>
        <w:gridCol w:w="567"/>
        <w:gridCol w:w="1843"/>
        <w:gridCol w:w="2009"/>
        <w:gridCol w:w="1535"/>
      </w:tblGrid>
      <w:tr w:rsidR="00413889" w:rsidRPr="00B653BA" w14:paraId="3D9C6512" w14:textId="77777777" w:rsidTr="00D804A5">
        <w:trPr>
          <w:trHeight w:val="458"/>
        </w:trPr>
        <w:tc>
          <w:tcPr>
            <w:tcW w:w="1483" w:type="dxa"/>
            <w:vAlign w:val="center"/>
          </w:tcPr>
          <w:p w14:paraId="60953940"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Center</w:t>
            </w:r>
          </w:p>
        </w:tc>
        <w:tc>
          <w:tcPr>
            <w:tcW w:w="486" w:type="dxa"/>
            <w:vAlign w:val="center"/>
          </w:tcPr>
          <w:p w14:paraId="57C23CB7"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No</w:t>
            </w:r>
          </w:p>
        </w:tc>
        <w:tc>
          <w:tcPr>
            <w:tcW w:w="703" w:type="dxa"/>
            <w:vAlign w:val="center"/>
          </w:tcPr>
          <w:p w14:paraId="51A02AF8"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Train</w:t>
            </w:r>
          </w:p>
        </w:tc>
        <w:tc>
          <w:tcPr>
            <w:tcW w:w="1009" w:type="dxa"/>
            <w:vAlign w:val="center"/>
          </w:tcPr>
          <w:p w14:paraId="089D5AEB"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Validation</w:t>
            </w:r>
          </w:p>
        </w:tc>
        <w:tc>
          <w:tcPr>
            <w:tcW w:w="567" w:type="dxa"/>
            <w:vAlign w:val="center"/>
          </w:tcPr>
          <w:p w14:paraId="17B58F4A"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Test</w:t>
            </w:r>
          </w:p>
        </w:tc>
        <w:tc>
          <w:tcPr>
            <w:tcW w:w="1843" w:type="dxa"/>
            <w:vAlign w:val="center"/>
          </w:tcPr>
          <w:p w14:paraId="2B46B9EA"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Scanner</w:t>
            </w:r>
          </w:p>
        </w:tc>
        <w:tc>
          <w:tcPr>
            <w:tcW w:w="2009" w:type="dxa"/>
            <w:vAlign w:val="center"/>
          </w:tcPr>
          <w:p w14:paraId="53570A0B"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Reconstruction</w:t>
            </w:r>
          </w:p>
        </w:tc>
        <w:tc>
          <w:tcPr>
            <w:tcW w:w="1535" w:type="dxa"/>
            <w:vAlign w:val="center"/>
          </w:tcPr>
          <w:p w14:paraId="4D291F23"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Matrix size × Z</w:t>
            </w:r>
            <w:r w:rsidRPr="00D47CC0">
              <w:rPr>
                <w:rFonts w:asciiTheme="majorBidi" w:hAnsiTheme="majorBidi" w:cstheme="majorBidi"/>
                <w:sz w:val="18"/>
                <w:szCs w:val="18"/>
                <w:vertAlign w:val="superscript"/>
                <w:lang w:val="en-US"/>
              </w:rPr>
              <w:t>*</w:t>
            </w:r>
          </w:p>
        </w:tc>
      </w:tr>
      <w:tr w:rsidR="00413889" w:rsidRPr="00B653BA" w14:paraId="470E9751" w14:textId="77777777" w:rsidTr="00D804A5">
        <w:trPr>
          <w:trHeight w:val="480"/>
        </w:trPr>
        <w:tc>
          <w:tcPr>
            <w:tcW w:w="1483" w:type="dxa"/>
            <w:vAlign w:val="center"/>
          </w:tcPr>
          <w:p w14:paraId="33DE37D6"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Center 1</w:t>
            </w:r>
          </w:p>
        </w:tc>
        <w:tc>
          <w:tcPr>
            <w:tcW w:w="486" w:type="dxa"/>
            <w:vAlign w:val="center"/>
          </w:tcPr>
          <w:p w14:paraId="6F10CD7A"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56</w:t>
            </w:r>
          </w:p>
        </w:tc>
        <w:tc>
          <w:tcPr>
            <w:tcW w:w="703" w:type="dxa"/>
            <w:vAlign w:val="center"/>
          </w:tcPr>
          <w:p w14:paraId="72A7BF1F"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43</w:t>
            </w:r>
          </w:p>
        </w:tc>
        <w:tc>
          <w:tcPr>
            <w:tcW w:w="1009" w:type="dxa"/>
            <w:vAlign w:val="center"/>
          </w:tcPr>
          <w:p w14:paraId="285C0791"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11</w:t>
            </w:r>
          </w:p>
        </w:tc>
        <w:tc>
          <w:tcPr>
            <w:tcW w:w="567" w:type="dxa"/>
            <w:vAlign w:val="center"/>
          </w:tcPr>
          <w:p w14:paraId="6D9B1087"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2</w:t>
            </w:r>
          </w:p>
        </w:tc>
        <w:tc>
          <w:tcPr>
            <w:tcW w:w="1843" w:type="dxa"/>
            <w:vAlign w:val="center"/>
          </w:tcPr>
          <w:p w14:paraId="70D5F67D"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Siemens Biograph 6</w:t>
            </w:r>
          </w:p>
        </w:tc>
        <w:tc>
          <w:tcPr>
            <w:tcW w:w="2009" w:type="dxa"/>
            <w:vAlign w:val="center"/>
          </w:tcPr>
          <w:p w14:paraId="5B5E0588"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3D-OSEM</w:t>
            </w:r>
          </w:p>
        </w:tc>
        <w:tc>
          <w:tcPr>
            <w:tcW w:w="1535" w:type="dxa"/>
            <w:vAlign w:val="center"/>
          </w:tcPr>
          <w:p w14:paraId="41071071"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168 × 168</w:t>
            </w:r>
          </w:p>
        </w:tc>
      </w:tr>
      <w:tr w:rsidR="00413889" w:rsidRPr="00B653BA" w14:paraId="1ACD75F8" w14:textId="77777777" w:rsidTr="00D804A5">
        <w:trPr>
          <w:trHeight w:val="558"/>
        </w:trPr>
        <w:tc>
          <w:tcPr>
            <w:tcW w:w="1483" w:type="dxa"/>
            <w:vAlign w:val="center"/>
          </w:tcPr>
          <w:p w14:paraId="15CFD738"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Center 2</w:t>
            </w:r>
          </w:p>
        </w:tc>
        <w:tc>
          <w:tcPr>
            <w:tcW w:w="486" w:type="dxa"/>
            <w:vAlign w:val="center"/>
          </w:tcPr>
          <w:p w14:paraId="61803C2F"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31</w:t>
            </w:r>
          </w:p>
        </w:tc>
        <w:tc>
          <w:tcPr>
            <w:tcW w:w="703" w:type="dxa"/>
            <w:vAlign w:val="center"/>
          </w:tcPr>
          <w:p w14:paraId="0F91C3CC"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25</w:t>
            </w:r>
          </w:p>
        </w:tc>
        <w:tc>
          <w:tcPr>
            <w:tcW w:w="1009" w:type="dxa"/>
            <w:vAlign w:val="center"/>
          </w:tcPr>
          <w:p w14:paraId="66113216"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4</w:t>
            </w:r>
          </w:p>
        </w:tc>
        <w:tc>
          <w:tcPr>
            <w:tcW w:w="567" w:type="dxa"/>
            <w:vAlign w:val="center"/>
          </w:tcPr>
          <w:p w14:paraId="3CBB730C"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2</w:t>
            </w:r>
          </w:p>
        </w:tc>
        <w:tc>
          <w:tcPr>
            <w:tcW w:w="1843" w:type="dxa"/>
            <w:vAlign w:val="center"/>
          </w:tcPr>
          <w:p w14:paraId="7E397344"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GE Discovery IQ</w:t>
            </w:r>
          </w:p>
        </w:tc>
        <w:tc>
          <w:tcPr>
            <w:tcW w:w="2009" w:type="dxa"/>
            <w:vAlign w:val="center"/>
          </w:tcPr>
          <w:p w14:paraId="7D07E4B8"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3D-OSEM</w:t>
            </w:r>
          </w:p>
        </w:tc>
        <w:tc>
          <w:tcPr>
            <w:tcW w:w="1535" w:type="dxa"/>
            <w:vAlign w:val="center"/>
          </w:tcPr>
          <w:p w14:paraId="32DE7223"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192 × 192</w:t>
            </w:r>
          </w:p>
        </w:tc>
      </w:tr>
      <w:tr w:rsidR="00413889" w:rsidRPr="00B653BA" w14:paraId="5ADE4243" w14:textId="77777777" w:rsidTr="00D804A5">
        <w:trPr>
          <w:trHeight w:val="509"/>
        </w:trPr>
        <w:tc>
          <w:tcPr>
            <w:tcW w:w="1483" w:type="dxa"/>
            <w:vAlign w:val="center"/>
          </w:tcPr>
          <w:p w14:paraId="573368FC"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Center 3</w:t>
            </w:r>
          </w:p>
        </w:tc>
        <w:tc>
          <w:tcPr>
            <w:tcW w:w="486" w:type="dxa"/>
            <w:vAlign w:val="center"/>
          </w:tcPr>
          <w:p w14:paraId="6A4F66BB"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45</w:t>
            </w:r>
          </w:p>
        </w:tc>
        <w:tc>
          <w:tcPr>
            <w:tcW w:w="703" w:type="dxa"/>
            <w:vAlign w:val="center"/>
          </w:tcPr>
          <w:p w14:paraId="03251650"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35</w:t>
            </w:r>
          </w:p>
        </w:tc>
        <w:tc>
          <w:tcPr>
            <w:tcW w:w="1009" w:type="dxa"/>
            <w:vAlign w:val="center"/>
          </w:tcPr>
          <w:p w14:paraId="40D5B0A3"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8</w:t>
            </w:r>
          </w:p>
        </w:tc>
        <w:tc>
          <w:tcPr>
            <w:tcW w:w="567" w:type="dxa"/>
            <w:vAlign w:val="center"/>
          </w:tcPr>
          <w:p w14:paraId="60E6322F"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2</w:t>
            </w:r>
          </w:p>
        </w:tc>
        <w:tc>
          <w:tcPr>
            <w:tcW w:w="1843" w:type="dxa"/>
            <w:vAlign w:val="center"/>
          </w:tcPr>
          <w:p w14:paraId="7A20252A"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Siemens mCT</w:t>
            </w:r>
          </w:p>
        </w:tc>
        <w:tc>
          <w:tcPr>
            <w:tcW w:w="2009" w:type="dxa"/>
            <w:vAlign w:val="center"/>
          </w:tcPr>
          <w:p w14:paraId="3E3EB245"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3D-OSEM</w:t>
            </w:r>
          </w:p>
        </w:tc>
        <w:tc>
          <w:tcPr>
            <w:tcW w:w="1535" w:type="dxa"/>
            <w:vAlign w:val="center"/>
          </w:tcPr>
          <w:p w14:paraId="0649DE35"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200 × 200</w:t>
            </w:r>
          </w:p>
        </w:tc>
      </w:tr>
      <w:tr w:rsidR="00413889" w:rsidRPr="00B653BA" w14:paraId="1A4B9844" w14:textId="77777777" w:rsidTr="00D804A5">
        <w:trPr>
          <w:trHeight w:val="602"/>
        </w:trPr>
        <w:tc>
          <w:tcPr>
            <w:tcW w:w="1483" w:type="dxa"/>
            <w:vAlign w:val="center"/>
          </w:tcPr>
          <w:p w14:paraId="1BA0E839"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Center 4</w:t>
            </w:r>
          </w:p>
        </w:tc>
        <w:tc>
          <w:tcPr>
            <w:tcW w:w="486" w:type="dxa"/>
            <w:vAlign w:val="center"/>
          </w:tcPr>
          <w:p w14:paraId="06F98B0F"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40</w:t>
            </w:r>
          </w:p>
        </w:tc>
        <w:tc>
          <w:tcPr>
            <w:tcW w:w="703" w:type="dxa"/>
            <w:vAlign w:val="center"/>
          </w:tcPr>
          <w:p w14:paraId="2E586257"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28</w:t>
            </w:r>
          </w:p>
        </w:tc>
        <w:tc>
          <w:tcPr>
            <w:tcW w:w="1009" w:type="dxa"/>
            <w:vAlign w:val="center"/>
          </w:tcPr>
          <w:p w14:paraId="0FC17DAC"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10</w:t>
            </w:r>
          </w:p>
        </w:tc>
        <w:tc>
          <w:tcPr>
            <w:tcW w:w="567" w:type="dxa"/>
            <w:vAlign w:val="center"/>
          </w:tcPr>
          <w:p w14:paraId="0CFEEFB4"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2</w:t>
            </w:r>
          </w:p>
        </w:tc>
        <w:tc>
          <w:tcPr>
            <w:tcW w:w="1843" w:type="dxa"/>
            <w:vAlign w:val="center"/>
          </w:tcPr>
          <w:p w14:paraId="2B3E730E"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Siemens Biograph 6</w:t>
            </w:r>
          </w:p>
        </w:tc>
        <w:tc>
          <w:tcPr>
            <w:tcW w:w="2009" w:type="dxa"/>
            <w:vAlign w:val="center"/>
          </w:tcPr>
          <w:p w14:paraId="15D0AF70"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3D-OSEM</w:t>
            </w:r>
          </w:p>
        </w:tc>
        <w:tc>
          <w:tcPr>
            <w:tcW w:w="1535" w:type="dxa"/>
            <w:vAlign w:val="center"/>
          </w:tcPr>
          <w:p w14:paraId="01E71CE1"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168 × 168</w:t>
            </w:r>
          </w:p>
        </w:tc>
      </w:tr>
      <w:tr w:rsidR="00413889" w:rsidRPr="00B653BA" w14:paraId="083E6095" w14:textId="77777777" w:rsidTr="00D804A5">
        <w:trPr>
          <w:trHeight w:val="509"/>
        </w:trPr>
        <w:tc>
          <w:tcPr>
            <w:tcW w:w="1483" w:type="dxa"/>
            <w:vAlign w:val="center"/>
          </w:tcPr>
          <w:p w14:paraId="611D28D8"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 xml:space="preserve">External Center </w:t>
            </w:r>
          </w:p>
        </w:tc>
        <w:tc>
          <w:tcPr>
            <w:tcW w:w="486" w:type="dxa"/>
            <w:vAlign w:val="center"/>
          </w:tcPr>
          <w:p w14:paraId="36B4C388"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12</w:t>
            </w:r>
          </w:p>
        </w:tc>
        <w:tc>
          <w:tcPr>
            <w:tcW w:w="703" w:type="dxa"/>
            <w:vAlign w:val="center"/>
          </w:tcPr>
          <w:p w14:paraId="4FBE02CF"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w:t>
            </w:r>
          </w:p>
        </w:tc>
        <w:tc>
          <w:tcPr>
            <w:tcW w:w="1009" w:type="dxa"/>
            <w:vAlign w:val="center"/>
          </w:tcPr>
          <w:p w14:paraId="477EA733"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w:t>
            </w:r>
          </w:p>
        </w:tc>
        <w:tc>
          <w:tcPr>
            <w:tcW w:w="567" w:type="dxa"/>
            <w:vAlign w:val="center"/>
          </w:tcPr>
          <w:p w14:paraId="60E12DDC"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12</w:t>
            </w:r>
          </w:p>
        </w:tc>
        <w:tc>
          <w:tcPr>
            <w:tcW w:w="1843" w:type="dxa"/>
            <w:vAlign w:val="center"/>
          </w:tcPr>
          <w:p w14:paraId="39A94510"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Siemens Horizon</w:t>
            </w:r>
          </w:p>
        </w:tc>
        <w:tc>
          <w:tcPr>
            <w:tcW w:w="2009" w:type="dxa"/>
            <w:vAlign w:val="center"/>
          </w:tcPr>
          <w:p w14:paraId="2DCB3F1F"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PSF+TOF+3D-OSEM</w:t>
            </w:r>
          </w:p>
        </w:tc>
        <w:tc>
          <w:tcPr>
            <w:tcW w:w="1535" w:type="dxa"/>
            <w:vAlign w:val="center"/>
          </w:tcPr>
          <w:p w14:paraId="6941469A"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180 × 180</w:t>
            </w:r>
          </w:p>
        </w:tc>
      </w:tr>
      <w:tr w:rsidR="00413889" w:rsidRPr="00B653BA" w14:paraId="3B669C3F" w14:textId="77777777" w:rsidTr="00D804A5">
        <w:trPr>
          <w:trHeight w:val="321"/>
        </w:trPr>
        <w:tc>
          <w:tcPr>
            <w:tcW w:w="1483" w:type="dxa"/>
            <w:vAlign w:val="center"/>
          </w:tcPr>
          <w:p w14:paraId="5C0BF76A"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Total</w:t>
            </w:r>
          </w:p>
        </w:tc>
        <w:tc>
          <w:tcPr>
            <w:tcW w:w="486" w:type="dxa"/>
            <w:vAlign w:val="center"/>
          </w:tcPr>
          <w:p w14:paraId="521F7BB1"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184</w:t>
            </w:r>
          </w:p>
        </w:tc>
        <w:tc>
          <w:tcPr>
            <w:tcW w:w="703" w:type="dxa"/>
            <w:vAlign w:val="center"/>
          </w:tcPr>
          <w:p w14:paraId="1CD91B81"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131</w:t>
            </w:r>
          </w:p>
        </w:tc>
        <w:tc>
          <w:tcPr>
            <w:tcW w:w="1009" w:type="dxa"/>
            <w:vAlign w:val="center"/>
          </w:tcPr>
          <w:p w14:paraId="5000F469"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33</w:t>
            </w:r>
          </w:p>
        </w:tc>
        <w:tc>
          <w:tcPr>
            <w:tcW w:w="567" w:type="dxa"/>
            <w:vAlign w:val="center"/>
          </w:tcPr>
          <w:p w14:paraId="4FAD4419"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20</w:t>
            </w:r>
          </w:p>
        </w:tc>
        <w:tc>
          <w:tcPr>
            <w:tcW w:w="1843" w:type="dxa"/>
            <w:vAlign w:val="center"/>
          </w:tcPr>
          <w:p w14:paraId="451A58C2"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w:t>
            </w:r>
          </w:p>
        </w:tc>
        <w:tc>
          <w:tcPr>
            <w:tcW w:w="2009" w:type="dxa"/>
            <w:vAlign w:val="center"/>
          </w:tcPr>
          <w:p w14:paraId="1ECBF6FA"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w:t>
            </w:r>
          </w:p>
        </w:tc>
        <w:tc>
          <w:tcPr>
            <w:tcW w:w="1535" w:type="dxa"/>
            <w:vAlign w:val="center"/>
          </w:tcPr>
          <w:p w14:paraId="11CE88E6"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w:t>
            </w:r>
          </w:p>
        </w:tc>
      </w:tr>
      <w:tr w:rsidR="009A5370" w:rsidRPr="00B653BA" w14:paraId="0AB7C6B6" w14:textId="77777777" w:rsidTr="00257FFA">
        <w:trPr>
          <w:trHeight w:val="321"/>
        </w:trPr>
        <w:tc>
          <w:tcPr>
            <w:tcW w:w="9635" w:type="dxa"/>
            <w:gridSpan w:val="8"/>
          </w:tcPr>
          <w:p w14:paraId="6A84FBAB" w14:textId="3DDB5DBE" w:rsidR="009A5370" w:rsidRPr="00D47CC0" w:rsidRDefault="009A5370"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w:t>
            </w:r>
            <w:r w:rsidRPr="00D47CC0">
              <w:rPr>
                <w:rFonts w:asciiTheme="majorBidi" w:eastAsia="Times New Roman" w:hAnsiTheme="majorBidi" w:cstheme="majorBidi"/>
                <w:sz w:val="18"/>
                <w:szCs w:val="18"/>
                <w:lang w:val="en-US"/>
              </w:rPr>
              <w:t> </w:t>
            </w:r>
            <w:r w:rsidRPr="00D47CC0">
              <w:rPr>
                <w:rFonts w:asciiTheme="majorBidi" w:hAnsiTheme="majorBidi" w:cstheme="majorBidi"/>
                <w:sz w:val="18"/>
                <w:szCs w:val="18"/>
                <w:lang w:val="en-US"/>
              </w:rPr>
              <w:t xml:space="preserve"> Z' </w:t>
            </w:r>
            <w:proofErr w:type="gramStart"/>
            <w:r w:rsidRPr="00D47CC0">
              <w:rPr>
                <w:rFonts w:asciiTheme="majorBidi" w:hAnsiTheme="majorBidi" w:cstheme="majorBidi"/>
                <w:sz w:val="18"/>
                <w:szCs w:val="18"/>
                <w:lang w:val="en-US"/>
              </w:rPr>
              <w:t>representing</w:t>
            </w:r>
            <w:proofErr w:type="gramEnd"/>
            <w:r w:rsidRPr="00D47CC0">
              <w:rPr>
                <w:rFonts w:asciiTheme="majorBidi" w:hAnsiTheme="majorBidi" w:cstheme="majorBidi"/>
                <w:sz w:val="18"/>
                <w:szCs w:val="18"/>
                <w:lang w:val="en-US"/>
              </w:rPr>
              <w:t xml:space="preserve"> the number of slices in the axial view, depends on body length, scanner resolution, scan protocol, and patient positioning. So, it is different patiently.</w:t>
            </w:r>
          </w:p>
        </w:tc>
      </w:tr>
    </w:tbl>
    <w:p w14:paraId="33CD7605" w14:textId="77777777" w:rsidR="00013137" w:rsidRPr="00D47CC0" w:rsidRDefault="00013137" w:rsidP="00D804A5">
      <w:pPr>
        <w:rPr>
          <w:rFonts w:asciiTheme="majorBidi" w:hAnsiTheme="majorBidi"/>
          <w:lang w:val="en-US"/>
        </w:rPr>
      </w:pPr>
    </w:p>
    <w:p w14:paraId="5CA4E3DC" w14:textId="77777777" w:rsidR="002D1AD1" w:rsidRPr="00D47CC0" w:rsidRDefault="002D1AD1" w:rsidP="00D804A5">
      <w:pPr>
        <w:rPr>
          <w:rFonts w:asciiTheme="majorBidi" w:hAnsiTheme="majorBidi"/>
          <w:lang w:val="en-US"/>
        </w:rPr>
      </w:pPr>
    </w:p>
    <w:p w14:paraId="6FDE18E7" w14:textId="352EDD1E" w:rsidR="006821AE" w:rsidRPr="00D47CC0" w:rsidRDefault="006821AE" w:rsidP="00D804A5">
      <w:pPr>
        <w:pStyle w:val="Heading4"/>
        <w:rPr>
          <w:rFonts w:asciiTheme="majorBidi" w:hAnsiTheme="majorBidi"/>
          <w:lang w:val="en-US"/>
        </w:rPr>
      </w:pPr>
      <w:r w:rsidRPr="00D47CC0">
        <w:rPr>
          <w:rFonts w:asciiTheme="majorBidi" w:hAnsiTheme="majorBidi"/>
          <w:lang w:val="en-US"/>
        </w:rPr>
        <w:t>Normalization of PET Imag</w:t>
      </w:r>
      <w:r w:rsidR="0011097D" w:rsidRPr="00D47CC0">
        <w:rPr>
          <w:rFonts w:asciiTheme="majorBidi" w:hAnsiTheme="majorBidi"/>
          <w:lang w:val="en-US"/>
        </w:rPr>
        <w:t>e</w:t>
      </w:r>
    </w:p>
    <w:p w14:paraId="20066597" w14:textId="122A7148" w:rsidR="006821AE" w:rsidRPr="00D47CC0" w:rsidRDefault="00A624F5">
      <w:pPr>
        <w:rPr>
          <w:rFonts w:asciiTheme="majorBidi" w:hAnsiTheme="majorBidi" w:cstheme="majorBidi"/>
          <w:lang w:val="en-US"/>
        </w:rPr>
      </w:pPr>
      <w:r w:rsidRPr="00B653BA">
        <w:rPr>
          <w:rFonts w:asciiTheme="majorBidi" w:hAnsiTheme="majorBidi" w:cstheme="majorBidi"/>
          <w:lang w:val="en-US"/>
        </w:rPr>
        <w:t xml:space="preserve">The standard uptake value (SUV) in PET imaging </w:t>
      </w:r>
      <w:r w:rsidR="009A5370" w:rsidRPr="00D47CC0">
        <w:rPr>
          <w:rFonts w:asciiTheme="majorBidi" w:hAnsiTheme="majorBidi" w:cstheme="majorBidi"/>
          <w:lang w:val="en-US"/>
        </w:rPr>
        <w:t xml:space="preserve">is </w:t>
      </w:r>
      <w:r w:rsidR="00F12526" w:rsidRPr="00D47CC0">
        <w:rPr>
          <w:rFonts w:asciiTheme="majorBidi" w:hAnsiTheme="majorBidi" w:cstheme="majorBidi"/>
          <w:lang w:val="en-US"/>
        </w:rPr>
        <w:t xml:space="preserve">an important </w:t>
      </w:r>
      <w:r w:rsidR="00363647" w:rsidRPr="00D47CC0">
        <w:rPr>
          <w:rFonts w:asciiTheme="majorBidi" w:hAnsiTheme="majorBidi" w:cstheme="majorBidi"/>
          <w:lang w:val="en-US"/>
        </w:rPr>
        <w:t>standardiz</w:t>
      </w:r>
      <w:r w:rsidR="00F12526" w:rsidRPr="00D47CC0">
        <w:rPr>
          <w:rFonts w:asciiTheme="majorBidi" w:hAnsiTheme="majorBidi" w:cstheme="majorBidi"/>
          <w:lang w:val="en-US"/>
        </w:rPr>
        <w:t>ation procedure that allows quantitative measurement. This means</w:t>
      </w:r>
      <w:r w:rsidR="009A5370" w:rsidRPr="00D47CC0">
        <w:rPr>
          <w:rFonts w:asciiTheme="majorBidi" w:hAnsiTheme="majorBidi" w:cstheme="majorBidi"/>
          <w:lang w:val="en-US"/>
        </w:rPr>
        <w:t xml:space="preserve"> </w:t>
      </w:r>
      <w:r w:rsidRPr="00B653BA">
        <w:rPr>
          <w:rFonts w:asciiTheme="majorBidi" w:hAnsiTheme="majorBidi" w:cstheme="majorBidi"/>
          <w:lang w:val="en-US"/>
        </w:rPr>
        <w:t>that the detected radiotracer concentration reflects the metabolism of the patient's</w:t>
      </w:r>
      <w:r w:rsidR="00F12526" w:rsidRPr="00D47CC0">
        <w:rPr>
          <w:rFonts w:asciiTheme="majorBidi" w:hAnsiTheme="majorBidi" w:cstheme="majorBidi"/>
          <w:lang w:val="en-US"/>
        </w:rPr>
        <w:t xml:space="preserve"> body</w:t>
      </w:r>
      <w:r w:rsidR="009A5370" w:rsidRPr="00D47CC0">
        <w:rPr>
          <w:rFonts w:asciiTheme="majorBidi" w:hAnsiTheme="majorBidi" w:cstheme="majorBidi"/>
          <w:lang w:val="en-US"/>
        </w:rPr>
        <w:t xml:space="preserve">. It corrects </w:t>
      </w:r>
      <w:r w:rsidR="00F12526" w:rsidRPr="00D47CC0">
        <w:rPr>
          <w:rFonts w:asciiTheme="majorBidi" w:hAnsiTheme="majorBidi" w:cstheme="majorBidi"/>
          <w:lang w:val="en-US"/>
        </w:rPr>
        <w:t xml:space="preserve">based on </w:t>
      </w:r>
      <w:r w:rsidR="009A5370" w:rsidRPr="00D47CC0">
        <w:rPr>
          <w:rFonts w:asciiTheme="majorBidi" w:hAnsiTheme="majorBidi" w:cstheme="majorBidi"/>
          <w:lang w:val="en-US"/>
        </w:rPr>
        <w:t xml:space="preserve">the </w:t>
      </w:r>
      <w:r w:rsidR="00F12526" w:rsidRPr="00D47CC0">
        <w:rPr>
          <w:rFonts w:asciiTheme="majorBidi" w:hAnsiTheme="majorBidi" w:cstheme="majorBidi"/>
          <w:lang w:val="en-US"/>
        </w:rPr>
        <w:t xml:space="preserve">radiotracer </w:t>
      </w:r>
      <w:r w:rsidR="009A5370" w:rsidRPr="00D47CC0">
        <w:rPr>
          <w:rFonts w:asciiTheme="majorBidi" w:hAnsiTheme="majorBidi" w:cstheme="majorBidi"/>
          <w:lang w:val="en-US"/>
        </w:rPr>
        <w:t xml:space="preserve">injected dose and the patient's body weight. This conversion is essential as it factors in variations due to patient size and the amount of radiotracer administered. The SUV is calculated using the </w:t>
      </w:r>
      <w:r w:rsidR="007E13A5" w:rsidRPr="00D47CC0">
        <w:rPr>
          <w:rFonts w:asciiTheme="majorBidi" w:hAnsiTheme="majorBidi" w:cstheme="majorBidi"/>
          <w:lang w:val="en-US"/>
        </w:rPr>
        <w:t>Equation 1</w:t>
      </w:r>
      <w:r w:rsidR="009A5370" w:rsidRPr="00D47CC0">
        <w:rPr>
          <w:rFonts w:asciiTheme="majorBidi" w:hAnsiTheme="majorBidi" w:cstheme="majorBidi"/>
          <w:lang w:val="en-US"/>
        </w:rPr>
        <w:t>:</w:t>
      </w:r>
    </w:p>
    <w:p w14:paraId="17A031FC" w14:textId="77777777" w:rsidR="002D1AD1" w:rsidRPr="00D47CC0" w:rsidRDefault="002D1AD1">
      <w:pPr>
        <w:rPr>
          <w:rFonts w:asciiTheme="majorBidi" w:hAnsiTheme="majorBidi" w:cstheme="majorBidi"/>
          <w:lang w:val="en-US"/>
        </w:rPr>
      </w:pPr>
    </w:p>
    <w:p w14:paraId="19C4A5E1" w14:textId="77777777" w:rsidR="002D1AD1" w:rsidRPr="00D47CC0" w:rsidRDefault="002D1AD1" w:rsidP="00D804A5">
      <w:pPr>
        <w:rPr>
          <w:rFonts w:asciiTheme="majorBidi" w:hAnsiTheme="majorBidi" w:cstheme="majorBidi"/>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96"/>
        <w:gridCol w:w="2430"/>
      </w:tblGrid>
      <w:tr w:rsidR="006821AE" w:rsidRPr="00B653BA" w14:paraId="0E0A2140" w14:textId="77777777" w:rsidTr="00257FFA">
        <w:tc>
          <w:tcPr>
            <w:tcW w:w="6912" w:type="dxa"/>
          </w:tcPr>
          <w:p w14:paraId="30741E0F" w14:textId="77777777" w:rsidR="006821AE" w:rsidRPr="00D47CC0" w:rsidRDefault="006821AE" w:rsidP="00D804A5">
            <w:pPr>
              <w:rPr>
                <w:rFonts w:asciiTheme="majorBidi" w:hAnsiTheme="majorBidi" w:cstheme="majorBidi"/>
                <w:color w:val="0D0D0D"/>
                <w:lang w:val="en-US"/>
              </w:rPr>
            </w:pPr>
            <m:oMathPara>
              <m:oMath>
                <m:r>
                  <m:rPr>
                    <m:sty m:val="p"/>
                  </m:rPr>
                  <w:rPr>
                    <w:rFonts w:ascii="Cambria Math" w:hAnsi="Cambria Math" w:cstheme="majorBidi"/>
                    <w:lang w:val="en-US"/>
                  </w:rPr>
                  <w:lastRenderedPageBreak/>
                  <m:t xml:space="preserve">SUV= </m:t>
                </m:r>
                <m:f>
                  <m:fPr>
                    <m:ctrlPr>
                      <w:rPr>
                        <w:rFonts w:ascii="Cambria Math" w:eastAsiaTheme="minorHAnsi" w:hAnsi="Cambria Math" w:cstheme="majorBidi"/>
                        <w:lang w:val="en-US"/>
                      </w:rPr>
                    </m:ctrlPr>
                  </m:fPr>
                  <m:num>
                    <m:sSub>
                      <m:sSubPr>
                        <m:ctrlPr>
                          <w:rPr>
                            <w:rFonts w:ascii="Cambria Math" w:eastAsiaTheme="minorHAnsi" w:hAnsi="Cambria Math" w:cstheme="majorBidi"/>
                            <w:lang w:val="en-US"/>
                          </w:rPr>
                        </m:ctrlPr>
                      </m:sSubPr>
                      <m:e>
                        <m:r>
                          <m:rPr>
                            <m:sty m:val="p"/>
                          </m:rPr>
                          <w:rPr>
                            <w:rFonts w:ascii="Cambria Math" w:hAnsi="Cambria Math" w:cstheme="majorBidi"/>
                            <w:lang w:val="en-US"/>
                          </w:rPr>
                          <m:t>Voxel Activity Concentration</m:t>
                        </m:r>
                      </m:e>
                      <m:sub>
                        <m:r>
                          <m:rPr>
                            <m:sty m:val="p"/>
                          </m:rPr>
                          <w:rPr>
                            <w:rFonts w:ascii="Cambria Math" w:hAnsi="Cambria Math" w:cstheme="majorBidi"/>
                            <w:lang w:val="en-US"/>
                          </w:rPr>
                          <m:t>(Bq/ml)</m:t>
                        </m:r>
                      </m:sub>
                    </m:sSub>
                  </m:num>
                  <m:den>
                    <m:f>
                      <m:fPr>
                        <m:type m:val="skw"/>
                        <m:ctrlPr>
                          <w:rPr>
                            <w:rFonts w:ascii="Cambria Math" w:eastAsiaTheme="minorHAnsi" w:hAnsi="Cambria Math" w:cstheme="majorBidi"/>
                            <w:lang w:val="en-US"/>
                          </w:rPr>
                        </m:ctrlPr>
                      </m:fPr>
                      <m:num>
                        <m:sSub>
                          <m:sSubPr>
                            <m:ctrlPr>
                              <w:rPr>
                                <w:rFonts w:ascii="Cambria Math" w:eastAsiaTheme="minorHAnsi" w:hAnsi="Cambria Math" w:cstheme="majorBidi"/>
                                <w:lang w:val="en-US"/>
                              </w:rPr>
                            </m:ctrlPr>
                          </m:sSubPr>
                          <m:e>
                            <m:r>
                              <m:rPr>
                                <m:sty m:val="p"/>
                              </m:rPr>
                              <w:rPr>
                                <w:rFonts w:ascii="Cambria Math" w:hAnsi="Cambria Math" w:cstheme="majorBidi"/>
                                <w:lang w:val="en-US"/>
                              </w:rPr>
                              <m:t>Injected Dose</m:t>
                            </m:r>
                          </m:e>
                          <m:sub>
                            <m:r>
                              <m:rPr>
                                <m:sty m:val="p"/>
                              </m:rPr>
                              <w:rPr>
                                <w:rFonts w:ascii="Cambria Math" w:hAnsi="Cambria Math" w:cstheme="majorBidi"/>
                                <w:lang w:val="en-US"/>
                              </w:rPr>
                              <m:t>(Bq)</m:t>
                            </m:r>
                          </m:sub>
                        </m:sSub>
                      </m:num>
                      <m:den>
                        <m:sSub>
                          <m:sSubPr>
                            <m:ctrlPr>
                              <w:rPr>
                                <w:rFonts w:ascii="Cambria Math" w:eastAsiaTheme="minorHAnsi" w:hAnsi="Cambria Math" w:cstheme="majorBidi"/>
                                <w:lang w:val="en-US"/>
                              </w:rPr>
                            </m:ctrlPr>
                          </m:sSubPr>
                          <m:e>
                            <m:r>
                              <m:rPr>
                                <m:sty m:val="p"/>
                              </m:rPr>
                              <w:rPr>
                                <w:rFonts w:ascii="Cambria Math" w:hAnsi="Cambria Math" w:cstheme="majorBidi"/>
                                <w:lang w:val="en-US"/>
                              </w:rPr>
                              <m:t>Body Weight</m:t>
                            </m:r>
                          </m:e>
                          <m:sub>
                            <m:r>
                              <m:rPr>
                                <m:sty m:val="p"/>
                              </m:rPr>
                              <w:rPr>
                                <w:rFonts w:ascii="Cambria Math" w:hAnsi="Cambria Math" w:cstheme="majorBidi"/>
                                <w:lang w:val="en-US"/>
                              </w:rPr>
                              <m:t>(kg)</m:t>
                            </m:r>
                          </m:sub>
                        </m:sSub>
                      </m:den>
                    </m:f>
                  </m:den>
                </m:f>
              </m:oMath>
            </m:oMathPara>
          </w:p>
        </w:tc>
        <w:tc>
          <w:tcPr>
            <w:tcW w:w="2664" w:type="dxa"/>
          </w:tcPr>
          <w:p w14:paraId="71B1F4DF" w14:textId="0D99C14D" w:rsidR="006821AE" w:rsidRPr="00D47CC0" w:rsidRDefault="006821AE" w:rsidP="0056359D">
            <w:pPr>
              <w:pStyle w:val="Caption"/>
              <w:rPr>
                <w:color w:val="0D0D0D"/>
                <w:lang w:val="en-US"/>
              </w:rPr>
            </w:pPr>
            <w:r w:rsidRPr="00D47CC0">
              <w:rPr>
                <w:lang w:val="en-US"/>
              </w:rPr>
              <w:t xml:space="preserve">( </w:t>
            </w:r>
            <w:r w:rsidRPr="00D47CC0">
              <w:rPr>
                <w:lang w:val="en-US"/>
              </w:rPr>
              <w:fldChar w:fldCharType="begin"/>
            </w:r>
            <w:r w:rsidRPr="00D47CC0">
              <w:rPr>
                <w:lang w:val="en-US"/>
              </w:rPr>
              <w:instrText xml:space="preserve"> SEQ ( \* ARABIC </w:instrText>
            </w:r>
            <w:r w:rsidRPr="00D47CC0">
              <w:rPr>
                <w:lang w:val="en-US"/>
              </w:rPr>
              <w:fldChar w:fldCharType="separate"/>
            </w:r>
            <w:r w:rsidR="00230BE0" w:rsidRPr="00D47CC0">
              <w:rPr>
                <w:noProof/>
                <w:lang w:val="en-US"/>
              </w:rPr>
              <w:t>1</w:t>
            </w:r>
            <w:r w:rsidRPr="00D47CC0">
              <w:rPr>
                <w:lang w:val="en-US"/>
              </w:rPr>
              <w:fldChar w:fldCharType="end"/>
            </w:r>
            <w:r w:rsidRPr="00D47CC0">
              <w:rPr>
                <w:lang w:val="en-US"/>
              </w:rPr>
              <w:t>)</w:t>
            </w:r>
          </w:p>
          <w:p w14:paraId="530BFD88" w14:textId="77777777" w:rsidR="006821AE" w:rsidRPr="00D47CC0" w:rsidRDefault="006821AE" w:rsidP="00D804A5">
            <w:pPr>
              <w:pStyle w:val="Caption"/>
              <w:rPr>
                <w:lang w:val="en-US"/>
              </w:rPr>
            </w:pPr>
          </w:p>
        </w:tc>
      </w:tr>
    </w:tbl>
    <w:p w14:paraId="7CF465B1" w14:textId="77777777" w:rsidR="002D1AD1" w:rsidRPr="00D47CC0" w:rsidRDefault="002D1AD1">
      <w:pPr>
        <w:rPr>
          <w:rFonts w:asciiTheme="majorBidi" w:hAnsiTheme="majorBidi" w:cstheme="majorBidi"/>
          <w:lang w:val="en-US"/>
        </w:rPr>
      </w:pPr>
    </w:p>
    <w:p w14:paraId="27924221" w14:textId="21A48A58" w:rsidR="00324D4F" w:rsidRPr="00D47CC0" w:rsidRDefault="009A5370" w:rsidP="00D804A5">
      <w:pPr>
        <w:rPr>
          <w:rFonts w:asciiTheme="majorBidi" w:hAnsiTheme="majorBidi" w:cstheme="majorBidi"/>
          <w:lang w:val="en-US"/>
        </w:rPr>
      </w:pPr>
      <w:r w:rsidRPr="00D47CC0">
        <w:rPr>
          <w:rFonts w:asciiTheme="majorBidi" w:hAnsiTheme="majorBidi" w:cstheme="majorBidi"/>
          <w:lang w:val="en-US"/>
        </w:rPr>
        <w:t xml:space="preserve">To turn the voxel values into SUV metrics, this conversion was done the same way on </w:t>
      </w:r>
      <w:r w:rsidR="00E165D0" w:rsidRPr="00D47CC0">
        <w:rPr>
          <w:rFonts w:asciiTheme="majorBidi" w:hAnsiTheme="majorBidi" w:cstheme="majorBidi"/>
          <w:lang w:val="en-US"/>
        </w:rPr>
        <w:t>all</w:t>
      </w:r>
      <w:r w:rsidRPr="00D47CC0">
        <w:rPr>
          <w:rFonts w:asciiTheme="majorBidi" w:hAnsiTheme="majorBidi" w:cstheme="majorBidi"/>
          <w:lang w:val="en-US"/>
        </w:rPr>
        <w:t xml:space="preserve"> MAC and NAC images.  To </w:t>
      </w:r>
      <w:r w:rsidR="006D4D03" w:rsidRPr="00D47CC0">
        <w:rPr>
          <w:rFonts w:asciiTheme="majorBidi" w:hAnsiTheme="majorBidi" w:cstheme="majorBidi"/>
          <w:lang w:val="en-US"/>
        </w:rPr>
        <w:t>preserve quantitative values</w:t>
      </w:r>
      <w:r w:rsidRPr="00D47CC0">
        <w:rPr>
          <w:rFonts w:asciiTheme="majorBidi" w:hAnsiTheme="majorBidi" w:cstheme="majorBidi"/>
          <w:lang w:val="en-US"/>
        </w:rPr>
        <w:t xml:space="preserve"> across all images</w:t>
      </w:r>
      <w:r w:rsidR="006D4D03" w:rsidRPr="00D47CC0">
        <w:rPr>
          <w:rFonts w:asciiTheme="majorBidi" w:hAnsiTheme="majorBidi" w:cstheme="majorBidi"/>
          <w:lang w:val="en-US"/>
        </w:rPr>
        <w:t xml:space="preserve"> and since deep learning models operate more efficiently with smaller </w:t>
      </w:r>
      <w:r w:rsidR="00A624F5" w:rsidRPr="00B653BA">
        <w:rPr>
          <w:rFonts w:asciiTheme="majorBidi" w:hAnsiTheme="majorBidi" w:cstheme="majorBidi"/>
          <w:lang w:val="en-US"/>
        </w:rPr>
        <w:t>numbers, the images were normalized by dividing them by a constant factor. MAC images underwent a factor of 5 scaling, while 2 was picked for NAC images</w:t>
      </w:r>
      <w:r w:rsidRPr="00D47CC0">
        <w:rPr>
          <w:rFonts w:asciiTheme="majorBidi" w:hAnsiTheme="majorBidi" w:cstheme="majorBidi"/>
          <w:lang w:val="en-US"/>
        </w:rPr>
        <w:t>.</w:t>
      </w:r>
    </w:p>
    <w:p w14:paraId="1E0192A7" w14:textId="06EBA487" w:rsidR="006821AE" w:rsidRPr="00D47CC0" w:rsidRDefault="009A5370" w:rsidP="001E0755">
      <w:pPr>
        <w:rPr>
          <w:rFonts w:asciiTheme="majorBidi" w:hAnsiTheme="majorBidi" w:cstheme="majorBidi"/>
          <w:lang w:val="en-US"/>
        </w:rPr>
      </w:pPr>
      <w:r w:rsidRPr="00D47CC0">
        <w:rPr>
          <w:rFonts w:asciiTheme="majorBidi" w:hAnsiTheme="majorBidi" w:cstheme="majorBidi"/>
          <w:lang w:val="en-US"/>
        </w:rPr>
        <w:t xml:space="preserve">This method </w:t>
      </w:r>
      <w:r w:rsidR="00A624F5" w:rsidRPr="00B653BA">
        <w:rPr>
          <w:rFonts w:asciiTheme="majorBidi" w:hAnsiTheme="majorBidi" w:cstheme="majorBidi"/>
          <w:lang w:val="en-US"/>
        </w:rPr>
        <w:t>of</w:t>
      </w:r>
      <w:r w:rsidR="00A624F5" w:rsidRPr="00D47CC0">
        <w:rPr>
          <w:rFonts w:asciiTheme="majorBidi" w:hAnsiTheme="majorBidi" w:cstheme="majorBidi"/>
          <w:lang w:val="en-US"/>
        </w:rPr>
        <w:t xml:space="preserve"> </w:t>
      </w:r>
      <w:r w:rsidR="006D4D03" w:rsidRPr="00D47CC0">
        <w:rPr>
          <w:rFonts w:asciiTheme="majorBidi" w:hAnsiTheme="majorBidi" w:cstheme="majorBidi"/>
          <w:lang w:val="en-US"/>
        </w:rPr>
        <w:t xml:space="preserve">normalization </w:t>
      </w:r>
      <w:r w:rsidRPr="00D47CC0">
        <w:rPr>
          <w:rFonts w:asciiTheme="majorBidi" w:hAnsiTheme="majorBidi" w:cstheme="majorBidi"/>
          <w:lang w:val="en-US"/>
        </w:rPr>
        <w:t>ensures that the data remains quantitatively comparable while being computationally straightforward. By scaling the intensity values in this manner, we were able to preserve the quantitative nature of PET imaging</w:t>
      </w:r>
      <w:r w:rsidR="00A624F5" w:rsidRPr="00B653BA">
        <w:rPr>
          <w:rFonts w:asciiTheme="majorBidi" w:hAnsiTheme="majorBidi" w:cstheme="majorBidi"/>
          <w:lang w:val="en-US"/>
        </w:rPr>
        <w:t xml:space="preserve"> and easily rescale the images back to the </w:t>
      </w:r>
      <w:r w:rsidR="006D4D03" w:rsidRPr="00D47CC0">
        <w:rPr>
          <w:rFonts w:asciiTheme="majorBidi" w:hAnsiTheme="majorBidi" w:cstheme="majorBidi"/>
          <w:lang w:val="en-US"/>
        </w:rPr>
        <w:t xml:space="preserve">original, </w:t>
      </w:r>
      <w:r w:rsidRPr="00D47CC0">
        <w:rPr>
          <w:rFonts w:asciiTheme="majorBidi" w:hAnsiTheme="majorBidi" w:cstheme="majorBidi"/>
          <w:lang w:val="en-US"/>
        </w:rPr>
        <w:t>which is vital for accurate diagnosis and assessment of metabolic activity. The histogram of the images post-</w:t>
      </w:r>
      <w:r w:rsidR="00936DED" w:rsidRPr="00D47CC0">
        <w:rPr>
          <w:rFonts w:asciiTheme="majorBidi" w:hAnsiTheme="majorBidi" w:cstheme="majorBidi"/>
          <w:lang w:val="en-US"/>
        </w:rPr>
        <w:t>normalization</w:t>
      </w:r>
      <w:r w:rsidRPr="00D47CC0">
        <w:rPr>
          <w:rFonts w:asciiTheme="majorBidi" w:hAnsiTheme="majorBidi" w:cstheme="majorBidi"/>
          <w:lang w:val="en-US"/>
        </w:rPr>
        <w:t xml:space="preserve"> illustrates the effect of this scaling on the distribution of voxel intensities, confirming the consistency of intensity levels across the processed images</w:t>
      </w:r>
      <w:r w:rsidR="006D4D03" w:rsidRPr="00D47CC0">
        <w:rPr>
          <w:rFonts w:asciiTheme="majorBidi" w:hAnsiTheme="majorBidi" w:cstheme="majorBidi"/>
          <w:lang w:val="en-US"/>
        </w:rPr>
        <w:t xml:space="preserve"> (Figure 2A)</w:t>
      </w:r>
      <w:r w:rsidRPr="00D47CC0">
        <w:rPr>
          <w:rFonts w:asciiTheme="majorBidi" w:hAnsiTheme="majorBidi" w:cstheme="majorBidi"/>
          <w:lang w:val="en-US"/>
        </w:rPr>
        <w:t>.</w:t>
      </w:r>
    </w:p>
    <w:p w14:paraId="614BAE76" w14:textId="77777777" w:rsidR="002D1AD1" w:rsidRPr="00D47CC0" w:rsidRDefault="002D1AD1" w:rsidP="001E0755">
      <w:pPr>
        <w:rPr>
          <w:rFonts w:asciiTheme="majorBidi" w:hAnsiTheme="majorBidi" w:cstheme="majorBidi"/>
          <w:lang w:val="en-US"/>
        </w:rPr>
      </w:pPr>
    </w:p>
    <w:p w14:paraId="48DA0606" w14:textId="77777777" w:rsidR="001E0755" w:rsidRPr="00D47CC0" w:rsidRDefault="006821AE" w:rsidP="001E0755">
      <w:pPr>
        <w:pStyle w:val="Heading4"/>
        <w:rPr>
          <w:rFonts w:asciiTheme="majorBidi" w:hAnsiTheme="majorBidi"/>
          <w:lang w:val="en-US"/>
        </w:rPr>
      </w:pPr>
      <w:r w:rsidRPr="00D47CC0">
        <w:rPr>
          <w:rFonts w:asciiTheme="majorBidi" w:hAnsiTheme="majorBidi"/>
          <w:lang w:val="en-US"/>
        </w:rPr>
        <w:t>Data Transformation and Augmentations:</w:t>
      </w:r>
    </w:p>
    <w:p w14:paraId="7CFC5819" w14:textId="2C486092" w:rsidR="002D1AD1" w:rsidRPr="00D47CC0" w:rsidRDefault="009A5370" w:rsidP="001E0755">
      <w:pPr>
        <w:rPr>
          <w:rFonts w:asciiTheme="majorBidi" w:hAnsiTheme="majorBidi" w:cstheme="majorBidi"/>
          <w:lang w:val="en-US"/>
        </w:rPr>
      </w:pPr>
      <w:r w:rsidRPr="00D47CC0">
        <w:rPr>
          <w:rFonts w:asciiTheme="majorBidi" w:hAnsiTheme="majorBidi" w:cstheme="majorBidi"/>
          <w:lang w:val="en-US"/>
        </w:rPr>
        <w:t xml:space="preserve">For training data preparation, each PET image was initially trimmed to fit the body's outline, followed by the addition of zero-padding to </w:t>
      </w:r>
      <w:r w:rsidR="00A624F5" w:rsidRPr="00B653BA">
        <w:rPr>
          <w:rFonts w:asciiTheme="majorBidi" w:hAnsiTheme="majorBidi" w:cstheme="majorBidi"/>
          <w:lang w:val="en-US"/>
        </w:rPr>
        <w:t>standardize</w:t>
      </w:r>
      <w:r w:rsidR="00A624F5" w:rsidRPr="00D47CC0">
        <w:rPr>
          <w:rFonts w:asciiTheme="majorBidi" w:hAnsiTheme="majorBidi" w:cstheme="majorBidi"/>
          <w:lang w:val="en-US"/>
        </w:rPr>
        <w:t xml:space="preserve"> </w:t>
      </w:r>
      <w:r w:rsidRPr="00D47CC0">
        <w:rPr>
          <w:rFonts w:asciiTheme="majorBidi" w:hAnsiTheme="majorBidi" w:cstheme="majorBidi"/>
          <w:lang w:val="en-US"/>
        </w:rPr>
        <w:t xml:space="preserve">the dimensions to a uniform bounding box size of 168×168×Z (with 'Z' representing the count of slices), as illustrated in </w:t>
      </w:r>
      <w:r w:rsidR="0040105C" w:rsidRPr="00D47CC0">
        <w:rPr>
          <w:rFonts w:asciiTheme="majorBidi" w:hAnsiTheme="majorBidi" w:cstheme="majorBidi"/>
          <w:lang w:val="en-US"/>
        </w:rPr>
        <w:t>F</w:t>
      </w:r>
      <w:r w:rsidRPr="00D47CC0">
        <w:rPr>
          <w:rFonts w:asciiTheme="majorBidi" w:hAnsiTheme="majorBidi" w:cstheme="majorBidi"/>
          <w:lang w:val="en-US"/>
        </w:rPr>
        <w:t>igure 2a</w:t>
      </w:r>
      <w:r w:rsidR="00A624F5" w:rsidRPr="00B653BA">
        <w:rPr>
          <w:rFonts w:asciiTheme="majorBidi" w:hAnsiTheme="majorBidi" w:cstheme="majorBidi"/>
          <w:lang w:val="en-US"/>
        </w:rPr>
        <w:t>. This ensured</w:t>
      </w:r>
      <w:r w:rsidRPr="00D47CC0">
        <w:rPr>
          <w:rFonts w:asciiTheme="majorBidi" w:hAnsiTheme="majorBidi" w:cstheme="majorBidi"/>
          <w:lang w:val="en-US"/>
        </w:rPr>
        <w:t xml:space="preserve"> the retention of </w:t>
      </w:r>
      <w:r w:rsidR="00A624F5" w:rsidRPr="00B653BA">
        <w:rPr>
          <w:rFonts w:asciiTheme="majorBidi" w:hAnsiTheme="majorBidi" w:cstheme="majorBidi"/>
          <w:lang w:val="en-US"/>
        </w:rPr>
        <w:t xml:space="preserve">the </w:t>
      </w:r>
      <w:r w:rsidRPr="00D47CC0">
        <w:rPr>
          <w:rFonts w:asciiTheme="majorBidi" w:hAnsiTheme="majorBidi" w:cstheme="majorBidi"/>
          <w:lang w:val="en-US"/>
        </w:rPr>
        <w:t>original image resolution and anatomical structure.</w:t>
      </w:r>
      <w:r w:rsidR="00A624F5" w:rsidRPr="00B653BA">
        <w:rPr>
          <w:rFonts w:asciiTheme="majorBidi" w:hAnsiTheme="majorBidi" w:cstheme="majorBidi"/>
          <w:lang w:val="en-US"/>
        </w:rPr>
        <w:t xml:space="preserve"> </w:t>
      </w:r>
      <w:r w:rsidRPr="00D47CC0">
        <w:rPr>
          <w:rFonts w:asciiTheme="majorBidi" w:hAnsiTheme="majorBidi" w:cstheme="majorBidi"/>
          <w:lang w:val="en-US"/>
        </w:rPr>
        <w:t>To ensure uniformity and enhance the training process's efficiency, all PET images were re-scaled to a voxel size of 4.07 × 4.07 × 3.0 mm</w:t>
      </w:r>
      <w:r w:rsidRPr="00D47CC0">
        <w:rPr>
          <w:rFonts w:asciiTheme="majorBidi" w:hAnsiTheme="majorBidi" w:cstheme="majorBidi"/>
          <w:vertAlign w:val="superscript"/>
          <w:lang w:val="en-US"/>
        </w:rPr>
        <w:t>3</w:t>
      </w:r>
      <w:r w:rsidRPr="00D47CC0">
        <w:rPr>
          <w:rFonts w:asciiTheme="majorBidi" w:hAnsiTheme="majorBidi" w:cstheme="majorBidi"/>
          <w:lang w:val="en-US"/>
        </w:rPr>
        <w:t xml:space="preserve">, the most common resolution across the collected data and crucial for consistent image analysis. This </w:t>
      </w:r>
      <w:r w:rsidR="00200D6D" w:rsidRPr="00D47CC0">
        <w:rPr>
          <w:rFonts w:asciiTheme="majorBidi" w:hAnsiTheme="majorBidi" w:cstheme="majorBidi"/>
          <w:lang w:val="en-US"/>
        </w:rPr>
        <w:t>standardization</w:t>
      </w:r>
      <w:r w:rsidRPr="00D47CC0">
        <w:rPr>
          <w:rFonts w:asciiTheme="majorBidi" w:hAnsiTheme="majorBidi" w:cstheme="majorBidi"/>
          <w:lang w:val="en-US"/>
        </w:rPr>
        <w:t xml:space="preserve"> was crucial for achieving consistent image quality throughout the dataset. Details regarding the initial voxel spacing are provided in Figure 2b.</w:t>
      </w:r>
    </w:p>
    <w:p w14:paraId="7D5B7177" w14:textId="77777777" w:rsidR="002D1AD1" w:rsidRPr="00D47CC0" w:rsidRDefault="002D1AD1" w:rsidP="001E0755">
      <w:pPr>
        <w:rPr>
          <w:rFonts w:asciiTheme="majorBidi" w:hAnsiTheme="majorBidi" w:cstheme="majorBidi"/>
          <w:color w:val="0D0D0D"/>
          <w:lang w:val="en-US"/>
        </w:rPr>
      </w:pPr>
    </w:p>
    <w:p w14:paraId="1658EEF2" w14:textId="77777777" w:rsidR="006821AE" w:rsidRPr="00B653BA" w:rsidRDefault="006821AE" w:rsidP="001E0755">
      <w:pPr>
        <w:rPr>
          <w:rFonts w:asciiTheme="majorBidi" w:hAnsiTheme="majorBidi" w:cstheme="majorBidi"/>
          <w:lang w:val="en-US"/>
        </w:rPr>
      </w:pPr>
    </w:p>
    <w:p w14:paraId="07748D2A" w14:textId="77777777" w:rsidR="00A624F5" w:rsidRPr="00B653BA" w:rsidRDefault="00A624F5" w:rsidP="001E0755">
      <w:pPr>
        <w:rPr>
          <w:rFonts w:asciiTheme="majorBidi" w:hAnsiTheme="majorBidi" w:cstheme="majorBidi"/>
          <w:lang w:val="en-US"/>
        </w:rPr>
      </w:pPr>
    </w:p>
    <w:p w14:paraId="5D89EB84" w14:textId="77777777" w:rsidR="00A624F5" w:rsidRPr="00B653BA" w:rsidRDefault="00A624F5" w:rsidP="001E0755">
      <w:pPr>
        <w:rPr>
          <w:rFonts w:asciiTheme="majorBidi" w:hAnsiTheme="majorBidi" w:cstheme="majorBidi"/>
          <w:lang w:val="en-US"/>
        </w:rPr>
      </w:pPr>
    </w:p>
    <w:p w14:paraId="58DF3293" w14:textId="77777777" w:rsidR="00A624F5" w:rsidRPr="00B653BA" w:rsidRDefault="00A624F5" w:rsidP="001E0755">
      <w:pPr>
        <w:rPr>
          <w:rFonts w:asciiTheme="majorBidi" w:hAnsiTheme="majorBidi" w:cstheme="majorBidi"/>
          <w:lang w:val="en-US"/>
        </w:rPr>
      </w:pPr>
    </w:p>
    <w:p w14:paraId="05CB0C51" w14:textId="77777777" w:rsidR="00A624F5" w:rsidRPr="00B653BA" w:rsidRDefault="00A624F5" w:rsidP="001E0755">
      <w:pPr>
        <w:rPr>
          <w:rFonts w:asciiTheme="majorBidi" w:hAnsiTheme="majorBidi" w:cstheme="majorBidi"/>
          <w:lang w:val="en-US"/>
        </w:rPr>
      </w:pPr>
    </w:p>
    <w:p w14:paraId="09DA49C2" w14:textId="77777777" w:rsidR="00A624F5" w:rsidRPr="00B653BA" w:rsidRDefault="00A624F5" w:rsidP="001E0755">
      <w:pPr>
        <w:rPr>
          <w:rFonts w:asciiTheme="majorBidi" w:hAnsiTheme="majorBidi" w:cstheme="majorBidi"/>
          <w:lang w:val="en-US"/>
        </w:rPr>
      </w:pPr>
    </w:p>
    <w:p w14:paraId="0A4888C5" w14:textId="77777777" w:rsidR="00A624F5" w:rsidRPr="00B653BA" w:rsidRDefault="00A624F5" w:rsidP="001E0755">
      <w:pPr>
        <w:rPr>
          <w:rFonts w:asciiTheme="majorBidi" w:hAnsiTheme="majorBidi" w:cstheme="majorBidi"/>
          <w:lang w:val="en-US"/>
        </w:rPr>
      </w:pPr>
    </w:p>
    <w:p w14:paraId="55D40D8E" w14:textId="77777777" w:rsidR="00A624F5" w:rsidRPr="00D47CC0" w:rsidRDefault="00A624F5" w:rsidP="001E0755">
      <w:pPr>
        <w:rPr>
          <w:rFonts w:asciiTheme="majorBidi" w:hAnsiTheme="majorBidi" w:cstheme="majorBidi"/>
          <w:lang w:val="en-US"/>
        </w:rPr>
      </w:pPr>
    </w:p>
    <w:tbl>
      <w:tblPr>
        <w:tblStyle w:val="TableGrid"/>
        <w:tblW w:w="90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6821AE" w:rsidRPr="00B653BA" w14:paraId="0A233872" w14:textId="77777777" w:rsidTr="00D804A5">
        <w:trPr>
          <w:trHeight w:val="2720"/>
          <w:jc w:val="center"/>
        </w:trPr>
        <w:tc>
          <w:tcPr>
            <w:tcW w:w="9070" w:type="dxa"/>
          </w:tcPr>
          <w:p w14:paraId="6CD3885D" w14:textId="77777777" w:rsidR="006821AE" w:rsidRPr="00D47CC0" w:rsidRDefault="006821AE" w:rsidP="00D804A5">
            <w:pPr>
              <w:rPr>
                <w:rFonts w:asciiTheme="majorBidi" w:hAnsiTheme="majorBidi" w:cstheme="majorBidi"/>
                <w:color w:val="0D0D0D"/>
                <w:lang w:val="en-US"/>
              </w:rPr>
            </w:pPr>
            <w:r w:rsidRPr="00D47CC0">
              <w:rPr>
                <w:rFonts w:asciiTheme="majorBidi" w:hAnsiTheme="majorBidi" w:cstheme="majorBidi"/>
                <w:noProof/>
                <w:lang w:val="en-US"/>
              </w:rPr>
              <w:lastRenderedPageBreak/>
              <w:drawing>
                <wp:inline distT="0" distB="0" distL="0" distR="0" wp14:anchorId="3A9C783F" wp14:editId="70B3DFD9">
                  <wp:extent cx="5576570" cy="2276475"/>
                  <wp:effectExtent l="0" t="0" r="5080" b="9525"/>
                  <wp:docPr id="1317535112"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35112" name="Picture 1" descr="A graph of a graph&#10;&#10;Description automatically generated"/>
                          <pic:cNvPicPr/>
                        </pic:nvPicPr>
                        <pic:blipFill rotWithShape="1">
                          <a:blip r:embed="rId19"/>
                          <a:srcRect r="32948"/>
                          <a:stretch/>
                        </pic:blipFill>
                        <pic:spPr bwMode="auto">
                          <a:xfrm>
                            <a:off x="0" y="0"/>
                            <a:ext cx="5627447" cy="2297244"/>
                          </a:xfrm>
                          <a:prstGeom prst="rect">
                            <a:avLst/>
                          </a:prstGeom>
                          <a:ln>
                            <a:noFill/>
                          </a:ln>
                          <a:extLst>
                            <a:ext uri="{53640926-AAD7-44D8-BBD7-CCE9431645EC}">
                              <a14:shadowObscured xmlns:a14="http://schemas.microsoft.com/office/drawing/2010/main"/>
                            </a:ext>
                          </a:extLst>
                        </pic:spPr>
                      </pic:pic>
                    </a:graphicData>
                  </a:graphic>
                </wp:inline>
              </w:drawing>
            </w:r>
          </w:p>
        </w:tc>
      </w:tr>
      <w:tr w:rsidR="002D1AD1" w:rsidRPr="00B653BA" w14:paraId="6D6C158F" w14:textId="77777777" w:rsidTr="00D804A5">
        <w:trPr>
          <w:trHeight w:val="2720"/>
          <w:jc w:val="center"/>
        </w:trPr>
        <w:tc>
          <w:tcPr>
            <w:tcW w:w="9070" w:type="dxa"/>
          </w:tcPr>
          <w:p w14:paraId="7EC88390" w14:textId="00C594D1" w:rsidR="002D1AD1" w:rsidRPr="00D47CC0" w:rsidRDefault="002D1AD1">
            <w:pPr>
              <w:rPr>
                <w:rFonts w:asciiTheme="majorBidi" w:hAnsiTheme="majorBidi" w:cstheme="majorBidi"/>
                <w:noProof/>
                <w:lang w:val="en-US"/>
              </w:rPr>
            </w:pPr>
            <w:r w:rsidRPr="00D47CC0">
              <w:rPr>
                <w:rFonts w:asciiTheme="majorBidi" w:hAnsiTheme="majorBidi" w:cstheme="majorBidi"/>
                <w:noProof/>
                <w:lang w:val="en-US"/>
              </w:rPr>
              <w:drawing>
                <wp:inline distT="0" distB="0" distL="0" distR="0" wp14:anchorId="36EAD790" wp14:editId="5B3B9CA2">
                  <wp:extent cx="5576570" cy="1565592"/>
                  <wp:effectExtent l="0" t="0" r="5080" b="0"/>
                  <wp:docPr id="218911590" name="Picture 1" descr="A graph with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73035" name="Picture 1" descr="A graph with green bars&#10;&#10;Description automatically generated"/>
                          <pic:cNvPicPr/>
                        </pic:nvPicPr>
                        <pic:blipFill>
                          <a:blip r:embed="rId20"/>
                          <a:stretch>
                            <a:fillRect/>
                          </a:stretch>
                        </pic:blipFill>
                        <pic:spPr>
                          <a:xfrm>
                            <a:off x="0" y="0"/>
                            <a:ext cx="5640730" cy="1583605"/>
                          </a:xfrm>
                          <a:prstGeom prst="rect">
                            <a:avLst/>
                          </a:prstGeom>
                        </pic:spPr>
                      </pic:pic>
                    </a:graphicData>
                  </a:graphic>
                </wp:inline>
              </w:drawing>
            </w:r>
          </w:p>
        </w:tc>
      </w:tr>
      <w:tr w:rsidR="002D1AD1" w:rsidRPr="00B653BA" w14:paraId="57A62845" w14:textId="77777777" w:rsidTr="00D804A5">
        <w:trPr>
          <w:trHeight w:val="2720"/>
          <w:jc w:val="center"/>
        </w:trPr>
        <w:tc>
          <w:tcPr>
            <w:tcW w:w="9070" w:type="dxa"/>
          </w:tcPr>
          <w:p w14:paraId="118C8A66" w14:textId="5BC78692" w:rsidR="002D1AD1" w:rsidRPr="00D47CC0" w:rsidRDefault="002D1AD1">
            <w:pPr>
              <w:rPr>
                <w:rFonts w:asciiTheme="majorBidi" w:hAnsiTheme="majorBidi" w:cstheme="majorBidi"/>
                <w:noProof/>
                <w:lang w:val="en-US"/>
              </w:rPr>
            </w:pPr>
            <w:r w:rsidRPr="00D47CC0">
              <w:rPr>
                <w:rFonts w:asciiTheme="majorBidi" w:hAnsiTheme="majorBidi" w:cstheme="majorBidi"/>
                <w:noProof/>
                <w:lang w:val="en-US"/>
              </w:rPr>
              <w:drawing>
                <wp:inline distT="0" distB="0" distL="0" distR="0" wp14:anchorId="10827877" wp14:editId="78543682">
                  <wp:extent cx="5623617" cy="1872136"/>
                  <wp:effectExtent l="0" t="0" r="0" b="0"/>
                  <wp:docPr id="1843243147" name="Picture 1" descr="A colorful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32022" name="Picture 1" descr="A colorful circle with text&#10;&#10;Description automatically generated"/>
                          <pic:cNvPicPr/>
                        </pic:nvPicPr>
                        <pic:blipFill>
                          <a:blip r:embed="rId21"/>
                          <a:stretch>
                            <a:fillRect/>
                          </a:stretch>
                        </pic:blipFill>
                        <pic:spPr>
                          <a:xfrm>
                            <a:off x="0" y="0"/>
                            <a:ext cx="5650567" cy="1881108"/>
                          </a:xfrm>
                          <a:prstGeom prst="rect">
                            <a:avLst/>
                          </a:prstGeom>
                        </pic:spPr>
                      </pic:pic>
                    </a:graphicData>
                  </a:graphic>
                </wp:inline>
              </w:drawing>
            </w:r>
          </w:p>
        </w:tc>
      </w:tr>
      <w:tr w:rsidR="002D1AD1" w:rsidRPr="00B653BA" w14:paraId="3D1B97FE" w14:textId="77777777" w:rsidTr="00D804A5">
        <w:trPr>
          <w:trHeight w:val="1531"/>
          <w:jc w:val="center"/>
        </w:trPr>
        <w:tc>
          <w:tcPr>
            <w:tcW w:w="9070" w:type="dxa"/>
          </w:tcPr>
          <w:p w14:paraId="6AB50206" w14:textId="5872F750" w:rsidR="002D1AD1" w:rsidRPr="00D47CC0" w:rsidRDefault="002D1AD1" w:rsidP="00D804A5">
            <w:pPr>
              <w:pStyle w:val="Caption"/>
              <w:rPr>
                <w:lang w:val="en-US"/>
              </w:rPr>
            </w:pPr>
            <w:r w:rsidRPr="00D47CC0">
              <w:rPr>
                <w:lang w:val="en-US"/>
              </w:rPr>
              <w:t xml:space="preserve">Figure </w:t>
            </w:r>
            <w:r w:rsidRPr="00D47CC0">
              <w:rPr>
                <w:lang w:val="en-US"/>
              </w:rPr>
              <w:fldChar w:fldCharType="begin"/>
            </w:r>
            <w:r w:rsidRPr="00D47CC0">
              <w:rPr>
                <w:lang w:val="en-US"/>
              </w:rPr>
              <w:instrText xml:space="preserve"> SEQ Figure \* ARABIC </w:instrText>
            </w:r>
            <w:r w:rsidRPr="00D47CC0">
              <w:rPr>
                <w:lang w:val="en-US"/>
              </w:rPr>
              <w:fldChar w:fldCharType="separate"/>
            </w:r>
            <w:r w:rsidR="00230BE0" w:rsidRPr="00D47CC0">
              <w:rPr>
                <w:noProof/>
                <w:lang w:val="en-US"/>
              </w:rPr>
              <w:t>2</w:t>
            </w:r>
            <w:r w:rsidRPr="00D47CC0">
              <w:rPr>
                <w:lang w:val="en-US"/>
              </w:rPr>
              <w:fldChar w:fldCharType="end"/>
            </w:r>
            <w:r w:rsidRPr="00D47CC0">
              <w:rPr>
                <w:lang w:val="en-US"/>
              </w:rPr>
              <w:t xml:space="preserve">: </w:t>
            </w:r>
            <w:r w:rsidRPr="00D47CC0">
              <w:rPr>
                <w:b/>
                <w:bCs/>
                <w:lang w:val="en-US"/>
              </w:rPr>
              <w:t xml:space="preserve">A) </w:t>
            </w:r>
            <w:r w:rsidRPr="00D47CC0">
              <w:rPr>
                <w:lang w:val="en-US"/>
              </w:rPr>
              <w:t xml:space="preserve">Distribution of maximum intensity values for NAC and MAC images, displaying variations pre- and post-normalization to highlight data scaling effects. NAC images were scaled down by a factor of 2 and MAC images by a factor of 5. </w:t>
            </w:r>
            <w:r w:rsidRPr="00D47CC0">
              <w:rPr>
                <w:b/>
                <w:bCs/>
                <w:lang w:val="en-US"/>
              </w:rPr>
              <w:t>B)</w:t>
            </w:r>
            <w:r w:rsidRPr="00D47CC0">
              <w:rPr>
                <w:lang w:val="en-US"/>
              </w:rPr>
              <w:t xml:space="preserve"> </w:t>
            </w:r>
            <w:r w:rsidR="00A624F5" w:rsidRPr="00B653BA">
              <w:rPr>
                <w:lang w:val="en-US"/>
              </w:rPr>
              <w:t xml:space="preserve">initial PET image dimensions are distributed </w:t>
            </w:r>
            <w:r w:rsidRPr="00D47CC0">
              <w:rPr>
                <w:lang w:val="en-US"/>
              </w:rPr>
              <w:t xml:space="preserve">across sagittal, coronal, and axial planes. Each bar represents the frequency of occurrence for specific dimension sizes within the dataset. </w:t>
            </w:r>
            <w:r w:rsidRPr="00D47CC0">
              <w:rPr>
                <w:b/>
                <w:bCs/>
                <w:lang w:val="en-US"/>
              </w:rPr>
              <w:t>C)</w:t>
            </w:r>
            <w:r w:rsidRPr="00D47CC0">
              <w:rPr>
                <w:lang w:val="en-US"/>
              </w:rPr>
              <w:t xml:space="preserve"> Proportion of different voxel spacings utilized in PET image preprocessing. The donut charts depict the percentage of images corresponding to each voxel spacing dimension in millimeters across sagittal, coronal, and axial views.</w:t>
            </w:r>
          </w:p>
        </w:tc>
      </w:tr>
    </w:tbl>
    <w:p w14:paraId="772F89F5" w14:textId="13B6B740" w:rsidR="006821AE" w:rsidRPr="00D47CC0" w:rsidRDefault="002D1AD1" w:rsidP="001E0755">
      <w:pPr>
        <w:rPr>
          <w:rFonts w:asciiTheme="majorBidi" w:hAnsiTheme="majorBidi" w:cstheme="majorBidi"/>
          <w:lang w:val="en-US"/>
        </w:rPr>
      </w:pPr>
      <w:r w:rsidRPr="00D47CC0">
        <w:rPr>
          <w:rFonts w:asciiTheme="majorBidi" w:hAnsiTheme="majorBidi" w:cstheme="majorBidi"/>
          <w:lang w:val="en-US"/>
        </w:rPr>
        <w:tab/>
      </w:r>
      <w:r w:rsidRPr="00D47CC0">
        <w:rPr>
          <w:rFonts w:asciiTheme="majorBidi" w:hAnsiTheme="majorBidi" w:cstheme="majorBidi"/>
          <w:lang w:val="en-US"/>
        </w:rPr>
        <w:tab/>
      </w:r>
    </w:p>
    <w:p w14:paraId="3AF57C57" w14:textId="5C9B854E" w:rsidR="006821AE" w:rsidRPr="00D47CC0" w:rsidRDefault="006821AE" w:rsidP="001E0755">
      <w:pPr>
        <w:pStyle w:val="Heading3"/>
        <w:rPr>
          <w:rFonts w:asciiTheme="majorBidi" w:hAnsiTheme="majorBidi" w:cstheme="majorBidi"/>
          <w:lang w:val="en-US"/>
        </w:rPr>
      </w:pPr>
      <w:bookmarkStart w:id="60" w:name="_Toc168472922"/>
      <w:bookmarkStart w:id="61" w:name="_Toc168473836"/>
      <w:r w:rsidRPr="00D47CC0">
        <w:rPr>
          <w:rFonts w:asciiTheme="majorBidi" w:hAnsiTheme="majorBidi" w:cstheme="majorBidi"/>
          <w:lang w:val="en-US"/>
        </w:rPr>
        <w:t>Generation of Anatomy-Dependent Correction Maps (ADCM)</w:t>
      </w:r>
      <w:bookmarkEnd w:id="60"/>
      <w:bookmarkEnd w:id="61"/>
    </w:p>
    <w:p w14:paraId="44C7035D" w14:textId="6F82575E" w:rsidR="009A5370" w:rsidRPr="00D47CC0" w:rsidRDefault="009A5370" w:rsidP="00507D2D">
      <w:pPr>
        <w:rPr>
          <w:rFonts w:asciiTheme="majorBidi" w:hAnsiTheme="majorBidi" w:cstheme="majorBidi"/>
          <w:lang w:val="en-US"/>
        </w:rPr>
      </w:pPr>
      <w:r w:rsidRPr="00D47CC0">
        <w:rPr>
          <w:rFonts w:asciiTheme="majorBidi" w:hAnsiTheme="majorBidi" w:cstheme="majorBidi"/>
          <w:lang w:val="en-US"/>
        </w:rPr>
        <w:t xml:space="preserve">In exploring advanced techniques for PET image correction, we examine a decomposition-based deep learning approach previously </w:t>
      </w:r>
      <w:r w:rsidR="00200D6D" w:rsidRPr="00D47CC0">
        <w:rPr>
          <w:rFonts w:asciiTheme="majorBidi" w:hAnsiTheme="majorBidi" w:cstheme="majorBidi"/>
          <w:lang w:val="en-US"/>
        </w:rPr>
        <w:t xml:space="preserve">proposed </w:t>
      </w:r>
      <w:sdt>
        <w:sdtPr>
          <w:rPr>
            <w:rFonts w:asciiTheme="majorBidi" w:hAnsiTheme="majorBidi" w:cstheme="majorBidi"/>
            <w:color w:val="000000"/>
            <w:lang w:val="en-US"/>
          </w:rPr>
          <w:tag w:val="MENDELEY_CITATION_v3_eyJjaXRhdGlvbklEIjoiTUVOREVMRVlfQ0lUQVRJT05fYWY1ZjhlNTAtN2FkZi00MGRhLThkNjItOTY4NmY0YmQxYjg1IiwicHJvcGVydGllcyI6eyJub3RlSW5kZXgiOjB9LCJpc0VkaXRlZCI6ZmFsc2UsIm1hbnVhbE92ZXJyaWRlIjp7ImlzTWFudWFsbHlPdmVycmlkZGVuIjpmYWxzZSwiY2l0ZXByb2NUZXh0IjoiKDM5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
          <w:id w:val="-1057624253"/>
          <w:placeholder>
            <w:docPart w:val="DefaultPlaceholder_-1854013440"/>
          </w:placeholder>
        </w:sdtPr>
        <w:sdtContent>
          <w:r w:rsidR="00ED2812" w:rsidRPr="00ED2812">
            <w:rPr>
              <w:rFonts w:asciiTheme="majorBidi" w:hAnsiTheme="majorBidi" w:cstheme="majorBidi"/>
              <w:color w:val="000000"/>
              <w:lang w:val="en-US"/>
            </w:rPr>
            <w:t>(39)</w:t>
          </w:r>
        </w:sdtContent>
      </w:sdt>
      <w:ins w:id="62" w:author="Samane Shahpouri" w:date="2024-06-04T22:59:00Z" w16du:dateUtc="2024-06-04T20:59:00Z">
        <w:r w:rsidR="00F95134">
          <w:rPr>
            <w:rFonts w:asciiTheme="majorBidi" w:hAnsiTheme="majorBidi" w:cstheme="majorBidi"/>
            <w:color w:val="000000"/>
            <w:lang w:val="en-US"/>
          </w:rPr>
          <w:t xml:space="preserve">. </w:t>
        </w:r>
      </w:ins>
      <w:r w:rsidR="00A624F5" w:rsidRPr="00B653BA">
        <w:rPr>
          <w:rFonts w:asciiTheme="majorBidi" w:hAnsiTheme="majorBidi" w:cstheme="majorBidi"/>
          <w:lang w:val="en-US"/>
        </w:rPr>
        <w:t>From NAC to MAC, the complex MAC was divided</w:t>
      </w:r>
      <w:r w:rsidRPr="00D47CC0">
        <w:rPr>
          <w:rFonts w:asciiTheme="majorBidi" w:hAnsiTheme="majorBidi" w:cstheme="majorBidi"/>
          <w:lang w:val="en-US"/>
        </w:rPr>
        <w:t xml:space="preserve"> into two parts: anatomy-independent textures (related to tracers and diseases) and anatomy-dependent correction. In other words, this method involves dividing the MAC image into these two key component maps. Anatomy-independent information, which correlates with tracer type and disease pathology, and another component, anatomy-dependent factors necessary for image correction.</w:t>
      </w:r>
    </w:p>
    <w:p w14:paraId="2FD5F3EE" w14:textId="10ABC080" w:rsidR="006821AE" w:rsidRPr="00D47CC0" w:rsidRDefault="007E13A5" w:rsidP="00507D2D">
      <w:pPr>
        <w:rPr>
          <w:rFonts w:asciiTheme="majorBidi" w:hAnsiTheme="majorBidi" w:cstheme="majorBidi"/>
          <w:lang w:val="en-US"/>
        </w:rPr>
      </w:pPr>
      <w:r w:rsidRPr="00D47CC0">
        <w:rPr>
          <w:rFonts w:asciiTheme="majorBidi" w:hAnsiTheme="majorBidi" w:cstheme="majorBidi"/>
          <w:lang w:val="en-US"/>
        </w:rPr>
        <w:t>T</w:t>
      </w:r>
      <w:r w:rsidR="009A5370" w:rsidRPr="00D47CC0">
        <w:rPr>
          <w:rFonts w:asciiTheme="majorBidi" w:hAnsiTheme="majorBidi" w:cstheme="majorBidi"/>
          <w:lang w:val="en-US"/>
        </w:rPr>
        <w:t>he anatomy-dependent correction map (ADCM) at each voxel</w:t>
      </w:r>
      <w:r w:rsidR="00B86527" w:rsidRPr="00D47CC0">
        <w:rPr>
          <w:rFonts w:asciiTheme="majorBidi" w:hAnsiTheme="majorBidi" w:cstheme="majorBidi"/>
          <w:lang w:val="en-US"/>
        </w:rPr>
        <w:t xml:space="preserve"> </w:t>
      </w:r>
      <w:r w:rsidR="00A624F5" w:rsidRPr="00B653BA">
        <w:rPr>
          <w:rFonts w:asciiTheme="majorBidi" w:hAnsiTheme="majorBidi" w:cstheme="majorBidi"/>
          <w:lang w:val="en-US"/>
        </w:rPr>
        <w:t>is defined</w:t>
      </w:r>
      <w:r w:rsidR="00A624F5" w:rsidRPr="00D47CC0">
        <w:rPr>
          <w:rFonts w:asciiTheme="majorBidi" w:hAnsiTheme="majorBidi" w:cstheme="majorBidi"/>
          <w:lang w:val="en-US"/>
        </w:rPr>
        <w:t xml:space="preserve"> </w:t>
      </w:r>
      <w:r w:rsidR="00B86527" w:rsidRPr="00D47CC0">
        <w:rPr>
          <w:rFonts w:asciiTheme="majorBidi" w:hAnsiTheme="majorBidi" w:cstheme="majorBidi"/>
          <w:lang w:val="en-US"/>
        </w:rPr>
        <w:t xml:space="preserve">by conditional </w:t>
      </w:r>
      <w:r w:rsidRPr="00D47CC0">
        <w:rPr>
          <w:rFonts w:asciiTheme="majorBidi" w:hAnsiTheme="majorBidi" w:cstheme="majorBidi"/>
          <w:lang w:val="en-US"/>
        </w:rPr>
        <w:t>E</w:t>
      </w:r>
      <w:r w:rsidR="00B86527" w:rsidRPr="00D47CC0">
        <w:rPr>
          <w:rFonts w:asciiTheme="majorBidi" w:hAnsiTheme="majorBidi" w:cstheme="majorBidi"/>
          <w:lang w:val="en-US"/>
        </w:rPr>
        <w:t>quation</w:t>
      </w:r>
      <w:r w:rsidRPr="00D47CC0">
        <w:rPr>
          <w:rFonts w:asciiTheme="majorBidi" w:hAnsiTheme="majorBidi" w:cstheme="majorBidi"/>
          <w:lang w:val="en-US"/>
        </w:rPr>
        <w:t xml:space="preserve"> 2</w:t>
      </w:r>
      <w:r w:rsidR="00B86527" w:rsidRPr="00D47CC0">
        <w:rPr>
          <w:rFonts w:asciiTheme="majorBidi" w:hAnsiTheme="majorBidi" w:cstheme="majorBidi"/>
          <w:lang w:val="en-US"/>
        </w:rPr>
        <w:t xml:space="preserve">, </w:t>
      </w:r>
      <w:r w:rsidR="00A624F5" w:rsidRPr="00B653BA">
        <w:rPr>
          <w:rFonts w:asciiTheme="majorBidi" w:hAnsiTheme="majorBidi" w:cstheme="majorBidi"/>
          <w:lang w:val="en-US"/>
        </w:rPr>
        <w:t>which</w:t>
      </w:r>
      <w:r w:rsidR="00A624F5" w:rsidRPr="00D47CC0">
        <w:rPr>
          <w:rFonts w:asciiTheme="majorBidi" w:hAnsiTheme="majorBidi" w:cstheme="majorBidi"/>
          <w:lang w:val="en-US"/>
        </w:rPr>
        <w:t xml:space="preserve"> </w:t>
      </w:r>
      <w:r w:rsidR="00B86527" w:rsidRPr="00D47CC0">
        <w:rPr>
          <w:rFonts w:asciiTheme="majorBidi" w:hAnsiTheme="majorBidi" w:cstheme="majorBidi"/>
          <w:lang w:val="en-US"/>
        </w:rPr>
        <w:t xml:space="preserve">captures the ratio of the MAC intensity to the </w:t>
      </w:r>
      <w:r w:rsidR="00A624F5" w:rsidRPr="00B653BA">
        <w:rPr>
          <w:rFonts w:asciiTheme="majorBidi" w:hAnsiTheme="majorBidi" w:cstheme="majorBidi"/>
          <w:lang w:val="en-US"/>
        </w:rPr>
        <w:t>NACs</w:t>
      </w:r>
      <w:r w:rsidR="009A5370" w:rsidRPr="00D47CC0">
        <w:rPr>
          <w:rFonts w:asciiTheme="majorBidi" w:hAnsiTheme="majorBidi" w:cstheme="majorBidi"/>
          <w:lang w:val="en-US"/>
        </w:rPr>
        <w:t>:</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342"/>
        <w:gridCol w:w="1674"/>
      </w:tblGrid>
      <w:tr w:rsidR="006821AE" w:rsidRPr="00B653BA" w14:paraId="11392B2D" w14:textId="77777777" w:rsidTr="00257FFA">
        <w:tc>
          <w:tcPr>
            <w:tcW w:w="7763" w:type="dxa"/>
          </w:tcPr>
          <w:p w14:paraId="3DFBB9B1" w14:textId="77777777" w:rsidR="006821AE" w:rsidRPr="00D47CC0" w:rsidRDefault="006821AE" w:rsidP="00D804A5">
            <w:pPr>
              <w:rPr>
                <w:rFonts w:asciiTheme="majorBidi" w:hAnsiTheme="majorBidi" w:cstheme="majorBidi"/>
                <w:lang w:val="en-US"/>
              </w:rPr>
            </w:pPr>
            <m:oMathPara>
              <m:oMath>
                <m:r>
                  <w:rPr>
                    <w:rFonts w:ascii="Cambria Math" w:hAnsi="Cambria Math" w:cstheme="majorBidi"/>
                    <w:noProof/>
                    <w:lang w:val="en-US"/>
                  </w:rPr>
                  <w:lastRenderedPageBreak/>
                  <m:t>If</m:t>
                </m:r>
                <m:r>
                  <m:rPr>
                    <m:sty m:val="p"/>
                  </m:rPr>
                  <w:rPr>
                    <w:rFonts w:ascii="Cambria Math" w:hAnsi="Cambria Math" w:cstheme="majorBidi"/>
                    <w:noProof/>
                    <w:lang w:val="en-US"/>
                  </w:rPr>
                  <m:t xml:space="preserve"> </m:t>
                </m:r>
                <m:sSub>
                  <m:sSubPr>
                    <m:ctrlPr>
                      <w:rPr>
                        <w:rFonts w:ascii="Cambria Math" w:hAnsi="Cambria Math" w:cstheme="majorBidi"/>
                        <w:noProof/>
                        <w:lang w:val="en-US"/>
                      </w:rPr>
                    </m:ctrlPr>
                  </m:sSubPr>
                  <m:e>
                    <m:r>
                      <w:rPr>
                        <w:rFonts w:ascii="Cambria Math" w:hAnsi="Cambria Math" w:cstheme="majorBidi"/>
                        <w:noProof/>
                        <w:lang w:val="en-US"/>
                      </w:rPr>
                      <m:t>PET</m:t>
                    </m:r>
                  </m:e>
                  <m:sub>
                    <m:r>
                      <w:rPr>
                        <w:rFonts w:ascii="Cambria Math" w:hAnsi="Cambria Math" w:cstheme="majorBidi"/>
                        <w:noProof/>
                        <w:lang w:val="en-US"/>
                      </w:rPr>
                      <m:t>NAC</m:t>
                    </m:r>
                  </m:sub>
                </m:sSub>
                <m:r>
                  <m:rPr>
                    <m:sty m:val="p"/>
                  </m:rPr>
                  <w:rPr>
                    <w:rFonts w:ascii="Cambria Math" w:hAnsi="Cambria Math" w:cstheme="majorBidi"/>
                    <w:noProof/>
                    <w:lang w:val="en-US"/>
                  </w:rPr>
                  <m:t>[</m:t>
                </m:r>
                <m:r>
                  <w:rPr>
                    <w:rFonts w:ascii="Cambria Math" w:hAnsi="Cambria Math" w:cstheme="majorBidi"/>
                    <w:noProof/>
                    <w:lang w:val="en-US"/>
                  </w:rPr>
                  <m:t>x</m:t>
                </m:r>
                <m:r>
                  <m:rPr>
                    <m:sty m:val="p"/>
                  </m:rPr>
                  <w:rPr>
                    <w:rFonts w:ascii="Cambria Math" w:hAnsi="Cambria Math" w:cstheme="majorBidi"/>
                    <w:noProof/>
                    <w:lang w:val="en-US"/>
                  </w:rPr>
                  <m:t xml:space="preserve">, </m:t>
                </m:r>
                <m:r>
                  <w:rPr>
                    <w:rFonts w:ascii="Cambria Math" w:hAnsi="Cambria Math" w:cstheme="majorBidi"/>
                    <w:noProof/>
                    <w:lang w:val="en-US"/>
                  </w:rPr>
                  <m:t>y</m:t>
                </m:r>
                <m:r>
                  <m:rPr>
                    <m:sty m:val="p"/>
                  </m:rPr>
                  <w:rPr>
                    <w:rFonts w:ascii="Cambria Math" w:hAnsi="Cambria Math" w:cstheme="majorBidi"/>
                    <w:noProof/>
                    <w:lang w:val="en-US"/>
                  </w:rPr>
                  <m:t xml:space="preserve">, </m:t>
                </m:r>
                <m:r>
                  <w:rPr>
                    <w:rFonts w:ascii="Cambria Math" w:hAnsi="Cambria Math" w:cstheme="majorBidi"/>
                    <w:noProof/>
                    <w:lang w:val="en-US"/>
                  </w:rPr>
                  <m:t>z</m:t>
                </m:r>
                <m:r>
                  <m:rPr>
                    <m:sty m:val="p"/>
                  </m:rPr>
                  <w:rPr>
                    <w:rFonts w:ascii="Cambria Math" w:hAnsi="Cambria Math" w:cstheme="majorBidi"/>
                    <w:noProof/>
                    <w:lang w:val="en-US"/>
                  </w:rPr>
                  <m:t xml:space="preserve">] ≥ </m:t>
                </m:r>
                <m:r>
                  <w:rPr>
                    <w:rFonts w:ascii="Cambria Math" w:hAnsi="Cambria Math" w:cstheme="majorBidi"/>
                    <w:noProof/>
                    <w:lang w:val="en-US"/>
                  </w:rPr>
                  <m:t>ε</m:t>
                </m:r>
                <m:r>
                  <m:rPr>
                    <m:sty m:val="p"/>
                  </m:rPr>
                  <w:rPr>
                    <w:rFonts w:ascii="Cambria Math" w:hAnsi="Cambria Math" w:cstheme="majorBidi"/>
                    <w:noProof/>
                    <w:lang w:val="en-US"/>
                  </w:rPr>
                  <m:t xml:space="preserve"> </m:t>
                </m:r>
                <m:r>
                  <w:rPr>
                    <w:rFonts w:ascii="Cambria Math" w:hAnsi="Cambria Math" w:cstheme="majorBidi"/>
                    <w:noProof/>
                    <w:lang w:val="en-US"/>
                  </w:rPr>
                  <m:t>then</m:t>
                </m:r>
              </m:oMath>
            </m:oMathPara>
          </w:p>
          <w:p w14:paraId="7D0F9908" w14:textId="77777777" w:rsidR="006821AE" w:rsidRPr="00D47CC0" w:rsidRDefault="006821AE" w:rsidP="00D804A5">
            <w:pPr>
              <w:rPr>
                <w:rFonts w:ascii="Cambria Math" w:hAnsi="Cambria Math" w:cstheme="majorBidi"/>
                <w:noProof/>
                <w:lang w:val="en-US"/>
                <w:oMath/>
              </w:rPr>
            </w:pPr>
          </w:p>
          <w:p w14:paraId="5A6ED106" w14:textId="77777777" w:rsidR="006821AE" w:rsidRPr="00D47CC0" w:rsidRDefault="00000000" w:rsidP="00D804A5">
            <w:pPr>
              <w:rPr>
                <w:rFonts w:asciiTheme="majorBidi" w:hAnsiTheme="majorBidi" w:cstheme="majorBidi"/>
                <w:noProof/>
                <w:lang w:val="en-US"/>
              </w:rPr>
            </w:pPr>
            <m:oMathPara>
              <m:oMath>
                <m:sSub>
                  <m:sSubPr>
                    <m:ctrlPr>
                      <w:rPr>
                        <w:rFonts w:ascii="Cambria Math" w:hAnsi="Cambria Math" w:cstheme="majorBidi"/>
                        <w:noProof/>
                        <w:lang w:val="en-US"/>
                      </w:rPr>
                    </m:ctrlPr>
                  </m:sSubPr>
                  <m:e>
                    <m:r>
                      <w:rPr>
                        <w:rFonts w:ascii="Cambria Math" w:hAnsi="Cambria Math" w:cstheme="majorBidi"/>
                        <w:noProof/>
                        <w:lang w:val="en-US"/>
                      </w:rPr>
                      <m:t>PET</m:t>
                    </m:r>
                  </m:e>
                  <m:sub>
                    <m:r>
                      <w:rPr>
                        <w:rFonts w:ascii="Cambria Math" w:hAnsi="Cambria Math" w:cstheme="majorBidi"/>
                        <w:noProof/>
                        <w:lang w:val="en-US"/>
                      </w:rPr>
                      <m:t>ADCM</m:t>
                    </m:r>
                  </m:sub>
                </m:sSub>
                <m:r>
                  <m:rPr>
                    <m:sty m:val="p"/>
                  </m:rPr>
                  <w:rPr>
                    <w:rFonts w:ascii="Cambria Math" w:hAnsi="Cambria Math" w:cstheme="majorBidi"/>
                    <w:noProof/>
                    <w:lang w:val="en-US"/>
                  </w:rPr>
                  <m:t>[</m:t>
                </m:r>
                <m:r>
                  <w:rPr>
                    <w:rFonts w:ascii="Cambria Math" w:hAnsi="Cambria Math" w:cstheme="majorBidi"/>
                    <w:noProof/>
                    <w:lang w:val="en-US"/>
                  </w:rPr>
                  <m:t>x</m:t>
                </m:r>
                <m:r>
                  <m:rPr>
                    <m:sty m:val="p"/>
                  </m:rPr>
                  <w:rPr>
                    <w:rFonts w:ascii="Cambria Math" w:hAnsi="Cambria Math" w:cstheme="majorBidi"/>
                    <w:noProof/>
                    <w:lang w:val="en-US"/>
                  </w:rPr>
                  <m:t xml:space="preserve">, </m:t>
                </m:r>
                <m:r>
                  <w:rPr>
                    <w:rFonts w:ascii="Cambria Math" w:hAnsi="Cambria Math" w:cstheme="majorBidi"/>
                    <w:noProof/>
                    <w:lang w:val="en-US"/>
                  </w:rPr>
                  <m:t>y</m:t>
                </m:r>
                <m:r>
                  <m:rPr>
                    <m:sty m:val="p"/>
                  </m:rPr>
                  <w:rPr>
                    <w:rFonts w:ascii="Cambria Math" w:hAnsi="Cambria Math" w:cstheme="majorBidi"/>
                    <w:noProof/>
                    <w:lang w:val="en-US"/>
                  </w:rPr>
                  <m:t xml:space="preserve">, </m:t>
                </m:r>
                <m:r>
                  <w:rPr>
                    <w:rFonts w:ascii="Cambria Math" w:hAnsi="Cambria Math" w:cstheme="majorBidi"/>
                    <w:noProof/>
                    <w:lang w:val="en-US"/>
                  </w:rPr>
                  <m:t>z</m:t>
                </m:r>
                <m:r>
                  <m:rPr>
                    <m:sty m:val="p"/>
                  </m:rPr>
                  <w:rPr>
                    <w:rFonts w:ascii="Cambria Math" w:hAnsi="Cambria Math" w:cstheme="majorBidi"/>
                    <w:noProof/>
                    <w:lang w:val="en-US"/>
                  </w:rPr>
                  <m:t>] =</m:t>
                </m:r>
                <m:f>
                  <m:fPr>
                    <m:type m:val="skw"/>
                    <m:ctrlPr>
                      <w:rPr>
                        <w:rFonts w:ascii="Cambria Math" w:hAnsi="Cambria Math" w:cstheme="majorBidi"/>
                        <w:noProof/>
                        <w:lang w:val="en-US"/>
                      </w:rPr>
                    </m:ctrlPr>
                  </m:fPr>
                  <m:num>
                    <m:r>
                      <m:rPr>
                        <m:sty m:val="p"/>
                      </m:rPr>
                      <w:rPr>
                        <w:rFonts w:ascii="Cambria Math" w:hAnsi="Cambria Math" w:cstheme="majorBidi"/>
                        <w:noProof/>
                        <w:lang w:val="en-US"/>
                      </w:rPr>
                      <m:t xml:space="preserve"> </m:t>
                    </m:r>
                    <m:sSub>
                      <m:sSubPr>
                        <m:ctrlPr>
                          <w:rPr>
                            <w:rFonts w:ascii="Cambria Math" w:hAnsi="Cambria Math" w:cstheme="majorBidi"/>
                            <w:noProof/>
                            <w:lang w:val="en-US"/>
                          </w:rPr>
                        </m:ctrlPr>
                      </m:sSubPr>
                      <m:e>
                        <m:r>
                          <w:rPr>
                            <w:rFonts w:ascii="Cambria Math" w:hAnsi="Cambria Math" w:cstheme="majorBidi"/>
                            <w:noProof/>
                            <w:lang w:val="en-US"/>
                          </w:rPr>
                          <m:t>PET</m:t>
                        </m:r>
                      </m:e>
                      <m:sub>
                        <m:r>
                          <w:rPr>
                            <w:rFonts w:ascii="Cambria Math" w:hAnsi="Cambria Math" w:cstheme="majorBidi"/>
                            <w:noProof/>
                            <w:lang w:val="en-US"/>
                          </w:rPr>
                          <m:t>NAC</m:t>
                        </m:r>
                      </m:sub>
                    </m:sSub>
                    <m:r>
                      <m:rPr>
                        <m:sty m:val="p"/>
                      </m:rPr>
                      <w:rPr>
                        <w:rFonts w:ascii="Cambria Math" w:hAnsi="Cambria Math" w:cstheme="majorBidi"/>
                        <w:noProof/>
                        <w:lang w:val="en-US"/>
                      </w:rPr>
                      <m:t>[</m:t>
                    </m:r>
                    <m:r>
                      <w:rPr>
                        <w:rFonts w:ascii="Cambria Math" w:hAnsi="Cambria Math" w:cstheme="majorBidi"/>
                        <w:noProof/>
                        <w:lang w:val="en-US"/>
                      </w:rPr>
                      <m:t>x</m:t>
                    </m:r>
                    <m:r>
                      <m:rPr>
                        <m:sty m:val="p"/>
                      </m:rPr>
                      <w:rPr>
                        <w:rFonts w:ascii="Cambria Math" w:hAnsi="Cambria Math" w:cstheme="majorBidi"/>
                        <w:noProof/>
                        <w:lang w:val="en-US"/>
                      </w:rPr>
                      <m:t xml:space="preserve">, </m:t>
                    </m:r>
                    <m:r>
                      <w:rPr>
                        <w:rFonts w:ascii="Cambria Math" w:hAnsi="Cambria Math" w:cstheme="majorBidi"/>
                        <w:noProof/>
                        <w:lang w:val="en-US"/>
                      </w:rPr>
                      <m:t>y</m:t>
                    </m:r>
                    <m:r>
                      <m:rPr>
                        <m:sty m:val="p"/>
                      </m:rPr>
                      <w:rPr>
                        <w:rFonts w:ascii="Cambria Math" w:hAnsi="Cambria Math" w:cstheme="majorBidi"/>
                        <w:noProof/>
                        <w:lang w:val="en-US"/>
                      </w:rPr>
                      <m:t xml:space="preserve">, </m:t>
                    </m:r>
                    <m:r>
                      <w:rPr>
                        <w:rFonts w:ascii="Cambria Math" w:hAnsi="Cambria Math" w:cstheme="majorBidi"/>
                        <w:noProof/>
                        <w:lang w:val="en-US"/>
                      </w:rPr>
                      <m:t>z</m:t>
                    </m:r>
                    <m:r>
                      <m:rPr>
                        <m:sty m:val="p"/>
                      </m:rPr>
                      <w:rPr>
                        <w:rFonts w:ascii="Cambria Math" w:hAnsi="Cambria Math" w:cstheme="majorBidi"/>
                        <w:noProof/>
                        <w:lang w:val="en-US"/>
                      </w:rPr>
                      <m:t>]</m:t>
                    </m:r>
                  </m:num>
                  <m:den>
                    <m:sSub>
                      <m:sSubPr>
                        <m:ctrlPr>
                          <w:rPr>
                            <w:rFonts w:ascii="Cambria Math" w:hAnsi="Cambria Math" w:cstheme="majorBidi"/>
                            <w:noProof/>
                            <w:lang w:val="en-US"/>
                          </w:rPr>
                        </m:ctrlPr>
                      </m:sSubPr>
                      <m:e>
                        <m:r>
                          <w:rPr>
                            <w:rFonts w:ascii="Cambria Math" w:hAnsi="Cambria Math" w:cstheme="majorBidi"/>
                            <w:noProof/>
                            <w:lang w:val="en-US"/>
                          </w:rPr>
                          <m:t>PET</m:t>
                        </m:r>
                      </m:e>
                      <m:sub>
                        <m:r>
                          <w:rPr>
                            <w:rFonts w:ascii="Cambria Math" w:hAnsi="Cambria Math" w:cstheme="majorBidi"/>
                            <w:noProof/>
                            <w:lang w:val="en-US"/>
                          </w:rPr>
                          <m:t>NAC</m:t>
                        </m:r>
                      </m:sub>
                    </m:sSub>
                    <m:r>
                      <m:rPr>
                        <m:sty m:val="p"/>
                      </m:rPr>
                      <w:rPr>
                        <w:rFonts w:ascii="Cambria Math" w:hAnsi="Cambria Math" w:cstheme="majorBidi"/>
                        <w:noProof/>
                        <w:lang w:val="en-US"/>
                      </w:rPr>
                      <m:t>[</m:t>
                    </m:r>
                    <m:r>
                      <w:rPr>
                        <w:rFonts w:ascii="Cambria Math" w:hAnsi="Cambria Math" w:cstheme="majorBidi"/>
                        <w:noProof/>
                        <w:lang w:val="en-US"/>
                      </w:rPr>
                      <m:t>x</m:t>
                    </m:r>
                    <m:r>
                      <m:rPr>
                        <m:sty m:val="p"/>
                      </m:rPr>
                      <w:rPr>
                        <w:rFonts w:ascii="Cambria Math" w:hAnsi="Cambria Math" w:cstheme="majorBidi"/>
                        <w:noProof/>
                        <w:lang w:val="en-US"/>
                      </w:rPr>
                      <m:t xml:space="preserve">, </m:t>
                    </m:r>
                    <m:r>
                      <w:rPr>
                        <w:rFonts w:ascii="Cambria Math" w:hAnsi="Cambria Math" w:cstheme="majorBidi"/>
                        <w:noProof/>
                        <w:lang w:val="en-US"/>
                      </w:rPr>
                      <m:t>y</m:t>
                    </m:r>
                    <m:r>
                      <m:rPr>
                        <m:sty m:val="p"/>
                      </m:rPr>
                      <w:rPr>
                        <w:rFonts w:ascii="Cambria Math" w:hAnsi="Cambria Math" w:cstheme="majorBidi"/>
                        <w:noProof/>
                        <w:lang w:val="en-US"/>
                      </w:rPr>
                      <m:t xml:space="preserve">, </m:t>
                    </m:r>
                    <m:r>
                      <w:rPr>
                        <w:rFonts w:ascii="Cambria Math" w:hAnsi="Cambria Math" w:cstheme="majorBidi"/>
                        <w:noProof/>
                        <w:lang w:val="en-US"/>
                      </w:rPr>
                      <m:t>z</m:t>
                    </m:r>
                    <m:r>
                      <m:rPr>
                        <m:sty m:val="p"/>
                      </m:rPr>
                      <w:rPr>
                        <w:rFonts w:ascii="Cambria Math" w:hAnsi="Cambria Math" w:cstheme="majorBidi"/>
                        <w:noProof/>
                        <w:lang w:val="en-US"/>
                      </w:rPr>
                      <m:t>]</m:t>
                    </m:r>
                  </m:den>
                </m:f>
              </m:oMath>
            </m:oMathPara>
          </w:p>
          <w:p w14:paraId="6855BC9A" w14:textId="77777777" w:rsidR="006821AE" w:rsidRPr="00D47CC0" w:rsidRDefault="006821AE" w:rsidP="00D804A5">
            <w:pPr>
              <w:rPr>
                <w:rFonts w:asciiTheme="majorBidi" w:hAnsiTheme="majorBidi" w:cstheme="majorBidi"/>
                <w:noProof/>
                <w:lang w:val="en-US"/>
              </w:rPr>
            </w:pPr>
          </w:p>
          <w:p w14:paraId="3C314F97" w14:textId="77777777" w:rsidR="006821AE" w:rsidRPr="00D47CC0" w:rsidRDefault="006821AE" w:rsidP="00D804A5">
            <w:pPr>
              <w:rPr>
                <w:rFonts w:asciiTheme="majorBidi" w:hAnsiTheme="majorBidi" w:cstheme="majorBidi"/>
                <w:noProof/>
                <w:lang w:val="en-US"/>
              </w:rPr>
            </w:pPr>
            <m:oMathPara>
              <m:oMath>
                <m:r>
                  <w:rPr>
                    <w:rFonts w:ascii="Cambria Math" w:hAnsi="Cambria Math" w:cstheme="majorBidi"/>
                    <w:noProof/>
                    <w:lang w:val="en-US"/>
                  </w:rPr>
                  <m:t>else</m:t>
                </m:r>
                <m:r>
                  <m:rPr>
                    <m:sty m:val="p"/>
                  </m:rPr>
                  <w:rPr>
                    <w:rFonts w:ascii="Cambria Math" w:hAnsi="Cambria Math" w:cstheme="majorBidi"/>
                    <w:noProof/>
                    <w:lang w:val="en-US"/>
                  </w:rPr>
                  <m:t xml:space="preserve">    </m:t>
                </m:r>
                <m:sSub>
                  <m:sSubPr>
                    <m:ctrlPr>
                      <w:rPr>
                        <w:rFonts w:ascii="Cambria Math" w:hAnsi="Cambria Math" w:cstheme="majorBidi"/>
                        <w:noProof/>
                        <w:lang w:val="en-US"/>
                      </w:rPr>
                    </m:ctrlPr>
                  </m:sSubPr>
                  <m:e>
                    <m:r>
                      <w:rPr>
                        <w:rFonts w:ascii="Cambria Math" w:hAnsi="Cambria Math" w:cstheme="majorBidi"/>
                        <w:noProof/>
                        <w:lang w:val="en-US"/>
                      </w:rPr>
                      <m:t>PET</m:t>
                    </m:r>
                  </m:e>
                  <m:sub>
                    <m:r>
                      <w:rPr>
                        <w:rFonts w:ascii="Cambria Math" w:hAnsi="Cambria Math" w:cstheme="majorBidi"/>
                        <w:noProof/>
                        <w:lang w:val="en-US"/>
                      </w:rPr>
                      <m:t>ADCM</m:t>
                    </m:r>
                  </m:sub>
                </m:sSub>
                <m:r>
                  <m:rPr>
                    <m:sty m:val="p"/>
                  </m:rPr>
                  <w:rPr>
                    <w:rFonts w:ascii="Cambria Math" w:hAnsi="Cambria Math" w:cstheme="majorBidi"/>
                    <w:noProof/>
                    <w:lang w:val="en-US"/>
                  </w:rPr>
                  <m:t>[</m:t>
                </m:r>
                <m:r>
                  <w:rPr>
                    <w:rFonts w:ascii="Cambria Math" w:hAnsi="Cambria Math" w:cstheme="majorBidi"/>
                    <w:noProof/>
                    <w:lang w:val="en-US"/>
                  </w:rPr>
                  <m:t>x</m:t>
                </m:r>
                <m:r>
                  <m:rPr>
                    <m:sty m:val="p"/>
                  </m:rPr>
                  <w:rPr>
                    <w:rFonts w:ascii="Cambria Math" w:hAnsi="Cambria Math" w:cstheme="majorBidi"/>
                    <w:noProof/>
                    <w:lang w:val="en-US"/>
                  </w:rPr>
                  <m:t xml:space="preserve">, </m:t>
                </m:r>
                <m:r>
                  <w:rPr>
                    <w:rFonts w:ascii="Cambria Math" w:hAnsi="Cambria Math" w:cstheme="majorBidi"/>
                    <w:noProof/>
                    <w:lang w:val="en-US"/>
                  </w:rPr>
                  <m:t>y</m:t>
                </m:r>
                <m:r>
                  <m:rPr>
                    <m:sty m:val="p"/>
                  </m:rPr>
                  <w:rPr>
                    <w:rFonts w:ascii="Cambria Math" w:hAnsi="Cambria Math" w:cstheme="majorBidi"/>
                    <w:noProof/>
                    <w:lang w:val="en-US"/>
                  </w:rPr>
                  <m:t xml:space="preserve">, </m:t>
                </m:r>
                <m:r>
                  <w:rPr>
                    <w:rFonts w:ascii="Cambria Math" w:hAnsi="Cambria Math" w:cstheme="majorBidi"/>
                    <w:noProof/>
                    <w:lang w:val="en-US"/>
                  </w:rPr>
                  <m:t>z</m:t>
                </m:r>
                <m:r>
                  <m:rPr>
                    <m:sty m:val="p"/>
                  </m:rPr>
                  <w:rPr>
                    <w:rFonts w:ascii="Cambria Math" w:hAnsi="Cambria Math" w:cstheme="majorBidi"/>
                    <w:noProof/>
                    <w:lang w:val="en-US"/>
                  </w:rPr>
                  <m:t xml:space="preserve">] = </m:t>
                </m:r>
                <m:sSub>
                  <m:sSubPr>
                    <m:ctrlPr>
                      <w:rPr>
                        <w:rFonts w:ascii="Cambria Math" w:hAnsi="Cambria Math" w:cstheme="majorBidi"/>
                        <w:noProof/>
                        <w:lang w:val="en-US"/>
                      </w:rPr>
                    </m:ctrlPr>
                  </m:sSubPr>
                  <m:e>
                    <m:r>
                      <w:rPr>
                        <w:rFonts w:ascii="Cambria Math" w:hAnsi="Cambria Math" w:cstheme="majorBidi"/>
                        <w:noProof/>
                        <w:lang w:val="en-US"/>
                      </w:rPr>
                      <m:t>PET</m:t>
                    </m:r>
                  </m:e>
                  <m:sub>
                    <m:r>
                      <w:rPr>
                        <w:rFonts w:ascii="Cambria Math" w:hAnsi="Cambria Math" w:cstheme="majorBidi"/>
                        <w:noProof/>
                        <w:lang w:val="en-US"/>
                      </w:rPr>
                      <m:t>MAC</m:t>
                    </m:r>
                  </m:sub>
                </m:sSub>
                <m:r>
                  <m:rPr>
                    <m:sty m:val="p"/>
                  </m:rPr>
                  <w:rPr>
                    <w:rFonts w:ascii="Cambria Math" w:hAnsi="Cambria Math" w:cstheme="majorBidi"/>
                    <w:noProof/>
                    <w:lang w:val="en-US"/>
                  </w:rPr>
                  <m:t>[</m:t>
                </m:r>
                <m:r>
                  <w:rPr>
                    <w:rFonts w:ascii="Cambria Math" w:hAnsi="Cambria Math" w:cstheme="majorBidi"/>
                    <w:noProof/>
                    <w:lang w:val="en-US"/>
                  </w:rPr>
                  <m:t>x</m:t>
                </m:r>
                <m:r>
                  <m:rPr>
                    <m:sty m:val="p"/>
                  </m:rPr>
                  <w:rPr>
                    <w:rFonts w:ascii="Cambria Math" w:hAnsi="Cambria Math" w:cstheme="majorBidi"/>
                    <w:noProof/>
                    <w:lang w:val="en-US"/>
                  </w:rPr>
                  <m:t xml:space="preserve">, </m:t>
                </m:r>
                <m:r>
                  <w:rPr>
                    <w:rFonts w:ascii="Cambria Math" w:hAnsi="Cambria Math" w:cstheme="majorBidi"/>
                    <w:noProof/>
                    <w:lang w:val="en-US"/>
                  </w:rPr>
                  <m:t>y</m:t>
                </m:r>
                <m:r>
                  <m:rPr>
                    <m:sty m:val="p"/>
                  </m:rPr>
                  <w:rPr>
                    <w:rFonts w:ascii="Cambria Math" w:hAnsi="Cambria Math" w:cstheme="majorBidi"/>
                    <w:noProof/>
                    <w:lang w:val="en-US"/>
                  </w:rPr>
                  <m:t xml:space="preserve">, </m:t>
                </m:r>
                <m:r>
                  <w:rPr>
                    <w:rFonts w:ascii="Cambria Math" w:hAnsi="Cambria Math" w:cstheme="majorBidi"/>
                    <w:noProof/>
                    <w:lang w:val="en-US"/>
                  </w:rPr>
                  <m:t>z</m:t>
                </m:r>
                <m:r>
                  <m:rPr>
                    <m:sty m:val="p"/>
                  </m:rPr>
                  <w:rPr>
                    <w:rFonts w:ascii="Cambria Math" w:hAnsi="Cambria Math" w:cstheme="majorBidi"/>
                    <w:noProof/>
                    <w:lang w:val="en-US"/>
                  </w:rPr>
                  <m:t>]</m:t>
                </m:r>
              </m:oMath>
            </m:oMathPara>
          </w:p>
        </w:tc>
        <w:tc>
          <w:tcPr>
            <w:tcW w:w="1813" w:type="dxa"/>
          </w:tcPr>
          <w:p w14:paraId="4AC7200F" w14:textId="77777777" w:rsidR="006821AE" w:rsidRPr="00D47CC0" w:rsidRDefault="006821AE" w:rsidP="00D804A5">
            <w:pPr>
              <w:rPr>
                <w:rFonts w:asciiTheme="majorBidi" w:hAnsiTheme="majorBidi" w:cstheme="majorBidi"/>
                <w:lang w:val="en-US"/>
              </w:rPr>
            </w:pPr>
          </w:p>
          <w:p w14:paraId="5425AEDF" w14:textId="1260E84D" w:rsidR="006821AE" w:rsidRPr="00D47CC0" w:rsidRDefault="006821AE" w:rsidP="0056359D">
            <w:pPr>
              <w:pStyle w:val="Caption"/>
              <w:rPr>
                <w:noProof/>
                <w:lang w:val="en-US"/>
              </w:rPr>
            </w:pPr>
            <w:r w:rsidRPr="00D47CC0">
              <w:rPr>
                <w:lang w:val="en-US"/>
              </w:rPr>
              <w:t xml:space="preserve">( </w:t>
            </w:r>
            <w:r w:rsidRPr="00D47CC0">
              <w:rPr>
                <w:lang w:val="en-US"/>
              </w:rPr>
              <w:fldChar w:fldCharType="begin"/>
            </w:r>
            <w:r w:rsidRPr="00D47CC0">
              <w:rPr>
                <w:lang w:val="en-US"/>
              </w:rPr>
              <w:instrText xml:space="preserve"> SEQ ( \* ARABIC </w:instrText>
            </w:r>
            <w:r w:rsidRPr="00D47CC0">
              <w:rPr>
                <w:lang w:val="en-US"/>
              </w:rPr>
              <w:fldChar w:fldCharType="separate"/>
            </w:r>
            <w:r w:rsidR="00230BE0" w:rsidRPr="00D47CC0">
              <w:rPr>
                <w:noProof/>
                <w:lang w:val="en-US"/>
              </w:rPr>
              <w:t>2</w:t>
            </w:r>
            <w:r w:rsidRPr="00D47CC0">
              <w:rPr>
                <w:lang w:val="en-US"/>
              </w:rPr>
              <w:fldChar w:fldCharType="end"/>
            </w:r>
            <w:r w:rsidRPr="00D47CC0">
              <w:rPr>
                <w:lang w:val="en-US"/>
              </w:rPr>
              <w:t>)</w:t>
            </w:r>
          </w:p>
          <w:p w14:paraId="44B28F88" w14:textId="77777777" w:rsidR="006821AE" w:rsidRPr="00D47CC0" w:rsidRDefault="006821AE" w:rsidP="00D804A5">
            <w:pPr>
              <w:rPr>
                <w:rFonts w:asciiTheme="majorBidi" w:hAnsiTheme="majorBidi" w:cstheme="majorBidi"/>
                <w:noProof/>
                <w:lang w:val="en-US"/>
              </w:rPr>
            </w:pPr>
          </w:p>
        </w:tc>
      </w:tr>
    </w:tbl>
    <w:p w14:paraId="593A1DDC" w14:textId="77777777" w:rsidR="006821AE" w:rsidRPr="00D47CC0" w:rsidRDefault="006821AE" w:rsidP="00D804A5">
      <w:pPr>
        <w:rPr>
          <w:rFonts w:asciiTheme="majorBidi" w:hAnsiTheme="majorBidi" w:cstheme="majorBidi"/>
          <w:lang w:val="en-US"/>
        </w:rPr>
      </w:pPr>
    </w:p>
    <w:p w14:paraId="3236B603" w14:textId="3C916D34" w:rsidR="009A5370" w:rsidRPr="00D47CC0" w:rsidRDefault="009C216F" w:rsidP="00D804A5">
      <w:pPr>
        <w:rPr>
          <w:rFonts w:asciiTheme="majorBidi" w:hAnsiTheme="majorBidi" w:cstheme="majorBidi"/>
          <w:lang w:val="en-US"/>
        </w:rPr>
      </w:pPr>
      <w:r w:rsidRPr="00D47CC0">
        <w:rPr>
          <w:rFonts w:asciiTheme="majorBidi" w:hAnsiTheme="majorBidi" w:cstheme="majorBidi"/>
          <w:lang w:val="en-US"/>
        </w:rPr>
        <w:t>The threshold ε ensures that division by zero is avoided, defaulting to the MAC intensity where necessary</w:t>
      </w:r>
      <w:r w:rsidR="009A5370" w:rsidRPr="00D47CC0">
        <w:rPr>
          <w:rFonts w:asciiTheme="majorBidi" w:hAnsiTheme="majorBidi" w:cstheme="majorBidi"/>
          <w:lang w:val="en-US"/>
        </w:rPr>
        <w:t>.</w:t>
      </w:r>
    </w:p>
    <w:p w14:paraId="63208284" w14:textId="5B405733" w:rsidR="006821AE" w:rsidRPr="00D47CC0" w:rsidRDefault="009A5370" w:rsidP="00D804A5">
      <w:pPr>
        <w:rPr>
          <w:rFonts w:asciiTheme="majorBidi" w:hAnsiTheme="majorBidi" w:cstheme="majorBidi"/>
          <w:lang w:val="en-US"/>
        </w:rPr>
      </w:pPr>
      <w:r w:rsidRPr="00D47CC0">
        <w:rPr>
          <w:rFonts w:asciiTheme="majorBidi" w:hAnsiTheme="majorBidi" w:cstheme="majorBidi"/>
          <w:lang w:val="en-US"/>
        </w:rPr>
        <w:t>In the evaluation phase, our trained model predicts the DL-ADCM for a given NAC. We then employ the following transformation (</w:t>
      </w:r>
      <w:r w:rsidR="007E13A5" w:rsidRPr="00D47CC0">
        <w:rPr>
          <w:rFonts w:asciiTheme="majorBidi" w:hAnsiTheme="majorBidi" w:cstheme="majorBidi"/>
          <w:lang w:val="en-US"/>
        </w:rPr>
        <w:t>Equation 3</w:t>
      </w:r>
      <w:r w:rsidRPr="00D47CC0">
        <w:rPr>
          <w:rFonts w:asciiTheme="majorBidi" w:hAnsiTheme="majorBidi" w:cstheme="majorBidi"/>
          <w:lang w:val="en-US"/>
        </w:rPr>
        <w:t>) to achieve the DL model-based attenuation correction (DL):</w:t>
      </w:r>
    </w:p>
    <w:p w14:paraId="713BEB00" w14:textId="77777777" w:rsidR="006821AE" w:rsidRPr="00D47CC0" w:rsidRDefault="006821AE" w:rsidP="00D804A5">
      <w:pPr>
        <w:rPr>
          <w:rFonts w:asciiTheme="majorBidi" w:hAnsiTheme="majorBidi" w:cstheme="majorBidi"/>
          <w:lang w:val="en-US"/>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320"/>
        <w:gridCol w:w="1696"/>
      </w:tblGrid>
      <w:tr w:rsidR="006821AE" w:rsidRPr="00B653BA" w14:paraId="1826029F" w14:textId="77777777" w:rsidTr="009A5370">
        <w:tc>
          <w:tcPr>
            <w:tcW w:w="7320" w:type="dxa"/>
          </w:tcPr>
          <w:p w14:paraId="22B3522B" w14:textId="77777777" w:rsidR="006821AE" w:rsidRPr="00D47CC0" w:rsidRDefault="006821AE" w:rsidP="00D804A5">
            <w:pPr>
              <w:rPr>
                <w:rFonts w:asciiTheme="majorBidi" w:hAnsiTheme="majorBidi" w:cstheme="majorBidi"/>
                <w:lang w:val="en-US"/>
              </w:rPr>
            </w:pPr>
            <m:oMathPara>
              <m:oMath>
                <m:r>
                  <w:rPr>
                    <w:rFonts w:ascii="Cambria Math" w:hAnsi="Cambria Math" w:cstheme="majorBidi"/>
                    <w:color w:val="4472C4" w:themeColor="accent1"/>
                    <w:lang w:val="en-US"/>
                  </w:rPr>
                  <m:t>If</m:t>
                </m:r>
                <m:r>
                  <m:rPr>
                    <m:sty m:val="p"/>
                  </m:rPr>
                  <w:rPr>
                    <w:rFonts w:ascii="Cambria Math" w:hAnsi="Cambria Math" w:cstheme="majorBidi"/>
                    <w:color w:val="4472C4" w:themeColor="accent1"/>
                    <w:lang w:val="en-US"/>
                  </w:rPr>
                  <m:t xml:space="preserve"> </m:t>
                </m:r>
                <m:sSub>
                  <m:sSubPr>
                    <m:ctrlPr>
                      <w:rPr>
                        <w:rFonts w:ascii="Cambria Math" w:hAnsi="Cambria Math" w:cstheme="majorBidi"/>
                        <w:noProof/>
                        <w:color w:val="4472C4" w:themeColor="accent1"/>
                        <w:lang w:val="en-US"/>
                      </w:rPr>
                    </m:ctrlPr>
                  </m:sSubPr>
                  <m:e>
                    <m:r>
                      <w:rPr>
                        <w:rFonts w:ascii="Cambria Math" w:hAnsi="Cambria Math" w:cstheme="majorBidi"/>
                        <w:noProof/>
                        <w:color w:val="4472C4" w:themeColor="accent1"/>
                        <w:lang w:val="en-US"/>
                      </w:rPr>
                      <m:t>PET</m:t>
                    </m:r>
                  </m:e>
                  <m:sub>
                    <m:r>
                      <w:rPr>
                        <w:rFonts w:ascii="Cambria Math" w:hAnsi="Cambria Math" w:cstheme="majorBidi"/>
                        <w:noProof/>
                        <w:color w:val="4472C4" w:themeColor="accent1"/>
                        <w:lang w:val="en-US"/>
                      </w:rPr>
                      <m:t>NAC</m:t>
                    </m:r>
                  </m:sub>
                </m:sSub>
                <m:r>
                  <m:rPr>
                    <m:sty m:val="p"/>
                  </m:rPr>
                  <w:rPr>
                    <w:rFonts w:ascii="Cambria Math" w:hAnsi="Cambria Math" w:cstheme="majorBidi"/>
                    <w:noProof/>
                    <w:color w:val="4472C4" w:themeColor="accent1"/>
                    <w:lang w:val="en-US"/>
                  </w:rPr>
                  <m:t>[</m:t>
                </m:r>
                <m:r>
                  <w:rPr>
                    <w:rFonts w:ascii="Cambria Math" w:hAnsi="Cambria Math" w:cstheme="majorBidi"/>
                    <w:noProof/>
                    <w:color w:val="4472C4" w:themeColor="accent1"/>
                    <w:lang w:val="en-US"/>
                  </w:rPr>
                  <m:t>x</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y</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z</m:t>
                </m:r>
                <m:r>
                  <m:rPr>
                    <m:sty m:val="p"/>
                  </m:rPr>
                  <w:rPr>
                    <w:rFonts w:ascii="Cambria Math" w:hAnsi="Cambria Math" w:cstheme="majorBidi"/>
                    <w:noProof/>
                    <w:color w:val="4472C4" w:themeColor="accent1"/>
                    <w:lang w:val="en-US"/>
                  </w:rPr>
                  <m:t>]</m:t>
                </m:r>
                <m:r>
                  <m:rPr>
                    <m:sty m:val="p"/>
                  </m:rPr>
                  <w:rPr>
                    <w:rFonts w:ascii="Cambria Math" w:hAnsi="Cambria Math" w:cstheme="majorBidi"/>
                    <w:color w:val="4472C4" w:themeColor="accent1"/>
                    <w:lang w:val="en-US"/>
                  </w:rPr>
                  <m:t xml:space="preserve"> &gt; </m:t>
                </m:r>
                <m:r>
                  <w:rPr>
                    <w:rFonts w:ascii="Cambria Math" w:hAnsi="Cambria Math" w:cstheme="majorBidi"/>
                    <w:color w:val="4472C4" w:themeColor="accent1"/>
                    <w:lang w:val="en-US"/>
                  </w:rPr>
                  <m:t>ε</m:t>
                </m:r>
                <m:r>
                  <m:rPr>
                    <m:sty m:val="p"/>
                  </m:rPr>
                  <w:rPr>
                    <w:rFonts w:ascii="Cambria Math" w:hAnsi="Cambria Math" w:cstheme="majorBidi"/>
                    <w:color w:val="4472C4" w:themeColor="accent1"/>
                    <w:lang w:val="en-US"/>
                  </w:rPr>
                  <m:t xml:space="preserve"> </m:t>
                </m:r>
                <m:r>
                  <w:rPr>
                    <w:rFonts w:ascii="Cambria Math" w:hAnsi="Cambria Math" w:cstheme="majorBidi"/>
                    <w:color w:val="4472C4" w:themeColor="accent1"/>
                    <w:lang w:val="en-US"/>
                  </w:rPr>
                  <m:t>then</m:t>
                </m:r>
              </m:oMath>
            </m:oMathPara>
          </w:p>
          <w:p w14:paraId="5463F624" w14:textId="77777777" w:rsidR="006821AE" w:rsidRPr="00D47CC0" w:rsidRDefault="006821AE" w:rsidP="00D804A5">
            <w:pPr>
              <w:rPr>
                <w:rFonts w:ascii="Cambria Math" w:hAnsi="Cambria Math" w:cstheme="majorBidi"/>
                <w:lang w:val="en-US"/>
                <w:oMath/>
              </w:rPr>
            </w:pPr>
          </w:p>
          <w:p w14:paraId="19E6979A" w14:textId="77777777" w:rsidR="006821AE" w:rsidRPr="00D47CC0" w:rsidRDefault="006821AE" w:rsidP="00D804A5">
            <w:pPr>
              <w:rPr>
                <w:rFonts w:asciiTheme="majorBidi" w:hAnsiTheme="majorBidi" w:cstheme="majorBidi"/>
                <w:lang w:val="en-US"/>
              </w:rPr>
            </w:pPr>
            <m:oMathPara>
              <m:oMath>
                <m:r>
                  <m:rPr>
                    <m:sty m:val="p"/>
                  </m:rPr>
                  <w:rPr>
                    <w:rFonts w:ascii="Cambria Math" w:hAnsi="Cambria Math" w:cstheme="majorBidi"/>
                    <w:lang w:val="en-US"/>
                  </w:rPr>
                  <m:t xml:space="preserve">   </m:t>
                </m:r>
                <m:r>
                  <m:rPr>
                    <m:sty m:val="p"/>
                  </m:rPr>
                  <w:rPr>
                    <w:rFonts w:ascii="Cambria Math" w:hAnsi="Cambria Math" w:cstheme="majorBidi"/>
                    <w:color w:val="4472C4" w:themeColor="accent1"/>
                    <w:lang w:val="en-US"/>
                  </w:rPr>
                  <m:t xml:space="preserve"> </m:t>
                </m:r>
                <m:sSub>
                  <m:sSubPr>
                    <m:ctrlPr>
                      <w:rPr>
                        <w:rFonts w:ascii="Cambria Math" w:hAnsi="Cambria Math" w:cstheme="majorBidi"/>
                        <w:noProof/>
                        <w:color w:val="4472C4" w:themeColor="accent1"/>
                        <w:lang w:val="en-US"/>
                      </w:rPr>
                    </m:ctrlPr>
                  </m:sSubPr>
                  <m:e>
                    <m:r>
                      <w:rPr>
                        <w:rFonts w:ascii="Cambria Math" w:hAnsi="Cambria Math" w:cstheme="majorBidi"/>
                        <w:noProof/>
                        <w:color w:val="4472C4" w:themeColor="accent1"/>
                        <w:lang w:val="en-US"/>
                      </w:rPr>
                      <m:t>PET</m:t>
                    </m:r>
                  </m:e>
                  <m:sub>
                    <m:r>
                      <w:rPr>
                        <w:rFonts w:ascii="Cambria Math" w:hAnsi="Cambria Math" w:cstheme="majorBidi"/>
                        <w:noProof/>
                        <w:color w:val="4472C4" w:themeColor="accent1"/>
                        <w:lang w:val="en-US"/>
                      </w:rPr>
                      <m:t>DL</m:t>
                    </m:r>
                  </m:sub>
                </m:sSub>
                <m:r>
                  <m:rPr>
                    <m:sty m:val="p"/>
                  </m:rPr>
                  <w:rPr>
                    <w:rFonts w:ascii="Cambria Math" w:hAnsi="Cambria Math" w:cstheme="majorBidi"/>
                    <w:noProof/>
                    <w:color w:val="4472C4" w:themeColor="accent1"/>
                    <w:lang w:val="en-US"/>
                  </w:rPr>
                  <m:t>[</m:t>
                </m:r>
                <m:r>
                  <w:rPr>
                    <w:rFonts w:ascii="Cambria Math" w:hAnsi="Cambria Math" w:cstheme="majorBidi"/>
                    <w:noProof/>
                    <w:color w:val="4472C4" w:themeColor="accent1"/>
                    <w:lang w:val="en-US"/>
                  </w:rPr>
                  <m:t>x</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y</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z</m:t>
                </m:r>
                <m:r>
                  <m:rPr>
                    <m:sty m:val="p"/>
                  </m:rPr>
                  <w:rPr>
                    <w:rFonts w:ascii="Cambria Math" w:hAnsi="Cambria Math" w:cstheme="majorBidi"/>
                    <w:noProof/>
                    <w:color w:val="4472C4" w:themeColor="accent1"/>
                    <w:lang w:val="en-US"/>
                  </w:rPr>
                  <m:t>]</m:t>
                </m:r>
                <m:r>
                  <m:rPr>
                    <m:sty m:val="p"/>
                  </m:rPr>
                  <w:rPr>
                    <w:rFonts w:ascii="Cambria Math" w:hAnsi="Cambria Math" w:cstheme="majorBidi"/>
                    <w:color w:val="4472C4" w:themeColor="accent1"/>
                    <w:lang w:val="en-US"/>
                  </w:rPr>
                  <m:t xml:space="preserve"> = </m:t>
                </m:r>
                <m:sSub>
                  <m:sSubPr>
                    <m:ctrlPr>
                      <w:rPr>
                        <w:rFonts w:ascii="Cambria Math" w:hAnsi="Cambria Math" w:cstheme="majorBidi"/>
                        <w:noProof/>
                        <w:color w:val="4472C4" w:themeColor="accent1"/>
                        <w:lang w:val="en-US"/>
                      </w:rPr>
                    </m:ctrlPr>
                  </m:sSubPr>
                  <m:e>
                    <m:r>
                      <w:rPr>
                        <w:rFonts w:ascii="Cambria Math" w:hAnsi="Cambria Math" w:cstheme="majorBidi"/>
                        <w:noProof/>
                        <w:color w:val="4472C4" w:themeColor="accent1"/>
                        <w:lang w:val="en-US"/>
                      </w:rPr>
                      <m:t>PET</m:t>
                    </m:r>
                  </m:e>
                  <m:sub>
                    <m:r>
                      <w:rPr>
                        <w:rFonts w:ascii="Cambria Math" w:hAnsi="Cambria Math" w:cstheme="majorBidi"/>
                        <w:noProof/>
                        <w:color w:val="4472C4" w:themeColor="accent1"/>
                        <w:lang w:val="en-US"/>
                      </w:rPr>
                      <m:t>NAC</m:t>
                    </m:r>
                  </m:sub>
                </m:sSub>
                <m:r>
                  <m:rPr>
                    <m:sty m:val="p"/>
                  </m:rPr>
                  <w:rPr>
                    <w:rFonts w:ascii="Cambria Math" w:hAnsi="Cambria Math" w:cstheme="majorBidi"/>
                    <w:noProof/>
                    <w:color w:val="4472C4" w:themeColor="accent1"/>
                    <w:lang w:val="en-US"/>
                  </w:rPr>
                  <m:t>[</m:t>
                </m:r>
                <m:r>
                  <w:rPr>
                    <w:rFonts w:ascii="Cambria Math" w:hAnsi="Cambria Math" w:cstheme="majorBidi"/>
                    <w:noProof/>
                    <w:color w:val="4472C4" w:themeColor="accent1"/>
                    <w:lang w:val="en-US"/>
                  </w:rPr>
                  <m:t>x</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y</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z</m:t>
                </m:r>
                <m:r>
                  <m:rPr>
                    <m:sty m:val="p"/>
                  </m:rPr>
                  <w:rPr>
                    <w:rFonts w:ascii="Cambria Math" w:hAnsi="Cambria Math" w:cstheme="majorBidi"/>
                    <w:noProof/>
                    <w:color w:val="4472C4" w:themeColor="accent1"/>
                    <w:lang w:val="en-US"/>
                  </w:rPr>
                  <m:t>]</m:t>
                </m:r>
                <m:r>
                  <m:rPr>
                    <m:sty m:val="p"/>
                  </m:rPr>
                  <w:rPr>
                    <w:rFonts w:ascii="Cambria Math" w:hAnsi="Cambria Math" w:cstheme="majorBidi"/>
                    <w:color w:val="4472C4" w:themeColor="accent1"/>
                    <w:lang w:val="en-US"/>
                  </w:rPr>
                  <m:t xml:space="preserve"> * </m:t>
                </m:r>
                <m:sSub>
                  <m:sSubPr>
                    <m:ctrlPr>
                      <w:rPr>
                        <w:rFonts w:ascii="Cambria Math" w:hAnsi="Cambria Math" w:cstheme="majorBidi"/>
                        <w:noProof/>
                        <w:color w:val="4472C4" w:themeColor="accent1"/>
                        <w:lang w:val="en-US"/>
                      </w:rPr>
                    </m:ctrlPr>
                  </m:sSubPr>
                  <m:e>
                    <m:r>
                      <w:rPr>
                        <w:rFonts w:ascii="Cambria Math" w:hAnsi="Cambria Math" w:cstheme="majorBidi"/>
                        <w:noProof/>
                        <w:color w:val="4472C4" w:themeColor="accent1"/>
                        <w:lang w:val="en-US"/>
                      </w:rPr>
                      <m:t>PET</m:t>
                    </m:r>
                  </m:e>
                  <m:sub>
                    <m:r>
                      <w:rPr>
                        <w:rFonts w:ascii="Cambria Math" w:hAnsi="Cambria Math" w:cstheme="majorBidi"/>
                        <w:noProof/>
                        <w:color w:val="4472C4" w:themeColor="accent1"/>
                        <w:lang w:val="en-US"/>
                      </w:rPr>
                      <m:t>DL</m:t>
                    </m:r>
                    <m:r>
                      <m:rPr>
                        <m:sty m:val="p"/>
                      </m:rPr>
                      <w:rPr>
                        <w:rFonts w:ascii="Cambria Math" w:hAnsi="Cambria Math" w:cstheme="majorBidi"/>
                        <w:noProof/>
                        <w:color w:val="4472C4" w:themeColor="accent1"/>
                        <w:lang w:val="en-US"/>
                      </w:rPr>
                      <m:t>-</m:t>
                    </m:r>
                    <m:r>
                      <w:rPr>
                        <w:rFonts w:ascii="Cambria Math" w:hAnsi="Cambria Math" w:cstheme="majorBidi"/>
                        <w:noProof/>
                        <w:color w:val="4472C4" w:themeColor="accent1"/>
                        <w:lang w:val="en-US"/>
                      </w:rPr>
                      <m:t>ADCM</m:t>
                    </m:r>
                  </m:sub>
                </m:sSub>
                <m:r>
                  <m:rPr>
                    <m:sty m:val="p"/>
                  </m:rPr>
                  <w:rPr>
                    <w:rFonts w:ascii="Cambria Math" w:hAnsi="Cambria Math" w:cstheme="majorBidi"/>
                    <w:noProof/>
                    <w:color w:val="4472C4" w:themeColor="accent1"/>
                    <w:lang w:val="en-US"/>
                  </w:rPr>
                  <m:t>[</m:t>
                </m:r>
                <m:r>
                  <w:rPr>
                    <w:rFonts w:ascii="Cambria Math" w:hAnsi="Cambria Math" w:cstheme="majorBidi"/>
                    <w:noProof/>
                    <w:color w:val="4472C4" w:themeColor="accent1"/>
                    <w:lang w:val="en-US"/>
                  </w:rPr>
                  <m:t>x</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y</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z</m:t>
                </m:r>
                <m:r>
                  <m:rPr>
                    <m:sty m:val="p"/>
                  </m:rPr>
                  <w:rPr>
                    <w:rFonts w:ascii="Cambria Math" w:hAnsi="Cambria Math" w:cstheme="majorBidi"/>
                    <w:noProof/>
                    <w:color w:val="4472C4" w:themeColor="accent1"/>
                    <w:lang w:val="en-US"/>
                  </w:rPr>
                  <m:t>]</m:t>
                </m:r>
              </m:oMath>
            </m:oMathPara>
          </w:p>
          <w:p w14:paraId="3E529E3A" w14:textId="77777777" w:rsidR="006821AE" w:rsidRPr="00D47CC0" w:rsidRDefault="006821AE" w:rsidP="00D804A5">
            <w:pPr>
              <w:rPr>
                <w:rFonts w:ascii="Cambria Math" w:hAnsi="Cambria Math" w:cstheme="majorBidi"/>
                <w:lang w:val="en-US"/>
                <w:oMath/>
              </w:rPr>
            </w:pPr>
          </w:p>
          <w:p w14:paraId="028CE227" w14:textId="77777777" w:rsidR="006821AE" w:rsidRPr="00D47CC0" w:rsidRDefault="006821AE" w:rsidP="00D804A5">
            <w:pPr>
              <w:rPr>
                <w:rFonts w:asciiTheme="majorBidi" w:hAnsiTheme="majorBidi" w:cstheme="majorBidi"/>
                <w:color w:val="4472C4" w:themeColor="accent1"/>
                <w:lang w:val="en-US"/>
              </w:rPr>
            </w:pPr>
            <m:oMathPara>
              <m:oMath>
                <m:r>
                  <m:rPr>
                    <m:sty m:val="p"/>
                  </m:rPr>
                  <w:rPr>
                    <w:rFonts w:ascii="Cambria Math" w:hAnsi="Cambria Math" w:cstheme="majorBidi"/>
                    <w:color w:val="4472C4" w:themeColor="accent1"/>
                    <w:lang w:val="en-US"/>
                  </w:rPr>
                  <m:t xml:space="preserve">  </m:t>
                </m:r>
                <m:r>
                  <w:rPr>
                    <w:rFonts w:ascii="Cambria Math" w:hAnsi="Cambria Math" w:cstheme="majorBidi"/>
                    <w:color w:val="4472C4" w:themeColor="accent1"/>
                    <w:lang w:val="en-US"/>
                  </w:rPr>
                  <m:t>else</m:t>
                </m:r>
                <m:r>
                  <m:rPr>
                    <m:sty m:val="p"/>
                  </m:rPr>
                  <w:rPr>
                    <w:rFonts w:ascii="Cambria Math" w:hAnsi="Cambria Math" w:cstheme="majorBidi"/>
                    <w:color w:val="4472C4" w:themeColor="accent1"/>
                    <w:lang w:val="en-US"/>
                  </w:rPr>
                  <m:t xml:space="preserve">  </m:t>
                </m:r>
                <m:sSub>
                  <m:sSubPr>
                    <m:ctrlPr>
                      <w:rPr>
                        <w:rFonts w:ascii="Cambria Math" w:hAnsi="Cambria Math" w:cstheme="majorBidi"/>
                        <w:noProof/>
                        <w:color w:val="4472C4" w:themeColor="accent1"/>
                        <w:lang w:val="en-US"/>
                      </w:rPr>
                    </m:ctrlPr>
                  </m:sSubPr>
                  <m:e>
                    <m:r>
                      <w:rPr>
                        <w:rFonts w:ascii="Cambria Math" w:hAnsi="Cambria Math" w:cstheme="majorBidi"/>
                        <w:noProof/>
                        <w:color w:val="4472C4" w:themeColor="accent1"/>
                        <w:lang w:val="en-US"/>
                      </w:rPr>
                      <m:t>PET</m:t>
                    </m:r>
                  </m:e>
                  <m:sub>
                    <m:r>
                      <w:rPr>
                        <w:rFonts w:ascii="Cambria Math" w:hAnsi="Cambria Math" w:cstheme="majorBidi"/>
                        <w:noProof/>
                        <w:color w:val="4472C4" w:themeColor="accent1"/>
                        <w:lang w:val="en-US"/>
                      </w:rPr>
                      <m:t>DL</m:t>
                    </m:r>
                  </m:sub>
                </m:sSub>
                <m:r>
                  <m:rPr>
                    <m:sty m:val="p"/>
                  </m:rPr>
                  <w:rPr>
                    <w:rFonts w:ascii="Cambria Math" w:hAnsi="Cambria Math" w:cstheme="majorBidi"/>
                    <w:noProof/>
                    <w:color w:val="4472C4" w:themeColor="accent1"/>
                    <w:lang w:val="en-US"/>
                  </w:rPr>
                  <m:t>[</m:t>
                </m:r>
                <m:r>
                  <w:rPr>
                    <w:rFonts w:ascii="Cambria Math" w:hAnsi="Cambria Math" w:cstheme="majorBidi"/>
                    <w:noProof/>
                    <w:color w:val="4472C4" w:themeColor="accent1"/>
                    <w:lang w:val="en-US"/>
                  </w:rPr>
                  <m:t>x</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y</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z</m:t>
                </m:r>
                <m:r>
                  <m:rPr>
                    <m:sty m:val="p"/>
                  </m:rPr>
                  <w:rPr>
                    <w:rFonts w:ascii="Cambria Math" w:hAnsi="Cambria Math" w:cstheme="majorBidi"/>
                    <w:noProof/>
                    <w:color w:val="4472C4" w:themeColor="accent1"/>
                    <w:lang w:val="en-US"/>
                  </w:rPr>
                  <m:t>]</m:t>
                </m:r>
                <m:r>
                  <m:rPr>
                    <m:sty m:val="p"/>
                  </m:rPr>
                  <w:rPr>
                    <w:rFonts w:ascii="Cambria Math" w:hAnsi="Cambria Math" w:cstheme="majorBidi"/>
                    <w:color w:val="4472C4" w:themeColor="accent1"/>
                    <w:lang w:val="en-US"/>
                  </w:rPr>
                  <m:t xml:space="preserve"> = </m:t>
                </m:r>
                <m:sSub>
                  <m:sSubPr>
                    <m:ctrlPr>
                      <w:rPr>
                        <w:rFonts w:ascii="Cambria Math" w:hAnsi="Cambria Math" w:cstheme="majorBidi"/>
                        <w:noProof/>
                        <w:color w:val="4472C4" w:themeColor="accent1"/>
                        <w:lang w:val="en-US"/>
                      </w:rPr>
                    </m:ctrlPr>
                  </m:sSubPr>
                  <m:e>
                    <m:r>
                      <w:rPr>
                        <w:rFonts w:ascii="Cambria Math" w:hAnsi="Cambria Math" w:cstheme="majorBidi"/>
                        <w:noProof/>
                        <w:color w:val="4472C4" w:themeColor="accent1"/>
                        <w:lang w:val="en-US"/>
                      </w:rPr>
                      <m:t>PET</m:t>
                    </m:r>
                  </m:e>
                  <m:sub>
                    <m:r>
                      <w:rPr>
                        <w:rFonts w:ascii="Cambria Math" w:hAnsi="Cambria Math" w:cstheme="majorBidi"/>
                        <w:noProof/>
                        <w:color w:val="4472C4" w:themeColor="accent1"/>
                        <w:lang w:val="en-US"/>
                      </w:rPr>
                      <m:t>NAC</m:t>
                    </m:r>
                  </m:sub>
                </m:sSub>
                <m:r>
                  <m:rPr>
                    <m:sty m:val="p"/>
                  </m:rPr>
                  <w:rPr>
                    <w:rFonts w:ascii="Cambria Math" w:hAnsi="Cambria Math" w:cstheme="majorBidi"/>
                    <w:noProof/>
                    <w:color w:val="4472C4" w:themeColor="accent1"/>
                    <w:lang w:val="en-US"/>
                  </w:rPr>
                  <m:t>[</m:t>
                </m:r>
                <m:r>
                  <w:rPr>
                    <w:rFonts w:ascii="Cambria Math" w:hAnsi="Cambria Math" w:cstheme="majorBidi"/>
                    <w:noProof/>
                    <w:color w:val="4472C4" w:themeColor="accent1"/>
                    <w:lang w:val="en-US"/>
                  </w:rPr>
                  <m:t>x</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y</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z</m:t>
                </m:r>
                <m:r>
                  <m:rPr>
                    <m:sty m:val="p"/>
                  </m:rPr>
                  <w:rPr>
                    <w:rFonts w:ascii="Cambria Math" w:hAnsi="Cambria Math" w:cstheme="majorBidi"/>
                    <w:noProof/>
                    <w:color w:val="4472C4" w:themeColor="accent1"/>
                    <w:lang w:val="en-US"/>
                  </w:rPr>
                  <m:t>]</m:t>
                </m:r>
              </m:oMath>
            </m:oMathPara>
          </w:p>
          <w:p w14:paraId="71CCA5CA" w14:textId="77777777" w:rsidR="006821AE" w:rsidRPr="00D47CC0" w:rsidRDefault="006821AE" w:rsidP="00D804A5">
            <w:pPr>
              <w:rPr>
                <w:rFonts w:ascii="Cambria Math" w:hAnsi="Cambria Math" w:cstheme="majorBidi"/>
                <w:lang w:val="en-US"/>
                <w:oMath/>
              </w:rPr>
            </w:pPr>
          </w:p>
        </w:tc>
        <w:tc>
          <w:tcPr>
            <w:tcW w:w="1696" w:type="dxa"/>
          </w:tcPr>
          <w:p w14:paraId="53013C5B" w14:textId="77777777" w:rsidR="006821AE" w:rsidRPr="00D47CC0" w:rsidRDefault="006821AE" w:rsidP="00D804A5">
            <w:pPr>
              <w:pStyle w:val="Caption"/>
              <w:rPr>
                <w:lang w:val="en-US"/>
              </w:rPr>
            </w:pPr>
          </w:p>
          <w:p w14:paraId="71755748" w14:textId="23775293" w:rsidR="006821AE" w:rsidRPr="00D47CC0" w:rsidRDefault="006821AE" w:rsidP="0056359D">
            <w:pPr>
              <w:pStyle w:val="Caption"/>
              <w:rPr>
                <w:lang w:val="en-US"/>
              </w:rPr>
            </w:pPr>
            <w:r w:rsidRPr="00D47CC0">
              <w:rPr>
                <w:lang w:val="en-US"/>
              </w:rPr>
              <w:t xml:space="preserve">( </w:t>
            </w:r>
            <w:r w:rsidRPr="00D47CC0">
              <w:rPr>
                <w:lang w:val="en-US"/>
              </w:rPr>
              <w:fldChar w:fldCharType="begin"/>
            </w:r>
            <w:r w:rsidRPr="00D47CC0">
              <w:rPr>
                <w:lang w:val="en-US"/>
              </w:rPr>
              <w:instrText xml:space="preserve"> SEQ ( \* ARABIC </w:instrText>
            </w:r>
            <w:r w:rsidRPr="00D47CC0">
              <w:rPr>
                <w:lang w:val="en-US"/>
              </w:rPr>
              <w:fldChar w:fldCharType="separate"/>
            </w:r>
            <w:r w:rsidR="00230BE0" w:rsidRPr="00D47CC0">
              <w:rPr>
                <w:noProof/>
                <w:lang w:val="en-US"/>
              </w:rPr>
              <w:t>3</w:t>
            </w:r>
            <w:r w:rsidRPr="00D47CC0">
              <w:rPr>
                <w:lang w:val="en-US"/>
              </w:rPr>
              <w:fldChar w:fldCharType="end"/>
            </w:r>
            <w:r w:rsidRPr="00D47CC0">
              <w:rPr>
                <w:lang w:val="en-US"/>
              </w:rPr>
              <w:t>)</w:t>
            </w:r>
          </w:p>
          <w:p w14:paraId="3DA25865" w14:textId="77777777" w:rsidR="006821AE" w:rsidRPr="00D47CC0" w:rsidRDefault="006821AE" w:rsidP="00D804A5">
            <w:pPr>
              <w:rPr>
                <w:rFonts w:asciiTheme="majorBidi" w:hAnsiTheme="majorBidi" w:cstheme="majorBidi"/>
                <w:lang w:val="en-US"/>
              </w:rPr>
            </w:pPr>
          </w:p>
        </w:tc>
      </w:tr>
    </w:tbl>
    <w:p w14:paraId="6A9C688A" w14:textId="0A1863F2" w:rsidR="009C216F" w:rsidRPr="00D47CC0" w:rsidRDefault="009A5370" w:rsidP="00D804A5">
      <w:pPr>
        <w:rPr>
          <w:rFonts w:asciiTheme="majorBidi" w:hAnsiTheme="majorBidi" w:cstheme="majorBidi"/>
          <w:lang w:val="en-US"/>
        </w:rPr>
      </w:pPr>
      <w:r w:rsidRPr="00D47CC0">
        <w:rPr>
          <w:rFonts w:asciiTheme="majorBidi" w:hAnsiTheme="majorBidi" w:cstheme="majorBidi"/>
          <w:lang w:val="en-US"/>
        </w:rPr>
        <w:t xml:space="preserve">Sample cases are </w:t>
      </w:r>
      <w:r w:rsidR="00A624F5" w:rsidRPr="00B653BA">
        <w:rPr>
          <w:rFonts w:asciiTheme="majorBidi" w:hAnsiTheme="majorBidi" w:cstheme="majorBidi"/>
          <w:lang w:val="en-US"/>
        </w:rPr>
        <w:t>visualized</w:t>
      </w:r>
      <w:r w:rsidRPr="00D47CC0">
        <w:rPr>
          <w:rFonts w:asciiTheme="majorBidi" w:hAnsiTheme="majorBidi" w:cstheme="majorBidi"/>
          <w:lang w:val="en-US"/>
        </w:rPr>
        <w:t xml:space="preserve"> in Figure </w:t>
      </w:r>
      <w:r w:rsidR="009C216F" w:rsidRPr="00D47CC0">
        <w:rPr>
          <w:rFonts w:asciiTheme="majorBidi" w:hAnsiTheme="majorBidi" w:cstheme="majorBidi"/>
          <w:lang w:val="en-US"/>
        </w:rPr>
        <w:t>3</w:t>
      </w:r>
      <w:r w:rsidRPr="00D47CC0">
        <w:rPr>
          <w:rFonts w:asciiTheme="majorBidi" w:hAnsiTheme="majorBidi" w:cstheme="majorBidi"/>
          <w:lang w:val="en-US"/>
        </w:rPr>
        <w:t>.</w:t>
      </w:r>
    </w:p>
    <w:p w14:paraId="589E4C53" w14:textId="4E5E2175" w:rsidR="00E165D0" w:rsidRPr="00D47CC0" w:rsidRDefault="00E165D0" w:rsidP="00D804A5">
      <w:pPr>
        <w:rPr>
          <w:rFonts w:asciiTheme="majorBidi" w:hAnsiTheme="majorBidi" w:cstheme="majorBidi"/>
          <w:lang w:val="en-US"/>
        </w:rPr>
      </w:pPr>
    </w:p>
    <w:tbl>
      <w:tblPr>
        <w:tblStyle w:val="TableGrid"/>
        <w:tblpPr w:leftFromText="180" w:rightFromText="180" w:vertAnchor="text" w:horzAnchor="margin" w:tblpXSpec="center" w:tblpY="113"/>
        <w:tblW w:w="1105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00"/>
        <w:gridCol w:w="166"/>
        <w:gridCol w:w="94"/>
        <w:gridCol w:w="5101"/>
        <w:gridCol w:w="165"/>
        <w:gridCol w:w="5153"/>
        <w:gridCol w:w="7"/>
      </w:tblGrid>
      <w:tr w:rsidR="009C216F" w:rsidRPr="00B653BA" w14:paraId="3630DF01" w14:textId="77777777" w:rsidTr="00257FFA">
        <w:trPr>
          <w:trHeight w:val="20"/>
        </w:trPr>
        <w:tc>
          <w:tcPr>
            <w:tcW w:w="562" w:type="dxa"/>
            <w:gridSpan w:val="2"/>
          </w:tcPr>
          <w:p w14:paraId="177CE2D2" w14:textId="77777777" w:rsidR="009C216F" w:rsidRPr="00D47CC0" w:rsidRDefault="009C216F" w:rsidP="00D804A5">
            <w:pPr>
              <w:rPr>
                <w:rFonts w:asciiTheme="majorBidi" w:hAnsiTheme="majorBidi" w:cstheme="majorBidi"/>
                <w:lang w:val="en-US"/>
              </w:rPr>
            </w:pPr>
          </w:p>
        </w:tc>
        <w:tc>
          <w:tcPr>
            <w:tcW w:w="5318" w:type="dxa"/>
            <w:gridSpan w:val="3"/>
            <w:vAlign w:val="center"/>
          </w:tcPr>
          <w:p w14:paraId="2D164FE2" w14:textId="77777777" w:rsidR="009C216F" w:rsidRPr="00D47CC0" w:rsidRDefault="009C216F" w:rsidP="00D804A5">
            <w:pPr>
              <w:rPr>
                <w:rFonts w:asciiTheme="majorBidi" w:hAnsiTheme="majorBidi" w:cstheme="majorBidi"/>
                <w:noProof/>
                <w:sz w:val="18"/>
                <w:szCs w:val="18"/>
                <w:lang w:val="en-US"/>
              </w:rPr>
            </w:pPr>
            <w:r w:rsidRPr="00D47CC0">
              <w:rPr>
                <w:rFonts w:asciiTheme="majorBidi" w:hAnsiTheme="majorBidi" w:cstheme="majorBidi"/>
                <w:sz w:val="18"/>
                <w:szCs w:val="18"/>
                <w:lang w:val="en-US"/>
              </w:rPr>
              <w:t xml:space="preserve">   NAC-PET                       MAC-PET                    ADCM</w:t>
            </w:r>
          </w:p>
        </w:tc>
        <w:tc>
          <w:tcPr>
            <w:tcW w:w="5175" w:type="dxa"/>
            <w:gridSpan w:val="2"/>
            <w:vAlign w:val="center"/>
          </w:tcPr>
          <w:p w14:paraId="4C03506A" w14:textId="77777777" w:rsidR="009C216F" w:rsidRPr="00D47CC0" w:rsidRDefault="009C216F"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 xml:space="preserve">   NAC-PET                       MAC-PET                    ADCM</w:t>
            </w:r>
          </w:p>
        </w:tc>
      </w:tr>
      <w:tr w:rsidR="009C216F" w:rsidRPr="00B653BA" w14:paraId="02746D3E" w14:textId="77777777" w:rsidTr="00257FFA">
        <w:trPr>
          <w:gridAfter w:val="1"/>
          <w:wAfter w:w="22" w:type="dxa"/>
          <w:trHeight w:val="20"/>
        </w:trPr>
        <w:tc>
          <w:tcPr>
            <w:tcW w:w="397" w:type="dxa"/>
          </w:tcPr>
          <w:p w14:paraId="0BE803CE" w14:textId="77777777" w:rsidR="009C216F" w:rsidRPr="00D47CC0" w:rsidRDefault="009C216F" w:rsidP="00D804A5">
            <w:pPr>
              <w:rPr>
                <w:rFonts w:asciiTheme="majorBidi" w:hAnsiTheme="majorBidi" w:cstheme="majorBidi"/>
                <w:noProof/>
                <w:lang w:val="en-US"/>
              </w:rPr>
            </w:pPr>
            <w:r w:rsidRPr="00D47CC0">
              <w:rPr>
                <w:rFonts w:asciiTheme="majorBidi" w:hAnsiTheme="majorBidi" w:cstheme="majorBidi"/>
                <w:noProof/>
                <w:lang w:val="en-US"/>
              </w:rPr>
              <w:t>a)</w:t>
            </w:r>
          </w:p>
        </w:tc>
        <w:tc>
          <w:tcPr>
            <w:tcW w:w="5318" w:type="dxa"/>
            <w:gridSpan w:val="3"/>
            <w:vAlign w:val="center"/>
          </w:tcPr>
          <w:p w14:paraId="5EE6B287" w14:textId="77777777" w:rsidR="009C216F" w:rsidRPr="00D47CC0" w:rsidRDefault="009C216F" w:rsidP="00D804A5">
            <w:pPr>
              <w:rPr>
                <w:rFonts w:asciiTheme="majorBidi" w:hAnsiTheme="majorBidi" w:cstheme="majorBidi"/>
                <w:noProof/>
                <w:lang w:val="en-US"/>
              </w:rPr>
            </w:pPr>
            <w:r w:rsidRPr="00D47CC0">
              <w:rPr>
                <w:rFonts w:asciiTheme="majorBidi" w:hAnsiTheme="majorBidi" w:cstheme="majorBidi"/>
                <w:noProof/>
                <w:lang w:val="en-US"/>
              </w:rPr>
              <w:drawing>
                <wp:inline distT="0" distB="0" distL="0" distR="0" wp14:anchorId="279557CE" wp14:editId="27564A63">
                  <wp:extent cx="3240000" cy="1438780"/>
                  <wp:effectExtent l="0" t="0" r="0" b="0"/>
                  <wp:docPr id="732110499" name="Picture 1" descr="A comparison of a body sca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10499" name="Picture 1" descr="A comparison of a body scan&#10;&#10;Description automatically generated with medium confidence"/>
                          <pic:cNvPicPr/>
                        </pic:nvPicPr>
                        <pic:blipFill>
                          <a:blip r:embed="rId22"/>
                          <a:stretch>
                            <a:fillRect/>
                          </a:stretch>
                        </pic:blipFill>
                        <pic:spPr>
                          <a:xfrm>
                            <a:off x="0" y="0"/>
                            <a:ext cx="3240000" cy="1438780"/>
                          </a:xfrm>
                          <a:prstGeom prst="rect">
                            <a:avLst/>
                          </a:prstGeom>
                        </pic:spPr>
                      </pic:pic>
                    </a:graphicData>
                  </a:graphic>
                </wp:inline>
              </w:drawing>
            </w:r>
          </w:p>
        </w:tc>
        <w:tc>
          <w:tcPr>
            <w:tcW w:w="5318" w:type="dxa"/>
            <w:gridSpan w:val="2"/>
            <w:vAlign w:val="center"/>
          </w:tcPr>
          <w:p w14:paraId="535BC3D4" w14:textId="77777777" w:rsidR="009C216F" w:rsidRPr="00D47CC0" w:rsidRDefault="009C216F" w:rsidP="00D804A5">
            <w:pPr>
              <w:rPr>
                <w:rFonts w:asciiTheme="majorBidi" w:hAnsiTheme="majorBidi" w:cstheme="majorBidi"/>
                <w:noProof/>
                <w:lang w:val="en-US"/>
              </w:rPr>
            </w:pPr>
            <w:r w:rsidRPr="00D47CC0">
              <w:rPr>
                <w:rFonts w:asciiTheme="majorBidi" w:hAnsiTheme="majorBidi" w:cstheme="majorBidi"/>
                <w:noProof/>
                <w:lang w:val="en-US"/>
              </w:rPr>
              <w:drawing>
                <wp:inline distT="0" distB="0" distL="0" distR="0" wp14:anchorId="3470758F" wp14:editId="595AAE43">
                  <wp:extent cx="3240000" cy="1440000"/>
                  <wp:effectExtent l="0" t="0" r="0" b="0"/>
                  <wp:docPr id="341989297" name="Picture 1" descr="A comparison of a body scan&#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1989297" name="Picture 1" descr="A comparison of a body scan&#10;&#10;Description automatically generated with medium confidence"/>
                          <pic:cNvPicPr/>
                        </pic:nvPicPr>
                        <pic:blipFill>
                          <a:blip r:embed="rId23"/>
                          <a:stretch>
                            <a:fillRect/>
                          </a:stretch>
                        </pic:blipFill>
                        <pic:spPr>
                          <a:xfrm>
                            <a:off x="0" y="0"/>
                            <a:ext cx="3240000" cy="1440000"/>
                          </a:xfrm>
                          <a:prstGeom prst="rect">
                            <a:avLst/>
                          </a:prstGeom>
                        </pic:spPr>
                      </pic:pic>
                    </a:graphicData>
                  </a:graphic>
                </wp:inline>
              </w:drawing>
            </w:r>
          </w:p>
        </w:tc>
      </w:tr>
      <w:tr w:rsidR="009C216F" w:rsidRPr="00B653BA" w14:paraId="36E55C5B" w14:textId="77777777" w:rsidTr="00257FFA">
        <w:trPr>
          <w:gridAfter w:val="1"/>
          <w:wAfter w:w="22" w:type="dxa"/>
          <w:trHeight w:val="20"/>
        </w:trPr>
        <w:tc>
          <w:tcPr>
            <w:tcW w:w="397" w:type="dxa"/>
          </w:tcPr>
          <w:p w14:paraId="478F931A" w14:textId="77777777" w:rsidR="009C216F" w:rsidRPr="00D47CC0" w:rsidRDefault="009C216F" w:rsidP="00D804A5">
            <w:pPr>
              <w:rPr>
                <w:rFonts w:asciiTheme="majorBidi" w:hAnsiTheme="majorBidi" w:cstheme="majorBidi"/>
                <w:lang w:val="en-US"/>
              </w:rPr>
            </w:pPr>
            <w:r w:rsidRPr="00D47CC0">
              <w:rPr>
                <w:rFonts w:asciiTheme="majorBidi" w:hAnsiTheme="majorBidi" w:cstheme="majorBidi"/>
                <w:lang w:val="en-US"/>
              </w:rPr>
              <w:t>b)</w:t>
            </w:r>
          </w:p>
        </w:tc>
        <w:tc>
          <w:tcPr>
            <w:tcW w:w="5318" w:type="dxa"/>
            <w:gridSpan w:val="3"/>
          </w:tcPr>
          <w:p w14:paraId="6A0B3366" w14:textId="77777777" w:rsidR="009C216F" w:rsidRPr="00D47CC0" w:rsidRDefault="009C216F" w:rsidP="00D804A5">
            <w:pP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06DC2CD7" wp14:editId="47B0E82E">
                  <wp:extent cx="3267075" cy="1439545"/>
                  <wp:effectExtent l="0" t="0" r="0" b="0"/>
                  <wp:docPr id="1998902911" name="Picture 1" descr="A several images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8902911" name="Picture 1" descr="A several images of a person's body&#10;&#10;Description automatically generated"/>
                          <pic:cNvPicPr/>
                        </pic:nvPicPr>
                        <pic:blipFill>
                          <a:blip r:embed="rId24"/>
                          <a:stretch>
                            <a:fillRect/>
                          </a:stretch>
                        </pic:blipFill>
                        <pic:spPr>
                          <a:xfrm>
                            <a:off x="0" y="0"/>
                            <a:ext cx="3268746" cy="1440281"/>
                          </a:xfrm>
                          <a:prstGeom prst="rect">
                            <a:avLst/>
                          </a:prstGeom>
                        </pic:spPr>
                      </pic:pic>
                    </a:graphicData>
                  </a:graphic>
                </wp:inline>
              </w:drawing>
            </w:r>
          </w:p>
        </w:tc>
        <w:tc>
          <w:tcPr>
            <w:tcW w:w="5318" w:type="dxa"/>
            <w:gridSpan w:val="2"/>
          </w:tcPr>
          <w:p w14:paraId="4ABFB090" w14:textId="77777777" w:rsidR="009C216F" w:rsidRPr="00D47CC0" w:rsidRDefault="009C216F" w:rsidP="00D804A5">
            <w:pPr>
              <w:rPr>
                <w:rFonts w:asciiTheme="majorBidi" w:hAnsiTheme="majorBidi" w:cstheme="majorBidi"/>
                <w:noProof/>
                <w:lang w:val="en-US"/>
              </w:rPr>
            </w:pPr>
            <w:r w:rsidRPr="00D47CC0">
              <w:rPr>
                <w:rFonts w:asciiTheme="majorBidi" w:hAnsiTheme="majorBidi" w:cstheme="majorBidi"/>
                <w:noProof/>
                <w:lang w:val="en-US"/>
              </w:rPr>
              <w:drawing>
                <wp:inline distT="0" distB="0" distL="0" distR="0" wp14:anchorId="68C80FC4" wp14:editId="5E11B0FC">
                  <wp:extent cx="3205162" cy="1484630"/>
                  <wp:effectExtent l="0" t="0" r="0" b="0"/>
                  <wp:docPr id="947008668" name="Picture 1" descr="A comparison of a body sca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08668" name="Picture 1" descr="A comparison of a body scan&#10;&#10;Description automatically generated with medium confidence"/>
                          <pic:cNvPicPr/>
                        </pic:nvPicPr>
                        <pic:blipFill>
                          <a:blip r:embed="rId25"/>
                          <a:stretch>
                            <a:fillRect/>
                          </a:stretch>
                        </pic:blipFill>
                        <pic:spPr>
                          <a:xfrm>
                            <a:off x="0" y="0"/>
                            <a:ext cx="3208683" cy="1486261"/>
                          </a:xfrm>
                          <a:prstGeom prst="rect">
                            <a:avLst/>
                          </a:prstGeom>
                        </pic:spPr>
                      </pic:pic>
                    </a:graphicData>
                  </a:graphic>
                </wp:inline>
              </w:drawing>
            </w:r>
          </w:p>
        </w:tc>
      </w:tr>
      <w:tr w:rsidR="009C216F" w:rsidRPr="00B653BA" w14:paraId="1BC3ACAF" w14:textId="77777777" w:rsidTr="00257FFA">
        <w:trPr>
          <w:gridAfter w:val="1"/>
          <w:wAfter w:w="22" w:type="dxa"/>
          <w:trHeight w:val="20"/>
        </w:trPr>
        <w:tc>
          <w:tcPr>
            <w:tcW w:w="397" w:type="dxa"/>
          </w:tcPr>
          <w:p w14:paraId="1814D2F2" w14:textId="77777777" w:rsidR="009C216F" w:rsidRPr="00D47CC0" w:rsidRDefault="009C216F" w:rsidP="00D804A5">
            <w:pPr>
              <w:rPr>
                <w:rFonts w:asciiTheme="majorBidi" w:hAnsiTheme="majorBidi" w:cstheme="majorBidi"/>
                <w:noProof/>
                <w:lang w:val="en-US"/>
              </w:rPr>
            </w:pPr>
            <w:r w:rsidRPr="00D47CC0">
              <w:rPr>
                <w:rFonts w:asciiTheme="majorBidi" w:hAnsiTheme="majorBidi" w:cstheme="majorBidi"/>
                <w:noProof/>
                <w:lang w:val="en-US"/>
              </w:rPr>
              <w:t>c)</w:t>
            </w:r>
          </w:p>
        </w:tc>
        <w:tc>
          <w:tcPr>
            <w:tcW w:w="5318" w:type="dxa"/>
            <w:gridSpan w:val="3"/>
          </w:tcPr>
          <w:p w14:paraId="71ED571E" w14:textId="77777777" w:rsidR="009C216F" w:rsidRPr="00D47CC0" w:rsidRDefault="009C216F" w:rsidP="00D804A5">
            <w:pP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67BFAB21" wp14:editId="3F150D4B">
                  <wp:extent cx="3240000" cy="1440000"/>
                  <wp:effectExtent l="0" t="0" r="0" b="0"/>
                  <wp:docPr id="1643432133" name="Picture 1" descr="A close-up of several images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3432133" name="Picture 1" descr="A close-up of several images of a person's body&#10;&#10;Description automatically generated"/>
                          <pic:cNvPicPr/>
                        </pic:nvPicPr>
                        <pic:blipFill>
                          <a:blip r:embed="rId26"/>
                          <a:stretch>
                            <a:fillRect/>
                          </a:stretch>
                        </pic:blipFill>
                        <pic:spPr>
                          <a:xfrm>
                            <a:off x="0" y="0"/>
                            <a:ext cx="3240000" cy="1440000"/>
                          </a:xfrm>
                          <a:prstGeom prst="rect">
                            <a:avLst/>
                          </a:prstGeom>
                        </pic:spPr>
                      </pic:pic>
                    </a:graphicData>
                  </a:graphic>
                </wp:inline>
              </w:drawing>
            </w:r>
          </w:p>
        </w:tc>
        <w:tc>
          <w:tcPr>
            <w:tcW w:w="5318" w:type="dxa"/>
            <w:gridSpan w:val="2"/>
          </w:tcPr>
          <w:p w14:paraId="3934057F" w14:textId="77777777" w:rsidR="009C216F" w:rsidRPr="00D47CC0" w:rsidRDefault="009C216F" w:rsidP="00D804A5">
            <w:pPr>
              <w:rPr>
                <w:rFonts w:asciiTheme="majorBidi" w:hAnsiTheme="majorBidi" w:cstheme="majorBidi"/>
                <w:noProof/>
                <w:lang w:val="en-US"/>
              </w:rPr>
            </w:pPr>
            <w:r w:rsidRPr="00D47CC0">
              <w:rPr>
                <w:rFonts w:asciiTheme="majorBidi" w:hAnsiTheme="majorBidi" w:cstheme="majorBidi"/>
                <w:noProof/>
                <w:lang w:val="en-US"/>
              </w:rPr>
              <w:drawing>
                <wp:inline distT="0" distB="0" distL="0" distR="0" wp14:anchorId="25ABDD33" wp14:editId="4D51B708">
                  <wp:extent cx="3240000" cy="1440000"/>
                  <wp:effectExtent l="0" t="0" r="0" b="0"/>
                  <wp:docPr id="1474212596" name="Picture 1" descr="A comparison of x-ray images of a human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4212596" name="Picture 1" descr="A comparison of x-ray images of a human body&#10;&#10;Description automatically generated"/>
                          <pic:cNvPicPr/>
                        </pic:nvPicPr>
                        <pic:blipFill>
                          <a:blip r:embed="rId27"/>
                          <a:stretch>
                            <a:fillRect/>
                          </a:stretch>
                        </pic:blipFill>
                        <pic:spPr>
                          <a:xfrm>
                            <a:off x="0" y="0"/>
                            <a:ext cx="3240000" cy="1440000"/>
                          </a:xfrm>
                          <a:prstGeom prst="rect">
                            <a:avLst/>
                          </a:prstGeom>
                        </pic:spPr>
                      </pic:pic>
                    </a:graphicData>
                  </a:graphic>
                </wp:inline>
              </w:drawing>
            </w:r>
          </w:p>
        </w:tc>
      </w:tr>
      <w:tr w:rsidR="009C216F" w:rsidRPr="00B653BA" w14:paraId="6BD6B973" w14:textId="77777777" w:rsidTr="00257FFA">
        <w:trPr>
          <w:trHeight w:val="20"/>
        </w:trPr>
        <w:tc>
          <w:tcPr>
            <w:tcW w:w="655" w:type="dxa"/>
            <w:gridSpan w:val="3"/>
          </w:tcPr>
          <w:p w14:paraId="3CC47D5B" w14:textId="77777777" w:rsidR="009C216F" w:rsidRPr="00D47CC0" w:rsidRDefault="009C216F" w:rsidP="00D804A5">
            <w:pPr>
              <w:rPr>
                <w:rFonts w:asciiTheme="majorBidi" w:hAnsiTheme="majorBidi" w:cstheme="majorBidi"/>
                <w:lang w:val="en-US"/>
              </w:rPr>
            </w:pPr>
          </w:p>
        </w:tc>
        <w:tc>
          <w:tcPr>
            <w:tcW w:w="10400" w:type="dxa"/>
            <w:gridSpan w:val="4"/>
          </w:tcPr>
          <w:p w14:paraId="5909E659" w14:textId="7E12130B" w:rsidR="009C216F" w:rsidRPr="00D47CC0" w:rsidRDefault="009C216F" w:rsidP="00D804A5">
            <w:pPr>
              <w:rPr>
                <w:rFonts w:asciiTheme="majorBidi" w:hAnsiTheme="majorBidi" w:cstheme="majorBidi"/>
                <w:noProof/>
                <w:lang w:val="en-US"/>
              </w:rPr>
            </w:pPr>
          </w:p>
        </w:tc>
      </w:tr>
    </w:tbl>
    <w:p w14:paraId="156E030F" w14:textId="0E9663AE" w:rsidR="00A4687D" w:rsidRPr="00D47CC0" w:rsidRDefault="00A4687D" w:rsidP="00507D2D">
      <w:pPr>
        <w:pStyle w:val="Caption"/>
        <w:rPr>
          <w:lang w:val="en-US"/>
        </w:rPr>
      </w:pPr>
      <w:r w:rsidRPr="00D47CC0">
        <w:rPr>
          <w:lang w:val="en-US"/>
        </w:rPr>
        <w:t xml:space="preserve">Figure </w:t>
      </w:r>
      <w:r w:rsidRPr="00D47CC0">
        <w:rPr>
          <w:lang w:val="en-US"/>
        </w:rPr>
        <w:fldChar w:fldCharType="begin"/>
      </w:r>
      <w:r w:rsidRPr="00D47CC0">
        <w:rPr>
          <w:lang w:val="en-US"/>
        </w:rPr>
        <w:instrText xml:space="preserve"> SEQ Figure \* ARABIC </w:instrText>
      </w:r>
      <w:r w:rsidRPr="00D47CC0">
        <w:rPr>
          <w:lang w:val="en-US"/>
        </w:rPr>
        <w:fldChar w:fldCharType="separate"/>
      </w:r>
      <w:r w:rsidR="00230BE0" w:rsidRPr="00D47CC0">
        <w:rPr>
          <w:noProof/>
          <w:lang w:val="en-US"/>
        </w:rPr>
        <w:t>3</w:t>
      </w:r>
      <w:r w:rsidRPr="00D47CC0">
        <w:rPr>
          <w:noProof/>
          <w:lang w:val="en-US"/>
        </w:rPr>
        <w:fldChar w:fldCharType="end"/>
      </w:r>
      <w:r w:rsidRPr="00D47CC0">
        <w:rPr>
          <w:lang w:val="en-US"/>
        </w:rPr>
        <w:t>: The middle slice of the coronal view for NAC, MAC, and ADCM images. Color bar unit: SUV</w:t>
      </w:r>
    </w:p>
    <w:p w14:paraId="2C1B8691" w14:textId="6D9367EF" w:rsidR="006821AE" w:rsidRPr="00D47CC0" w:rsidRDefault="006821AE" w:rsidP="00D804A5">
      <w:pPr>
        <w:pStyle w:val="Heading4"/>
        <w:rPr>
          <w:rFonts w:asciiTheme="majorBidi" w:hAnsiTheme="majorBidi"/>
          <w:lang w:val="en-US"/>
        </w:rPr>
      </w:pPr>
      <w:r w:rsidRPr="00D47CC0">
        <w:rPr>
          <w:rFonts w:asciiTheme="majorBidi" w:hAnsiTheme="majorBidi"/>
          <w:lang w:val="en-US"/>
        </w:rPr>
        <w:lastRenderedPageBreak/>
        <w:t>Normalization</w:t>
      </w:r>
      <w:r w:rsidR="0011097D" w:rsidRPr="00D47CC0">
        <w:rPr>
          <w:rFonts w:asciiTheme="majorBidi" w:hAnsiTheme="majorBidi"/>
          <w:lang w:val="en-US"/>
        </w:rPr>
        <w:t xml:space="preserve"> of ADCM</w:t>
      </w:r>
    </w:p>
    <w:p w14:paraId="75600E59" w14:textId="72CD0831" w:rsidR="006821AE" w:rsidRPr="00D47CC0" w:rsidRDefault="009A5370" w:rsidP="00D804A5">
      <w:pPr>
        <w:rPr>
          <w:rFonts w:asciiTheme="majorBidi" w:hAnsiTheme="majorBidi" w:cstheme="majorBidi"/>
          <w:lang w:val="en-US"/>
        </w:rPr>
      </w:pPr>
      <w:r w:rsidRPr="00D47CC0">
        <w:rPr>
          <w:rFonts w:asciiTheme="majorBidi" w:hAnsiTheme="majorBidi" w:cstheme="majorBidi"/>
          <w:lang w:val="en-US"/>
        </w:rPr>
        <w:t xml:space="preserve">As we already mentioned, famous </w:t>
      </w:r>
      <w:r w:rsidR="00200D6D" w:rsidRPr="00D47CC0">
        <w:rPr>
          <w:rFonts w:asciiTheme="majorBidi" w:hAnsiTheme="majorBidi" w:cstheme="majorBidi"/>
          <w:lang w:val="en-US"/>
        </w:rPr>
        <w:t xml:space="preserve">normalization </w:t>
      </w:r>
      <w:r w:rsidRPr="00D47CC0">
        <w:rPr>
          <w:rFonts w:asciiTheme="majorBidi" w:hAnsiTheme="majorBidi" w:cstheme="majorBidi"/>
          <w:lang w:val="en-US"/>
        </w:rPr>
        <w:t xml:space="preserve">methods were not used to calibrate ADCM </w:t>
      </w:r>
      <w:r w:rsidR="00E165D0" w:rsidRPr="00D47CC0">
        <w:rPr>
          <w:rFonts w:asciiTheme="majorBidi" w:hAnsiTheme="majorBidi" w:cstheme="majorBidi"/>
          <w:lang w:val="en-US"/>
        </w:rPr>
        <w:t>to</w:t>
      </w:r>
      <w:r w:rsidRPr="00D47CC0">
        <w:rPr>
          <w:rFonts w:asciiTheme="majorBidi" w:hAnsiTheme="majorBidi" w:cstheme="majorBidi"/>
          <w:lang w:val="en-US"/>
        </w:rPr>
        <w:t xml:space="preserve"> </w:t>
      </w:r>
      <w:r w:rsidR="00A624F5" w:rsidRPr="00B653BA">
        <w:rPr>
          <w:rFonts w:asciiTheme="majorBidi" w:hAnsiTheme="majorBidi" w:cstheme="majorBidi"/>
          <w:lang w:val="en-US"/>
        </w:rPr>
        <w:t>preserve</w:t>
      </w:r>
      <w:r w:rsidR="00A624F5" w:rsidRPr="00D47CC0">
        <w:rPr>
          <w:rFonts w:asciiTheme="majorBidi" w:hAnsiTheme="majorBidi" w:cstheme="majorBidi"/>
          <w:lang w:val="en-US"/>
        </w:rPr>
        <w:t xml:space="preserve"> </w:t>
      </w:r>
      <w:r w:rsidRPr="00D47CC0">
        <w:rPr>
          <w:rFonts w:asciiTheme="majorBidi" w:hAnsiTheme="majorBidi" w:cstheme="majorBidi"/>
          <w:lang w:val="en-US"/>
        </w:rPr>
        <w:t xml:space="preserve">the quantitative accuracy of SUV, which is necessary for accurate clinical interpretations. We came up with an empirical </w:t>
      </w:r>
      <w:r w:rsidR="00200D6D" w:rsidRPr="00D47CC0">
        <w:rPr>
          <w:rFonts w:asciiTheme="majorBidi" w:hAnsiTheme="majorBidi" w:cstheme="majorBidi"/>
          <w:lang w:val="en-US"/>
        </w:rPr>
        <w:t>normalization</w:t>
      </w:r>
      <w:r w:rsidRPr="00D47CC0">
        <w:rPr>
          <w:rFonts w:asciiTheme="majorBidi" w:hAnsiTheme="majorBidi" w:cstheme="majorBidi"/>
          <w:lang w:val="en-US"/>
        </w:rPr>
        <w:t xml:space="preserve"> factor just for ADCM values. This factor was carefully chosen to </w:t>
      </w:r>
      <w:r w:rsidR="00A624F5" w:rsidRPr="00B653BA">
        <w:rPr>
          <w:rFonts w:asciiTheme="majorBidi" w:hAnsiTheme="majorBidi" w:cstheme="majorBidi"/>
          <w:lang w:val="en-US"/>
        </w:rPr>
        <w:t>make the dataset's wide range of values more manageable</w:t>
      </w:r>
      <w:r w:rsidRPr="00D47CC0">
        <w:rPr>
          <w:rFonts w:asciiTheme="majorBidi" w:hAnsiTheme="majorBidi" w:cstheme="majorBidi"/>
          <w:lang w:val="en-US"/>
        </w:rPr>
        <w:t xml:space="preserve">. This factor ensures the broad spectrum of data, ranging from minimal to several thousand units, is </w:t>
      </w:r>
      <w:r w:rsidR="00200D6D" w:rsidRPr="00D47CC0">
        <w:rPr>
          <w:rFonts w:asciiTheme="majorBidi" w:hAnsiTheme="majorBidi" w:cstheme="majorBidi"/>
          <w:lang w:val="en-US"/>
        </w:rPr>
        <w:t>normalized to permit</w:t>
      </w:r>
      <w:r w:rsidRPr="00D47CC0">
        <w:rPr>
          <w:rFonts w:asciiTheme="majorBidi" w:hAnsiTheme="majorBidi" w:cstheme="majorBidi"/>
          <w:lang w:val="en-US"/>
        </w:rPr>
        <w:t xml:space="preserve"> later recalibration into their original SUV metrics. Notably, extreme values that could bias the model (such as outliers with values of 28180 and 7300) were carefully excluded to align the focus with the representative range critical for analysis. Then, voxel intensities were </w:t>
      </w:r>
      <w:r w:rsidR="00200D6D" w:rsidRPr="00D47CC0">
        <w:rPr>
          <w:rFonts w:asciiTheme="majorBidi" w:hAnsiTheme="majorBidi" w:cstheme="majorBidi"/>
          <w:lang w:val="en-US"/>
        </w:rPr>
        <w:t xml:space="preserve">normalized </w:t>
      </w:r>
      <w:r w:rsidRPr="00D47CC0">
        <w:rPr>
          <w:rFonts w:asciiTheme="majorBidi" w:hAnsiTheme="majorBidi" w:cstheme="majorBidi"/>
          <w:lang w:val="en-US"/>
        </w:rPr>
        <w:t>using a factor of 50 to maintain relative, comparable, and manageable values for training. The resultant histograms, illustrating the distribution of maximum values both pre- and post-</w:t>
      </w:r>
      <w:r w:rsidR="00200D6D" w:rsidRPr="00D47CC0">
        <w:rPr>
          <w:rFonts w:asciiTheme="majorBidi" w:hAnsiTheme="majorBidi" w:cstheme="majorBidi"/>
          <w:lang w:val="en-US"/>
        </w:rPr>
        <w:t>normalization</w:t>
      </w:r>
      <w:r w:rsidRPr="00D47CC0">
        <w:rPr>
          <w:rFonts w:asciiTheme="majorBidi" w:hAnsiTheme="majorBidi" w:cstheme="majorBidi"/>
          <w:lang w:val="en-US"/>
        </w:rPr>
        <w:t xml:space="preserve">, are depicted in Figure </w:t>
      </w:r>
      <w:r w:rsidR="0040105C" w:rsidRPr="00D47CC0">
        <w:rPr>
          <w:rFonts w:asciiTheme="majorBidi" w:hAnsiTheme="majorBidi" w:cstheme="majorBidi"/>
          <w:lang w:val="en-US"/>
        </w:rPr>
        <w:t>5</w:t>
      </w:r>
      <w:r w:rsidRPr="00D47CC0">
        <w:rPr>
          <w:rFonts w:asciiTheme="majorBidi" w:hAnsiTheme="majorBidi" w:cstheme="majorBidi"/>
          <w:lang w:val="en-US"/>
        </w:rPr>
        <w:t>.</w:t>
      </w:r>
    </w:p>
    <w:p w14:paraId="573065D4" w14:textId="77777777" w:rsidR="00A4687D" w:rsidRPr="00D47CC0" w:rsidRDefault="006821AE" w:rsidP="00D47CC0">
      <w:pPr>
        <w:jc w:val="cente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61021E81" wp14:editId="30FBB118">
            <wp:extent cx="4122728" cy="2740117"/>
            <wp:effectExtent l="0" t="0" r="0" b="3175"/>
            <wp:docPr id="384768190" name="Picture 1" descr="A group of graphs showing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68190" name="Picture 1" descr="A group of graphs showing different colors&#10;&#10;Description automatically generated"/>
                    <pic:cNvPicPr/>
                  </pic:nvPicPr>
                  <pic:blipFill>
                    <a:blip r:embed="rId28"/>
                    <a:stretch>
                      <a:fillRect/>
                    </a:stretch>
                  </pic:blipFill>
                  <pic:spPr>
                    <a:xfrm>
                      <a:off x="0" y="0"/>
                      <a:ext cx="4142495" cy="2753255"/>
                    </a:xfrm>
                    <a:prstGeom prst="rect">
                      <a:avLst/>
                    </a:prstGeom>
                  </pic:spPr>
                </pic:pic>
              </a:graphicData>
            </a:graphic>
          </wp:inline>
        </w:drawing>
      </w:r>
    </w:p>
    <w:p w14:paraId="1CCF0F5D" w14:textId="3A959C12" w:rsidR="006821AE" w:rsidRPr="00D47CC0" w:rsidRDefault="00A4687D" w:rsidP="00507D2D">
      <w:pPr>
        <w:pStyle w:val="Caption"/>
        <w:rPr>
          <w:lang w:val="en-US"/>
        </w:rPr>
      </w:pPr>
      <w:r w:rsidRPr="00D47CC0">
        <w:rPr>
          <w:lang w:val="en-US"/>
        </w:rPr>
        <w:t xml:space="preserve">Figure </w:t>
      </w:r>
      <w:r w:rsidRPr="00D47CC0">
        <w:rPr>
          <w:lang w:val="en-US"/>
        </w:rPr>
        <w:fldChar w:fldCharType="begin"/>
      </w:r>
      <w:r w:rsidRPr="00D47CC0">
        <w:rPr>
          <w:lang w:val="en-US"/>
        </w:rPr>
        <w:instrText xml:space="preserve"> SEQ Figure \* ARABIC </w:instrText>
      </w:r>
      <w:r w:rsidRPr="00D47CC0">
        <w:rPr>
          <w:lang w:val="en-US"/>
        </w:rPr>
        <w:fldChar w:fldCharType="separate"/>
      </w:r>
      <w:r w:rsidR="00230BE0" w:rsidRPr="00D47CC0">
        <w:rPr>
          <w:noProof/>
          <w:lang w:val="en-US"/>
        </w:rPr>
        <w:t>4</w:t>
      </w:r>
      <w:r w:rsidRPr="00D47CC0">
        <w:rPr>
          <w:noProof/>
          <w:lang w:val="en-US"/>
        </w:rPr>
        <w:fldChar w:fldCharType="end"/>
      </w:r>
      <w:r w:rsidRPr="00D47CC0">
        <w:rPr>
          <w:lang w:val="en-US"/>
        </w:rPr>
        <w:t xml:space="preserve">: shows the range of highest intensity values for NAC and MAC images as well as ADCM metrics, showing changes before and after normalization to show how data scaling affects the images. </w:t>
      </w:r>
      <w:r w:rsidR="00200D6D" w:rsidRPr="00D47CC0">
        <w:rPr>
          <w:lang w:val="en-US"/>
        </w:rPr>
        <w:t>NAC images are scaled down</w:t>
      </w:r>
      <w:r w:rsidRPr="00D47CC0">
        <w:rPr>
          <w:lang w:val="en-US"/>
        </w:rPr>
        <w:t xml:space="preserve"> by a factor of 2, MAC images by a factor of 5, and ADCM by a factor of 50.</w:t>
      </w:r>
    </w:p>
    <w:p w14:paraId="4E3B1713" w14:textId="77777777" w:rsidR="00013137" w:rsidRPr="00D47CC0" w:rsidRDefault="00013137" w:rsidP="00D804A5">
      <w:pPr>
        <w:rPr>
          <w:rFonts w:asciiTheme="majorBidi" w:hAnsiTheme="majorBidi" w:cstheme="majorBidi"/>
          <w:lang w:val="en-US"/>
        </w:rPr>
      </w:pPr>
    </w:p>
    <w:p w14:paraId="4E8D2F96" w14:textId="73FC4BCF" w:rsidR="006821AE" w:rsidRPr="00D47CC0" w:rsidRDefault="00FE316D" w:rsidP="001E0755">
      <w:pPr>
        <w:pStyle w:val="Heading3"/>
        <w:rPr>
          <w:rFonts w:asciiTheme="majorBidi" w:hAnsiTheme="majorBidi" w:cstheme="majorBidi"/>
          <w:lang w:val="en-US"/>
        </w:rPr>
      </w:pPr>
      <w:bookmarkStart w:id="63" w:name="_Toc168472923"/>
      <w:bookmarkStart w:id="64" w:name="_Toc168473837"/>
      <w:r w:rsidRPr="00D47CC0">
        <w:rPr>
          <w:rFonts w:asciiTheme="majorBidi" w:hAnsiTheme="majorBidi" w:cstheme="majorBidi"/>
          <w:vertAlign w:val="superscript"/>
          <w:lang w:val="en-US"/>
        </w:rPr>
        <w:t>18</w:t>
      </w:r>
      <w:r w:rsidRPr="00B653BA">
        <w:rPr>
          <w:rFonts w:asciiTheme="majorBidi" w:hAnsiTheme="majorBidi" w:cstheme="majorBidi"/>
          <w:lang w:val="en-US"/>
        </w:rPr>
        <w:t>F-</w:t>
      </w:r>
      <w:r w:rsidR="006821AE" w:rsidRPr="00D47CC0">
        <w:rPr>
          <w:rFonts w:asciiTheme="majorBidi" w:hAnsiTheme="majorBidi" w:cstheme="majorBidi"/>
          <w:lang w:val="en-US"/>
        </w:rPr>
        <w:t>FDG Datasets</w:t>
      </w:r>
      <w:bookmarkEnd w:id="63"/>
      <w:bookmarkEnd w:id="64"/>
    </w:p>
    <w:p w14:paraId="7F0DADF3" w14:textId="34624ED6" w:rsidR="002B5579" w:rsidRPr="00D47CC0" w:rsidRDefault="009A5370">
      <w:pPr>
        <w:rPr>
          <w:rFonts w:asciiTheme="majorBidi" w:hAnsiTheme="majorBidi" w:cstheme="majorBidi"/>
          <w:lang w:val="en-US"/>
        </w:rPr>
      </w:pPr>
      <w:r w:rsidRPr="00D47CC0">
        <w:rPr>
          <w:rFonts w:asciiTheme="majorBidi" w:hAnsiTheme="majorBidi" w:cstheme="majorBidi"/>
          <w:lang w:val="en-US"/>
        </w:rPr>
        <w:t xml:space="preserve">To assess the model's performance </w:t>
      </w:r>
      <w:r w:rsidR="00FE316D" w:rsidRPr="00B653BA">
        <w:rPr>
          <w:rFonts w:asciiTheme="majorBidi" w:hAnsiTheme="majorBidi" w:cstheme="majorBidi"/>
          <w:lang w:val="en-US"/>
        </w:rPr>
        <w:t>with</w:t>
      </w:r>
      <w:r w:rsidR="0011097D" w:rsidRPr="00D47CC0">
        <w:rPr>
          <w:rFonts w:asciiTheme="majorBidi" w:hAnsiTheme="majorBidi" w:cstheme="majorBidi"/>
          <w:lang w:val="en-US"/>
        </w:rPr>
        <w:t xml:space="preserve"> different</w:t>
      </w:r>
      <w:r w:rsidRPr="00D47CC0">
        <w:rPr>
          <w:rFonts w:asciiTheme="majorBidi" w:hAnsiTheme="majorBidi" w:cstheme="majorBidi"/>
          <w:lang w:val="en-US"/>
        </w:rPr>
        <w:t xml:space="preserve"> radiotracers, our study incorporated a dataset of </w:t>
      </w:r>
      <w:r w:rsidR="002B5579" w:rsidRPr="00D47CC0">
        <w:rPr>
          <w:rFonts w:asciiTheme="majorBidi" w:hAnsiTheme="majorBidi" w:cstheme="majorBidi"/>
          <w:lang w:val="en-US"/>
        </w:rPr>
        <w:t>98</w:t>
      </w:r>
      <w:r w:rsidRPr="00D47CC0">
        <w:rPr>
          <w:rFonts w:asciiTheme="majorBidi" w:hAnsiTheme="majorBidi" w:cstheme="majorBidi"/>
          <w:lang w:val="en-US"/>
        </w:rPr>
        <w:t xml:space="preserve"> whole-body </w:t>
      </w:r>
      <w:r w:rsidRPr="00D47CC0">
        <w:rPr>
          <w:rFonts w:asciiTheme="majorBidi" w:hAnsiTheme="majorBidi" w:cstheme="majorBidi"/>
          <w:vertAlign w:val="superscript"/>
          <w:lang w:val="en-US"/>
        </w:rPr>
        <w:t>18</w:t>
      </w:r>
      <w:r w:rsidRPr="00D47CC0">
        <w:rPr>
          <w:rFonts w:asciiTheme="majorBidi" w:hAnsiTheme="majorBidi" w:cstheme="majorBidi"/>
          <w:lang w:val="en-US"/>
        </w:rPr>
        <w:t xml:space="preserve">F-FDG PET scans originating from two distinct </w:t>
      </w:r>
      <w:r w:rsidR="00226055" w:rsidRPr="00B653BA">
        <w:rPr>
          <w:rFonts w:asciiTheme="majorBidi" w:hAnsiTheme="majorBidi" w:cstheme="majorBidi"/>
          <w:lang w:val="en-US"/>
        </w:rPr>
        <w:t>centers</w:t>
      </w:r>
      <w:r w:rsidRPr="00D47CC0">
        <w:rPr>
          <w:rFonts w:asciiTheme="majorBidi" w:hAnsiTheme="majorBidi" w:cstheme="majorBidi"/>
          <w:lang w:val="en-US"/>
        </w:rPr>
        <w:t>, representing our external radiotracer dataset</w:t>
      </w:r>
      <w:r w:rsidR="00A4687D" w:rsidRPr="00D47CC0">
        <w:rPr>
          <w:rFonts w:asciiTheme="majorBidi" w:hAnsiTheme="majorBidi" w:cstheme="majorBidi"/>
          <w:lang w:val="en-US"/>
        </w:rPr>
        <w:t xml:space="preserve"> (Figure </w:t>
      </w:r>
      <w:r w:rsidR="0040105C" w:rsidRPr="00D47CC0">
        <w:rPr>
          <w:rFonts w:asciiTheme="majorBidi" w:hAnsiTheme="majorBidi" w:cstheme="majorBidi"/>
          <w:lang w:val="en-US"/>
        </w:rPr>
        <w:t>6</w:t>
      </w:r>
      <w:r w:rsidR="00A4687D" w:rsidRPr="00D47CC0">
        <w:rPr>
          <w:rFonts w:asciiTheme="majorBidi" w:hAnsiTheme="majorBidi" w:cstheme="majorBidi"/>
          <w:lang w:val="en-US"/>
        </w:rPr>
        <w:t>)</w:t>
      </w:r>
      <w:r w:rsidRPr="00D47CC0">
        <w:rPr>
          <w:rFonts w:asciiTheme="majorBidi" w:hAnsiTheme="majorBidi" w:cstheme="majorBidi"/>
          <w:lang w:val="en-US"/>
        </w:rPr>
        <w:t>. During the preprocessing phase, the intensities of voxels in both MAC</w:t>
      </w:r>
      <w:r w:rsidR="00E165D0" w:rsidRPr="00D47CC0">
        <w:rPr>
          <w:rFonts w:asciiTheme="majorBidi" w:hAnsiTheme="majorBidi" w:cstheme="majorBidi"/>
          <w:lang w:val="en-US"/>
        </w:rPr>
        <w:t xml:space="preserve"> </w:t>
      </w:r>
      <w:r w:rsidRPr="00D47CC0">
        <w:rPr>
          <w:rFonts w:asciiTheme="majorBidi" w:hAnsiTheme="majorBidi" w:cstheme="majorBidi"/>
          <w:lang w:val="en-US"/>
        </w:rPr>
        <w:t>and NAC images were standardi</w:t>
      </w:r>
      <w:r w:rsidR="00200D6D" w:rsidRPr="00D47CC0">
        <w:rPr>
          <w:rFonts w:asciiTheme="majorBidi" w:hAnsiTheme="majorBidi" w:cstheme="majorBidi"/>
          <w:lang w:val="en-US"/>
        </w:rPr>
        <w:t>zed for</w:t>
      </w:r>
      <w:r w:rsidRPr="00D47CC0">
        <w:rPr>
          <w:rFonts w:asciiTheme="majorBidi" w:hAnsiTheme="majorBidi" w:cstheme="majorBidi"/>
          <w:lang w:val="en-US"/>
        </w:rPr>
        <w:t xml:space="preserve"> SUVs</w:t>
      </w:r>
      <w:r w:rsidR="0011097D" w:rsidRPr="00D47CC0">
        <w:rPr>
          <w:rFonts w:asciiTheme="majorBidi" w:hAnsiTheme="majorBidi" w:cstheme="majorBidi"/>
          <w:lang w:val="en-US"/>
        </w:rPr>
        <w:t xml:space="preserve"> by </w:t>
      </w:r>
      <w:r w:rsidRPr="00D47CC0">
        <w:rPr>
          <w:rFonts w:asciiTheme="majorBidi" w:hAnsiTheme="majorBidi" w:cstheme="majorBidi"/>
          <w:lang w:val="en-US"/>
        </w:rPr>
        <w:t>scaling factors, 9 for MAC and 3 for NAC images.</w:t>
      </w:r>
    </w:p>
    <w:p w14:paraId="7C091456" w14:textId="77777777" w:rsidR="0011097D" w:rsidRPr="00D47CC0" w:rsidRDefault="0011097D">
      <w:pPr>
        <w:rPr>
          <w:rFonts w:asciiTheme="majorBidi" w:hAnsiTheme="majorBidi" w:cstheme="majorBidi"/>
          <w:lang w:val="en-US"/>
        </w:rPr>
      </w:pPr>
    </w:p>
    <w:p w14:paraId="0C25E7F6" w14:textId="77777777" w:rsidR="0011097D" w:rsidRPr="00D47CC0" w:rsidRDefault="0011097D">
      <w:pPr>
        <w:rPr>
          <w:rFonts w:asciiTheme="majorBidi" w:hAnsiTheme="majorBidi" w:cstheme="majorBidi"/>
          <w:lang w:val="en-US"/>
        </w:rPr>
      </w:pPr>
    </w:p>
    <w:p w14:paraId="1E8B753B" w14:textId="77777777" w:rsidR="0011097D" w:rsidRPr="00D47CC0" w:rsidRDefault="0011097D">
      <w:pPr>
        <w:rPr>
          <w:rFonts w:asciiTheme="majorBidi" w:hAnsiTheme="majorBidi" w:cstheme="majorBidi"/>
          <w:lang w:val="en-US"/>
        </w:rPr>
      </w:pPr>
    </w:p>
    <w:p w14:paraId="0F42AD9E" w14:textId="77777777" w:rsidR="0011097D" w:rsidRPr="00D47CC0" w:rsidRDefault="0011097D" w:rsidP="00D804A5">
      <w:pPr>
        <w:rPr>
          <w:rFonts w:asciiTheme="majorBidi" w:hAnsiTheme="majorBidi" w:cstheme="majorBidi"/>
          <w:lang w:val="en-US"/>
        </w:rPr>
      </w:pPr>
    </w:p>
    <w:p w14:paraId="3E9AFEFC" w14:textId="77777777" w:rsidR="002B5579" w:rsidRPr="00D47CC0" w:rsidRDefault="002B5579" w:rsidP="00D804A5">
      <w:pPr>
        <w:rPr>
          <w:rFonts w:asciiTheme="majorBidi" w:hAnsiTheme="majorBidi" w:cstheme="majorBidi"/>
          <w:lang w:val="en-US"/>
        </w:rPr>
      </w:pPr>
    </w:p>
    <w:tbl>
      <w:tblPr>
        <w:tblStyle w:val="TableGrid"/>
        <w:tblpPr w:leftFromText="180" w:rightFromText="180" w:vertAnchor="text" w:horzAnchor="margin" w:tblpY="23"/>
        <w:tblW w:w="83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5"/>
        <w:gridCol w:w="4751"/>
      </w:tblGrid>
      <w:tr w:rsidR="002B5579" w:rsidRPr="00B653BA" w14:paraId="61E9A8F0" w14:textId="77777777" w:rsidTr="00B4553F">
        <w:trPr>
          <w:trHeight w:val="2223"/>
        </w:trPr>
        <w:tc>
          <w:tcPr>
            <w:tcW w:w="3635" w:type="dxa"/>
          </w:tcPr>
          <w:p w14:paraId="5931147F" w14:textId="77777777" w:rsidR="002B5579" w:rsidRPr="00D47CC0" w:rsidRDefault="002B5579" w:rsidP="00D804A5">
            <w:pPr>
              <w:rPr>
                <w:rFonts w:asciiTheme="majorBidi" w:hAnsiTheme="majorBidi" w:cstheme="majorBidi"/>
                <w:lang w:val="en-US"/>
              </w:rPr>
            </w:pPr>
            <w:r w:rsidRPr="00D47CC0">
              <w:rPr>
                <w:rFonts w:asciiTheme="majorBidi" w:hAnsiTheme="majorBidi" w:cstheme="majorBidi"/>
                <w:noProof/>
                <w:lang w:val="en-US"/>
              </w:rPr>
              <w:lastRenderedPageBreak/>
              <w:drawing>
                <wp:inline distT="0" distB="0" distL="0" distR="0" wp14:anchorId="22EC298D" wp14:editId="5902D14D">
                  <wp:extent cx="2158535" cy="1252602"/>
                  <wp:effectExtent l="0" t="0" r="0" b="0"/>
                  <wp:docPr id="1206011473" name="Picture 1" descr="A comparison of ct-a-zos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6011473" name="Picture 1" descr="A comparison of ct-a-zoster&#10;&#10;Description automatically generated"/>
                          <pic:cNvPicPr/>
                        </pic:nvPicPr>
                        <pic:blipFill rotWithShape="1">
                          <a:blip r:embed="rId29"/>
                          <a:srcRect l="-131" t="20954" r="131" b="5932"/>
                          <a:stretch/>
                        </pic:blipFill>
                        <pic:spPr bwMode="auto">
                          <a:xfrm>
                            <a:off x="0" y="0"/>
                            <a:ext cx="2160001" cy="1253453"/>
                          </a:xfrm>
                          <a:prstGeom prst="rect">
                            <a:avLst/>
                          </a:prstGeom>
                          <a:ln>
                            <a:noFill/>
                          </a:ln>
                          <a:extLst>
                            <a:ext uri="{53640926-AAD7-44D8-BBD7-CCE9431645EC}">
                              <a14:shadowObscured xmlns:a14="http://schemas.microsoft.com/office/drawing/2010/main"/>
                            </a:ext>
                          </a:extLst>
                        </pic:spPr>
                      </pic:pic>
                    </a:graphicData>
                  </a:graphic>
                </wp:inline>
              </w:drawing>
            </w:r>
          </w:p>
        </w:tc>
        <w:tc>
          <w:tcPr>
            <w:tcW w:w="4751" w:type="dxa"/>
            <w:vMerge w:val="restart"/>
          </w:tcPr>
          <w:p w14:paraId="4AEC2F91" w14:textId="77777777" w:rsidR="002B5579" w:rsidRPr="00D47CC0" w:rsidRDefault="002B5579" w:rsidP="00D804A5">
            <w:pP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5C2450F6" wp14:editId="08D0B4BA">
                  <wp:extent cx="2879305" cy="2734849"/>
                  <wp:effectExtent l="0" t="0" r="0" b="0"/>
                  <wp:docPr id="2044022354" name="Picture 1" descr="A comparison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4022354" name="Picture 1" descr="A comparison of a person's body&#10;&#10;Description automatically generated"/>
                          <pic:cNvPicPr/>
                        </pic:nvPicPr>
                        <pic:blipFill rotWithShape="1">
                          <a:blip r:embed="rId30"/>
                          <a:srcRect t="14183" b="2121"/>
                          <a:stretch/>
                        </pic:blipFill>
                        <pic:spPr bwMode="auto">
                          <a:xfrm>
                            <a:off x="0" y="0"/>
                            <a:ext cx="2879305" cy="2734849"/>
                          </a:xfrm>
                          <a:prstGeom prst="rect">
                            <a:avLst/>
                          </a:prstGeom>
                          <a:ln>
                            <a:noFill/>
                          </a:ln>
                          <a:extLst>
                            <a:ext uri="{53640926-AAD7-44D8-BBD7-CCE9431645EC}">
                              <a14:shadowObscured xmlns:a14="http://schemas.microsoft.com/office/drawing/2010/main"/>
                            </a:ext>
                          </a:extLst>
                        </pic:spPr>
                      </pic:pic>
                    </a:graphicData>
                  </a:graphic>
                </wp:inline>
              </w:drawing>
            </w:r>
          </w:p>
        </w:tc>
      </w:tr>
      <w:tr w:rsidR="002B5579" w:rsidRPr="00B653BA" w14:paraId="4B129508" w14:textId="77777777" w:rsidTr="00B4553F">
        <w:trPr>
          <w:trHeight w:val="2223"/>
        </w:trPr>
        <w:tc>
          <w:tcPr>
            <w:tcW w:w="3635" w:type="dxa"/>
          </w:tcPr>
          <w:p w14:paraId="5C02E22B" w14:textId="77777777" w:rsidR="002B5579" w:rsidRPr="00D47CC0" w:rsidRDefault="002B5579" w:rsidP="00D804A5">
            <w:pP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35BE63F8" wp14:editId="640DF024">
                  <wp:extent cx="2159318" cy="1368564"/>
                  <wp:effectExtent l="0" t="0" r="0" b="0"/>
                  <wp:docPr id="371990052"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4625264" name="Picture 1" descr="A close-up of x-ray images&#10;&#10;Description automatically generated"/>
                          <pic:cNvPicPr/>
                        </pic:nvPicPr>
                        <pic:blipFill rotWithShape="1">
                          <a:blip r:embed="rId13"/>
                          <a:srcRect t="18532"/>
                          <a:stretch/>
                        </pic:blipFill>
                        <pic:spPr bwMode="auto">
                          <a:xfrm>
                            <a:off x="0" y="0"/>
                            <a:ext cx="2160001" cy="1368997"/>
                          </a:xfrm>
                          <a:prstGeom prst="rect">
                            <a:avLst/>
                          </a:prstGeom>
                          <a:ln>
                            <a:noFill/>
                          </a:ln>
                          <a:extLst>
                            <a:ext uri="{53640926-AAD7-44D8-BBD7-CCE9431645EC}">
                              <a14:shadowObscured xmlns:a14="http://schemas.microsoft.com/office/drawing/2010/main"/>
                            </a:ext>
                          </a:extLst>
                        </pic:spPr>
                      </pic:pic>
                    </a:graphicData>
                  </a:graphic>
                </wp:inline>
              </w:drawing>
            </w:r>
          </w:p>
        </w:tc>
        <w:tc>
          <w:tcPr>
            <w:tcW w:w="4751" w:type="dxa"/>
            <w:vMerge/>
          </w:tcPr>
          <w:p w14:paraId="75AB636F" w14:textId="77777777" w:rsidR="002B5579" w:rsidRPr="00D47CC0" w:rsidRDefault="002B5579" w:rsidP="00D804A5">
            <w:pPr>
              <w:rPr>
                <w:rFonts w:asciiTheme="majorBidi" w:hAnsiTheme="majorBidi" w:cstheme="majorBidi"/>
                <w:lang w:val="en-US"/>
              </w:rPr>
            </w:pPr>
          </w:p>
        </w:tc>
      </w:tr>
    </w:tbl>
    <w:p w14:paraId="18E4290B" w14:textId="77777777" w:rsidR="002B5579" w:rsidRPr="00D47CC0" w:rsidRDefault="002B5579" w:rsidP="00D804A5">
      <w:pPr>
        <w:rPr>
          <w:rFonts w:asciiTheme="majorBidi" w:hAnsiTheme="majorBidi" w:cstheme="majorBidi"/>
          <w:lang w:val="en-US"/>
        </w:rPr>
      </w:pPr>
    </w:p>
    <w:p w14:paraId="253C5666" w14:textId="77777777" w:rsidR="002B5579" w:rsidRPr="00D47CC0" w:rsidRDefault="002B5579" w:rsidP="00D804A5">
      <w:pPr>
        <w:rPr>
          <w:rFonts w:asciiTheme="majorBidi" w:hAnsiTheme="majorBidi" w:cstheme="majorBidi"/>
          <w:lang w:val="en-US"/>
        </w:rPr>
      </w:pPr>
    </w:p>
    <w:p w14:paraId="0F4ED109" w14:textId="77777777" w:rsidR="002B5579" w:rsidRPr="00D47CC0" w:rsidRDefault="002B5579" w:rsidP="00D804A5">
      <w:pPr>
        <w:rPr>
          <w:rFonts w:asciiTheme="majorBidi" w:hAnsiTheme="majorBidi" w:cstheme="majorBidi"/>
          <w:lang w:val="en-US"/>
        </w:rPr>
      </w:pPr>
    </w:p>
    <w:p w14:paraId="2B2C2FB0" w14:textId="77777777" w:rsidR="002B5579" w:rsidRPr="00D47CC0" w:rsidRDefault="002B5579" w:rsidP="00D804A5">
      <w:pPr>
        <w:rPr>
          <w:rFonts w:asciiTheme="majorBidi" w:hAnsiTheme="majorBidi" w:cstheme="majorBidi"/>
          <w:lang w:val="en-US"/>
        </w:rPr>
      </w:pPr>
    </w:p>
    <w:p w14:paraId="5CD78768" w14:textId="77777777" w:rsidR="002B5579" w:rsidRPr="00D47CC0" w:rsidRDefault="002B5579" w:rsidP="00D804A5">
      <w:pPr>
        <w:rPr>
          <w:rFonts w:asciiTheme="majorBidi" w:hAnsiTheme="majorBidi" w:cstheme="majorBidi"/>
          <w:lang w:val="en-US"/>
        </w:rPr>
      </w:pPr>
    </w:p>
    <w:p w14:paraId="6E29A5A4" w14:textId="77777777" w:rsidR="002B5579" w:rsidRPr="00D47CC0" w:rsidRDefault="002B5579" w:rsidP="00D804A5">
      <w:pPr>
        <w:rPr>
          <w:rFonts w:asciiTheme="majorBidi" w:hAnsiTheme="majorBidi" w:cstheme="majorBidi"/>
          <w:lang w:val="en-US"/>
        </w:rPr>
      </w:pPr>
    </w:p>
    <w:p w14:paraId="65CBF2C7" w14:textId="77777777" w:rsidR="002B5579" w:rsidRPr="00D47CC0" w:rsidRDefault="002B5579" w:rsidP="00D804A5">
      <w:pPr>
        <w:rPr>
          <w:rFonts w:asciiTheme="majorBidi" w:hAnsiTheme="majorBidi" w:cstheme="majorBidi"/>
          <w:lang w:val="en-US"/>
        </w:rPr>
      </w:pPr>
    </w:p>
    <w:p w14:paraId="5C66C234" w14:textId="77777777" w:rsidR="002B5579" w:rsidRPr="00D47CC0" w:rsidRDefault="002B5579" w:rsidP="00D804A5">
      <w:pPr>
        <w:rPr>
          <w:rFonts w:asciiTheme="majorBidi" w:hAnsiTheme="majorBidi" w:cstheme="majorBidi"/>
          <w:lang w:val="en-US"/>
        </w:rPr>
      </w:pPr>
    </w:p>
    <w:p w14:paraId="2ACBD364" w14:textId="77777777" w:rsidR="002B5579" w:rsidRPr="00D47CC0" w:rsidRDefault="002B5579" w:rsidP="00D804A5">
      <w:pPr>
        <w:rPr>
          <w:rFonts w:asciiTheme="majorBidi" w:hAnsiTheme="majorBidi" w:cstheme="majorBidi"/>
          <w:lang w:val="en-US"/>
        </w:rPr>
      </w:pPr>
    </w:p>
    <w:p w14:paraId="441FC43B" w14:textId="189FB306" w:rsidR="00A4687D" w:rsidRPr="00D47CC0" w:rsidRDefault="00A4687D" w:rsidP="00507D2D">
      <w:pPr>
        <w:pStyle w:val="Caption"/>
        <w:rPr>
          <w:lang w:val="en-US"/>
        </w:rPr>
      </w:pPr>
      <w:r w:rsidRPr="00D47CC0">
        <w:rPr>
          <w:lang w:val="en-US"/>
        </w:rPr>
        <w:t xml:space="preserve">Figure </w:t>
      </w:r>
      <w:r w:rsidRPr="00D47CC0">
        <w:rPr>
          <w:lang w:val="en-US"/>
        </w:rPr>
        <w:fldChar w:fldCharType="begin"/>
      </w:r>
      <w:r w:rsidRPr="00D47CC0">
        <w:rPr>
          <w:lang w:val="en-US"/>
        </w:rPr>
        <w:instrText xml:space="preserve"> SEQ Figure \* ARABIC </w:instrText>
      </w:r>
      <w:r w:rsidRPr="00D47CC0">
        <w:rPr>
          <w:lang w:val="en-US"/>
        </w:rPr>
        <w:fldChar w:fldCharType="separate"/>
      </w:r>
      <w:r w:rsidR="00230BE0" w:rsidRPr="00D47CC0">
        <w:rPr>
          <w:noProof/>
          <w:lang w:val="en-US"/>
        </w:rPr>
        <w:t>5</w:t>
      </w:r>
      <w:r w:rsidRPr="00D47CC0">
        <w:rPr>
          <w:noProof/>
          <w:lang w:val="en-US"/>
        </w:rPr>
        <w:fldChar w:fldCharType="end"/>
      </w:r>
      <w:r w:rsidRPr="00D47CC0">
        <w:rPr>
          <w:lang w:val="en-US"/>
        </w:rPr>
        <w:t>: Sample of coronal slices from an FDG dataset, illustrating the range in axial slice counts, which vary from 180 to 600 based on the organ of interest.</w:t>
      </w:r>
    </w:p>
    <w:p w14:paraId="5E210585" w14:textId="77777777" w:rsidR="00662A9E" w:rsidRPr="00D47CC0" w:rsidRDefault="00662A9E" w:rsidP="00D804A5">
      <w:pPr>
        <w:rPr>
          <w:rFonts w:asciiTheme="majorBidi" w:hAnsiTheme="majorBidi" w:cstheme="majorBidi"/>
          <w:lang w:val="en-US"/>
        </w:rPr>
      </w:pPr>
    </w:p>
    <w:p w14:paraId="6DE11B7B" w14:textId="0D111EB1" w:rsidR="006821AE" w:rsidRPr="00D47CC0" w:rsidRDefault="009A5370" w:rsidP="00D804A5">
      <w:pPr>
        <w:rPr>
          <w:rFonts w:asciiTheme="majorBidi" w:hAnsiTheme="majorBidi" w:cstheme="majorBidi"/>
          <w:i/>
          <w:iCs/>
          <w:lang w:val="en-US"/>
        </w:rPr>
      </w:pPr>
      <w:r w:rsidRPr="00D47CC0">
        <w:rPr>
          <w:rFonts w:asciiTheme="majorBidi" w:hAnsiTheme="majorBidi" w:cstheme="majorBidi"/>
          <w:lang w:val="en-US"/>
        </w:rPr>
        <w:t xml:space="preserve"> </w:t>
      </w:r>
      <w:r w:rsidR="006821AE" w:rsidRPr="00D47CC0">
        <w:rPr>
          <w:rFonts w:asciiTheme="majorBidi" w:hAnsiTheme="majorBidi" w:cstheme="majorBidi"/>
          <w:lang w:val="en-US"/>
        </w:rPr>
        <w:t xml:space="preserve">      Table </w:t>
      </w:r>
      <w:r w:rsidR="00257FFA" w:rsidRPr="00D47CC0">
        <w:rPr>
          <w:rFonts w:asciiTheme="majorBidi" w:hAnsiTheme="majorBidi" w:cstheme="majorBidi"/>
          <w:lang w:val="en-US"/>
        </w:rPr>
        <w:fldChar w:fldCharType="begin"/>
      </w:r>
      <w:r w:rsidR="00257FFA" w:rsidRPr="00D47CC0">
        <w:rPr>
          <w:rFonts w:asciiTheme="majorBidi" w:hAnsiTheme="majorBidi" w:cstheme="majorBidi"/>
          <w:lang w:val="en-US"/>
        </w:rPr>
        <w:instrText xml:space="preserve"> SEQ Table \* ARABIC </w:instrText>
      </w:r>
      <w:r w:rsidR="00257FFA" w:rsidRPr="00D47CC0">
        <w:rPr>
          <w:rFonts w:asciiTheme="majorBidi" w:hAnsiTheme="majorBidi" w:cstheme="majorBidi"/>
          <w:lang w:val="en-US"/>
        </w:rPr>
        <w:fldChar w:fldCharType="separate"/>
      </w:r>
      <w:r w:rsidR="009A0FB7">
        <w:rPr>
          <w:rFonts w:asciiTheme="majorBidi" w:hAnsiTheme="majorBidi" w:cstheme="majorBidi"/>
          <w:noProof/>
          <w:lang w:val="en-US"/>
        </w:rPr>
        <w:t>2</w:t>
      </w:r>
      <w:r w:rsidR="00257FFA" w:rsidRPr="00D47CC0">
        <w:rPr>
          <w:rFonts w:asciiTheme="majorBidi" w:hAnsiTheme="majorBidi" w:cstheme="majorBidi"/>
          <w:noProof/>
          <w:lang w:val="en-US"/>
        </w:rPr>
        <w:fldChar w:fldCharType="end"/>
      </w:r>
      <w:r w:rsidR="006821AE" w:rsidRPr="00D47CC0">
        <w:rPr>
          <w:rFonts w:asciiTheme="majorBidi" w:hAnsiTheme="majorBidi" w:cstheme="majorBidi"/>
          <w:lang w:val="en-US"/>
        </w:rPr>
        <w:t>: "Overview of External Radiotracer Dataset Specifications.</w:t>
      </w:r>
    </w:p>
    <w:tbl>
      <w:tblPr>
        <w:tblStyle w:val="TableGrid"/>
        <w:tblW w:w="9016" w:type="dxa"/>
        <w:jc w:val="center"/>
        <w:tblLook w:val="04A0" w:firstRow="1" w:lastRow="0" w:firstColumn="1" w:lastColumn="0" w:noHBand="0" w:noVBand="1"/>
      </w:tblPr>
      <w:tblGrid>
        <w:gridCol w:w="1315"/>
        <w:gridCol w:w="1489"/>
        <w:gridCol w:w="1475"/>
        <w:gridCol w:w="1689"/>
        <w:gridCol w:w="1699"/>
        <w:gridCol w:w="1349"/>
      </w:tblGrid>
      <w:tr w:rsidR="002B5579" w:rsidRPr="00B653BA" w14:paraId="17A9DBE8" w14:textId="77777777" w:rsidTr="002B5579">
        <w:trPr>
          <w:trHeight w:val="458"/>
          <w:jc w:val="center"/>
        </w:trPr>
        <w:tc>
          <w:tcPr>
            <w:tcW w:w="1315" w:type="dxa"/>
            <w:vAlign w:val="center"/>
          </w:tcPr>
          <w:p w14:paraId="6FE838F0" w14:textId="77777777" w:rsidR="002B5579" w:rsidRPr="00D47CC0" w:rsidRDefault="002B5579"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Center</w:t>
            </w:r>
          </w:p>
        </w:tc>
        <w:tc>
          <w:tcPr>
            <w:tcW w:w="1489" w:type="dxa"/>
            <w:vAlign w:val="center"/>
          </w:tcPr>
          <w:p w14:paraId="56164E44" w14:textId="65E8EADD" w:rsidR="002B5579" w:rsidRPr="00D47CC0" w:rsidRDefault="002B5579"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No</w:t>
            </w:r>
          </w:p>
        </w:tc>
        <w:tc>
          <w:tcPr>
            <w:tcW w:w="1475" w:type="dxa"/>
            <w:vAlign w:val="center"/>
          </w:tcPr>
          <w:p w14:paraId="42E6E41D" w14:textId="4B91B4BA" w:rsidR="002B5579" w:rsidRPr="00D47CC0" w:rsidRDefault="002B5579"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Train</w:t>
            </w:r>
          </w:p>
        </w:tc>
        <w:tc>
          <w:tcPr>
            <w:tcW w:w="1689" w:type="dxa"/>
            <w:vAlign w:val="center"/>
          </w:tcPr>
          <w:p w14:paraId="09352BC3" w14:textId="09392520" w:rsidR="002B5579" w:rsidRPr="00D47CC0" w:rsidRDefault="002B5579"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Validation</w:t>
            </w:r>
          </w:p>
        </w:tc>
        <w:tc>
          <w:tcPr>
            <w:tcW w:w="1699" w:type="dxa"/>
            <w:vAlign w:val="center"/>
          </w:tcPr>
          <w:p w14:paraId="78D33B21" w14:textId="34CBCAF0" w:rsidR="002B5579" w:rsidRPr="00D47CC0" w:rsidRDefault="002B5579"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Test</w:t>
            </w:r>
          </w:p>
        </w:tc>
        <w:tc>
          <w:tcPr>
            <w:tcW w:w="1349" w:type="dxa"/>
            <w:vAlign w:val="center"/>
          </w:tcPr>
          <w:p w14:paraId="1FD05DC4" w14:textId="77777777" w:rsidR="002B5579" w:rsidRPr="00D47CC0" w:rsidRDefault="002B5579"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Matrix size × Z</w:t>
            </w:r>
          </w:p>
        </w:tc>
      </w:tr>
      <w:tr w:rsidR="002B5579" w:rsidRPr="00B653BA" w14:paraId="388B1CC7" w14:textId="77777777" w:rsidTr="002B5579">
        <w:trPr>
          <w:trHeight w:val="480"/>
          <w:jc w:val="center"/>
        </w:trPr>
        <w:tc>
          <w:tcPr>
            <w:tcW w:w="1315" w:type="dxa"/>
            <w:vAlign w:val="center"/>
          </w:tcPr>
          <w:p w14:paraId="6A66137E" w14:textId="77777777" w:rsidR="002B5579" w:rsidRPr="00D47CC0" w:rsidRDefault="002B5579"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Center 6</w:t>
            </w:r>
          </w:p>
        </w:tc>
        <w:tc>
          <w:tcPr>
            <w:tcW w:w="1489" w:type="dxa"/>
            <w:vAlign w:val="center"/>
          </w:tcPr>
          <w:p w14:paraId="426D669B" w14:textId="1528CE0A" w:rsidR="002B5579" w:rsidRPr="00D47CC0" w:rsidRDefault="002B5579"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55</w:t>
            </w:r>
          </w:p>
        </w:tc>
        <w:tc>
          <w:tcPr>
            <w:tcW w:w="1475" w:type="dxa"/>
            <w:vAlign w:val="center"/>
          </w:tcPr>
          <w:p w14:paraId="165AEE73" w14:textId="7DF61A48" w:rsidR="002B5579" w:rsidRPr="00D47CC0" w:rsidRDefault="002B5579"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39</w:t>
            </w:r>
          </w:p>
        </w:tc>
        <w:tc>
          <w:tcPr>
            <w:tcW w:w="1689" w:type="dxa"/>
            <w:vAlign w:val="center"/>
          </w:tcPr>
          <w:p w14:paraId="43D0A8FA" w14:textId="633CBF44" w:rsidR="002B5579" w:rsidRPr="00D47CC0" w:rsidRDefault="002B5579"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6</w:t>
            </w:r>
          </w:p>
        </w:tc>
        <w:tc>
          <w:tcPr>
            <w:tcW w:w="1699" w:type="dxa"/>
            <w:vAlign w:val="center"/>
          </w:tcPr>
          <w:p w14:paraId="7033D357" w14:textId="6CE8ED24" w:rsidR="002B5579" w:rsidRPr="00D47CC0" w:rsidRDefault="002B5579"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11</w:t>
            </w:r>
          </w:p>
        </w:tc>
        <w:tc>
          <w:tcPr>
            <w:tcW w:w="1349" w:type="dxa"/>
            <w:vAlign w:val="center"/>
          </w:tcPr>
          <w:p w14:paraId="5A66E5CF" w14:textId="77777777" w:rsidR="002B5579" w:rsidRPr="00D47CC0" w:rsidRDefault="002B5579"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272 × 200</w:t>
            </w:r>
          </w:p>
        </w:tc>
      </w:tr>
      <w:tr w:rsidR="002B5579" w:rsidRPr="00B653BA" w14:paraId="376C335A" w14:textId="77777777" w:rsidTr="002B5579">
        <w:trPr>
          <w:trHeight w:val="558"/>
          <w:jc w:val="center"/>
        </w:trPr>
        <w:tc>
          <w:tcPr>
            <w:tcW w:w="1315" w:type="dxa"/>
            <w:vAlign w:val="center"/>
          </w:tcPr>
          <w:p w14:paraId="4BDBCB52" w14:textId="77777777" w:rsidR="002B5579" w:rsidRPr="00D47CC0" w:rsidRDefault="002B5579"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Center 7</w:t>
            </w:r>
          </w:p>
        </w:tc>
        <w:tc>
          <w:tcPr>
            <w:tcW w:w="1489" w:type="dxa"/>
            <w:vAlign w:val="center"/>
          </w:tcPr>
          <w:p w14:paraId="76579E43" w14:textId="2F7EA387" w:rsidR="002B5579" w:rsidRPr="00D47CC0" w:rsidRDefault="002B5579"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43</w:t>
            </w:r>
          </w:p>
        </w:tc>
        <w:tc>
          <w:tcPr>
            <w:tcW w:w="1475" w:type="dxa"/>
            <w:vAlign w:val="center"/>
          </w:tcPr>
          <w:p w14:paraId="26CD88D3" w14:textId="79E9B869" w:rsidR="002B5579" w:rsidRPr="00D47CC0" w:rsidRDefault="002B5579"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23</w:t>
            </w:r>
          </w:p>
        </w:tc>
        <w:tc>
          <w:tcPr>
            <w:tcW w:w="1689" w:type="dxa"/>
            <w:vAlign w:val="center"/>
          </w:tcPr>
          <w:p w14:paraId="15B92D9F" w14:textId="2C827423" w:rsidR="002B5579" w:rsidRPr="00D47CC0" w:rsidRDefault="002B5579"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9</w:t>
            </w:r>
          </w:p>
        </w:tc>
        <w:tc>
          <w:tcPr>
            <w:tcW w:w="1699" w:type="dxa"/>
            <w:vAlign w:val="center"/>
          </w:tcPr>
          <w:p w14:paraId="16414B79" w14:textId="3EE1CDE6" w:rsidR="002B5579" w:rsidRPr="00D47CC0" w:rsidRDefault="002B5579"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10</w:t>
            </w:r>
          </w:p>
        </w:tc>
        <w:tc>
          <w:tcPr>
            <w:tcW w:w="1349" w:type="dxa"/>
            <w:vAlign w:val="center"/>
          </w:tcPr>
          <w:p w14:paraId="5A95946E" w14:textId="77777777" w:rsidR="002B5579" w:rsidRPr="00D47CC0" w:rsidRDefault="002B5579"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272 × 200</w:t>
            </w:r>
          </w:p>
        </w:tc>
      </w:tr>
      <w:tr w:rsidR="002B5579" w:rsidRPr="00B653BA" w14:paraId="207D11F0" w14:textId="77777777" w:rsidTr="002B5579">
        <w:trPr>
          <w:trHeight w:val="321"/>
          <w:jc w:val="center"/>
        </w:trPr>
        <w:tc>
          <w:tcPr>
            <w:tcW w:w="1315" w:type="dxa"/>
            <w:vAlign w:val="center"/>
          </w:tcPr>
          <w:p w14:paraId="4CFAD30B" w14:textId="77777777" w:rsidR="002B5579" w:rsidRPr="00D47CC0" w:rsidRDefault="002B5579"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Total</w:t>
            </w:r>
          </w:p>
        </w:tc>
        <w:tc>
          <w:tcPr>
            <w:tcW w:w="1489" w:type="dxa"/>
            <w:vAlign w:val="center"/>
          </w:tcPr>
          <w:p w14:paraId="240FB9C0" w14:textId="76CECAF0" w:rsidR="002B5579" w:rsidRPr="00D47CC0" w:rsidRDefault="002B5579"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98</w:t>
            </w:r>
          </w:p>
        </w:tc>
        <w:tc>
          <w:tcPr>
            <w:tcW w:w="1475" w:type="dxa"/>
            <w:vAlign w:val="center"/>
          </w:tcPr>
          <w:p w14:paraId="3B92507D" w14:textId="1C0331D8" w:rsidR="002B5579" w:rsidRPr="00D47CC0" w:rsidRDefault="002B5579"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62</w:t>
            </w:r>
          </w:p>
        </w:tc>
        <w:tc>
          <w:tcPr>
            <w:tcW w:w="1689" w:type="dxa"/>
            <w:vAlign w:val="center"/>
          </w:tcPr>
          <w:p w14:paraId="3F40E4F2" w14:textId="020A6DD0" w:rsidR="002B5579" w:rsidRPr="00D47CC0" w:rsidRDefault="002B5579"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15</w:t>
            </w:r>
          </w:p>
        </w:tc>
        <w:tc>
          <w:tcPr>
            <w:tcW w:w="1699" w:type="dxa"/>
            <w:vAlign w:val="center"/>
          </w:tcPr>
          <w:p w14:paraId="2DCDBE43" w14:textId="2CB5D312" w:rsidR="002B5579" w:rsidRPr="00D47CC0" w:rsidRDefault="002B5579"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21</w:t>
            </w:r>
          </w:p>
        </w:tc>
        <w:tc>
          <w:tcPr>
            <w:tcW w:w="1349" w:type="dxa"/>
            <w:vAlign w:val="center"/>
          </w:tcPr>
          <w:p w14:paraId="15EF82E4" w14:textId="77777777" w:rsidR="002B5579" w:rsidRPr="00D47CC0" w:rsidRDefault="002B5579"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w:t>
            </w:r>
          </w:p>
        </w:tc>
      </w:tr>
      <w:tr w:rsidR="002B5579" w:rsidRPr="00B653BA" w14:paraId="5A77CD63" w14:textId="77777777" w:rsidTr="002B5579">
        <w:trPr>
          <w:trHeight w:val="321"/>
          <w:jc w:val="center"/>
        </w:trPr>
        <w:tc>
          <w:tcPr>
            <w:tcW w:w="9016" w:type="dxa"/>
            <w:gridSpan w:val="6"/>
            <w:vAlign w:val="center"/>
          </w:tcPr>
          <w:p w14:paraId="08770E9A" w14:textId="66E7220F" w:rsidR="002B5579" w:rsidRPr="00D47CC0" w:rsidRDefault="002B5579"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w:t>
            </w:r>
            <w:r w:rsidRPr="00D47CC0">
              <w:rPr>
                <w:rFonts w:asciiTheme="majorBidi" w:eastAsia="Times New Roman" w:hAnsiTheme="majorBidi" w:cstheme="majorBidi"/>
                <w:sz w:val="18"/>
                <w:szCs w:val="18"/>
                <w:lang w:val="en-US"/>
              </w:rPr>
              <w:t> </w:t>
            </w:r>
            <w:r w:rsidRPr="00D47CC0">
              <w:rPr>
                <w:rFonts w:asciiTheme="majorBidi" w:hAnsiTheme="majorBidi" w:cstheme="majorBidi"/>
                <w:sz w:val="18"/>
                <w:szCs w:val="18"/>
                <w:lang w:val="en-US"/>
              </w:rPr>
              <w:t xml:space="preserve"> Z' </w:t>
            </w:r>
            <w:proofErr w:type="gramStart"/>
            <w:r w:rsidRPr="00D47CC0">
              <w:rPr>
                <w:rFonts w:asciiTheme="majorBidi" w:hAnsiTheme="majorBidi" w:cstheme="majorBidi"/>
                <w:sz w:val="18"/>
                <w:szCs w:val="18"/>
                <w:lang w:val="en-US"/>
              </w:rPr>
              <w:t>representing</w:t>
            </w:r>
            <w:proofErr w:type="gramEnd"/>
            <w:r w:rsidRPr="00D47CC0">
              <w:rPr>
                <w:rFonts w:asciiTheme="majorBidi" w:hAnsiTheme="majorBidi" w:cstheme="majorBidi"/>
                <w:sz w:val="18"/>
                <w:szCs w:val="18"/>
                <w:lang w:val="en-US"/>
              </w:rPr>
              <w:t xml:space="preserve"> the number of slices in the axial view, depends on body length, scanner resolution, scan protocol, and patient positioning. So, it is different patiently.</w:t>
            </w:r>
            <w:r w:rsidR="00E165D0" w:rsidRPr="00D47CC0">
              <w:rPr>
                <w:rFonts w:asciiTheme="majorBidi" w:hAnsiTheme="majorBidi" w:cstheme="majorBidi"/>
                <w:sz w:val="18"/>
                <w:szCs w:val="18"/>
                <w:lang w:val="en-US"/>
              </w:rPr>
              <w:t xml:space="preserve"> </w:t>
            </w:r>
          </w:p>
        </w:tc>
      </w:tr>
    </w:tbl>
    <w:p w14:paraId="5F30C28E" w14:textId="77777777" w:rsidR="002B5579" w:rsidRPr="00D47CC0" w:rsidRDefault="002B5579" w:rsidP="00D804A5">
      <w:pPr>
        <w:rPr>
          <w:rFonts w:asciiTheme="majorBidi" w:hAnsiTheme="majorBidi" w:cstheme="majorBidi"/>
          <w:lang w:val="en-US"/>
        </w:rPr>
      </w:pPr>
    </w:p>
    <w:p w14:paraId="3DCF0F69" w14:textId="77777777" w:rsidR="006821AE" w:rsidRPr="00D47CC0" w:rsidRDefault="006821AE" w:rsidP="001E0755">
      <w:pPr>
        <w:pStyle w:val="Heading3"/>
        <w:rPr>
          <w:rFonts w:asciiTheme="majorBidi" w:hAnsiTheme="majorBidi" w:cstheme="majorBidi"/>
          <w:lang w:val="en-US"/>
        </w:rPr>
      </w:pPr>
      <w:bookmarkStart w:id="65" w:name="_Toc168472924"/>
      <w:bookmarkStart w:id="66" w:name="_Toc168473838"/>
      <w:r w:rsidRPr="00D47CC0">
        <w:rPr>
          <w:rFonts w:asciiTheme="majorBidi" w:hAnsiTheme="majorBidi" w:cstheme="majorBidi"/>
          <w:lang w:val="en-US"/>
        </w:rPr>
        <w:t>Artifact dataset</w:t>
      </w:r>
      <w:bookmarkEnd w:id="65"/>
      <w:bookmarkEnd w:id="66"/>
    </w:p>
    <w:p w14:paraId="3BCD6832" w14:textId="450E61CF" w:rsidR="0011097D" w:rsidRPr="00D47CC0" w:rsidRDefault="0011097D" w:rsidP="00D804A5">
      <w:pPr>
        <w:rPr>
          <w:rFonts w:asciiTheme="majorBidi" w:hAnsiTheme="majorBidi" w:cstheme="majorBidi"/>
          <w:lang w:val="en-US"/>
        </w:rPr>
      </w:pPr>
      <w:r w:rsidRPr="00D47CC0">
        <w:rPr>
          <w:rFonts w:asciiTheme="majorBidi" w:hAnsiTheme="majorBidi" w:cstheme="majorBidi"/>
          <w:lang w:val="en-US"/>
        </w:rPr>
        <w:t>A</w:t>
      </w:r>
      <w:r w:rsidR="009A5370" w:rsidRPr="00D47CC0">
        <w:rPr>
          <w:rFonts w:asciiTheme="majorBidi" w:hAnsiTheme="majorBidi" w:cstheme="majorBidi"/>
          <w:lang w:val="en-US"/>
        </w:rPr>
        <w:t xml:space="preserve"> </w:t>
      </w:r>
      <w:r w:rsidR="00A4687D" w:rsidRPr="00D47CC0">
        <w:rPr>
          <w:rFonts w:asciiTheme="majorBidi" w:hAnsiTheme="majorBidi" w:cstheme="majorBidi"/>
          <w:lang w:val="en-US"/>
        </w:rPr>
        <w:t>third</w:t>
      </w:r>
      <w:r w:rsidR="009A5370" w:rsidRPr="00D47CC0">
        <w:rPr>
          <w:rFonts w:asciiTheme="majorBidi" w:hAnsiTheme="majorBidi" w:cstheme="majorBidi"/>
          <w:lang w:val="en-US"/>
        </w:rPr>
        <w:t xml:space="preserve"> test set was </w:t>
      </w:r>
      <w:r w:rsidR="00200D6D" w:rsidRPr="00D47CC0">
        <w:rPr>
          <w:rFonts w:asciiTheme="majorBidi" w:hAnsiTheme="majorBidi" w:cstheme="majorBidi"/>
          <w:lang w:val="en-US"/>
        </w:rPr>
        <w:t>utilized</w:t>
      </w:r>
      <w:r w:rsidR="009A5370" w:rsidRPr="00D47CC0">
        <w:rPr>
          <w:rFonts w:asciiTheme="majorBidi" w:hAnsiTheme="majorBidi" w:cstheme="majorBidi"/>
          <w:lang w:val="en-US"/>
        </w:rPr>
        <w:t xml:space="preserve"> to evaluate the performance of the developed model under more challenging conditions. This set consisted of imaging data from 198 patients, each displaying various types of </w:t>
      </w:r>
      <w:r w:rsidR="00200D6D" w:rsidRPr="00D47CC0">
        <w:rPr>
          <w:rFonts w:asciiTheme="majorBidi" w:hAnsiTheme="majorBidi" w:cstheme="majorBidi"/>
          <w:lang w:val="en-US"/>
        </w:rPr>
        <w:t>artifacts</w:t>
      </w:r>
      <w:r w:rsidR="009A5370" w:rsidRPr="00D47CC0">
        <w:rPr>
          <w:rFonts w:asciiTheme="majorBidi" w:hAnsiTheme="majorBidi" w:cstheme="majorBidi"/>
          <w:lang w:val="en-US"/>
        </w:rPr>
        <w:t>. The art</w:t>
      </w:r>
      <w:r w:rsidR="00200D6D" w:rsidRPr="00D47CC0">
        <w:rPr>
          <w:rFonts w:asciiTheme="majorBidi" w:hAnsiTheme="majorBidi" w:cstheme="majorBidi"/>
          <w:lang w:val="en-US"/>
        </w:rPr>
        <w:t xml:space="preserve">ifacts in this dataset were chosen to test how well the model can handle and correctly interpret images that are distorted by common problems seen in clinical </w:t>
      </w:r>
      <w:r w:rsidR="003332CD" w:rsidRPr="00D47CC0">
        <w:rPr>
          <w:rFonts w:asciiTheme="majorBidi" w:hAnsiTheme="majorBidi" w:cstheme="majorBidi"/>
          <w:vertAlign w:val="superscript"/>
          <w:lang w:val="en-US"/>
        </w:rPr>
        <w:t>18</w:t>
      </w:r>
      <w:r w:rsidR="00200D6D" w:rsidRPr="00D47CC0">
        <w:rPr>
          <w:rFonts w:asciiTheme="majorBidi" w:hAnsiTheme="majorBidi" w:cstheme="majorBidi"/>
          <w:lang w:val="en-US"/>
        </w:rPr>
        <w:t xml:space="preserve">Ga imaging, like motion and Halo </w:t>
      </w:r>
      <w:r w:rsidR="00D058F4" w:rsidRPr="00B653BA">
        <w:rPr>
          <w:rFonts w:asciiTheme="majorBidi" w:hAnsiTheme="majorBidi" w:cstheme="majorBidi"/>
          <w:lang w:val="en-US"/>
        </w:rPr>
        <w:t>artifacts</w:t>
      </w:r>
      <w:r w:rsidR="009A5370" w:rsidRPr="00D47CC0">
        <w:rPr>
          <w:rFonts w:asciiTheme="majorBidi" w:hAnsiTheme="majorBidi" w:cstheme="majorBidi"/>
          <w:lang w:val="en-US"/>
        </w:rPr>
        <w:t>.</w:t>
      </w:r>
      <w:r w:rsidR="00D058F4" w:rsidRPr="00B653BA">
        <w:rPr>
          <w:rFonts w:asciiTheme="majorBidi" w:hAnsiTheme="majorBidi" w:cstheme="majorBidi"/>
          <w:lang w:val="en-US"/>
        </w:rPr>
        <w:t xml:space="preserve"> </w:t>
      </w:r>
    </w:p>
    <w:p w14:paraId="1814862C" w14:textId="77777777" w:rsidR="006821AE" w:rsidRPr="00D47CC0" w:rsidRDefault="006821AE" w:rsidP="001E0755">
      <w:pPr>
        <w:pStyle w:val="Heading2"/>
        <w:rPr>
          <w:rFonts w:asciiTheme="majorBidi" w:hAnsiTheme="majorBidi" w:cstheme="majorBidi"/>
          <w:lang w:val="en-US"/>
        </w:rPr>
      </w:pPr>
      <w:bookmarkStart w:id="67" w:name="_Toc168472925"/>
      <w:bookmarkStart w:id="68" w:name="_Toc168473839"/>
      <w:r w:rsidRPr="00D47CC0">
        <w:rPr>
          <w:rFonts w:asciiTheme="majorBidi" w:hAnsiTheme="majorBidi" w:cstheme="majorBidi"/>
          <w:lang w:val="en-US"/>
        </w:rPr>
        <w:t>Deep neural network</w:t>
      </w:r>
      <w:bookmarkEnd w:id="67"/>
      <w:bookmarkEnd w:id="68"/>
    </w:p>
    <w:p w14:paraId="4311A345" w14:textId="720CE4AB" w:rsidR="009A5370" w:rsidRPr="00D47CC0" w:rsidRDefault="009A5370" w:rsidP="00D804A5">
      <w:pPr>
        <w:rPr>
          <w:rFonts w:asciiTheme="majorBidi" w:hAnsiTheme="majorBidi" w:cstheme="majorBidi"/>
          <w:lang w:val="en-US"/>
        </w:rPr>
      </w:pPr>
      <w:r w:rsidRPr="00D47CC0">
        <w:rPr>
          <w:rFonts w:asciiTheme="majorBidi" w:hAnsiTheme="majorBidi" w:cstheme="majorBidi"/>
          <w:lang w:val="en-US"/>
        </w:rPr>
        <w:t xml:space="preserve">For final implementation, we </w:t>
      </w:r>
      <w:r w:rsidR="00D058F4" w:rsidRPr="00B653BA">
        <w:rPr>
          <w:rFonts w:asciiTheme="majorBidi" w:hAnsiTheme="majorBidi" w:cstheme="majorBidi"/>
          <w:lang w:val="en-US"/>
        </w:rPr>
        <w:t>used</w:t>
      </w:r>
      <w:r w:rsidR="00D058F4" w:rsidRPr="00D47CC0">
        <w:rPr>
          <w:rFonts w:asciiTheme="majorBidi" w:hAnsiTheme="majorBidi" w:cstheme="majorBidi"/>
          <w:lang w:val="en-US"/>
        </w:rPr>
        <w:t xml:space="preserve"> </w:t>
      </w:r>
      <w:r w:rsidRPr="00D47CC0">
        <w:rPr>
          <w:rFonts w:asciiTheme="majorBidi" w:hAnsiTheme="majorBidi" w:cstheme="majorBidi"/>
          <w:lang w:val="en-US"/>
        </w:rPr>
        <w:t>the Dyn-</w:t>
      </w:r>
      <w:proofErr w:type="spellStart"/>
      <w:r w:rsidRPr="00D47CC0">
        <w:rPr>
          <w:rFonts w:asciiTheme="majorBidi" w:hAnsiTheme="majorBidi" w:cstheme="majorBidi"/>
          <w:lang w:val="en-US"/>
        </w:rPr>
        <w:t>UNet</w:t>
      </w:r>
      <w:proofErr w:type="spellEnd"/>
      <w:r w:rsidRPr="00D47CC0">
        <w:rPr>
          <w:rFonts w:asciiTheme="majorBidi" w:hAnsiTheme="majorBidi" w:cstheme="majorBidi"/>
          <w:lang w:val="en-US"/>
        </w:rPr>
        <w:t xml:space="preserve"> architecture, renowned for its adaptability and efficiency in processing biomedical images </w:t>
      </w:r>
      <w:sdt>
        <w:sdtPr>
          <w:rPr>
            <w:rFonts w:asciiTheme="majorBidi" w:hAnsiTheme="majorBidi" w:cstheme="majorBidi"/>
            <w:color w:val="000000"/>
            <w:lang w:val="en-US"/>
          </w:rPr>
          <w:tag w:val="MENDELEY_CITATION_v3_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"/>
          <w:id w:val="1348515621"/>
          <w:placeholder>
            <w:docPart w:val="DefaultPlaceholder_-1854013440"/>
          </w:placeholder>
        </w:sdtPr>
        <w:sdtContent>
          <w:r w:rsidR="00ED2812" w:rsidRPr="00ED2812">
            <w:rPr>
              <w:rFonts w:asciiTheme="majorBidi" w:hAnsiTheme="majorBidi" w:cstheme="majorBidi"/>
              <w:color w:val="000000"/>
              <w:lang w:val="en-US"/>
            </w:rPr>
            <w:t>(72)</w:t>
          </w:r>
        </w:sdtContent>
      </w:sdt>
      <w:r w:rsidRPr="00D47CC0">
        <w:rPr>
          <w:rFonts w:asciiTheme="majorBidi" w:hAnsiTheme="majorBidi" w:cstheme="majorBidi"/>
          <w:lang w:val="en-US"/>
        </w:rPr>
        <w:t xml:space="preserve">. This model is particularly chosen for its dynamic configuration and deep supervision, enabling precise results tailored to the specific requirements of our </w:t>
      </w:r>
      <w:r w:rsidR="009C216F" w:rsidRPr="00D47CC0">
        <w:rPr>
          <w:rFonts w:asciiTheme="majorBidi" w:hAnsiTheme="majorBidi" w:cstheme="majorBidi"/>
          <w:lang w:val="en-US"/>
        </w:rPr>
        <w:t>dataset.</w:t>
      </w:r>
      <w:r w:rsidR="00DF1A31" w:rsidRPr="00B653BA">
        <w:rPr>
          <w:rFonts w:asciiTheme="majorBidi" w:hAnsiTheme="majorBidi" w:cstheme="majorBidi"/>
          <w:lang w:val="en-US"/>
        </w:rPr>
        <w:t xml:space="preserve"> </w:t>
      </w:r>
      <w:r w:rsidRPr="00D47CC0">
        <w:rPr>
          <w:rFonts w:asciiTheme="majorBidi" w:hAnsiTheme="majorBidi" w:cstheme="majorBidi"/>
          <w:lang w:val="en-US"/>
        </w:rPr>
        <w:t>The Dyn-</w:t>
      </w:r>
      <w:proofErr w:type="spellStart"/>
      <w:r w:rsidRPr="00D47CC0">
        <w:rPr>
          <w:rFonts w:asciiTheme="majorBidi" w:hAnsiTheme="majorBidi" w:cstheme="majorBidi"/>
          <w:lang w:val="en-US"/>
        </w:rPr>
        <w:t>UNet</w:t>
      </w:r>
      <w:proofErr w:type="spellEnd"/>
      <w:r w:rsidRPr="00D47CC0">
        <w:rPr>
          <w:rFonts w:asciiTheme="majorBidi" w:hAnsiTheme="majorBidi" w:cstheme="majorBidi"/>
          <w:lang w:val="en-US"/>
        </w:rPr>
        <w:t xml:space="preserve"> model's initialization is specially made to find the best kernel sizes and strides based on the size and spacing of the input patches in our dataset. </w:t>
      </w:r>
      <w:r w:rsidR="00DF1A31" w:rsidRPr="00B653BA">
        <w:rPr>
          <w:rFonts w:asciiTheme="majorBidi" w:hAnsiTheme="majorBidi" w:cstheme="majorBidi"/>
          <w:lang w:val="en-US"/>
        </w:rPr>
        <w:t>These parameters were determined by evaluating the spatial dimensions and resolution of the input data</w:t>
      </w:r>
      <w:r w:rsidRPr="00D47CC0">
        <w:rPr>
          <w:rFonts w:asciiTheme="majorBidi" w:hAnsiTheme="majorBidi" w:cstheme="majorBidi"/>
          <w:lang w:val="en-US"/>
        </w:rPr>
        <w:t>, ensuring the network architecture is directly aligned with the inherent characteristics of our medical images.</w:t>
      </w:r>
    </w:p>
    <w:p w14:paraId="2C3A1FFE" w14:textId="54A8A356" w:rsidR="009A5370" w:rsidRPr="00D47CC0" w:rsidRDefault="009A5370" w:rsidP="00D804A5">
      <w:pPr>
        <w:rPr>
          <w:rFonts w:asciiTheme="majorBidi" w:hAnsiTheme="majorBidi" w:cstheme="majorBidi"/>
          <w:lang w:val="en-US"/>
        </w:rPr>
      </w:pPr>
      <w:r w:rsidRPr="00D47CC0">
        <w:rPr>
          <w:rFonts w:asciiTheme="majorBidi" w:hAnsiTheme="majorBidi" w:cstheme="majorBidi"/>
          <w:lang w:val="en-US"/>
        </w:rPr>
        <w:t>The Dyn-</w:t>
      </w:r>
      <w:proofErr w:type="spellStart"/>
      <w:r w:rsidRPr="00D47CC0">
        <w:rPr>
          <w:rFonts w:asciiTheme="majorBidi" w:hAnsiTheme="majorBidi" w:cstheme="majorBidi"/>
          <w:lang w:val="en-US"/>
        </w:rPr>
        <w:t>UNet</w:t>
      </w:r>
      <w:proofErr w:type="spellEnd"/>
      <w:r w:rsidRPr="00D47CC0">
        <w:rPr>
          <w:rFonts w:asciiTheme="majorBidi" w:hAnsiTheme="majorBidi" w:cstheme="majorBidi"/>
          <w:lang w:val="en-US"/>
        </w:rPr>
        <w:t xml:space="preserve"> model is specified with supervision heads, which ensure that intermediate layers are </w:t>
      </w:r>
      <w:r w:rsidR="00200D6D" w:rsidRPr="00D47CC0">
        <w:rPr>
          <w:rFonts w:asciiTheme="majorBidi" w:hAnsiTheme="majorBidi" w:cstheme="majorBidi"/>
          <w:lang w:val="en-US"/>
        </w:rPr>
        <w:t xml:space="preserve">optimized </w:t>
      </w:r>
      <w:r w:rsidRPr="00D47CC0">
        <w:rPr>
          <w:rFonts w:asciiTheme="majorBidi" w:hAnsiTheme="majorBidi" w:cstheme="majorBidi"/>
          <w:lang w:val="en-US"/>
        </w:rPr>
        <w:t xml:space="preserve">for accurate prediction, enhancing learning efficiency and model robustness. Deep supervision ensures that intermediate layers are also </w:t>
      </w:r>
      <w:r w:rsidR="00200D6D" w:rsidRPr="00D47CC0">
        <w:rPr>
          <w:rFonts w:asciiTheme="majorBidi" w:hAnsiTheme="majorBidi" w:cstheme="majorBidi"/>
          <w:lang w:val="en-US"/>
        </w:rPr>
        <w:t xml:space="preserve">optimized </w:t>
      </w:r>
      <w:r w:rsidRPr="00D47CC0">
        <w:rPr>
          <w:rFonts w:asciiTheme="majorBidi" w:hAnsiTheme="majorBidi" w:cstheme="majorBidi"/>
          <w:lang w:val="en-US"/>
        </w:rPr>
        <w:t xml:space="preserve">for accurate prediction, not just the final </w:t>
      </w:r>
      <w:r w:rsidRPr="00D47CC0">
        <w:rPr>
          <w:rFonts w:asciiTheme="majorBidi" w:hAnsiTheme="majorBidi" w:cstheme="majorBidi"/>
          <w:lang w:val="en-US"/>
        </w:rPr>
        <w:lastRenderedPageBreak/>
        <w:t>output layer. This strategy boosts the learning efficiency and enhances the robustness of the model, making it adept at segmenting complex anatomical structures with high fidelity.</w:t>
      </w:r>
      <w:r w:rsidR="008A3080" w:rsidRPr="00B653BA">
        <w:rPr>
          <w:rFonts w:asciiTheme="majorBidi" w:hAnsiTheme="majorBidi" w:cstheme="majorBidi"/>
          <w:lang w:val="en-US"/>
        </w:rPr>
        <w:t xml:space="preserve"> </w:t>
      </w:r>
    </w:p>
    <w:p w14:paraId="4FB8CD3D" w14:textId="516DC10E" w:rsidR="009A5370" w:rsidRPr="00D47CC0" w:rsidRDefault="009A5370" w:rsidP="00D804A5">
      <w:pPr>
        <w:rPr>
          <w:rFonts w:asciiTheme="majorBidi" w:hAnsiTheme="majorBidi" w:cstheme="majorBidi"/>
          <w:lang w:val="en-US"/>
        </w:rPr>
      </w:pPr>
      <w:r w:rsidRPr="00D47CC0">
        <w:rPr>
          <w:rFonts w:asciiTheme="majorBidi" w:hAnsiTheme="majorBidi" w:cstheme="majorBidi"/>
          <w:lang w:val="en-US"/>
        </w:rPr>
        <w:t xml:space="preserve">For the </w:t>
      </w:r>
      <w:r w:rsidR="00790DE4" w:rsidRPr="00D47CC0">
        <w:rPr>
          <w:rFonts w:asciiTheme="majorBidi" w:hAnsiTheme="majorBidi" w:cstheme="majorBidi"/>
          <w:vertAlign w:val="superscript"/>
          <w:lang w:val="en-US"/>
        </w:rPr>
        <w:t>68</w:t>
      </w:r>
      <w:r w:rsidR="00790DE4" w:rsidRPr="00D47CC0">
        <w:rPr>
          <w:rFonts w:asciiTheme="majorBidi" w:hAnsiTheme="majorBidi" w:cstheme="majorBidi"/>
          <w:lang w:val="en-US"/>
        </w:rPr>
        <w:t>Ga</w:t>
      </w:r>
      <w:r w:rsidR="00BA5CC6" w:rsidRPr="00D47CC0">
        <w:rPr>
          <w:rFonts w:asciiTheme="majorBidi" w:hAnsiTheme="majorBidi" w:cstheme="majorBidi"/>
          <w:lang w:val="en-US"/>
        </w:rPr>
        <w:t xml:space="preserve"> </w:t>
      </w:r>
      <w:r w:rsidRPr="00D47CC0">
        <w:rPr>
          <w:rFonts w:asciiTheme="majorBidi" w:hAnsiTheme="majorBidi" w:cstheme="majorBidi"/>
          <w:lang w:val="en-US"/>
        </w:rPr>
        <w:t>dataset, the computed kernel sizes and strides are set to four layers of [3, 3, 3] kernels, with strides transitioning from [1, 1, 1] in the initial layer to [2, 2, 1] in the deeper layers</w:t>
      </w:r>
      <w:r w:rsidR="00BA5CC6" w:rsidRPr="00D47CC0">
        <w:rPr>
          <w:rFonts w:asciiTheme="majorBidi" w:hAnsiTheme="majorBidi" w:cstheme="majorBidi"/>
          <w:lang w:val="en-US"/>
        </w:rPr>
        <w:t xml:space="preserve">. </w:t>
      </w:r>
      <w:r w:rsidRPr="00D47CC0">
        <w:rPr>
          <w:rFonts w:asciiTheme="majorBidi" w:hAnsiTheme="majorBidi" w:cstheme="majorBidi"/>
          <w:lang w:val="en-US"/>
        </w:rPr>
        <w:t>Additionally, the implementation of deep supervision, with two supervision heads, enhanc</w:t>
      </w:r>
      <w:r w:rsidR="00BA5CC6" w:rsidRPr="00D47CC0">
        <w:rPr>
          <w:rFonts w:asciiTheme="majorBidi" w:hAnsiTheme="majorBidi" w:cstheme="majorBidi"/>
          <w:lang w:val="en-US"/>
        </w:rPr>
        <w:t>ed</w:t>
      </w:r>
      <w:r w:rsidRPr="00D47CC0">
        <w:rPr>
          <w:rFonts w:asciiTheme="majorBidi" w:hAnsiTheme="majorBidi" w:cstheme="majorBidi"/>
          <w:lang w:val="en-US"/>
        </w:rPr>
        <w:t xml:space="preserve"> the learning process by </w:t>
      </w:r>
      <w:r w:rsidR="00200D6D" w:rsidRPr="00D47CC0">
        <w:rPr>
          <w:rFonts w:asciiTheme="majorBidi" w:hAnsiTheme="majorBidi" w:cstheme="majorBidi"/>
          <w:lang w:val="en-US"/>
        </w:rPr>
        <w:t xml:space="preserve">optimizing </w:t>
      </w:r>
      <w:r w:rsidR="008A3080" w:rsidRPr="00B653BA">
        <w:rPr>
          <w:rFonts w:asciiTheme="majorBidi" w:hAnsiTheme="majorBidi" w:cstheme="majorBidi"/>
          <w:lang w:val="en-US"/>
        </w:rPr>
        <w:t>the network's final and intermediate layers</w:t>
      </w:r>
      <w:r w:rsidRPr="00D47CC0">
        <w:rPr>
          <w:rFonts w:asciiTheme="majorBidi" w:hAnsiTheme="majorBidi" w:cstheme="majorBidi"/>
          <w:lang w:val="en-US"/>
        </w:rPr>
        <w:t xml:space="preserve">. By adjusting the </w:t>
      </w:r>
      <w:proofErr w:type="spellStart"/>
      <w:r w:rsidRPr="00D47CC0">
        <w:rPr>
          <w:rFonts w:asciiTheme="majorBidi" w:hAnsiTheme="majorBidi" w:cstheme="majorBidi"/>
          <w:lang w:val="en-US"/>
        </w:rPr>
        <w:t>ReLU</w:t>
      </w:r>
      <w:proofErr w:type="spellEnd"/>
      <w:r w:rsidRPr="00D47CC0">
        <w:rPr>
          <w:rFonts w:asciiTheme="majorBidi" w:hAnsiTheme="majorBidi" w:cstheme="majorBidi"/>
          <w:lang w:val="en-US"/>
        </w:rPr>
        <w:t xml:space="preserve"> activation function in the last layer, we can get the non-zero value </w:t>
      </w:r>
      <w:r w:rsidR="00BA5CC6" w:rsidRPr="00D47CC0">
        <w:rPr>
          <w:rFonts w:asciiTheme="majorBidi" w:hAnsiTheme="majorBidi" w:cstheme="majorBidi"/>
          <w:lang w:val="en-US"/>
        </w:rPr>
        <w:t xml:space="preserve">for </w:t>
      </w:r>
      <w:r w:rsidRPr="00D47CC0">
        <w:rPr>
          <w:rFonts w:asciiTheme="majorBidi" w:hAnsiTheme="majorBidi" w:cstheme="majorBidi"/>
          <w:lang w:val="en-US"/>
        </w:rPr>
        <w:t>the concept of the PET image.</w:t>
      </w:r>
      <w:r w:rsidR="008A3080" w:rsidRPr="00B653BA">
        <w:rPr>
          <w:rFonts w:asciiTheme="majorBidi" w:hAnsiTheme="majorBidi" w:cstheme="majorBidi"/>
          <w:lang w:val="en-US"/>
        </w:rPr>
        <w:t xml:space="preserve"> </w:t>
      </w:r>
      <w:r w:rsidRPr="00D47CC0">
        <w:rPr>
          <w:rFonts w:asciiTheme="majorBidi" w:hAnsiTheme="majorBidi" w:cstheme="majorBidi"/>
          <w:lang w:val="en-US"/>
        </w:rPr>
        <w:t xml:space="preserve">Our deep learning network was designed to process NAC images as inputs </w:t>
      </w:r>
      <w:r w:rsidR="008A3080" w:rsidRPr="00B653BA">
        <w:rPr>
          <w:rFonts w:asciiTheme="majorBidi" w:hAnsiTheme="majorBidi" w:cstheme="majorBidi"/>
          <w:lang w:val="en-US"/>
        </w:rPr>
        <w:t>to generate</w:t>
      </w:r>
      <w:r w:rsidRPr="00D47CC0">
        <w:rPr>
          <w:rFonts w:asciiTheme="majorBidi" w:hAnsiTheme="majorBidi" w:cstheme="majorBidi"/>
          <w:lang w:val="en-US"/>
        </w:rPr>
        <w:t xml:space="preserve"> MAC</w:t>
      </w:r>
      <w:r w:rsidR="00BA5CC6" w:rsidRPr="00D47CC0">
        <w:rPr>
          <w:rFonts w:asciiTheme="majorBidi" w:hAnsiTheme="majorBidi" w:cstheme="majorBidi"/>
          <w:lang w:val="en-US"/>
        </w:rPr>
        <w:t xml:space="preserve"> or ADCM</w:t>
      </w:r>
      <w:r w:rsidRPr="00D47CC0">
        <w:rPr>
          <w:rFonts w:asciiTheme="majorBidi" w:hAnsiTheme="majorBidi" w:cstheme="majorBidi"/>
          <w:lang w:val="en-US"/>
        </w:rPr>
        <w:t xml:space="preserve"> images</w:t>
      </w:r>
      <w:r w:rsidR="008A3080" w:rsidRPr="00B653BA">
        <w:rPr>
          <w:rFonts w:asciiTheme="majorBidi" w:hAnsiTheme="majorBidi" w:cstheme="majorBidi"/>
          <w:lang w:val="en-US"/>
        </w:rPr>
        <w:t xml:space="preserve"> for different approaches</w:t>
      </w:r>
      <w:r w:rsidR="00BA5CC6" w:rsidRPr="00D47CC0">
        <w:rPr>
          <w:rFonts w:asciiTheme="majorBidi" w:hAnsiTheme="majorBidi" w:cstheme="majorBidi"/>
          <w:lang w:val="en-US"/>
        </w:rPr>
        <w:t xml:space="preserve"> and</w:t>
      </w:r>
      <w:r w:rsidRPr="00D47CC0">
        <w:rPr>
          <w:rFonts w:asciiTheme="majorBidi" w:hAnsiTheme="majorBidi" w:cstheme="majorBidi"/>
          <w:lang w:val="en-US"/>
        </w:rPr>
        <w:t xml:space="preserve"> will be elaborated upon later</w:t>
      </w:r>
      <w:r w:rsidR="00BA5CC6" w:rsidRPr="00D47CC0">
        <w:rPr>
          <w:rFonts w:asciiTheme="majorBidi" w:hAnsiTheme="majorBidi" w:cstheme="majorBidi"/>
          <w:lang w:val="en-US"/>
        </w:rPr>
        <w:t>.</w:t>
      </w:r>
    </w:p>
    <w:p w14:paraId="32DC44E5" w14:textId="6304D0FC" w:rsidR="009A5370" w:rsidRPr="00D47CC0" w:rsidRDefault="009A5370" w:rsidP="00D804A5">
      <w:pPr>
        <w:rPr>
          <w:rFonts w:asciiTheme="majorBidi" w:hAnsiTheme="majorBidi" w:cstheme="majorBidi"/>
          <w:lang w:val="en-US"/>
        </w:rPr>
      </w:pPr>
      <w:r w:rsidRPr="00D47CC0">
        <w:rPr>
          <w:rFonts w:asciiTheme="majorBidi" w:hAnsiTheme="majorBidi" w:cstheme="majorBidi"/>
          <w:lang w:val="en-US"/>
        </w:rPr>
        <w:t>Network training involved using 3D patches sized at 168</w:t>
      </w:r>
      <w:r w:rsidR="00FE1952" w:rsidRPr="00B653BA">
        <w:rPr>
          <w:rFonts w:asciiTheme="majorBidi" w:hAnsiTheme="majorBidi" w:cstheme="majorBidi"/>
          <w:lang w:val="en-US"/>
        </w:rPr>
        <w:t>×</w:t>
      </w:r>
      <w:r w:rsidRPr="00D47CC0">
        <w:rPr>
          <w:rFonts w:asciiTheme="majorBidi" w:hAnsiTheme="majorBidi" w:cstheme="majorBidi"/>
          <w:lang w:val="en-US"/>
        </w:rPr>
        <w:t>168</w:t>
      </w:r>
      <w:r w:rsidR="00FE1952" w:rsidRPr="00B653BA">
        <w:rPr>
          <w:rFonts w:asciiTheme="majorBidi" w:hAnsiTheme="majorBidi" w:cstheme="majorBidi"/>
          <w:lang w:val="en-US"/>
        </w:rPr>
        <w:t>×</w:t>
      </w:r>
      <w:r w:rsidRPr="00D47CC0">
        <w:rPr>
          <w:rFonts w:asciiTheme="majorBidi" w:hAnsiTheme="majorBidi" w:cstheme="majorBidi"/>
          <w:lang w:val="en-US"/>
        </w:rPr>
        <w:t xml:space="preserve">16 and 20 sample patches per patient. The key training parameters were as follows: </w:t>
      </w:r>
      <w:r w:rsidR="00BA5CC6" w:rsidRPr="00D47CC0">
        <w:rPr>
          <w:rFonts w:asciiTheme="majorBidi" w:hAnsiTheme="majorBidi" w:cstheme="majorBidi"/>
          <w:lang w:val="en-US"/>
        </w:rPr>
        <w:t>L</w:t>
      </w:r>
      <w:r w:rsidRPr="00D47CC0">
        <w:rPr>
          <w:rFonts w:asciiTheme="majorBidi" w:hAnsiTheme="majorBidi" w:cstheme="majorBidi"/>
          <w:lang w:val="en-US"/>
        </w:rPr>
        <w:t xml:space="preserve">earning rate of 0.001, </w:t>
      </w:r>
      <w:r w:rsidR="00BA5CC6" w:rsidRPr="00D47CC0">
        <w:rPr>
          <w:rFonts w:asciiTheme="majorBidi" w:hAnsiTheme="majorBidi" w:cstheme="majorBidi"/>
          <w:lang w:val="en-US"/>
        </w:rPr>
        <w:t xml:space="preserve">Loss function </w:t>
      </w:r>
      <w:r w:rsidRPr="00D47CC0">
        <w:rPr>
          <w:rFonts w:asciiTheme="majorBidi" w:hAnsiTheme="majorBidi" w:cstheme="majorBidi"/>
          <w:lang w:val="en-US"/>
        </w:rPr>
        <w:t>of the mean squared error (MSE)—also referred to as the squared L2 norm. The MSE loss function was employed to measure the deviation of the network's output from the MAC ground truth.</w:t>
      </w:r>
    </w:p>
    <w:p w14:paraId="5C2C6681" w14:textId="73DA9BBB" w:rsidR="009A5370" w:rsidRPr="00B653BA" w:rsidDel="000365C1" w:rsidRDefault="009A5370" w:rsidP="00D804A5">
      <w:pPr>
        <w:rPr>
          <w:del w:id="69" w:author="Shirilord, Isaac (ARTORG)" w:date="2024-05-29T13:55:00Z"/>
          <w:rFonts w:asciiTheme="majorBidi" w:hAnsiTheme="majorBidi" w:cstheme="majorBidi"/>
          <w:lang w:val="en-US"/>
          <w:rPrChange w:id="70" w:author="Shirilord, Isaac (ARTORG)" w:date="2024-05-29T17:37:00Z">
            <w:rPr>
              <w:del w:id="71" w:author="Shirilord, Isaac (ARTORG)" w:date="2024-05-29T13:55:00Z"/>
              <w:rFonts w:asciiTheme="majorBidi" w:hAnsiTheme="majorBidi" w:cstheme="majorBidi"/>
            </w:rPr>
          </w:rPrChange>
        </w:rPr>
      </w:pPr>
      <w:r w:rsidRPr="00D47CC0">
        <w:rPr>
          <w:rFonts w:asciiTheme="majorBidi" w:hAnsiTheme="majorBidi" w:cstheme="majorBidi"/>
          <w:lang w:val="en-US"/>
        </w:rPr>
        <w:t xml:space="preserve">The </w:t>
      </w:r>
      <w:r w:rsidR="00200D6D" w:rsidRPr="00D47CC0">
        <w:rPr>
          <w:rFonts w:asciiTheme="majorBidi" w:hAnsiTheme="majorBidi" w:cstheme="majorBidi"/>
          <w:lang w:val="en-US"/>
        </w:rPr>
        <w:t>network was optimized using the Adam algorithm</w:t>
      </w:r>
      <w:r w:rsidRPr="00D47CC0">
        <w:rPr>
          <w:rFonts w:asciiTheme="majorBidi" w:hAnsiTheme="majorBidi" w:cstheme="majorBidi"/>
          <w:lang w:val="en-US"/>
        </w:rPr>
        <w:t xml:space="preserve">. The beta coefficients, set at 0.5 and 0.999, governed the moment estimates' exponential decay rates. </w:t>
      </w:r>
      <w:r w:rsidR="0029290E" w:rsidRPr="00B653BA">
        <w:rPr>
          <w:rFonts w:asciiTheme="majorBidi" w:hAnsiTheme="majorBidi" w:cstheme="majorBidi"/>
          <w:lang w:val="en-US"/>
        </w:rPr>
        <w:t>Supplemental Material 1 details the architecture and more information about this network</w:t>
      </w:r>
      <w:r w:rsidRPr="00D47CC0">
        <w:rPr>
          <w:rFonts w:asciiTheme="majorBidi" w:hAnsiTheme="majorBidi" w:cstheme="majorBidi"/>
          <w:lang w:val="en-US"/>
        </w:rPr>
        <w:t>.</w:t>
      </w:r>
      <w:r w:rsidR="00200D6D" w:rsidRPr="00D47CC0">
        <w:rPr>
          <w:rFonts w:asciiTheme="majorBidi" w:hAnsiTheme="majorBidi" w:cstheme="majorBidi"/>
          <w:lang w:val="en-US"/>
        </w:rPr>
        <w:t xml:space="preserve"> </w:t>
      </w:r>
      <w:r w:rsidR="009343CF" w:rsidRPr="00B653BA">
        <w:rPr>
          <w:rFonts w:asciiTheme="majorBidi" w:hAnsiTheme="majorBidi" w:cstheme="majorBidi"/>
          <w:lang w:val="en-US"/>
        </w:rPr>
        <w:t xml:space="preserve"> </w:t>
      </w:r>
      <w:r w:rsidR="00A1094D" w:rsidRPr="00B653BA">
        <w:rPr>
          <w:rFonts w:asciiTheme="majorBidi" w:hAnsiTheme="majorBidi" w:cstheme="majorBidi"/>
          <w:lang w:val="en-US"/>
        </w:rPr>
        <w:t>To maintain the model's integrity, only artifact-free datasets were used during the network's training and validation stages. We trained the network near 500 epochs to ensure adequate convergence and comprehensive learning from the dataset. To prevent data leakage and ensure data integrity, patients were not overlapped</w:t>
      </w:r>
      <w:r w:rsidRPr="00B653BA">
        <w:rPr>
          <w:rFonts w:asciiTheme="majorBidi" w:hAnsiTheme="majorBidi" w:cstheme="majorBidi"/>
          <w:lang w:val="en-US"/>
          <w:rPrChange w:id="72" w:author="Shirilord, Isaac (ARTORG)" w:date="2024-05-29T17:37:00Z">
            <w:rPr>
              <w:rFonts w:asciiTheme="majorBidi" w:hAnsiTheme="majorBidi" w:cstheme="majorBidi"/>
            </w:rPr>
          </w:rPrChange>
        </w:rPr>
        <w:t xml:space="preserve"> across the training, testing, and validation datasets, maintaining the independence of each dataset.</w:t>
      </w:r>
      <w:ins w:id="73" w:author="Shirilord, Isaac (ARTORG)" w:date="2024-05-29T13:55:00Z">
        <w:r w:rsidR="000365C1" w:rsidRPr="00B653BA">
          <w:rPr>
            <w:rFonts w:asciiTheme="majorBidi" w:hAnsiTheme="majorBidi" w:cstheme="majorBidi"/>
            <w:lang w:val="en-US"/>
          </w:rPr>
          <w:t xml:space="preserve"> </w:t>
        </w:r>
      </w:ins>
    </w:p>
    <w:p w14:paraId="2E653ECD" w14:textId="2985C84E" w:rsidR="009A5370" w:rsidRPr="00B653BA" w:rsidRDefault="009A5370" w:rsidP="00D804A5">
      <w:pPr>
        <w:rPr>
          <w:rFonts w:asciiTheme="majorBidi" w:hAnsiTheme="majorBidi" w:cstheme="majorBidi"/>
          <w:lang w:val="en-US"/>
          <w:rPrChange w:id="74" w:author="Shirilord, Isaac (ARTORG)" w:date="2024-05-29T17:37:00Z">
            <w:rPr>
              <w:rFonts w:asciiTheme="majorBidi" w:hAnsiTheme="majorBidi" w:cstheme="majorBidi"/>
            </w:rPr>
          </w:rPrChange>
        </w:rPr>
      </w:pPr>
      <w:r w:rsidRPr="00B653BA">
        <w:rPr>
          <w:rFonts w:asciiTheme="majorBidi" w:hAnsiTheme="majorBidi" w:cstheme="majorBidi"/>
          <w:lang w:val="en-US"/>
          <w:rPrChange w:id="75" w:author="Shirilord, Isaac (ARTORG)" w:date="2024-05-29T17:37:00Z">
            <w:rPr>
              <w:rFonts w:asciiTheme="majorBidi" w:hAnsiTheme="majorBidi" w:cstheme="majorBidi"/>
            </w:rPr>
          </w:rPrChange>
        </w:rPr>
        <w:t xml:space="preserve">Details on alternative models tested, including those that did not meet our criteria for inclusion in the final report, are documented in Supplementary Material </w:t>
      </w:r>
      <w:r w:rsidR="00281025" w:rsidRPr="00B653BA">
        <w:rPr>
          <w:rFonts w:asciiTheme="majorBidi" w:hAnsiTheme="majorBidi" w:cstheme="majorBidi"/>
          <w:lang w:val="en-US"/>
          <w:rPrChange w:id="76" w:author="Shirilord, Isaac (ARTORG)" w:date="2024-05-29T17:37:00Z">
            <w:rPr>
              <w:rFonts w:asciiTheme="majorBidi" w:hAnsiTheme="majorBidi" w:cstheme="majorBidi"/>
            </w:rPr>
          </w:rPrChange>
        </w:rPr>
        <w:t>1</w:t>
      </w:r>
      <w:r w:rsidRPr="00B653BA">
        <w:rPr>
          <w:rFonts w:asciiTheme="majorBidi" w:hAnsiTheme="majorBidi" w:cstheme="majorBidi"/>
          <w:lang w:val="en-US"/>
          <w:rPrChange w:id="77" w:author="Shirilord, Isaac (ARTORG)" w:date="2024-05-29T17:37:00Z">
            <w:rPr>
              <w:rFonts w:asciiTheme="majorBidi" w:hAnsiTheme="majorBidi" w:cstheme="majorBidi"/>
            </w:rPr>
          </w:rPrChange>
        </w:rPr>
        <w:t xml:space="preserve"> for transparency and completeness.</w:t>
      </w:r>
    </w:p>
    <w:p w14:paraId="3E46EFA7" w14:textId="77777777" w:rsidR="006821AE" w:rsidRPr="00B653BA" w:rsidRDefault="006821AE" w:rsidP="00D804A5">
      <w:pPr>
        <w:rPr>
          <w:rFonts w:asciiTheme="majorBidi" w:hAnsiTheme="majorBidi" w:cstheme="majorBidi"/>
          <w:lang w:val="en-US"/>
          <w:rPrChange w:id="78" w:author="Shirilord, Isaac (ARTORG)" w:date="2024-05-29T17:37:00Z">
            <w:rPr>
              <w:rFonts w:asciiTheme="majorBidi" w:hAnsiTheme="majorBidi" w:cstheme="majorBidi"/>
            </w:rPr>
          </w:rPrChange>
        </w:rPr>
      </w:pPr>
    </w:p>
    <w:p w14:paraId="4264B288" w14:textId="77777777" w:rsidR="006821AE" w:rsidRPr="00B653BA" w:rsidRDefault="006821AE" w:rsidP="001E0755">
      <w:pPr>
        <w:pStyle w:val="Heading2"/>
        <w:rPr>
          <w:rStyle w:val="Strong"/>
          <w:rFonts w:asciiTheme="majorBidi" w:hAnsiTheme="majorBidi" w:cstheme="majorBidi"/>
          <w:color w:val="0D0D0D"/>
          <w:sz w:val="22"/>
          <w:szCs w:val="22"/>
          <w:bdr w:val="single" w:sz="2" w:space="0" w:color="E3E3E3" w:frame="1"/>
          <w:lang w:val="en-US"/>
          <w:rPrChange w:id="79" w:author="Shirilord, Isaac (ARTORG)" w:date="2024-05-29T17:37:00Z">
            <w:rPr>
              <w:rStyle w:val="Strong"/>
              <w:rFonts w:asciiTheme="majorBidi" w:eastAsiaTheme="minorHAnsi" w:hAnsiTheme="majorBidi" w:cstheme="majorBidi"/>
              <w:b/>
              <w:bCs/>
              <w:color w:val="0D0D0D"/>
              <w:sz w:val="22"/>
              <w:szCs w:val="22"/>
              <w:bdr w:val="single" w:sz="2" w:space="0" w:color="E3E3E3" w:frame="1"/>
            </w:rPr>
          </w:rPrChange>
        </w:rPr>
      </w:pPr>
      <w:bookmarkStart w:id="80" w:name="_Toc168472926"/>
      <w:bookmarkStart w:id="81" w:name="_Toc168473840"/>
      <w:r w:rsidRPr="00B653BA">
        <w:rPr>
          <w:rFonts w:asciiTheme="majorBidi" w:hAnsiTheme="majorBidi" w:cstheme="majorBidi"/>
          <w:lang w:val="en-US"/>
          <w:rPrChange w:id="82" w:author="Shirilord, Isaac (ARTORG)" w:date="2024-05-29T17:37:00Z">
            <w:rPr>
              <w:rFonts w:asciiTheme="majorBidi" w:hAnsiTheme="majorBidi" w:cstheme="majorBidi"/>
              <w:b w:val="0"/>
              <w:bCs w:val="0"/>
            </w:rPr>
          </w:rPrChange>
        </w:rPr>
        <w:t>Training approaches for deep learning models:</w:t>
      </w:r>
      <w:bookmarkEnd w:id="80"/>
      <w:bookmarkEnd w:id="81"/>
    </w:p>
    <w:p w14:paraId="63B866AB" w14:textId="0162D4A6" w:rsidR="009C216F" w:rsidRPr="00D47CC0" w:rsidRDefault="006821AE" w:rsidP="00D804A5">
      <w:pPr>
        <w:pStyle w:val="Heading4"/>
        <w:rPr>
          <w:rFonts w:asciiTheme="majorBidi" w:hAnsiTheme="majorBidi"/>
          <w:lang w:val="en-US"/>
        </w:rPr>
      </w:pPr>
      <w:bookmarkStart w:id="83" w:name="_Hlk165952835"/>
      <w:r w:rsidRPr="00D47CC0">
        <w:rPr>
          <w:rFonts w:asciiTheme="majorBidi" w:hAnsiTheme="majorBidi"/>
          <w:lang w:val="en-US"/>
        </w:rPr>
        <w:t>Integrated multi-Cent</w:t>
      </w:r>
      <w:ins w:id="84" w:author="Samane Shahpouri" w:date="2024-06-05T05:58:00Z" w16du:dateUtc="2024-06-05T03:58:00Z">
        <w:r w:rsidR="009239C2">
          <w:rPr>
            <w:rFonts w:asciiTheme="majorBidi" w:hAnsiTheme="majorBidi"/>
            <w:sz w:val="24"/>
            <w:szCs w:val="24"/>
            <w:lang w:val="en-US"/>
          </w:rPr>
          <w:t>er</w:t>
        </w:r>
      </w:ins>
      <w:del w:id="85" w:author="Samane Shahpouri" w:date="2024-06-05T05:58:00Z" w16du:dateUtc="2024-06-05T03:58:00Z">
        <w:r w:rsidRPr="00D47CC0" w:rsidDel="009239C2">
          <w:rPr>
            <w:rFonts w:asciiTheme="majorBidi" w:hAnsiTheme="majorBidi"/>
            <w:lang w:val="en-US"/>
          </w:rPr>
          <w:delText>r</w:delText>
        </w:r>
        <w:r w:rsidR="00662A9E" w:rsidRPr="00D47CC0" w:rsidDel="009239C2">
          <w:rPr>
            <w:rFonts w:asciiTheme="majorBidi" w:hAnsiTheme="majorBidi"/>
            <w:lang w:val="en-US"/>
          </w:rPr>
          <w:delText>e</w:delText>
        </w:r>
      </w:del>
      <w:r w:rsidRPr="00D47CC0">
        <w:rPr>
          <w:rFonts w:asciiTheme="majorBidi" w:hAnsiTheme="majorBidi"/>
          <w:lang w:val="en-US"/>
        </w:rPr>
        <w:t xml:space="preserve"> model</w:t>
      </w:r>
      <w:r w:rsidR="00662A9E" w:rsidRPr="00D47CC0">
        <w:rPr>
          <w:rFonts w:asciiTheme="majorBidi" w:hAnsiTheme="majorBidi"/>
          <w:lang w:val="en-US"/>
        </w:rPr>
        <w:t xml:space="preserve"> (IMCM)</w:t>
      </w:r>
      <w:r w:rsidRPr="00D47CC0">
        <w:rPr>
          <w:rFonts w:asciiTheme="majorBidi" w:hAnsiTheme="majorBidi"/>
          <w:lang w:val="en-US"/>
        </w:rPr>
        <w:t xml:space="preserve">: </w:t>
      </w:r>
    </w:p>
    <w:bookmarkEnd w:id="83"/>
    <w:p w14:paraId="69359727" w14:textId="394D553A" w:rsidR="009A5370" w:rsidRPr="00D47CC0" w:rsidRDefault="009A5370" w:rsidP="00D804A5">
      <w:pPr>
        <w:rPr>
          <w:rFonts w:asciiTheme="majorBidi" w:hAnsiTheme="majorBidi" w:cstheme="majorBidi"/>
          <w:lang w:val="en-US"/>
        </w:rPr>
      </w:pPr>
      <w:r w:rsidRPr="00D47CC0">
        <w:rPr>
          <w:rFonts w:asciiTheme="majorBidi" w:hAnsiTheme="majorBidi" w:cstheme="majorBidi"/>
          <w:lang w:val="en-US"/>
        </w:rPr>
        <w:t>A Dyn-</w:t>
      </w:r>
      <w:proofErr w:type="spellStart"/>
      <w:r w:rsidRPr="00D47CC0">
        <w:rPr>
          <w:rFonts w:asciiTheme="majorBidi" w:hAnsiTheme="majorBidi" w:cstheme="majorBidi"/>
          <w:lang w:val="en-US"/>
        </w:rPr>
        <w:t>Unet</w:t>
      </w:r>
      <w:proofErr w:type="spellEnd"/>
      <w:r w:rsidRPr="00D47CC0">
        <w:rPr>
          <w:rFonts w:asciiTheme="majorBidi" w:hAnsiTheme="majorBidi" w:cstheme="majorBidi"/>
          <w:lang w:val="en-US"/>
        </w:rPr>
        <w:t xml:space="preserve"> deep learning model was developed using a combined dataset from four different cent</w:t>
      </w:r>
      <w:r w:rsidR="00B11C7D" w:rsidRPr="00D47CC0">
        <w:rPr>
          <w:rFonts w:asciiTheme="majorBidi" w:hAnsiTheme="majorBidi" w:cstheme="majorBidi"/>
          <w:lang w:val="en-US"/>
        </w:rPr>
        <w:t>ers, all utiliz</w:t>
      </w:r>
      <w:r w:rsidRPr="00D47CC0">
        <w:rPr>
          <w:rFonts w:asciiTheme="majorBidi" w:hAnsiTheme="majorBidi" w:cstheme="majorBidi"/>
          <w:lang w:val="en-US"/>
        </w:rPr>
        <w:t xml:space="preserve">ing </w:t>
      </w:r>
      <w:r w:rsidR="00D23A87" w:rsidRPr="00B653BA">
        <w:rPr>
          <w:rFonts w:asciiTheme="majorBidi" w:hAnsiTheme="majorBidi" w:cstheme="majorBidi"/>
          <w:vertAlign w:val="superscript"/>
          <w:lang w:val="en-US"/>
          <w:rPrChange w:id="86" w:author="Shirilord, Isaac (ARTORG)" w:date="2024-05-29T17:37:00Z">
            <w:rPr>
              <w:rFonts w:asciiTheme="majorBidi" w:hAnsiTheme="majorBidi" w:cstheme="majorBidi"/>
              <w:lang w:val="en-US"/>
            </w:rPr>
          </w:rPrChange>
        </w:rPr>
        <w:t>68</w:t>
      </w:r>
      <w:r w:rsidR="009F7051" w:rsidRPr="00D47CC0">
        <w:rPr>
          <w:rFonts w:asciiTheme="majorBidi" w:hAnsiTheme="majorBidi" w:cstheme="majorBidi"/>
          <w:lang w:val="en-US"/>
        </w:rPr>
        <w:t>Ga</w:t>
      </w:r>
      <w:r w:rsidRPr="00D47CC0">
        <w:rPr>
          <w:rFonts w:asciiTheme="majorBidi" w:hAnsiTheme="majorBidi" w:cstheme="majorBidi"/>
          <w:lang w:val="en-US"/>
        </w:rPr>
        <w:t xml:space="preserve">-based </w:t>
      </w:r>
      <w:r w:rsidR="009F7051" w:rsidRPr="00D47CC0">
        <w:rPr>
          <w:rFonts w:asciiTheme="majorBidi" w:hAnsiTheme="majorBidi" w:cstheme="majorBidi"/>
          <w:lang w:val="en-US"/>
        </w:rPr>
        <w:t>radio</w:t>
      </w:r>
      <w:r w:rsidRPr="00D47CC0">
        <w:rPr>
          <w:rFonts w:asciiTheme="majorBidi" w:hAnsiTheme="majorBidi" w:cstheme="majorBidi"/>
          <w:lang w:val="en-US"/>
        </w:rPr>
        <w:t xml:space="preserve">tracers. This model was initially trained on a collective dataset and subsequently tested on an external </w:t>
      </w:r>
      <w:r w:rsidR="00B11C7D" w:rsidRPr="00D47CC0">
        <w:rPr>
          <w:rFonts w:asciiTheme="majorBidi" w:hAnsiTheme="majorBidi" w:cstheme="majorBidi"/>
          <w:lang w:val="en-US"/>
        </w:rPr>
        <w:t>center’s</w:t>
      </w:r>
      <w:r w:rsidRPr="00D47CC0">
        <w:rPr>
          <w:rFonts w:asciiTheme="majorBidi" w:hAnsiTheme="majorBidi" w:cstheme="majorBidi"/>
          <w:lang w:val="en-US"/>
        </w:rPr>
        <w:t xml:space="preserve"> data to evaluate its </w:t>
      </w:r>
      <w:r w:rsidR="00B11C7D" w:rsidRPr="00D47CC0">
        <w:rPr>
          <w:rFonts w:asciiTheme="majorBidi" w:hAnsiTheme="majorBidi" w:cstheme="majorBidi"/>
          <w:lang w:val="en-US"/>
        </w:rPr>
        <w:t>generalization</w:t>
      </w:r>
      <w:r w:rsidRPr="00D47CC0">
        <w:rPr>
          <w:rFonts w:asciiTheme="majorBidi" w:hAnsiTheme="majorBidi" w:cstheme="majorBidi"/>
          <w:lang w:val="en-US"/>
        </w:rPr>
        <w:t xml:space="preserve"> capabilities. It was also tested within the originating dataset from each cent</w:t>
      </w:r>
      <w:r w:rsidR="00B11C7D" w:rsidRPr="00D47CC0">
        <w:rPr>
          <w:rFonts w:asciiTheme="majorBidi" w:hAnsiTheme="majorBidi" w:cstheme="majorBidi"/>
          <w:lang w:val="en-US"/>
        </w:rPr>
        <w:t>er</w:t>
      </w:r>
      <w:r w:rsidRPr="00D47CC0">
        <w:rPr>
          <w:rFonts w:asciiTheme="majorBidi" w:hAnsiTheme="majorBidi" w:cstheme="majorBidi"/>
          <w:lang w:val="en-US"/>
        </w:rPr>
        <w:t xml:space="preserve">. This approach aims to overcome the limitations of models trained on data from single </w:t>
      </w:r>
      <w:r w:rsidR="00E64548" w:rsidRPr="00B653BA">
        <w:rPr>
          <w:rFonts w:asciiTheme="majorBidi" w:hAnsiTheme="majorBidi" w:cstheme="majorBidi"/>
          <w:lang w:val="en-US"/>
        </w:rPr>
        <w:t>centers</w:t>
      </w:r>
      <w:r w:rsidRPr="00D47CC0">
        <w:rPr>
          <w:rFonts w:asciiTheme="majorBidi" w:hAnsiTheme="majorBidi" w:cstheme="majorBidi"/>
          <w:lang w:val="en-US"/>
        </w:rPr>
        <w:t>, which may struggle with generalizability to new, unseen cases.</w:t>
      </w:r>
      <w:r w:rsidR="00662A9E" w:rsidRPr="00D47CC0">
        <w:rPr>
          <w:rFonts w:asciiTheme="majorBidi" w:hAnsiTheme="majorBidi" w:cstheme="majorBidi"/>
          <w:lang w:val="en-US"/>
        </w:rPr>
        <w:t xml:space="preserve"> The training and validation losses for the IMCM are illustrated in Figure </w:t>
      </w:r>
      <w:r w:rsidR="0040105C" w:rsidRPr="00D47CC0">
        <w:rPr>
          <w:rFonts w:asciiTheme="majorBidi" w:hAnsiTheme="majorBidi" w:cstheme="majorBidi"/>
          <w:lang w:val="en-US"/>
        </w:rPr>
        <w:t>7</w:t>
      </w:r>
      <w:r w:rsidR="00662A9E" w:rsidRPr="00D47CC0">
        <w:rPr>
          <w:rFonts w:asciiTheme="majorBidi" w:hAnsiTheme="majorBidi" w:cstheme="majorBidi"/>
          <w:lang w:val="en-US"/>
        </w:rPr>
        <w:t>.</w:t>
      </w:r>
    </w:p>
    <w:p w14:paraId="5106056C" w14:textId="77777777" w:rsidR="00832AA7" w:rsidRPr="00D47CC0" w:rsidRDefault="00832AA7" w:rsidP="00D804A5">
      <w:pPr>
        <w:rPr>
          <w:rFonts w:asciiTheme="majorBidi" w:hAnsiTheme="majorBidi" w:cstheme="majorBidi"/>
          <w:lang w:val="en-US"/>
        </w:rPr>
      </w:pPr>
      <w:r w:rsidRPr="00D47CC0">
        <w:rPr>
          <w:rFonts w:asciiTheme="majorBidi" w:hAnsiTheme="majorBidi" w:cstheme="majorBidi"/>
          <w:noProof/>
          <w:lang w:val="en-US"/>
        </w:rPr>
        <w:lastRenderedPageBreak/>
        <w:drawing>
          <wp:inline distT="0" distB="0" distL="0" distR="0" wp14:anchorId="30A143CD" wp14:editId="602224E4">
            <wp:extent cx="5731510" cy="3199765"/>
            <wp:effectExtent l="0" t="0" r="2540" b="635"/>
            <wp:docPr id="552526690"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26690" name="Picture 1" descr="A graph with red and blue lines&#10;&#10;Description automatically generated"/>
                    <pic:cNvPicPr/>
                  </pic:nvPicPr>
                  <pic:blipFill>
                    <a:blip r:embed="rId31"/>
                    <a:stretch>
                      <a:fillRect/>
                    </a:stretch>
                  </pic:blipFill>
                  <pic:spPr>
                    <a:xfrm>
                      <a:off x="0" y="0"/>
                      <a:ext cx="5731510" cy="3199765"/>
                    </a:xfrm>
                    <a:prstGeom prst="rect">
                      <a:avLst/>
                    </a:prstGeom>
                  </pic:spPr>
                </pic:pic>
              </a:graphicData>
            </a:graphic>
          </wp:inline>
        </w:drawing>
      </w:r>
    </w:p>
    <w:p w14:paraId="7F29A085" w14:textId="39014721" w:rsidR="00662A9E" w:rsidRPr="00D47CC0" w:rsidRDefault="00832AA7" w:rsidP="00D804A5">
      <w:pPr>
        <w:pStyle w:val="Caption"/>
        <w:rPr>
          <w:lang w:val="en-US"/>
        </w:rPr>
      </w:pPr>
      <w:r w:rsidRPr="00D47CC0">
        <w:rPr>
          <w:lang w:val="en-US"/>
        </w:rPr>
        <w:t xml:space="preserve">Figure </w:t>
      </w:r>
      <w:r w:rsidRPr="00D47CC0">
        <w:rPr>
          <w:i w:val="0"/>
          <w:iCs w:val="0"/>
          <w:color w:val="44546A" w:themeColor="text2"/>
          <w:lang w:val="en-US"/>
        </w:rPr>
        <w:fldChar w:fldCharType="begin"/>
      </w:r>
      <w:r w:rsidRPr="00D47CC0">
        <w:rPr>
          <w:lang w:val="en-US"/>
        </w:rPr>
        <w:instrText xml:space="preserve"> SEQ Figure \* ARABIC </w:instrText>
      </w:r>
      <w:r w:rsidRPr="00D47CC0">
        <w:rPr>
          <w:i w:val="0"/>
          <w:iCs w:val="0"/>
          <w:color w:val="44546A" w:themeColor="text2"/>
          <w:lang w:val="en-US"/>
        </w:rPr>
        <w:fldChar w:fldCharType="separate"/>
      </w:r>
      <w:r w:rsidR="00230BE0" w:rsidRPr="00D47CC0">
        <w:rPr>
          <w:noProof/>
          <w:lang w:val="en-US"/>
        </w:rPr>
        <w:t>6</w:t>
      </w:r>
      <w:r w:rsidRPr="00D47CC0">
        <w:rPr>
          <w:i w:val="0"/>
          <w:iCs w:val="0"/>
          <w:color w:val="44546A" w:themeColor="text2"/>
          <w:lang w:val="en-US"/>
        </w:rPr>
        <w:fldChar w:fldCharType="end"/>
      </w:r>
      <w:r w:rsidRPr="00D47CC0">
        <w:rPr>
          <w:lang w:val="en-US"/>
        </w:rPr>
        <w:t xml:space="preserve">: Training and validation loss for the Integrated Multi-Center Model showing </w:t>
      </w:r>
      <w:r w:rsidR="00591BDD" w:rsidRPr="00B653BA">
        <w:rPr>
          <w:lang w:val="en-US"/>
        </w:rPr>
        <w:t>the</w:t>
      </w:r>
      <w:r w:rsidR="00591BDD" w:rsidRPr="00D47CC0">
        <w:rPr>
          <w:lang w:val="en-US"/>
        </w:rPr>
        <w:t xml:space="preserve"> </w:t>
      </w:r>
      <w:r w:rsidRPr="00D47CC0">
        <w:rPr>
          <w:lang w:val="en-US"/>
        </w:rPr>
        <w:t>best metric of 0.0527 at epoch 434.</w:t>
      </w:r>
    </w:p>
    <w:p w14:paraId="1F943693" w14:textId="1F2694E5" w:rsidR="006821AE" w:rsidRPr="00D47CC0" w:rsidRDefault="00662A9E" w:rsidP="00D804A5">
      <w:pPr>
        <w:pStyle w:val="Heading4"/>
        <w:rPr>
          <w:rFonts w:asciiTheme="majorBidi" w:hAnsiTheme="majorBidi"/>
          <w:lang w:val="en-US"/>
        </w:rPr>
      </w:pPr>
      <w:r w:rsidRPr="00D47CC0">
        <w:rPr>
          <w:rFonts w:asciiTheme="majorBidi" w:hAnsiTheme="majorBidi"/>
          <w:lang w:val="en-US"/>
        </w:rPr>
        <w:t>Anatomy-Dependent Correction Model (ADCM)</w:t>
      </w:r>
      <w:r w:rsidR="006821AE" w:rsidRPr="00D47CC0">
        <w:rPr>
          <w:rFonts w:asciiTheme="majorBidi" w:hAnsiTheme="majorBidi"/>
          <w:lang w:val="en-US"/>
        </w:rPr>
        <w:t>:</w:t>
      </w:r>
    </w:p>
    <w:p w14:paraId="7CF9891C" w14:textId="65C68933" w:rsidR="009A5370" w:rsidRPr="00D47CC0" w:rsidRDefault="009A5370" w:rsidP="00D804A5">
      <w:pPr>
        <w:rPr>
          <w:rFonts w:asciiTheme="majorBidi" w:hAnsiTheme="majorBidi" w:cstheme="majorBidi"/>
          <w:lang w:val="en-US"/>
        </w:rPr>
      </w:pPr>
      <w:r w:rsidRPr="00D47CC0">
        <w:rPr>
          <w:rFonts w:asciiTheme="majorBidi" w:hAnsiTheme="majorBidi" w:cstheme="majorBidi"/>
          <w:lang w:val="en-US"/>
        </w:rPr>
        <w:t>This methodology adopts a new approach by decomposing the transformation from non-attenuation</w:t>
      </w:r>
      <w:r w:rsidR="00B11C7D" w:rsidRPr="00D47CC0">
        <w:rPr>
          <w:rFonts w:asciiTheme="majorBidi" w:hAnsiTheme="majorBidi" w:cstheme="majorBidi"/>
          <w:lang w:val="en-US"/>
        </w:rPr>
        <w:t>-corrected PET (NAC-PET) to model-based attenuation-</w:t>
      </w:r>
      <w:r w:rsidRPr="00D47CC0">
        <w:rPr>
          <w:rFonts w:asciiTheme="majorBidi" w:hAnsiTheme="majorBidi" w:cstheme="majorBidi"/>
          <w:lang w:val="en-US"/>
        </w:rPr>
        <w:t xml:space="preserve">corrected PET (MAC-PET) into two distinct components. Specifically, the model targets anatomy-independent features associated with tracers and diseases and anatomy-dependent corrections that are crucial for accurate image interpretation. This decomposition enables </w:t>
      </w:r>
      <w:del w:id="87" w:author="Samane Shahpouri" w:date="2024-06-04T22:59:00Z" w16du:dateUtc="2024-06-04T20:59:00Z">
        <w:r w:rsidRPr="00D47CC0" w:rsidDel="00F95134">
          <w:rPr>
            <w:rFonts w:asciiTheme="majorBidi" w:hAnsiTheme="majorBidi" w:cstheme="majorBidi"/>
            <w:lang w:val="en-US"/>
          </w:rPr>
          <w:delText>a more</w:delText>
        </w:r>
      </w:del>
      <w:ins w:id="88" w:author="Samane Shahpouri" w:date="2024-06-04T22:59:00Z" w16du:dateUtc="2024-06-04T20:59:00Z">
        <w:r w:rsidR="00F95134" w:rsidRPr="00D47CC0">
          <w:rPr>
            <w:rFonts w:asciiTheme="majorBidi" w:hAnsiTheme="majorBidi" w:cstheme="majorBidi"/>
            <w:lang w:val="en-US"/>
          </w:rPr>
          <w:t>more</w:t>
        </w:r>
      </w:ins>
      <w:r w:rsidRPr="00D47CC0">
        <w:rPr>
          <w:rFonts w:asciiTheme="majorBidi" w:hAnsiTheme="majorBidi" w:cstheme="majorBidi"/>
          <w:lang w:val="en-US"/>
        </w:rPr>
        <w:t xml:space="preserve"> targeted and efficient </w:t>
      </w:r>
      <w:r w:rsidR="00FC40F7" w:rsidRPr="00B653BA">
        <w:rPr>
          <w:rFonts w:asciiTheme="majorBidi" w:hAnsiTheme="majorBidi" w:cstheme="majorBidi"/>
          <w:lang w:val="en-US"/>
        </w:rPr>
        <w:t>data handling</w:t>
      </w:r>
      <w:r w:rsidRPr="00D47CC0">
        <w:rPr>
          <w:rFonts w:asciiTheme="majorBidi" w:hAnsiTheme="majorBidi" w:cstheme="majorBidi"/>
          <w:lang w:val="en-US"/>
        </w:rPr>
        <w:t xml:space="preserve"> during the deep learning process.</w:t>
      </w:r>
    </w:p>
    <w:p w14:paraId="5C1DD798" w14:textId="2BEA505B" w:rsidR="009A5370" w:rsidRPr="00D47CC0" w:rsidRDefault="009A5370" w:rsidP="00D804A5">
      <w:pPr>
        <w:rPr>
          <w:rFonts w:asciiTheme="majorBidi" w:hAnsiTheme="majorBidi" w:cstheme="majorBidi"/>
          <w:lang w:val="en-US"/>
        </w:rPr>
      </w:pPr>
      <w:r w:rsidRPr="00D47CC0">
        <w:rPr>
          <w:rFonts w:asciiTheme="majorBidi" w:hAnsiTheme="majorBidi" w:cstheme="majorBidi"/>
          <w:lang w:val="en-US"/>
        </w:rPr>
        <w:t xml:space="preserve">The previous network </w:t>
      </w:r>
      <w:r w:rsidR="00FC40F7" w:rsidRPr="00B653BA">
        <w:rPr>
          <w:rFonts w:asciiTheme="majorBidi" w:hAnsiTheme="majorBidi" w:cstheme="majorBidi"/>
          <w:lang w:val="en-US"/>
        </w:rPr>
        <w:t>focused</w:t>
      </w:r>
      <w:r w:rsidRPr="00D47CC0">
        <w:rPr>
          <w:rFonts w:asciiTheme="majorBidi" w:hAnsiTheme="majorBidi" w:cstheme="majorBidi"/>
          <w:lang w:val="en-US"/>
        </w:rPr>
        <w:t xml:space="preserve"> exclusively on estimating the anatomy-dependent correction maps (ADCM).</w:t>
      </w:r>
      <w:r w:rsidR="004544C2" w:rsidRPr="00D47CC0">
        <w:rPr>
          <w:rFonts w:asciiTheme="majorBidi" w:hAnsiTheme="majorBidi" w:cstheme="majorBidi"/>
          <w:lang w:val="en-US"/>
        </w:rPr>
        <w:t xml:space="preserve"> </w:t>
      </w:r>
      <w:r w:rsidRPr="00D47CC0">
        <w:rPr>
          <w:rFonts w:asciiTheme="majorBidi" w:hAnsiTheme="majorBidi" w:cstheme="majorBidi"/>
          <w:lang w:val="en-US"/>
        </w:rPr>
        <w:t>This model's effectiveness is evaluated through its ability to generali</w:t>
      </w:r>
      <w:r w:rsidR="00B11C7D" w:rsidRPr="00D47CC0">
        <w:rPr>
          <w:rFonts w:asciiTheme="majorBidi" w:hAnsiTheme="majorBidi" w:cstheme="majorBidi"/>
          <w:lang w:val="en-US"/>
        </w:rPr>
        <w:t>ze across different center</w:t>
      </w:r>
      <w:r w:rsidRPr="00D47CC0">
        <w:rPr>
          <w:rFonts w:asciiTheme="majorBidi" w:hAnsiTheme="majorBidi" w:cstheme="majorBidi"/>
          <w:lang w:val="en-US"/>
        </w:rPr>
        <w:t>s and tracers, testing its robustness in a variety of clinical settings.</w:t>
      </w:r>
      <w:r w:rsidR="00662A9E" w:rsidRPr="00D47CC0">
        <w:rPr>
          <w:rFonts w:asciiTheme="majorBidi" w:hAnsiTheme="majorBidi" w:cstheme="majorBidi"/>
          <w:lang w:val="en-US"/>
        </w:rPr>
        <w:t xml:space="preserve"> </w:t>
      </w:r>
      <w:r w:rsidR="005F7C5B" w:rsidRPr="00D47CC0">
        <w:rPr>
          <w:rFonts w:asciiTheme="majorBidi" w:hAnsiTheme="majorBidi" w:cstheme="majorBidi"/>
          <w:lang w:val="en-US"/>
        </w:rPr>
        <w:t>T</w:t>
      </w:r>
      <w:r w:rsidR="00662A9E" w:rsidRPr="00D47CC0">
        <w:rPr>
          <w:rFonts w:asciiTheme="majorBidi" w:hAnsiTheme="majorBidi" w:cstheme="majorBidi"/>
          <w:lang w:val="en-US"/>
        </w:rPr>
        <w:t xml:space="preserve">he training progress and validation stability for the ADCM are detailed in Figure </w:t>
      </w:r>
      <w:r w:rsidR="0040105C" w:rsidRPr="00D47CC0">
        <w:rPr>
          <w:rFonts w:asciiTheme="majorBidi" w:hAnsiTheme="majorBidi" w:cstheme="majorBidi"/>
          <w:lang w:val="en-US"/>
        </w:rPr>
        <w:t>8</w:t>
      </w:r>
      <w:r w:rsidR="00662A9E" w:rsidRPr="00D47CC0">
        <w:rPr>
          <w:rFonts w:asciiTheme="majorBidi" w:hAnsiTheme="majorBidi" w:cstheme="majorBidi"/>
          <w:lang w:val="en-US"/>
        </w:rPr>
        <w:t>.</w:t>
      </w:r>
    </w:p>
    <w:p w14:paraId="40D7EB0D" w14:textId="77777777" w:rsidR="00832AA7" w:rsidRPr="00D47CC0" w:rsidRDefault="00832AA7" w:rsidP="00D804A5">
      <w:pP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210E8C9D" wp14:editId="575612CC">
            <wp:extent cx="5731510" cy="2681605"/>
            <wp:effectExtent l="0" t="0" r="2540" b="4445"/>
            <wp:docPr id="455083043"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83043" name="Picture 1" descr="A graph of a graph&#10;&#10;Description automatically generated"/>
                    <pic:cNvPicPr/>
                  </pic:nvPicPr>
                  <pic:blipFill>
                    <a:blip r:embed="rId32"/>
                    <a:stretch>
                      <a:fillRect/>
                    </a:stretch>
                  </pic:blipFill>
                  <pic:spPr>
                    <a:xfrm>
                      <a:off x="0" y="0"/>
                      <a:ext cx="5731510" cy="2681605"/>
                    </a:xfrm>
                    <a:prstGeom prst="rect">
                      <a:avLst/>
                    </a:prstGeom>
                  </pic:spPr>
                </pic:pic>
              </a:graphicData>
            </a:graphic>
          </wp:inline>
        </w:drawing>
      </w:r>
    </w:p>
    <w:p w14:paraId="721EF531" w14:textId="76FDAEC2" w:rsidR="00662A9E" w:rsidRPr="00D47CC0" w:rsidRDefault="00832AA7" w:rsidP="00507D2D">
      <w:pPr>
        <w:pStyle w:val="Caption"/>
        <w:rPr>
          <w:lang w:val="en-US"/>
        </w:rPr>
      </w:pPr>
      <w:r w:rsidRPr="00D47CC0">
        <w:rPr>
          <w:lang w:val="en-US"/>
        </w:rPr>
        <w:t xml:space="preserve">Figure </w:t>
      </w:r>
      <w:r w:rsidRPr="00D47CC0">
        <w:rPr>
          <w:lang w:val="en-US"/>
        </w:rPr>
        <w:fldChar w:fldCharType="begin"/>
      </w:r>
      <w:r w:rsidRPr="00D47CC0">
        <w:rPr>
          <w:lang w:val="en-US"/>
        </w:rPr>
        <w:instrText xml:space="preserve"> SEQ Figure \* ARABIC </w:instrText>
      </w:r>
      <w:r w:rsidRPr="00D47CC0">
        <w:rPr>
          <w:lang w:val="en-US"/>
        </w:rPr>
        <w:fldChar w:fldCharType="separate"/>
      </w:r>
      <w:r w:rsidR="00230BE0" w:rsidRPr="00D47CC0">
        <w:rPr>
          <w:noProof/>
          <w:lang w:val="en-US"/>
        </w:rPr>
        <w:t>7</w:t>
      </w:r>
      <w:r w:rsidRPr="00D47CC0">
        <w:rPr>
          <w:noProof/>
          <w:lang w:val="en-US"/>
        </w:rPr>
        <w:fldChar w:fldCharType="end"/>
      </w:r>
      <w:r w:rsidRPr="00D47CC0">
        <w:rPr>
          <w:lang w:val="en-US"/>
        </w:rPr>
        <w:t>: Training and validation loss for the ADCM model, where the best metric of 0.1237 was reached at epoch 466.</w:t>
      </w:r>
    </w:p>
    <w:p w14:paraId="37B3A1AF" w14:textId="34989C3B" w:rsidR="00662A9E" w:rsidRPr="00D47CC0" w:rsidRDefault="00662A9E" w:rsidP="00D804A5">
      <w:pPr>
        <w:pStyle w:val="Heading4"/>
        <w:rPr>
          <w:rFonts w:asciiTheme="majorBidi" w:hAnsiTheme="majorBidi"/>
          <w:shd w:val="clear" w:color="auto" w:fill="auto"/>
          <w:lang w:val="en-US"/>
        </w:rPr>
      </w:pPr>
      <w:r w:rsidRPr="00D47CC0">
        <w:rPr>
          <w:rFonts w:asciiTheme="majorBidi" w:hAnsiTheme="majorBidi"/>
          <w:shd w:val="clear" w:color="auto" w:fill="auto"/>
          <w:lang w:val="en-US"/>
        </w:rPr>
        <w:lastRenderedPageBreak/>
        <w:t>Tuned Transfer Learning for IMCM model (TL-MC):</w:t>
      </w:r>
    </w:p>
    <w:p w14:paraId="50CFF786" w14:textId="0F76B711" w:rsidR="00E2116F" w:rsidRPr="00D47CC0" w:rsidRDefault="00FC40F7" w:rsidP="00D804A5">
      <w:pPr>
        <w:rPr>
          <w:rFonts w:asciiTheme="majorBidi" w:hAnsiTheme="majorBidi" w:cstheme="majorBidi"/>
          <w:lang w:val="en-US"/>
        </w:rPr>
      </w:pPr>
      <w:r w:rsidRPr="00B653BA">
        <w:rPr>
          <w:rFonts w:asciiTheme="majorBidi" w:hAnsiTheme="majorBidi" w:cstheme="majorBidi"/>
          <w:lang w:val="en-US"/>
        </w:rPr>
        <w:t>The IMCM model underwent tuning through transfer learning (TL) to address the challenges encountered with different radiotracers</w:t>
      </w:r>
      <w:r w:rsidR="00662A9E" w:rsidRPr="00D47CC0">
        <w:rPr>
          <w:rFonts w:asciiTheme="majorBidi" w:hAnsiTheme="majorBidi" w:cstheme="majorBidi"/>
          <w:lang w:val="en-US"/>
        </w:rPr>
        <w:t xml:space="preserve">. This method involves modifying the deep learning model by integrating </w:t>
      </w:r>
      <w:r w:rsidR="00C66FB1" w:rsidRPr="00D47CC0">
        <w:rPr>
          <w:rFonts w:asciiTheme="majorBidi" w:hAnsiTheme="majorBidi" w:cstheme="majorBidi"/>
          <w:lang w:val="en-US"/>
        </w:rPr>
        <w:t xml:space="preserve">learning with </w:t>
      </w:r>
      <w:r w:rsidRPr="00B653BA">
        <w:rPr>
          <w:rFonts w:asciiTheme="majorBidi" w:hAnsiTheme="majorBidi" w:cstheme="majorBidi"/>
          <w:lang w:val="en-US"/>
        </w:rPr>
        <w:t xml:space="preserve">the </w:t>
      </w:r>
      <w:r w:rsidR="00C66FB1" w:rsidRPr="00D47CC0">
        <w:rPr>
          <w:rFonts w:asciiTheme="majorBidi" w:hAnsiTheme="majorBidi" w:cstheme="majorBidi"/>
          <w:lang w:val="en-US"/>
        </w:rPr>
        <w:t>new dataset</w:t>
      </w:r>
      <w:r w:rsidR="00662A9E" w:rsidRPr="00D47CC0">
        <w:rPr>
          <w:rFonts w:asciiTheme="majorBidi" w:hAnsiTheme="majorBidi" w:cstheme="majorBidi"/>
          <w:lang w:val="en-US"/>
        </w:rPr>
        <w:t xml:space="preserve">. This refinement </w:t>
      </w:r>
      <w:r w:rsidRPr="00B653BA">
        <w:rPr>
          <w:rFonts w:asciiTheme="majorBidi" w:hAnsiTheme="majorBidi" w:cstheme="majorBidi"/>
          <w:lang w:val="en-US"/>
        </w:rPr>
        <w:t>enhanced</w:t>
      </w:r>
      <w:r w:rsidR="00662A9E" w:rsidRPr="00D47CC0">
        <w:rPr>
          <w:rFonts w:asciiTheme="majorBidi" w:hAnsiTheme="majorBidi" w:cstheme="majorBidi"/>
          <w:lang w:val="en-US"/>
        </w:rPr>
        <w:t xml:space="preserve"> the model’s performance and adaptability across different tracer types, providing a more robust solution that could potentially handle variability more effectively. The effectiveness of the TL approach is depicted in Figure </w:t>
      </w:r>
      <w:r w:rsidR="0040105C" w:rsidRPr="00D47CC0">
        <w:rPr>
          <w:rFonts w:asciiTheme="majorBidi" w:hAnsiTheme="majorBidi" w:cstheme="majorBidi"/>
          <w:lang w:val="en-US"/>
        </w:rPr>
        <w:t>9</w:t>
      </w:r>
      <w:r w:rsidR="00662A9E" w:rsidRPr="00D47CC0">
        <w:rPr>
          <w:rFonts w:asciiTheme="majorBidi" w:hAnsiTheme="majorBidi" w:cstheme="majorBidi"/>
          <w:lang w:val="en-US"/>
        </w:rPr>
        <w:t>, demonstrating rapid convergence and effective transfer learning.</w:t>
      </w:r>
    </w:p>
    <w:p w14:paraId="44082E80" w14:textId="75A18749" w:rsidR="00832AA7" w:rsidRPr="00D47CC0" w:rsidRDefault="00832AA7" w:rsidP="00D47CC0">
      <w:pPr>
        <w:jc w:val="cente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78C9A704" wp14:editId="07356D26">
            <wp:extent cx="4085123" cy="2267501"/>
            <wp:effectExtent l="0" t="0" r="0" b="0"/>
            <wp:docPr id="892659130" name="Picture 1"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59130" name="Picture 1" descr="A graph with blue and red lines&#10;&#10;Description automatically generated"/>
                    <pic:cNvPicPr/>
                  </pic:nvPicPr>
                  <pic:blipFill>
                    <a:blip r:embed="rId33"/>
                    <a:stretch>
                      <a:fillRect/>
                    </a:stretch>
                  </pic:blipFill>
                  <pic:spPr>
                    <a:xfrm>
                      <a:off x="0" y="0"/>
                      <a:ext cx="4094766" cy="2272853"/>
                    </a:xfrm>
                    <a:prstGeom prst="rect">
                      <a:avLst/>
                    </a:prstGeom>
                  </pic:spPr>
                </pic:pic>
              </a:graphicData>
            </a:graphic>
          </wp:inline>
        </w:drawing>
      </w:r>
    </w:p>
    <w:p w14:paraId="7998BC3F" w14:textId="2BA01FBE" w:rsidR="00662A9E" w:rsidRPr="00D47CC0" w:rsidRDefault="00832AA7" w:rsidP="00507D2D">
      <w:pPr>
        <w:pStyle w:val="Caption"/>
        <w:rPr>
          <w:lang w:val="en-US"/>
        </w:rPr>
      </w:pPr>
      <w:r w:rsidRPr="00D47CC0">
        <w:rPr>
          <w:lang w:val="en-US"/>
        </w:rPr>
        <w:t xml:space="preserve">Figure </w:t>
      </w:r>
      <w:r w:rsidRPr="00D47CC0">
        <w:rPr>
          <w:lang w:val="en-US"/>
        </w:rPr>
        <w:fldChar w:fldCharType="begin"/>
      </w:r>
      <w:r w:rsidRPr="00D47CC0">
        <w:rPr>
          <w:lang w:val="en-US"/>
        </w:rPr>
        <w:instrText xml:space="preserve"> SEQ Figure \* ARABIC </w:instrText>
      </w:r>
      <w:r w:rsidRPr="00D47CC0">
        <w:rPr>
          <w:lang w:val="en-US"/>
        </w:rPr>
        <w:fldChar w:fldCharType="separate"/>
      </w:r>
      <w:r w:rsidR="00230BE0" w:rsidRPr="00D47CC0">
        <w:rPr>
          <w:noProof/>
          <w:lang w:val="en-US"/>
        </w:rPr>
        <w:t>8</w:t>
      </w:r>
      <w:r w:rsidRPr="00D47CC0">
        <w:rPr>
          <w:noProof/>
          <w:lang w:val="en-US"/>
        </w:rPr>
        <w:fldChar w:fldCharType="end"/>
      </w:r>
      <w:r w:rsidRPr="00D47CC0">
        <w:rPr>
          <w:lang w:val="en-US"/>
        </w:rPr>
        <w:t>: Training and validation loss for the Tune TL Model with a best metric of 0.0014 achieved at epoch 10, demonstrating rapid convergence and effective transfer learning.</w:t>
      </w:r>
    </w:p>
    <w:p w14:paraId="33E9CC14" w14:textId="6C358435" w:rsidR="006821AE" w:rsidRPr="00D47CC0" w:rsidRDefault="006821AE" w:rsidP="001E0755">
      <w:pPr>
        <w:pStyle w:val="Heading2"/>
        <w:rPr>
          <w:rFonts w:asciiTheme="majorBidi" w:hAnsiTheme="majorBidi" w:cstheme="majorBidi"/>
          <w:lang w:val="en-US"/>
        </w:rPr>
      </w:pPr>
      <w:bookmarkStart w:id="89" w:name="_Toc168472927"/>
      <w:bookmarkStart w:id="90" w:name="_Toc168473841"/>
      <w:r w:rsidRPr="00D47CC0">
        <w:rPr>
          <w:rFonts w:asciiTheme="majorBidi" w:hAnsiTheme="majorBidi" w:cstheme="majorBidi"/>
          <w:lang w:val="en-US"/>
        </w:rPr>
        <w:t>Quantitative evaluation:</w:t>
      </w:r>
      <w:bookmarkEnd w:id="89"/>
      <w:bookmarkEnd w:id="90"/>
    </w:p>
    <w:p w14:paraId="5A8C719F" w14:textId="66B2890E" w:rsidR="006821AE" w:rsidRPr="00D47CC0" w:rsidRDefault="006821AE" w:rsidP="00D804A5">
      <w:pPr>
        <w:rPr>
          <w:rFonts w:asciiTheme="majorBidi" w:hAnsiTheme="majorBidi" w:cstheme="majorBidi"/>
          <w:lang w:val="en-US"/>
        </w:rPr>
      </w:pPr>
      <w:r w:rsidRPr="00D47CC0">
        <w:rPr>
          <w:rFonts w:asciiTheme="majorBidi" w:hAnsiTheme="majorBidi" w:cstheme="majorBidi"/>
          <w:lang w:val="en-US"/>
        </w:rPr>
        <w:t>The model's efficacy was rigorously quantified using a range of statistical metrics, calculated by comparing the DL-predicted PET images against the ground truth CT-based attenuation/</w:t>
      </w:r>
      <w:r w:rsidR="00F416EF" w:rsidRPr="00B653BA">
        <w:rPr>
          <w:rFonts w:asciiTheme="majorBidi" w:hAnsiTheme="majorBidi" w:cstheme="majorBidi"/>
          <w:lang w:val="en-US"/>
        </w:rPr>
        <w:t>scatter-corrected</w:t>
      </w:r>
      <w:r w:rsidRPr="00D47CC0">
        <w:rPr>
          <w:rFonts w:asciiTheme="majorBidi" w:hAnsiTheme="majorBidi" w:cstheme="majorBidi"/>
          <w:lang w:val="en-US"/>
        </w:rPr>
        <w:t xml:space="preserve"> images. These voxel-wise metrics </w:t>
      </w:r>
      <w:r w:rsidR="00F416EF" w:rsidRPr="00B653BA">
        <w:rPr>
          <w:rFonts w:asciiTheme="majorBidi" w:hAnsiTheme="majorBidi" w:cstheme="majorBidi"/>
          <w:lang w:val="en-US"/>
        </w:rPr>
        <w:t xml:space="preserve">are </w:t>
      </w:r>
      <w:r w:rsidRPr="00D47CC0">
        <w:rPr>
          <w:rFonts w:asciiTheme="majorBidi" w:hAnsiTheme="majorBidi" w:cstheme="majorBidi"/>
          <w:lang w:val="en-US"/>
        </w:rPr>
        <w:t>computed as follows:</w:t>
      </w:r>
    </w:p>
    <w:p w14:paraId="58EFB641" w14:textId="77777777" w:rsidR="006821AE" w:rsidRPr="00D47CC0" w:rsidRDefault="006821AE" w:rsidP="00D804A5">
      <w:pPr>
        <w:rPr>
          <w:rFonts w:asciiTheme="majorBidi" w:hAnsiTheme="majorBidi" w:cstheme="majorBidi"/>
          <w:lang w:val="en-US"/>
        </w:rPr>
      </w:pPr>
    </w:p>
    <w:p w14:paraId="7F2FBF1D" w14:textId="0CA681BE" w:rsidR="006821AE" w:rsidRPr="00D47CC0" w:rsidRDefault="006821AE" w:rsidP="00D804A5">
      <w:pPr>
        <w:pStyle w:val="ListParagraph"/>
        <w:numPr>
          <w:ilvl w:val="0"/>
          <w:numId w:val="1"/>
        </w:numPr>
        <w:rPr>
          <w:rFonts w:asciiTheme="majorBidi" w:hAnsiTheme="majorBidi" w:cstheme="majorBidi"/>
          <w:lang w:val="en-US"/>
        </w:rPr>
      </w:pPr>
      <w:r w:rsidRPr="00D47CC0">
        <w:rPr>
          <w:rFonts w:asciiTheme="majorBidi" w:hAnsiTheme="majorBidi" w:cstheme="majorBidi"/>
          <w:b/>
          <w:bCs/>
          <w:lang w:val="en-US"/>
        </w:rPr>
        <w:t>Mean Error (ME):</w:t>
      </w:r>
      <w:r w:rsidRPr="00D47CC0">
        <w:rPr>
          <w:rFonts w:asciiTheme="majorBidi" w:hAnsiTheme="majorBidi" w:cstheme="majorBidi"/>
          <w:lang w:val="en-US"/>
        </w:rPr>
        <w:t xml:space="preserve"> </w:t>
      </w:r>
      <w:r w:rsidR="009A5370" w:rsidRPr="00D47CC0">
        <w:rPr>
          <w:rFonts w:asciiTheme="majorBidi" w:hAnsiTheme="majorBidi" w:cstheme="majorBidi"/>
          <w:lang w:val="en-US"/>
        </w:rPr>
        <w:t>This reflects the average deviation across all voxels.</w:t>
      </w:r>
    </w:p>
    <w:p w14:paraId="65C3C421" w14:textId="77777777" w:rsidR="006821AE" w:rsidRPr="00D47CC0" w:rsidRDefault="006821AE" w:rsidP="00D804A5">
      <w:pPr>
        <w:rPr>
          <w:rFonts w:asciiTheme="majorBidi" w:hAnsiTheme="majorBidi" w:cstheme="majorBidi"/>
          <w:lang w:val="en-US"/>
        </w:rPr>
      </w:pPr>
    </w:p>
    <w:p w14:paraId="224804ED" w14:textId="46CEAE8E" w:rsidR="006821AE" w:rsidRPr="00D47CC0" w:rsidRDefault="006821AE" w:rsidP="00D804A5">
      <w:pPr>
        <w:pStyle w:val="Caption"/>
        <w:jc w:val="center"/>
        <w:rPr>
          <w:lang w:val="en-US"/>
        </w:rPr>
      </w:pPr>
      <m:oMath>
        <m:r>
          <w:rPr>
            <w:rFonts w:ascii="Cambria Math" w:hAnsi="Cambria Math"/>
            <w:lang w:val="en-US"/>
          </w:rPr>
          <m:t xml:space="preserve">ME= </m:t>
        </m:r>
        <m:f>
          <m:fPr>
            <m:ctrlPr>
              <w:rPr>
                <w:rFonts w:ascii="Cambria Math" w:hAnsi="Cambria Math"/>
                <w:lang w:val="en-US"/>
              </w:rPr>
            </m:ctrlPr>
          </m:fPr>
          <m:num>
            <m:r>
              <w:rPr>
                <w:rFonts w:ascii="Cambria Math" w:hAnsi="Cambria Math"/>
                <w:lang w:val="en-US"/>
              </w:rPr>
              <m:t>1</m:t>
            </m:r>
          </m:num>
          <m:den>
            <m:r>
              <w:rPr>
                <w:rFonts w:ascii="Cambria Math" w:hAnsi="Cambria Math"/>
                <w:lang w:val="en-US"/>
              </w:rPr>
              <m:t>tot</m:t>
            </m:r>
          </m:den>
        </m:f>
        <m:r>
          <w:rPr>
            <w:rFonts w:ascii="Cambria Math" w:hAnsi="Cambria Math"/>
            <w:lang w:val="en-US"/>
          </w:rPr>
          <m:t xml:space="preserve"> </m:t>
        </m:r>
        <m:nary>
          <m:naryPr>
            <m:chr m:val="∑"/>
            <m:limLoc m:val="subSup"/>
            <m:ctrlPr>
              <w:rPr>
                <w:rFonts w:ascii="Cambria Math" w:hAnsi="Cambria Math"/>
                <w:lang w:val="en-US"/>
              </w:rPr>
            </m:ctrlPr>
          </m:naryPr>
          <m:sub>
            <m:r>
              <w:rPr>
                <w:rFonts w:ascii="Cambria Math" w:hAnsi="Cambria Math"/>
                <w:lang w:val="en-US"/>
              </w:rPr>
              <m:t>v=1</m:t>
            </m:r>
          </m:sub>
          <m:sup>
            <m:r>
              <w:rPr>
                <w:rFonts w:ascii="Cambria Math" w:hAnsi="Cambria Math"/>
                <w:lang w:val="en-US"/>
              </w:rPr>
              <m:t>tot</m:t>
            </m:r>
          </m:sup>
          <m:e>
            <m:sSub>
              <m:sSubPr>
                <m:ctrlPr>
                  <w:rPr>
                    <w:rFonts w:ascii="Cambria Math" w:hAnsi="Cambria Math"/>
                    <w:lang w:val="en-US"/>
                  </w:rPr>
                </m:ctrlPr>
              </m:sSubPr>
              <m:e>
                <m:r>
                  <w:rPr>
                    <w:rFonts w:ascii="Cambria Math" w:hAnsi="Cambria Math"/>
                    <w:lang w:val="en-US"/>
                  </w:rPr>
                  <m:t>PET</m:t>
                </m:r>
              </m:e>
              <m:sub>
                <m:r>
                  <w:rPr>
                    <w:rFonts w:ascii="Cambria Math" w:hAnsi="Cambria Math"/>
                    <w:lang w:val="en-US"/>
                  </w:rPr>
                  <m:t>pred</m:t>
                </m:r>
              </m:sub>
            </m:sSub>
            <m:d>
              <m:dPr>
                <m:ctrlPr>
                  <w:rPr>
                    <w:rFonts w:ascii="Cambria Math" w:hAnsi="Cambria Math"/>
                    <w:lang w:val="en-US"/>
                  </w:rPr>
                </m:ctrlPr>
              </m:dPr>
              <m:e>
                <m:r>
                  <w:rPr>
                    <w:rFonts w:ascii="Cambria Math" w:hAnsi="Cambria Math"/>
                    <w:lang w:val="en-US"/>
                  </w:rPr>
                  <m:t>v</m:t>
                </m:r>
              </m:e>
            </m:d>
            <m:r>
              <w:rPr>
                <w:rFonts w:ascii="Cambria Math" w:hAnsi="Cambria Math"/>
                <w:lang w:val="en-US"/>
              </w:rPr>
              <m:t xml:space="preserve">- </m:t>
            </m:r>
            <m:sSub>
              <m:sSubPr>
                <m:ctrlPr>
                  <w:rPr>
                    <w:rFonts w:ascii="Cambria Math" w:hAnsi="Cambria Math"/>
                    <w:lang w:val="en-US"/>
                  </w:rPr>
                </m:ctrlPr>
              </m:sSubPr>
              <m:e>
                <m:r>
                  <w:rPr>
                    <w:rFonts w:ascii="Cambria Math" w:hAnsi="Cambria Math"/>
                    <w:lang w:val="en-US"/>
                  </w:rPr>
                  <m:t>PET</m:t>
                </m:r>
              </m:e>
              <m:sub>
                <m:r>
                  <w:rPr>
                    <w:rFonts w:ascii="Cambria Math" w:hAnsi="Cambria Math"/>
                    <w:lang w:val="en-US"/>
                  </w:rPr>
                  <m:t>ref</m:t>
                </m:r>
              </m:sub>
            </m:sSub>
            <m:d>
              <m:dPr>
                <m:ctrlPr>
                  <w:rPr>
                    <w:rFonts w:ascii="Cambria Math" w:hAnsi="Cambria Math"/>
                    <w:lang w:val="en-US"/>
                  </w:rPr>
                </m:ctrlPr>
              </m:dPr>
              <m:e>
                <m:r>
                  <w:rPr>
                    <w:rFonts w:ascii="Cambria Math" w:hAnsi="Cambria Math"/>
                    <w:lang w:val="en-US"/>
                  </w:rPr>
                  <m:t>v</m:t>
                </m:r>
              </m:e>
            </m:d>
            <m:r>
              <w:rPr>
                <w:rFonts w:ascii="Cambria Math" w:hAnsi="Cambria Math"/>
                <w:lang w:val="en-US"/>
              </w:rPr>
              <m:t xml:space="preserve"> </m:t>
            </m:r>
          </m:e>
        </m:nary>
      </m:oMath>
      <w:r w:rsidRPr="00D47CC0">
        <w:rPr>
          <w:color w:val="auto"/>
          <w:lang w:val="en-US"/>
        </w:rPr>
        <w:tab/>
      </w:r>
      <w:r w:rsidRPr="00D47CC0">
        <w:rPr>
          <w:lang w:val="en-US"/>
        </w:rPr>
        <w:tab/>
      </w:r>
      <w:r w:rsidRPr="00D47CC0">
        <w:rPr>
          <w:lang w:val="en-US"/>
        </w:rPr>
        <w:tab/>
      </w:r>
      <w:r w:rsidRPr="00D47CC0">
        <w:rPr>
          <w:lang w:val="en-US"/>
        </w:rPr>
        <w:tab/>
        <w:t xml:space="preserve">( </w:t>
      </w:r>
      <w:r w:rsidRPr="00D47CC0">
        <w:rPr>
          <w:lang w:val="en-US"/>
        </w:rPr>
        <w:fldChar w:fldCharType="begin"/>
      </w:r>
      <w:r w:rsidRPr="00D47CC0">
        <w:rPr>
          <w:lang w:val="en-US"/>
        </w:rPr>
        <w:instrText xml:space="preserve"> SEQ ( \* ARABIC </w:instrText>
      </w:r>
      <w:r w:rsidRPr="00D47CC0">
        <w:rPr>
          <w:lang w:val="en-US"/>
        </w:rPr>
        <w:fldChar w:fldCharType="separate"/>
      </w:r>
      <w:r w:rsidR="00230BE0" w:rsidRPr="00D47CC0">
        <w:rPr>
          <w:noProof/>
          <w:lang w:val="en-US"/>
        </w:rPr>
        <w:t>4</w:t>
      </w:r>
      <w:r w:rsidRPr="00D47CC0">
        <w:rPr>
          <w:lang w:val="en-US"/>
        </w:rPr>
        <w:fldChar w:fldCharType="end"/>
      </w:r>
      <w:r w:rsidRPr="00D47CC0">
        <w:rPr>
          <w:lang w:val="en-US"/>
        </w:rPr>
        <w:t>)</w:t>
      </w:r>
    </w:p>
    <w:p w14:paraId="3FF1B0E5" w14:textId="77777777" w:rsidR="006821AE" w:rsidRPr="00D47CC0" w:rsidRDefault="006821AE" w:rsidP="00D804A5">
      <w:pPr>
        <w:rPr>
          <w:rFonts w:asciiTheme="majorBidi" w:hAnsiTheme="majorBidi" w:cstheme="majorBidi"/>
          <w:lang w:val="en-US"/>
        </w:rPr>
      </w:pPr>
    </w:p>
    <w:p w14:paraId="361C0EE5" w14:textId="77777777" w:rsidR="006821AE" w:rsidRPr="00D47CC0" w:rsidRDefault="006821AE" w:rsidP="00D804A5">
      <w:pPr>
        <w:pStyle w:val="ListParagraph"/>
        <w:numPr>
          <w:ilvl w:val="0"/>
          <w:numId w:val="1"/>
        </w:numPr>
        <w:rPr>
          <w:rFonts w:asciiTheme="majorBidi" w:hAnsiTheme="majorBidi" w:cstheme="majorBidi"/>
          <w:lang w:val="en-US"/>
        </w:rPr>
      </w:pPr>
      <w:r w:rsidRPr="00D47CC0">
        <w:rPr>
          <w:rFonts w:asciiTheme="majorBidi" w:hAnsiTheme="majorBidi" w:cstheme="majorBidi"/>
          <w:b/>
          <w:bCs/>
          <w:lang w:val="en-US"/>
        </w:rPr>
        <w:t>Mean Absolute Error (MAE):</w:t>
      </w:r>
      <w:r w:rsidRPr="00D47CC0">
        <w:rPr>
          <w:rFonts w:asciiTheme="majorBidi" w:hAnsiTheme="majorBidi" w:cstheme="majorBidi"/>
          <w:lang w:val="en-US"/>
        </w:rPr>
        <w:t xml:space="preserve"> Measures the average magnitude of errors without considering their direction.</w:t>
      </w:r>
    </w:p>
    <w:p w14:paraId="6D742887" w14:textId="77777777" w:rsidR="006821AE" w:rsidRPr="00D47CC0" w:rsidRDefault="006821AE" w:rsidP="00D804A5">
      <w:pPr>
        <w:rPr>
          <w:rFonts w:asciiTheme="majorBidi" w:hAnsiTheme="majorBidi" w:cstheme="majorBidi"/>
          <w:lang w:val="en-US"/>
        </w:rPr>
      </w:pPr>
    </w:p>
    <w:p w14:paraId="1C43ABDF" w14:textId="020B4DD7" w:rsidR="006821AE" w:rsidRPr="00D47CC0" w:rsidRDefault="006821AE" w:rsidP="00D804A5">
      <w:pPr>
        <w:pStyle w:val="Caption"/>
        <w:jc w:val="center"/>
        <w:rPr>
          <w:lang w:val="en-US"/>
        </w:rPr>
      </w:pPr>
      <m:oMath>
        <m:r>
          <w:rPr>
            <w:rFonts w:ascii="Cambria Math" w:hAnsi="Cambria Math"/>
            <w:lang w:val="en-US"/>
          </w:rPr>
          <m:t xml:space="preserve">MAE= </m:t>
        </m:r>
        <m:f>
          <m:fPr>
            <m:ctrlPr>
              <w:rPr>
                <w:rFonts w:ascii="Cambria Math" w:hAnsi="Cambria Math"/>
                <w:lang w:val="en-US"/>
              </w:rPr>
            </m:ctrlPr>
          </m:fPr>
          <m:num>
            <m:r>
              <w:rPr>
                <w:rFonts w:ascii="Cambria Math" w:hAnsi="Cambria Math"/>
                <w:lang w:val="en-US"/>
              </w:rPr>
              <m:t>1</m:t>
            </m:r>
          </m:num>
          <m:den>
            <m:r>
              <w:rPr>
                <w:rFonts w:ascii="Cambria Math" w:hAnsi="Cambria Math"/>
                <w:lang w:val="en-US"/>
              </w:rPr>
              <m:t>tot</m:t>
            </m:r>
          </m:den>
        </m:f>
        <m:r>
          <w:rPr>
            <w:rFonts w:ascii="Cambria Math" w:hAnsi="Cambria Math"/>
            <w:lang w:val="en-US"/>
          </w:rPr>
          <m:t xml:space="preserve"> </m:t>
        </m:r>
        <m:nary>
          <m:naryPr>
            <m:chr m:val="∑"/>
            <m:limLoc m:val="subSup"/>
            <m:ctrlPr>
              <w:rPr>
                <w:rFonts w:ascii="Cambria Math" w:hAnsi="Cambria Math"/>
                <w:lang w:val="en-US"/>
              </w:rPr>
            </m:ctrlPr>
          </m:naryPr>
          <m:sub>
            <m:r>
              <w:rPr>
                <w:rFonts w:ascii="Cambria Math" w:hAnsi="Cambria Math"/>
                <w:lang w:val="en-US"/>
              </w:rPr>
              <m:t>v=1</m:t>
            </m:r>
          </m:sub>
          <m:sup>
            <m:r>
              <w:rPr>
                <w:rFonts w:ascii="Cambria Math" w:hAnsi="Cambria Math"/>
                <w:lang w:val="en-US"/>
              </w:rPr>
              <m:t>tot</m:t>
            </m:r>
          </m:sup>
          <m:e>
            <m:d>
              <m:dPr>
                <m:begChr m:val="|"/>
                <m:endChr m:val="|"/>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PET</m:t>
                    </m:r>
                  </m:e>
                  <m:sub>
                    <m:r>
                      <w:rPr>
                        <w:rFonts w:ascii="Cambria Math" w:hAnsi="Cambria Math"/>
                        <w:lang w:val="en-US"/>
                      </w:rPr>
                      <m:t>pred</m:t>
                    </m:r>
                  </m:sub>
                </m:sSub>
                <m:d>
                  <m:dPr>
                    <m:ctrlPr>
                      <w:rPr>
                        <w:rFonts w:ascii="Cambria Math" w:hAnsi="Cambria Math"/>
                        <w:lang w:val="en-US"/>
                      </w:rPr>
                    </m:ctrlPr>
                  </m:dPr>
                  <m:e>
                    <m:r>
                      <w:rPr>
                        <w:rFonts w:ascii="Cambria Math" w:hAnsi="Cambria Math"/>
                        <w:lang w:val="en-US"/>
                      </w:rPr>
                      <m:t>v</m:t>
                    </m:r>
                  </m:e>
                </m:d>
                <m:r>
                  <w:rPr>
                    <w:rFonts w:ascii="Cambria Math" w:hAnsi="Cambria Math"/>
                    <w:lang w:val="en-US"/>
                  </w:rPr>
                  <m:t xml:space="preserve">- </m:t>
                </m:r>
                <m:sSub>
                  <m:sSubPr>
                    <m:ctrlPr>
                      <w:rPr>
                        <w:rFonts w:ascii="Cambria Math" w:hAnsi="Cambria Math"/>
                        <w:lang w:val="en-US"/>
                      </w:rPr>
                    </m:ctrlPr>
                  </m:sSubPr>
                  <m:e>
                    <m:r>
                      <w:rPr>
                        <w:rFonts w:ascii="Cambria Math" w:hAnsi="Cambria Math"/>
                        <w:lang w:val="en-US"/>
                      </w:rPr>
                      <m:t>PET</m:t>
                    </m:r>
                  </m:e>
                  <m:sub>
                    <m:r>
                      <w:rPr>
                        <w:rFonts w:ascii="Cambria Math" w:hAnsi="Cambria Math"/>
                        <w:lang w:val="en-US"/>
                      </w:rPr>
                      <m:t>ref</m:t>
                    </m:r>
                  </m:sub>
                </m:sSub>
                <m:d>
                  <m:dPr>
                    <m:ctrlPr>
                      <w:rPr>
                        <w:rFonts w:ascii="Cambria Math" w:hAnsi="Cambria Math"/>
                        <w:lang w:val="en-US"/>
                      </w:rPr>
                    </m:ctrlPr>
                  </m:dPr>
                  <m:e>
                    <m:r>
                      <w:rPr>
                        <w:rFonts w:ascii="Cambria Math" w:hAnsi="Cambria Math"/>
                        <w:lang w:val="en-US"/>
                      </w:rPr>
                      <m:t>v</m:t>
                    </m:r>
                  </m:e>
                </m:d>
              </m:e>
            </m:d>
            <m:r>
              <w:rPr>
                <w:rFonts w:ascii="Cambria Math" w:hAnsi="Cambria Math"/>
                <w:lang w:val="en-US"/>
              </w:rPr>
              <m:t xml:space="preserve"> </m:t>
            </m:r>
          </m:e>
        </m:nary>
      </m:oMath>
      <w:r w:rsidRPr="00D47CC0">
        <w:rPr>
          <w:lang w:val="en-US"/>
        </w:rPr>
        <w:tab/>
      </w:r>
      <w:r w:rsidRPr="00D47CC0">
        <w:rPr>
          <w:lang w:val="en-US"/>
        </w:rPr>
        <w:tab/>
      </w:r>
      <w:r w:rsidRPr="00D47CC0">
        <w:rPr>
          <w:lang w:val="en-US"/>
        </w:rPr>
        <w:tab/>
      </w:r>
      <w:r w:rsidRPr="00D47CC0">
        <w:rPr>
          <w:lang w:val="en-US"/>
        </w:rPr>
        <w:tab/>
        <w:t xml:space="preserve">( </w:t>
      </w:r>
      <w:r w:rsidRPr="00D47CC0">
        <w:rPr>
          <w:lang w:val="en-US"/>
        </w:rPr>
        <w:fldChar w:fldCharType="begin"/>
      </w:r>
      <w:r w:rsidRPr="00D47CC0">
        <w:rPr>
          <w:lang w:val="en-US"/>
        </w:rPr>
        <w:instrText xml:space="preserve"> SEQ ( \* ARABIC </w:instrText>
      </w:r>
      <w:r w:rsidRPr="00D47CC0">
        <w:rPr>
          <w:lang w:val="en-US"/>
        </w:rPr>
        <w:fldChar w:fldCharType="separate"/>
      </w:r>
      <w:r w:rsidR="00230BE0" w:rsidRPr="00D47CC0">
        <w:rPr>
          <w:noProof/>
          <w:lang w:val="en-US"/>
        </w:rPr>
        <w:t>5</w:t>
      </w:r>
      <w:r w:rsidRPr="00D47CC0">
        <w:rPr>
          <w:lang w:val="en-US"/>
        </w:rPr>
        <w:fldChar w:fldCharType="end"/>
      </w:r>
      <w:r w:rsidRPr="00D47CC0">
        <w:rPr>
          <w:lang w:val="en-US"/>
        </w:rPr>
        <w:t>)</w:t>
      </w:r>
    </w:p>
    <w:p w14:paraId="6B2541FB" w14:textId="77777777" w:rsidR="006821AE" w:rsidRPr="00D47CC0" w:rsidRDefault="006821AE" w:rsidP="00D804A5">
      <w:pPr>
        <w:rPr>
          <w:rFonts w:asciiTheme="majorBidi" w:hAnsiTheme="majorBidi" w:cstheme="majorBidi"/>
          <w:lang w:val="en-US"/>
        </w:rPr>
      </w:pPr>
    </w:p>
    <w:p w14:paraId="0F612E53" w14:textId="77777777" w:rsidR="006821AE" w:rsidRPr="00D47CC0" w:rsidRDefault="006821AE" w:rsidP="00D804A5">
      <w:pPr>
        <w:pStyle w:val="ListParagraph"/>
        <w:numPr>
          <w:ilvl w:val="0"/>
          <w:numId w:val="1"/>
        </w:numPr>
        <w:rPr>
          <w:rFonts w:asciiTheme="majorBidi" w:hAnsiTheme="majorBidi" w:cstheme="majorBidi"/>
          <w:lang w:val="en-US"/>
        </w:rPr>
      </w:pPr>
      <w:r w:rsidRPr="00D47CC0">
        <w:rPr>
          <w:rFonts w:asciiTheme="majorBidi" w:hAnsiTheme="majorBidi" w:cstheme="majorBidi"/>
          <w:b/>
          <w:bCs/>
          <w:lang w:val="en-US"/>
        </w:rPr>
        <w:t>Relative Error (RE%):</w:t>
      </w:r>
      <w:r w:rsidRPr="00D47CC0">
        <w:rPr>
          <w:rFonts w:asciiTheme="majorBidi" w:hAnsiTheme="majorBidi" w:cstheme="majorBidi"/>
          <w:lang w:val="en-US"/>
        </w:rPr>
        <w:t xml:space="preserve"> Provides a percentage error relative to the true values, indicating the proportion of the deviation.</w:t>
      </w:r>
    </w:p>
    <w:p w14:paraId="1E3AEE9C" w14:textId="77777777" w:rsidR="006821AE" w:rsidRPr="00D47CC0" w:rsidRDefault="006821AE" w:rsidP="00D804A5">
      <w:pPr>
        <w:rPr>
          <w:rFonts w:asciiTheme="majorBidi" w:hAnsiTheme="majorBidi" w:cstheme="majorBidi"/>
          <w:lang w:val="en-US"/>
        </w:rPr>
      </w:pPr>
    </w:p>
    <w:p w14:paraId="55E0A2F3" w14:textId="06B5D2D4" w:rsidR="006821AE" w:rsidRPr="00D47CC0" w:rsidRDefault="006821AE" w:rsidP="00D804A5">
      <w:pPr>
        <w:pStyle w:val="Caption"/>
        <w:jc w:val="center"/>
        <w:rPr>
          <w:lang w:val="en-US"/>
        </w:rPr>
      </w:pPr>
      <m:oMath>
        <m:r>
          <w:rPr>
            <w:rFonts w:ascii="Cambria Math" w:hAnsi="Cambria Math"/>
            <w:lang w:val="en-US"/>
          </w:rPr>
          <m:t xml:space="preserve">RE (%)= </m:t>
        </m:r>
        <m:f>
          <m:fPr>
            <m:ctrlPr>
              <w:rPr>
                <w:rFonts w:ascii="Cambria Math" w:hAnsi="Cambria Math"/>
                <w:lang w:val="en-US"/>
              </w:rPr>
            </m:ctrlPr>
          </m:fPr>
          <m:num>
            <m:r>
              <w:rPr>
                <w:rFonts w:ascii="Cambria Math" w:hAnsi="Cambria Math"/>
                <w:lang w:val="en-US"/>
              </w:rPr>
              <m:t>1</m:t>
            </m:r>
          </m:num>
          <m:den>
            <m:r>
              <w:rPr>
                <w:rFonts w:ascii="Cambria Math" w:hAnsi="Cambria Math"/>
                <w:lang w:val="en-US"/>
              </w:rPr>
              <m:t>tot</m:t>
            </m:r>
          </m:den>
        </m:f>
        <m:r>
          <w:rPr>
            <w:rFonts w:ascii="Cambria Math" w:hAnsi="Cambria Math"/>
            <w:lang w:val="en-US"/>
          </w:rPr>
          <m:t xml:space="preserve"> </m:t>
        </m:r>
        <m:nary>
          <m:naryPr>
            <m:chr m:val="∑"/>
            <m:limLoc m:val="subSup"/>
            <m:ctrlPr>
              <w:rPr>
                <w:rFonts w:ascii="Cambria Math" w:hAnsi="Cambria Math"/>
                <w:lang w:val="en-US"/>
              </w:rPr>
            </m:ctrlPr>
          </m:naryPr>
          <m:sub>
            <m:r>
              <w:rPr>
                <w:rFonts w:ascii="Cambria Math" w:hAnsi="Cambria Math"/>
                <w:lang w:val="en-US"/>
              </w:rPr>
              <m:t>v=1</m:t>
            </m:r>
          </m:sub>
          <m:sup>
            <m:r>
              <w:rPr>
                <w:rFonts w:ascii="Cambria Math" w:hAnsi="Cambria Math"/>
                <w:lang w:val="en-US"/>
              </w:rPr>
              <m:t>tot</m:t>
            </m:r>
          </m:sup>
          <m:e>
            <m:f>
              <m:fPr>
                <m:ctrlPr>
                  <w:rPr>
                    <w:rFonts w:ascii="Cambria Math" w:hAnsi="Cambria Math"/>
                    <w:lang w:val="en-US"/>
                  </w:rPr>
                </m:ctrlPr>
              </m:fPr>
              <m:num>
                <m:sSub>
                  <m:sSubPr>
                    <m:ctrlPr>
                      <w:rPr>
                        <w:rFonts w:ascii="Cambria Math" w:hAnsi="Cambria Math"/>
                        <w:lang w:val="en-US"/>
                      </w:rPr>
                    </m:ctrlPr>
                  </m:sSubPr>
                  <m:e>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PET</m:t>
                            </m:r>
                          </m:e>
                          <m:sub>
                            <m:r>
                              <w:rPr>
                                <w:rFonts w:ascii="Cambria Math" w:hAnsi="Cambria Math"/>
                                <w:lang w:val="en-US"/>
                              </w:rPr>
                              <m:t>pred</m:t>
                            </m:r>
                          </m:sub>
                        </m:sSub>
                      </m:e>
                    </m:d>
                  </m:e>
                  <m:sub>
                    <m:r>
                      <w:rPr>
                        <w:rFonts w:ascii="Cambria Math" w:hAnsi="Cambria Math"/>
                        <w:lang w:val="en-US"/>
                      </w:rPr>
                      <m:t>v</m:t>
                    </m:r>
                  </m:sub>
                </m:sSub>
                <m:r>
                  <w:rPr>
                    <w:rFonts w:ascii="Cambria Math" w:hAnsi="Cambria Math"/>
                    <w:lang w:val="en-US"/>
                  </w:rPr>
                  <m:t xml:space="preserve">- </m:t>
                </m:r>
                <m:sSub>
                  <m:sSubPr>
                    <m:ctrlPr>
                      <w:rPr>
                        <w:rFonts w:ascii="Cambria Math" w:hAnsi="Cambria Math"/>
                        <w:lang w:val="en-US"/>
                      </w:rPr>
                    </m:ctrlPr>
                  </m:sSubPr>
                  <m:e>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PET</m:t>
                            </m:r>
                          </m:e>
                          <m:sub>
                            <m:r>
                              <w:rPr>
                                <w:rFonts w:ascii="Cambria Math" w:hAnsi="Cambria Math"/>
                                <w:lang w:val="en-US"/>
                              </w:rPr>
                              <m:t>ref</m:t>
                            </m:r>
                          </m:sub>
                        </m:sSub>
                      </m:e>
                    </m:d>
                  </m:e>
                  <m:sub>
                    <m:r>
                      <w:rPr>
                        <w:rFonts w:ascii="Cambria Math" w:hAnsi="Cambria Math"/>
                        <w:lang w:val="en-US"/>
                      </w:rPr>
                      <m:t>v</m:t>
                    </m:r>
                  </m:sub>
                </m:sSub>
              </m:num>
              <m:den>
                <m:sSub>
                  <m:sSubPr>
                    <m:ctrlPr>
                      <w:rPr>
                        <w:rFonts w:ascii="Cambria Math" w:hAnsi="Cambria Math"/>
                        <w:lang w:val="en-US"/>
                      </w:rPr>
                    </m:ctrlPr>
                  </m:sSubPr>
                  <m:e>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PET</m:t>
                            </m:r>
                          </m:e>
                          <m:sub>
                            <m:r>
                              <w:rPr>
                                <w:rFonts w:ascii="Cambria Math" w:hAnsi="Cambria Math"/>
                                <w:lang w:val="en-US"/>
                              </w:rPr>
                              <m:t>ref</m:t>
                            </m:r>
                          </m:sub>
                        </m:sSub>
                      </m:e>
                    </m:d>
                  </m:e>
                  <m:sub>
                    <m:r>
                      <w:rPr>
                        <w:rFonts w:ascii="Cambria Math" w:hAnsi="Cambria Math"/>
                        <w:lang w:val="en-US"/>
                      </w:rPr>
                      <m:t>v</m:t>
                    </m:r>
                  </m:sub>
                </m:sSub>
              </m:den>
            </m:f>
            <m:r>
              <w:rPr>
                <w:rFonts w:ascii="Cambria Math" w:hAnsi="Cambria Math"/>
                <w:lang w:val="en-US"/>
              </w:rPr>
              <m:t xml:space="preserve"> ×100% </m:t>
            </m:r>
          </m:e>
        </m:nary>
      </m:oMath>
      <w:r w:rsidRPr="00D47CC0">
        <w:rPr>
          <w:lang w:val="en-US"/>
        </w:rPr>
        <w:tab/>
      </w:r>
      <w:r w:rsidRPr="00D47CC0">
        <w:rPr>
          <w:lang w:val="en-US"/>
        </w:rPr>
        <w:tab/>
      </w:r>
      <w:r w:rsidRPr="00D47CC0">
        <w:rPr>
          <w:lang w:val="en-US"/>
        </w:rPr>
        <w:tab/>
      </w:r>
      <w:r w:rsidRPr="00D47CC0">
        <w:rPr>
          <w:lang w:val="en-US"/>
        </w:rPr>
        <w:tab/>
        <w:t xml:space="preserve">( </w:t>
      </w:r>
      <w:r w:rsidRPr="00D47CC0">
        <w:rPr>
          <w:lang w:val="en-US"/>
        </w:rPr>
        <w:fldChar w:fldCharType="begin"/>
      </w:r>
      <w:r w:rsidRPr="00D47CC0">
        <w:rPr>
          <w:lang w:val="en-US"/>
        </w:rPr>
        <w:instrText xml:space="preserve"> SEQ ( \* ARABIC </w:instrText>
      </w:r>
      <w:r w:rsidRPr="00D47CC0">
        <w:rPr>
          <w:lang w:val="en-US"/>
        </w:rPr>
        <w:fldChar w:fldCharType="separate"/>
      </w:r>
      <w:r w:rsidR="00230BE0" w:rsidRPr="00D47CC0">
        <w:rPr>
          <w:noProof/>
          <w:lang w:val="en-US"/>
        </w:rPr>
        <w:t>6</w:t>
      </w:r>
      <w:r w:rsidRPr="00D47CC0">
        <w:rPr>
          <w:lang w:val="en-US"/>
        </w:rPr>
        <w:fldChar w:fldCharType="end"/>
      </w:r>
      <w:r w:rsidRPr="00D47CC0">
        <w:rPr>
          <w:lang w:val="en-US"/>
        </w:rPr>
        <w:t>)</w:t>
      </w:r>
    </w:p>
    <w:p w14:paraId="25D81AAC" w14:textId="77777777" w:rsidR="006821AE" w:rsidRPr="00D47CC0" w:rsidRDefault="006821AE" w:rsidP="00D804A5">
      <w:pPr>
        <w:rPr>
          <w:rFonts w:asciiTheme="majorBidi" w:hAnsiTheme="majorBidi" w:cstheme="majorBidi"/>
          <w:highlight w:val="yellow"/>
          <w:lang w:val="en-US"/>
        </w:rPr>
      </w:pPr>
    </w:p>
    <w:p w14:paraId="25D41824" w14:textId="77777777" w:rsidR="005F7C5B" w:rsidRPr="00D47CC0" w:rsidRDefault="005F7C5B" w:rsidP="00D804A5">
      <w:pPr>
        <w:pStyle w:val="ListParagraph"/>
        <w:numPr>
          <w:ilvl w:val="0"/>
          <w:numId w:val="5"/>
        </w:numPr>
        <w:rPr>
          <w:rFonts w:asciiTheme="majorBidi" w:hAnsiTheme="majorBidi" w:cstheme="majorBidi"/>
          <w:b/>
          <w:bCs/>
          <w:lang w:val="en-US"/>
        </w:rPr>
      </w:pPr>
      <w:r w:rsidRPr="00D47CC0">
        <w:rPr>
          <w:rFonts w:asciiTheme="majorBidi" w:hAnsiTheme="majorBidi" w:cstheme="majorBidi"/>
          <w:b/>
          <w:bCs/>
          <w:lang w:val="en-US"/>
        </w:rPr>
        <w:t xml:space="preserve">Root Mean Squared Error (RMSE): </w:t>
      </w:r>
      <w:r w:rsidRPr="00D47CC0">
        <w:rPr>
          <w:rFonts w:asciiTheme="majorBidi" w:hAnsiTheme="majorBidi" w:cstheme="majorBidi"/>
          <w:lang w:val="en-US"/>
        </w:rPr>
        <w:t>Measures the average of the squared differences between the predicted and reference values. It is useful for quantifying the deviation in predictions from the observed values across the dataset.</w:t>
      </w:r>
      <w:r w:rsidRPr="00D47CC0">
        <w:rPr>
          <w:rFonts w:asciiTheme="majorBidi" w:hAnsiTheme="majorBidi" w:cstheme="majorBidi"/>
          <w:b/>
          <w:bCs/>
          <w:lang w:val="en-US"/>
        </w:rPr>
        <w:t>​</w:t>
      </w:r>
    </w:p>
    <w:p w14:paraId="587B5175" w14:textId="77777777" w:rsidR="006821AE" w:rsidRPr="00D47CC0" w:rsidRDefault="006821AE" w:rsidP="00D804A5">
      <w:pPr>
        <w:rPr>
          <w:rFonts w:asciiTheme="majorBidi" w:hAnsiTheme="majorBidi" w:cstheme="majorBidi"/>
          <w:highlight w:val="yellow"/>
          <w:lang w:val="en-US"/>
        </w:rPr>
      </w:pPr>
    </w:p>
    <w:p w14:paraId="0DF0D8F0" w14:textId="77777777" w:rsidR="006821AE" w:rsidRPr="00D47CC0" w:rsidRDefault="006821AE" w:rsidP="00D804A5">
      <w:pPr>
        <w:rPr>
          <w:rFonts w:asciiTheme="majorBidi" w:hAnsiTheme="majorBidi" w:cstheme="majorBidi"/>
          <w:lang w:val="en-US"/>
        </w:rPr>
      </w:pPr>
    </w:p>
    <w:p w14:paraId="6BBF2416" w14:textId="0865B875" w:rsidR="006821AE" w:rsidRPr="00D47CC0" w:rsidRDefault="005F7C5B" w:rsidP="00D804A5">
      <w:pPr>
        <w:pStyle w:val="Caption"/>
        <w:jc w:val="center"/>
        <w:rPr>
          <w:lang w:val="en-US"/>
        </w:rPr>
      </w:pPr>
      <m:oMath>
        <m:r>
          <w:rPr>
            <w:rFonts w:ascii="Cambria Math" w:hAnsi="Cambria Math"/>
            <w:lang w:val="en-US"/>
          </w:rPr>
          <m:t xml:space="preserve">RMSE= </m:t>
        </m:r>
        <m:rad>
          <m:radPr>
            <m:degHide m:val="1"/>
            <m:ctrlPr>
              <w:rPr>
                <w:rFonts w:ascii="Cambria Math" w:hAnsi="Cambria Math"/>
                <w:lang w:val="en-US"/>
              </w:rPr>
            </m:ctrlPr>
          </m:radPr>
          <m:deg/>
          <m:e>
            <m:f>
              <m:fPr>
                <m:ctrlPr>
                  <w:rPr>
                    <w:rFonts w:ascii="Cambria Math" w:hAnsi="Cambria Math"/>
                    <w:lang w:val="en-US"/>
                  </w:rPr>
                </m:ctrlPr>
              </m:fPr>
              <m:num>
                <m:r>
                  <w:rPr>
                    <w:rFonts w:ascii="Cambria Math" w:hAnsi="Cambria Math"/>
                    <w:lang w:val="en-US"/>
                  </w:rPr>
                  <m:t>1</m:t>
                </m:r>
              </m:num>
              <m:den>
                <m:r>
                  <w:rPr>
                    <w:rFonts w:ascii="Cambria Math" w:hAnsi="Cambria Math"/>
                    <w:lang w:val="en-US"/>
                  </w:rPr>
                  <m:t>tot</m:t>
                </m:r>
              </m:den>
            </m:f>
            <m:r>
              <w:rPr>
                <w:rFonts w:ascii="Cambria Math" w:hAnsi="Cambria Math"/>
                <w:lang w:val="en-US"/>
              </w:rPr>
              <m:t xml:space="preserve"> </m:t>
            </m:r>
            <m:nary>
              <m:naryPr>
                <m:chr m:val="∑"/>
                <m:limLoc m:val="subSup"/>
                <m:ctrlPr>
                  <w:rPr>
                    <w:rFonts w:ascii="Cambria Math" w:hAnsi="Cambria Math"/>
                    <w:lang w:val="en-US"/>
                  </w:rPr>
                </m:ctrlPr>
              </m:naryPr>
              <m:sub>
                <m:r>
                  <w:rPr>
                    <w:rFonts w:ascii="Cambria Math" w:hAnsi="Cambria Math"/>
                    <w:lang w:val="en-US"/>
                  </w:rPr>
                  <m:t>v=1</m:t>
                </m:r>
              </m:sub>
              <m:sup>
                <m:r>
                  <w:rPr>
                    <w:rFonts w:ascii="Cambria Math" w:hAnsi="Cambria Math"/>
                    <w:lang w:val="en-US"/>
                  </w:rPr>
                  <m:t>tot</m:t>
                </m:r>
              </m:sup>
              <m:e>
                <m:sSup>
                  <m:sSupPr>
                    <m:ctrlPr>
                      <w:rPr>
                        <w:rFonts w:ascii="Cambria Math" w:hAnsi="Cambria Math"/>
                        <w:lang w:val="en-US"/>
                      </w:rPr>
                    </m:ctrlPr>
                  </m:sSupPr>
                  <m:e>
                    <m:sSub>
                      <m:sSubPr>
                        <m:ctrlPr>
                          <w:rPr>
                            <w:rFonts w:ascii="Cambria Math" w:hAnsi="Cambria Math"/>
                            <w:lang w:val="en-US"/>
                          </w:rPr>
                        </m:ctrlPr>
                      </m:sSubPr>
                      <m:e>
                        <m:r>
                          <w:rPr>
                            <w:rFonts w:ascii="Cambria Math" w:hAnsi="Cambria Math"/>
                            <w:lang w:val="en-US"/>
                          </w:rPr>
                          <m:t>(</m:t>
                        </m:r>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PET</m:t>
                                </m:r>
                              </m:e>
                              <m:sub>
                                <m:r>
                                  <w:rPr>
                                    <w:rFonts w:ascii="Cambria Math" w:hAnsi="Cambria Math"/>
                                    <w:lang w:val="en-US"/>
                                  </w:rPr>
                                  <m:t>pred</m:t>
                                </m:r>
                              </m:sub>
                            </m:sSub>
                          </m:e>
                        </m:d>
                      </m:e>
                      <m:sub>
                        <m:r>
                          <w:rPr>
                            <w:rFonts w:ascii="Cambria Math" w:hAnsi="Cambria Math"/>
                            <w:lang w:val="en-US"/>
                          </w:rPr>
                          <m:t>v</m:t>
                        </m:r>
                      </m:sub>
                    </m:sSub>
                    <m:r>
                      <w:rPr>
                        <w:rFonts w:ascii="Cambria Math" w:hAnsi="Cambria Math"/>
                        <w:lang w:val="en-US"/>
                      </w:rPr>
                      <m:t xml:space="preserve">- </m:t>
                    </m:r>
                    <m:sSub>
                      <m:sSubPr>
                        <m:ctrlPr>
                          <w:rPr>
                            <w:rFonts w:ascii="Cambria Math" w:hAnsi="Cambria Math"/>
                            <w:lang w:val="en-US"/>
                          </w:rPr>
                        </m:ctrlPr>
                      </m:sSubPr>
                      <m:e>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PET</m:t>
                                </m:r>
                              </m:e>
                              <m:sub>
                                <m:r>
                                  <w:rPr>
                                    <w:rFonts w:ascii="Cambria Math" w:hAnsi="Cambria Math"/>
                                    <w:lang w:val="en-US"/>
                                  </w:rPr>
                                  <m:t>ref</m:t>
                                </m:r>
                              </m:sub>
                            </m:sSub>
                          </m:e>
                        </m:d>
                      </m:e>
                      <m:sub>
                        <m:r>
                          <w:rPr>
                            <w:rFonts w:ascii="Cambria Math" w:hAnsi="Cambria Math"/>
                            <w:lang w:val="en-US"/>
                          </w:rPr>
                          <m:t>v</m:t>
                        </m:r>
                      </m:sub>
                    </m:sSub>
                    <m:r>
                      <w:rPr>
                        <w:rFonts w:ascii="Cambria Math" w:hAnsi="Cambria Math"/>
                        <w:lang w:val="en-US"/>
                      </w:rPr>
                      <m:t>)</m:t>
                    </m:r>
                  </m:e>
                  <m:sup>
                    <m:r>
                      <w:rPr>
                        <w:rFonts w:ascii="Cambria Math" w:hAnsi="Cambria Math"/>
                        <w:lang w:val="en-US"/>
                      </w:rPr>
                      <m:t>2</m:t>
                    </m:r>
                  </m:sup>
                </m:sSup>
              </m:e>
            </m:nary>
          </m:e>
        </m:rad>
      </m:oMath>
      <w:r w:rsidR="006821AE" w:rsidRPr="00D47CC0">
        <w:rPr>
          <w:lang w:val="en-US"/>
        </w:rPr>
        <w:tab/>
      </w:r>
      <w:r w:rsidR="006821AE" w:rsidRPr="00D47CC0">
        <w:rPr>
          <w:lang w:val="en-US"/>
        </w:rPr>
        <w:tab/>
      </w:r>
      <w:r w:rsidR="006821AE" w:rsidRPr="00D47CC0">
        <w:rPr>
          <w:lang w:val="en-US"/>
        </w:rPr>
        <w:tab/>
        <w:t xml:space="preserve">( </w:t>
      </w:r>
      <w:r w:rsidR="006821AE" w:rsidRPr="00D47CC0">
        <w:rPr>
          <w:lang w:val="en-US"/>
        </w:rPr>
        <w:fldChar w:fldCharType="begin"/>
      </w:r>
      <w:r w:rsidR="006821AE" w:rsidRPr="00D47CC0">
        <w:rPr>
          <w:lang w:val="en-US"/>
        </w:rPr>
        <w:instrText xml:space="preserve"> SEQ ( \* ARABIC </w:instrText>
      </w:r>
      <w:r w:rsidR="006821AE" w:rsidRPr="00D47CC0">
        <w:rPr>
          <w:lang w:val="en-US"/>
        </w:rPr>
        <w:fldChar w:fldCharType="separate"/>
      </w:r>
      <w:r w:rsidR="00230BE0" w:rsidRPr="00D47CC0">
        <w:rPr>
          <w:noProof/>
          <w:lang w:val="en-US"/>
        </w:rPr>
        <w:t>7</w:t>
      </w:r>
      <w:r w:rsidR="006821AE" w:rsidRPr="00D47CC0">
        <w:rPr>
          <w:lang w:val="en-US"/>
        </w:rPr>
        <w:fldChar w:fldCharType="end"/>
      </w:r>
      <w:r w:rsidR="006821AE" w:rsidRPr="00D47CC0">
        <w:rPr>
          <w:lang w:val="en-US"/>
        </w:rPr>
        <w:t>)</w:t>
      </w:r>
    </w:p>
    <w:p w14:paraId="1ED842FA" w14:textId="77777777" w:rsidR="006821AE" w:rsidRPr="00D47CC0" w:rsidRDefault="006821AE" w:rsidP="00D804A5">
      <w:pPr>
        <w:rPr>
          <w:rFonts w:asciiTheme="majorBidi" w:hAnsiTheme="majorBidi" w:cstheme="majorBidi"/>
          <w:lang w:val="en-US"/>
        </w:rPr>
      </w:pPr>
    </w:p>
    <w:p w14:paraId="698E2259" w14:textId="77777777" w:rsidR="006821AE" w:rsidRPr="00D47CC0" w:rsidRDefault="006821AE" w:rsidP="00D804A5">
      <w:pPr>
        <w:rPr>
          <w:rFonts w:asciiTheme="majorBidi" w:hAnsiTheme="majorBidi" w:cstheme="majorBidi"/>
          <w:lang w:val="en-US"/>
        </w:rPr>
      </w:pPr>
    </w:p>
    <w:p w14:paraId="0CC88CA6" w14:textId="279670D7" w:rsidR="006821AE" w:rsidRPr="00D47CC0" w:rsidRDefault="006821AE" w:rsidP="00D804A5">
      <w:pPr>
        <w:rPr>
          <w:rFonts w:asciiTheme="majorBidi" w:hAnsiTheme="majorBidi" w:cstheme="majorBidi"/>
          <w:lang w:val="en-US"/>
        </w:rPr>
      </w:pPr>
      <w:r w:rsidRPr="00D47CC0">
        <w:rPr>
          <w:rFonts w:asciiTheme="majorBidi" w:hAnsiTheme="majorBidi" w:cstheme="majorBidi"/>
          <w:lang w:val="en-US"/>
        </w:rPr>
        <w:t xml:space="preserve">Where tot refers to the total number of voxels, and </w:t>
      </w:r>
      <m:oMath>
        <m:sSub>
          <m:sSubPr>
            <m:ctrlPr>
              <w:rPr>
                <w:rFonts w:ascii="Cambria Math" w:hAnsi="Cambria Math" w:cstheme="majorBidi"/>
                <w:i/>
                <w:lang w:val="en-US"/>
              </w:rPr>
            </m:ctrlPr>
          </m:sSubPr>
          <m:e>
            <m:r>
              <w:rPr>
                <w:rFonts w:ascii="Cambria Math" w:hAnsi="Cambria Math" w:cstheme="majorBidi"/>
                <w:lang w:val="en-US"/>
              </w:rPr>
              <m:t>PET</m:t>
            </m:r>
          </m:e>
          <m:sub>
            <m:r>
              <w:rPr>
                <w:rFonts w:ascii="Cambria Math" w:hAnsi="Cambria Math" w:cstheme="majorBidi"/>
                <w:lang w:val="en-US"/>
              </w:rPr>
              <m:t>pred</m:t>
            </m:r>
          </m:sub>
        </m:sSub>
      </m:oMath>
      <w:r w:rsidRPr="00D47CC0">
        <w:rPr>
          <w:rFonts w:asciiTheme="majorBidi" w:hAnsiTheme="majorBidi" w:cstheme="majorBidi"/>
          <w:lang w:val="en-US"/>
        </w:rPr>
        <w:t xml:space="preserve"> and </w:t>
      </w:r>
      <m:oMath>
        <m:sSub>
          <m:sSubPr>
            <m:ctrlPr>
              <w:rPr>
                <w:rFonts w:ascii="Cambria Math" w:hAnsi="Cambria Math" w:cstheme="majorBidi"/>
                <w:i/>
                <w:lang w:val="en-US"/>
              </w:rPr>
            </m:ctrlPr>
          </m:sSubPr>
          <m:e>
            <m:r>
              <w:rPr>
                <w:rFonts w:ascii="Cambria Math" w:hAnsi="Cambria Math" w:cstheme="majorBidi"/>
                <w:lang w:val="en-US"/>
              </w:rPr>
              <m:t>PET</m:t>
            </m:r>
          </m:e>
          <m:sub>
            <m:r>
              <w:rPr>
                <w:rFonts w:ascii="Cambria Math" w:hAnsi="Cambria Math" w:cstheme="majorBidi"/>
                <w:lang w:val="en-US"/>
              </w:rPr>
              <m:t>ref</m:t>
            </m:r>
          </m:sub>
        </m:sSub>
      </m:oMath>
      <w:r w:rsidRPr="00D47CC0">
        <w:rPr>
          <w:rFonts w:asciiTheme="majorBidi" w:hAnsiTheme="majorBidi" w:cstheme="majorBidi"/>
          <w:lang w:val="en-US"/>
        </w:rPr>
        <w:t xml:space="preserve"> indicate the predicted image via DL model and the ground truth image, respectively.</w:t>
      </w:r>
    </w:p>
    <w:p w14:paraId="04C86764" w14:textId="77777777" w:rsidR="006821AE" w:rsidRPr="00D47CC0" w:rsidRDefault="006821AE" w:rsidP="00D804A5">
      <w:pPr>
        <w:rPr>
          <w:rFonts w:asciiTheme="majorBidi" w:hAnsiTheme="majorBidi" w:cstheme="majorBidi"/>
          <w:lang w:val="en-US"/>
        </w:rPr>
      </w:pPr>
    </w:p>
    <w:p w14:paraId="17332BD1" w14:textId="77777777" w:rsidR="006821AE" w:rsidRPr="00D47CC0" w:rsidRDefault="006821AE" w:rsidP="00D804A5">
      <w:pPr>
        <w:rPr>
          <w:rFonts w:asciiTheme="majorBidi" w:hAnsiTheme="majorBidi" w:cstheme="majorBidi"/>
          <w:lang w:val="en-US"/>
        </w:rPr>
      </w:pPr>
    </w:p>
    <w:p w14:paraId="2124A527" w14:textId="77777777" w:rsidR="006821AE" w:rsidRPr="00D47CC0" w:rsidRDefault="006821AE" w:rsidP="00D804A5">
      <w:pPr>
        <w:pStyle w:val="ListParagraph"/>
        <w:numPr>
          <w:ilvl w:val="0"/>
          <w:numId w:val="1"/>
        </w:numPr>
        <w:rPr>
          <w:rFonts w:asciiTheme="majorBidi" w:hAnsiTheme="majorBidi" w:cstheme="majorBidi"/>
          <w:lang w:val="en-US"/>
        </w:rPr>
      </w:pPr>
      <w:r w:rsidRPr="00D47CC0">
        <w:rPr>
          <w:rFonts w:asciiTheme="majorBidi" w:hAnsiTheme="majorBidi" w:cstheme="majorBidi"/>
          <w:b/>
          <w:bCs/>
          <w:lang w:val="en-US"/>
        </w:rPr>
        <w:t>Peak Signal-to-Noise Ratio (PSNR):</w:t>
      </w:r>
      <w:r w:rsidRPr="00D47CC0">
        <w:rPr>
          <w:rFonts w:asciiTheme="majorBidi" w:hAnsiTheme="majorBidi" w:cstheme="majorBidi"/>
          <w:lang w:val="en-US"/>
        </w:rPr>
        <w:t xml:space="preserve"> Evaluates the ratio of the maximum possible signal to the corrupting noise.</w:t>
      </w:r>
    </w:p>
    <w:p w14:paraId="15E093CD" w14:textId="77777777" w:rsidR="006821AE" w:rsidRPr="00D47CC0" w:rsidRDefault="006821AE" w:rsidP="00D804A5">
      <w:pPr>
        <w:rPr>
          <w:rFonts w:asciiTheme="majorBidi" w:hAnsiTheme="majorBidi" w:cstheme="majorBidi"/>
          <w:lang w:val="en-US"/>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6661"/>
        <w:gridCol w:w="2355"/>
      </w:tblGrid>
      <w:tr w:rsidR="006821AE" w:rsidRPr="00B653BA" w14:paraId="180C617B" w14:textId="77777777" w:rsidTr="00257FFA">
        <w:tc>
          <w:tcPr>
            <w:tcW w:w="7054" w:type="dxa"/>
          </w:tcPr>
          <w:p w14:paraId="6392CFA6" w14:textId="77777777" w:rsidR="006821AE" w:rsidRPr="00D47CC0" w:rsidRDefault="00000000" w:rsidP="00D804A5">
            <w:pPr>
              <w:rPr>
                <w:rFonts w:asciiTheme="majorBidi" w:hAnsiTheme="majorBidi" w:cstheme="majorBidi"/>
                <w:color w:val="44546A" w:themeColor="text2"/>
                <w:lang w:val="en-US"/>
              </w:rPr>
            </w:pPr>
            <m:oMathPara>
              <m:oMathParaPr>
                <m:jc m:val="center"/>
              </m:oMathParaPr>
              <m:oMath>
                <m:sSub>
                  <m:sSubPr>
                    <m:ctrlPr>
                      <w:rPr>
                        <w:rFonts w:ascii="Cambria Math" w:hAnsi="Cambria Math" w:cstheme="majorBidi"/>
                        <w:color w:val="4472C4" w:themeColor="accent1"/>
                        <w:lang w:val="en-US"/>
                      </w:rPr>
                    </m:ctrlPr>
                  </m:sSubPr>
                  <m:e>
                    <m:r>
                      <m:rPr>
                        <m:sty m:val="p"/>
                      </m:rPr>
                      <w:rPr>
                        <w:rFonts w:ascii="Cambria Math" w:hAnsi="Cambria Math" w:cstheme="majorBidi"/>
                        <w:color w:val="4472C4" w:themeColor="accent1"/>
                        <w:lang w:val="en-US"/>
                      </w:rPr>
                      <m:t>PSNR</m:t>
                    </m:r>
                    <m:d>
                      <m:dPr>
                        <m:ctrlPr>
                          <w:rPr>
                            <w:rFonts w:ascii="Cambria Math" w:hAnsi="Cambria Math" w:cstheme="majorBidi"/>
                            <w:color w:val="4472C4" w:themeColor="accent1"/>
                            <w:lang w:val="en-US"/>
                          </w:rPr>
                        </m:ctrlPr>
                      </m:dPr>
                      <m:e>
                        <m:r>
                          <m:rPr>
                            <m:sty m:val="p"/>
                          </m:rPr>
                          <w:rPr>
                            <w:rFonts w:ascii="Cambria Math" w:hAnsi="Cambria Math" w:cstheme="majorBidi"/>
                            <w:color w:val="4472C4" w:themeColor="accent1"/>
                            <w:lang w:val="en-US"/>
                          </w:rPr>
                          <m:t>dB</m:t>
                        </m:r>
                      </m:e>
                    </m:d>
                    <m:r>
                      <m:rPr>
                        <m:sty m:val="p"/>
                      </m:rPr>
                      <w:rPr>
                        <w:rFonts w:ascii="Cambria Math" w:hAnsi="Cambria Math" w:cstheme="majorBidi"/>
                        <w:color w:val="4472C4" w:themeColor="accent1"/>
                        <w:lang w:val="en-US"/>
                      </w:rPr>
                      <m:t>= 10log</m:t>
                    </m:r>
                  </m:e>
                  <m:sub>
                    <m:r>
                      <m:rPr>
                        <m:sty m:val="p"/>
                      </m:rPr>
                      <w:rPr>
                        <w:rFonts w:ascii="Cambria Math" w:hAnsi="Cambria Math" w:cstheme="majorBidi"/>
                        <w:color w:val="4472C4" w:themeColor="accent1"/>
                        <w:lang w:val="en-US"/>
                      </w:rPr>
                      <m:t>10</m:t>
                    </m:r>
                  </m:sub>
                </m:sSub>
                <m:r>
                  <m:rPr>
                    <m:sty m:val="p"/>
                  </m:rPr>
                  <w:rPr>
                    <w:rFonts w:ascii="Cambria Math" w:hAnsi="Cambria Math" w:cstheme="majorBidi"/>
                    <w:color w:val="4472C4" w:themeColor="accent1"/>
                    <w:lang w:val="en-US"/>
                  </w:rPr>
                  <m:t>(</m:t>
                </m:r>
                <m:f>
                  <m:fPr>
                    <m:ctrlPr>
                      <w:rPr>
                        <w:rFonts w:ascii="Cambria Math" w:hAnsi="Cambria Math" w:cstheme="majorBidi"/>
                        <w:color w:val="4472C4" w:themeColor="accent1"/>
                        <w:lang w:val="en-US"/>
                      </w:rPr>
                    </m:ctrlPr>
                  </m:fPr>
                  <m:num>
                    <m:sSup>
                      <m:sSupPr>
                        <m:ctrlPr>
                          <w:rPr>
                            <w:rFonts w:ascii="Cambria Math" w:hAnsi="Cambria Math" w:cstheme="majorBidi"/>
                            <w:color w:val="4472C4" w:themeColor="accent1"/>
                            <w:lang w:val="en-US"/>
                          </w:rPr>
                        </m:ctrlPr>
                      </m:sSupPr>
                      <m:e>
                        <m:r>
                          <m:rPr>
                            <m:sty m:val="p"/>
                          </m:rPr>
                          <w:rPr>
                            <w:rFonts w:ascii="Cambria Math" w:hAnsi="Cambria Math" w:cstheme="majorBidi"/>
                            <w:color w:val="4472C4" w:themeColor="accent1"/>
                            <w:lang w:val="en-US"/>
                          </w:rPr>
                          <m:t>Peak</m:t>
                        </m:r>
                      </m:e>
                      <m:sup>
                        <m:r>
                          <m:rPr>
                            <m:sty m:val="p"/>
                          </m:rPr>
                          <w:rPr>
                            <w:rFonts w:ascii="Cambria Math" w:hAnsi="Cambria Math" w:cstheme="majorBidi"/>
                            <w:color w:val="4472C4" w:themeColor="accent1"/>
                            <w:lang w:val="en-US"/>
                          </w:rPr>
                          <m:t>2</m:t>
                        </m:r>
                      </m:sup>
                    </m:sSup>
                  </m:num>
                  <m:den>
                    <m:r>
                      <m:rPr>
                        <m:sty m:val="p"/>
                      </m:rPr>
                      <w:rPr>
                        <w:rFonts w:ascii="Cambria Math" w:hAnsi="Cambria Math" w:cstheme="majorBidi"/>
                        <w:color w:val="4472C4" w:themeColor="accent1"/>
                        <w:lang w:val="en-US"/>
                      </w:rPr>
                      <m:t>MSE</m:t>
                    </m:r>
                  </m:den>
                </m:f>
                <m:r>
                  <m:rPr>
                    <m:sty m:val="p"/>
                  </m:rPr>
                  <w:rPr>
                    <w:rFonts w:ascii="Cambria Math" w:hAnsi="Cambria Math" w:cstheme="majorBidi"/>
                    <w:color w:val="4472C4" w:themeColor="accent1"/>
                    <w:lang w:val="en-US"/>
                  </w:rPr>
                  <m:t>)</m:t>
                </m:r>
              </m:oMath>
            </m:oMathPara>
          </w:p>
        </w:tc>
        <w:tc>
          <w:tcPr>
            <w:tcW w:w="2522" w:type="dxa"/>
          </w:tcPr>
          <w:p w14:paraId="12350BA5" w14:textId="553D3ABB" w:rsidR="006821AE" w:rsidRPr="00D47CC0" w:rsidRDefault="006821AE" w:rsidP="0056359D">
            <w:pPr>
              <w:pStyle w:val="Caption"/>
              <w:rPr>
                <w:lang w:val="en-US"/>
              </w:rPr>
            </w:pPr>
            <w:r w:rsidRPr="00D47CC0">
              <w:rPr>
                <w:lang w:val="en-US"/>
              </w:rPr>
              <w:t xml:space="preserve">( </w:t>
            </w:r>
            <w:r w:rsidRPr="00D47CC0">
              <w:rPr>
                <w:lang w:val="en-US"/>
              </w:rPr>
              <w:fldChar w:fldCharType="begin"/>
            </w:r>
            <w:r w:rsidRPr="00D47CC0">
              <w:rPr>
                <w:lang w:val="en-US"/>
              </w:rPr>
              <w:instrText xml:space="preserve"> SEQ ( \* ARABIC </w:instrText>
            </w:r>
            <w:r w:rsidRPr="00D47CC0">
              <w:rPr>
                <w:lang w:val="en-US"/>
              </w:rPr>
              <w:fldChar w:fldCharType="separate"/>
            </w:r>
            <w:r w:rsidR="00230BE0" w:rsidRPr="00D47CC0">
              <w:rPr>
                <w:noProof/>
                <w:lang w:val="en-US"/>
              </w:rPr>
              <w:t>8</w:t>
            </w:r>
            <w:r w:rsidRPr="00D47CC0">
              <w:rPr>
                <w:lang w:val="en-US"/>
              </w:rPr>
              <w:fldChar w:fldCharType="end"/>
            </w:r>
            <w:r w:rsidRPr="00D47CC0">
              <w:rPr>
                <w:lang w:val="en-US"/>
              </w:rPr>
              <w:t>)</w:t>
            </w:r>
          </w:p>
        </w:tc>
      </w:tr>
    </w:tbl>
    <w:p w14:paraId="2E04696D" w14:textId="77777777" w:rsidR="006821AE" w:rsidRPr="00D47CC0" w:rsidRDefault="006821AE" w:rsidP="00507D2D">
      <w:pPr>
        <w:pStyle w:val="Caption"/>
        <w:rPr>
          <w:lang w:val="en-US"/>
        </w:rPr>
      </w:pPr>
    </w:p>
    <w:p w14:paraId="7A4D47D8" w14:textId="77777777" w:rsidR="006821AE" w:rsidRPr="00D47CC0" w:rsidRDefault="006821AE" w:rsidP="00D804A5">
      <w:pPr>
        <w:rPr>
          <w:rFonts w:asciiTheme="majorBidi" w:hAnsiTheme="majorBidi" w:cstheme="majorBidi"/>
          <w:lang w:val="en-US"/>
        </w:rPr>
      </w:pPr>
      <w:r w:rsidRPr="00D47CC0">
        <w:rPr>
          <w:rFonts w:asciiTheme="majorBidi" w:hAnsiTheme="majorBidi" w:cstheme="majorBidi"/>
          <w:lang w:val="en-US"/>
        </w:rPr>
        <w:t xml:space="preserve">In Eq. 8, Peak represents the maximum intensity value in the image. </w:t>
      </w:r>
    </w:p>
    <w:p w14:paraId="01CA3417" w14:textId="77777777" w:rsidR="006821AE" w:rsidRPr="00D47CC0" w:rsidRDefault="006821AE" w:rsidP="00D804A5">
      <w:pPr>
        <w:rPr>
          <w:rFonts w:asciiTheme="majorBidi" w:hAnsiTheme="majorBidi" w:cstheme="majorBidi"/>
          <w:lang w:val="en-US"/>
        </w:rPr>
      </w:pPr>
    </w:p>
    <w:p w14:paraId="453D0B54" w14:textId="77777777" w:rsidR="006821AE" w:rsidRPr="00D47CC0" w:rsidRDefault="006821AE" w:rsidP="00D804A5">
      <w:pPr>
        <w:pStyle w:val="ListParagraph"/>
        <w:numPr>
          <w:ilvl w:val="0"/>
          <w:numId w:val="1"/>
        </w:numPr>
        <w:rPr>
          <w:rFonts w:asciiTheme="majorBidi" w:hAnsiTheme="majorBidi" w:cstheme="majorBidi"/>
          <w:lang w:val="en-US"/>
        </w:rPr>
      </w:pPr>
      <w:r w:rsidRPr="00D47CC0">
        <w:rPr>
          <w:rFonts w:asciiTheme="majorBidi" w:hAnsiTheme="majorBidi" w:cstheme="majorBidi"/>
          <w:b/>
          <w:bCs/>
          <w:lang w:val="en-US"/>
        </w:rPr>
        <w:t>Structural Similarity Index (SSIM):</w:t>
      </w:r>
      <w:r w:rsidRPr="00D47CC0">
        <w:rPr>
          <w:rFonts w:asciiTheme="majorBidi" w:hAnsiTheme="majorBidi" w:cstheme="majorBidi"/>
          <w:lang w:val="en-US"/>
        </w:rPr>
        <w:t xml:space="preserve"> Assesses the perceptual quality of the predicted images relative to the reference images.</w:t>
      </w:r>
    </w:p>
    <w:p w14:paraId="51E87F77" w14:textId="77777777" w:rsidR="006821AE" w:rsidRPr="00D47CC0" w:rsidRDefault="006821AE" w:rsidP="00D804A5">
      <w:pPr>
        <w:rPr>
          <w:rFonts w:asciiTheme="majorBidi" w:hAnsiTheme="majorBidi" w:cstheme="majorBidi"/>
          <w:lang w:val="en-US"/>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6731"/>
        <w:gridCol w:w="2285"/>
      </w:tblGrid>
      <w:tr w:rsidR="006821AE" w:rsidRPr="00B653BA" w14:paraId="163FD869" w14:textId="77777777" w:rsidTr="00257FFA">
        <w:tc>
          <w:tcPr>
            <w:tcW w:w="7054" w:type="dxa"/>
          </w:tcPr>
          <w:p w14:paraId="5F6EE2ED" w14:textId="77777777" w:rsidR="006821AE" w:rsidRPr="00D47CC0" w:rsidRDefault="006821AE" w:rsidP="00D804A5">
            <w:pPr>
              <w:rPr>
                <w:rFonts w:asciiTheme="majorBidi" w:hAnsiTheme="majorBidi" w:cstheme="majorBidi"/>
                <w:color w:val="44546A" w:themeColor="text2"/>
                <w:lang w:val="en-US"/>
              </w:rPr>
            </w:pPr>
            <m:oMathPara>
              <m:oMath>
                <m:r>
                  <w:rPr>
                    <w:rFonts w:ascii="Cambria Math" w:hAnsi="Cambria Math" w:cstheme="majorBidi"/>
                    <w:color w:val="4472C4" w:themeColor="accent1"/>
                    <w:lang w:val="en-US"/>
                  </w:rPr>
                  <m:t>SSIM</m:t>
                </m:r>
                <m:d>
                  <m:dPr>
                    <m:ctrlPr>
                      <w:rPr>
                        <w:rFonts w:ascii="Cambria Math" w:hAnsi="Cambria Math" w:cstheme="majorBidi"/>
                        <w:color w:val="4472C4" w:themeColor="accent1"/>
                        <w:lang w:val="en-US"/>
                      </w:rPr>
                    </m:ctrlPr>
                  </m:dPr>
                  <m:e>
                    <m:sSub>
                      <m:sSubPr>
                        <m:ctrlPr>
                          <w:rPr>
                            <w:rFonts w:ascii="Cambria Math" w:hAnsi="Cambria Math" w:cstheme="majorBidi"/>
                            <w:color w:val="4472C4" w:themeColor="accent1"/>
                            <w:lang w:val="en-US"/>
                          </w:rPr>
                        </m:ctrlPr>
                      </m:sSubPr>
                      <m:e>
                        <m:r>
                          <w:rPr>
                            <w:rFonts w:ascii="Cambria Math" w:hAnsi="Cambria Math" w:cstheme="majorBidi"/>
                            <w:color w:val="4472C4" w:themeColor="accent1"/>
                            <w:lang w:val="en-US"/>
                          </w:rPr>
                          <m:t>PET</m:t>
                        </m:r>
                      </m:e>
                      <m:sub>
                        <m:r>
                          <w:rPr>
                            <w:rFonts w:ascii="Cambria Math" w:hAnsi="Cambria Math" w:cstheme="majorBidi"/>
                            <w:color w:val="4472C4" w:themeColor="accent1"/>
                            <w:lang w:val="en-US"/>
                          </w:rPr>
                          <m:t>pred</m:t>
                        </m:r>
                      </m:sub>
                    </m:sSub>
                    <m:r>
                      <m:rPr>
                        <m:sty m:val="p"/>
                      </m:rPr>
                      <w:rPr>
                        <w:rFonts w:ascii="Cambria Math" w:hAnsi="Cambria Math" w:cstheme="majorBidi"/>
                        <w:color w:val="4472C4" w:themeColor="accent1"/>
                        <w:lang w:val="en-US"/>
                      </w:rPr>
                      <m:t>,</m:t>
                    </m:r>
                    <m:sSub>
                      <m:sSubPr>
                        <m:ctrlPr>
                          <w:rPr>
                            <w:rFonts w:ascii="Cambria Math" w:hAnsi="Cambria Math" w:cstheme="majorBidi"/>
                            <w:color w:val="4472C4" w:themeColor="accent1"/>
                            <w:lang w:val="en-US"/>
                          </w:rPr>
                        </m:ctrlPr>
                      </m:sSubPr>
                      <m:e>
                        <m:r>
                          <w:rPr>
                            <w:rFonts w:ascii="Cambria Math" w:hAnsi="Cambria Math" w:cstheme="majorBidi"/>
                            <w:color w:val="4472C4" w:themeColor="accent1"/>
                            <w:lang w:val="en-US"/>
                          </w:rPr>
                          <m:t>PET</m:t>
                        </m:r>
                      </m:e>
                      <m:sub>
                        <m:r>
                          <w:rPr>
                            <w:rFonts w:ascii="Cambria Math" w:hAnsi="Cambria Math" w:cstheme="majorBidi"/>
                            <w:color w:val="4472C4" w:themeColor="accent1"/>
                            <w:lang w:val="en-US"/>
                          </w:rPr>
                          <m:t>ref</m:t>
                        </m:r>
                      </m:sub>
                    </m:sSub>
                  </m:e>
                </m:d>
                <m:r>
                  <m:rPr>
                    <m:sty m:val="p"/>
                  </m:rPr>
                  <w:rPr>
                    <w:rFonts w:ascii="Cambria Math" w:hAnsi="Cambria Math" w:cstheme="majorBidi"/>
                    <w:color w:val="4472C4" w:themeColor="accent1"/>
                    <w:lang w:val="en-US"/>
                  </w:rPr>
                  <m:t xml:space="preserve">= </m:t>
                </m:r>
                <m:f>
                  <m:fPr>
                    <m:ctrlPr>
                      <w:rPr>
                        <w:rFonts w:ascii="Cambria Math" w:hAnsi="Cambria Math" w:cstheme="majorBidi"/>
                        <w:color w:val="4472C4" w:themeColor="accent1"/>
                        <w:lang w:val="en-US"/>
                      </w:rPr>
                    </m:ctrlPr>
                  </m:fPr>
                  <m:num>
                    <m:r>
                      <m:rPr>
                        <m:sty m:val="p"/>
                      </m:rPr>
                      <w:rPr>
                        <w:rFonts w:ascii="Cambria Math" w:hAnsi="Cambria Math" w:cstheme="majorBidi"/>
                        <w:color w:val="4472C4" w:themeColor="accent1"/>
                        <w:lang w:val="en-US"/>
                      </w:rPr>
                      <m:t>(2</m:t>
                    </m:r>
                    <m:sSub>
                      <m:sSubPr>
                        <m:ctrlPr>
                          <w:rPr>
                            <w:rFonts w:ascii="Cambria Math" w:hAnsi="Cambria Math" w:cstheme="majorBidi"/>
                            <w:color w:val="4472C4" w:themeColor="accent1"/>
                            <w:lang w:val="en-US"/>
                          </w:rPr>
                        </m:ctrlPr>
                      </m:sSubPr>
                      <m:e>
                        <m:r>
                          <w:rPr>
                            <w:rFonts w:ascii="Cambria Math" w:hAnsi="Cambria Math" w:cstheme="majorBidi"/>
                            <w:color w:val="4472C4" w:themeColor="accent1"/>
                            <w:lang w:val="en-US"/>
                          </w:rPr>
                          <m:t>μ</m:t>
                        </m:r>
                      </m:e>
                      <m:sub>
                        <m:r>
                          <w:rPr>
                            <w:rFonts w:ascii="Cambria Math" w:hAnsi="Cambria Math" w:cstheme="majorBidi"/>
                            <w:color w:val="4472C4" w:themeColor="accent1"/>
                            <w:lang w:val="en-US"/>
                          </w:rPr>
                          <m:t>pred</m:t>
                        </m:r>
                      </m:sub>
                    </m:sSub>
                    <m:sSub>
                      <m:sSubPr>
                        <m:ctrlPr>
                          <w:rPr>
                            <w:rFonts w:ascii="Cambria Math" w:hAnsi="Cambria Math" w:cstheme="majorBidi"/>
                            <w:color w:val="4472C4" w:themeColor="accent1"/>
                            <w:lang w:val="en-US"/>
                          </w:rPr>
                        </m:ctrlPr>
                      </m:sSubPr>
                      <m:e>
                        <m:r>
                          <w:rPr>
                            <w:rFonts w:ascii="Cambria Math" w:hAnsi="Cambria Math" w:cstheme="majorBidi"/>
                            <w:color w:val="4472C4" w:themeColor="accent1"/>
                            <w:lang w:val="en-US"/>
                          </w:rPr>
                          <m:t>μ</m:t>
                        </m:r>
                      </m:e>
                      <m:sub>
                        <m:r>
                          <w:rPr>
                            <w:rFonts w:ascii="Cambria Math" w:hAnsi="Cambria Math" w:cstheme="majorBidi"/>
                            <w:color w:val="4472C4" w:themeColor="accent1"/>
                            <w:lang w:val="en-US"/>
                          </w:rPr>
                          <m:t>ref</m:t>
                        </m:r>
                      </m:sub>
                    </m:sSub>
                    <m:r>
                      <m:rPr>
                        <m:sty m:val="p"/>
                      </m:rPr>
                      <w:rPr>
                        <w:rFonts w:ascii="Cambria Math" w:hAnsi="Cambria Math" w:cstheme="majorBidi"/>
                        <w:color w:val="4472C4" w:themeColor="accent1"/>
                        <w:lang w:val="en-US"/>
                      </w:rPr>
                      <m:t>+</m:t>
                    </m:r>
                    <m:sSub>
                      <m:sSubPr>
                        <m:ctrlPr>
                          <w:rPr>
                            <w:rFonts w:ascii="Cambria Math" w:hAnsi="Cambria Math" w:cstheme="majorBidi"/>
                            <w:color w:val="4472C4" w:themeColor="accent1"/>
                            <w:lang w:val="en-US"/>
                          </w:rPr>
                        </m:ctrlPr>
                      </m:sSubPr>
                      <m:e>
                        <m:r>
                          <w:rPr>
                            <w:rFonts w:ascii="Cambria Math" w:hAnsi="Cambria Math" w:cstheme="majorBidi"/>
                            <w:color w:val="4472C4" w:themeColor="accent1"/>
                            <w:lang w:val="en-US"/>
                          </w:rPr>
                          <m:t>c</m:t>
                        </m:r>
                      </m:e>
                      <m:sub>
                        <m:r>
                          <m:rPr>
                            <m:sty m:val="p"/>
                          </m:rPr>
                          <w:rPr>
                            <w:rFonts w:ascii="Cambria Math" w:hAnsi="Cambria Math" w:cstheme="majorBidi"/>
                            <w:color w:val="4472C4" w:themeColor="accent1"/>
                            <w:lang w:val="en-US"/>
                          </w:rPr>
                          <m:t>1</m:t>
                        </m:r>
                      </m:sub>
                    </m:sSub>
                    <m:r>
                      <m:rPr>
                        <m:sty m:val="p"/>
                      </m:rPr>
                      <w:rPr>
                        <w:rFonts w:ascii="Cambria Math" w:hAnsi="Cambria Math" w:cstheme="majorBidi"/>
                        <w:color w:val="4472C4" w:themeColor="accent1"/>
                        <w:lang w:val="en-US"/>
                      </w:rPr>
                      <m:t>)(2</m:t>
                    </m:r>
                    <m:sSub>
                      <m:sSubPr>
                        <m:ctrlPr>
                          <w:rPr>
                            <w:rFonts w:ascii="Cambria Math" w:hAnsi="Cambria Math" w:cstheme="majorBidi"/>
                            <w:color w:val="4472C4" w:themeColor="accent1"/>
                            <w:lang w:val="en-US"/>
                          </w:rPr>
                        </m:ctrlPr>
                      </m:sSubPr>
                      <m:e>
                        <m:r>
                          <w:rPr>
                            <w:rFonts w:ascii="Cambria Math" w:hAnsi="Cambria Math" w:cstheme="majorBidi"/>
                            <w:color w:val="4472C4" w:themeColor="accent1"/>
                            <w:lang w:val="en-US"/>
                          </w:rPr>
                          <m:t>σ</m:t>
                        </m:r>
                      </m:e>
                      <m:sub>
                        <m:r>
                          <w:rPr>
                            <w:rFonts w:ascii="Cambria Math" w:hAnsi="Cambria Math" w:cstheme="majorBidi"/>
                            <w:color w:val="4472C4" w:themeColor="accent1"/>
                            <w:lang w:val="en-US"/>
                          </w:rPr>
                          <m:t>pred</m:t>
                        </m:r>
                        <m:r>
                          <m:rPr>
                            <m:sty m:val="p"/>
                          </m:rPr>
                          <w:rPr>
                            <w:rFonts w:ascii="Cambria Math" w:hAnsi="Cambria Math" w:cstheme="majorBidi"/>
                            <w:color w:val="4472C4" w:themeColor="accent1"/>
                            <w:lang w:val="en-US"/>
                          </w:rPr>
                          <m:t>,</m:t>
                        </m:r>
                        <m:r>
                          <w:rPr>
                            <w:rFonts w:ascii="Cambria Math" w:hAnsi="Cambria Math" w:cstheme="majorBidi"/>
                            <w:color w:val="4472C4" w:themeColor="accent1"/>
                            <w:lang w:val="en-US"/>
                          </w:rPr>
                          <m:t>ref</m:t>
                        </m:r>
                      </m:sub>
                    </m:sSub>
                    <m:r>
                      <m:rPr>
                        <m:sty m:val="p"/>
                      </m:rPr>
                      <w:rPr>
                        <w:rFonts w:ascii="Cambria Math" w:hAnsi="Cambria Math" w:cstheme="majorBidi"/>
                        <w:color w:val="4472C4" w:themeColor="accent1"/>
                        <w:lang w:val="en-US"/>
                      </w:rPr>
                      <m:t>+</m:t>
                    </m:r>
                    <m:sSub>
                      <m:sSubPr>
                        <m:ctrlPr>
                          <w:rPr>
                            <w:rFonts w:ascii="Cambria Math" w:hAnsi="Cambria Math" w:cstheme="majorBidi"/>
                            <w:color w:val="4472C4" w:themeColor="accent1"/>
                            <w:lang w:val="en-US"/>
                          </w:rPr>
                        </m:ctrlPr>
                      </m:sSubPr>
                      <m:e>
                        <m:r>
                          <w:rPr>
                            <w:rFonts w:ascii="Cambria Math" w:hAnsi="Cambria Math" w:cstheme="majorBidi"/>
                            <w:color w:val="4472C4" w:themeColor="accent1"/>
                            <w:lang w:val="en-US"/>
                          </w:rPr>
                          <m:t>c</m:t>
                        </m:r>
                      </m:e>
                      <m:sub>
                        <m:r>
                          <m:rPr>
                            <m:sty m:val="p"/>
                          </m:rPr>
                          <w:rPr>
                            <w:rFonts w:ascii="Cambria Math" w:hAnsi="Cambria Math" w:cstheme="majorBidi"/>
                            <w:color w:val="4472C4" w:themeColor="accent1"/>
                            <w:lang w:val="en-US"/>
                          </w:rPr>
                          <m:t>2</m:t>
                        </m:r>
                      </m:sub>
                    </m:sSub>
                    <m:r>
                      <m:rPr>
                        <m:sty m:val="p"/>
                      </m:rPr>
                      <w:rPr>
                        <w:rFonts w:ascii="Cambria Math" w:hAnsi="Cambria Math" w:cstheme="majorBidi"/>
                        <w:color w:val="4472C4" w:themeColor="accent1"/>
                        <w:lang w:val="en-US"/>
                      </w:rPr>
                      <m:t>)</m:t>
                    </m:r>
                  </m:num>
                  <m:den>
                    <m:d>
                      <m:dPr>
                        <m:ctrlPr>
                          <w:rPr>
                            <w:rFonts w:ascii="Cambria Math" w:hAnsi="Cambria Math" w:cstheme="majorBidi"/>
                            <w:color w:val="4472C4" w:themeColor="accent1"/>
                            <w:lang w:val="en-US"/>
                          </w:rPr>
                        </m:ctrlPr>
                      </m:dPr>
                      <m:e>
                        <m:sSubSup>
                          <m:sSubSupPr>
                            <m:ctrlPr>
                              <w:rPr>
                                <w:rFonts w:ascii="Cambria Math" w:hAnsi="Cambria Math" w:cstheme="majorBidi"/>
                                <w:color w:val="4472C4" w:themeColor="accent1"/>
                                <w:lang w:val="en-US"/>
                              </w:rPr>
                            </m:ctrlPr>
                          </m:sSubSupPr>
                          <m:e>
                            <m:r>
                              <w:rPr>
                                <w:rFonts w:ascii="Cambria Math" w:hAnsi="Cambria Math" w:cstheme="majorBidi"/>
                                <w:color w:val="4472C4" w:themeColor="accent1"/>
                                <w:lang w:val="en-US"/>
                              </w:rPr>
                              <m:t>μ</m:t>
                            </m:r>
                          </m:e>
                          <m:sub>
                            <m:r>
                              <w:rPr>
                                <w:rFonts w:ascii="Cambria Math" w:hAnsi="Cambria Math" w:cstheme="majorBidi"/>
                                <w:color w:val="4472C4" w:themeColor="accent1"/>
                                <w:lang w:val="en-US"/>
                              </w:rPr>
                              <m:t>pred</m:t>
                            </m:r>
                          </m:sub>
                          <m:sup>
                            <m:r>
                              <m:rPr>
                                <m:sty m:val="p"/>
                              </m:rPr>
                              <w:rPr>
                                <w:rFonts w:ascii="Cambria Math" w:hAnsi="Cambria Math" w:cstheme="majorBidi"/>
                                <w:color w:val="4472C4" w:themeColor="accent1"/>
                                <w:lang w:val="en-US"/>
                              </w:rPr>
                              <m:t>2</m:t>
                            </m:r>
                          </m:sup>
                        </m:sSubSup>
                        <m:r>
                          <m:rPr>
                            <m:sty m:val="p"/>
                          </m:rPr>
                          <w:rPr>
                            <w:rFonts w:ascii="Cambria Math" w:hAnsi="Cambria Math" w:cstheme="majorBidi"/>
                            <w:color w:val="4472C4" w:themeColor="accent1"/>
                            <w:lang w:val="en-US"/>
                          </w:rPr>
                          <m:t>+</m:t>
                        </m:r>
                        <m:sSubSup>
                          <m:sSubSupPr>
                            <m:ctrlPr>
                              <w:rPr>
                                <w:rFonts w:ascii="Cambria Math" w:hAnsi="Cambria Math" w:cstheme="majorBidi"/>
                                <w:color w:val="4472C4" w:themeColor="accent1"/>
                                <w:lang w:val="en-US"/>
                              </w:rPr>
                            </m:ctrlPr>
                          </m:sSubSupPr>
                          <m:e>
                            <m:r>
                              <w:rPr>
                                <w:rFonts w:ascii="Cambria Math" w:hAnsi="Cambria Math" w:cstheme="majorBidi"/>
                                <w:color w:val="4472C4" w:themeColor="accent1"/>
                                <w:lang w:val="en-US"/>
                              </w:rPr>
                              <m:t>μ</m:t>
                            </m:r>
                          </m:e>
                          <m:sub>
                            <m:r>
                              <w:rPr>
                                <w:rFonts w:ascii="Cambria Math" w:hAnsi="Cambria Math" w:cstheme="majorBidi"/>
                                <w:color w:val="4472C4" w:themeColor="accent1"/>
                                <w:lang w:val="en-US"/>
                              </w:rPr>
                              <m:t>ref</m:t>
                            </m:r>
                          </m:sub>
                          <m:sup>
                            <m:r>
                              <m:rPr>
                                <m:sty m:val="p"/>
                              </m:rPr>
                              <w:rPr>
                                <w:rFonts w:ascii="Cambria Math" w:hAnsi="Cambria Math" w:cstheme="majorBidi"/>
                                <w:color w:val="4472C4" w:themeColor="accent1"/>
                                <w:lang w:val="en-US"/>
                              </w:rPr>
                              <m:t>2</m:t>
                            </m:r>
                          </m:sup>
                        </m:sSubSup>
                        <m:r>
                          <m:rPr>
                            <m:sty m:val="p"/>
                          </m:rPr>
                          <w:rPr>
                            <w:rFonts w:ascii="Cambria Math" w:hAnsi="Cambria Math" w:cstheme="majorBidi"/>
                            <w:color w:val="4472C4" w:themeColor="accent1"/>
                            <w:lang w:val="en-US"/>
                          </w:rPr>
                          <m:t>+</m:t>
                        </m:r>
                        <m:sSub>
                          <m:sSubPr>
                            <m:ctrlPr>
                              <w:rPr>
                                <w:rFonts w:ascii="Cambria Math" w:hAnsi="Cambria Math" w:cstheme="majorBidi"/>
                                <w:color w:val="4472C4" w:themeColor="accent1"/>
                                <w:lang w:val="en-US"/>
                              </w:rPr>
                            </m:ctrlPr>
                          </m:sSubPr>
                          <m:e>
                            <m:r>
                              <w:rPr>
                                <w:rFonts w:ascii="Cambria Math" w:hAnsi="Cambria Math" w:cstheme="majorBidi"/>
                                <w:color w:val="4472C4" w:themeColor="accent1"/>
                                <w:lang w:val="en-US"/>
                              </w:rPr>
                              <m:t>c</m:t>
                            </m:r>
                          </m:e>
                          <m:sub>
                            <m:r>
                              <m:rPr>
                                <m:sty m:val="p"/>
                              </m:rPr>
                              <w:rPr>
                                <w:rFonts w:ascii="Cambria Math" w:hAnsi="Cambria Math" w:cstheme="majorBidi"/>
                                <w:color w:val="4472C4" w:themeColor="accent1"/>
                                <w:lang w:val="en-US"/>
                              </w:rPr>
                              <m:t>1</m:t>
                            </m:r>
                          </m:sub>
                        </m:sSub>
                      </m:e>
                    </m:d>
                    <m:r>
                      <m:rPr>
                        <m:sty m:val="p"/>
                      </m:rPr>
                      <w:rPr>
                        <w:rFonts w:ascii="Cambria Math" w:hAnsi="Cambria Math" w:cstheme="majorBidi"/>
                        <w:color w:val="4472C4" w:themeColor="accent1"/>
                        <w:lang w:val="en-US"/>
                      </w:rPr>
                      <m:t>(</m:t>
                    </m:r>
                    <m:sSubSup>
                      <m:sSubSupPr>
                        <m:ctrlPr>
                          <w:rPr>
                            <w:rFonts w:ascii="Cambria Math" w:hAnsi="Cambria Math" w:cstheme="majorBidi"/>
                            <w:color w:val="4472C4" w:themeColor="accent1"/>
                            <w:lang w:val="en-US"/>
                          </w:rPr>
                        </m:ctrlPr>
                      </m:sSubSupPr>
                      <m:e>
                        <m:r>
                          <w:rPr>
                            <w:rFonts w:ascii="Cambria Math" w:hAnsi="Cambria Math" w:cstheme="majorBidi"/>
                            <w:color w:val="4472C4" w:themeColor="accent1"/>
                            <w:lang w:val="en-US"/>
                          </w:rPr>
                          <m:t>σ</m:t>
                        </m:r>
                      </m:e>
                      <m:sub>
                        <m:r>
                          <w:rPr>
                            <w:rFonts w:ascii="Cambria Math" w:hAnsi="Cambria Math" w:cstheme="majorBidi"/>
                            <w:color w:val="4472C4" w:themeColor="accent1"/>
                            <w:lang w:val="en-US"/>
                          </w:rPr>
                          <m:t>pred</m:t>
                        </m:r>
                      </m:sub>
                      <m:sup>
                        <m:r>
                          <m:rPr>
                            <m:sty m:val="p"/>
                          </m:rPr>
                          <w:rPr>
                            <w:rFonts w:ascii="Cambria Math" w:hAnsi="Cambria Math" w:cstheme="majorBidi"/>
                            <w:color w:val="4472C4" w:themeColor="accent1"/>
                            <w:lang w:val="en-US"/>
                          </w:rPr>
                          <m:t>2</m:t>
                        </m:r>
                      </m:sup>
                    </m:sSubSup>
                    <m:r>
                      <m:rPr>
                        <m:sty m:val="p"/>
                      </m:rPr>
                      <w:rPr>
                        <w:rFonts w:ascii="Cambria Math" w:hAnsi="Cambria Math" w:cstheme="majorBidi"/>
                        <w:color w:val="4472C4" w:themeColor="accent1"/>
                        <w:lang w:val="en-US"/>
                      </w:rPr>
                      <m:t>+</m:t>
                    </m:r>
                    <m:sSubSup>
                      <m:sSubSupPr>
                        <m:ctrlPr>
                          <w:rPr>
                            <w:rFonts w:ascii="Cambria Math" w:hAnsi="Cambria Math" w:cstheme="majorBidi"/>
                            <w:color w:val="4472C4" w:themeColor="accent1"/>
                            <w:lang w:val="en-US"/>
                          </w:rPr>
                        </m:ctrlPr>
                      </m:sSubSupPr>
                      <m:e>
                        <m:r>
                          <w:rPr>
                            <w:rFonts w:ascii="Cambria Math" w:hAnsi="Cambria Math" w:cstheme="majorBidi"/>
                            <w:color w:val="4472C4" w:themeColor="accent1"/>
                            <w:lang w:val="en-US"/>
                          </w:rPr>
                          <m:t>σ</m:t>
                        </m:r>
                      </m:e>
                      <m:sub>
                        <m:r>
                          <w:rPr>
                            <w:rFonts w:ascii="Cambria Math" w:hAnsi="Cambria Math" w:cstheme="majorBidi"/>
                            <w:color w:val="4472C4" w:themeColor="accent1"/>
                            <w:lang w:val="en-US"/>
                          </w:rPr>
                          <m:t>ref</m:t>
                        </m:r>
                      </m:sub>
                      <m:sup>
                        <m:r>
                          <m:rPr>
                            <m:sty m:val="p"/>
                          </m:rPr>
                          <w:rPr>
                            <w:rFonts w:ascii="Cambria Math" w:hAnsi="Cambria Math" w:cstheme="majorBidi"/>
                            <w:color w:val="4472C4" w:themeColor="accent1"/>
                            <w:lang w:val="en-US"/>
                          </w:rPr>
                          <m:t>2</m:t>
                        </m:r>
                      </m:sup>
                    </m:sSubSup>
                    <m:r>
                      <m:rPr>
                        <m:sty m:val="p"/>
                      </m:rPr>
                      <w:rPr>
                        <w:rFonts w:ascii="Cambria Math" w:hAnsi="Cambria Math" w:cstheme="majorBidi"/>
                        <w:color w:val="4472C4" w:themeColor="accent1"/>
                        <w:lang w:val="en-US"/>
                      </w:rPr>
                      <m:t>+</m:t>
                    </m:r>
                    <m:sSub>
                      <m:sSubPr>
                        <m:ctrlPr>
                          <w:rPr>
                            <w:rFonts w:ascii="Cambria Math" w:hAnsi="Cambria Math" w:cstheme="majorBidi"/>
                            <w:color w:val="4472C4" w:themeColor="accent1"/>
                            <w:lang w:val="en-US"/>
                          </w:rPr>
                        </m:ctrlPr>
                      </m:sSubPr>
                      <m:e>
                        <m:r>
                          <w:rPr>
                            <w:rFonts w:ascii="Cambria Math" w:hAnsi="Cambria Math" w:cstheme="majorBidi"/>
                            <w:color w:val="4472C4" w:themeColor="accent1"/>
                            <w:lang w:val="en-US"/>
                          </w:rPr>
                          <m:t>c</m:t>
                        </m:r>
                      </m:e>
                      <m:sub>
                        <m:r>
                          <m:rPr>
                            <m:sty m:val="p"/>
                          </m:rPr>
                          <w:rPr>
                            <w:rFonts w:ascii="Cambria Math" w:hAnsi="Cambria Math" w:cstheme="majorBidi"/>
                            <w:color w:val="4472C4" w:themeColor="accent1"/>
                            <w:lang w:val="en-US"/>
                          </w:rPr>
                          <m:t>2</m:t>
                        </m:r>
                      </m:sub>
                    </m:sSub>
                    <m:r>
                      <m:rPr>
                        <m:sty m:val="p"/>
                      </m:rPr>
                      <w:rPr>
                        <w:rFonts w:ascii="Cambria Math" w:hAnsi="Cambria Math" w:cstheme="majorBidi"/>
                        <w:color w:val="4472C4" w:themeColor="accent1"/>
                        <w:lang w:val="en-US"/>
                      </w:rPr>
                      <m:t>)</m:t>
                    </m:r>
                  </m:den>
                </m:f>
              </m:oMath>
            </m:oMathPara>
          </w:p>
        </w:tc>
        <w:tc>
          <w:tcPr>
            <w:tcW w:w="2522" w:type="dxa"/>
          </w:tcPr>
          <w:p w14:paraId="3C04911D" w14:textId="53455951" w:rsidR="006821AE" w:rsidRPr="00D47CC0" w:rsidRDefault="006821AE" w:rsidP="0056359D">
            <w:pPr>
              <w:pStyle w:val="Caption"/>
              <w:rPr>
                <w:lang w:val="en-US"/>
              </w:rPr>
            </w:pPr>
            <w:r w:rsidRPr="00D47CC0">
              <w:rPr>
                <w:lang w:val="en-US"/>
              </w:rPr>
              <w:t xml:space="preserve">( </w:t>
            </w:r>
            <w:r w:rsidRPr="00D47CC0">
              <w:rPr>
                <w:lang w:val="en-US"/>
              </w:rPr>
              <w:fldChar w:fldCharType="begin"/>
            </w:r>
            <w:r w:rsidRPr="00D47CC0">
              <w:rPr>
                <w:lang w:val="en-US"/>
              </w:rPr>
              <w:instrText xml:space="preserve"> SEQ ( \* ARABIC </w:instrText>
            </w:r>
            <w:r w:rsidRPr="00D47CC0">
              <w:rPr>
                <w:lang w:val="en-US"/>
              </w:rPr>
              <w:fldChar w:fldCharType="separate"/>
            </w:r>
            <w:r w:rsidR="00230BE0" w:rsidRPr="00D47CC0">
              <w:rPr>
                <w:noProof/>
                <w:lang w:val="en-US"/>
              </w:rPr>
              <w:t>9</w:t>
            </w:r>
            <w:r w:rsidRPr="00D47CC0">
              <w:rPr>
                <w:lang w:val="en-US"/>
              </w:rPr>
              <w:fldChar w:fldCharType="end"/>
            </w:r>
            <w:r w:rsidRPr="00D47CC0">
              <w:rPr>
                <w:lang w:val="en-US"/>
              </w:rPr>
              <w:t>)</w:t>
            </w:r>
          </w:p>
        </w:tc>
      </w:tr>
    </w:tbl>
    <w:p w14:paraId="2A5DE393" w14:textId="77777777" w:rsidR="006821AE" w:rsidRPr="00D47CC0" w:rsidRDefault="006821AE" w:rsidP="00D804A5">
      <w:pPr>
        <w:rPr>
          <w:rFonts w:asciiTheme="majorBidi" w:hAnsiTheme="majorBidi" w:cstheme="majorBidi"/>
          <w:lang w:val="en-US"/>
        </w:rPr>
      </w:pPr>
    </w:p>
    <w:p w14:paraId="1556759F" w14:textId="1B2D4BCA" w:rsidR="006821AE" w:rsidRPr="00D47CC0" w:rsidRDefault="006821AE" w:rsidP="00D804A5">
      <w:pPr>
        <w:rPr>
          <w:rFonts w:asciiTheme="majorBidi" w:hAnsiTheme="majorBidi" w:cstheme="majorBidi"/>
          <w:lang w:val="en-US"/>
        </w:rPr>
      </w:pPr>
      <w:r w:rsidRPr="00D47CC0">
        <w:rPr>
          <w:rFonts w:asciiTheme="majorBidi" w:hAnsiTheme="majorBidi" w:cstheme="majorBidi"/>
          <w:lang w:val="en-US"/>
        </w:rPr>
        <w:t xml:space="preserve">where:  </w:t>
      </w:r>
      <m:oMath>
        <m:sSub>
          <m:sSubPr>
            <m:ctrlPr>
              <w:rPr>
                <w:rFonts w:ascii="Cambria Math" w:hAnsi="Cambria Math" w:cstheme="majorBidi"/>
                <w:lang w:val="en-US"/>
              </w:rPr>
            </m:ctrlPr>
          </m:sSubPr>
          <m:e>
            <m:r>
              <w:rPr>
                <w:rFonts w:ascii="Cambria Math" w:hAnsi="Cambria Math" w:cstheme="majorBidi"/>
                <w:lang w:val="en-US"/>
              </w:rPr>
              <m:t>μ</m:t>
            </m:r>
          </m:e>
          <m:sub>
            <m:r>
              <w:rPr>
                <w:rFonts w:ascii="Cambria Math" w:hAnsi="Cambria Math" w:cstheme="majorBidi"/>
                <w:lang w:val="en-US"/>
              </w:rPr>
              <m:t>pred</m:t>
            </m:r>
          </m:sub>
        </m:sSub>
      </m:oMath>
      <w:r w:rsidRPr="00D47CC0">
        <w:rPr>
          <w:rFonts w:asciiTheme="majorBidi" w:hAnsiTheme="majorBidi" w:cstheme="majorBidi"/>
          <w:lang w:val="en-US"/>
        </w:rPr>
        <w:t xml:space="preserve"> and </w:t>
      </w:r>
      <m:oMath>
        <m:sSub>
          <m:sSubPr>
            <m:ctrlPr>
              <w:rPr>
                <w:rFonts w:ascii="Cambria Math" w:hAnsi="Cambria Math" w:cstheme="majorBidi"/>
                <w:lang w:val="en-US"/>
              </w:rPr>
            </m:ctrlPr>
          </m:sSubPr>
          <m:e>
            <m:r>
              <w:rPr>
                <w:rFonts w:ascii="Cambria Math" w:hAnsi="Cambria Math" w:cstheme="majorBidi"/>
                <w:lang w:val="en-US"/>
              </w:rPr>
              <m:t>μ</m:t>
            </m:r>
          </m:e>
          <m:sub>
            <m:r>
              <w:rPr>
                <w:rFonts w:ascii="Cambria Math" w:hAnsi="Cambria Math" w:cstheme="majorBidi"/>
                <w:lang w:val="en-US"/>
              </w:rPr>
              <m:t>ref</m:t>
            </m:r>
          </m:sub>
        </m:sSub>
      </m:oMath>
      <w:r w:rsidRPr="00D47CC0">
        <w:rPr>
          <w:rFonts w:asciiTheme="majorBidi" w:hAnsiTheme="majorBidi" w:cstheme="majorBidi"/>
          <w:lang w:val="en-US"/>
        </w:rPr>
        <w:t>are the averages of the pixel intensities in the predicted PET images (</w:t>
      </w:r>
      <m:oMath>
        <m:sSub>
          <m:sSubPr>
            <m:ctrlPr>
              <w:rPr>
                <w:rFonts w:ascii="Cambria Math" w:hAnsi="Cambria Math" w:cstheme="majorBidi"/>
                <w:i/>
                <w:lang w:val="en-US"/>
              </w:rPr>
            </m:ctrlPr>
          </m:sSubPr>
          <m:e>
            <m:r>
              <w:rPr>
                <w:rFonts w:ascii="Cambria Math" w:hAnsi="Cambria Math" w:cstheme="majorBidi"/>
                <w:lang w:val="en-US"/>
              </w:rPr>
              <m:t>PET</m:t>
            </m:r>
          </m:e>
          <m:sub>
            <m:r>
              <w:rPr>
                <w:rFonts w:ascii="Cambria Math" w:hAnsi="Cambria Math" w:cstheme="majorBidi"/>
                <w:lang w:val="en-US"/>
              </w:rPr>
              <m:t>pred</m:t>
            </m:r>
          </m:sub>
        </m:sSub>
      </m:oMath>
      <w:r w:rsidRPr="00D47CC0">
        <w:rPr>
          <w:rFonts w:asciiTheme="majorBidi" w:hAnsiTheme="majorBidi" w:cstheme="majorBidi"/>
          <w:lang w:val="en-US"/>
        </w:rPr>
        <w:t>) and the CT-attenuation corrected PET images (</w:t>
      </w:r>
      <m:oMath>
        <m:sSub>
          <m:sSubPr>
            <m:ctrlPr>
              <w:rPr>
                <w:rFonts w:ascii="Cambria Math" w:hAnsi="Cambria Math" w:cstheme="majorBidi"/>
                <w:i/>
                <w:lang w:val="en-US"/>
              </w:rPr>
            </m:ctrlPr>
          </m:sSubPr>
          <m:e>
            <m:r>
              <w:rPr>
                <w:rFonts w:ascii="Cambria Math" w:hAnsi="Cambria Math" w:cstheme="majorBidi"/>
                <w:lang w:val="en-US"/>
              </w:rPr>
              <m:t>PET</m:t>
            </m:r>
          </m:e>
          <m:sub>
            <m:r>
              <w:rPr>
                <w:rFonts w:ascii="Cambria Math" w:hAnsi="Cambria Math" w:cstheme="majorBidi"/>
                <w:lang w:val="en-US"/>
              </w:rPr>
              <m:t>ref</m:t>
            </m:r>
          </m:sub>
        </m:sSub>
      </m:oMath>
      <w:r w:rsidRPr="00D47CC0">
        <w:rPr>
          <w:rFonts w:asciiTheme="majorBidi" w:hAnsiTheme="majorBidi" w:cstheme="majorBidi"/>
          <w:lang w:val="en-US"/>
        </w:rPr>
        <w:t xml:space="preserve">), respectively. </w:t>
      </w:r>
      <m:oMath>
        <m:sSubSup>
          <m:sSubSupPr>
            <m:ctrlPr>
              <w:rPr>
                <w:rFonts w:ascii="Cambria Math" w:hAnsi="Cambria Math" w:cstheme="majorBidi"/>
                <w:i/>
                <w:lang w:val="en-US"/>
              </w:rPr>
            </m:ctrlPr>
          </m:sSubSupPr>
          <m:e>
            <m:r>
              <w:rPr>
                <w:rFonts w:ascii="Cambria Math" w:hAnsi="Cambria Math" w:cstheme="majorBidi"/>
                <w:lang w:val="en-US"/>
              </w:rPr>
              <m:t>σ</m:t>
            </m:r>
          </m:e>
          <m:sub>
            <m:r>
              <w:rPr>
                <w:rFonts w:ascii="Cambria Math" w:hAnsi="Cambria Math" w:cstheme="majorBidi"/>
                <w:lang w:val="en-US"/>
              </w:rPr>
              <m:t>pred</m:t>
            </m:r>
          </m:sub>
          <m:sup>
            <m:r>
              <w:rPr>
                <w:rFonts w:ascii="Cambria Math" w:hAnsi="Cambria Math" w:cstheme="majorBidi"/>
                <w:lang w:val="en-US"/>
              </w:rPr>
              <m:t>2</m:t>
            </m:r>
          </m:sup>
        </m:sSubSup>
      </m:oMath>
      <w:r w:rsidRPr="00D47CC0">
        <w:rPr>
          <w:rFonts w:asciiTheme="majorBidi" w:hAnsiTheme="majorBidi" w:cstheme="majorBidi"/>
          <w:lang w:val="en-US"/>
        </w:rPr>
        <w:t xml:space="preserve"> and </w:t>
      </w:r>
      <m:oMath>
        <m:sSubSup>
          <m:sSubSupPr>
            <m:ctrlPr>
              <w:rPr>
                <w:rFonts w:ascii="Cambria Math" w:hAnsi="Cambria Math" w:cstheme="majorBidi"/>
                <w:i/>
                <w:lang w:val="en-US"/>
              </w:rPr>
            </m:ctrlPr>
          </m:sSubSupPr>
          <m:e>
            <m:r>
              <w:rPr>
                <w:rFonts w:ascii="Cambria Math" w:hAnsi="Cambria Math" w:cstheme="majorBidi"/>
                <w:lang w:val="en-US"/>
              </w:rPr>
              <m:t>σ</m:t>
            </m:r>
          </m:e>
          <m:sub>
            <m:r>
              <w:rPr>
                <w:rFonts w:ascii="Cambria Math" w:hAnsi="Cambria Math" w:cstheme="majorBidi"/>
                <w:lang w:val="en-US"/>
              </w:rPr>
              <m:t>ref</m:t>
            </m:r>
          </m:sub>
          <m:sup>
            <m:r>
              <w:rPr>
                <w:rFonts w:ascii="Cambria Math" w:hAnsi="Cambria Math" w:cstheme="majorBidi"/>
                <w:lang w:val="en-US"/>
              </w:rPr>
              <m:t>2</m:t>
            </m:r>
          </m:sup>
        </m:sSubSup>
      </m:oMath>
      <w:r w:rsidRPr="00D47CC0">
        <w:rPr>
          <w:rFonts w:asciiTheme="majorBidi" w:hAnsiTheme="majorBidi" w:cstheme="majorBidi"/>
          <w:lang w:val="en-US"/>
        </w:rPr>
        <w:t xml:space="preserve">are the variances of the pixel intensities in the predicted and CT-attenuation corrected PET images, respectively.  </w:t>
      </w:r>
      <m:oMath>
        <m:sSub>
          <m:sSubPr>
            <m:ctrlPr>
              <w:rPr>
                <w:rFonts w:ascii="Cambria Math" w:hAnsi="Cambria Math" w:cstheme="majorBidi"/>
                <w:i/>
                <w:lang w:val="en-US"/>
              </w:rPr>
            </m:ctrlPr>
          </m:sSubPr>
          <m:e>
            <m:r>
              <w:rPr>
                <w:rFonts w:ascii="Cambria Math" w:hAnsi="Cambria Math" w:cstheme="majorBidi"/>
                <w:lang w:val="en-US"/>
              </w:rPr>
              <m:t>σ</m:t>
            </m:r>
          </m:e>
          <m:sub>
            <m:r>
              <w:rPr>
                <w:rFonts w:ascii="Cambria Math" w:hAnsi="Cambria Math" w:cstheme="majorBidi"/>
                <w:lang w:val="en-US"/>
              </w:rPr>
              <m:t>pred,ref</m:t>
            </m:r>
          </m:sub>
        </m:sSub>
      </m:oMath>
      <w:r w:rsidRPr="00D47CC0">
        <w:rPr>
          <w:rFonts w:asciiTheme="majorBidi" w:hAnsiTheme="majorBidi" w:cstheme="majorBidi"/>
          <w:lang w:val="en-US"/>
        </w:rPr>
        <w:t xml:space="preserve"> is the covariance of the predicted and CT-attenuation corrected PET images.</w:t>
      </w:r>
      <w:r w:rsidR="00B13DF8" w:rsidRPr="00B653BA">
        <w:rPr>
          <w:rFonts w:asciiTheme="majorBidi" w:hAnsiTheme="majorBidi" w:cstheme="majorBidi"/>
          <w:lang w:val="en-US"/>
        </w:rPr>
        <w:t xml:space="preserve"> </w:t>
      </w:r>
      <m:oMath>
        <m:sSub>
          <m:sSubPr>
            <m:ctrlPr>
              <w:rPr>
                <w:rFonts w:ascii="Cambria Math" w:hAnsi="Cambria Math" w:cstheme="majorBidi"/>
                <w:i/>
                <w:lang w:val="en-US"/>
              </w:rPr>
            </m:ctrlPr>
          </m:sSubPr>
          <m:e>
            <m:r>
              <w:rPr>
                <w:rFonts w:ascii="Cambria Math" w:hAnsi="Cambria Math" w:cstheme="majorBidi"/>
                <w:lang w:val="en-US"/>
              </w:rPr>
              <m:t>c</m:t>
            </m:r>
          </m:e>
          <m:sub>
            <m:r>
              <w:rPr>
                <w:rFonts w:ascii="Cambria Math" w:hAnsi="Cambria Math" w:cstheme="majorBidi"/>
                <w:lang w:val="en-US"/>
              </w:rPr>
              <m:t>1</m:t>
            </m:r>
          </m:sub>
        </m:sSub>
        <m:r>
          <w:rPr>
            <w:rFonts w:ascii="Cambria Math" w:hAnsi="Cambria Math" w:cstheme="majorBidi"/>
            <w:lang w:val="en-US"/>
          </w:rPr>
          <m:t xml:space="preserve">= </m:t>
        </m:r>
        <m:sSup>
          <m:sSupPr>
            <m:ctrlPr>
              <w:rPr>
                <w:rFonts w:ascii="Cambria Math" w:hAnsi="Cambria Math" w:cstheme="majorBidi"/>
                <w:i/>
                <w:lang w:val="en-US"/>
              </w:rPr>
            </m:ctrlPr>
          </m:sSupPr>
          <m:e>
            <m:d>
              <m:dPr>
                <m:ctrlPr>
                  <w:rPr>
                    <w:rFonts w:ascii="Cambria Math" w:hAnsi="Cambria Math" w:cstheme="majorBidi"/>
                    <w:i/>
                    <w:lang w:val="en-US"/>
                  </w:rPr>
                </m:ctrlPr>
              </m:dPr>
              <m:e>
                <m:sSub>
                  <m:sSubPr>
                    <m:ctrlPr>
                      <w:rPr>
                        <w:rFonts w:ascii="Cambria Math" w:hAnsi="Cambria Math" w:cstheme="majorBidi"/>
                        <w:i/>
                        <w:lang w:val="en-US"/>
                      </w:rPr>
                    </m:ctrlPr>
                  </m:sSubPr>
                  <m:e>
                    <m:r>
                      <w:rPr>
                        <w:rFonts w:ascii="Cambria Math" w:hAnsi="Cambria Math" w:cstheme="majorBidi"/>
                        <w:lang w:val="en-US"/>
                      </w:rPr>
                      <m:t>k</m:t>
                    </m:r>
                  </m:e>
                  <m:sub>
                    <m:r>
                      <w:rPr>
                        <w:rFonts w:ascii="Cambria Math" w:hAnsi="Cambria Math" w:cstheme="majorBidi"/>
                        <w:lang w:val="en-US"/>
                      </w:rPr>
                      <m:t>1</m:t>
                    </m:r>
                  </m:sub>
                </m:sSub>
                <m:r>
                  <w:rPr>
                    <w:rFonts w:ascii="Cambria Math" w:hAnsi="Cambria Math" w:cstheme="majorBidi"/>
                    <w:lang w:val="en-US"/>
                  </w:rPr>
                  <m:t>L</m:t>
                </m:r>
              </m:e>
            </m:d>
          </m:e>
          <m:sup>
            <m:r>
              <w:rPr>
                <w:rFonts w:ascii="Cambria Math" w:hAnsi="Cambria Math" w:cstheme="majorBidi"/>
                <w:lang w:val="en-US"/>
              </w:rPr>
              <m:t>2</m:t>
            </m:r>
          </m:sup>
        </m:sSup>
      </m:oMath>
      <w:r w:rsidRPr="00D47CC0">
        <w:rPr>
          <w:rFonts w:asciiTheme="majorBidi" w:hAnsiTheme="majorBidi" w:cstheme="majorBidi"/>
          <w:lang w:val="en-US"/>
        </w:rPr>
        <w:t xml:space="preserve"> and </w:t>
      </w:r>
      <m:oMath>
        <m:sSub>
          <m:sSubPr>
            <m:ctrlPr>
              <w:rPr>
                <w:rFonts w:ascii="Cambria Math" w:hAnsi="Cambria Math" w:cstheme="majorBidi"/>
                <w:i/>
                <w:lang w:val="en-US"/>
              </w:rPr>
            </m:ctrlPr>
          </m:sSubPr>
          <m:e>
            <m:r>
              <w:rPr>
                <w:rFonts w:ascii="Cambria Math" w:hAnsi="Cambria Math" w:cstheme="majorBidi"/>
                <w:lang w:val="en-US"/>
              </w:rPr>
              <m:t>c</m:t>
            </m:r>
          </m:e>
          <m:sub>
            <m:r>
              <w:rPr>
                <w:rFonts w:ascii="Cambria Math" w:hAnsi="Cambria Math" w:cstheme="majorBidi"/>
                <w:lang w:val="en-US"/>
              </w:rPr>
              <m:t>2</m:t>
            </m:r>
          </m:sub>
        </m:sSub>
        <m:r>
          <w:rPr>
            <w:rFonts w:ascii="Cambria Math" w:hAnsi="Cambria Math" w:cstheme="majorBidi"/>
            <w:lang w:val="en-US"/>
          </w:rPr>
          <m:t xml:space="preserve">= </m:t>
        </m:r>
        <m:sSup>
          <m:sSupPr>
            <m:ctrlPr>
              <w:rPr>
                <w:rFonts w:ascii="Cambria Math" w:hAnsi="Cambria Math" w:cstheme="majorBidi"/>
                <w:i/>
                <w:lang w:val="en-US"/>
              </w:rPr>
            </m:ctrlPr>
          </m:sSupPr>
          <m:e>
            <m:d>
              <m:dPr>
                <m:ctrlPr>
                  <w:rPr>
                    <w:rFonts w:ascii="Cambria Math" w:hAnsi="Cambria Math" w:cstheme="majorBidi"/>
                    <w:i/>
                    <w:lang w:val="en-US"/>
                  </w:rPr>
                </m:ctrlPr>
              </m:dPr>
              <m:e>
                <m:sSub>
                  <m:sSubPr>
                    <m:ctrlPr>
                      <w:rPr>
                        <w:rFonts w:ascii="Cambria Math" w:hAnsi="Cambria Math" w:cstheme="majorBidi"/>
                        <w:i/>
                        <w:lang w:val="en-US"/>
                      </w:rPr>
                    </m:ctrlPr>
                  </m:sSubPr>
                  <m:e>
                    <m:r>
                      <w:rPr>
                        <w:rFonts w:ascii="Cambria Math" w:hAnsi="Cambria Math" w:cstheme="majorBidi"/>
                        <w:lang w:val="en-US"/>
                      </w:rPr>
                      <m:t>k</m:t>
                    </m:r>
                  </m:e>
                  <m:sub>
                    <m:r>
                      <w:rPr>
                        <w:rFonts w:ascii="Cambria Math" w:hAnsi="Cambria Math" w:cstheme="majorBidi"/>
                        <w:lang w:val="en-US"/>
                      </w:rPr>
                      <m:t>2</m:t>
                    </m:r>
                  </m:sub>
                </m:sSub>
                <m:r>
                  <w:rPr>
                    <w:rFonts w:ascii="Cambria Math" w:hAnsi="Cambria Math" w:cstheme="majorBidi"/>
                    <w:lang w:val="en-US"/>
                  </w:rPr>
                  <m:t>L</m:t>
                </m:r>
              </m:e>
            </m:d>
          </m:e>
          <m:sup>
            <m:r>
              <w:rPr>
                <w:rFonts w:ascii="Cambria Math" w:hAnsi="Cambria Math" w:cstheme="majorBidi"/>
                <w:lang w:val="en-US"/>
              </w:rPr>
              <m:t>2</m:t>
            </m:r>
          </m:sup>
        </m:sSup>
      </m:oMath>
      <w:r w:rsidRPr="00D47CC0">
        <w:rPr>
          <w:rFonts w:asciiTheme="majorBidi" w:hAnsiTheme="majorBidi" w:cstheme="majorBidi"/>
          <w:lang w:val="en-US"/>
        </w:rPr>
        <w:t xml:space="preserve">are constants to stabilize the division with a weak denominator; L is the dynamic range of the pixel values (typically </w:t>
      </w:r>
      <m:oMath>
        <m:sSup>
          <m:sSupPr>
            <m:ctrlPr>
              <w:rPr>
                <w:rFonts w:ascii="Cambria Math" w:hAnsi="Cambria Math" w:cstheme="majorBidi"/>
                <w:i/>
                <w:lang w:val="en-US"/>
              </w:rPr>
            </m:ctrlPr>
          </m:sSupPr>
          <m:e>
            <m:r>
              <w:rPr>
                <w:rFonts w:ascii="Cambria Math" w:hAnsi="Cambria Math" w:cstheme="majorBidi"/>
                <w:lang w:val="en-US"/>
              </w:rPr>
              <m:t>2</m:t>
            </m:r>
          </m:e>
          <m:sup>
            <m:r>
              <w:rPr>
                <w:rFonts w:ascii="Cambria Math" w:hAnsi="Cambria Math" w:cstheme="majorBidi"/>
                <w:lang w:val="en-US"/>
              </w:rPr>
              <m:t>bit per pixel</m:t>
            </m:r>
          </m:sup>
        </m:sSup>
        <m:r>
          <w:rPr>
            <w:rFonts w:ascii="Cambria Math" w:hAnsi="Cambria Math" w:cstheme="majorBidi"/>
            <w:lang w:val="en-US"/>
          </w:rPr>
          <m:t>-1</m:t>
        </m:r>
      </m:oMath>
      <w:r w:rsidRPr="00D47CC0">
        <w:rPr>
          <w:rFonts w:asciiTheme="majorBidi" w:hAnsiTheme="majorBidi" w:cstheme="majorBidi"/>
          <w:lang w:val="en-US"/>
        </w:rPr>
        <w:t xml:space="preserve">). </w:t>
      </w:r>
      <m:oMath>
        <m:sSub>
          <m:sSubPr>
            <m:ctrlPr>
              <w:rPr>
                <w:rFonts w:ascii="Cambria Math" w:hAnsi="Cambria Math" w:cstheme="majorBidi"/>
                <w:i/>
                <w:lang w:val="en-US"/>
              </w:rPr>
            </m:ctrlPr>
          </m:sSubPr>
          <m:e>
            <m:r>
              <w:rPr>
                <w:rFonts w:ascii="Cambria Math" w:hAnsi="Cambria Math" w:cstheme="majorBidi"/>
                <w:lang w:val="en-US"/>
              </w:rPr>
              <m:t>k</m:t>
            </m:r>
          </m:e>
          <m:sub>
            <m:r>
              <w:rPr>
                <w:rFonts w:ascii="Cambria Math" w:hAnsi="Cambria Math" w:cstheme="majorBidi"/>
                <w:lang w:val="en-US"/>
              </w:rPr>
              <m:t>1</m:t>
            </m:r>
          </m:sub>
        </m:sSub>
      </m:oMath>
      <w:r w:rsidRPr="00D47CC0">
        <w:rPr>
          <w:rFonts w:asciiTheme="majorBidi" w:hAnsiTheme="majorBidi" w:cstheme="majorBidi"/>
          <w:lang w:val="en-US"/>
        </w:rPr>
        <w:t xml:space="preserve">= 0.01 and </w:t>
      </w:r>
      <m:oMath>
        <m:sSub>
          <m:sSubPr>
            <m:ctrlPr>
              <w:rPr>
                <w:rFonts w:ascii="Cambria Math" w:hAnsi="Cambria Math" w:cstheme="majorBidi"/>
                <w:i/>
                <w:lang w:val="en-US"/>
              </w:rPr>
            </m:ctrlPr>
          </m:sSubPr>
          <m:e>
            <m:r>
              <w:rPr>
                <w:rFonts w:ascii="Cambria Math" w:hAnsi="Cambria Math" w:cstheme="majorBidi"/>
                <w:lang w:val="en-US"/>
              </w:rPr>
              <m:t>k</m:t>
            </m:r>
          </m:e>
          <m:sub>
            <m:r>
              <w:rPr>
                <w:rFonts w:ascii="Cambria Math" w:hAnsi="Cambria Math" w:cstheme="majorBidi"/>
                <w:lang w:val="en-US"/>
              </w:rPr>
              <m:t>2</m:t>
            </m:r>
          </m:sub>
        </m:sSub>
      </m:oMath>
      <w:r w:rsidRPr="00D47CC0">
        <w:rPr>
          <w:rFonts w:asciiTheme="majorBidi" w:hAnsiTheme="majorBidi" w:cstheme="majorBidi"/>
          <w:lang w:val="en-US"/>
        </w:rPr>
        <w:t xml:space="preserve">=0.03 </w:t>
      </w:r>
      <w:r w:rsidR="00B13DF8" w:rsidRPr="00B653BA">
        <w:rPr>
          <w:rFonts w:asciiTheme="majorBidi" w:hAnsiTheme="majorBidi" w:cstheme="majorBidi"/>
          <w:lang w:val="en-US"/>
        </w:rPr>
        <w:t>is the default value</w:t>
      </w:r>
      <w:r w:rsidRPr="00D47CC0">
        <w:rPr>
          <w:rFonts w:asciiTheme="majorBidi" w:hAnsiTheme="majorBidi" w:cstheme="majorBidi"/>
          <w:lang w:val="en-US"/>
        </w:rPr>
        <w:t xml:space="preserve"> for the stabilization constants.</w:t>
      </w:r>
    </w:p>
    <w:p w14:paraId="44A4D274" w14:textId="1CDC4114" w:rsidR="006821AE" w:rsidRPr="00D47CC0" w:rsidRDefault="006821AE" w:rsidP="00D804A5">
      <w:pPr>
        <w:rPr>
          <w:rFonts w:asciiTheme="majorBidi" w:hAnsiTheme="majorBidi" w:cstheme="majorBidi"/>
          <w:lang w:val="en-US"/>
        </w:rPr>
      </w:pPr>
      <w:r w:rsidRPr="00D47CC0">
        <w:rPr>
          <w:rFonts w:asciiTheme="majorBidi" w:hAnsiTheme="majorBidi" w:cstheme="majorBidi"/>
          <w:lang w:val="en-US"/>
        </w:rPr>
        <w:br w:type="page"/>
      </w:r>
    </w:p>
    <w:p w14:paraId="6CC0D4F8" w14:textId="77777777" w:rsidR="003715D6" w:rsidRPr="00D47CC0" w:rsidRDefault="003715D6" w:rsidP="001E0755">
      <w:pPr>
        <w:pStyle w:val="Heading1"/>
        <w:rPr>
          <w:rFonts w:asciiTheme="majorBidi" w:hAnsiTheme="majorBidi" w:cstheme="majorBidi"/>
          <w:lang w:val="en-US"/>
        </w:rPr>
      </w:pPr>
      <w:bookmarkStart w:id="91" w:name="_Toc168472928"/>
      <w:bookmarkStart w:id="92" w:name="_Toc168473842"/>
      <w:r w:rsidRPr="00D47CC0">
        <w:rPr>
          <w:rFonts w:asciiTheme="majorBidi" w:hAnsiTheme="majorBidi" w:cstheme="majorBidi"/>
          <w:lang w:val="en-US"/>
        </w:rPr>
        <w:lastRenderedPageBreak/>
        <w:t>Results</w:t>
      </w:r>
      <w:bookmarkEnd w:id="91"/>
      <w:bookmarkEnd w:id="92"/>
    </w:p>
    <w:p w14:paraId="3E3E50AF" w14:textId="77777777" w:rsidR="00C66FB1" w:rsidRPr="00D47CC0" w:rsidRDefault="00C66FB1" w:rsidP="00D804A5">
      <w:pPr>
        <w:rPr>
          <w:rFonts w:asciiTheme="majorBidi" w:hAnsiTheme="majorBidi" w:cstheme="majorBidi"/>
          <w:lang w:val="en-US"/>
        </w:rPr>
      </w:pPr>
    </w:p>
    <w:p w14:paraId="3CB72C46" w14:textId="2FB835B6" w:rsidR="003715D6" w:rsidRPr="00D47CC0" w:rsidRDefault="003715D6" w:rsidP="001E0755">
      <w:pPr>
        <w:pStyle w:val="Heading2"/>
        <w:rPr>
          <w:rFonts w:asciiTheme="majorBidi" w:hAnsiTheme="majorBidi" w:cstheme="majorBidi"/>
          <w:lang w:val="en-US"/>
        </w:rPr>
      </w:pPr>
      <w:bookmarkStart w:id="93" w:name="_Toc168472929"/>
      <w:bookmarkStart w:id="94" w:name="_Toc168473843"/>
      <w:r w:rsidRPr="00D47CC0">
        <w:rPr>
          <w:rFonts w:asciiTheme="majorBidi" w:hAnsiTheme="majorBidi" w:cstheme="majorBidi"/>
          <w:lang w:val="en-US"/>
        </w:rPr>
        <w:t>Quantitative assessment</w:t>
      </w:r>
      <w:bookmarkEnd w:id="93"/>
      <w:bookmarkEnd w:id="94"/>
    </w:p>
    <w:p w14:paraId="35B33419" w14:textId="77777777" w:rsidR="00C66FB1" w:rsidRPr="00D47CC0" w:rsidRDefault="00C66FB1" w:rsidP="00D804A5">
      <w:pPr>
        <w:rPr>
          <w:rFonts w:asciiTheme="majorBidi" w:hAnsiTheme="majorBidi" w:cstheme="majorBidi"/>
          <w:lang w:val="en-US"/>
        </w:rPr>
      </w:pPr>
    </w:p>
    <w:p w14:paraId="5A2A4EC6" w14:textId="7B41B9A3" w:rsidR="003715D6" w:rsidRPr="00D47CC0" w:rsidRDefault="003715D6" w:rsidP="001E0755">
      <w:pPr>
        <w:pStyle w:val="Heading3"/>
        <w:rPr>
          <w:rFonts w:asciiTheme="majorBidi" w:hAnsiTheme="majorBidi" w:cstheme="majorBidi"/>
          <w:lang w:val="en-US"/>
        </w:rPr>
      </w:pPr>
      <w:bookmarkStart w:id="95" w:name="_Toc168472930"/>
      <w:bookmarkStart w:id="96" w:name="_Toc168473844"/>
      <w:r w:rsidRPr="00D47CC0">
        <w:rPr>
          <w:rFonts w:asciiTheme="majorBidi" w:hAnsiTheme="majorBidi" w:cstheme="majorBidi"/>
          <w:lang w:val="en-US"/>
        </w:rPr>
        <w:t>Cross-Cent</w:t>
      </w:r>
      <w:ins w:id="97" w:author="Samane Shahpouri" w:date="2024-06-05T05:58:00Z" w16du:dateUtc="2024-06-05T03:58:00Z">
        <w:r w:rsidR="009239C2">
          <w:rPr>
            <w:rFonts w:asciiTheme="majorBidi" w:hAnsiTheme="majorBidi" w:cstheme="majorBidi"/>
            <w:lang w:val="en-US"/>
          </w:rPr>
          <w:t>er</w:t>
        </w:r>
      </w:ins>
      <w:del w:id="98" w:author="Samane Shahpouri" w:date="2024-06-05T05:58:00Z" w16du:dateUtc="2024-06-05T03:58:00Z">
        <w:r w:rsidRPr="00D47CC0" w:rsidDel="009239C2">
          <w:rPr>
            <w:rFonts w:asciiTheme="majorBidi" w:hAnsiTheme="majorBidi" w:cstheme="majorBidi"/>
            <w:lang w:val="en-US"/>
          </w:rPr>
          <w:delText>re</w:delText>
        </w:r>
      </w:del>
      <w:r w:rsidRPr="00D47CC0">
        <w:rPr>
          <w:rFonts w:asciiTheme="majorBidi" w:hAnsiTheme="majorBidi" w:cstheme="majorBidi"/>
          <w:lang w:val="en-US"/>
        </w:rPr>
        <w:t xml:space="preserve"> Results:</w:t>
      </w:r>
      <w:bookmarkEnd w:id="95"/>
      <w:bookmarkEnd w:id="96"/>
    </w:p>
    <w:p w14:paraId="420AF7C8" w14:textId="04FF98A6" w:rsidR="003715D6" w:rsidRPr="00D47CC0" w:rsidRDefault="007650BE" w:rsidP="00D804A5">
      <w:pPr>
        <w:rPr>
          <w:rFonts w:asciiTheme="majorBidi" w:hAnsiTheme="majorBidi" w:cstheme="majorBidi"/>
          <w:lang w:val="en-US"/>
        </w:rPr>
      </w:pPr>
      <w:r w:rsidRPr="00D47CC0">
        <w:rPr>
          <w:rFonts w:asciiTheme="majorBidi" w:hAnsiTheme="majorBidi" w:cstheme="majorBidi"/>
          <w:lang w:val="en-US"/>
        </w:rPr>
        <w:t xml:space="preserve">The two proposed DL algorithms were evaluated </w:t>
      </w:r>
      <w:r w:rsidR="00D97F33" w:rsidRPr="00B653BA">
        <w:rPr>
          <w:rFonts w:asciiTheme="majorBidi" w:hAnsiTheme="majorBidi" w:cstheme="majorBidi"/>
          <w:lang w:val="en-US"/>
        </w:rPr>
        <w:t xml:space="preserve">on the </w:t>
      </w:r>
      <w:r w:rsidR="00D97F33" w:rsidRPr="00B653BA">
        <w:rPr>
          <w:rFonts w:asciiTheme="majorBidi" w:hAnsiTheme="majorBidi" w:cstheme="majorBidi"/>
          <w:vertAlign w:val="superscript"/>
          <w:lang w:val="en-US"/>
          <w:rPrChange w:id="99" w:author="Shirilord, Isaac (ARTORG)" w:date="2024-05-29T17:37:00Z">
            <w:rPr>
              <w:rFonts w:asciiTheme="majorBidi" w:hAnsiTheme="majorBidi" w:cstheme="majorBidi"/>
              <w:lang w:val="en-US"/>
            </w:rPr>
          </w:rPrChange>
        </w:rPr>
        <w:t>68</w:t>
      </w:r>
      <w:r w:rsidR="00D97F33" w:rsidRPr="00B653BA">
        <w:rPr>
          <w:rFonts w:asciiTheme="majorBidi" w:hAnsiTheme="majorBidi" w:cstheme="majorBidi"/>
          <w:lang w:val="en-US"/>
        </w:rPr>
        <w:t>Ga-PET dataset (IMCM and ADCM) in this section</w:t>
      </w:r>
      <w:r w:rsidRPr="00D47CC0">
        <w:rPr>
          <w:rFonts w:asciiTheme="majorBidi" w:hAnsiTheme="majorBidi" w:cstheme="majorBidi"/>
          <w:lang w:val="en-US"/>
        </w:rPr>
        <w:t xml:space="preserve">. We tested the trained DL model with two internal and external test sets to evaluate its robustness. The internal test sets included 8 subjects from 4 different </w:t>
      </w:r>
      <w:r w:rsidR="00B11C7D" w:rsidRPr="00D47CC0">
        <w:rPr>
          <w:rFonts w:asciiTheme="majorBidi" w:hAnsiTheme="majorBidi" w:cstheme="majorBidi"/>
          <w:lang w:val="en-US"/>
        </w:rPr>
        <w:t>centers</w:t>
      </w:r>
      <w:r w:rsidRPr="00D47CC0">
        <w:rPr>
          <w:rFonts w:asciiTheme="majorBidi" w:hAnsiTheme="majorBidi" w:cstheme="majorBidi"/>
          <w:lang w:val="en-US"/>
        </w:rPr>
        <w:t xml:space="preserve"> as an external test set and 12 subjects from an external, non-seen </w:t>
      </w:r>
      <w:r w:rsidR="00B11C7D" w:rsidRPr="00D47CC0">
        <w:rPr>
          <w:rFonts w:asciiTheme="majorBidi" w:hAnsiTheme="majorBidi" w:cstheme="majorBidi"/>
          <w:lang w:val="en-US"/>
        </w:rPr>
        <w:t>center</w:t>
      </w:r>
      <w:r w:rsidRPr="00D47CC0">
        <w:rPr>
          <w:rFonts w:asciiTheme="majorBidi" w:hAnsiTheme="majorBidi" w:cstheme="majorBidi"/>
          <w:lang w:val="en-US"/>
        </w:rPr>
        <w:t>.</w:t>
      </w:r>
      <w:r w:rsidR="00BE098A" w:rsidRPr="00B653BA">
        <w:rPr>
          <w:rFonts w:asciiTheme="majorBidi" w:hAnsiTheme="majorBidi" w:cstheme="majorBidi"/>
          <w:lang w:val="en-US"/>
        </w:rPr>
        <w:t xml:space="preserve"> </w:t>
      </w:r>
      <w:r w:rsidRPr="00D47CC0">
        <w:rPr>
          <w:rFonts w:asciiTheme="majorBidi" w:hAnsiTheme="majorBidi" w:cstheme="majorBidi"/>
          <w:lang w:val="en-US"/>
        </w:rPr>
        <w:t>Figure 6 displays the quantitative accuracy of the deep learning-based images compared to the ground-truth</w:t>
      </w:r>
      <w:r w:rsidR="00211C63" w:rsidRPr="00D47CC0">
        <w:rPr>
          <w:rFonts w:asciiTheme="majorBidi" w:hAnsiTheme="majorBidi" w:cstheme="majorBidi"/>
          <w:lang w:val="en-US"/>
        </w:rPr>
        <w:t xml:space="preserve"> </w:t>
      </w:r>
      <w:r w:rsidRPr="00D47CC0">
        <w:rPr>
          <w:rFonts w:asciiTheme="majorBidi" w:hAnsiTheme="majorBidi" w:cstheme="majorBidi"/>
          <w:lang w:val="en-US"/>
        </w:rPr>
        <w:t xml:space="preserve">MAC images for both internal and external </w:t>
      </w:r>
      <w:r w:rsidR="00B11C7D" w:rsidRPr="00D47CC0">
        <w:rPr>
          <w:rFonts w:asciiTheme="majorBidi" w:hAnsiTheme="majorBidi" w:cstheme="majorBidi"/>
          <w:lang w:val="en-US"/>
        </w:rPr>
        <w:t>centers</w:t>
      </w:r>
      <w:r w:rsidRPr="00D47CC0">
        <w:rPr>
          <w:rFonts w:asciiTheme="majorBidi" w:hAnsiTheme="majorBidi" w:cstheme="majorBidi"/>
          <w:lang w:val="en-US"/>
        </w:rPr>
        <w:t>. The results demonstrate that both DL methods effectively performed some degree of attenuation and scattering correction across these cent</w:t>
      </w:r>
      <w:r w:rsidR="00B11C7D" w:rsidRPr="00D47CC0">
        <w:rPr>
          <w:rFonts w:asciiTheme="majorBidi" w:hAnsiTheme="majorBidi" w:cstheme="majorBidi"/>
          <w:lang w:val="en-US"/>
        </w:rPr>
        <w:t>er</w:t>
      </w:r>
      <w:r w:rsidRPr="00D47CC0">
        <w:rPr>
          <w:rFonts w:asciiTheme="majorBidi" w:hAnsiTheme="majorBidi" w:cstheme="majorBidi"/>
          <w:lang w:val="en-US"/>
        </w:rPr>
        <w:t xml:space="preserve">s. </w:t>
      </w:r>
      <w:r w:rsidR="00D56DD5" w:rsidRPr="00B653BA">
        <w:rPr>
          <w:rFonts w:asciiTheme="majorBidi" w:hAnsiTheme="majorBidi" w:cstheme="majorBidi"/>
          <w:lang w:val="en-US"/>
        </w:rPr>
        <w:t>Refer to the Supplementary Material in Figure 1 for a detailed center-wise analysis</w:t>
      </w:r>
      <w:r w:rsidR="0040105C" w:rsidRPr="00D47CC0">
        <w:rPr>
          <w:rFonts w:asciiTheme="majorBidi" w:hAnsiTheme="majorBidi" w:cstheme="majorBidi"/>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6"/>
        <w:gridCol w:w="3276"/>
      </w:tblGrid>
      <w:tr w:rsidR="003715D6" w:rsidRPr="00B653BA" w14:paraId="4550FCEE" w14:textId="77777777" w:rsidTr="00E2116F">
        <w:trPr>
          <w:jc w:val="center"/>
        </w:trPr>
        <w:tc>
          <w:tcPr>
            <w:tcW w:w="3276" w:type="dxa"/>
          </w:tcPr>
          <w:p w14:paraId="39D092E4" w14:textId="77777777" w:rsidR="003715D6" w:rsidRPr="00D47CC0" w:rsidRDefault="003715D6" w:rsidP="00D804A5">
            <w:pP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2A99D59B" wp14:editId="6AA4766B">
                  <wp:extent cx="1936552" cy="1440000"/>
                  <wp:effectExtent l="0" t="0" r="6985" b="8255"/>
                  <wp:docPr id="821968523" name="Picture 1" descr="A diagram of a mean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68523" name="Picture 1" descr="A diagram of a mean error&#10;&#10;Description automatically generated"/>
                          <pic:cNvPicPr/>
                        </pic:nvPicPr>
                        <pic:blipFill>
                          <a:blip r:embed="rId34"/>
                          <a:stretch>
                            <a:fillRect/>
                          </a:stretch>
                        </pic:blipFill>
                        <pic:spPr>
                          <a:xfrm>
                            <a:off x="0" y="0"/>
                            <a:ext cx="1936552" cy="1440000"/>
                          </a:xfrm>
                          <a:prstGeom prst="rect">
                            <a:avLst/>
                          </a:prstGeom>
                        </pic:spPr>
                      </pic:pic>
                    </a:graphicData>
                  </a:graphic>
                </wp:inline>
              </w:drawing>
            </w:r>
          </w:p>
        </w:tc>
        <w:tc>
          <w:tcPr>
            <w:tcW w:w="3270" w:type="dxa"/>
          </w:tcPr>
          <w:p w14:paraId="11A014F7" w14:textId="77777777" w:rsidR="003715D6" w:rsidRPr="00D47CC0" w:rsidRDefault="003715D6" w:rsidP="00D804A5">
            <w:pP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425FE247" wp14:editId="73789DD9">
                  <wp:extent cx="1936552" cy="1440000"/>
                  <wp:effectExtent l="0" t="0" r="6985" b="8255"/>
                  <wp:docPr id="1001339134" name="Picture 1" descr="A chart with different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39134" name="Picture 1" descr="A chart with different colored boxes&#10;&#10;Description automatically generated with medium confidence"/>
                          <pic:cNvPicPr/>
                        </pic:nvPicPr>
                        <pic:blipFill>
                          <a:blip r:embed="rId35"/>
                          <a:stretch>
                            <a:fillRect/>
                          </a:stretch>
                        </pic:blipFill>
                        <pic:spPr>
                          <a:xfrm>
                            <a:off x="0" y="0"/>
                            <a:ext cx="1936552" cy="1440000"/>
                          </a:xfrm>
                          <a:prstGeom prst="rect">
                            <a:avLst/>
                          </a:prstGeom>
                        </pic:spPr>
                      </pic:pic>
                    </a:graphicData>
                  </a:graphic>
                </wp:inline>
              </w:drawing>
            </w:r>
          </w:p>
        </w:tc>
      </w:tr>
      <w:tr w:rsidR="003715D6" w:rsidRPr="00B653BA" w14:paraId="498DC04C" w14:textId="77777777" w:rsidTr="00E2116F">
        <w:trPr>
          <w:jc w:val="center"/>
        </w:trPr>
        <w:tc>
          <w:tcPr>
            <w:tcW w:w="3276" w:type="dxa"/>
          </w:tcPr>
          <w:p w14:paraId="4F040EF3" w14:textId="77777777" w:rsidR="003715D6" w:rsidRPr="00D47CC0" w:rsidRDefault="003715D6" w:rsidP="00D804A5">
            <w:pP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754C88C9" wp14:editId="14288A12">
                  <wp:extent cx="1936552" cy="1440000"/>
                  <wp:effectExtent l="0" t="0" r="6985" b="8255"/>
                  <wp:docPr id="2001353945" name="Picture 1" descr="A diagram of a number of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53945" name="Picture 1" descr="A diagram of a number of colored boxes&#10;&#10;Description automatically generated with medium confidence"/>
                          <pic:cNvPicPr/>
                        </pic:nvPicPr>
                        <pic:blipFill>
                          <a:blip r:embed="rId36"/>
                          <a:stretch>
                            <a:fillRect/>
                          </a:stretch>
                        </pic:blipFill>
                        <pic:spPr>
                          <a:xfrm>
                            <a:off x="0" y="0"/>
                            <a:ext cx="1936552" cy="1440000"/>
                          </a:xfrm>
                          <a:prstGeom prst="rect">
                            <a:avLst/>
                          </a:prstGeom>
                        </pic:spPr>
                      </pic:pic>
                    </a:graphicData>
                  </a:graphic>
                </wp:inline>
              </w:drawing>
            </w:r>
          </w:p>
        </w:tc>
        <w:tc>
          <w:tcPr>
            <w:tcW w:w="3270" w:type="dxa"/>
          </w:tcPr>
          <w:p w14:paraId="69BE6DF8" w14:textId="77777777" w:rsidR="003715D6" w:rsidRPr="00D47CC0" w:rsidRDefault="003715D6" w:rsidP="00D804A5">
            <w:pP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7245A289" wp14:editId="74796557">
                  <wp:extent cx="1936552" cy="1440000"/>
                  <wp:effectExtent l="0" t="0" r="6985" b="8255"/>
                  <wp:docPr id="1446391204" name="Picture 1" descr="A diagram of a root mean squared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91204" name="Picture 1" descr="A diagram of a root mean squared error&#10;&#10;Description automatically generated"/>
                          <pic:cNvPicPr/>
                        </pic:nvPicPr>
                        <pic:blipFill>
                          <a:blip r:embed="rId37"/>
                          <a:stretch>
                            <a:fillRect/>
                          </a:stretch>
                        </pic:blipFill>
                        <pic:spPr>
                          <a:xfrm>
                            <a:off x="0" y="0"/>
                            <a:ext cx="1936552" cy="1440000"/>
                          </a:xfrm>
                          <a:prstGeom prst="rect">
                            <a:avLst/>
                          </a:prstGeom>
                        </pic:spPr>
                      </pic:pic>
                    </a:graphicData>
                  </a:graphic>
                </wp:inline>
              </w:drawing>
            </w:r>
          </w:p>
        </w:tc>
      </w:tr>
      <w:tr w:rsidR="003715D6" w:rsidRPr="00B653BA" w14:paraId="0A3CE3FA" w14:textId="77777777" w:rsidTr="00E2116F">
        <w:trPr>
          <w:jc w:val="center"/>
        </w:trPr>
        <w:tc>
          <w:tcPr>
            <w:tcW w:w="3276" w:type="dxa"/>
          </w:tcPr>
          <w:p w14:paraId="5E171174" w14:textId="77777777" w:rsidR="003715D6" w:rsidRPr="00D47CC0" w:rsidRDefault="003715D6" w:rsidP="00D804A5">
            <w:pP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7031B94E" wp14:editId="3E9EEB88">
                  <wp:extent cx="1936552" cy="1440000"/>
                  <wp:effectExtent l="0" t="0" r="6985" b="8255"/>
                  <wp:docPr id="94784184" name="Picture 1" descr="A chart with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4184" name="Picture 1" descr="A chart with different colored boxes&#10;&#10;Description automatically generated"/>
                          <pic:cNvPicPr/>
                        </pic:nvPicPr>
                        <pic:blipFill>
                          <a:blip r:embed="rId38"/>
                          <a:stretch>
                            <a:fillRect/>
                          </a:stretch>
                        </pic:blipFill>
                        <pic:spPr>
                          <a:xfrm>
                            <a:off x="0" y="0"/>
                            <a:ext cx="1936552" cy="1440000"/>
                          </a:xfrm>
                          <a:prstGeom prst="rect">
                            <a:avLst/>
                          </a:prstGeom>
                        </pic:spPr>
                      </pic:pic>
                    </a:graphicData>
                  </a:graphic>
                </wp:inline>
              </w:drawing>
            </w:r>
          </w:p>
        </w:tc>
        <w:tc>
          <w:tcPr>
            <w:tcW w:w="3270" w:type="dxa"/>
          </w:tcPr>
          <w:p w14:paraId="360573EC" w14:textId="77777777" w:rsidR="003715D6" w:rsidRPr="00D47CC0" w:rsidRDefault="003715D6" w:rsidP="00D804A5">
            <w:pP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71BEA688" wp14:editId="3A079F5A">
                  <wp:extent cx="1936552" cy="1440000"/>
                  <wp:effectExtent l="0" t="0" r="6985" b="8255"/>
                  <wp:docPr id="1510683524" name="Picture 1" descr="A diagram of a number of different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83524" name="Picture 1" descr="A diagram of a number of different colored boxes&#10;&#10;Description automatically generated with medium confidence"/>
                          <pic:cNvPicPr/>
                        </pic:nvPicPr>
                        <pic:blipFill>
                          <a:blip r:embed="rId39"/>
                          <a:stretch>
                            <a:fillRect/>
                          </a:stretch>
                        </pic:blipFill>
                        <pic:spPr>
                          <a:xfrm>
                            <a:off x="0" y="0"/>
                            <a:ext cx="1936552" cy="1440000"/>
                          </a:xfrm>
                          <a:prstGeom prst="rect">
                            <a:avLst/>
                          </a:prstGeom>
                        </pic:spPr>
                      </pic:pic>
                    </a:graphicData>
                  </a:graphic>
                </wp:inline>
              </w:drawing>
            </w:r>
          </w:p>
        </w:tc>
      </w:tr>
    </w:tbl>
    <w:p w14:paraId="4AB31E1B" w14:textId="580BC49B" w:rsidR="003715D6" w:rsidRPr="007E0165" w:rsidRDefault="002C5F91" w:rsidP="00507D2D">
      <w:pPr>
        <w:pStyle w:val="Caption"/>
        <w:rPr>
          <w:lang w:val="en-US"/>
        </w:rPr>
      </w:pPr>
      <w:r w:rsidRPr="00D47CC0">
        <w:rPr>
          <w:lang w:val="en-US"/>
        </w:rPr>
        <w:t xml:space="preserve">Figure </w:t>
      </w:r>
      <w:r w:rsidRPr="00D47CC0">
        <w:rPr>
          <w:lang w:val="en-US"/>
        </w:rPr>
        <w:fldChar w:fldCharType="begin"/>
      </w:r>
      <w:r w:rsidRPr="00D47CC0">
        <w:rPr>
          <w:lang w:val="en-US"/>
        </w:rPr>
        <w:instrText xml:space="preserve"> SEQ Figure \* ARABIC </w:instrText>
      </w:r>
      <w:r w:rsidRPr="00D47CC0">
        <w:rPr>
          <w:lang w:val="en-US"/>
        </w:rPr>
        <w:fldChar w:fldCharType="separate"/>
      </w:r>
      <w:r w:rsidR="00230BE0" w:rsidRPr="00D47CC0">
        <w:rPr>
          <w:noProof/>
          <w:lang w:val="en-US"/>
        </w:rPr>
        <w:t>9</w:t>
      </w:r>
      <w:r w:rsidRPr="00D47CC0">
        <w:rPr>
          <w:noProof/>
          <w:lang w:val="en-US"/>
        </w:rPr>
        <w:fldChar w:fldCharType="end"/>
      </w:r>
      <w:r w:rsidRPr="007E0165">
        <w:rPr>
          <w:lang w:val="en-US"/>
        </w:rPr>
        <w:t xml:space="preserve">: </w:t>
      </w:r>
      <w:r w:rsidR="007650BE" w:rsidRPr="007E0165">
        <w:rPr>
          <w:lang w:val="en-US"/>
        </w:rPr>
        <w:t>Quantitative metrics for the IMCM and ADCM methods across internal and external cent</w:t>
      </w:r>
      <w:r w:rsidR="00B11C7D" w:rsidRPr="007E0165">
        <w:rPr>
          <w:lang w:val="en-US"/>
        </w:rPr>
        <w:t>er</w:t>
      </w:r>
      <w:r w:rsidR="007650BE" w:rsidRPr="007E0165">
        <w:rPr>
          <w:lang w:val="en-US"/>
        </w:rPr>
        <w:t>s, including mean error (SUV), mean absolute error (SUV), relative error (SUV%), root mean squared error, peak signal-to-noise ratio, and structural similarity index.</w:t>
      </w:r>
    </w:p>
    <w:p w14:paraId="3C8FC6C5" w14:textId="3F2A2BE5" w:rsidR="00A233D3" w:rsidRPr="007E0165" w:rsidRDefault="007650BE" w:rsidP="00D804A5">
      <w:pPr>
        <w:rPr>
          <w:rFonts w:asciiTheme="majorBidi" w:hAnsiTheme="majorBidi" w:cstheme="majorBidi"/>
          <w:lang w:val="en-US"/>
        </w:rPr>
      </w:pPr>
      <w:r w:rsidRPr="007E0165">
        <w:rPr>
          <w:rFonts w:asciiTheme="majorBidi" w:hAnsiTheme="majorBidi" w:cstheme="majorBidi"/>
          <w:lang w:val="en-US"/>
        </w:rPr>
        <w:t xml:space="preserve">For the external </w:t>
      </w:r>
      <w:r w:rsidR="00E16649" w:rsidRPr="00B653BA">
        <w:rPr>
          <w:rFonts w:asciiTheme="majorBidi" w:hAnsiTheme="majorBidi" w:cstheme="majorBidi"/>
          <w:lang w:val="en-US"/>
        </w:rPr>
        <w:t>center, ADCM yielded a ME of -0.63±0.96 (CI 95%: -1.23 to -0.03), an</w:t>
      </w:r>
      <w:r w:rsidRPr="007E0165">
        <w:rPr>
          <w:rFonts w:asciiTheme="majorBidi" w:hAnsiTheme="majorBidi" w:cstheme="majorBidi"/>
          <w:lang w:val="en-US"/>
        </w:rPr>
        <w:t xml:space="preserve"> MAE of </w:t>
      </w:r>
      <w:commentRangeStart w:id="100"/>
      <w:r w:rsidRPr="007E0165">
        <w:rPr>
          <w:rFonts w:asciiTheme="majorBidi" w:hAnsiTheme="majorBidi" w:cstheme="majorBidi"/>
          <w:lang w:val="en-US"/>
        </w:rPr>
        <w:t>3.072</w:t>
      </w:r>
      <w:commentRangeEnd w:id="100"/>
      <w:r w:rsidR="00B97E0A" w:rsidRPr="007E0165">
        <w:rPr>
          <w:rStyle w:val="CommentReference"/>
          <w:lang w:val="en-US"/>
        </w:rPr>
        <w:commentReference w:id="100"/>
      </w:r>
      <w:r w:rsidRPr="001B22F8">
        <w:rPr>
          <w:rFonts w:asciiTheme="majorBidi" w:hAnsiTheme="majorBidi" w:cstheme="majorBidi"/>
          <w:lang w:val="en-US"/>
        </w:rPr>
        <w:t>±1.01 (CI 95%: 2.81 to 3.3</w:t>
      </w:r>
      <w:r w:rsidR="001B22F8">
        <w:rPr>
          <w:rFonts w:asciiTheme="majorBidi" w:hAnsiTheme="majorBidi" w:cstheme="majorBidi"/>
          <w:lang w:val="en-US"/>
        </w:rPr>
        <w:t>3</w:t>
      </w:r>
      <w:r w:rsidRPr="001B22F8">
        <w:rPr>
          <w:rFonts w:asciiTheme="majorBidi" w:hAnsiTheme="majorBidi" w:cstheme="majorBidi"/>
          <w:lang w:val="en-US"/>
        </w:rPr>
        <w:t>), and a RE of -8.1</w:t>
      </w:r>
      <w:r w:rsidR="007E0165">
        <w:rPr>
          <w:rFonts w:asciiTheme="majorBidi" w:hAnsiTheme="majorBidi" w:cstheme="majorBidi"/>
          <w:lang w:val="en-US"/>
        </w:rPr>
        <w:t>4</w:t>
      </w:r>
      <w:r w:rsidRPr="001B22F8">
        <w:rPr>
          <w:rFonts w:asciiTheme="majorBidi" w:hAnsiTheme="majorBidi" w:cstheme="majorBidi"/>
          <w:lang w:val="en-US"/>
        </w:rPr>
        <w:t>±27.36% (CI 95%: -21.76 to 5.48). In contrast, the IMCM demonstrated improved consistency with a</w:t>
      </w:r>
      <w:r w:rsidR="00B11C7D" w:rsidRPr="001B22F8">
        <w:rPr>
          <w:rFonts w:asciiTheme="majorBidi" w:hAnsiTheme="majorBidi" w:cstheme="majorBidi"/>
          <w:lang w:val="en-US"/>
        </w:rPr>
        <w:t>n ME of -1.83±1.3</w:t>
      </w:r>
      <w:r w:rsidR="001B22F8">
        <w:rPr>
          <w:rFonts w:asciiTheme="majorBidi" w:hAnsiTheme="majorBidi" w:cstheme="majorBidi"/>
          <w:lang w:val="en-US"/>
        </w:rPr>
        <w:t>9</w:t>
      </w:r>
      <w:r w:rsidR="00B11C7D" w:rsidRPr="001B22F8">
        <w:rPr>
          <w:rFonts w:asciiTheme="majorBidi" w:hAnsiTheme="majorBidi" w:cstheme="majorBidi"/>
          <w:lang w:val="en-US"/>
        </w:rPr>
        <w:t xml:space="preserve"> (CI 95%: -2.80 to -0.87) and an</w:t>
      </w:r>
      <w:r w:rsidRPr="001B22F8">
        <w:rPr>
          <w:rFonts w:asciiTheme="majorBidi" w:hAnsiTheme="majorBidi" w:cstheme="majorBidi"/>
          <w:lang w:val="en-US"/>
        </w:rPr>
        <w:t xml:space="preserve"> MAE of 2.5</w:t>
      </w:r>
      <w:r w:rsidR="001B22F8">
        <w:rPr>
          <w:rFonts w:asciiTheme="majorBidi" w:hAnsiTheme="majorBidi" w:cstheme="majorBidi"/>
          <w:lang w:val="en-US"/>
        </w:rPr>
        <w:t>9</w:t>
      </w:r>
      <w:r w:rsidRPr="001B22F8">
        <w:rPr>
          <w:rFonts w:asciiTheme="majorBidi" w:hAnsiTheme="majorBidi" w:cstheme="majorBidi"/>
          <w:lang w:val="en-US"/>
        </w:rPr>
        <w:t>±0.93 (CI 95%: 2.3</w:t>
      </w:r>
      <w:r w:rsidR="001B22F8">
        <w:rPr>
          <w:rFonts w:asciiTheme="majorBidi" w:hAnsiTheme="majorBidi" w:cstheme="majorBidi"/>
          <w:lang w:val="en-US"/>
        </w:rPr>
        <w:t>9</w:t>
      </w:r>
      <w:r w:rsidRPr="001B22F8">
        <w:rPr>
          <w:rFonts w:asciiTheme="majorBidi" w:hAnsiTheme="majorBidi" w:cstheme="majorBidi"/>
          <w:lang w:val="en-US"/>
        </w:rPr>
        <w:t xml:space="preserve"> to 2.79).</w:t>
      </w:r>
      <w:r w:rsidR="00F60CFC" w:rsidRPr="00B653BA">
        <w:rPr>
          <w:rFonts w:asciiTheme="majorBidi" w:hAnsiTheme="majorBidi" w:cstheme="majorBidi"/>
          <w:lang w:val="en-US"/>
        </w:rPr>
        <w:t xml:space="preserve"> </w:t>
      </w:r>
      <w:r w:rsidRPr="00D47CC0">
        <w:rPr>
          <w:rFonts w:asciiTheme="majorBidi" w:hAnsiTheme="majorBidi" w:cstheme="majorBidi"/>
          <w:lang w:val="en-US"/>
        </w:rPr>
        <w:t xml:space="preserve">Internal </w:t>
      </w:r>
      <w:r w:rsidR="00C325AF" w:rsidRPr="00B653BA">
        <w:rPr>
          <w:rFonts w:asciiTheme="majorBidi" w:hAnsiTheme="majorBidi" w:cstheme="majorBidi"/>
          <w:lang w:val="en-US"/>
        </w:rPr>
        <w:t>centers</w:t>
      </w:r>
      <w:r w:rsidRPr="007E0165">
        <w:rPr>
          <w:rFonts w:asciiTheme="majorBidi" w:hAnsiTheme="majorBidi" w:cstheme="majorBidi"/>
          <w:lang w:val="en-US"/>
        </w:rPr>
        <w:t xml:space="preserve"> </w:t>
      </w:r>
      <w:r w:rsidR="00F60CFC" w:rsidRPr="00B653BA">
        <w:rPr>
          <w:rFonts w:asciiTheme="majorBidi" w:hAnsiTheme="majorBidi" w:cstheme="majorBidi"/>
          <w:lang w:val="en-US"/>
        </w:rPr>
        <w:t>s</w:t>
      </w:r>
      <w:r w:rsidR="00C52504" w:rsidRPr="00B653BA">
        <w:rPr>
          <w:rFonts w:asciiTheme="majorBidi" w:hAnsiTheme="majorBidi" w:cstheme="majorBidi"/>
          <w:lang w:val="en-US"/>
        </w:rPr>
        <w:t>howed ADCM produced an ME of 0.37±1.45 (CI 95%: -0.55 to 1.30) and an MAE of 2.34±0.7</w:t>
      </w:r>
      <w:r w:rsidR="007E0165">
        <w:rPr>
          <w:rFonts w:asciiTheme="majorBidi" w:hAnsiTheme="majorBidi" w:cstheme="majorBidi"/>
          <w:lang w:val="en-US"/>
        </w:rPr>
        <w:t>7</w:t>
      </w:r>
      <w:r w:rsidR="00C52504" w:rsidRPr="00B653BA">
        <w:rPr>
          <w:rFonts w:asciiTheme="majorBidi" w:hAnsiTheme="majorBidi" w:cstheme="majorBidi"/>
          <w:lang w:val="en-US"/>
        </w:rPr>
        <w:t xml:space="preserve"> (CI 95%: 2.19 to 2.49). IMCM showed a lower ME of -0.36±0.84 (CI 95%: -0.76 to 0.03) and an </w:t>
      </w:r>
      <w:r w:rsidRPr="007E0165">
        <w:rPr>
          <w:rFonts w:asciiTheme="majorBidi" w:hAnsiTheme="majorBidi" w:cstheme="majorBidi"/>
          <w:lang w:val="en-US"/>
        </w:rPr>
        <w:t>MAE of 1.41±0.3</w:t>
      </w:r>
      <w:r w:rsidR="007E0165">
        <w:rPr>
          <w:rFonts w:asciiTheme="majorBidi" w:hAnsiTheme="majorBidi" w:cstheme="majorBidi"/>
          <w:lang w:val="en-US"/>
        </w:rPr>
        <w:t>3</w:t>
      </w:r>
      <w:r w:rsidRPr="007E0165">
        <w:rPr>
          <w:rFonts w:asciiTheme="majorBidi" w:hAnsiTheme="majorBidi" w:cstheme="majorBidi"/>
          <w:lang w:val="en-US"/>
        </w:rPr>
        <w:t xml:space="preserve"> (CI 95%: 1.36 to 1.47)</w:t>
      </w:r>
      <w:r w:rsidR="007A37D1" w:rsidRPr="007E0165">
        <w:rPr>
          <w:rFonts w:asciiTheme="majorBidi" w:hAnsiTheme="majorBidi" w:cstheme="majorBidi"/>
          <w:lang w:val="en-US"/>
        </w:rPr>
        <w:t>.</w:t>
      </w:r>
      <w:r w:rsidR="00C52504" w:rsidRPr="00B653BA">
        <w:rPr>
          <w:rFonts w:asciiTheme="majorBidi" w:hAnsiTheme="majorBidi" w:cstheme="majorBidi"/>
          <w:lang w:val="en-US"/>
        </w:rPr>
        <w:t xml:space="preserve"> </w:t>
      </w:r>
      <w:r w:rsidRPr="00D47CC0">
        <w:rPr>
          <w:rFonts w:asciiTheme="majorBidi" w:hAnsiTheme="majorBidi" w:cstheme="majorBidi"/>
          <w:lang w:val="en-US"/>
        </w:rPr>
        <w:t xml:space="preserve">PSNR also </w:t>
      </w:r>
      <w:r w:rsidR="00C52504" w:rsidRPr="00B653BA">
        <w:rPr>
          <w:rFonts w:asciiTheme="majorBidi" w:hAnsiTheme="majorBidi" w:cstheme="majorBidi"/>
          <w:lang w:val="en-US"/>
        </w:rPr>
        <w:t>favored</w:t>
      </w:r>
      <w:r w:rsidR="00C52504" w:rsidRPr="007E0165">
        <w:rPr>
          <w:rFonts w:asciiTheme="majorBidi" w:hAnsiTheme="majorBidi" w:cstheme="majorBidi"/>
          <w:lang w:val="en-US"/>
        </w:rPr>
        <w:t xml:space="preserve"> </w:t>
      </w:r>
      <w:r w:rsidRPr="007E0165">
        <w:rPr>
          <w:rFonts w:asciiTheme="majorBidi" w:hAnsiTheme="majorBidi" w:cstheme="majorBidi"/>
          <w:lang w:val="en-US"/>
        </w:rPr>
        <w:t xml:space="preserve">the IMCM method, </w:t>
      </w:r>
      <w:commentRangeStart w:id="101"/>
      <w:del w:id="102" w:author="Samane Shahpouri" w:date="2024-06-05T07:02:00Z" w16du:dateUtc="2024-06-05T05:02:00Z">
        <w:r w:rsidRPr="007E0165" w:rsidDel="000C7DAA">
          <w:rPr>
            <w:rFonts w:asciiTheme="majorBidi" w:hAnsiTheme="majorBidi" w:cstheme="majorBidi"/>
            <w:lang w:val="en-US"/>
          </w:rPr>
          <w:delText xml:space="preserve">registering </w:delText>
        </w:r>
        <w:commentRangeEnd w:id="101"/>
        <w:r w:rsidR="00F60CFC" w:rsidRPr="007E0165" w:rsidDel="000C7DAA">
          <w:rPr>
            <w:rStyle w:val="CommentReference"/>
            <w:lang w:val="en-US"/>
          </w:rPr>
          <w:commentReference w:id="101"/>
        </w:r>
        <w:r w:rsidRPr="007E0165" w:rsidDel="000C7DAA">
          <w:rPr>
            <w:rFonts w:asciiTheme="majorBidi" w:hAnsiTheme="majorBidi" w:cstheme="majorBidi"/>
            <w:lang w:val="en-US"/>
          </w:rPr>
          <w:delText>at</w:delText>
        </w:r>
      </w:del>
      <w:ins w:id="103" w:author="Samane Shahpouri" w:date="2024-06-05T07:02:00Z" w16du:dateUtc="2024-06-05T05:02:00Z">
        <w:r w:rsidR="000C7DAA">
          <w:rPr>
            <w:rFonts w:asciiTheme="majorBidi" w:hAnsiTheme="majorBidi" w:cstheme="majorBidi"/>
            <w:lang w:val="en-US"/>
          </w:rPr>
          <w:t>with</w:t>
        </w:r>
      </w:ins>
      <w:r w:rsidRPr="007E0165">
        <w:rPr>
          <w:rFonts w:asciiTheme="majorBidi" w:hAnsiTheme="majorBidi" w:cstheme="majorBidi"/>
          <w:lang w:val="en-US"/>
        </w:rPr>
        <w:t xml:space="preserve"> 35.</w:t>
      </w:r>
      <w:r w:rsidR="0035725F" w:rsidRPr="007E0165">
        <w:rPr>
          <w:rFonts w:asciiTheme="majorBidi" w:hAnsiTheme="majorBidi" w:cstheme="majorBidi"/>
          <w:lang w:val="en-US"/>
        </w:rPr>
        <w:t>5</w:t>
      </w:r>
      <w:r w:rsidR="0035725F">
        <w:rPr>
          <w:rFonts w:asciiTheme="majorBidi" w:hAnsiTheme="majorBidi" w:cstheme="majorBidi"/>
          <w:lang w:val="en-US"/>
        </w:rPr>
        <w:t>3</w:t>
      </w:r>
      <w:r w:rsidRPr="007E0165">
        <w:rPr>
          <w:rFonts w:asciiTheme="majorBidi" w:hAnsiTheme="majorBidi" w:cstheme="majorBidi"/>
          <w:lang w:val="en-US"/>
        </w:rPr>
        <w:t>±2.1</w:t>
      </w:r>
      <w:r w:rsidR="0035725F">
        <w:rPr>
          <w:rFonts w:asciiTheme="majorBidi" w:hAnsiTheme="majorBidi" w:cstheme="majorBidi"/>
          <w:lang w:val="en-US"/>
        </w:rPr>
        <w:t>2</w:t>
      </w:r>
      <w:r w:rsidRPr="007E0165">
        <w:rPr>
          <w:rFonts w:asciiTheme="majorBidi" w:hAnsiTheme="majorBidi" w:cstheme="majorBidi"/>
          <w:lang w:val="en-US"/>
        </w:rPr>
        <w:t xml:space="preserve"> (CI 95%: 34.9 to 36.2) compared </w:t>
      </w:r>
      <w:r w:rsidRPr="007E0165">
        <w:rPr>
          <w:rFonts w:asciiTheme="majorBidi" w:hAnsiTheme="majorBidi" w:cstheme="majorBidi"/>
          <w:lang w:val="en-US"/>
        </w:rPr>
        <w:lastRenderedPageBreak/>
        <w:t xml:space="preserve">to 38.25±1.92 (CI 95%: 37.6 to 38.9) for the ADCM method. Notably, SSIM </w:t>
      </w:r>
      <w:ins w:id="104" w:author="Samane Shahpouri" w:date="2024-06-05T07:04:00Z" w16du:dateUtc="2024-06-05T05:04:00Z">
        <w:r w:rsidR="000C7DAA" w:rsidRPr="007E0165">
          <w:rPr>
            <w:rFonts w:asciiTheme="majorBidi" w:hAnsiTheme="majorBidi" w:cstheme="majorBidi"/>
            <w:lang w:val="en-US"/>
          </w:rPr>
          <w:t xml:space="preserve">was superior </w:t>
        </w:r>
      </w:ins>
      <w:r w:rsidRPr="007E0165">
        <w:rPr>
          <w:rFonts w:asciiTheme="majorBidi" w:hAnsiTheme="majorBidi" w:cstheme="majorBidi"/>
          <w:lang w:val="en-US"/>
        </w:rPr>
        <w:t xml:space="preserve">for IMCM </w:t>
      </w:r>
      <w:r w:rsidR="00F60CFC" w:rsidRPr="00B653BA">
        <w:rPr>
          <w:rFonts w:asciiTheme="majorBidi" w:hAnsiTheme="majorBidi" w:cstheme="majorBidi"/>
          <w:lang w:val="en-US"/>
        </w:rPr>
        <w:t>in</w:t>
      </w:r>
      <w:r w:rsidR="00F60CFC" w:rsidRPr="007E0165">
        <w:rPr>
          <w:rFonts w:asciiTheme="majorBidi" w:hAnsiTheme="majorBidi" w:cstheme="majorBidi"/>
          <w:lang w:val="en-US"/>
        </w:rPr>
        <w:t xml:space="preserve"> </w:t>
      </w:r>
      <w:r w:rsidRPr="007E0165">
        <w:rPr>
          <w:rFonts w:asciiTheme="majorBidi" w:hAnsiTheme="majorBidi" w:cstheme="majorBidi"/>
          <w:lang w:val="en-US"/>
        </w:rPr>
        <w:t xml:space="preserve">the external </w:t>
      </w:r>
      <w:r w:rsidR="00F60CFC" w:rsidRPr="00B653BA">
        <w:rPr>
          <w:rFonts w:asciiTheme="majorBidi" w:hAnsiTheme="majorBidi" w:cstheme="majorBidi"/>
          <w:lang w:val="en-US"/>
        </w:rPr>
        <w:t>center</w:t>
      </w:r>
      <w:del w:id="105" w:author="Samane Shahpouri" w:date="2024-06-05T07:04:00Z" w16du:dateUtc="2024-06-05T05:04:00Z">
        <w:r w:rsidR="00F60CFC" w:rsidRPr="007E0165" w:rsidDel="000C7DAA">
          <w:rPr>
            <w:rFonts w:asciiTheme="majorBidi" w:hAnsiTheme="majorBidi" w:cstheme="majorBidi"/>
            <w:lang w:val="en-US"/>
          </w:rPr>
          <w:delText xml:space="preserve"> </w:delText>
        </w:r>
        <w:r w:rsidRPr="007E0165" w:rsidDel="000C7DAA">
          <w:rPr>
            <w:rFonts w:asciiTheme="majorBidi" w:hAnsiTheme="majorBidi" w:cstheme="majorBidi"/>
            <w:lang w:val="en-US"/>
          </w:rPr>
          <w:delText>was superior</w:delText>
        </w:r>
      </w:del>
      <w:r w:rsidRPr="007E0165">
        <w:rPr>
          <w:rFonts w:asciiTheme="majorBidi" w:hAnsiTheme="majorBidi" w:cstheme="majorBidi"/>
          <w:lang w:val="en-US"/>
        </w:rPr>
        <w:t xml:space="preserve">, </w:t>
      </w:r>
      <w:commentRangeStart w:id="106"/>
      <w:del w:id="107" w:author="Samane Shahpouri" w:date="2024-06-05T07:04:00Z" w16du:dateUtc="2024-06-05T05:04:00Z">
        <w:r w:rsidRPr="007E0165" w:rsidDel="000C7DAA">
          <w:rPr>
            <w:rFonts w:asciiTheme="majorBidi" w:hAnsiTheme="majorBidi" w:cstheme="majorBidi"/>
            <w:lang w:val="en-US"/>
          </w:rPr>
          <w:delText xml:space="preserve">recorded </w:delText>
        </w:r>
        <w:commentRangeEnd w:id="106"/>
        <w:r w:rsidR="00F60CFC" w:rsidRPr="007E0165" w:rsidDel="000C7DAA">
          <w:rPr>
            <w:rStyle w:val="CommentReference"/>
            <w:lang w:val="en-US"/>
          </w:rPr>
          <w:commentReference w:id="106"/>
        </w:r>
        <w:r w:rsidRPr="007E0165" w:rsidDel="000C7DAA">
          <w:rPr>
            <w:rFonts w:asciiTheme="majorBidi" w:hAnsiTheme="majorBidi" w:cstheme="majorBidi"/>
            <w:lang w:val="en-US"/>
          </w:rPr>
          <w:delText>at</w:delText>
        </w:r>
      </w:del>
      <w:ins w:id="108" w:author="Samane Shahpouri" w:date="2024-06-05T07:04:00Z" w16du:dateUtc="2024-06-05T05:04:00Z">
        <w:r w:rsidR="000C7DAA">
          <w:rPr>
            <w:rFonts w:asciiTheme="majorBidi" w:hAnsiTheme="majorBidi" w:cstheme="majorBidi"/>
            <w:lang w:val="en-US"/>
          </w:rPr>
          <w:t>at</w:t>
        </w:r>
      </w:ins>
      <w:r w:rsidRPr="007E0165">
        <w:rPr>
          <w:rFonts w:asciiTheme="majorBidi" w:hAnsiTheme="majorBidi" w:cstheme="majorBidi"/>
          <w:lang w:val="en-US"/>
        </w:rPr>
        <w:t xml:space="preserve"> 0.</w:t>
      </w:r>
      <w:r w:rsidR="00815E5F" w:rsidRPr="007E0165">
        <w:rPr>
          <w:rFonts w:asciiTheme="majorBidi" w:hAnsiTheme="majorBidi" w:cstheme="majorBidi"/>
          <w:lang w:val="en-US"/>
        </w:rPr>
        <w:t>8</w:t>
      </w:r>
      <w:r w:rsidR="00815E5F">
        <w:rPr>
          <w:rFonts w:asciiTheme="majorBidi" w:hAnsiTheme="majorBidi" w:cstheme="majorBidi"/>
          <w:lang w:val="en-US"/>
        </w:rPr>
        <w:t>8</w:t>
      </w:r>
      <w:r w:rsidRPr="007E0165">
        <w:rPr>
          <w:rFonts w:asciiTheme="majorBidi" w:hAnsiTheme="majorBidi" w:cstheme="majorBidi"/>
          <w:lang w:val="en-US"/>
        </w:rPr>
        <w:t>±0.020 (CI 95%: 0.87 to 0.</w:t>
      </w:r>
      <w:r w:rsidR="0035725F" w:rsidRPr="007E0165">
        <w:rPr>
          <w:rFonts w:asciiTheme="majorBidi" w:hAnsiTheme="majorBidi" w:cstheme="majorBidi"/>
          <w:lang w:val="en-US"/>
        </w:rPr>
        <w:t>8</w:t>
      </w:r>
      <w:r w:rsidR="0035725F">
        <w:rPr>
          <w:rFonts w:asciiTheme="majorBidi" w:hAnsiTheme="majorBidi" w:cstheme="majorBidi"/>
          <w:lang w:val="en-US"/>
        </w:rPr>
        <w:t>9</w:t>
      </w:r>
      <w:r w:rsidRPr="007E0165">
        <w:rPr>
          <w:rFonts w:asciiTheme="majorBidi" w:hAnsiTheme="majorBidi" w:cstheme="majorBidi"/>
          <w:lang w:val="en-US"/>
        </w:rPr>
        <w:t xml:space="preserve">). Details are available in the </w:t>
      </w:r>
      <w:r w:rsidR="00281025" w:rsidRPr="007E0165">
        <w:rPr>
          <w:rFonts w:asciiTheme="majorBidi" w:hAnsiTheme="majorBidi" w:cstheme="majorBidi"/>
          <w:lang w:val="en-US"/>
        </w:rPr>
        <w:t>S</w:t>
      </w:r>
      <w:r w:rsidRPr="007E0165">
        <w:rPr>
          <w:rFonts w:asciiTheme="majorBidi" w:hAnsiTheme="majorBidi" w:cstheme="majorBidi"/>
          <w:lang w:val="en-US"/>
        </w:rPr>
        <w:t xml:space="preserve">upplementary </w:t>
      </w:r>
      <w:r w:rsidR="00281025" w:rsidRPr="007E0165">
        <w:rPr>
          <w:rFonts w:asciiTheme="majorBidi" w:hAnsiTheme="majorBidi" w:cstheme="majorBidi"/>
          <w:lang w:val="en-US"/>
        </w:rPr>
        <w:t>M</w:t>
      </w:r>
      <w:r w:rsidRPr="007E0165">
        <w:rPr>
          <w:rFonts w:asciiTheme="majorBidi" w:hAnsiTheme="majorBidi" w:cstheme="majorBidi"/>
          <w:lang w:val="en-US"/>
        </w:rPr>
        <w:t>aterial</w:t>
      </w:r>
      <w:r w:rsidR="00A233D3" w:rsidRPr="007E0165">
        <w:rPr>
          <w:rFonts w:asciiTheme="majorBidi" w:hAnsiTheme="majorBidi" w:cstheme="majorBidi"/>
          <w:lang w:val="en-US"/>
        </w:rPr>
        <w:t>, table 1.</w:t>
      </w:r>
    </w:p>
    <w:p w14:paraId="1B6B0E6A" w14:textId="3914F560" w:rsidR="00C66FB1" w:rsidRPr="007E0165" w:rsidDel="0035725F" w:rsidRDefault="007650BE" w:rsidP="00C66FB1">
      <w:pPr>
        <w:rPr>
          <w:del w:id="109" w:author="Samane Shahpouri" w:date="2024-06-04T23:01:00Z" w16du:dateUtc="2024-06-04T21:01:00Z"/>
          <w:rFonts w:asciiTheme="majorBidi" w:hAnsiTheme="majorBidi" w:cstheme="majorBidi"/>
          <w:lang w:val="en-US"/>
        </w:rPr>
      </w:pPr>
      <w:r w:rsidRPr="007E0165">
        <w:rPr>
          <w:rFonts w:asciiTheme="majorBidi" w:hAnsiTheme="majorBidi" w:cstheme="majorBidi"/>
          <w:lang w:val="en-US"/>
        </w:rPr>
        <w:t xml:space="preserve">In addition to voxel-wise assessments, model performance was further validated through various statistical tests, which compared image-derived metrics between different training models. The Wilcoxon test was used due to the </w:t>
      </w:r>
      <w:r w:rsidR="00F60CFC" w:rsidRPr="00B653BA">
        <w:rPr>
          <w:rFonts w:asciiTheme="majorBidi" w:hAnsiTheme="majorBidi" w:cstheme="majorBidi"/>
          <w:lang w:val="en-US"/>
        </w:rPr>
        <w:t>data's non-normal distribution</w:t>
      </w:r>
      <w:r w:rsidRPr="007E0165">
        <w:rPr>
          <w:rFonts w:asciiTheme="majorBidi" w:hAnsiTheme="majorBidi" w:cstheme="majorBidi"/>
          <w:lang w:val="en-US"/>
        </w:rPr>
        <w:t>, as evidenced by the Shapiro-Wilk tests.</w:t>
      </w:r>
      <w:r w:rsidR="00880FC6" w:rsidRPr="00B653BA">
        <w:rPr>
          <w:rFonts w:asciiTheme="majorBidi" w:hAnsiTheme="majorBidi" w:cstheme="majorBidi"/>
          <w:lang w:val="en-US"/>
        </w:rPr>
        <w:t xml:space="preserve"> </w:t>
      </w:r>
      <w:r w:rsidR="00C66FB1" w:rsidRPr="007E0165">
        <w:rPr>
          <w:rFonts w:asciiTheme="majorBidi" w:hAnsiTheme="majorBidi" w:cstheme="majorBidi"/>
          <w:lang w:val="en-US"/>
        </w:rPr>
        <w:t xml:space="preserve">The Wilcoxon test showed that the ADCM and IMCM datasets were significantly different for all metrics except </w:t>
      </w:r>
      <w:r w:rsidR="00880FC6" w:rsidRPr="00B653BA">
        <w:rPr>
          <w:rFonts w:asciiTheme="majorBidi" w:hAnsiTheme="majorBidi" w:cstheme="majorBidi"/>
          <w:lang w:val="en-US"/>
        </w:rPr>
        <w:t>RE (SUV%), where the p-value does not indicate a statistically significant difference threshold of 0.05. IMCM consistently shows</w:t>
      </w:r>
      <w:r w:rsidR="00C66FB1" w:rsidRPr="007E0165">
        <w:rPr>
          <w:rFonts w:asciiTheme="majorBidi" w:hAnsiTheme="majorBidi" w:cstheme="majorBidi"/>
          <w:lang w:val="en-US"/>
        </w:rPr>
        <w:t xml:space="preserve"> lower errors, a higher PSNR, and higher SSIM values, indicating superior image quality and more reliable estimations. These findings are further detailed in Supplementary Material 2, Statistical test.</w:t>
      </w:r>
    </w:p>
    <w:p w14:paraId="328B80F6" w14:textId="2FFD36E1" w:rsidR="007E0165" w:rsidRDefault="007E0165" w:rsidP="0035725F">
      <w:pPr>
        <w:rPr>
          <w:rFonts w:asciiTheme="majorBidi" w:hAnsiTheme="majorBidi" w:cstheme="majorBidi"/>
          <w:color w:val="000000"/>
          <w:lang w:val="en-US"/>
        </w:rPr>
      </w:pPr>
    </w:p>
    <w:p w14:paraId="055A17D3" w14:textId="38102CA3" w:rsidR="007650BE" w:rsidRPr="007E0165" w:rsidRDefault="007650BE" w:rsidP="00D804A5">
      <w:pPr>
        <w:rPr>
          <w:rFonts w:asciiTheme="majorBidi" w:hAnsiTheme="majorBidi" w:cstheme="majorBidi"/>
          <w:color w:val="000000"/>
          <w:lang w:val="en-US"/>
        </w:rPr>
      </w:pPr>
      <w:r w:rsidRPr="007E0165">
        <w:rPr>
          <w:rFonts w:asciiTheme="majorBidi" w:hAnsiTheme="majorBidi" w:cstheme="majorBidi"/>
          <w:lang w:val="en-US"/>
        </w:rPr>
        <w:t>In the analysis of the joint histograms</w:t>
      </w:r>
      <w:del w:id="110" w:author="Samane Shahpouri" w:date="2024-06-05T07:05:00Z" w16du:dateUtc="2024-06-05T05:05:00Z">
        <w:r w:rsidRPr="007E0165" w:rsidDel="000C7DAA">
          <w:rPr>
            <w:rFonts w:asciiTheme="majorBidi" w:hAnsiTheme="majorBidi" w:cstheme="majorBidi"/>
            <w:lang w:val="en-US"/>
          </w:rPr>
          <w:delText>, such as Pearson correlation</w:delText>
        </w:r>
      </w:del>
      <w:r w:rsidRPr="007E0165">
        <w:rPr>
          <w:rFonts w:asciiTheme="majorBidi" w:hAnsiTheme="majorBidi" w:cstheme="majorBidi"/>
          <w:lang w:val="en-US"/>
        </w:rPr>
        <w:t>, the voxel-wise correlation across the different cent</w:t>
      </w:r>
      <w:r w:rsidR="00B11C7D" w:rsidRPr="007E0165">
        <w:rPr>
          <w:rFonts w:asciiTheme="majorBidi" w:hAnsiTheme="majorBidi" w:cstheme="majorBidi"/>
          <w:lang w:val="en-US"/>
        </w:rPr>
        <w:t xml:space="preserve">ers for both methods </w:t>
      </w:r>
      <w:r w:rsidR="000E2AB6" w:rsidRPr="00B653BA">
        <w:rPr>
          <w:rFonts w:asciiTheme="majorBidi" w:hAnsiTheme="majorBidi" w:cstheme="majorBidi"/>
          <w:lang w:val="en-US"/>
        </w:rPr>
        <w:t>was</w:t>
      </w:r>
      <w:r w:rsidR="000E2AB6" w:rsidRPr="007E0165">
        <w:rPr>
          <w:rFonts w:asciiTheme="majorBidi" w:hAnsiTheme="majorBidi" w:cstheme="majorBidi"/>
          <w:lang w:val="en-US"/>
        </w:rPr>
        <w:t xml:space="preserve"> </w:t>
      </w:r>
      <w:r w:rsidR="00B11C7D" w:rsidRPr="007E0165">
        <w:rPr>
          <w:rFonts w:asciiTheme="majorBidi" w:hAnsiTheme="majorBidi" w:cstheme="majorBidi"/>
          <w:lang w:val="en-US"/>
        </w:rPr>
        <w:t>visualiz</w:t>
      </w:r>
      <w:r w:rsidRPr="007E0165">
        <w:rPr>
          <w:rFonts w:asciiTheme="majorBidi" w:hAnsiTheme="majorBidi" w:cstheme="majorBidi"/>
          <w:lang w:val="en-US"/>
        </w:rPr>
        <w:t xml:space="preserve">ed in Figure </w:t>
      </w:r>
      <w:r w:rsidR="00211C63" w:rsidRPr="007E0165">
        <w:rPr>
          <w:rFonts w:asciiTheme="majorBidi" w:hAnsiTheme="majorBidi" w:cstheme="majorBidi"/>
          <w:lang w:val="en-US"/>
        </w:rPr>
        <w:t>11</w:t>
      </w:r>
      <w:r w:rsidRPr="007E0165">
        <w:rPr>
          <w:rFonts w:asciiTheme="majorBidi" w:hAnsiTheme="majorBidi" w:cstheme="majorBidi"/>
          <w:lang w:val="en-US"/>
        </w:rPr>
        <w:t xml:space="preserve">. A clear difference in predictive accuracy and linearity in SUV estimation was demonstrated. In the external </w:t>
      </w:r>
      <w:r w:rsidR="000E2AB6" w:rsidRPr="00B653BA">
        <w:rPr>
          <w:rFonts w:asciiTheme="majorBidi" w:hAnsiTheme="majorBidi" w:cstheme="majorBidi"/>
          <w:lang w:val="en-US"/>
        </w:rPr>
        <w:t>center</w:t>
      </w:r>
      <w:r w:rsidRPr="007E0165">
        <w:rPr>
          <w:rFonts w:asciiTheme="majorBidi" w:hAnsiTheme="majorBidi" w:cstheme="majorBidi"/>
          <w:lang w:val="en-US"/>
        </w:rPr>
        <w:t>, the IMCM regression slope of 0.65 ± 0.02 with an R-value of 0.949 clearly showed a systematic underestimation over the range of predicted SUV values, compared to ADCM, which showed a slope of 1.18 ± 0.10 and an R</w:t>
      </w:r>
      <w:del w:id="111" w:author="Samane Shahpouri" w:date="2024-06-05T05:30:00Z" w16du:dateUtc="2024-06-05T03:30:00Z">
        <w:r w:rsidRPr="007E0165" w:rsidDel="00834C4F">
          <w:rPr>
            <w:rFonts w:asciiTheme="majorBidi" w:hAnsiTheme="majorBidi" w:cstheme="majorBidi"/>
            <w:lang w:val="en-US"/>
          </w:rPr>
          <w:delText>-valu</w:delText>
        </w:r>
      </w:del>
      <w:ins w:id="112" w:author="Samane Shahpouri" w:date="2024-06-05T05:30:00Z" w16du:dateUtc="2024-06-05T03:30:00Z">
        <w:r w:rsidR="00834C4F" w:rsidRPr="00834C4F">
          <w:rPr>
            <w:rFonts w:asciiTheme="majorBidi" w:hAnsiTheme="majorBidi" w:cstheme="majorBidi"/>
            <w:vertAlign w:val="superscript"/>
            <w:lang w:val="en-US"/>
            <w:rPrChange w:id="113" w:author="Samane Shahpouri" w:date="2024-06-05T05:31:00Z" w16du:dateUtc="2024-06-05T03:31:00Z">
              <w:rPr>
                <w:rFonts w:asciiTheme="majorBidi" w:hAnsiTheme="majorBidi" w:cstheme="majorBidi"/>
                <w:lang w:val="en-US"/>
              </w:rPr>
            </w:rPrChange>
          </w:rPr>
          <w:t>2</w:t>
        </w:r>
      </w:ins>
      <w:del w:id="114" w:author="Samane Shahpouri" w:date="2024-06-05T05:31:00Z" w16du:dateUtc="2024-06-05T03:31:00Z">
        <w:r w:rsidRPr="007E0165" w:rsidDel="00834C4F">
          <w:rPr>
            <w:rFonts w:asciiTheme="majorBidi" w:hAnsiTheme="majorBidi" w:cstheme="majorBidi"/>
            <w:lang w:val="en-US"/>
          </w:rPr>
          <w:delText>e</w:delText>
        </w:r>
      </w:del>
      <w:r w:rsidRPr="007E0165">
        <w:rPr>
          <w:rFonts w:asciiTheme="majorBidi" w:hAnsiTheme="majorBidi" w:cstheme="majorBidi"/>
          <w:lang w:val="en-US"/>
        </w:rPr>
        <w:t xml:space="preserve"> of 0.850, suggesting a trend towards overestimation potentially linked to very high SUV </w:t>
      </w:r>
      <w:commentRangeStart w:id="115"/>
      <w:r w:rsidRPr="007E0165">
        <w:rPr>
          <w:rFonts w:asciiTheme="majorBidi" w:hAnsiTheme="majorBidi" w:cstheme="majorBidi"/>
          <w:lang w:val="en-US"/>
        </w:rPr>
        <w:t>values that might not be clinically advantageous.</w:t>
      </w:r>
      <w:commentRangeEnd w:id="115"/>
      <w:r w:rsidR="00862BC2" w:rsidRPr="007E0165">
        <w:rPr>
          <w:rStyle w:val="CommentReference"/>
          <w:lang w:val="en-US"/>
        </w:rPr>
        <w:commentReference w:id="115"/>
      </w:r>
    </w:p>
    <w:p w14:paraId="144DBB2F" w14:textId="61571041" w:rsidR="007650BE" w:rsidRPr="00B653BA" w:rsidRDefault="007650BE" w:rsidP="00D804A5">
      <w:pPr>
        <w:rPr>
          <w:rFonts w:asciiTheme="majorBidi" w:hAnsiTheme="majorBidi" w:cstheme="majorBidi"/>
          <w:lang w:val="en-US"/>
          <w:rPrChange w:id="116" w:author="Shirilord, Isaac (ARTORG)" w:date="2024-05-29T17:37:00Z">
            <w:rPr>
              <w:rFonts w:asciiTheme="majorBidi" w:hAnsiTheme="majorBidi" w:cstheme="majorBidi"/>
            </w:rPr>
          </w:rPrChange>
        </w:rPr>
      </w:pPr>
      <w:r w:rsidRPr="007E0165">
        <w:rPr>
          <w:rFonts w:asciiTheme="majorBidi" w:hAnsiTheme="majorBidi" w:cstheme="majorBidi"/>
          <w:lang w:val="en-US"/>
        </w:rPr>
        <w:t>In internal cent</w:t>
      </w:r>
      <w:r w:rsidR="00B11C7D" w:rsidRPr="007E0165">
        <w:rPr>
          <w:rFonts w:asciiTheme="majorBidi" w:hAnsiTheme="majorBidi" w:cstheme="majorBidi"/>
          <w:lang w:val="en-US"/>
        </w:rPr>
        <w:t xml:space="preserve">ers, the behavior of the methods differed, with the IMCM method </w:t>
      </w:r>
      <w:ins w:id="117" w:author="Samane Shahpouri" w:date="2024-06-05T07:14:00Z" w16du:dateUtc="2024-06-05T05:14:00Z">
        <w:r w:rsidR="00825001">
          <w:rPr>
            <w:rFonts w:asciiTheme="majorBidi" w:hAnsiTheme="majorBidi" w:cstheme="majorBidi"/>
            <w:lang w:val="en-US"/>
          </w:rPr>
          <w:t xml:space="preserve">being </w:t>
        </w:r>
      </w:ins>
      <w:r w:rsidR="00B11C7D" w:rsidRPr="007E0165">
        <w:rPr>
          <w:rFonts w:asciiTheme="majorBidi" w:hAnsiTheme="majorBidi" w:cstheme="majorBidi"/>
          <w:lang w:val="en-US"/>
        </w:rPr>
        <w:t xml:space="preserve">closer to </w:t>
      </w:r>
      <w:ins w:id="118" w:author="Samane Shahpouri" w:date="2024-06-05T07:14:00Z" w16du:dateUtc="2024-06-05T05:14:00Z">
        <w:r w:rsidR="00825001">
          <w:rPr>
            <w:rFonts w:asciiTheme="majorBidi" w:hAnsiTheme="majorBidi" w:cstheme="majorBidi"/>
            <w:lang w:val="en-US"/>
          </w:rPr>
          <w:t xml:space="preserve">the </w:t>
        </w:r>
      </w:ins>
      <w:r w:rsidR="00B11C7D" w:rsidRPr="007E0165">
        <w:rPr>
          <w:rFonts w:asciiTheme="majorBidi" w:hAnsiTheme="majorBidi" w:cstheme="majorBidi"/>
          <w:lang w:val="en-US"/>
        </w:rPr>
        <w:t>ideal prediction, especially evident at center</w:t>
      </w:r>
      <w:r w:rsidRPr="007E0165">
        <w:rPr>
          <w:rFonts w:asciiTheme="majorBidi" w:hAnsiTheme="majorBidi" w:cstheme="majorBidi"/>
          <w:lang w:val="en-US"/>
        </w:rPr>
        <w:t xml:space="preserve"> C3 with a regression slope of 0.87 ± 0.01 and an </w:t>
      </w:r>
      <w:commentRangeStart w:id="119"/>
      <w:r w:rsidRPr="007E0165">
        <w:rPr>
          <w:rFonts w:asciiTheme="majorBidi" w:hAnsiTheme="majorBidi" w:cstheme="majorBidi"/>
          <w:lang w:val="en-US"/>
        </w:rPr>
        <w:t>R</w:t>
      </w:r>
      <w:del w:id="120" w:author="Samane Shahpouri" w:date="2024-06-05T05:31:00Z" w16du:dateUtc="2024-06-05T03:31:00Z">
        <w:r w:rsidRPr="007E0165" w:rsidDel="00834C4F">
          <w:rPr>
            <w:rFonts w:asciiTheme="majorBidi" w:hAnsiTheme="majorBidi" w:cstheme="majorBidi"/>
            <w:lang w:val="en-US"/>
          </w:rPr>
          <w:delText>-value</w:delText>
        </w:r>
      </w:del>
      <w:ins w:id="121" w:author="Samane Shahpouri" w:date="2024-06-05T05:31:00Z" w16du:dateUtc="2024-06-05T03:31:00Z">
        <w:r w:rsidR="00834C4F" w:rsidRPr="00834C4F">
          <w:rPr>
            <w:rFonts w:asciiTheme="majorBidi" w:hAnsiTheme="majorBidi" w:cstheme="majorBidi"/>
            <w:vertAlign w:val="superscript"/>
            <w:lang w:val="en-US"/>
            <w:rPrChange w:id="122" w:author="Samane Shahpouri" w:date="2024-06-05T05:31:00Z" w16du:dateUtc="2024-06-05T03:31:00Z">
              <w:rPr>
                <w:rFonts w:asciiTheme="majorBidi" w:hAnsiTheme="majorBidi" w:cstheme="majorBidi"/>
                <w:lang w:val="en-US"/>
              </w:rPr>
            </w:rPrChange>
          </w:rPr>
          <w:t>2</w:t>
        </w:r>
      </w:ins>
      <w:r w:rsidRPr="007E0165">
        <w:rPr>
          <w:rFonts w:asciiTheme="majorBidi" w:hAnsiTheme="majorBidi" w:cstheme="majorBidi"/>
          <w:lang w:val="en-US"/>
        </w:rPr>
        <w:t xml:space="preserve"> </w:t>
      </w:r>
      <w:commentRangeEnd w:id="119"/>
      <w:r w:rsidR="00BE5420" w:rsidRPr="0035725F">
        <w:rPr>
          <w:rStyle w:val="CommentReference"/>
          <w:lang w:val="en-US"/>
        </w:rPr>
        <w:commentReference w:id="119"/>
      </w:r>
      <w:r w:rsidRPr="00B653BA">
        <w:rPr>
          <w:rFonts w:asciiTheme="majorBidi" w:hAnsiTheme="majorBidi" w:cstheme="majorBidi"/>
          <w:lang w:val="en-US"/>
          <w:rPrChange w:id="123" w:author="Shirilord, Isaac (ARTORG)" w:date="2024-05-29T17:37:00Z">
            <w:rPr>
              <w:rFonts w:asciiTheme="majorBidi" w:hAnsiTheme="majorBidi" w:cstheme="majorBidi"/>
            </w:rPr>
          </w:rPrChange>
        </w:rPr>
        <w:t>of 0.988. On the other hand, the ADCM method had slopes greater than one</w:t>
      </w:r>
      <w:ins w:id="124" w:author="Samane Shahpouri" w:date="2024-06-05T07:14:00Z" w16du:dateUtc="2024-06-05T05:14:00Z">
        <w:r w:rsidR="00825001">
          <w:rPr>
            <w:rFonts w:asciiTheme="majorBidi" w:hAnsiTheme="majorBidi" w:cstheme="majorBidi"/>
            <w:lang w:val="en-US"/>
          </w:rPr>
          <w:t xml:space="preserve"> in some cases</w:t>
        </w:r>
      </w:ins>
      <w:del w:id="125" w:author="Samane Shahpouri" w:date="2024-06-05T07:14:00Z" w16du:dateUtc="2024-06-05T05:14:00Z">
        <w:r w:rsidRPr="00B653BA" w:rsidDel="00825001">
          <w:rPr>
            <w:rFonts w:asciiTheme="majorBidi" w:hAnsiTheme="majorBidi" w:cstheme="majorBidi"/>
            <w:lang w:val="en-US"/>
            <w:rPrChange w:id="126" w:author="Shirilord, Isaac (ARTORG)" w:date="2024-05-29T17:37:00Z">
              <w:rPr>
                <w:rFonts w:asciiTheme="majorBidi" w:hAnsiTheme="majorBidi" w:cstheme="majorBidi"/>
              </w:rPr>
            </w:rPrChange>
          </w:rPr>
          <w:delText xml:space="preserve">, specifically </w:delText>
        </w:r>
      </w:del>
      <w:ins w:id="127" w:author="Samane Shahpouri" w:date="2024-06-05T07:15:00Z" w16du:dateUtc="2024-06-05T05:15:00Z">
        <w:r w:rsidR="00825001">
          <w:rPr>
            <w:rFonts w:asciiTheme="majorBidi" w:hAnsiTheme="majorBidi" w:cstheme="majorBidi"/>
            <w:lang w:val="en-US"/>
          </w:rPr>
          <w:t>(</w:t>
        </w:r>
      </w:ins>
      <w:r w:rsidRPr="00B653BA">
        <w:rPr>
          <w:rFonts w:asciiTheme="majorBidi" w:hAnsiTheme="majorBidi" w:cstheme="majorBidi"/>
          <w:lang w:val="en-US"/>
          <w:rPrChange w:id="128" w:author="Shirilord, Isaac (ARTORG)" w:date="2024-05-29T17:37:00Z">
            <w:rPr>
              <w:rFonts w:asciiTheme="majorBidi" w:hAnsiTheme="majorBidi" w:cstheme="majorBidi"/>
            </w:rPr>
          </w:rPrChange>
        </w:rPr>
        <w:t>1.13 ± 0.03 at C2 and 1.19 ± 0.03 at C4</w:t>
      </w:r>
      <w:ins w:id="129" w:author="Samane Shahpouri" w:date="2024-06-05T07:15:00Z" w16du:dateUtc="2024-06-05T05:15:00Z">
        <w:r w:rsidR="00825001">
          <w:rPr>
            <w:rFonts w:asciiTheme="majorBidi" w:hAnsiTheme="majorBidi" w:cstheme="majorBidi"/>
            <w:lang w:val="en-US"/>
          </w:rPr>
          <w:t>)</w:t>
        </w:r>
      </w:ins>
      <w:r w:rsidRPr="00B653BA">
        <w:rPr>
          <w:rFonts w:asciiTheme="majorBidi" w:hAnsiTheme="majorBidi" w:cstheme="majorBidi"/>
          <w:lang w:val="en-US"/>
          <w:rPrChange w:id="130" w:author="Shirilord, Isaac (ARTORG)" w:date="2024-05-29T17:37:00Z">
            <w:rPr>
              <w:rFonts w:asciiTheme="majorBidi" w:hAnsiTheme="majorBidi" w:cstheme="majorBidi"/>
            </w:rPr>
          </w:rPrChange>
        </w:rPr>
        <w:t>.</w:t>
      </w:r>
      <w:del w:id="131" w:author="Samane Shahpouri" w:date="2024-06-05T07:15:00Z" w16du:dateUtc="2024-06-05T05:15:00Z">
        <w:r w:rsidRPr="00B653BA" w:rsidDel="00825001">
          <w:rPr>
            <w:rFonts w:asciiTheme="majorBidi" w:hAnsiTheme="majorBidi" w:cstheme="majorBidi"/>
            <w:lang w:val="en-US"/>
            <w:rPrChange w:id="132" w:author="Shirilord, Isaac (ARTORG)" w:date="2024-05-29T17:37:00Z">
              <w:rPr>
                <w:rFonts w:asciiTheme="majorBidi" w:hAnsiTheme="majorBidi" w:cstheme="majorBidi"/>
              </w:rPr>
            </w:rPrChange>
          </w:rPr>
          <w:delText xml:space="preserve"> </w:delText>
        </w:r>
        <w:commentRangeStart w:id="133"/>
        <w:commentRangeStart w:id="134"/>
        <w:r w:rsidRPr="00B653BA" w:rsidDel="00825001">
          <w:rPr>
            <w:rFonts w:asciiTheme="majorBidi" w:hAnsiTheme="majorBidi" w:cstheme="majorBidi"/>
            <w:lang w:val="en-US"/>
            <w:rPrChange w:id="135" w:author="Shirilord, Isaac (ARTORG)" w:date="2024-05-29T17:37:00Z">
              <w:rPr>
                <w:rFonts w:asciiTheme="majorBidi" w:hAnsiTheme="majorBidi" w:cstheme="majorBidi"/>
              </w:rPr>
            </w:rPrChange>
          </w:rPr>
          <w:delText>This could mean that the method wasn't calibrated correctly, leading to an overall overestimation of the SUV.</w:delText>
        </w:r>
        <w:commentRangeEnd w:id="133"/>
        <w:r w:rsidR="00F94641" w:rsidRPr="00B653BA" w:rsidDel="00825001">
          <w:rPr>
            <w:rStyle w:val="CommentReference"/>
            <w:lang w:val="en-US"/>
            <w:rPrChange w:id="136" w:author="Shirilord, Isaac (ARTORG)" w:date="2024-05-29T17:37:00Z">
              <w:rPr>
                <w:rStyle w:val="CommentReference"/>
              </w:rPr>
            </w:rPrChange>
          </w:rPr>
          <w:commentReference w:id="133"/>
        </w:r>
        <w:commentRangeEnd w:id="134"/>
        <w:r w:rsidR="000C7DAA" w:rsidDel="00825001">
          <w:rPr>
            <w:rStyle w:val="CommentReference"/>
          </w:rPr>
          <w:commentReference w:id="134"/>
        </w:r>
      </w:del>
    </w:p>
    <w:p w14:paraId="3FCA9A2A" w14:textId="313E94C3" w:rsidR="002C5F91" w:rsidRPr="007E0165" w:rsidRDefault="00F94641" w:rsidP="00D804A5">
      <w:pPr>
        <w:rPr>
          <w:rFonts w:asciiTheme="majorBidi" w:hAnsiTheme="majorBidi" w:cstheme="majorBidi"/>
          <w:lang w:val="en-US"/>
        </w:rPr>
      </w:pPr>
      <w:r w:rsidRPr="00B653BA">
        <w:rPr>
          <w:rFonts w:asciiTheme="majorBidi" w:hAnsiTheme="majorBidi" w:cstheme="majorBidi"/>
          <w:lang w:val="en-US"/>
        </w:rPr>
        <w:t>The voxel-wise</w:t>
      </w:r>
      <w:r w:rsidR="007650BE" w:rsidRPr="007E0165">
        <w:rPr>
          <w:rFonts w:asciiTheme="majorBidi" w:hAnsiTheme="majorBidi" w:cstheme="majorBidi"/>
          <w:lang w:val="en-US"/>
        </w:rPr>
        <w:t xml:space="preserve"> analysis further confirmed these findings, showing larger discrepancies in </w:t>
      </w:r>
      <w:r w:rsidRPr="00B653BA">
        <w:rPr>
          <w:rFonts w:asciiTheme="majorBidi" w:hAnsiTheme="majorBidi" w:cstheme="majorBidi"/>
          <w:lang w:val="en-US"/>
        </w:rPr>
        <w:t>centers</w:t>
      </w:r>
      <w:r w:rsidR="007650BE" w:rsidRPr="007E0165">
        <w:rPr>
          <w:rFonts w:asciiTheme="majorBidi" w:hAnsiTheme="majorBidi" w:cstheme="majorBidi"/>
          <w:lang w:val="en-US"/>
        </w:rPr>
        <w:t xml:space="preserve"> where ADCM predicted significantly higher values. Overall, these results demonstrate that ADCM appears to be closer to the truth in some </w:t>
      </w:r>
      <w:r w:rsidRPr="00B653BA">
        <w:rPr>
          <w:rFonts w:asciiTheme="majorBidi" w:hAnsiTheme="majorBidi" w:cstheme="majorBidi"/>
          <w:lang w:val="en-US"/>
        </w:rPr>
        <w:t>centers</w:t>
      </w:r>
      <w:r w:rsidRPr="007E0165">
        <w:rPr>
          <w:rFonts w:asciiTheme="majorBidi" w:hAnsiTheme="majorBidi" w:cstheme="majorBidi"/>
          <w:lang w:val="en-US"/>
        </w:rPr>
        <w:t xml:space="preserve"> </w:t>
      </w:r>
      <w:r w:rsidR="007650BE" w:rsidRPr="007E0165">
        <w:rPr>
          <w:rFonts w:asciiTheme="majorBidi" w:hAnsiTheme="majorBidi" w:cstheme="majorBidi"/>
          <w:lang w:val="en-US"/>
        </w:rPr>
        <w:t>because the R</w:t>
      </w:r>
      <w:ins w:id="137" w:author="Samane Shahpouri" w:date="2024-06-05T05:31:00Z" w16du:dateUtc="2024-06-05T03:31:00Z">
        <w:r w:rsidR="00834C4F" w:rsidRPr="00834C4F">
          <w:rPr>
            <w:rFonts w:asciiTheme="majorBidi" w:hAnsiTheme="majorBidi" w:cstheme="majorBidi"/>
            <w:vertAlign w:val="superscript"/>
            <w:lang w:val="en-US"/>
            <w:rPrChange w:id="138" w:author="Samane Shahpouri" w:date="2024-06-05T05:31:00Z" w16du:dateUtc="2024-06-05T03:31:00Z">
              <w:rPr>
                <w:rFonts w:asciiTheme="majorBidi" w:hAnsiTheme="majorBidi" w:cstheme="majorBidi"/>
                <w:lang w:val="en-US"/>
              </w:rPr>
            </w:rPrChange>
          </w:rPr>
          <w:t>2</w:t>
        </w:r>
      </w:ins>
      <w:r w:rsidR="007650BE" w:rsidRPr="007E0165">
        <w:rPr>
          <w:rFonts w:asciiTheme="majorBidi" w:hAnsiTheme="majorBidi" w:cstheme="majorBidi"/>
          <w:lang w:val="en-US"/>
        </w:rPr>
        <w:t>-values are higher. However, the reliability and clinical usefulness of ADCM can be called into question. IMCM demonstrated image quality comparable to MAC and preserved more detailed information with lower noise compared to ADCM.</w:t>
      </w:r>
    </w:p>
    <w:p w14:paraId="51BA4A63" w14:textId="5A890E8E" w:rsidR="003715D6" w:rsidRPr="00B653BA" w:rsidRDefault="003715D6" w:rsidP="00D804A5">
      <w:pPr>
        <w:rPr>
          <w:rFonts w:asciiTheme="majorBidi" w:hAnsiTheme="majorBidi" w:cstheme="majorBidi"/>
          <w:lang w:val="en-US"/>
        </w:rPr>
      </w:pPr>
    </w:p>
    <w:p w14:paraId="69729D76" w14:textId="77777777" w:rsidR="00F94641" w:rsidRPr="00B653BA" w:rsidRDefault="00F94641" w:rsidP="00D804A5">
      <w:pPr>
        <w:rPr>
          <w:rFonts w:asciiTheme="majorBidi" w:hAnsiTheme="majorBidi" w:cstheme="majorBidi"/>
          <w:lang w:val="en-US"/>
        </w:rPr>
      </w:pPr>
    </w:p>
    <w:p w14:paraId="518004B5" w14:textId="77777777" w:rsidR="00F94641" w:rsidRPr="00B653BA" w:rsidRDefault="00F94641" w:rsidP="00D804A5">
      <w:pPr>
        <w:rPr>
          <w:rFonts w:asciiTheme="majorBidi" w:hAnsiTheme="majorBidi" w:cstheme="majorBidi"/>
          <w:lang w:val="en-US"/>
        </w:rPr>
      </w:pPr>
    </w:p>
    <w:p w14:paraId="63303C3C" w14:textId="77777777" w:rsidR="00F94641" w:rsidRPr="00B653BA" w:rsidRDefault="00F94641" w:rsidP="00D804A5">
      <w:pPr>
        <w:rPr>
          <w:rFonts w:asciiTheme="majorBidi" w:hAnsiTheme="majorBidi" w:cstheme="majorBidi"/>
          <w:lang w:val="en-US"/>
        </w:rPr>
      </w:pPr>
    </w:p>
    <w:p w14:paraId="74820F58" w14:textId="77777777" w:rsidR="00F94641" w:rsidRPr="00B653BA" w:rsidRDefault="00F94641" w:rsidP="00D804A5">
      <w:pPr>
        <w:rPr>
          <w:rFonts w:asciiTheme="majorBidi" w:hAnsiTheme="majorBidi" w:cstheme="majorBidi"/>
          <w:lang w:val="en-US"/>
        </w:rPr>
      </w:pPr>
    </w:p>
    <w:p w14:paraId="06C52249" w14:textId="77777777" w:rsidR="00F94641" w:rsidRPr="007E0165" w:rsidRDefault="00F94641" w:rsidP="00D804A5">
      <w:pPr>
        <w:rPr>
          <w:rFonts w:asciiTheme="majorBidi" w:hAnsiTheme="majorBidi" w:cstheme="majorBidi"/>
          <w:lang w:val="en-US"/>
        </w:rPr>
      </w:pPr>
    </w:p>
    <w:p w14:paraId="3A85ADED" w14:textId="77777777" w:rsidR="007A37D1" w:rsidRPr="007E0165" w:rsidRDefault="007A37D1">
      <w:pPr>
        <w:rPr>
          <w:rFonts w:asciiTheme="majorBidi" w:hAnsiTheme="majorBidi" w:cstheme="majorBidi"/>
          <w:lang w:val="en-US"/>
        </w:rPr>
      </w:pPr>
    </w:p>
    <w:p w14:paraId="01A58BB6" w14:textId="77777777" w:rsidR="00507D2D" w:rsidRPr="007E0165" w:rsidRDefault="00507D2D" w:rsidP="00D804A5">
      <w:pPr>
        <w:rPr>
          <w:rFonts w:asciiTheme="majorBidi" w:hAnsiTheme="majorBidi" w:cstheme="majorBidi"/>
          <w:lang w:val="en-US"/>
        </w:rPr>
      </w:pPr>
    </w:p>
    <w:p w14:paraId="7B952316" w14:textId="77777777" w:rsidR="007A37D1" w:rsidRPr="007E0165" w:rsidRDefault="007A37D1" w:rsidP="00D804A5">
      <w:pPr>
        <w:rPr>
          <w:rFonts w:asciiTheme="majorBidi" w:hAnsiTheme="majorBidi" w:cstheme="majorBidi"/>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
        <w:gridCol w:w="6367"/>
      </w:tblGrid>
      <w:tr w:rsidR="003715D6" w:rsidRPr="00B653BA" w14:paraId="6C87079B" w14:textId="77777777" w:rsidTr="00211C63">
        <w:trPr>
          <w:cantSplit/>
          <w:trHeight w:val="1134"/>
          <w:jc w:val="center"/>
        </w:trPr>
        <w:tc>
          <w:tcPr>
            <w:tcW w:w="498" w:type="dxa"/>
            <w:textDirection w:val="btLr"/>
            <w:vAlign w:val="bottom"/>
          </w:tcPr>
          <w:p w14:paraId="72C489A2" w14:textId="77777777" w:rsidR="003715D6" w:rsidRPr="007E0165" w:rsidRDefault="003715D6" w:rsidP="00D804A5">
            <w:pPr>
              <w:jc w:val="center"/>
              <w:rPr>
                <w:rFonts w:asciiTheme="majorBidi" w:hAnsiTheme="majorBidi" w:cstheme="majorBidi"/>
                <w:sz w:val="18"/>
                <w:szCs w:val="18"/>
                <w:lang w:val="en-US"/>
              </w:rPr>
            </w:pPr>
            <w:r w:rsidRPr="007E0165">
              <w:rPr>
                <w:rFonts w:asciiTheme="majorBidi" w:hAnsiTheme="majorBidi" w:cstheme="majorBidi"/>
                <w:sz w:val="18"/>
                <w:szCs w:val="18"/>
                <w:lang w:val="en-US"/>
              </w:rPr>
              <w:lastRenderedPageBreak/>
              <w:t>Predicted (SUV)</w:t>
            </w:r>
          </w:p>
        </w:tc>
        <w:tc>
          <w:tcPr>
            <w:tcW w:w="6367" w:type="dxa"/>
          </w:tcPr>
          <w:p w14:paraId="78E10B9A" w14:textId="124A21CB"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5179018E" wp14:editId="452E0A33">
                  <wp:extent cx="3898265" cy="1657854"/>
                  <wp:effectExtent l="0" t="0" r="6985" b="0"/>
                  <wp:docPr id="2146230306"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30306" name="Picture 1" descr="A graph of a function&#10;&#10;Description automatically generated with medium confidence"/>
                          <pic:cNvPicPr/>
                        </pic:nvPicPr>
                        <pic:blipFill rotWithShape="1">
                          <a:blip r:embed="rId40"/>
                          <a:srcRect t="1764" b="2271"/>
                          <a:stretch/>
                        </pic:blipFill>
                        <pic:spPr bwMode="auto">
                          <a:xfrm>
                            <a:off x="0" y="0"/>
                            <a:ext cx="3899232" cy="1658265"/>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B653BA" w14:paraId="7E7955E0" w14:textId="77777777" w:rsidTr="00211C63">
        <w:trPr>
          <w:cantSplit/>
          <w:trHeight w:val="1134"/>
          <w:jc w:val="center"/>
        </w:trPr>
        <w:tc>
          <w:tcPr>
            <w:tcW w:w="498" w:type="dxa"/>
            <w:textDirection w:val="btLr"/>
            <w:vAlign w:val="bottom"/>
          </w:tcPr>
          <w:p w14:paraId="133BBE79" w14:textId="77777777" w:rsidR="003715D6" w:rsidRPr="007E0165" w:rsidRDefault="003715D6" w:rsidP="00D804A5">
            <w:pPr>
              <w:jc w:val="center"/>
              <w:rPr>
                <w:rFonts w:asciiTheme="majorBidi" w:hAnsiTheme="majorBidi" w:cstheme="majorBidi"/>
                <w:sz w:val="18"/>
                <w:szCs w:val="18"/>
                <w:lang w:val="en-US"/>
              </w:rPr>
            </w:pPr>
            <w:r w:rsidRPr="007E0165">
              <w:rPr>
                <w:rFonts w:asciiTheme="majorBidi" w:hAnsiTheme="majorBidi" w:cstheme="majorBidi"/>
                <w:sz w:val="18"/>
                <w:szCs w:val="18"/>
                <w:lang w:val="en-US"/>
              </w:rPr>
              <w:t>Predicted (SUV)</w:t>
            </w:r>
          </w:p>
        </w:tc>
        <w:tc>
          <w:tcPr>
            <w:tcW w:w="6367" w:type="dxa"/>
          </w:tcPr>
          <w:p w14:paraId="7606D07E" w14:textId="7229DDD8"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17F6616E" wp14:editId="65B88096">
                  <wp:extent cx="3897681" cy="1654556"/>
                  <wp:effectExtent l="0" t="0" r="7620" b="3175"/>
                  <wp:docPr id="814526985"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26985" name="Picture 1" descr="A diagram of a graph&#10;&#10;Description automatically generated with medium confidence"/>
                          <pic:cNvPicPr/>
                        </pic:nvPicPr>
                        <pic:blipFill rotWithShape="1">
                          <a:blip r:embed="rId41"/>
                          <a:srcRect t="1413" b="2800"/>
                          <a:stretch/>
                        </pic:blipFill>
                        <pic:spPr bwMode="auto">
                          <a:xfrm>
                            <a:off x="0" y="0"/>
                            <a:ext cx="3899232" cy="1655214"/>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B653BA" w14:paraId="03DF2952" w14:textId="77777777" w:rsidTr="00211C63">
        <w:trPr>
          <w:cantSplit/>
          <w:trHeight w:val="1134"/>
          <w:jc w:val="center"/>
        </w:trPr>
        <w:tc>
          <w:tcPr>
            <w:tcW w:w="498" w:type="dxa"/>
            <w:textDirection w:val="btLr"/>
            <w:vAlign w:val="bottom"/>
          </w:tcPr>
          <w:p w14:paraId="0FE065FE" w14:textId="77777777" w:rsidR="003715D6" w:rsidRPr="007E0165" w:rsidRDefault="003715D6" w:rsidP="00D804A5">
            <w:pPr>
              <w:jc w:val="center"/>
              <w:rPr>
                <w:rFonts w:asciiTheme="majorBidi" w:hAnsiTheme="majorBidi" w:cstheme="majorBidi"/>
                <w:sz w:val="18"/>
                <w:szCs w:val="18"/>
                <w:lang w:val="en-US"/>
              </w:rPr>
            </w:pPr>
            <w:r w:rsidRPr="007E0165">
              <w:rPr>
                <w:rFonts w:asciiTheme="majorBidi" w:hAnsiTheme="majorBidi" w:cstheme="majorBidi"/>
                <w:sz w:val="18"/>
                <w:szCs w:val="18"/>
                <w:lang w:val="en-US"/>
              </w:rPr>
              <w:t>Predicted (SUV)</w:t>
            </w:r>
          </w:p>
        </w:tc>
        <w:tc>
          <w:tcPr>
            <w:tcW w:w="6367" w:type="dxa"/>
          </w:tcPr>
          <w:p w14:paraId="2EB57F3E" w14:textId="3338C65C"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620B1077" wp14:editId="6C91DF84">
                  <wp:extent cx="3898265" cy="1633472"/>
                  <wp:effectExtent l="0" t="0" r="6985" b="5080"/>
                  <wp:docPr id="949382636"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82636" name="Picture 1" descr="A graph of different colored lines&#10;&#10;Description automatically generated with medium confidence"/>
                          <pic:cNvPicPr/>
                        </pic:nvPicPr>
                        <pic:blipFill rotWithShape="1">
                          <a:blip r:embed="rId42"/>
                          <a:srcRect t="2470" b="2977"/>
                          <a:stretch/>
                        </pic:blipFill>
                        <pic:spPr bwMode="auto">
                          <a:xfrm>
                            <a:off x="0" y="0"/>
                            <a:ext cx="3899232" cy="1633877"/>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B653BA" w14:paraId="5C67A71B" w14:textId="77777777" w:rsidTr="00211C63">
        <w:trPr>
          <w:cantSplit/>
          <w:trHeight w:val="1134"/>
          <w:jc w:val="center"/>
        </w:trPr>
        <w:tc>
          <w:tcPr>
            <w:tcW w:w="498" w:type="dxa"/>
            <w:textDirection w:val="btLr"/>
            <w:vAlign w:val="bottom"/>
          </w:tcPr>
          <w:p w14:paraId="2340E052" w14:textId="77777777" w:rsidR="003715D6" w:rsidRPr="007E0165" w:rsidRDefault="003715D6" w:rsidP="00D804A5">
            <w:pPr>
              <w:jc w:val="center"/>
              <w:rPr>
                <w:rFonts w:asciiTheme="majorBidi" w:hAnsiTheme="majorBidi" w:cstheme="majorBidi"/>
                <w:sz w:val="18"/>
                <w:szCs w:val="18"/>
                <w:lang w:val="en-US"/>
              </w:rPr>
            </w:pPr>
            <w:r w:rsidRPr="007E0165">
              <w:rPr>
                <w:rFonts w:asciiTheme="majorBidi" w:hAnsiTheme="majorBidi" w:cstheme="majorBidi"/>
                <w:sz w:val="18"/>
                <w:szCs w:val="18"/>
                <w:lang w:val="en-US"/>
              </w:rPr>
              <w:t>Predicted (SUV)</w:t>
            </w:r>
          </w:p>
        </w:tc>
        <w:tc>
          <w:tcPr>
            <w:tcW w:w="6367" w:type="dxa"/>
          </w:tcPr>
          <w:p w14:paraId="0AEA5FBE" w14:textId="3CEA8271"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1BA2A533" wp14:editId="4773B4C3">
                  <wp:extent cx="3897684" cy="1636776"/>
                  <wp:effectExtent l="0" t="0" r="7620" b="1905"/>
                  <wp:docPr id="1031336636"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36636" name="Picture 1" descr="A graph of different colored lines&#10;&#10;Description automatically generated with medium confidence"/>
                          <pic:cNvPicPr/>
                        </pic:nvPicPr>
                        <pic:blipFill rotWithShape="1">
                          <a:blip r:embed="rId43"/>
                          <a:srcRect t="2468" b="2772"/>
                          <a:stretch/>
                        </pic:blipFill>
                        <pic:spPr bwMode="auto">
                          <a:xfrm>
                            <a:off x="0" y="0"/>
                            <a:ext cx="3899232" cy="1637426"/>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B653BA" w14:paraId="5A6C9264" w14:textId="77777777" w:rsidTr="00211C63">
        <w:trPr>
          <w:cantSplit/>
          <w:trHeight w:val="1134"/>
          <w:jc w:val="center"/>
        </w:trPr>
        <w:tc>
          <w:tcPr>
            <w:tcW w:w="498" w:type="dxa"/>
            <w:textDirection w:val="btLr"/>
            <w:vAlign w:val="bottom"/>
          </w:tcPr>
          <w:p w14:paraId="0F82A1A9" w14:textId="77777777" w:rsidR="003715D6" w:rsidRPr="007E0165" w:rsidRDefault="003715D6" w:rsidP="00D804A5">
            <w:pPr>
              <w:jc w:val="center"/>
              <w:rPr>
                <w:rFonts w:asciiTheme="majorBidi" w:hAnsiTheme="majorBidi" w:cstheme="majorBidi"/>
                <w:sz w:val="18"/>
                <w:szCs w:val="18"/>
                <w:lang w:val="en-US"/>
              </w:rPr>
            </w:pPr>
            <w:r w:rsidRPr="007E0165">
              <w:rPr>
                <w:rFonts w:asciiTheme="majorBidi" w:hAnsiTheme="majorBidi" w:cstheme="majorBidi"/>
                <w:sz w:val="18"/>
                <w:szCs w:val="18"/>
                <w:lang w:val="en-US"/>
              </w:rPr>
              <w:t>Predicted (SUV)</w:t>
            </w:r>
          </w:p>
        </w:tc>
        <w:tc>
          <w:tcPr>
            <w:tcW w:w="6367" w:type="dxa"/>
          </w:tcPr>
          <w:p w14:paraId="2180849F" w14:textId="77777777"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5C412C47" wp14:editId="7168A89B">
                  <wp:extent cx="3898265" cy="1652016"/>
                  <wp:effectExtent l="0" t="0" r="6985" b="5715"/>
                  <wp:docPr id="1565128783" name="Picture 1" descr="A graph of a graph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28783" name="Picture 1" descr="A graph of a graph of a person&#10;&#10;Description automatically generated with medium confidence"/>
                          <pic:cNvPicPr/>
                        </pic:nvPicPr>
                        <pic:blipFill rotWithShape="1">
                          <a:blip r:embed="rId44"/>
                          <a:srcRect t="1764" b="2610"/>
                          <a:stretch/>
                        </pic:blipFill>
                        <pic:spPr bwMode="auto">
                          <a:xfrm>
                            <a:off x="0" y="0"/>
                            <a:ext cx="3899232" cy="1652426"/>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B653BA" w14:paraId="44F71A72" w14:textId="77777777" w:rsidTr="00211C63">
        <w:trPr>
          <w:jc w:val="center"/>
        </w:trPr>
        <w:tc>
          <w:tcPr>
            <w:tcW w:w="498" w:type="dxa"/>
          </w:tcPr>
          <w:p w14:paraId="1238DCE0" w14:textId="77777777" w:rsidR="003715D6" w:rsidRPr="007E0165" w:rsidRDefault="003715D6" w:rsidP="00D804A5">
            <w:pPr>
              <w:rPr>
                <w:rFonts w:asciiTheme="majorBidi" w:hAnsiTheme="majorBidi" w:cstheme="majorBidi"/>
                <w:lang w:val="en-US"/>
              </w:rPr>
            </w:pPr>
          </w:p>
        </w:tc>
        <w:tc>
          <w:tcPr>
            <w:tcW w:w="6367" w:type="dxa"/>
          </w:tcPr>
          <w:p w14:paraId="2A7E28FC" w14:textId="39B87EF2" w:rsidR="003715D6" w:rsidRPr="007E0165" w:rsidRDefault="003715D6" w:rsidP="00D804A5">
            <w:pPr>
              <w:jc w:val="center"/>
              <w:rPr>
                <w:rFonts w:asciiTheme="majorBidi" w:hAnsiTheme="majorBidi" w:cstheme="majorBidi"/>
                <w:lang w:val="en-US"/>
              </w:rPr>
            </w:pPr>
            <w:r w:rsidRPr="007E0165">
              <w:rPr>
                <w:rFonts w:asciiTheme="majorBidi" w:hAnsiTheme="majorBidi" w:cstheme="majorBidi"/>
                <w:sz w:val="18"/>
                <w:szCs w:val="18"/>
                <w:lang w:val="en-US"/>
              </w:rPr>
              <w:t>Reference (</w:t>
            </w:r>
            <w:proofErr w:type="gramStart"/>
            <w:r w:rsidR="007A37D1" w:rsidRPr="007E0165">
              <w:rPr>
                <w:rFonts w:asciiTheme="majorBidi" w:hAnsiTheme="majorBidi" w:cstheme="majorBidi"/>
                <w:sz w:val="18"/>
                <w:szCs w:val="18"/>
                <w:lang w:val="en-US"/>
              </w:rPr>
              <w:t xml:space="preserve">SUV)  </w:t>
            </w:r>
            <w:r w:rsidRPr="007E0165">
              <w:rPr>
                <w:rFonts w:asciiTheme="majorBidi" w:hAnsiTheme="majorBidi" w:cstheme="majorBidi"/>
                <w:sz w:val="18"/>
                <w:szCs w:val="18"/>
                <w:lang w:val="en-US"/>
              </w:rPr>
              <w:t xml:space="preserve"> </w:t>
            </w:r>
            <w:proofErr w:type="gramEnd"/>
            <w:r w:rsidR="007A37D1" w:rsidRPr="007E0165">
              <w:rPr>
                <w:rFonts w:asciiTheme="majorBidi" w:hAnsiTheme="majorBidi" w:cstheme="majorBidi"/>
                <w:sz w:val="18"/>
                <w:szCs w:val="18"/>
                <w:lang w:val="en-US"/>
              </w:rPr>
              <w:t xml:space="preserve">              </w:t>
            </w:r>
            <w:r w:rsidRPr="007E0165">
              <w:rPr>
                <w:rFonts w:asciiTheme="majorBidi" w:hAnsiTheme="majorBidi" w:cstheme="majorBidi"/>
                <w:sz w:val="18"/>
                <w:szCs w:val="18"/>
                <w:lang w:val="en-US"/>
              </w:rPr>
              <w:t xml:space="preserve">                                Reference (SUV)</w:t>
            </w:r>
          </w:p>
        </w:tc>
      </w:tr>
    </w:tbl>
    <w:p w14:paraId="544679A5" w14:textId="2D8E601D" w:rsidR="002C5F91" w:rsidRPr="007E0165" w:rsidRDefault="002C5F91" w:rsidP="00507D2D">
      <w:pPr>
        <w:pStyle w:val="Caption"/>
        <w:rPr>
          <w:lang w:val="en-US"/>
        </w:rPr>
      </w:pPr>
      <w:r w:rsidRPr="007E0165">
        <w:rPr>
          <w:lang w:val="en-US"/>
        </w:rPr>
        <w:t xml:space="preserve">Figure </w:t>
      </w:r>
      <w:r w:rsidRPr="007E0165">
        <w:rPr>
          <w:lang w:val="en-US"/>
        </w:rPr>
        <w:fldChar w:fldCharType="begin"/>
      </w:r>
      <w:r w:rsidRPr="007E0165">
        <w:rPr>
          <w:lang w:val="en-US"/>
        </w:rPr>
        <w:instrText xml:space="preserve"> SEQ Figure \* ARABIC </w:instrText>
      </w:r>
      <w:r w:rsidRPr="007E0165">
        <w:rPr>
          <w:lang w:val="en-US"/>
        </w:rPr>
        <w:fldChar w:fldCharType="separate"/>
      </w:r>
      <w:r w:rsidR="00230BE0" w:rsidRPr="007E0165">
        <w:rPr>
          <w:noProof/>
          <w:lang w:val="en-US"/>
        </w:rPr>
        <w:t>10</w:t>
      </w:r>
      <w:r w:rsidRPr="007E0165">
        <w:rPr>
          <w:noProof/>
          <w:lang w:val="en-US"/>
        </w:rPr>
        <w:fldChar w:fldCharType="end"/>
      </w:r>
      <w:r w:rsidRPr="007E0165">
        <w:rPr>
          <w:lang w:val="en-US"/>
        </w:rPr>
        <w:t xml:space="preserve">: </w:t>
      </w:r>
      <w:r w:rsidR="007650BE" w:rsidRPr="007E0165">
        <w:rPr>
          <w:lang w:val="en-US"/>
        </w:rPr>
        <w:t xml:space="preserve">Joint histogram analysis displaying the correlation between activity concentration in DL-IMCM and DL-ADCM images versus reference MAC images serving as the ground truth. Note that a logarithmic scale was used to display the SUV levels. C1-4 are internal </w:t>
      </w:r>
      <w:r w:rsidR="007E0165" w:rsidRPr="007E0165">
        <w:rPr>
          <w:lang w:val="en-US"/>
        </w:rPr>
        <w:t>centers</w:t>
      </w:r>
      <w:r w:rsidR="007650BE" w:rsidRPr="007E0165">
        <w:rPr>
          <w:lang w:val="en-US"/>
        </w:rPr>
        <w:t xml:space="preserve">, while C5 is an external </w:t>
      </w:r>
      <w:r w:rsidR="007E0165" w:rsidRPr="007E0165">
        <w:rPr>
          <w:lang w:val="en-US"/>
        </w:rPr>
        <w:t>center</w:t>
      </w:r>
      <w:r w:rsidR="007650BE" w:rsidRPr="007E0165">
        <w:rPr>
          <w:lang w:val="en-US"/>
        </w:rPr>
        <w:t>.</w:t>
      </w:r>
    </w:p>
    <w:p w14:paraId="622F9A91" w14:textId="77777777" w:rsidR="003715D6" w:rsidRPr="007E0165" w:rsidRDefault="003715D6" w:rsidP="001E0755">
      <w:pPr>
        <w:pStyle w:val="Heading3"/>
        <w:rPr>
          <w:rFonts w:asciiTheme="majorBidi" w:hAnsiTheme="majorBidi" w:cstheme="majorBidi"/>
          <w:lang w:val="en-US"/>
        </w:rPr>
      </w:pPr>
      <w:bookmarkStart w:id="139" w:name="_Toc168472931"/>
      <w:bookmarkStart w:id="140" w:name="_Toc168473845"/>
      <w:r w:rsidRPr="007E0165">
        <w:rPr>
          <w:rFonts w:asciiTheme="majorBidi" w:hAnsiTheme="majorBidi" w:cstheme="majorBidi"/>
          <w:lang w:val="en-US"/>
        </w:rPr>
        <w:lastRenderedPageBreak/>
        <w:t>Cross-Tracer Results:</w:t>
      </w:r>
      <w:bookmarkEnd w:id="139"/>
      <w:bookmarkEnd w:id="140"/>
    </w:p>
    <w:p w14:paraId="1B17532D" w14:textId="70D57507" w:rsidR="007650BE" w:rsidRDefault="007650BE" w:rsidP="00D804A5">
      <w:pPr>
        <w:pStyle w:val="NormalWeb"/>
        <w:rPr>
          <w:ins w:id="141" w:author="Samane Shahpouri" w:date="2024-06-04T08:16:00Z" w16du:dateUtc="2024-06-04T06:16:00Z"/>
          <w:rFonts w:asciiTheme="majorBidi" w:eastAsiaTheme="minorHAnsi" w:hAnsiTheme="majorBidi" w:cstheme="majorBidi"/>
          <w:sz w:val="22"/>
          <w:szCs w:val="22"/>
          <w:lang w:val="en-US"/>
        </w:rPr>
      </w:pPr>
      <w:r w:rsidRPr="009239C2">
        <w:rPr>
          <w:rFonts w:asciiTheme="majorBidi" w:eastAsiaTheme="minorHAnsi" w:hAnsiTheme="majorBidi" w:cstheme="majorBidi"/>
          <w:sz w:val="22"/>
          <w:szCs w:val="22"/>
          <w:lang w:val="en-US"/>
        </w:rPr>
        <w:t xml:space="preserve">As part of our assessment of </w:t>
      </w:r>
      <w:r w:rsidR="00B11C7D" w:rsidRPr="009239C2">
        <w:rPr>
          <w:rFonts w:asciiTheme="majorBidi" w:eastAsiaTheme="minorHAnsi" w:hAnsiTheme="majorBidi" w:cstheme="majorBidi"/>
          <w:sz w:val="22"/>
          <w:szCs w:val="22"/>
          <w:lang w:val="en-US"/>
        </w:rPr>
        <w:t xml:space="preserve">generalization </w:t>
      </w:r>
      <w:r w:rsidRPr="009239C2">
        <w:rPr>
          <w:rFonts w:asciiTheme="majorBidi" w:eastAsiaTheme="minorHAnsi" w:hAnsiTheme="majorBidi" w:cstheme="majorBidi"/>
          <w:sz w:val="22"/>
          <w:szCs w:val="22"/>
          <w:lang w:val="en-US"/>
        </w:rPr>
        <w:t xml:space="preserve">capabilities across different tracer types, IMCM was initially tested without specific tuning for cross-tracer variations. As proved before, the results revealed that the IMCM, without prior tuning, struggled to maintain its efficacy when applied to different radiopharmaceutical tracers </w:t>
      </w:r>
      <w:sdt>
        <w:sdtPr>
          <w:rPr>
            <w:rFonts w:asciiTheme="majorBidi" w:eastAsiaTheme="minorHAnsi" w:hAnsiTheme="majorBidi" w:cstheme="majorBidi"/>
            <w:color w:val="000000"/>
            <w:sz w:val="22"/>
            <w:szCs w:val="22"/>
            <w:lang w:val="en-US"/>
          </w:rPr>
          <w:tag w:val="MENDELEY_CITATION_v3_eyJjaXRhdGlvbklEIjoiTUVOREVMRVlfQ0lUQVRJT05fNmZlOWRkYTUtYjZhMi00MzVkLWEyNjItZWVkNDI3NzY4ZTcwIiwicHJvcGVydGllcyI6eyJub3RlSW5kZXgiOjB9LCJpc0VkaXRlZCI6ZmFsc2UsIm1hbnVhbE92ZXJyaWRlIjp7ImlzTWFudWFsbHlPdmVycmlkZGVuIjpmYWxzZSwiY2l0ZXByb2NUZXh0IjoiKDY2KSIsIm1hbnVhbE92ZXJyaWRlVGV4dCI6IiJ9LCJjaXRhdGlvbkl0ZW1zIjpb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
          <w:id w:val="561444407"/>
          <w:placeholder>
            <w:docPart w:val="DefaultPlaceholder_-1854013440"/>
          </w:placeholder>
        </w:sdtPr>
        <w:sdtContent>
          <w:r w:rsidR="00ED2812" w:rsidRPr="00ED2812">
            <w:rPr>
              <w:rFonts w:asciiTheme="majorBidi" w:eastAsiaTheme="minorHAnsi" w:hAnsiTheme="majorBidi" w:cstheme="majorBidi"/>
              <w:color w:val="000000"/>
              <w:sz w:val="22"/>
              <w:szCs w:val="22"/>
              <w:lang w:val="en-US"/>
            </w:rPr>
            <w:t>(66)</w:t>
          </w:r>
        </w:sdtContent>
      </w:sdt>
      <w:r w:rsidR="005C650F" w:rsidRPr="00B653BA">
        <w:rPr>
          <w:rFonts w:asciiTheme="majorBidi" w:eastAsiaTheme="minorHAnsi" w:hAnsiTheme="majorBidi" w:cstheme="majorBidi"/>
          <w:sz w:val="22"/>
          <w:szCs w:val="22"/>
          <w:lang w:val="en-US"/>
          <w:rPrChange w:id="142" w:author="Shirilord, Isaac (ARTORG)" w:date="2024-05-29T17:37:00Z">
            <w:rPr>
              <w:rFonts w:asciiTheme="majorBidi" w:eastAsiaTheme="minorHAnsi" w:hAnsiTheme="majorBidi" w:cstheme="majorBidi"/>
            </w:rPr>
          </w:rPrChange>
        </w:rPr>
        <w:t>.</w:t>
      </w:r>
      <w:r w:rsidRPr="00B653BA">
        <w:rPr>
          <w:rFonts w:asciiTheme="majorBidi" w:eastAsiaTheme="minorHAnsi" w:hAnsiTheme="majorBidi" w:cstheme="majorBidi"/>
          <w:sz w:val="22"/>
          <w:szCs w:val="22"/>
          <w:lang w:val="en-US"/>
          <w:rPrChange w:id="143" w:author="Shirilord, Isaac (ARTORG)" w:date="2024-05-29T17:37:00Z">
            <w:rPr>
              <w:rFonts w:asciiTheme="majorBidi" w:eastAsiaTheme="minorHAnsi" w:hAnsiTheme="majorBidi" w:cstheme="majorBidi"/>
            </w:rPr>
          </w:rPrChange>
        </w:rPr>
        <w:t xml:space="preserve"> </w:t>
      </w:r>
      <w:ins w:id="144" w:author="Samane Shahpouri" w:date="2024-06-04T08:16:00Z" w16du:dateUtc="2024-06-04T06:16:00Z">
        <w:r w:rsidR="007715EB" w:rsidRPr="007715EB">
          <w:rPr>
            <w:rFonts w:asciiTheme="majorBidi" w:eastAsiaTheme="minorHAnsi" w:hAnsiTheme="majorBidi" w:cstheme="majorBidi"/>
            <w:sz w:val="22"/>
            <w:szCs w:val="22"/>
            <w:lang w:val="en-US"/>
          </w:rPr>
          <w:t>In this respect, this outcome contrasts with the ADCM's claim, which asserts this approach can handle differences between tracers and anatomical structures without any tuning adjustments.</w:t>
        </w:r>
      </w:ins>
      <w:del w:id="145" w:author="Samane Shahpouri" w:date="2024-06-04T08:16:00Z" w16du:dateUtc="2024-06-04T06:16:00Z">
        <w:r w:rsidR="00B11C7D" w:rsidRPr="00B653BA" w:rsidDel="007715EB">
          <w:rPr>
            <w:rFonts w:asciiTheme="majorBidi" w:eastAsiaTheme="minorHAnsi" w:hAnsiTheme="majorBidi" w:cstheme="majorBidi"/>
            <w:sz w:val="22"/>
            <w:szCs w:val="22"/>
            <w:lang w:val="en-US"/>
            <w:rPrChange w:id="146" w:author="Shirilord, Isaac (ARTORG)" w:date="2024-05-29T17:37:00Z">
              <w:rPr>
                <w:rFonts w:asciiTheme="majorBidi" w:eastAsiaTheme="minorHAnsi" w:hAnsiTheme="majorBidi" w:cstheme="majorBidi"/>
              </w:rPr>
            </w:rPrChange>
          </w:rPr>
          <w:delText>However,</w:delText>
        </w:r>
        <w:r w:rsidRPr="00B653BA" w:rsidDel="007715EB">
          <w:rPr>
            <w:rFonts w:asciiTheme="majorBidi" w:eastAsiaTheme="minorHAnsi" w:hAnsiTheme="majorBidi" w:cstheme="majorBidi"/>
            <w:sz w:val="22"/>
            <w:szCs w:val="22"/>
            <w:lang w:val="en-US"/>
            <w:rPrChange w:id="147" w:author="Shirilord, Isaac (ARTORG)" w:date="2024-05-29T17:37:00Z">
              <w:rPr>
                <w:rFonts w:asciiTheme="majorBidi" w:eastAsiaTheme="minorHAnsi" w:hAnsiTheme="majorBidi" w:cstheme="majorBidi"/>
              </w:rPr>
            </w:rPrChange>
          </w:rPr>
          <w:delText xml:space="preserve"> this outcome </w:delText>
        </w:r>
        <w:r w:rsidRPr="00B653BA" w:rsidDel="007715EB">
          <w:rPr>
            <w:rFonts w:asciiTheme="majorBidi" w:eastAsiaTheme="minorHAnsi" w:hAnsiTheme="majorBidi" w:cstheme="majorBidi"/>
            <w:sz w:val="22"/>
            <w:szCs w:val="22"/>
            <w:highlight w:val="yellow"/>
            <w:lang w:val="en-US"/>
            <w:rPrChange w:id="148" w:author="Shirilord, Isaac (ARTORG)" w:date="2024-05-29T17:37:00Z">
              <w:rPr>
                <w:rFonts w:asciiTheme="majorBidi" w:eastAsiaTheme="minorHAnsi" w:hAnsiTheme="majorBidi" w:cstheme="majorBidi"/>
              </w:rPr>
            </w:rPrChange>
          </w:rPr>
          <w:delText>c</w:delText>
        </w:r>
        <w:commentRangeStart w:id="149"/>
        <w:commentRangeStart w:id="150"/>
        <w:r w:rsidRPr="00B653BA" w:rsidDel="007715EB">
          <w:rPr>
            <w:rFonts w:asciiTheme="majorBidi" w:eastAsiaTheme="minorHAnsi" w:hAnsiTheme="majorBidi" w:cstheme="majorBidi"/>
            <w:sz w:val="22"/>
            <w:szCs w:val="22"/>
            <w:highlight w:val="yellow"/>
            <w:lang w:val="en-US"/>
            <w:rPrChange w:id="151" w:author="Shirilord, Isaac (ARTORG)" w:date="2024-05-29T17:37:00Z">
              <w:rPr>
                <w:rFonts w:asciiTheme="majorBidi" w:eastAsiaTheme="minorHAnsi" w:hAnsiTheme="majorBidi" w:cstheme="majorBidi"/>
              </w:rPr>
            </w:rPrChange>
          </w:rPr>
          <w:delText>ontrasts sharply with the claims from</w:delText>
        </w:r>
        <w:r w:rsidRPr="00B653BA" w:rsidDel="007715EB">
          <w:rPr>
            <w:rFonts w:asciiTheme="majorBidi" w:eastAsiaTheme="minorHAnsi" w:hAnsiTheme="majorBidi" w:cstheme="majorBidi"/>
            <w:sz w:val="22"/>
            <w:szCs w:val="22"/>
            <w:lang w:val="en-US"/>
            <w:rPrChange w:id="152" w:author="Shirilord, Isaac (ARTORG)" w:date="2024-05-29T17:37:00Z">
              <w:rPr>
                <w:rFonts w:asciiTheme="majorBidi" w:eastAsiaTheme="minorHAnsi" w:hAnsiTheme="majorBidi" w:cstheme="majorBidi"/>
              </w:rPr>
            </w:rPrChange>
          </w:rPr>
          <w:delText xml:space="preserve"> </w:delText>
        </w:r>
        <w:commentRangeEnd w:id="149"/>
        <w:r w:rsidR="002402A0" w:rsidRPr="00B653BA" w:rsidDel="007715EB">
          <w:rPr>
            <w:rStyle w:val="CommentReference"/>
            <w:rFonts w:eastAsiaTheme="minorHAnsi"/>
            <w:sz w:val="22"/>
            <w:szCs w:val="22"/>
            <w:lang w:val="en-US"/>
            <w:rPrChange w:id="153" w:author="Shirilord, Isaac (ARTORG)" w:date="2024-05-29T17:37:00Z">
              <w:rPr>
                <w:rStyle w:val="CommentReference"/>
                <w:rFonts w:eastAsiaTheme="minorHAnsi"/>
              </w:rPr>
            </w:rPrChange>
          </w:rPr>
          <w:commentReference w:id="149"/>
        </w:r>
        <w:commentRangeEnd w:id="150"/>
        <w:r w:rsidR="002402A0" w:rsidRPr="00B653BA" w:rsidDel="007715EB">
          <w:rPr>
            <w:rStyle w:val="CommentReference"/>
            <w:rFonts w:eastAsiaTheme="minorHAnsi"/>
            <w:sz w:val="22"/>
            <w:szCs w:val="22"/>
            <w:lang w:val="en-US"/>
            <w:rPrChange w:id="154" w:author="Shirilord, Isaac (ARTORG)" w:date="2024-05-29T17:37:00Z">
              <w:rPr>
                <w:rStyle w:val="CommentReference"/>
                <w:rFonts w:eastAsiaTheme="minorHAnsi"/>
              </w:rPr>
            </w:rPrChange>
          </w:rPr>
          <w:commentReference w:id="150"/>
        </w:r>
        <w:r w:rsidRPr="00B653BA" w:rsidDel="007715EB">
          <w:rPr>
            <w:rFonts w:asciiTheme="majorBidi" w:eastAsiaTheme="minorHAnsi" w:hAnsiTheme="majorBidi" w:cstheme="majorBidi"/>
            <w:sz w:val="22"/>
            <w:szCs w:val="22"/>
            <w:lang w:val="en-US"/>
            <w:rPrChange w:id="155" w:author="Shirilord, Isaac (ARTORG)" w:date="2024-05-29T17:37:00Z">
              <w:rPr>
                <w:rFonts w:asciiTheme="majorBidi" w:eastAsiaTheme="minorHAnsi" w:hAnsiTheme="majorBidi" w:cstheme="majorBidi"/>
              </w:rPr>
            </w:rPrChange>
          </w:rPr>
          <w:delText xml:space="preserve">the ADCM approach, </w:delText>
        </w:r>
        <w:r w:rsidRPr="00B653BA" w:rsidDel="007715EB">
          <w:rPr>
            <w:rFonts w:asciiTheme="majorBidi" w:eastAsiaTheme="minorHAnsi" w:hAnsiTheme="majorBidi" w:cstheme="majorBidi"/>
            <w:sz w:val="22"/>
            <w:szCs w:val="22"/>
            <w:highlight w:val="yellow"/>
            <w:lang w:val="en-US"/>
            <w:rPrChange w:id="156" w:author="Shirilord, Isaac (ARTORG)" w:date="2024-05-29T17:37:00Z">
              <w:rPr>
                <w:rFonts w:asciiTheme="majorBidi" w:eastAsiaTheme="minorHAnsi" w:hAnsiTheme="majorBidi" w:cstheme="majorBidi"/>
              </w:rPr>
            </w:rPrChange>
          </w:rPr>
          <w:delText>which posits that the</w:delText>
        </w:r>
        <w:r w:rsidRPr="006770E3" w:rsidDel="007715EB">
          <w:rPr>
            <w:rFonts w:asciiTheme="majorBidi" w:eastAsiaTheme="minorHAnsi" w:hAnsiTheme="majorBidi" w:cstheme="majorBidi"/>
            <w:sz w:val="22"/>
            <w:szCs w:val="22"/>
            <w:lang w:val="en-US"/>
          </w:rPr>
          <w:delText xml:space="preserve"> ADCM model architecture inherently accommodates variations across tracers and anatomical structures without the need for additional adjustments</w:delText>
        </w:r>
      </w:del>
      <w:r w:rsidRPr="006770E3">
        <w:rPr>
          <w:rFonts w:asciiTheme="majorBidi" w:eastAsiaTheme="minorHAnsi" w:hAnsiTheme="majorBidi" w:cstheme="majorBidi"/>
          <w:sz w:val="22"/>
          <w:szCs w:val="22"/>
          <w:lang w:val="en-US"/>
        </w:rPr>
        <w:t>.</w:t>
      </w:r>
    </w:p>
    <w:p w14:paraId="49532050" w14:textId="1BCC3799" w:rsidR="007715EB" w:rsidRPr="006770E3" w:rsidRDefault="007715EB" w:rsidP="009239C2">
      <w:pPr>
        <w:pStyle w:val="NormalWeb"/>
        <w:rPr>
          <w:rFonts w:asciiTheme="majorBidi" w:eastAsiaTheme="minorHAnsi" w:hAnsiTheme="majorBidi" w:cstheme="majorBidi"/>
          <w:sz w:val="22"/>
          <w:szCs w:val="22"/>
          <w:lang w:val="en-US"/>
        </w:rPr>
      </w:pPr>
      <w:ins w:id="157" w:author="Samane Shahpouri" w:date="2024-06-04T08:16:00Z" w16du:dateUtc="2024-06-04T06:16:00Z">
        <w:r w:rsidRPr="007715EB">
          <w:rPr>
            <w:rFonts w:asciiTheme="majorBidi" w:eastAsiaTheme="minorHAnsi" w:hAnsiTheme="majorBidi" w:cstheme="majorBidi"/>
            <w:sz w:val="22"/>
            <w:szCs w:val="22"/>
            <w:lang w:val="en-US"/>
          </w:rPr>
          <w:t>As a part of the generalization assessment among different tracer forms, IMCM was first tested without specific tuning for cross-tracer variation. As mentioned before, the results show, IMCM model, without prior tuning, struggled to maintain its performance when applied to different radiopharmaceutical tracers</w:t>
        </w:r>
        <w:r>
          <w:rPr>
            <w:rFonts w:asciiTheme="majorBidi" w:eastAsiaTheme="minorHAnsi" w:hAnsiTheme="majorBidi" w:cstheme="majorBidi"/>
            <w:sz w:val="22"/>
            <w:szCs w:val="22"/>
            <w:lang w:val="en-US"/>
          </w:rPr>
          <w:t xml:space="preserve"> (39).</w:t>
        </w:r>
      </w:ins>
    </w:p>
    <w:p w14:paraId="650DFDFC" w14:textId="7E7B39E1" w:rsidR="00405CCF" w:rsidRPr="00B653BA" w:rsidRDefault="007650BE" w:rsidP="00405CCF">
      <w:pPr>
        <w:pStyle w:val="NormalWeb"/>
        <w:rPr>
          <w:rFonts w:asciiTheme="majorBidi" w:hAnsiTheme="majorBidi" w:cstheme="majorBidi"/>
          <w:sz w:val="22"/>
          <w:szCs w:val="22"/>
          <w:lang w:val="en-US"/>
        </w:rPr>
      </w:pPr>
      <w:r w:rsidRPr="006770E3">
        <w:rPr>
          <w:rFonts w:asciiTheme="majorBidi" w:hAnsiTheme="majorBidi" w:cstheme="majorBidi"/>
          <w:sz w:val="22"/>
          <w:szCs w:val="22"/>
          <w:lang w:val="en-US"/>
        </w:rPr>
        <w:t xml:space="preserve">So, the </w:t>
      </w:r>
      <w:r w:rsidRPr="006770E3">
        <w:rPr>
          <w:rFonts w:asciiTheme="majorBidi" w:hAnsiTheme="majorBidi" w:cstheme="majorBidi"/>
          <w:sz w:val="22"/>
          <w:szCs w:val="22"/>
          <w:vertAlign w:val="superscript"/>
          <w:lang w:val="en-US"/>
        </w:rPr>
        <w:t>18</w:t>
      </w:r>
      <w:r w:rsidRPr="006770E3">
        <w:rPr>
          <w:rFonts w:asciiTheme="majorBidi" w:hAnsiTheme="majorBidi" w:cstheme="majorBidi"/>
          <w:sz w:val="22"/>
          <w:szCs w:val="22"/>
          <w:lang w:val="en-US"/>
        </w:rPr>
        <w:t>F-FDG-PET dataset was used as a cross-tracer in this study to test the two proposed DL algorithms: TL-MC (the tuned version of IMCM) and ADCM. We tested the trained DL model to evaluate its robustness, which included 20 subjects from 2 different cent</w:t>
      </w:r>
      <w:r w:rsidR="00B11C7D" w:rsidRPr="006770E3">
        <w:rPr>
          <w:rFonts w:asciiTheme="majorBidi" w:hAnsiTheme="majorBidi" w:cstheme="majorBidi"/>
          <w:sz w:val="22"/>
          <w:szCs w:val="22"/>
          <w:lang w:val="en-US"/>
        </w:rPr>
        <w:t>ers as external non-seen center</w:t>
      </w:r>
      <w:r w:rsidRPr="006770E3">
        <w:rPr>
          <w:rFonts w:asciiTheme="majorBidi" w:hAnsiTheme="majorBidi" w:cstheme="majorBidi"/>
          <w:sz w:val="22"/>
          <w:szCs w:val="22"/>
          <w:lang w:val="en-US"/>
        </w:rPr>
        <w:t>s.</w:t>
      </w:r>
      <w:r w:rsidR="002402A0" w:rsidRPr="00B653BA">
        <w:rPr>
          <w:rFonts w:asciiTheme="majorBidi" w:hAnsiTheme="majorBidi" w:cstheme="majorBidi"/>
          <w:sz w:val="22"/>
          <w:szCs w:val="22"/>
          <w:lang w:val="en-US"/>
          <w:rPrChange w:id="158" w:author="Shirilord, Isaac (ARTORG)" w:date="2024-05-29T17:37:00Z">
            <w:rPr>
              <w:rFonts w:asciiTheme="majorBidi" w:hAnsiTheme="majorBidi" w:cstheme="majorBidi"/>
              <w:lang w:val="en-US"/>
            </w:rPr>
          </w:rPrChange>
        </w:rPr>
        <w:t xml:space="preserve"> </w:t>
      </w:r>
      <w:r w:rsidRPr="006770E3">
        <w:rPr>
          <w:rFonts w:asciiTheme="majorBidi" w:hAnsiTheme="majorBidi" w:cstheme="majorBidi"/>
          <w:sz w:val="22"/>
          <w:szCs w:val="22"/>
          <w:lang w:val="en-US"/>
        </w:rPr>
        <w:t xml:space="preserve">Figure </w:t>
      </w:r>
      <w:r w:rsidR="00211C63" w:rsidRPr="006770E3">
        <w:rPr>
          <w:rFonts w:asciiTheme="majorBidi" w:hAnsiTheme="majorBidi" w:cstheme="majorBidi"/>
          <w:sz w:val="22"/>
          <w:szCs w:val="22"/>
          <w:lang w:val="en-US"/>
        </w:rPr>
        <w:t>12</w:t>
      </w:r>
      <w:r w:rsidRPr="006770E3">
        <w:rPr>
          <w:rFonts w:asciiTheme="majorBidi" w:hAnsiTheme="majorBidi" w:cstheme="majorBidi"/>
          <w:sz w:val="22"/>
          <w:szCs w:val="22"/>
          <w:lang w:val="en-US"/>
        </w:rPr>
        <w:t xml:space="preserve"> showcases a sample coronal slice of IMCM, TL-MC, and ADCM on cross-tracer subjects. The significant drop in accuracy and increased error rates highlight the challenges in achieving robust cross-tracer </w:t>
      </w:r>
      <w:r w:rsidR="00B11C7D" w:rsidRPr="006770E3">
        <w:rPr>
          <w:rFonts w:asciiTheme="majorBidi" w:hAnsiTheme="majorBidi" w:cstheme="majorBidi"/>
          <w:sz w:val="22"/>
          <w:szCs w:val="22"/>
          <w:lang w:val="en-US"/>
        </w:rPr>
        <w:t xml:space="preserve">generalization </w:t>
      </w:r>
      <w:r w:rsidRPr="006770E3">
        <w:rPr>
          <w:rFonts w:asciiTheme="majorBidi" w:hAnsiTheme="majorBidi" w:cstheme="majorBidi"/>
          <w:sz w:val="22"/>
          <w:szCs w:val="22"/>
          <w:lang w:val="en-US"/>
        </w:rPr>
        <w:t xml:space="preserve">with a single, unified model approach. These results show how important it is to tune the model specifically to each tracer's specific properties. This will make the model more useful and accurate in </w:t>
      </w:r>
      <w:r w:rsidR="00B11C7D" w:rsidRPr="006770E3">
        <w:rPr>
          <w:rFonts w:asciiTheme="majorBidi" w:hAnsiTheme="majorBidi" w:cstheme="majorBidi"/>
          <w:sz w:val="22"/>
          <w:szCs w:val="22"/>
          <w:lang w:val="en-US"/>
        </w:rPr>
        <w:t>various</w:t>
      </w:r>
      <w:r w:rsidRPr="006770E3">
        <w:rPr>
          <w:rFonts w:asciiTheme="majorBidi" w:hAnsiTheme="majorBidi" w:cstheme="majorBidi"/>
          <w:sz w:val="22"/>
          <w:szCs w:val="22"/>
          <w:lang w:val="en-US"/>
        </w:rPr>
        <w:t xml:space="preserve"> clinical settings.</w:t>
      </w:r>
    </w:p>
    <w:p w14:paraId="0393FCAC" w14:textId="089B91A7" w:rsidR="00507D2D" w:rsidRPr="009239C2" w:rsidRDefault="00507D2D" w:rsidP="009239C2">
      <w:pPr>
        <w:pStyle w:val="NormalWeb"/>
        <w:rPr>
          <w:rFonts w:asciiTheme="majorBidi" w:hAnsiTheme="majorBidi" w:cstheme="majorBidi"/>
          <w:lang w:val="en-US"/>
        </w:rPr>
      </w:pPr>
      <w:r w:rsidRPr="006770E3">
        <w:rPr>
          <w:rFonts w:asciiTheme="majorBidi" w:hAnsiTheme="majorBidi" w:cstheme="majorBidi"/>
          <w:lang w:val="en-US"/>
        </w:rPr>
        <w:t>The two approaches, TL-MC and ADCM, indicate significant differences in error metrics. Both ME and MAE indicated much smaller error margins for the TL-MC, with the overall mean values reflecting better accuracy than the ADCM. The TL-MC ME deviated narrowly by -0.10±0.76, while the ADCM deviated by 0.82±0.70, signifying a much wider spread of the SUV estimates (Figure 13).</w:t>
      </w:r>
      <w:r w:rsidR="00056CFE" w:rsidRPr="00B653BA">
        <w:rPr>
          <w:rFonts w:asciiTheme="majorBidi" w:hAnsiTheme="majorBidi" w:cstheme="majorBidi"/>
          <w:sz w:val="22"/>
          <w:szCs w:val="22"/>
          <w:lang w:val="en-US"/>
          <w:rPrChange w:id="159" w:author="Shirilord, Isaac (ARTORG)" w:date="2024-05-29T17:37:00Z">
            <w:rPr>
              <w:rFonts w:asciiTheme="majorBidi" w:eastAsiaTheme="minorHAnsi" w:hAnsiTheme="majorBidi" w:cstheme="majorBidi"/>
              <w:sz w:val="22"/>
              <w:szCs w:val="22"/>
              <w:lang w:val="en-US"/>
            </w:rPr>
          </w:rPrChange>
        </w:rPr>
        <w:t xml:space="preserve"> </w:t>
      </w:r>
      <w:r w:rsidRPr="009239C2">
        <w:rPr>
          <w:rFonts w:asciiTheme="majorBidi" w:hAnsiTheme="majorBidi" w:cstheme="majorBidi"/>
          <w:sz w:val="22"/>
          <w:szCs w:val="22"/>
          <w:lang w:val="en-US"/>
        </w:rPr>
        <w:t>These are shown as RE%. This also confirms that TL-MC had a better performance. The RE spread was relatively lower for TL-MC, averaging at 30±50%, in contrast with ADCM, where the spread was much broader at 50±100%.</w:t>
      </w:r>
    </w:p>
    <w:p w14:paraId="7AADB615" w14:textId="77777777" w:rsidR="006770E3" w:rsidRDefault="00507D2D" w:rsidP="00507D2D">
      <w:pPr>
        <w:rPr>
          <w:rFonts w:asciiTheme="majorBidi" w:hAnsiTheme="majorBidi" w:cstheme="majorBidi"/>
          <w:lang w:val="en-US"/>
        </w:rPr>
      </w:pPr>
      <w:r w:rsidRPr="009239C2">
        <w:rPr>
          <w:rFonts w:asciiTheme="majorBidi" w:hAnsiTheme="majorBidi" w:cstheme="majorBidi"/>
          <w:lang w:val="en-US"/>
        </w:rPr>
        <w:t xml:space="preserve">TL-MC gave a lower RMSE of 2.0 ± 0.6, which pointed out consistency and reliability </w:t>
      </w:r>
      <w:r w:rsidR="00524AAE" w:rsidRPr="00B653BA">
        <w:rPr>
          <w:rFonts w:asciiTheme="majorBidi" w:hAnsiTheme="majorBidi" w:cstheme="majorBidi"/>
          <w:lang w:val="en-US"/>
        </w:rPr>
        <w:t>compared to ADCM's 3.2 ± 1.1. It was also better than ADCM in image quality metrics,</w:t>
      </w:r>
      <w:r w:rsidR="009A3B75" w:rsidRPr="00B653BA">
        <w:rPr>
          <w:rFonts w:asciiTheme="majorBidi" w:hAnsiTheme="majorBidi" w:cstheme="majorBidi"/>
          <w:lang w:val="en-US"/>
        </w:rPr>
        <w:t xml:space="preserve"> having higher PSNR and </w:t>
      </w:r>
      <w:r w:rsidRPr="009239C2">
        <w:rPr>
          <w:rFonts w:asciiTheme="majorBidi" w:hAnsiTheme="majorBidi" w:cstheme="majorBidi"/>
          <w:lang w:val="en-US"/>
        </w:rPr>
        <w:t>SSIM values, which showed tighter control over noise and structural fidelity.</w:t>
      </w:r>
    </w:p>
    <w:p w14:paraId="3F5C22B3" w14:textId="222A1A89" w:rsidR="00507D2D" w:rsidRPr="007E0165" w:rsidRDefault="009A3B75" w:rsidP="00507D2D">
      <w:pPr>
        <w:rPr>
          <w:rFonts w:asciiTheme="majorBidi" w:hAnsiTheme="majorBidi" w:cstheme="majorBidi"/>
          <w:lang w:val="en-US"/>
        </w:rPr>
      </w:pPr>
      <w:r w:rsidRPr="00B653BA">
        <w:rPr>
          <w:rFonts w:asciiTheme="majorBidi" w:hAnsiTheme="majorBidi" w:cstheme="majorBidi"/>
          <w:lang w:val="en-US"/>
        </w:rPr>
        <w:t>Altogether</w:t>
      </w:r>
      <w:r w:rsidR="00507D2D" w:rsidRPr="009239C2">
        <w:rPr>
          <w:rFonts w:asciiTheme="majorBidi" w:hAnsiTheme="majorBidi" w:cstheme="majorBidi"/>
          <w:lang w:val="en-US"/>
        </w:rPr>
        <w:t xml:space="preserve">, these findings point towards superiority in the use of TL-MC over ADCM in terms of accuracy and consistency in all major key PET imaging metrics, and the use of this approach is recommended in clinical practice where precision is critical. The data </w:t>
      </w:r>
      <w:r w:rsidR="006770E3" w:rsidRPr="006770E3">
        <w:rPr>
          <w:rFonts w:asciiTheme="majorBidi" w:hAnsiTheme="majorBidi" w:cstheme="majorBidi"/>
          <w:lang w:val="en-US"/>
        </w:rPr>
        <w:t>makes</w:t>
      </w:r>
      <w:r w:rsidR="00507D2D" w:rsidRPr="007E0165">
        <w:rPr>
          <w:rFonts w:asciiTheme="majorBidi" w:hAnsiTheme="majorBidi" w:cstheme="majorBidi"/>
          <w:lang w:val="en-US"/>
        </w:rPr>
        <w:t xml:space="preserve"> a compelling case that TL-MC should be preferred with respect to its strong performance in consistently keeping lower errors in the images. For a comprehensive view and deeper analysis, refer to the box plots in Figure 9. Detailed statistical comparisons of these metrics are illustrated in Supplementary Material 2, </w:t>
      </w:r>
      <w:r w:rsidR="002001B0" w:rsidRPr="00B653BA">
        <w:rPr>
          <w:rFonts w:asciiTheme="majorBidi" w:hAnsiTheme="majorBidi" w:cstheme="majorBidi"/>
          <w:lang w:val="en-US"/>
        </w:rPr>
        <w:t>Tables</w:t>
      </w:r>
      <w:r w:rsidR="002001B0" w:rsidRPr="007E0165">
        <w:rPr>
          <w:rFonts w:asciiTheme="majorBidi" w:hAnsiTheme="majorBidi" w:cstheme="majorBidi"/>
          <w:lang w:val="en-US"/>
        </w:rPr>
        <w:t xml:space="preserve"> </w:t>
      </w:r>
      <w:r w:rsidR="00507D2D" w:rsidRPr="007E0165">
        <w:rPr>
          <w:rFonts w:asciiTheme="majorBidi" w:hAnsiTheme="majorBidi" w:cstheme="majorBidi"/>
          <w:lang w:val="en-US"/>
        </w:rPr>
        <w:t xml:space="preserve">3 </w:t>
      </w:r>
      <w:r w:rsidR="002001B0" w:rsidRPr="00B653BA">
        <w:rPr>
          <w:rFonts w:asciiTheme="majorBidi" w:hAnsiTheme="majorBidi" w:cstheme="majorBidi"/>
          <w:lang w:val="en-US"/>
        </w:rPr>
        <w:t>a</w:t>
      </w:r>
      <w:r w:rsidR="00364F64" w:rsidRPr="00B653BA">
        <w:rPr>
          <w:rFonts w:asciiTheme="majorBidi" w:hAnsiTheme="majorBidi" w:cstheme="majorBidi"/>
          <w:lang w:val="en-US"/>
        </w:rPr>
        <w:t>nd</w:t>
      </w:r>
      <w:r w:rsidR="002001B0" w:rsidRPr="007E0165">
        <w:rPr>
          <w:rFonts w:asciiTheme="majorBidi" w:hAnsiTheme="majorBidi" w:cstheme="majorBidi"/>
          <w:lang w:val="en-US"/>
        </w:rPr>
        <w:t xml:space="preserve"> </w:t>
      </w:r>
      <w:r w:rsidR="00507D2D" w:rsidRPr="007E0165">
        <w:rPr>
          <w:rFonts w:asciiTheme="majorBidi" w:hAnsiTheme="majorBidi" w:cstheme="majorBidi"/>
          <w:lang w:val="en-US"/>
        </w:rPr>
        <w:t>4, provided.</w:t>
      </w:r>
    </w:p>
    <w:p w14:paraId="35E41D7F" w14:textId="77777777" w:rsidR="00507D2D" w:rsidRPr="007E0165" w:rsidRDefault="00507D2D">
      <w:pPr>
        <w:pStyle w:val="NormalWeb"/>
        <w:rPr>
          <w:rFonts w:asciiTheme="majorBidi" w:eastAsiaTheme="minorHAnsi" w:hAnsiTheme="majorBidi" w:cstheme="majorBidi"/>
          <w:lang w:val="en-US"/>
        </w:rPr>
      </w:pPr>
    </w:p>
    <w:p w14:paraId="00427945" w14:textId="77777777" w:rsidR="00507D2D" w:rsidRPr="007E0165" w:rsidRDefault="00507D2D">
      <w:pPr>
        <w:pStyle w:val="NormalWeb"/>
        <w:rPr>
          <w:rFonts w:asciiTheme="majorBidi" w:eastAsiaTheme="minorHAnsi" w:hAnsiTheme="majorBidi" w:cstheme="majorBidi"/>
          <w:lang w:val="en-US"/>
        </w:rPr>
      </w:pPr>
    </w:p>
    <w:p w14:paraId="2AFFD711" w14:textId="77777777" w:rsidR="00507D2D" w:rsidRPr="007E0165" w:rsidRDefault="00507D2D">
      <w:pPr>
        <w:pStyle w:val="NormalWeb"/>
        <w:rPr>
          <w:rFonts w:asciiTheme="majorBidi" w:eastAsiaTheme="minorHAnsi" w:hAnsiTheme="majorBidi" w:cstheme="majorBidi"/>
          <w:lang w:val="en-US"/>
        </w:rPr>
      </w:pPr>
    </w:p>
    <w:p w14:paraId="60F3FCCA" w14:textId="77777777" w:rsidR="00507D2D" w:rsidRPr="00B653BA" w:rsidRDefault="00507D2D">
      <w:pPr>
        <w:pStyle w:val="NormalWeb"/>
        <w:rPr>
          <w:rFonts w:asciiTheme="majorBidi" w:eastAsiaTheme="minorHAnsi" w:hAnsiTheme="majorBidi" w:cstheme="majorBidi"/>
          <w:lang w:val="en-US"/>
        </w:rPr>
      </w:pPr>
    </w:p>
    <w:p w14:paraId="570D8889" w14:textId="77777777" w:rsidR="00405CCF" w:rsidRPr="00B653BA" w:rsidRDefault="00405CCF">
      <w:pPr>
        <w:pStyle w:val="NormalWeb"/>
        <w:rPr>
          <w:rFonts w:asciiTheme="majorBidi" w:eastAsiaTheme="minorHAnsi" w:hAnsiTheme="majorBidi" w:cstheme="majorBidi"/>
          <w:lang w:val="en-US"/>
        </w:rPr>
      </w:pPr>
    </w:p>
    <w:p w14:paraId="659167FF" w14:textId="77777777" w:rsidR="00364F64" w:rsidRPr="00B653BA" w:rsidRDefault="00364F64">
      <w:pPr>
        <w:pStyle w:val="NormalWeb"/>
        <w:rPr>
          <w:rFonts w:asciiTheme="majorBidi" w:eastAsiaTheme="minorHAnsi" w:hAnsiTheme="majorBidi" w:cstheme="majorBidi"/>
          <w:lang w:val="en-US"/>
        </w:rPr>
      </w:pPr>
    </w:p>
    <w:p w14:paraId="0534C6FC" w14:textId="77777777" w:rsidR="00364F64" w:rsidRPr="007E0165" w:rsidRDefault="00364F64">
      <w:pPr>
        <w:pStyle w:val="NormalWeb"/>
        <w:rPr>
          <w:rFonts w:asciiTheme="majorBidi" w:eastAsiaTheme="minorHAnsi" w:hAnsiTheme="majorBidi" w:cstheme="majorBidi"/>
          <w:lang w:val="en-US"/>
        </w:rPr>
      </w:pPr>
    </w:p>
    <w:p w14:paraId="43192980" w14:textId="77777777" w:rsidR="00507D2D" w:rsidRPr="007E0165" w:rsidRDefault="00507D2D" w:rsidP="00D804A5">
      <w:pPr>
        <w:pStyle w:val="NormalWeb"/>
        <w:rPr>
          <w:rFonts w:asciiTheme="majorBidi" w:eastAsiaTheme="minorHAnsi" w:hAnsiTheme="majorBidi" w:cstheme="majorBidi"/>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tblGrid>
      <w:tr w:rsidR="00E24B0A" w:rsidRPr="00B653BA" w14:paraId="5A7AC5C5" w14:textId="77777777" w:rsidTr="00D06CBC">
        <w:trPr>
          <w:jc w:val="center"/>
        </w:trPr>
        <w:tc>
          <w:tcPr>
            <w:tcW w:w="8359" w:type="dxa"/>
          </w:tcPr>
          <w:p w14:paraId="107E5B21" w14:textId="77777777" w:rsidR="00C66FB1" w:rsidRPr="007E0165" w:rsidRDefault="00C66FB1" w:rsidP="00D06CBC">
            <w:pPr>
              <w:rPr>
                <w:rFonts w:asciiTheme="majorBidi" w:hAnsiTheme="majorBidi" w:cstheme="majorBidi"/>
                <w:lang w:val="en-US"/>
              </w:rPr>
            </w:pPr>
            <w:r w:rsidRPr="007E0165">
              <w:rPr>
                <w:rFonts w:asciiTheme="majorBidi" w:hAnsiTheme="majorBidi" w:cstheme="majorBidi"/>
                <w:lang w:val="en-US"/>
              </w:rPr>
              <w:t xml:space="preserve">            </w:t>
            </w:r>
            <w:r w:rsidRPr="007E0165">
              <w:rPr>
                <w:rFonts w:asciiTheme="majorBidi" w:hAnsiTheme="majorBidi" w:cstheme="majorBidi"/>
                <w:sz w:val="18"/>
                <w:szCs w:val="18"/>
                <w:lang w:val="en-US"/>
              </w:rPr>
              <w:t xml:space="preserve">NAC        </w:t>
            </w:r>
            <w:r w:rsidRPr="007E0165">
              <w:rPr>
                <w:rFonts w:asciiTheme="majorBidi" w:hAnsiTheme="majorBidi" w:cstheme="majorBidi"/>
                <w:lang w:val="en-US"/>
              </w:rPr>
              <w:t xml:space="preserve">              MAC                   IMCM                 TL-MC                 ADCM</w:t>
            </w:r>
          </w:p>
        </w:tc>
      </w:tr>
      <w:tr w:rsidR="00E24B0A" w:rsidRPr="00B653BA" w14:paraId="70BAA60C" w14:textId="77777777" w:rsidTr="00D06CBC">
        <w:trPr>
          <w:jc w:val="center"/>
        </w:trPr>
        <w:tc>
          <w:tcPr>
            <w:tcW w:w="8359" w:type="dxa"/>
          </w:tcPr>
          <w:p w14:paraId="33020D07" w14:textId="77777777" w:rsidR="00C66FB1" w:rsidRPr="007E0165" w:rsidRDefault="00C66FB1" w:rsidP="00D06CBC">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71A7AA6E" wp14:editId="48422570">
                  <wp:extent cx="5158696" cy="5609639"/>
                  <wp:effectExtent l="0" t="0" r="4445" b="0"/>
                  <wp:docPr id="534218079" name="Picture 1"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18079" name="Picture 1" descr="A collage of images of a person&#10;&#10;Description automatically generated"/>
                          <pic:cNvPicPr/>
                        </pic:nvPicPr>
                        <pic:blipFill>
                          <a:blip r:embed="rId45"/>
                          <a:stretch>
                            <a:fillRect/>
                          </a:stretch>
                        </pic:blipFill>
                        <pic:spPr>
                          <a:xfrm>
                            <a:off x="0" y="0"/>
                            <a:ext cx="5181575" cy="5634518"/>
                          </a:xfrm>
                          <a:prstGeom prst="rect">
                            <a:avLst/>
                          </a:prstGeom>
                        </pic:spPr>
                      </pic:pic>
                    </a:graphicData>
                  </a:graphic>
                </wp:inline>
              </w:drawing>
            </w:r>
          </w:p>
        </w:tc>
      </w:tr>
      <w:tr w:rsidR="00E24B0A" w:rsidRPr="00B653BA" w14:paraId="4A9FDB2A" w14:textId="77777777" w:rsidTr="00D06CBC">
        <w:trPr>
          <w:jc w:val="center"/>
        </w:trPr>
        <w:tc>
          <w:tcPr>
            <w:tcW w:w="8359" w:type="dxa"/>
          </w:tcPr>
          <w:p w14:paraId="438118C3" w14:textId="75E8C56F" w:rsidR="00C66FB1" w:rsidRPr="007E0165" w:rsidRDefault="00C66FB1" w:rsidP="00507D2D">
            <w:pPr>
              <w:pStyle w:val="Caption"/>
              <w:rPr>
                <w:lang w:val="en-US"/>
              </w:rPr>
            </w:pPr>
            <w:r w:rsidRPr="007E0165">
              <w:rPr>
                <w:lang w:val="en-US"/>
              </w:rPr>
              <w:t xml:space="preserve">Figure </w:t>
            </w:r>
            <w:r w:rsidRPr="007E0165">
              <w:rPr>
                <w:lang w:val="en-US"/>
              </w:rPr>
              <w:fldChar w:fldCharType="begin"/>
            </w:r>
            <w:r w:rsidRPr="007E0165">
              <w:rPr>
                <w:lang w:val="en-US"/>
              </w:rPr>
              <w:instrText xml:space="preserve"> SEQ Figure \* ARABIC </w:instrText>
            </w:r>
            <w:r w:rsidRPr="007E0165">
              <w:rPr>
                <w:lang w:val="en-US"/>
              </w:rPr>
              <w:fldChar w:fldCharType="separate"/>
            </w:r>
            <w:r w:rsidR="00230BE0" w:rsidRPr="007E0165">
              <w:rPr>
                <w:noProof/>
                <w:lang w:val="en-US"/>
              </w:rPr>
              <w:t>11</w:t>
            </w:r>
            <w:r w:rsidRPr="007E0165">
              <w:rPr>
                <w:lang w:val="en-US"/>
              </w:rPr>
              <w:fldChar w:fldCharType="end"/>
            </w:r>
            <w:r w:rsidRPr="007E0165">
              <w:rPr>
                <w:lang w:val="en-US"/>
              </w:rPr>
              <w:t>: From left to right, a coronal slice of NAC, MAC, IMCM, TL-MC, and ADCM on cross-tracer subjects, respectively.</w:t>
            </w:r>
          </w:p>
        </w:tc>
      </w:tr>
    </w:tbl>
    <w:p w14:paraId="6D203685" w14:textId="77777777" w:rsidR="00507D2D" w:rsidRPr="007E0165" w:rsidRDefault="00507D2D">
      <w:pPr>
        <w:rPr>
          <w:rFonts w:asciiTheme="majorBidi" w:hAnsiTheme="majorBidi" w:cstheme="majorBidi"/>
          <w:lang w:val="en-US"/>
        </w:rPr>
      </w:pPr>
    </w:p>
    <w:p w14:paraId="25B09913" w14:textId="77777777" w:rsidR="00507D2D" w:rsidRPr="007E0165" w:rsidRDefault="00507D2D">
      <w:pPr>
        <w:rPr>
          <w:rFonts w:asciiTheme="majorBidi" w:hAnsiTheme="majorBidi" w:cstheme="majorBidi"/>
          <w:lang w:val="en-US"/>
        </w:rPr>
      </w:pPr>
    </w:p>
    <w:p w14:paraId="0F657B50" w14:textId="77777777" w:rsidR="00507D2D" w:rsidRPr="007E0165" w:rsidRDefault="00507D2D" w:rsidP="00D804A5">
      <w:pPr>
        <w:rPr>
          <w:rFonts w:asciiTheme="majorBidi" w:hAnsiTheme="majorBidi" w:cstheme="majorBidi"/>
          <w:lang w:val="en-US"/>
        </w:rPr>
      </w:pPr>
    </w:p>
    <w:p w14:paraId="21915EF8" w14:textId="77777777" w:rsidR="007650BE" w:rsidRPr="007E0165" w:rsidRDefault="007650BE" w:rsidP="00D804A5">
      <w:pPr>
        <w:rPr>
          <w:rFonts w:asciiTheme="majorBidi" w:hAnsiTheme="majorBidi" w:cstheme="majorBidi"/>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7"/>
        <w:gridCol w:w="3617"/>
      </w:tblGrid>
      <w:tr w:rsidR="003715D6" w:rsidRPr="00B653BA" w14:paraId="721779E3" w14:textId="77777777" w:rsidTr="00E2116F">
        <w:trPr>
          <w:jc w:val="center"/>
        </w:trPr>
        <w:tc>
          <w:tcPr>
            <w:tcW w:w="3617" w:type="dxa"/>
          </w:tcPr>
          <w:p w14:paraId="2226E90B" w14:textId="77777777"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lastRenderedPageBreak/>
              <w:drawing>
                <wp:inline distT="0" distB="0" distL="0" distR="0" wp14:anchorId="510BA716" wp14:editId="11672A26">
                  <wp:extent cx="2139141" cy="1702582"/>
                  <wp:effectExtent l="0" t="0" r="0" b="0"/>
                  <wp:docPr id="997511704" name="Picture 1" descr="A graph with a number of green and 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11704" name="Picture 1" descr="A graph with a number of green and red boxes&#10;&#10;Description automatically generated with medium confidence"/>
                          <pic:cNvPicPr/>
                        </pic:nvPicPr>
                        <pic:blipFill>
                          <a:blip r:embed="rId46"/>
                          <a:stretch>
                            <a:fillRect/>
                          </a:stretch>
                        </pic:blipFill>
                        <pic:spPr>
                          <a:xfrm>
                            <a:off x="0" y="0"/>
                            <a:ext cx="2148516" cy="1710044"/>
                          </a:xfrm>
                          <a:prstGeom prst="rect">
                            <a:avLst/>
                          </a:prstGeom>
                        </pic:spPr>
                      </pic:pic>
                    </a:graphicData>
                  </a:graphic>
                </wp:inline>
              </w:drawing>
            </w:r>
          </w:p>
        </w:tc>
        <w:tc>
          <w:tcPr>
            <w:tcW w:w="3611" w:type="dxa"/>
          </w:tcPr>
          <w:p w14:paraId="49C6FE52" w14:textId="77777777"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2C2CDF37" wp14:editId="507C076A">
                  <wp:extent cx="2160000" cy="1719184"/>
                  <wp:effectExtent l="0" t="0" r="0" b="0"/>
                  <wp:docPr id="422195810" name="Picture 1" descr="A graph with green and 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95810" name="Picture 1" descr="A graph with green and red boxes&#10;&#10;Description automatically generated"/>
                          <pic:cNvPicPr/>
                        </pic:nvPicPr>
                        <pic:blipFill>
                          <a:blip r:embed="rId47"/>
                          <a:stretch>
                            <a:fillRect/>
                          </a:stretch>
                        </pic:blipFill>
                        <pic:spPr>
                          <a:xfrm>
                            <a:off x="0" y="0"/>
                            <a:ext cx="2160000" cy="1719184"/>
                          </a:xfrm>
                          <a:prstGeom prst="rect">
                            <a:avLst/>
                          </a:prstGeom>
                        </pic:spPr>
                      </pic:pic>
                    </a:graphicData>
                  </a:graphic>
                </wp:inline>
              </w:drawing>
            </w:r>
          </w:p>
        </w:tc>
      </w:tr>
      <w:tr w:rsidR="003715D6" w:rsidRPr="00B653BA" w14:paraId="428DEF9E" w14:textId="77777777" w:rsidTr="00E2116F">
        <w:trPr>
          <w:jc w:val="center"/>
        </w:trPr>
        <w:tc>
          <w:tcPr>
            <w:tcW w:w="3617" w:type="dxa"/>
          </w:tcPr>
          <w:p w14:paraId="09ABDB1A" w14:textId="77777777"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41353D75" wp14:editId="32838413">
                  <wp:extent cx="2160000" cy="1719184"/>
                  <wp:effectExtent l="0" t="0" r="0" b="0"/>
                  <wp:docPr id="1806948577" name="Picture 1" descr="A graph with a number of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48577" name="Picture 1" descr="A graph with a number of boxes&#10;&#10;Description automatically generated with medium confidence"/>
                          <pic:cNvPicPr/>
                        </pic:nvPicPr>
                        <pic:blipFill>
                          <a:blip r:embed="rId48"/>
                          <a:stretch>
                            <a:fillRect/>
                          </a:stretch>
                        </pic:blipFill>
                        <pic:spPr>
                          <a:xfrm>
                            <a:off x="0" y="0"/>
                            <a:ext cx="2160000" cy="1719184"/>
                          </a:xfrm>
                          <a:prstGeom prst="rect">
                            <a:avLst/>
                          </a:prstGeom>
                        </pic:spPr>
                      </pic:pic>
                    </a:graphicData>
                  </a:graphic>
                </wp:inline>
              </w:drawing>
            </w:r>
          </w:p>
        </w:tc>
        <w:tc>
          <w:tcPr>
            <w:tcW w:w="3611" w:type="dxa"/>
          </w:tcPr>
          <w:p w14:paraId="21011BA3" w14:textId="77777777"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7A6EAD2F" wp14:editId="02F6CD94">
                  <wp:extent cx="2160000" cy="1719184"/>
                  <wp:effectExtent l="0" t="0" r="0" b="0"/>
                  <wp:docPr id="1467364248" name="Picture 1"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64248" name="Picture 1" descr="A graph with numbers and lines&#10;&#10;Description automatically generated with medium confidence"/>
                          <pic:cNvPicPr/>
                        </pic:nvPicPr>
                        <pic:blipFill>
                          <a:blip r:embed="rId49"/>
                          <a:stretch>
                            <a:fillRect/>
                          </a:stretch>
                        </pic:blipFill>
                        <pic:spPr>
                          <a:xfrm>
                            <a:off x="0" y="0"/>
                            <a:ext cx="2160000" cy="1719184"/>
                          </a:xfrm>
                          <a:prstGeom prst="rect">
                            <a:avLst/>
                          </a:prstGeom>
                        </pic:spPr>
                      </pic:pic>
                    </a:graphicData>
                  </a:graphic>
                </wp:inline>
              </w:drawing>
            </w:r>
          </w:p>
        </w:tc>
      </w:tr>
      <w:tr w:rsidR="003715D6" w:rsidRPr="00B653BA" w14:paraId="5DCBE1DA" w14:textId="77777777" w:rsidTr="00E2116F">
        <w:trPr>
          <w:jc w:val="center"/>
        </w:trPr>
        <w:tc>
          <w:tcPr>
            <w:tcW w:w="3617" w:type="dxa"/>
          </w:tcPr>
          <w:p w14:paraId="5A2E4B1A" w14:textId="77777777"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513950A6" wp14:editId="1ED7DEC1">
                  <wp:extent cx="2160000" cy="1719184"/>
                  <wp:effectExtent l="0" t="0" r="0" b="0"/>
                  <wp:docPr id="1134762446" name="Picture 1" descr="A char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62446" name="Picture 1" descr="A chart of a graph&#10;&#10;Description automatically generated with medium confidence"/>
                          <pic:cNvPicPr/>
                        </pic:nvPicPr>
                        <pic:blipFill>
                          <a:blip r:embed="rId50"/>
                          <a:stretch>
                            <a:fillRect/>
                          </a:stretch>
                        </pic:blipFill>
                        <pic:spPr>
                          <a:xfrm>
                            <a:off x="0" y="0"/>
                            <a:ext cx="2160000" cy="1719184"/>
                          </a:xfrm>
                          <a:prstGeom prst="rect">
                            <a:avLst/>
                          </a:prstGeom>
                        </pic:spPr>
                      </pic:pic>
                    </a:graphicData>
                  </a:graphic>
                </wp:inline>
              </w:drawing>
            </w:r>
          </w:p>
        </w:tc>
        <w:tc>
          <w:tcPr>
            <w:tcW w:w="3611" w:type="dxa"/>
          </w:tcPr>
          <w:p w14:paraId="3D0401F5" w14:textId="77777777"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5A89528D" wp14:editId="6130CD27">
                  <wp:extent cx="2160000" cy="1719184"/>
                  <wp:effectExtent l="0" t="0" r="0" b="0"/>
                  <wp:docPr id="1591423751" name="Picture 1" descr="A chart with green and 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23751" name="Picture 1" descr="A chart with green and red squares&#10;&#10;Description automatically generated with medium confidence"/>
                          <pic:cNvPicPr/>
                        </pic:nvPicPr>
                        <pic:blipFill>
                          <a:blip r:embed="rId51"/>
                          <a:stretch>
                            <a:fillRect/>
                          </a:stretch>
                        </pic:blipFill>
                        <pic:spPr>
                          <a:xfrm>
                            <a:off x="0" y="0"/>
                            <a:ext cx="2160000" cy="1719184"/>
                          </a:xfrm>
                          <a:prstGeom prst="rect">
                            <a:avLst/>
                          </a:prstGeom>
                        </pic:spPr>
                      </pic:pic>
                    </a:graphicData>
                  </a:graphic>
                </wp:inline>
              </w:drawing>
            </w:r>
          </w:p>
        </w:tc>
      </w:tr>
    </w:tbl>
    <w:p w14:paraId="71A45DD4" w14:textId="6C69F8BE" w:rsidR="003715D6" w:rsidRPr="007E0165" w:rsidRDefault="003715D6" w:rsidP="00507D2D">
      <w:pPr>
        <w:pStyle w:val="Caption"/>
        <w:rPr>
          <w:lang w:val="en-US"/>
        </w:rPr>
      </w:pPr>
      <w:r w:rsidRPr="007E0165">
        <w:rPr>
          <w:lang w:val="en-US"/>
        </w:rPr>
        <w:t xml:space="preserve">Figure </w:t>
      </w:r>
      <w:r w:rsidRPr="007E0165">
        <w:rPr>
          <w:lang w:val="en-US"/>
        </w:rPr>
        <w:fldChar w:fldCharType="begin"/>
      </w:r>
      <w:r w:rsidRPr="007E0165">
        <w:rPr>
          <w:lang w:val="en-US"/>
        </w:rPr>
        <w:instrText xml:space="preserve"> SEQ Figure \* ARABIC </w:instrText>
      </w:r>
      <w:r w:rsidRPr="007E0165">
        <w:rPr>
          <w:lang w:val="en-US"/>
        </w:rPr>
        <w:fldChar w:fldCharType="separate"/>
      </w:r>
      <w:r w:rsidR="00230BE0" w:rsidRPr="007E0165">
        <w:rPr>
          <w:noProof/>
          <w:lang w:val="en-US"/>
        </w:rPr>
        <w:t>12</w:t>
      </w:r>
      <w:r w:rsidRPr="007E0165">
        <w:rPr>
          <w:noProof/>
          <w:lang w:val="en-US"/>
        </w:rPr>
        <w:fldChar w:fldCharType="end"/>
      </w:r>
      <w:r w:rsidRPr="007E0165">
        <w:rPr>
          <w:lang w:val="en-US"/>
        </w:rPr>
        <w:t xml:space="preserve">: </w:t>
      </w:r>
      <w:r w:rsidR="007650BE" w:rsidRPr="007E0165">
        <w:rPr>
          <w:lang w:val="en-US"/>
        </w:rPr>
        <w:t xml:space="preserve">Comparative Analysis of Imaging Metrics Between ADCM and IMCM Methods. The box plots depict the distribution of mean error (SUV), mean absolute error (SUV), relative error (SUV%), root mean squared error, peak signal-to-noise ratio, and structural similarity index across </w:t>
      </w:r>
      <w:r w:rsidR="00364F64" w:rsidRPr="00B653BA">
        <w:rPr>
          <w:lang w:val="en-US"/>
        </w:rPr>
        <w:t>centers</w:t>
      </w:r>
      <w:r w:rsidR="00364F64" w:rsidRPr="007E0165">
        <w:rPr>
          <w:lang w:val="en-US"/>
        </w:rPr>
        <w:t xml:space="preserve"> </w:t>
      </w:r>
      <w:r w:rsidR="007650BE" w:rsidRPr="007E0165">
        <w:rPr>
          <w:lang w:val="en-US"/>
        </w:rPr>
        <w:t>C6 and C7.</w:t>
      </w:r>
    </w:p>
    <w:p w14:paraId="3C51138C" w14:textId="43FF7AF5" w:rsidR="007650BE" w:rsidRPr="007E0165" w:rsidRDefault="00815E5F" w:rsidP="00D804A5">
      <w:pPr>
        <w:rPr>
          <w:rFonts w:asciiTheme="majorBidi" w:hAnsiTheme="majorBidi" w:cstheme="majorBidi"/>
          <w:lang w:val="en-US"/>
        </w:rPr>
      </w:pPr>
      <w:ins w:id="160" w:author="Samane Shahpouri" w:date="2024-06-05T06:12:00Z" w16du:dateUtc="2024-06-05T04:12:00Z">
        <w:r>
          <w:rPr>
            <w:rFonts w:asciiTheme="majorBidi" w:hAnsiTheme="majorBidi" w:cstheme="majorBidi"/>
            <w:lang w:val="en-US"/>
          </w:rPr>
          <w:t>F</w:t>
        </w:r>
      </w:ins>
      <w:del w:id="161" w:author="Samane Shahpouri" w:date="2024-06-05T06:12:00Z" w16du:dateUtc="2024-06-05T04:12:00Z">
        <w:r w:rsidR="007650BE" w:rsidRPr="007E0165" w:rsidDel="00815E5F">
          <w:rPr>
            <w:rFonts w:asciiTheme="majorBidi" w:hAnsiTheme="majorBidi" w:cstheme="majorBidi"/>
            <w:lang w:val="en-US"/>
          </w:rPr>
          <w:delText>Upon f</w:delText>
        </w:r>
      </w:del>
      <w:r w:rsidR="007650BE" w:rsidRPr="007E0165">
        <w:rPr>
          <w:rFonts w:asciiTheme="majorBidi" w:hAnsiTheme="majorBidi" w:cstheme="majorBidi"/>
          <w:lang w:val="en-US"/>
        </w:rPr>
        <w:t xml:space="preserve">urther investigation through joint histogram analysis of the TL-MC and ADCM models </w:t>
      </w:r>
      <w:del w:id="162" w:author="Samane Shahpouri" w:date="2024-06-05T06:13:00Z" w16du:dateUtc="2024-06-05T04:13:00Z">
        <w:r w:rsidR="007650BE" w:rsidRPr="007E0165" w:rsidDel="00815E5F">
          <w:rPr>
            <w:rFonts w:asciiTheme="majorBidi" w:hAnsiTheme="majorBidi" w:cstheme="majorBidi"/>
            <w:lang w:val="en-US"/>
          </w:rPr>
          <w:delText xml:space="preserve">across </w:delText>
        </w:r>
      </w:del>
      <w:ins w:id="163" w:author="Samane Shahpouri" w:date="2024-06-05T06:13:00Z" w16du:dateUtc="2024-06-05T04:13:00Z">
        <w:r>
          <w:rPr>
            <w:rFonts w:asciiTheme="majorBidi" w:hAnsiTheme="majorBidi" w:cstheme="majorBidi"/>
            <w:lang w:val="en-US"/>
          </w:rPr>
          <w:t>is</w:t>
        </w:r>
        <w:r w:rsidRPr="007E0165">
          <w:rPr>
            <w:rFonts w:asciiTheme="majorBidi" w:hAnsiTheme="majorBidi" w:cstheme="majorBidi"/>
            <w:lang w:val="en-US"/>
          </w:rPr>
          <w:t xml:space="preserve"> </w:t>
        </w:r>
      </w:ins>
      <w:r w:rsidR="007650BE" w:rsidRPr="007E0165">
        <w:rPr>
          <w:rFonts w:asciiTheme="majorBidi" w:hAnsiTheme="majorBidi" w:cstheme="majorBidi"/>
          <w:lang w:val="en-US"/>
        </w:rPr>
        <w:t xml:space="preserve">different </w:t>
      </w:r>
      <w:r w:rsidR="00364F64" w:rsidRPr="00B653BA">
        <w:rPr>
          <w:rFonts w:asciiTheme="majorBidi" w:hAnsiTheme="majorBidi" w:cstheme="majorBidi"/>
          <w:lang w:val="en-US"/>
        </w:rPr>
        <w:t>centers</w:t>
      </w:r>
      <w:del w:id="164" w:author="Samane Shahpouri" w:date="2024-06-05T06:13:00Z" w16du:dateUtc="2024-06-05T04:13:00Z">
        <w:r w:rsidR="00364F64" w:rsidRPr="00B653BA" w:rsidDel="00815E5F">
          <w:rPr>
            <w:rFonts w:asciiTheme="majorBidi" w:hAnsiTheme="majorBidi" w:cstheme="majorBidi"/>
            <w:lang w:val="en-US"/>
          </w:rPr>
          <w:delText>,</w:delText>
        </w:r>
      </w:del>
      <w:r w:rsidR="00364F64" w:rsidRPr="00B653BA">
        <w:rPr>
          <w:rFonts w:asciiTheme="majorBidi" w:hAnsiTheme="majorBidi" w:cstheme="majorBidi"/>
          <w:lang w:val="en-US"/>
        </w:rPr>
        <w:t xml:space="preserve"> </w:t>
      </w:r>
      <w:ins w:id="165" w:author="Samane Shahpouri" w:date="2024-06-05T06:13:00Z" w16du:dateUtc="2024-06-05T04:13:00Z">
        <w:r w:rsidRPr="00815E5F">
          <w:rPr>
            <w:rFonts w:asciiTheme="majorBidi" w:hAnsiTheme="majorBidi" w:cstheme="majorBidi"/>
            <w:lang w:val="en-US"/>
          </w:rPr>
          <w:t xml:space="preserve">provides precise understanding of each model's predictive capabilities for SUVs. </w:t>
        </w:r>
      </w:ins>
      <w:del w:id="166" w:author="Samane Shahpouri" w:date="2024-06-05T06:13:00Z" w16du:dateUtc="2024-06-05T04:13:00Z">
        <w:r w:rsidR="00364F64" w:rsidRPr="00B653BA" w:rsidDel="00815E5F">
          <w:rPr>
            <w:rFonts w:asciiTheme="majorBidi" w:hAnsiTheme="majorBidi" w:cstheme="majorBidi"/>
            <w:lang w:val="en-US"/>
          </w:rPr>
          <w:delText xml:space="preserve">a </w:delText>
        </w:r>
        <w:commentRangeStart w:id="167"/>
        <w:r w:rsidR="00364F64" w:rsidRPr="007E0165" w:rsidDel="00815E5F">
          <w:rPr>
            <w:rFonts w:asciiTheme="majorBidi" w:hAnsiTheme="majorBidi" w:cstheme="majorBidi"/>
            <w:highlight w:val="yellow"/>
            <w:lang w:val="en-US"/>
          </w:rPr>
          <w:delText>nuanced understanding</w:delText>
        </w:r>
        <w:r w:rsidR="00364F64" w:rsidRPr="00B653BA" w:rsidDel="00815E5F">
          <w:rPr>
            <w:rFonts w:asciiTheme="majorBidi" w:hAnsiTheme="majorBidi" w:cstheme="majorBidi"/>
            <w:lang w:val="en-US"/>
          </w:rPr>
          <w:delText xml:space="preserve"> of each model’s predictive capabilities for SUVs</w:delText>
        </w:r>
        <w:r w:rsidR="007650BE" w:rsidRPr="007E0165" w:rsidDel="00815E5F">
          <w:rPr>
            <w:rFonts w:asciiTheme="majorBidi" w:hAnsiTheme="majorBidi" w:cstheme="majorBidi"/>
            <w:lang w:val="en-US"/>
          </w:rPr>
          <w:delText xml:space="preserve"> emerges</w:delText>
        </w:r>
        <w:commentRangeEnd w:id="167"/>
        <w:r w:rsidR="00364F64" w:rsidRPr="007E0165" w:rsidDel="00815E5F">
          <w:rPr>
            <w:rStyle w:val="CommentReference"/>
            <w:lang w:val="en-US"/>
          </w:rPr>
          <w:commentReference w:id="167"/>
        </w:r>
        <w:r w:rsidR="007650BE" w:rsidRPr="007E0165" w:rsidDel="00815E5F">
          <w:rPr>
            <w:rFonts w:asciiTheme="majorBidi" w:hAnsiTheme="majorBidi" w:cstheme="majorBidi"/>
            <w:lang w:val="en-US"/>
          </w:rPr>
          <w:delText xml:space="preserve">. </w:delText>
        </w:r>
      </w:del>
      <w:r w:rsidR="007650BE" w:rsidRPr="007E0165">
        <w:rPr>
          <w:rFonts w:asciiTheme="majorBidi" w:hAnsiTheme="majorBidi" w:cstheme="majorBidi"/>
          <w:lang w:val="en-US"/>
        </w:rPr>
        <w:t xml:space="preserve">The TL-MC model </w:t>
      </w:r>
      <w:del w:id="168" w:author="Samane Shahpouri" w:date="2024-06-05T06:13:00Z" w16du:dateUtc="2024-06-05T04:13:00Z">
        <w:r w:rsidR="007650BE" w:rsidRPr="007E0165" w:rsidDel="00815E5F">
          <w:rPr>
            <w:rFonts w:asciiTheme="majorBidi" w:hAnsiTheme="majorBidi" w:cstheme="majorBidi"/>
            <w:lang w:val="en-US"/>
          </w:rPr>
          <w:delText xml:space="preserve">aligns </w:delText>
        </w:r>
      </w:del>
      <w:r w:rsidR="007650BE" w:rsidRPr="007E0165">
        <w:rPr>
          <w:rFonts w:asciiTheme="majorBidi" w:hAnsiTheme="majorBidi" w:cstheme="majorBidi"/>
          <w:lang w:val="en-US"/>
        </w:rPr>
        <w:t xml:space="preserve">closely </w:t>
      </w:r>
      <w:ins w:id="169" w:author="Samane Shahpouri" w:date="2024-06-05T06:13:00Z" w16du:dateUtc="2024-06-05T04:13:00Z">
        <w:r>
          <w:rPr>
            <w:rFonts w:asciiTheme="majorBidi" w:hAnsiTheme="majorBidi" w:cstheme="majorBidi"/>
            <w:lang w:val="en-US"/>
          </w:rPr>
          <w:t xml:space="preserve">matches </w:t>
        </w:r>
      </w:ins>
      <w:del w:id="170" w:author="Samane Shahpouri" w:date="2024-06-05T06:13:00Z" w16du:dateUtc="2024-06-05T04:13:00Z">
        <w:r w:rsidR="007650BE" w:rsidRPr="007E0165" w:rsidDel="00815E5F">
          <w:rPr>
            <w:rFonts w:asciiTheme="majorBidi" w:hAnsiTheme="majorBidi" w:cstheme="majorBidi"/>
            <w:lang w:val="en-US"/>
          </w:rPr>
          <w:delText xml:space="preserve">with </w:delText>
        </w:r>
      </w:del>
      <w:ins w:id="171" w:author="Samane Shahpouri" w:date="2024-06-05T06:13:00Z" w16du:dateUtc="2024-06-05T04:13:00Z">
        <w:r>
          <w:rPr>
            <w:rFonts w:asciiTheme="majorBidi" w:hAnsiTheme="majorBidi" w:cstheme="majorBidi"/>
            <w:lang w:val="en-US"/>
          </w:rPr>
          <w:t>to</w:t>
        </w:r>
        <w:r w:rsidRPr="007E0165">
          <w:rPr>
            <w:rFonts w:asciiTheme="majorBidi" w:hAnsiTheme="majorBidi" w:cstheme="majorBidi"/>
            <w:lang w:val="en-US"/>
          </w:rPr>
          <w:t xml:space="preserve"> </w:t>
        </w:r>
      </w:ins>
      <w:r w:rsidR="007650BE" w:rsidRPr="007E0165">
        <w:rPr>
          <w:rFonts w:asciiTheme="majorBidi" w:hAnsiTheme="majorBidi" w:cstheme="majorBidi"/>
          <w:lang w:val="en-US"/>
        </w:rPr>
        <w:t xml:space="preserve">reference values, as evidenced by regression slopes of 0.98 ± 0.38 and 0.69 ± 0.08 at two respective </w:t>
      </w:r>
      <w:r w:rsidR="00364F64" w:rsidRPr="00B653BA">
        <w:rPr>
          <w:rFonts w:asciiTheme="majorBidi" w:hAnsiTheme="majorBidi" w:cstheme="majorBidi"/>
          <w:lang w:val="en-US"/>
        </w:rPr>
        <w:t>centers</w:t>
      </w:r>
      <w:r w:rsidR="007650BE" w:rsidRPr="007E0165">
        <w:rPr>
          <w:rFonts w:asciiTheme="majorBidi" w:hAnsiTheme="majorBidi" w:cstheme="majorBidi"/>
          <w:lang w:val="en-US"/>
        </w:rPr>
        <w:t xml:space="preserve">. Notably, this model also </w:t>
      </w:r>
      <w:del w:id="172" w:author="Samane Shahpouri" w:date="2024-06-05T06:14:00Z" w16du:dateUtc="2024-06-05T04:14:00Z">
        <w:r w:rsidR="007650BE" w:rsidRPr="007E0165" w:rsidDel="00815E5F">
          <w:rPr>
            <w:rFonts w:asciiTheme="majorBidi" w:hAnsiTheme="majorBidi" w:cstheme="majorBidi"/>
            <w:lang w:val="en-US"/>
          </w:rPr>
          <w:delText xml:space="preserve">shows </w:delText>
        </w:r>
      </w:del>
      <w:ins w:id="173" w:author="Samane Shahpouri" w:date="2024-06-05T06:14:00Z" w16du:dateUtc="2024-06-05T04:14:00Z">
        <w:r>
          <w:rPr>
            <w:rFonts w:asciiTheme="majorBidi" w:hAnsiTheme="majorBidi" w:cstheme="majorBidi"/>
            <w:lang w:val="en-US"/>
          </w:rPr>
          <w:t>has</w:t>
        </w:r>
        <w:r w:rsidRPr="007E0165">
          <w:rPr>
            <w:rFonts w:asciiTheme="majorBidi" w:hAnsiTheme="majorBidi" w:cstheme="majorBidi"/>
            <w:lang w:val="en-US"/>
          </w:rPr>
          <w:t xml:space="preserve"> </w:t>
        </w:r>
      </w:ins>
      <w:r w:rsidR="007650BE" w:rsidRPr="007E0165">
        <w:rPr>
          <w:rFonts w:asciiTheme="majorBidi" w:hAnsiTheme="majorBidi" w:cstheme="majorBidi"/>
          <w:lang w:val="en-US"/>
        </w:rPr>
        <w:t xml:space="preserve">high correlation coefficients of 0.915 and 0.918, </w:t>
      </w:r>
      <w:del w:id="174" w:author="Samane Shahpouri" w:date="2024-06-05T06:15:00Z" w16du:dateUtc="2024-06-05T04:15:00Z">
        <w:r w:rsidR="007650BE" w:rsidRPr="007E0165" w:rsidDel="00815E5F">
          <w:rPr>
            <w:rFonts w:asciiTheme="majorBidi" w:hAnsiTheme="majorBidi" w:cstheme="majorBidi"/>
            <w:highlight w:val="yellow"/>
            <w:lang w:val="en-US"/>
          </w:rPr>
          <w:delText xml:space="preserve">underscoring </w:delText>
        </w:r>
      </w:del>
      <w:ins w:id="175" w:author="Samane Shahpouri" w:date="2024-06-05T06:16:00Z" w16du:dateUtc="2024-06-05T04:16:00Z">
        <w:r w:rsidRPr="00815E5F">
          <w:rPr>
            <w:rFonts w:asciiTheme="majorBidi" w:hAnsiTheme="majorBidi" w:cstheme="majorBidi"/>
            <w:lang w:val="en-US"/>
          </w:rPr>
          <w:t>emphasizing</w:t>
        </w:r>
        <w:r>
          <w:rPr>
            <w:rFonts w:asciiTheme="majorBidi" w:hAnsiTheme="majorBidi" w:cstheme="majorBidi"/>
            <w:lang w:val="en-US"/>
          </w:rPr>
          <w:t xml:space="preserve"> </w:t>
        </w:r>
      </w:ins>
      <w:r w:rsidR="007650BE" w:rsidRPr="007E0165">
        <w:rPr>
          <w:rFonts w:asciiTheme="majorBidi" w:hAnsiTheme="majorBidi" w:cstheme="majorBidi"/>
          <w:highlight w:val="yellow"/>
          <w:lang w:val="en-US"/>
        </w:rPr>
        <w:t>its precision in SUV prediction</w:t>
      </w:r>
      <w:ins w:id="176" w:author="Samane Shahpouri" w:date="2024-06-05T06:15:00Z" w16du:dateUtc="2024-06-05T04:15:00Z">
        <w:r>
          <w:rPr>
            <w:rFonts w:asciiTheme="majorBidi" w:hAnsiTheme="majorBidi" w:cstheme="majorBidi"/>
            <w:highlight w:val="yellow"/>
            <w:lang w:val="en-US"/>
          </w:rPr>
          <w:t>,</w:t>
        </w:r>
      </w:ins>
      <w:r w:rsidR="007650BE" w:rsidRPr="007E0165">
        <w:rPr>
          <w:rFonts w:asciiTheme="majorBidi" w:hAnsiTheme="majorBidi" w:cstheme="majorBidi"/>
          <w:highlight w:val="yellow"/>
          <w:lang w:val="en-US"/>
        </w:rPr>
        <w:t xml:space="preserve"> despite a tendency to slightly underestimate values, particularly at Cent</w:t>
      </w:r>
      <w:ins w:id="177" w:author="Samane Shahpouri" w:date="2024-06-05T05:58:00Z" w16du:dateUtc="2024-06-05T03:58:00Z">
        <w:r w:rsidR="009239C2">
          <w:rPr>
            <w:rFonts w:asciiTheme="majorBidi" w:hAnsiTheme="majorBidi" w:cstheme="majorBidi"/>
            <w:sz w:val="24"/>
            <w:szCs w:val="24"/>
            <w:lang w:val="en-US"/>
          </w:rPr>
          <w:t>er</w:t>
        </w:r>
      </w:ins>
      <w:del w:id="178" w:author="Samane Shahpouri" w:date="2024-06-05T05:58:00Z" w16du:dateUtc="2024-06-05T03:58:00Z">
        <w:r w:rsidR="007650BE" w:rsidRPr="007E0165" w:rsidDel="009239C2">
          <w:rPr>
            <w:rFonts w:asciiTheme="majorBidi" w:hAnsiTheme="majorBidi" w:cstheme="majorBidi"/>
            <w:highlight w:val="yellow"/>
            <w:lang w:val="en-US"/>
          </w:rPr>
          <w:delText>re</w:delText>
        </w:r>
      </w:del>
      <w:r w:rsidR="007650BE" w:rsidRPr="007E0165">
        <w:rPr>
          <w:rFonts w:asciiTheme="majorBidi" w:hAnsiTheme="majorBidi" w:cstheme="majorBidi"/>
          <w:highlight w:val="yellow"/>
          <w:lang w:val="en-US"/>
        </w:rPr>
        <w:t xml:space="preserve"> C7 as </w:t>
      </w:r>
      <w:del w:id="179" w:author="Samane Shahpouri" w:date="2024-06-05T06:15:00Z" w16du:dateUtc="2024-06-05T04:15:00Z">
        <w:r w:rsidR="007650BE" w:rsidRPr="007E0165" w:rsidDel="00815E5F">
          <w:rPr>
            <w:rFonts w:asciiTheme="majorBidi" w:hAnsiTheme="majorBidi" w:cstheme="majorBidi"/>
            <w:highlight w:val="yellow"/>
            <w:lang w:val="en-US"/>
          </w:rPr>
          <w:delText xml:space="preserve">depicted </w:delText>
        </w:r>
      </w:del>
      <w:ins w:id="180" w:author="Samane Shahpouri" w:date="2024-06-05T06:15:00Z" w16du:dateUtc="2024-06-05T04:15:00Z">
        <w:r>
          <w:rPr>
            <w:rFonts w:asciiTheme="majorBidi" w:hAnsiTheme="majorBidi" w:cstheme="majorBidi"/>
            <w:highlight w:val="yellow"/>
            <w:lang w:val="en-US"/>
          </w:rPr>
          <w:t>presented</w:t>
        </w:r>
        <w:r w:rsidRPr="007E0165">
          <w:rPr>
            <w:rFonts w:asciiTheme="majorBidi" w:hAnsiTheme="majorBidi" w:cstheme="majorBidi"/>
            <w:highlight w:val="yellow"/>
            <w:lang w:val="en-US"/>
          </w:rPr>
          <w:t xml:space="preserve"> </w:t>
        </w:r>
      </w:ins>
      <w:r w:rsidR="007650BE" w:rsidRPr="007E0165">
        <w:rPr>
          <w:rFonts w:asciiTheme="majorBidi" w:hAnsiTheme="majorBidi" w:cstheme="majorBidi"/>
          <w:highlight w:val="yellow"/>
          <w:lang w:val="en-US"/>
        </w:rPr>
        <w:t>in the analysis.</w:t>
      </w:r>
    </w:p>
    <w:p w14:paraId="49B094F6" w14:textId="07EDF20C" w:rsidR="003715D6" w:rsidRPr="007E0165" w:rsidRDefault="007650BE" w:rsidP="00D804A5">
      <w:pPr>
        <w:rPr>
          <w:rFonts w:asciiTheme="majorBidi" w:hAnsiTheme="majorBidi" w:cstheme="majorBidi"/>
          <w:lang w:val="en-US"/>
        </w:rPr>
      </w:pPr>
      <w:r w:rsidRPr="007E0165">
        <w:rPr>
          <w:rFonts w:asciiTheme="majorBidi" w:hAnsiTheme="majorBidi" w:cstheme="majorBidi"/>
          <w:lang w:val="en-US"/>
        </w:rPr>
        <w:t>On the other hand, the ADCM model has lower correlation coefficients of 0.660 and 0.678, even though its regression slopes are higher at 1.10 ± 0.46 and 1.35 ± 0.66, which means it overestimates the data. This discrepancy highlights the lesser consistency and reliability of its predictions when compared to TL-MC. Contrary to intuitive expectations of better correlation, the higher slopes observed in ADCM indicate a greater deviation from the reference line, pointing to a systematic error in overestimating SUVs.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
        <w:gridCol w:w="6036"/>
      </w:tblGrid>
      <w:tr w:rsidR="00211C63" w:rsidRPr="00B653BA" w14:paraId="4D88F9D5" w14:textId="77777777" w:rsidTr="00211C63">
        <w:trPr>
          <w:jc w:val="center"/>
        </w:trPr>
        <w:tc>
          <w:tcPr>
            <w:tcW w:w="411" w:type="dxa"/>
            <w:textDirection w:val="btLr"/>
            <w:vAlign w:val="bottom"/>
          </w:tcPr>
          <w:p w14:paraId="164F8074" w14:textId="50ACBC2B" w:rsidR="00211C63" w:rsidRPr="007E0165" w:rsidRDefault="00681E02" w:rsidP="00D804A5">
            <w:pPr>
              <w:rPr>
                <w:rFonts w:asciiTheme="majorBidi" w:hAnsiTheme="majorBidi" w:cstheme="majorBidi"/>
                <w:sz w:val="16"/>
                <w:szCs w:val="16"/>
                <w:lang w:val="en-US"/>
              </w:rPr>
            </w:pPr>
            <w:r w:rsidRPr="007E0165">
              <w:rPr>
                <w:rFonts w:asciiTheme="majorBidi" w:hAnsiTheme="majorBidi" w:cstheme="majorBidi"/>
                <w:sz w:val="16"/>
                <w:szCs w:val="16"/>
                <w:lang w:val="en-US"/>
              </w:rPr>
              <w:lastRenderedPageBreak/>
              <w:t xml:space="preserve">           </w:t>
            </w:r>
            <w:r w:rsidR="00211C63" w:rsidRPr="007E0165">
              <w:rPr>
                <w:rFonts w:asciiTheme="majorBidi" w:hAnsiTheme="majorBidi" w:cstheme="majorBidi"/>
                <w:sz w:val="16"/>
                <w:szCs w:val="16"/>
                <w:lang w:val="en-US"/>
              </w:rPr>
              <w:t>Predicted (SUV)</w:t>
            </w:r>
          </w:p>
        </w:tc>
        <w:tc>
          <w:tcPr>
            <w:tcW w:w="5963" w:type="dxa"/>
          </w:tcPr>
          <w:p w14:paraId="02FFA8E1" w14:textId="77777777" w:rsidR="00211C63" w:rsidRPr="007E0165" w:rsidRDefault="00211C63"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283B3A85" wp14:editId="5D4A4ABF">
                  <wp:extent cx="3696147" cy="1638000"/>
                  <wp:effectExtent l="0" t="0" r="0" b="635"/>
                  <wp:docPr id="371834683"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4683" name="Picture 1" descr="A diagram of a graph&#10;&#10;Description automatically generated with medium confidence"/>
                          <pic:cNvPicPr/>
                        </pic:nvPicPr>
                        <pic:blipFill>
                          <a:blip r:embed="rId52"/>
                          <a:stretch>
                            <a:fillRect/>
                          </a:stretch>
                        </pic:blipFill>
                        <pic:spPr>
                          <a:xfrm>
                            <a:off x="0" y="0"/>
                            <a:ext cx="3696147" cy="1638000"/>
                          </a:xfrm>
                          <a:prstGeom prst="rect">
                            <a:avLst/>
                          </a:prstGeom>
                        </pic:spPr>
                      </pic:pic>
                    </a:graphicData>
                  </a:graphic>
                </wp:inline>
              </w:drawing>
            </w:r>
          </w:p>
        </w:tc>
      </w:tr>
      <w:tr w:rsidR="00211C63" w:rsidRPr="00B653BA" w14:paraId="47C81A9F" w14:textId="77777777" w:rsidTr="00211C63">
        <w:trPr>
          <w:jc w:val="center"/>
        </w:trPr>
        <w:tc>
          <w:tcPr>
            <w:tcW w:w="411" w:type="dxa"/>
            <w:textDirection w:val="btLr"/>
            <w:vAlign w:val="bottom"/>
          </w:tcPr>
          <w:p w14:paraId="1AE532CD" w14:textId="0A30498D" w:rsidR="00211C63" w:rsidRPr="007E0165" w:rsidRDefault="00681E02" w:rsidP="00D804A5">
            <w:pPr>
              <w:rPr>
                <w:rFonts w:asciiTheme="majorBidi" w:hAnsiTheme="majorBidi" w:cstheme="majorBidi"/>
                <w:sz w:val="16"/>
                <w:szCs w:val="16"/>
                <w:lang w:val="en-US"/>
              </w:rPr>
            </w:pPr>
            <w:r w:rsidRPr="007E0165">
              <w:rPr>
                <w:rFonts w:asciiTheme="majorBidi" w:hAnsiTheme="majorBidi" w:cstheme="majorBidi"/>
                <w:sz w:val="16"/>
                <w:szCs w:val="16"/>
                <w:lang w:val="en-US"/>
              </w:rPr>
              <w:t xml:space="preserve">               </w:t>
            </w:r>
            <w:r w:rsidR="00211C63" w:rsidRPr="007E0165">
              <w:rPr>
                <w:rFonts w:asciiTheme="majorBidi" w:hAnsiTheme="majorBidi" w:cstheme="majorBidi"/>
                <w:sz w:val="16"/>
                <w:szCs w:val="16"/>
                <w:lang w:val="en-US"/>
              </w:rPr>
              <w:t>Predicted (SUV)</w:t>
            </w:r>
          </w:p>
        </w:tc>
        <w:tc>
          <w:tcPr>
            <w:tcW w:w="5963" w:type="dxa"/>
          </w:tcPr>
          <w:p w14:paraId="65DAB4D1" w14:textId="77777777" w:rsidR="00211C63" w:rsidRPr="007E0165" w:rsidRDefault="00211C63"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66776ACF" wp14:editId="065A57BF">
                  <wp:extent cx="3696147" cy="1638000"/>
                  <wp:effectExtent l="0" t="0" r="0" b="635"/>
                  <wp:docPr id="458670400" name="Picture 1" descr="A chart with numbers and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70400" name="Picture 1" descr="A chart with numbers and a diagram&#10;&#10;Description automatically generated with medium confidence"/>
                          <pic:cNvPicPr/>
                        </pic:nvPicPr>
                        <pic:blipFill>
                          <a:blip r:embed="rId53"/>
                          <a:stretch>
                            <a:fillRect/>
                          </a:stretch>
                        </pic:blipFill>
                        <pic:spPr>
                          <a:xfrm>
                            <a:off x="0" y="0"/>
                            <a:ext cx="3696147" cy="1638000"/>
                          </a:xfrm>
                          <a:prstGeom prst="rect">
                            <a:avLst/>
                          </a:prstGeom>
                        </pic:spPr>
                      </pic:pic>
                    </a:graphicData>
                  </a:graphic>
                </wp:inline>
              </w:drawing>
            </w:r>
          </w:p>
        </w:tc>
      </w:tr>
      <w:tr w:rsidR="00211C63" w:rsidRPr="00B653BA" w14:paraId="0CDCF417" w14:textId="77777777" w:rsidTr="00211C63">
        <w:trPr>
          <w:jc w:val="center"/>
        </w:trPr>
        <w:tc>
          <w:tcPr>
            <w:tcW w:w="411" w:type="dxa"/>
          </w:tcPr>
          <w:p w14:paraId="7E21204C" w14:textId="77777777" w:rsidR="00211C63" w:rsidRPr="007E0165" w:rsidRDefault="00211C63" w:rsidP="00D804A5">
            <w:pPr>
              <w:rPr>
                <w:rFonts w:asciiTheme="majorBidi" w:hAnsiTheme="majorBidi" w:cstheme="majorBidi"/>
                <w:lang w:val="en-US"/>
              </w:rPr>
            </w:pPr>
          </w:p>
        </w:tc>
        <w:tc>
          <w:tcPr>
            <w:tcW w:w="5963" w:type="dxa"/>
          </w:tcPr>
          <w:p w14:paraId="57E1005D" w14:textId="16B3D231" w:rsidR="00211C63" w:rsidRPr="007E0165" w:rsidRDefault="00211C63" w:rsidP="00D804A5">
            <w:pPr>
              <w:rPr>
                <w:rFonts w:asciiTheme="majorBidi" w:hAnsiTheme="majorBidi" w:cstheme="majorBidi"/>
                <w:lang w:val="en-US"/>
              </w:rPr>
            </w:pPr>
            <w:r w:rsidRPr="007E0165">
              <w:rPr>
                <w:rFonts w:asciiTheme="majorBidi" w:hAnsiTheme="majorBidi" w:cstheme="majorBidi"/>
                <w:sz w:val="16"/>
                <w:szCs w:val="16"/>
                <w:lang w:val="en-US"/>
              </w:rPr>
              <w:t xml:space="preserve">            </w:t>
            </w:r>
            <w:r w:rsidR="00681E02" w:rsidRPr="007E0165">
              <w:rPr>
                <w:rFonts w:asciiTheme="majorBidi" w:hAnsiTheme="majorBidi" w:cstheme="majorBidi"/>
                <w:sz w:val="16"/>
                <w:szCs w:val="16"/>
                <w:lang w:val="en-US"/>
              </w:rPr>
              <w:t xml:space="preserve">     </w:t>
            </w:r>
            <w:r w:rsidRPr="007E0165">
              <w:rPr>
                <w:rFonts w:asciiTheme="majorBidi" w:hAnsiTheme="majorBidi" w:cstheme="majorBidi"/>
                <w:sz w:val="16"/>
                <w:szCs w:val="16"/>
                <w:lang w:val="en-US"/>
              </w:rPr>
              <w:t>Reference (</w:t>
            </w:r>
            <w:proofErr w:type="gramStart"/>
            <w:r w:rsidRPr="007E0165">
              <w:rPr>
                <w:rFonts w:asciiTheme="majorBidi" w:hAnsiTheme="majorBidi" w:cstheme="majorBidi"/>
                <w:sz w:val="16"/>
                <w:szCs w:val="16"/>
                <w:lang w:val="en-US"/>
              </w:rPr>
              <w:t xml:space="preserve">SUV)   </w:t>
            </w:r>
            <w:proofErr w:type="gramEnd"/>
            <w:r w:rsidRPr="007E0165">
              <w:rPr>
                <w:rFonts w:asciiTheme="majorBidi" w:hAnsiTheme="majorBidi" w:cstheme="majorBidi"/>
                <w:sz w:val="16"/>
                <w:szCs w:val="16"/>
                <w:lang w:val="en-US"/>
              </w:rPr>
              <w:t xml:space="preserve">                                              Reference (SUV)</w:t>
            </w:r>
          </w:p>
        </w:tc>
      </w:tr>
    </w:tbl>
    <w:p w14:paraId="62B214E2" w14:textId="6FBE2CBC" w:rsidR="003715D6" w:rsidRPr="007E0165" w:rsidRDefault="00CC54DB" w:rsidP="00507D2D">
      <w:pPr>
        <w:pStyle w:val="Caption"/>
        <w:rPr>
          <w:lang w:val="en-US"/>
        </w:rPr>
      </w:pPr>
      <w:r w:rsidRPr="007E0165">
        <w:rPr>
          <w:lang w:val="en-US"/>
        </w:rPr>
        <w:t xml:space="preserve">Figure </w:t>
      </w:r>
      <w:r w:rsidRPr="007E0165">
        <w:rPr>
          <w:lang w:val="en-US"/>
        </w:rPr>
        <w:fldChar w:fldCharType="begin"/>
      </w:r>
      <w:r w:rsidRPr="007E0165">
        <w:rPr>
          <w:lang w:val="en-US"/>
        </w:rPr>
        <w:instrText xml:space="preserve"> SEQ Figure \* ARABIC </w:instrText>
      </w:r>
      <w:r w:rsidRPr="007E0165">
        <w:rPr>
          <w:lang w:val="en-US"/>
        </w:rPr>
        <w:fldChar w:fldCharType="separate"/>
      </w:r>
      <w:r w:rsidR="00230BE0" w:rsidRPr="007E0165">
        <w:rPr>
          <w:noProof/>
          <w:lang w:val="en-US"/>
        </w:rPr>
        <w:t>13</w:t>
      </w:r>
      <w:r w:rsidRPr="007E0165">
        <w:rPr>
          <w:noProof/>
          <w:lang w:val="en-US"/>
        </w:rPr>
        <w:fldChar w:fldCharType="end"/>
      </w:r>
      <w:r w:rsidRPr="007E0165">
        <w:rPr>
          <w:lang w:val="en-US"/>
        </w:rPr>
        <w:t xml:space="preserve">: </w:t>
      </w:r>
      <w:r w:rsidR="00211C63" w:rsidRPr="007E0165">
        <w:rPr>
          <w:lang w:val="en-US"/>
        </w:rPr>
        <w:t>J</w:t>
      </w:r>
      <w:r w:rsidR="007650BE" w:rsidRPr="007E0165">
        <w:rPr>
          <w:lang w:val="en-US"/>
        </w:rPr>
        <w:t>oint histogram analysis displaying the correlation between activity concentration in TL-MC and ADCM images versus reference MAC images serving as the ground truth for cross-tracer. Note that a logarithmic scale was used to display the SUV levels</w:t>
      </w:r>
      <w:r w:rsidRPr="007E0165">
        <w:rPr>
          <w:lang w:val="en-US"/>
        </w:rPr>
        <w:t>.</w:t>
      </w:r>
    </w:p>
    <w:p w14:paraId="1CB0D8B0" w14:textId="3DD32B27" w:rsidR="00CC54DB" w:rsidRPr="007E0165" w:rsidRDefault="00CC54DB" w:rsidP="001E0755">
      <w:pPr>
        <w:pStyle w:val="Heading2"/>
        <w:rPr>
          <w:rFonts w:asciiTheme="majorBidi" w:hAnsiTheme="majorBidi" w:cstheme="majorBidi"/>
          <w:lang w:val="en-US"/>
        </w:rPr>
      </w:pPr>
      <w:bookmarkStart w:id="181" w:name="_Toc168472932"/>
      <w:bookmarkStart w:id="182" w:name="_Toc168473846"/>
      <w:r w:rsidRPr="007E0165">
        <w:rPr>
          <w:rFonts w:asciiTheme="majorBidi" w:hAnsiTheme="majorBidi" w:cstheme="majorBidi"/>
          <w:lang w:val="en-US"/>
        </w:rPr>
        <w:t>Case Study on </w:t>
      </w:r>
      <w:r w:rsidR="00C4118C" w:rsidRPr="00B653BA">
        <w:rPr>
          <w:rFonts w:asciiTheme="majorBidi" w:hAnsiTheme="majorBidi" w:cstheme="majorBidi"/>
          <w:lang w:val="en-US"/>
        </w:rPr>
        <w:t>Artifact Images</w:t>
      </w:r>
      <w:bookmarkEnd w:id="181"/>
      <w:bookmarkEnd w:id="182"/>
    </w:p>
    <w:p w14:paraId="58A55C9C" w14:textId="77777777" w:rsidR="003715D6" w:rsidRPr="007E0165" w:rsidRDefault="003715D6" w:rsidP="00D804A5">
      <w:pPr>
        <w:rPr>
          <w:rFonts w:asciiTheme="majorBidi" w:hAnsiTheme="majorBidi" w:cstheme="majorBidi"/>
          <w:lang w:val="en-US"/>
        </w:rPr>
      </w:pPr>
    </w:p>
    <w:p w14:paraId="1031A405" w14:textId="0C2A01CB" w:rsidR="007650BE" w:rsidRPr="007E0165" w:rsidRDefault="00C4118C">
      <w:pPr>
        <w:rPr>
          <w:rFonts w:asciiTheme="majorBidi" w:hAnsiTheme="majorBidi" w:cstheme="majorBidi"/>
          <w:lang w:val="en-US"/>
        </w:rPr>
      </w:pPr>
      <w:r w:rsidRPr="00B653BA">
        <w:rPr>
          <w:rFonts w:asciiTheme="majorBidi" w:hAnsiTheme="majorBidi" w:cstheme="majorBidi"/>
          <w:lang w:val="en-US"/>
        </w:rPr>
        <w:t>This section examined a series of case studies involving repeated scans</w:t>
      </w:r>
      <w:r w:rsidR="007650BE" w:rsidRPr="007E0165">
        <w:rPr>
          <w:rFonts w:asciiTheme="majorBidi" w:hAnsiTheme="majorBidi" w:cstheme="majorBidi"/>
          <w:lang w:val="en-US"/>
        </w:rPr>
        <w:t>. These repeated scans have been requested by nuclear medicine physicians shortly after initial assessments.</w:t>
      </w:r>
      <w:r w:rsidR="00DC7C5C" w:rsidRPr="007E0165">
        <w:rPr>
          <w:rFonts w:asciiTheme="majorBidi" w:hAnsiTheme="majorBidi" w:cstheme="majorBidi"/>
          <w:lang w:val="en-US"/>
        </w:rPr>
        <w:t xml:space="preserve"> </w:t>
      </w:r>
      <w:r w:rsidR="007650BE" w:rsidRPr="007E0165">
        <w:rPr>
          <w:rFonts w:asciiTheme="majorBidi" w:hAnsiTheme="majorBidi" w:cstheme="majorBidi"/>
          <w:lang w:val="en-US"/>
        </w:rPr>
        <w:t>Figure</w:t>
      </w:r>
      <w:r w:rsidR="00DC7C5C" w:rsidRPr="007E0165">
        <w:rPr>
          <w:rFonts w:asciiTheme="majorBidi" w:hAnsiTheme="majorBidi" w:cstheme="majorBidi"/>
          <w:lang w:val="en-US"/>
        </w:rPr>
        <w:t>s 15, 16, and 17 display the imaging results for patients with halo artifacts in the pelvic, kidney, diaphragm, lung, liver,</w:t>
      </w:r>
      <w:r w:rsidR="00626150" w:rsidRPr="007E0165">
        <w:rPr>
          <w:rFonts w:asciiTheme="majorBidi" w:hAnsiTheme="majorBidi" w:cstheme="majorBidi"/>
          <w:lang w:val="en-US"/>
        </w:rPr>
        <w:t xml:space="preserve"> and spleen </w:t>
      </w:r>
      <w:r w:rsidR="007650BE" w:rsidRPr="007E0165">
        <w:rPr>
          <w:rFonts w:asciiTheme="majorBidi" w:hAnsiTheme="majorBidi" w:cstheme="majorBidi"/>
          <w:lang w:val="en-US"/>
        </w:rPr>
        <w:t xml:space="preserve">regions. These </w:t>
      </w:r>
      <w:r w:rsidR="00DC7C5C" w:rsidRPr="007E0165">
        <w:rPr>
          <w:rFonts w:asciiTheme="majorBidi" w:hAnsiTheme="majorBidi" w:cstheme="majorBidi"/>
          <w:lang w:val="en-US"/>
        </w:rPr>
        <w:t xml:space="preserve">artifacts </w:t>
      </w:r>
      <w:r w:rsidR="007650BE" w:rsidRPr="007E0165">
        <w:rPr>
          <w:rFonts w:asciiTheme="majorBidi" w:hAnsiTheme="majorBidi" w:cstheme="majorBidi"/>
          <w:lang w:val="en-US"/>
        </w:rPr>
        <w:t xml:space="preserve">were removed in the repeated scan. The ICMC method produced </w:t>
      </w:r>
      <w:r w:rsidR="00DC7C5C" w:rsidRPr="007E0165">
        <w:rPr>
          <w:rFonts w:asciiTheme="majorBidi" w:hAnsiTheme="majorBidi" w:cstheme="majorBidi"/>
          <w:lang w:val="en-US"/>
        </w:rPr>
        <w:t>artifact</w:t>
      </w:r>
      <w:r w:rsidR="007650BE" w:rsidRPr="007E0165">
        <w:rPr>
          <w:rFonts w:asciiTheme="majorBidi" w:hAnsiTheme="majorBidi" w:cstheme="majorBidi"/>
          <w:lang w:val="en-US"/>
        </w:rPr>
        <w:t>-free images of high quality, diagnostic confidence, and nearly identical to the initial scan.</w:t>
      </w:r>
      <w:r w:rsidR="00DC7C5C" w:rsidRPr="007E0165">
        <w:rPr>
          <w:rFonts w:asciiTheme="majorBidi" w:hAnsiTheme="majorBidi" w:cstheme="majorBidi"/>
          <w:lang w:val="en-US"/>
        </w:rPr>
        <w:t xml:space="preserve"> </w:t>
      </w:r>
      <w:r w:rsidR="007650BE" w:rsidRPr="007E0165">
        <w:rPr>
          <w:rFonts w:asciiTheme="majorBidi" w:hAnsiTheme="majorBidi" w:cstheme="majorBidi"/>
          <w:lang w:val="en-US"/>
        </w:rPr>
        <w:t xml:space="preserve">Figure </w:t>
      </w:r>
      <w:r w:rsidR="00626150" w:rsidRPr="007E0165">
        <w:rPr>
          <w:rFonts w:asciiTheme="majorBidi" w:hAnsiTheme="majorBidi" w:cstheme="majorBidi"/>
          <w:lang w:val="en-US"/>
        </w:rPr>
        <w:t>18</w:t>
      </w:r>
      <w:r w:rsidR="007650BE" w:rsidRPr="007E0165">
        <w:rPr>
          <w:rFonts w:asciiTheme="majorBidi" w:hAnsiTheme="majorBidi" w:cstheme="majorBidi"/>
          <w:lang w:val="en-US"/>
        </w:rPr>
        <w:t xml:space="preserve"> features patient</w:t>
      </w:r>
      <w:r w:rsidR="00B4553F" w:rsidRPr="007E0165">
        <w:rPr>
          <w:rFonts w:asciiTheme="majorBidi" w:hAnsiTheme="majorBidi" w:cstheme="majorBidi"/>
          <w:lang w:val="en-US"/>
        </w:rPr>
        <w:t>s</w:t>
      </w:r>
      <w:r w:rsidR="007650BE" w:rsidRPr="007E0165">
        <w:rPr>
          <w:rFonts w:asciiTheme="majorBidi" w:hAnsiTheme="majorBidi" w:cstheme="majorBidi"/>
          <w:lang w:val="en-US"/>
        </w:rPr>
        <w:t xml:space="preserve"> with a halo </w:t>
      </w:r>
      <w:r w:rsidR="00DC7C5C" w:rsidRPr="007E0165">
        <w:rPr>
          <w:rFonts w:asciiTheme="majorBidi" w:hAnsiTheme="majorBidi" w:cstheme="majorBidi"/>
          <w:lang w:val="en-US"/>
        </w:rPr>
        <w:t xml:space="preserve">artifact </w:t>
      </w:r>
      <w:r w:rsidR="007650BE" w:rsidRPr="007E0165">
        <w:rPr>
          <w:rFonts w:asciiTheme="majorBidi" w:hAnsiTheme="majorBidi" w:cstheme="majorBidi"/>
          <w:lang w:val="en-US"/>
        </w:rPr>
        <w:t xml:space="preserve">in the kidneys. A repeated scan was conducted in this region due to the initial scan's low image quality and diagnostic confidence. Unfortunately, </w:t>
      </w:r>
      <w:r w:rsidR="00413578" w:rsidRPr="00B653BA">
        <w:rPr>
          <w:rFonts w:asciiTheme="majorBidi" w:hAnsiTheme="majorBidi" w:cstheme="majorBidi"/>
          <w:lang w:val="en-US"/>
        </w:rPr>
        <w:t>in</w:t>
      </w:r>
      <w:r w:rsidR="00413578" w:rsidRPr="007E0165">
        <w:rPr>
          <w:rFonts w:asciiTheme="majorBidi" w:hAnsiTheme="majorBidi" w:cstheme="majorBidi"/>
          <w:lang w:val="en-US"/>
        </w:rPr>
        <w:t xml:space="preserve"> </w:t>
      </w:r>
      <w:r w:rsidR="00413578" w:rsidRPr="00B653BA">
        <w:rPr>
          <w:rFonts w:asciiTheme="majorBidi" w:hAnsiTheme="majorBidi" w:cstheme="majorBidi"/>
          <w:lang w:val="en-US"/>
        </w:rPr>
        <w:t>some cases,</w:t>
      </w:r>
      <w:r w:rsidR="00211C63" w:rsidRPr="007E0165">
        <w:rPr>
          <w:rFonts w:asciiTheme="majorBidi" w:hAnsiTheme="majorBidi" w:cstheme="majorBidi"/>
          <w:lang w:val="en-US"/>
        </w:rPr>
        <w:t xml:space="preserve"> </w:t>
      </w:r>
      <w:r w:rsidR="007650BE" w:rsidRPr="007E0165">
        <w:rPr>
          <w:rFonts w:asciiTheme="majorBidi" w:hAnsiTheme="majorBidi" w:cstheme="majorBidi"/>
          <w:lang w:val="en-US"/>
        </w:rPr>
        <w:t xml:space="preserve">the repeated scan could not remove these artifacts. Nonetheless, the ICMC model successfully eliminated the </w:t>
      </w:r>
      <w:r w:rsidR="00DC7C5C" w:rsidRPr="007E0165">
        <w:rPr>
          <w:rFonts w:asciiTheme="majorBidi" w:hAnsiTheme="majorBidi" w:cstheme="majorBidi"/>
          <w:lang w:val="en-US"/>
        </w:rPr>
        <w:t xml:space="preserve">artifact </w:t>
      </w:r>
      <w:r w:rsidR="007650BE" w:rsidRPr="007E0165">
        <w:rPr>
          <w:rFonts w:asciiTheme="majorBidi" w:hAnsiTheme="majorBidi" w:cstheme="majorBidi"/>
          <w:lang w:val="en-US"/>
        </w:rPr>
        <w:t>in both the original and subsequent scans.</w:t>
      </w:r>
    </w:p>
    <w:p w14:paraId="497B55F0" w14:textId="77777777" w:rsidR="00507D2D" w:rsidRPr="007E0165" w:rsidRDefault="00507D2D">
      <w:pPr>
        <w:rPr>
          <w:rFonts w:asciiTheme="majorBidi" w:hAnsiTheme="majorBidi" w:cstheme="majorBidi"/>
          <w:lang w:val="en-US"/>
        </w:rPr>
      </w:pPr>
    </w:p>
    <w:p w14:paraId="245A6F44" w14:textId="77777777" w:rsidR="00507D2D" w:rsidRPr="007E0165" w:rsidRDefault="00507D2D">
      <w:pPr>
        <w:rPr>
          <w:rFonts w:asciiTheme="majorBidi" w:hAnsiTheme="majorBidi" w:cstheme="majorBidi"/>
          <w:lang w:val="en-US"/>
        </w:rPr>
      </w:pPr>
    </w:p>
    <w:p w14:paraId="60140C84" w14:textId="3B326D2D" w:rsidR="00507D2D" w:rsidRPr="00B653BA" w:rsidRDefault="00507D2D">
      <w:pPr>
        <w:rPr>
          <w:rFonts w:asciiTheme="majorBidi" w:hAnsiTheme="majorBidi" w:cstheme="majorBidi"/>
          <w:lang w:val="en-US"/>
        </w:rPr>
      </w:pPr>
    </w:p>
    <w:p w14:paraId="62DB4436" w14:textId="77777777" w:rsidR="00413578" w:rsidRPr="00B653BA" w:rsidRDefault="00413578">
      <w:pPr>
        <w:rPr>
          <w:rFonts w:asciiTheme="majorBidi" w:hAnsiTheme="majorBidi" w:cstheme="majorBidi"/>
          <w:lang w:val="en-US"/>
        </w:rPr>
      </w:pPr>
    </w:p>
    <w:p w14:paraId="49778431" w14:textId="77777777" w:rsidR="00413578" w:rsidRPr="00B653BA" w:rsidRDefault="00413578">
      <w:pPr>
        <w:rPr>
          <w:rFonts w:asciiTheme="majorBidi" w:hAnsiTheme="majorBidi" w:cstheme="majorBidi"/>
          <w:lang w:val="en-US"/>
        </w:rPr>
      </w:pPr>
    </w:p>
    <w:p w14:paraId="591FC9D5" w14:textId="77777777" w:rsidR="00413578" w:rsidRPr="007E0165" w:rsidRDefault="00413578">
      <w:pPr>
        <w:rPr>
          <w:rFonts w:asciiTheme="majorBidi" w:hAnsiTheme="majorBidi" w:cstheme="majorBidi"/>
          <w:lang w:val="en-US"/>
        </w:rPr>
      </w:pPr>
    </w:p>
    <w:p w14:paraId="7D82E2FC" w14:textId="77777777" w:rsidR="00507D2D" w:rsidRPr="007E0165" w:rsidRDefault="00507D2D" w:rsidP="00D804A5">
      <w:pPr>
        <w:rPr>
          <w:rFonts w:asciiTheme="majorBidi" w:hAnsiTheme="majorBidi" w:cstheme="majorBidi"/>
          <w:lang w:val="en-US"/>
        </w:rPr>
      </w:pPr>
    </w:p>
    <w:p w14:paraId="238264EC" w14:textId="77777777" w:rsidR="00211C63" w:rsidRPr="007E0165" w:rsidRDefault="00211C63" w:rsidP="00D804A5">
      <w:pPr>
        <w:rPr>
          <w:rFonts w:asciiTheme="majorBidi" w:hAnsiTheme="majorBidi" w:cstheme="majorBidi"/>
          <w:lang w:val="en-US"/>
        </w:rPr>
      </w:pPr>
    </w:p>
    <w:tbl>
      <w:tblPr>
        <w:tblStyle w:val="TableGrid"/>
        <w:tblpPr w:leftFromText="180" w:rightFromText="180" w:vertAnchor="text" w:horzAnchor="margin" w:tblpY="42"/>
        <w:tblW w:w="140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3"/>
        <w:gridCol w:w="4673"/>
        <w:gridCol w:w="510"/>
        <w:gridCol w:w="4163"/>
      </w:tblGrid>
      <w:tr w:rsidR="00D50F1E" w:rsidRPr="00B653BA" w14:paraId="5E5DE8DC" w14:textId="40F69993" w:rsidTr="00D50F1E">
        <w:trPr>
          <w:gridAfter w:val="1"/>
          <w:wAfter w:w="4163" w:type="dxa"/>
          <w:trHeight w:val="562"/>
        </w:trPr>
        <w:tc>
          <w:tcPr>
            <w:tcW w:w="4673" w:type="dxa"/>
          </w:tcPr>
          <w:p w14:paraId="6B510BE8" w14:textId="77777777" w:rsidR="00D50F1E" w:rsidRPr="007E0165" w:rsidRDefault="00D50F1E" w:rsidP="00D804A5">
            <w:pPr>
              <w:rPr>
                <w:rFonts w:asciiTheme="majorBidi" w:hAnsiTheme="majorBidi" w:cstheme="majorBidi"/>
                <w:lang w:val="en-US"/>
              </w:rPr>
            </w:pPr>
            <w:r w:rsidRPr="007E0165">
              <w:rPr>
                <w:rFonts w:asciiTheme="majorBidi" w:hAnsiTheme="majorBidi" w:cstheme="majorBidi"/>
                <w:noProof/>
                <w:lang w:val="en-US"/>
              </w:rPr>
              <w:lastRenderedPageBreak/>
              <w:drawing>
                <wp:inline distT="0" distB="0" distL="0" distR="0" wp14:anchorId="1978FA78" wp14:editId="512D9513">
                  <wp:extent cx="2880000" cy="1080000"/>
                  <wp:effectExtent l="0" t="0" r="0" b="6350"/>
                  <wp:docPr id="1865017225"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5017225" name="Picture 1" descr="A close-up of x-ray images&#10;&#10;Description automatically generated"/>
                          <pic:cNvPicPr/>
                        </pic:nvPicPr>
                        <pic:blipFill rotWithShape="1">
                          <a:blip r:embed="rId54"/>
                          <a:srcRect l="4827" t="15483" r="5517" b="3751"/>
                          <a:stretch/>
                        </pic:blipFill>
                        <pic:spPr bwMode="auto">
                          <a:xfrm>
                            <a:off x="0" y="0"/>
                            <a:ext cx="2880000" cy="1080000"/>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1F42BD1E" w14:textId="77777777" w:rsidR="00D50F1E" w:rsidRPr="007E0165" w:rsidRDefault="00D50F1E"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5CBCDEAE" wp14:editId="54B79ED0">
                  <wp:extent cx="2880000" cy="1080000"/>
                  <wp:effectExtent l="0" t="0" r="0" b="6350"/>
                  <wp:docPr id="6368245"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1259468" name="Picture 1" descr="A close-up of a person's body&#10;&#10;Description automatically generated"/>
                          <pic:cNvPicPr/>
                        </pic:nvPicPr>
                        <pic:blipFill rotWithShape="1">
                          <a:blip r:embed="rId55"/>
                          <a:srcRect l="4830" t="15721" r="5106" b="4461"/>
                          <a:stretch/>
                        </pic:blipFill>
                        <pic:spPr bwMode="auto">
                          <a:xfrm>
                            <a:off x="0" y="0"/>
                            <a:ext cx="2880000" cy="1080000"/>
                          </a:xfrm>
                          <a:prstGeom prst="rect">
                            <a:avLst/>
                          </a:prstGeom>
                          <a:ln>
                            <a:noFill/>
                          </a:ln>
                          <a:extLst>
                            <a:ext uri="{53640926-AAD7-44D8-BBD7-CCE9431645EC}">
                              <a14:shadowObscured xmlns:a14="http://schemas.microsoft.com/office/drawing/2010/main"/>
                            </a:ext>
                          </a:extLst>
                        </pic:spPr>
                      </pic:pic>
                    </a:graphicData>
                  </a:graphic>
                </wp:inline>
              </w:drawing>
            </w:r>
          </w:p>
        </w:tc>
        <w:tc>
          <w:tcPr>
            <w:tcW w:w="510" w:type="dxa"/>
          </w:tcPr>
          <w:p w14:paraId="4F6E62AF" w14:textId="234E6748" w:rsidR="00D50F1E" w:rsidRPr="007E0165" w:rsidRDefault="00D50F1E"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11DD05DB" wp14:editId="0C7EFA0B">
                  <wp:extent cx="158613" cy="1094109"/>
                  <wp:effectExtent l="0" t="0" r="0" b="0"/>
                  <wp:docPr id="1800595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95777" name=""/>
                          <pic:cNvPicPr/>
                        </pic:nvPicPr>
                        <pic:blipFill>
                          <a:blip r:embed="rId56"/>
                          <a:stretch>
                            <a:fillRect/>
                          </a:stretch>
                        </pic:blipFill>
                        <pic:spPr>
                          <a:xfrm>
                            <a:off x="0" y="0"/>
                            <a:ext cx="163440" cy="1127407"/>
                          </a:xfrm>
                          <a:prstGeom prst="rect">
                            <a:avLst/>
                          </a:prstGeom>
                        </pic:spPr>
                      </pic:pic>
                    </a:graphicData>
                  </a:graphic>
                </wp:inline>
              </w:drawing>
            </w:r>
          </w:p>
        </w:tc>
      </w:tr>
      <w:tr w:rsidR="00D50F1E" w:rsidRPr="00B653BA" w14:paraId="232DE8FA" w14:textId="58CCBBF3" w:rsidTr="00D50F1E">
        <w:trPr>
          <w:trHeight w:val="570"/>
        </w:trPr>
        <w:tc>
          <w:tcPr>
            <w:tcW w:w="4673" w:type="dxa"/>
          </w:tcPr>
          <w:p w14:paraId="53BB2C44" w14:textId="77777777" w:rsidR="00D50F1E" w:rsidRPr="007E0165" w:rsidRDefault="00D50F1E"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23547718" wp14:editId="7A698BE9">
                  <wp:extent cx="2880000" cy="687538"/>
                  <wp:effectExtent l="0" t="0" r="0" b="0"/>
                  <wp:docPr id="1223804076" name="Picture 1" descr="A close up of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04076" name="Picture 1" descr="A close up of eyes&#10;&#10;Description automatically generated"/>
                          <pic:cNvPicPr/>
                        </pic:nvPicPr>
                        <pic:blipFill rotWithShape="1">
                          <a:blip r:embed="rId57"/>
                          <a:srcRect l="1665" t="31924" r="9032" b="15288"/>
                          <a:stretch/>
                        </pic:blipFill>
                        <pic:spPr bwMode="auto">
                          <a:xfrm>
                            <a:off x="0" y="0"/>
                            <a:ext cx="2880000" cy="687538"/>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4E9E1F91" w14:textId="77777777" w:rsidR="00D50F1E" w:rsidRPr="007E0165" w:rsidRDefault="00D50F1E"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3E2972B0" wp14:editId="5721AC51">
                  <wp:extent cx="2887980" cy="687070"/>
                  <wp:effectExtent l="0" t="0" r="7620" b="0"/>
                  <wp:docPr id="891966734" name="Picture 1" descr="A close up of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37129" name="Picture 1" descr="A close up of eyes&#10;&#10;Description automatically generated"/>
                          <pic:cNvPicPr/>
                        </pic:nvPicPr>
                        <pic:blipFill rotWithShape="1">
                          <a:blip r:embed="rId58"/>
                          <a:srcRect t="33792" r="9405" b="9727"/>
                          <a:stretch/>
                        </pic:blipFill>
                        <pic:spPr bwMode="auto">
                          <a:xfrm>
                            <a:off x="0" y="0"/>
                            <a:ext cx="2932045" cy="697553"/>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gridSpan w:val="2"/>
            <w:vMerge w:val="restart"/>
          </w:tcPr>
          <w:p w14:paraId="41533417" w14:textId="77777777" w:rsidR="00D50F1E" w:rsidRPr="007E0165" w:rsidRDefault="00D50F1E" w:rsidP="00D804A5">
            <w:pPr>
              <w:rPr>
                <w:rFonts w:asciiTheme="majorBidi" w:hAnsiTheme="majorBidi" w:cstheme="majorBidi"/>
                <w:lang w:val="en-US"/>
              </w:rPr>
            </w:pPr>
          </w:p>
        </w:tc>
      </w:tr>
      <w:tr w:rsidR="00D50F1E" w:rsidRPr="00B653BA" w14:paraId="28B2906D" w14:textId="300235E4" w:rsidTr="00D50F1E">
        <w:trPr>
          <w:trHeight w:val="562"/>
        </w:trPr>
        <w:tc>
          <w:tcPr>
            <w:tcW w:w="4673" w:type="dxa"/>
          </w:tcPr>
          <w:p w14:paraId="334F767E" w14:textId="77777777" w:rsidR="00D50F1E" w:rsidRPr="007E0165" w:rsidRDefault="00D50F1E"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41DC8C39" wp14:editId="44FC36A8">
                  <wp:extent cx="2877591" cy="970738"/>
                  <wp:effectExtent l="0" t="0" r="0" b="1270"/>
                  <wp:docPr id="523706940" name="Picture 1" descr="A close-up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06940" name="Picture 1" descr="A close-up of a person's body&#10;&#10;Description automatically generated"/>
                          <pic:cNvPicPr/>
                        </pic:nvPicPr>
                        <pic:blipFill rotWithShape="1">
                          <a:blip r:embed="rId59"/>
                          <a:srcRect l="5792" t="16456" r="7351" b="5344"/>
                          <a:stretch/>
                        </pic:blipFill>
                        <pic:spPr bwMode="auto">
                          <a:xfrm>
                            <a:off x="0" y="0"/>
                            <a:ext cx="2909396" cy="981467"/>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0A81980B" w14:textId="77777777" w:rsidR="00D50F1E" w:rsidRPr="007E0165" w:rsidRDefault="00D50F1E"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1AC99D9B" wp14:editId="43AFFD3A">
                  <wp:extent cx="2880000" cy="979405"/>
                  <wp:effectExtent l="0" t="0" r="0" b="0"/>
                  <wp:docPr id="2095782128"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5782128" name="Picture 1" descr="A close-up of a person's body&#10;&#10;Description automatically generated"/>
                          <pic:cNvPicPr/>
                        </pic:nvPicPr>
                        <pic:blipFill rotWithShape="1">
                          <a:blip r:embed="rId60"/>
                          <a:srcRect l="3735" t="8128" r="4781" b="5728"/>
                          <a:stretch/>
                        </pic:blipFill>
                        <pic:spPr bwMode="auto">
                          <a:xfrm>
                            <a:off x="0" y="0"/>
                            <a:ext cx="2880000" cy="979405"/>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gridSpan w:val="2"/>
            <w:vMerge/>
          </w:tcPr>
          <w:p w14:paraId="5FDA3601" w14:textId="77777777" w:rsidR="00D50F1E" w:rsidRPr="007E0165" w:rsidRDefault="00D50F1E" w:rsidP="00D804A5">
            <w:pPr>
              <w:rPr>
                <w:rFonts w:asciiTheme="majorBidi" w:hAnsiTheme="majorBidi" w:cstheme="majorBidi"/>
                <w:noProof/>
                <w:lang w:val="en-US"/>
              </w:rPr>
            </w:pPr>
          </w:p>
        </w:tc>
      </w:tr>
      <w:tr w:rsidR="00D50F1E" w:rsidRPr="00B653BA" w14:paraId="07DF3821" w14:textId="5156BDD2" w:rsidTr="00D50F1E">
        <w:trPr>
          <w:trHeight w:val="562"/>
        </w:trPr>
        <w:tc>
          <w:tcPr>
            <w:tcW w:w="4673" w:type="dxa"/>
          </w:tcPr>
          <w:p w14:paraId="655B6270" w14:textId="77777777" w:rsidR="00D50F1E" w:rsidRPr="007E0165" w:rsidRDefault="00D50F1E"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51928392" wp14:editId="7CCE4849">
                  <wp:extent cx="2877820" cy="623542"/>
                  <wp:effectExtent l="0" t="0" r="0" b="5715"/>
                  <wp:docPr id="394730398" name="Picture 1" descr="A close-up of a pair of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30398" name="Picture 1" descr="A close-up of a pair of eyes&#10;&#10;Description automatically generated"/>
                          <pic:cNvPicPr/>
                        </pic:nvPicPr>
                        <pic:blipFill rotWithShape="1">
                          <a:blip r:embed="rId61"/>
                          <a:srcRect l="2886" t="34293" r="5453" b="16788"/>
                          <a:stretch/>
                        </pic:blipFill>
                        <pic:spPr bwMode="auto">
                          <a:xfrm>
                            <a:off x="0" y="0"/>
                            <a:ext cx="2912320" cy="631017"/>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7DDC4F68" w14:textId="77777777" w:rsidR="00D50F1E" w:rsidRPr="007E0165" w:rsidRDefault="00D50F1E"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10B806F8" wp14:editId="7EF001AD">
                  <wp:extent cx="2890677" cy="615378"/>
                  <wp:effectExtent l="0" t="0" r="5080" b="0"/>
                  <wp:docPr id="829178659" name="Picture 1" descr="A close-up of a pair of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78659" name="Picture 1" descr="A close-up of a pair of eyes&#10;&#10;Description automatically generated"/>
                          <pic:cNvPicPr/>
                        </pic:nvPicPr>
                        <pic:blipFill rotWithShape="1">
                          <a:blip r:embed="rId62"/>
                          <a:srcRect l="3843" t="35263" r="7720" b="20444"/>
                          <a:stretch/>
                        </pic:blipFill>
                        <pic:spPr bwMode="auto">
                          <a:xfrm>
                            <a:off x="0" y="0"/>
                            <a:ext cx="2918070" cy="621210"/>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gridSpan w:val="2"/>
            <w:vMerge/>
          </w:tcPr>
          <w:p w14:paraId="07BD0BFE" w14:textId="77777777" w:rsidR="00D50F1E" w:rsidRPr="007E0165" w:rsidRDefault="00D50F1E" w:rsidP="00D804A5">
            <w:pPr>
              <w:rPr>
                <w:rFonts w:asciiTheme="majorBidi" w:hAnsiTheme="majorBidi" w:cstheme="majorBidi"/>
                <w:lang w:val="en-US"/>
              </w:rPr>
            </w:pPr>
          </w:p>
        </w:tc>
      </w:tr>
    </w:tbl>
    <w:p w14:paraId="40315BBD" w14:textId="77777777" w:rsidR="003715D6" w:rsidRPr="007E0165" w:rsidRDefault="003715D6" w:rsidP="00D804A5">
      <w:pPr>
        <w:rPr>
          <w:rFonts w:asciiTheme="majorBidi" w:hAnsiTheme="majorBidi" w:cstheme="majorBidi"/>
          <w:lang w:val="en-US"/>
        </w:rPr>
      </w:pPr>
    </w:p>
    <w:p w14:paraId="66CA3E3D" w14:textId="1BC7BBCF" w:rsidR="00626150" w:rsidRPr="007E0165" w:rsidRDefault="00626150" w:rsidP="00507D2D">
      <w:pPr>
        <w:pStyle w:val="Caption"/>
        <w:rPr>
          <w:lang w:val="en-US"/>
        </w:rPr>
      </w:pPr>
      <w:r w:rsidRPr="007E0165">
        <w:rPr>
          <w:lang w:val="en-US"/>
        </w:rPr>
        <w:t xml:space="preserve">Figure </w:t>
      </w:r>
      <w:r w:rsidRPr="007E0165">
        <w:rPr>
          <w:lang w:val="en-US"/>
        </w:rPr>
        <w:fldChar w:fldCharType="begin"/>
      </w:r>
      <w:r w:rsidRPr="007E0165">
        <w:rPr>
          <w:lang w:val="en-US"/>
        </w:rPr>
        <w:instrText xml:space="preserve"> SEQ Figure \* ARABIC </w:instrText>
      </w:r>
      <w:r w:rsidRPr="007E0165">
        <w:rPr>
          <w:lang w:val="en-US"/>
        </w:rPr>
        <w:fldChar w:fldCharType="separate"/>
      </w:r>
      <w:r w:rsidR="00230BE0" w:rsidRPr="007E0165">
        <w:rPr>
          <w:noProof/>
          <w:lang w:val="en-US"/>
        </w:rPr>
        <w:t>14</w:t>
      </w:r>
      <w:r w:rsidRPr="007E0165">
        <w:rPr>
          <w:noProof/>
          <w:lang w:val="en-US"/>
        </w:rPr>
        <w:fldChar w:fldCharType="end"/>
      </w:r>
      <w:r w:rsidRPr="007E0165">
        <w:rPr>
          <w:lang w:val="en-US"/>
        </w:rPr>
        <w:t>: Coronal and axial views of 12 clinical studies showing from left to right NAC, MAC, IMCM-DL and the difference images of MAC and DL image. The images generated using the IMCM approach successfully corrected the halo artefact in pelvic area.</w:t>
      </w:r>
    </w:p>
    <w:p w14:paraId="77C2960E" w14:textId="77777777" w:rsidR="00626150" w:rsidRPr="007E0165" w:rsidRDefault="00626150" w:rsidP="00507D2D">
      <w:pPr>
        <w:pStyle w:val="Caption"/>
        <w:rPr>
          <w:lang w:val="en-US"/>
        </w:rPr>
      </w:pPr>
    </w:p>
    <w:p w14:paraId="409939DA" w14:textId="77777777" w:rsidR="003715D6" w:rsidRPr="007E0165" w:rsidRDefault="003715D6" w:rsidP="00D804A5">
      <w:pPr>
        <w:rPr>
          <w:rFonts w:asciiTheme="majorBidi" w:hAnsiTheme="majorBidi" w:cstheme="majorBidi"/>
          <w:lang w:val="en-US"/>
        </w:rPr>
      </w:pPr>
    </w:p>
    <w:p w14:paraId="514D3204" w14:textId="52AF7274" w:rsidR="003715D6" w:rsidRPr="007E0165" w:rsidRDefault="003715D6" w:rsidP="00D804A5">
      <w:pPr>
        <w:rPr>
          <w:rFonts w:asciiTheme="majorBidi" w:hAnsiTheme="majorBidi" w:cstheme="majorBidi"/>
          <w:lang w:val="en-US"/>
        </w:rPr>
      </w:pPr>
    </w:p>
    <w:p w14:paraId="1984AAC8" w14:textId="77777777" w:rsidR="003715D6" w:rsidRPr="007E0165" w:rsidRDefault="003715D6" w:rsidP="00D804A5">
      <w:pPr>
        <w:rPr>
          <w:rFonts w:asciiTheme="majorBidi" w:hAnsiTheme="majorBidi" w:cstheme="majorBidi"/>
          <w:lang w:val="en-US"/>
        </w:rPr>
      </w:pPr>
    </w:p>
    <w:p w14:paraId="119880A4" w14:textId="68DDDECB" w:rsidR="003715D6" w:rsidRPr="007E0165" w:rsidRDefault="003715D6" w:rsidP="00D804A5">
      <w:pPr>
        <w:rPr>
          <w:rFonts w:asciiTheme="majorBidi" w:hAnsiTheme="majorBidi" w:cstheme="majorBidi"/>
          <w:lang w:val="en-US"/>
        </w:rPr>
      </w:pPr>
    </w:p>
    <w:p w14:paraId="228BE015" w14:textId="385E971B" w:rsidR="003715D6" w:rsidRPr="007E0165" w:rsidRDefault="003715D6" w:rsidP="00D804A5">
      <w:pPr>
        <w:rPr>
          <w:rFonts w:asciiTheme="majorBidi" w:hAnsiTheme="majorBidi" w:cstheme="majorBidi"/>
          <w:lang w:val="en-US"/>
        </w:rPr>
      </w:pPr>
    </w:p>
    <w:p w14:paraId="6B204A90" w14:textId="77777777" w:rsidR="003715D6" w:rsidRPr="007E0165" w:rsidRDefault="003715D6" w:rsidP="00D804A5">
      <w:pPr>
        <w:rPr>
          <w:rFonts w:asciiTheme="majorBidi" w:hAnsiTheme="majorBidi" w:cstheme="majorBidi"/>
          <w:lang w:val="en-US"/>
        </w:rPr>
      </w:pPr>
    </w:p>
    <w:p w14:paraId="50D95459" w14:textId="77777777" w:rsidR="003715D6" w:rsidRPr="007E0165" w:rsidRDefault="003715D6" w:rsidP="00D804A5">
      <w:pPr>
        <w:rPr>
          <w:rFonts w:asciiTheme="majorBidi" w:hAnsiTheme="majorBidi" w:cstheme="majorBidi"/>
          <w:lang w:val="en-US"/>
        </w:rPr>
      </w:pPr>
    </w:p>
    <w:p w14:paraId="3C85B2AC" w14:textId="77777777" w:rsidR="003715D6" w:rsidRPr="007E0165" w:rsidRDefault="003715D6" w:rsidP="00D804A5">
      <w:pPr>
        <w:rPr>
          <w:rFonts w:asciiTheme="majorBidi" w:hAnsiTheme="majorBidi" w:cstheme="majorBidi"/>
          <w:lang w:val="en-US"/>
        </w:rPr>
      </w:pPr>
    </w:p>
    <w:p w14:paraId="7024503D" w14:textId="77777777" w:rsidR="003715D6" w:rsidRPr="007E0165" w:rsidRDefault="003715D6" w:rsidP="00D804A5">
      <w:pPr>
        <w:rPr>
          <w:rFonts w:asciiTheme="majorBidi" w:hAnsiTheme="majorBidi" w:cstheme="majorBidi"/>
          <w:lang w:val="en-US"/>
        </w:rPr>
      </w:pPr>
    </w:p>
    <w:tbl>
      <w:tblPr>
        <w:tblStyle w:val="TableGrid"/>
        <w:tblpPr w:leftFromText="180" w:rightFromText="180" w:vertAnchor="page" w:horzAnchor="margin" w:tblpXSpec="center" w:tblpY="1345"/>
        <w:tblW w:w="86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06"/>
        <w:gridCol w:w="4111"/>
        <w:gridCol w:w="397"/>
      </w:tblGrid>
      <w:tr w:rsidR="00507D2D" w:rsidRPr="00B653BA" w14:paraId="02D19BE8" w14:textId="1B5F0731" w:rsidTr="00852EF4">
        <w:trPr>
          <w:trHeight w:val="1831"/>
        </w:trPr>
        <w:tc>
          <w:tcPr>
            <w:tcW w:w="4106" w:type="dxa"/>
          </w:tcPr>
          <w:p w14:paraId="59F660DA" w14:textId="77777777"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lastRenderedPageBreak/>
              <w:drawing>
                <wp:inline distT="0" distB="0" distL="0" distR="0" wp14:anchorId="48BD5111" wp14:editId="40F53830">
                  <wp:extent cx="2518739" cy="1113747"/>
                  <wp:effectExtent l="0" t="0" r="0" b="0"/>
                  <wp:docPr id="1951942141" name="Picture 1" descr="A close-up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42141" name="Picture 1" descr="A close-up of a person's body&#10;&#10;Description automatically generated"/>
                          <pic:cNvPicPr/>
                        </pic:nvPicPr>
                        <pic:blipFill rotWithShape="1">
                          <a:blip r:embed="rId63"/>
                          <a:srcRect l="5515" t="15786" r="4427" b="5058"/>
                          <a:stretch/>
                        </pic:blipFill>
                        <pic:spPr bwMode="auto">
                          <a:xfrm>
                            <a:off x="0" y="0"/>
                            <a:ext cx="2525124" cy="1116571"/>
                          </a:xfrm>
                          <a:prstGeom prst="rect">
                            <a:avLst/>
                          </a:prstGeom>
                          <a:ln>
                            <a:noFill/>
                          </a:ln>
                          <a:extLst>
                            <a:ext uri="{53640926-AAD7-44D8-BBD7-CCE9431645EC}">
                              <a14:shadowObscured xmlns:a14="http://schemas.microsoft.com/office/drawing/2010/main"/>
                            </a:ext>
                          </a:extLst>
                        </pic:spPr>
                      </pic:pic>
                    </a:graphicData>
                  </a:graphic>
                </wp:inline>
              </w:drawing>
            </w:r>
          </w:p>
          <w:p w14:paraId="53BB0896" w14:textId="466FC3F4" w:rsidR="00507D2D" w:rsidRPr="007E0165" w:rsidRDefault="00507D2D" w:rsidP="00D804A5">
            <w:pPr>
              <w:rPr>
                <w:rFonts w:asciiTheme="majorBidi" w:hAnsiTheme="majorBidi" w:cstheme="majorBidi"/>
                <w:lang w:val="en-US"/>
              </w:rPr>
            </w:pPr>
          </w:p>
        </w:tc>
        <w:tc>
          <w:tcPr>
            <w:tcW w:w="4111" w:type="dxa"/>
          </w:tcPr>
          <w:p w14:paraId="49454E17" w14:textId="14F71619"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37E110E9" wp14:editId="37EDCACD">
                  <wp:extent cx="2520000" cy="1102267"/>
                  <wp:effectExtent l="0" t="0" r="0" b="3175"/>
                  <wp:docPr id="568328376" name="Picture 1" descr="A comparison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28376" name="Picture 1" descr="A comparison of a person's body&#10;&#10;Description automatically generated"/>
                          <pic:cNvPicPr/>
                        </pic:nvPicPr>
                        <pic:blipFill rotWithShape="1">
                          <a:blip r:embed="rId64"/>
                          <a:srcRect l="3805" t="15320" r="4716" b="5272"/>
                          <a:stretch/>
                        </pic:blipFill>
                        <pic:spPr bwMode="auto">
                          <a:xfrm>
                            <a:off x="0" y="0"/>
                            <a:ext cx="2520000" cy="1102267"/>
                          </a:xfrm>
                          <a:prstGeom prst="rect">
                            <a:avLst/>
                          </a:prstGeom>
                          <a:ln>
                            <a:noFill/>
                          </a:ln>
                          <a:extLst>
                            <a:ext uri="{53640926-AAD7-44D8-BBD7-CCE9431645EC}">
                              <a14:shadowObscured xmlns:a14="http://schemas.microsoft.com/office/drawing/2010/main"/>
                            </a:ext>
                          </a:extLst>
                        </pic:spPr>
                      </pic:pic>
                    </a:graphicData>
                  </a:graphic>
                </wp:inline>
              </w:drawing>
            </w:r>
          </w:p>
        </w:tc>
        <w:tc>
          <w:tcPr>
            <w:tcW w:w="397" w:type="dxa"/>
            <w:vMerge w:val="restart"/>
          </w:tcPr>
          <w:p w14:paraId="27A3ADA8" w14:textId="48880D69" w:rsidR="00507D2D" w:rsidRPr="007E0165" w:rsidRDefault="00507D2D">
            <w:pPr>
              <w:rPr>
                <w:rFonts w:asciiTheme="majorBidi" w:hAnsiTheme="majorBidi" w:cstheme="majorBidi"/>
                <w:noProof/>
                <w:lang w:val="en-US"/>
              </w:rPr>
            </w:pPr>
            <w:r w:rsidRPr="007E0165">
              <w:rPr>
                <w:rFonts w:asciiTheme="majorBidi" w:hAnsiTheme="majorBidi" w:cstheme="majorBidi"/>
                <w:noProof/>
                <w:lang w:val="en-US"/>
              </w:rPr>
              <w:drawing>
                <wp:inline distT="0" distB="0" distL="0" distR="0" wp14:anchorId="26774698" wp14:editId="48DBF9B4">
                  <wp:extent cx="158613" cy="1094109"/>
                  <wp:effectExtent l="0" t="0" r="0" b="0"/>
                  <wp:docPr id="1280887471" name="Picture 1" descr="A black and white image of a long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87471" name="Picture 1" descr="A black and white image of a long rectangular object&#10;&#10;Description automatically generated"/>
                          <pic:cNvPicPr/>
                        </pic:nvPicPr>
                        <pic:blipFill>
                          <a:blip r:embed="rId56"/>
                          <a:stretch>
                            <a:fillRect/>
                          </a:stretch>
                        </pic:blipFill>
                        <pic:spPr>
                          <a:xfrm>
                            <a:off x="0" y="0"/>
                            <a:ext cx="163440" cy="1127407"/>
                          </a:xfrm>
                          <a:prstGeom prst="rect">
                            <a:avLst/>
                          </a:prstGeom>
                        </pic:spPr>
                      </pic:pic>
                    </a:graphicData>
                  </a:graphic>
                </wp:inline>
              </w:drawing>
            </w:r>
          </w:p>
        </w:tc>
      </w:tr>
      <w:tr w:rsidR="00507D2D" w:rsidRPr="00B653BA" w14:paraId="1D283C8D" w14:textId="4D49CB1D" w:rsidTr="00852EF4">
        <w:trPr>
          <w:trHeight w:val="1973"/>
        </w:trPr>
        <w:tc>
          <w:tcPr>
            <w:tcW w:w="4106" w:type="dxa"/>
          </w:tcPr>
          <w:p w14:paraId="3E56B4B3" w14:textId="1A43CD1F"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68698465" wp14:editId="1930978B">
                  <wp:extent cx="2519440" cy="1122491"/>
                  <wp:effectExtent l="0" t="0" r="0" b="1905"/>
                  <wp:docPr id="392501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01259" name=""/>
                          <pic:cNvPicPr/>
                        </pic:nvPicPr>
                        <pic:blipFill rotWithShape="1">
                          <a:blip r:embed="rId65"/>
                          <a:srcRect l="3310" t="16214" r="4266" b="5339"/>
                          <a:stretch/>
                        </pic:blipFill>
                        <pic:spPr bwMode="auto">
                          <a:xfrm>
                            <a:off x="0" y="0"/>
                            <a:ext cx="2527319" cy="1126001"/>
                          </a:xfrm>
                          <a:prstGeom prst="rect">
                            <a:avLst/>
                          </a:prstGeom>
                          <a:ln>
                            <a:noFill/>
                          </a:ln>
                          <a:extLst>
                            <a:ext uri="{53640926-AAD7-44D8-BBD7-CCE9431645EC}">
                              <a14:shadowObscured xmlns:a14="http://schemas.microsoft.com/office/drawing/2010/main"/>
                            </a:ext>
                          </a:extLst>
                        </pic:spPr>
                      </pic:pic>
                    </a:graphicData>
                  </a:graphic>
                </wp:inline>
              </w:drawing>
            </w:r>
          </w:p>
        </w:tc>
        <w:tc>
          <w:tcPr>
            <w:tcW w:w="4111" w:type="dxa"/>
          </w:tcPr>
          <w:p w14:paraId="1F5F1152" w14:textId="1B5ED87B"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52CC0F3F" wp14:editId="39D5757D">
                  <wp:extent cx="2520000" cy="1139966"/>
                  <wp:effectExtent l="0" t="0" r="0" b="3175"/>
                  <wp:docPr id="1903910088" name="Picture 1" descr="A close-up of x-ray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10088" name="Picture 1" descr="A close-up of x-rays&#10;&#10;Description automatically generated"/>
                          <pic:cNvPicPr/>
                        </pic:nvPicPr>
                        <pic:blipFill rotWithShape="1">
                          <a:blip r:embed="rId66"/>
                          <a:srcRect l="4806" t="14856" r="4887" b="5739"/>
                          <a:stretch/>
                        </pic:blipFill>
                        <pic:spPr bwMode="auto">
                          <a:xfrm>
                            <a:off x="0" y="0"/>
                            <a:ext cx="2520000" cy="1139966"/>
                          </a:xfrm>
                          <a:prstGeom prst="rect">
                            <a:avLst/>
                          </a:prstGeom>
                          <a:ln>
                            <a:noFill/>
                          </a:ln>
                          <a:extLst>
                            <a:ext uri="{53640926-AAD7-44D8-BBD7-CCE9431645EC}">
                              <a14:shadowObscured xmlns:a14="http://schemas.microsoft.com/office/drawing/2010/main"/>
                            </a:ext>
                          </a:extLst>
                        </pic:spPr>
                      </pic:pic>
                    </a:graphicData>
                  </a:graphic>
                </wp:inline>
              </w:drawing>
            </w:r>
          </w:p>
        </w:tc>
        <w:tc>
          <w:tcPr>
            <w:tcW w:w="397" w:type="dxa"/>
            <w:vMerge/>
          </w:tcPr>
          <w:p w14:paraId="23020382" w14:textId="77777777" w:rsidR="00507D2D" w:rsidRPr="007E0165" w:rsidRDefault="00507D2D">
            <w:pPr>
              <w:rPr>
                <w:rFonts w:asciiTheme="majorBidi" w:hAnsiTheme="majorBidi" w:cstheme="majorBidi"/>
                <w:noProof/>
                <w:lang w:val="en-US"/>
              </w:rPr>
            </w:pPr>
          </w:p>
        </w:tc>
      </w:tr>
      <w:tr w:rsidR="00507D2D" w:rsidRPr="00B653BA" w14:paraId="73C3A067" w14:textId="1F4D6241" w:rsidTr="00852EF4">
        <w:trPr>
          <w:trHeight w:val="1891"/>
        </w:trPr>
        <w:tc>
          <w:tcPr>
            <w:tcW w:w="4106" w:type="dxa"/>
          </w:tcPr>
          <w:p w14:paraId="2BA7A4D2" w14:textId="74316804"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267063C1" wp14:editId="689099DD">
                  <wp:extent cx="2519680" cy="1165751"/>
                  <wp:effectExtent l="0" t="0" r="0" b="0"/>
                  <wp:docPr id="1939758959"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9758959" name="Picture 1" descr="A close-up of x-ray images&#10;&#10;Description automatically generated"/>
                          <pic:cNvPicPr/>
                        </pic:nvPicPr>
                        <pic:blipFill rotWithShape="1">
                          <a:blip r:embed="rId65"/>
                          <a:srcRect l="4215" t="15056" r="4066" b="4839"/>
                          <a:stretch/>
                        </pic:blipFill>
                        <pic:spPr bwMode="auto">
                          <a:xfrm>
                            <a:off x="0" y="0"/>
                            <a:ext cx="2526342" cy="1168833"/>
                          </a:xfrm>
                          <a:prstGeom prst="rect">
                            <a:avLst/>
                          </a:prstGeom>
                          <a:ln>
                            <a:noFill/>
                          </a:ln>
                          <a:extLst>
                            <a:ext uri="{53640926-AAD7-44D8-BBD7-CCE9431645EC}">
                              <a14:shadowObscured xmlns:a14="http://schemas.microsoft.com/office/drawing/2010/main"/>
                            </a:ext>
                          </a:extLst>
                        </pic:spPr>
                      </pic:pic>
                    </a:graphicData>
                  </a:graphic>
                </wp:inline>
              </w:drawing>
            </w:r>
          </w:p>
        </w:tc>
        <w:tc>
          <w:tcPr>
            <w:tcW w:w="4111" w:type="dxa"/>
          </w:tcPr>
          <w:p w14:paraId="596ADD96" w14:textId="34DAF309"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4EAA6C05" wp14:editId="143EA778">
                  <wp:extent cx="2520000" cy="1161415"/>
                  <wp:effectExtent l="0" t="0" r="0" b="635"/>
                  <wp:docPr id="136062704" name="Picture 1" descr="A close-up of a scan of a pers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062704" name="Picture 1" descr="A close-up of a scan of a person&#10;&#10;Description automatically generated"/>
                          <pic:cNvPicPr/>
                        </pic:nvPicPr>
                        <pic:blipFill rotWithShape="1">
                          <a:blip r:embed="rId67"/>
                          <a:srcRect l="3915" t="14751" r="5440" b="4541"/>
                          <a:stretch/>
                        </pic:blipFill>
                        <pic:spPr bwMode="auto">
                          <a:xfrm>
                            <a:off x="0" y="0"/>
                            <a:ext cx="2520000" cy="1161415"/>
                          </a:xfrm>
                          <a:prstGeom prst="rect">
                            <a:avLst/>
                          </a:prstGeom>
                          <a:ln>
                            <a:noFill/>
                          </a:ln>
                          <a:extLst>
                            <a:ext uri="{53640926-AAD7-44D8-BBD7-CCE9431645EC}">
                              <a14:shadowObscured xmlns:a14="http://schemas.microsoft.com/office/drawing/2010/main"/>
                            </a:ext>
                          </a:extLst>
                        </pic:spPr>
                      </pic:pic>
                    </a:graphicData>
                  </a:graphic>
                </wp:inline>
              </w:drawing>
            </w:r>
          </w:p>
        </w:tc>
        <w:tc>
          <w:tcPr>
            <w:tcW w:w="397" w:type="dxa"/>
            <w:vMerge/>
          </w:tcPr>
          <w:p w14:paraId="76BF0AC9" w14:textId="77777777" w:rsidR="00507D2D" w:rsidRPr="007E0165" w:rsidRDefault="00507D2D">
            <w:pPr>
              <w:rPr>
                <w:rFonts w:asciiTheme="majorBidi" w:hAnsiTheme="majorBidi" w:cstheme="majorBidi"/>
                <w:noProof/>
                <w:lang w:val="en-US"/>
              </w:rPr>
            </w:pPr>
          </w:p>
        </w:tc>
      </w:tr>
      <w:tr w:rsidR="00507D2D" w:rsidRPr="00B653BA" w14:paraId="1C346E72" w14:textId="1A0DC38C" w:rsidTr="00852EF4">
        <w:trPr>
          <w:trHeight w:val="1728"/>
        </w:trPr>
        <w:tc>
          <w:tcPr>
            <w:tcW w:w="4106" w:type="dxa"/>
          </w:tcPr>
          <w:p w14:paraId="32ED7240" w14:textId="44326B92"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2C5ED3C4" wp14:editId="04BA003E">
                  <wp:extent cx="2519680" cy="1070412"/>
                  <wp:effectExtent l="0" t="0" r="0" b="0"/>
                  <wp:docPr id="655805955"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5805955" name="Picture 1" descr="A close-up of a person's body&#10;&#10;Description automatically generated"/>
                          <pic:cNvPicPr/>
                        </pic:nvPicPr>
                        <pic:blipFill rotWithShape="1">
                          <a:blip r:embed="rId68"/>
                          <a:srcRect l="5795" t="17178" r="5391" b="5951"/>
                          <a:stretch/>
                        </pic:blipFill>
                        <pic:spPr bwMode="auto">
                          <a:xfrm>
                            <a:off x="0" y="0"/>
                            <a:ext cx="2538901" cy="1078577"/>
                          </a:xfrm>
                          <a:prstGeom prst="rect">
                            <a:avLst/>
                          </a:prstGeom>
                          <a:ln>
                            <a:noFill/>
                          </a:ln>
                          <a:extLst>
                            <a:ext uri="{53640926-AAD7-44D8-BBD7-CCE9431645EC}">
                              <a14:shadowObscured xmlns:a14="http://schemas.microsoft.com/office/drawing/2010/main"/>
                            </a:ext>
                          </a:extLst>
                        </pic:spPr>
                      </pic:pic>
                    </a:graphicData>
                  </a:graphic>
                </wp:inline>
              </w:drawing>
            </w:r>
          </w:p>
        </w:tc>
        <w:tc>
          <w:tcPr>
            <w:tcW w:w="4111" w:type="dxa"/>
          </w:tcPr>
          <w:p w14:paraId="5A44CB34" w14:textId="5AB8AF87" w:rsidR="00507D2D" w:rsidRPr="007E0165" w:rsidRDefault="00507D2D" w:rsidP="00D804A5">
            <w:pPr>
              <w:rPr>
                <w:rFonts w:asciiTheme="majorBidi" w:hAnsiTheme="majorBidi" w:cstheme="majorBidi"/>
                <w:noProof/>
                <w:lang w:val="en-US"/>
              </w:rPr>
            </w:pPr>
            <w:r w:rsidRPr="007E0165">
              <w:rPr>
                <w:rFonts w:asciiTheme="majorBidi" w:hAnsiTheme="majorBidi" w:cstheme="majorBidi"/>
                <w:noProof/>
                <w:lang w:val="en-US"/>
              </w:rPr>
              <w:drawing>
                <wp:inline distT="0" distB="0" distL="0" distR="0" wp14:anchorId="7A32B0F2" wp14:editId="1FFA5238">
                  <wp:extent cx="2520000" cy="1104900"/>
                  <wp:effectExtent l="0" t="0" r="0" b="0"/>
                  <wp:docPr id="598052667"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8052667" name="Picture 1" descr="A close-up of x-ray images&#10;&#10;Description automatically generated"/>
                          <pic:cNvPicPr/>
                        </pic:nvPicPr>
                        <pic:blipFill rotWithShape="1">
                          <a:blip r:embed="rId69"/>
                          <a:srcRect l="4366" t="16557" r="5415" b="6640"/>
                          <a:stretch/>
                        </pic:blipFill>
                        <pic:spPr bwMode="auto">
                          <a:xfrm>
                            <a:off x="0" y="0"/>
                            <a:ext cx="2520000" cy="1104900"/>
                          </a:xfrm>
                          <a:prstGeom prst="rect">
                            <a:avLst/>
                          </a:prstGeom>
                          <a:ln>
                            <a:noFill/>
                          </a:ln>
                          <a:extLst>
                            <a:ext uri="{53640926-AAD7-44D8-BBD7-CCE9431645EC}">
                              <a14:shadowObscured xmlns:a14="http://schemas.microsoft.com/office/drawing/2010/main"/>
                            </a:ext>
                          </a:extLst>
                        </pic:spPr>
                      </pic:pic>
                    </a:graphicData>
                  </a:graphic>
                </wp:inline>
              </w:drawing>
            </w:r>
          </w:p>
        </w:tc>
        <w:tc>
          <w:tcPr>
            <w:tcW w:w="397" w:type="dxa"/>
            <w:vMerge/>
          </w:tcPr>
          <w:p w14:paraId="1D139586" w14:textId="77777777" w:rsidR="00507D2D" w:rsidRPr="007E0165" w:rsidRDefault="00507D2D">
            <w:pPr>
              <w:rPr>
                <w:rFonts w:asciiTheme="majorBidi" w:hAnsiTheme="majorBidi" w:cstheme="majorBidi"/>
                <w:noProof/>
                <w:lang w:val="en-US"/>
              </w:rPr>
            </w:pPr>
          </w:p>
        </w:tc>
      </w:tr>
    </w:tbl>
    <w:p w14:paraId="07444ACC" w14:textId="56DDF507" w:rsidR="004E1D48" w:rsidRPr="007E0165" w:rsidRDefault="004E1D48" w:rsidP="00507D2D">
      <w:pPr>
        <w:pStyle w:val="Caption"/>
        <w:rPr>
          <w:lang w:val="en-US"/>
        </w:rPr>
      </w:pPr>
      <w:r w:rsidRPr="007E0165">
        <w:rPr>
          <w:lang w:val="en-US"/>
        </w:rPr>
        <w:t xml:space="preserve">Figure </w:t>
      </w:r>
      <w:r w:rsidRPr="007E0165">
        <w:rPr>
          <w:lang w:val="en-US"/>
        </w:rPr>
        <w:fldChar w:fldCharType="begin"/>
      </w:r>
      <w:r w:rsidRPr="007E0165">
        <w:rPr>
          <w:lang w:val="en-US"/>
        </w:rPr>
        <w:instrText xml:space="preserve"> SEQ Figure \* ARABIC </w:instrText>
      </w:r>
      <w:r w:rsidRPr="007E0165">
        <w:rPr>
          <w:lang w:val="en-US"/>
        </w:rPr>
        <w:fldChar w:fldCharType="separate"/>
      </w:r>
      <w:r w:rsidR="00230BE0" w:rsidRPr="007E0165">
        <w:rPr>
          <w:noProof/>
          <w:lang w:val="en-US"/>
        </w:rPr>
        <w:t>15</w:t>
      </w:r>
      <w:r w:rsidRPr="007E0165">
        <w:rPr>
          <w:noProof/>
          <w:lang w:val="en-US"/>
        </w:rPr>
        <w:fldChar w:fldCharType="end"/>
      </w:r>
      <w:r w:rsidRPr="007E0165">
        <w:rPr>
          <w:lang w:val="en-US"/>
        </w:rPr>
        <w:t xml:space="preserve">: Coronal views of 8 clinical studies, representing from left to right: </w:t>
      </w:r>
      <w:r w:rsidR="00CB446D" w:rsidRPr="007E0165">
        <w:rPr>
          <w:lang w:val="en-US"/>
        </w:rPr>
        <w:t>NAC</w:t>
      </w:r>
      <w:r w:rsidRPr="007E0165">
        <w:rPr>
          <w:lang w:val="en-US"/>
        </w:rPr>
        <w:t xml:space="preserve">, </w:t>
      </w:r>
      <w:r w:rsidR="00CB446D" w:rsidRPr="007E0165">
        <w:rPr>
          <w:lang w:val="en-US"/>
        </w:rPr>
        <w:t>MAC</w:t>
      </w:r>
      <w:r w:rsidRPr="007E0165">
        <w:rPr>
          <w:lang w:val="en-US"/>
        </w:rPr>
        <w:t xml:space="preserve">, </w:t>
      </w:r>
      <w:r w:rsidR="00CB446D" w:rsidRPr="007E0165">
        <w:rPr>
          <w:lang w:val="en-US"/>
        </w:rPr>
        <w:t>IMCM-DL</w:t>
      </w:r>
      <w:r w:rsidRPr="007E0165">
        <w:rPr>
          <w:lang w:val="en-US"/>
        </w:rPr>
        <w:t xml:space="preserve"> and the </w:t>
      </w:r>
      <w:r w:rsidR="00CB446D" w:rsidRPr="007E0165">
        <w:rPr>
          <w:lang w:val="en-US"/>
        </w:rPr>
        <w:t>difference</w:t>
      </w:r>
      <w:r w:rsidRPr="007E0165">
        <w:rPr>
          <w:lang w:val="en-US"/>
        </w:rPr>
        <w:t xml:space="preserve"> images of </w:t>
      </w:r>
      <w:r w:rsidR="00CB446D" w:rsidRPr="007E0165">
        <w:rPr>
          <w:lang w:val="en-US"/>
        </w:rPr>
        <w:t>MAC</w:t>
      </w:r>
      <w:r w:rsidRPr="007E0165">
        <w:rPr>
          <w:lang w:val="en-US"/>
        </w:rPr>
        <w:t xml:space="preserve"> and </w:t>
      </w:r>
      <w:r w:rsidR="00CB446D" w:rsidRPr="007E0165">
        <w:rPr>
          <w:lang w:val="en-US"/>
        </w:rPr>
        <w:t>DL image</w:t>
      </w:r>
      <w:r w:rsidRPr="007E0165">
        <w:rPr>
          <w:lang w:val="en-US"/>
        </w:rPr>
        <w:t xml:space="preserve">. </w:t>
      </w:r>
      <w:r w:rsidR="00CB446D" w:rsidRPr="007E0165">
        <w:rPr>
          <w:lang w:val="en-US"/>
        </w:rPr>
        <w:t>Our method</w:t>
      </w:r>
      <w:r w:rsidRPr="007E0165">
        <w:rPr>
          <w:lang w:val="en-US"/>
        </w:rPr>
        <w:t xml:space="preserve"> </w:t>
      </w:r>
      <w:r w:rsidR="00CB446D" w:rsidRPr="007E0165">
        <w:rPr>
          <w:lang w:val="en-US"/>
        </w:rPr>
        <w:t>effectively</w:t>
      </w:r>
      <w:r w:rsidRPr="007E0165">
        <w:rPr>
          <w:lang w:val="en-US"/>
        </w:rPr>
        <w:t xml:space="preserve"> disentangles halo artefacts in the kidney area</w:t>
      </w:r>
      <w:r w:rsidR="00CB446D" w:rsidRPr="007E0165">
        <w:rPr>
          <w:lang w:val="en-US"/>
        </w:rPr>
        <w:t>.</w:t>
      </w:r>
    </w:p>
    <w:p w14:paraId="51721010" w14:textId="317115A3" w:rsidR="003715D6" w:rsidRPr="007E0165" w:rsidRDefault="00D50F1E" w:rsidP="00D804A5">
      <w:pPr>
        <w:rPr>
          <w:rFonts w:asciiTheme="majorBidi" w:hAnsiTheme="majorBidi" w:cstheme="majorBidi"/>
          <w:lang w:val="en-US"/>
        </w:rPr>
      </w:pPr>
      <w:r w:rsidRPr="007E0165">
        <w:rPr>
          <w:rFonts w:asciiTheme="majorBidi" w:hAnsiTheme="majorBidi" w:cstheme="majorBidi"/>
          <w:noProof/>
          <w:lang w:val="en-US"/>
        </w:rPr>
        <mc:AlternateContent>
          <mc:Choice Requires="wps">
            <w:drawing>
              <wp:anchor distT="0" distB="0" distL="114300" distR="114300" simplePos="0" relativeHeight="251655168" behindDoc="0" locked="0" layoutInCell="1" allowOverlap="1" wp14:anchorId="5A57C9C8" wp14:editId="65B2DAD7">
                <wp:simplePos x="0" y="0"/>
                <wp:positionH relativeFrom="column">
                  <wp:posOffset>5549827</wp:posOffset>
                </wp:positionH>
                <wp:positionV relativeFrom="paragraph">
                  <wp:posOffset>-17428</wp:posOffset>
                </wp:positionV>
                <wp:extent cx="338275" cy="1210391"/>
                <wp:effectExtent l="0" t="0" r="0" b="0"/>
                <wp:wrapNone/>
                <wp:docPr id="1775079151" name="Rectangle 6"/>
                <wp:cNvGraphicFramePr/>
                <a:graphic xmlns:a="http://schemas.openxmlformats.org/drawingml/2006/main">
                  <a:graphicData uri="http://schemas.microsoft.com/office/word/2010/wordprocessingShape">
                    <wps:wsp>
                      <wps:cNvSpPr/>
                      <wps:spPr>
                        <a:xfrm>
                          <a:off x="0" y="0"/>
                          <a:ext cx="338275" cy="121039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B27CB9C" w14:textId="77777777" w:rsidR="00D50F1E" w:rsidRDefault="00D50F1E" w:rsidP="001E075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57C9C8" id="Rectangle 6" o:spid="_x0000_s1028" style="position:absolute;left:0;text-align:left;margin-left:437pt;margin-top:-1.35pt;width:26.65pt;height:95.3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" filled="f" stroked="f" strokeweight="1pt">
                <v:textbox>
                  <w:txbxContent>
                    <w:p w14:paraId="4B27CB9C" w14:textId="77777777" w:rsidR="00D50F1E" w:rsidRDefault="00D50F1E" w:rsidP="001E0755"/>
                  </w:txbxContent>
                </v:textbox>
              </v:rect>
            </w:pict>
          </mc:Fallback>
        </mc:AlternateContent>
      </w:r>
    </w:p>
    <w:p w14:paraId="54140DDF" w14:textId="2064F456" w:rsidR="00670A33" w:rsidRPr="007E0165" w:rsidRDefault="00670A33" w:rsidP="00D804A5">
      <w:pPr>
        <w:rPr>
          <w:rFonts w:asciiTheme="majorBidi" w:hAnsiTheme="majorBidi" w:cstheme="majorBidi"/>
          <w:lang w:val="en-US"/>
        </w:rPr>
      </w:pPr>
      <w:r w:rsidRPr="007E0165">
        <w:rPr>
          <w:rFonts w:asciiTheme="majorBidi" w:hAnsiTheme="majorBidi" w:cstheme="majorBidi"/>
          <w:lang w:val="en-US"/>
        </w:rPr>
        <w:br w:type="page"/>
      </w:r>
    </w:p>
    <w:tbl>
      <w:tblPr>
        <w:tblStyle w:val="TableGrid"/>
        <w:tblW w:w="88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12"/>
        <w:gridCol w:w="4110"/>
        <w:gridCol w:w="624"/>
      </w:tblGrid>
      <w:tr w:rsidR="00507D2D" w:rsidRPr="00B653BA" w14:paraId="7127E912" w14:textId="535DE0E7" w:rsidTr="004B4E34">
        <w:trPr>
          <w:jc w:val="center"/>
        </w:trPr>
        <w:tc>
          <w:tcPr>
            <w:tcW w:w="4112" w:type="dxa"/>
          </w:tcPr>
          <w:p w14:paraId="44BE929C" w14:textId="18CA7D82"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lastRenderedPageBreak/>
              <w:drawing>
                <wp:inline distT="0" distB="0" distL="0" distR="0" wp14:anchorId="2B3DA664" wp14:editId="77250CB6">
                  <wp:extent cx="2569269" cy="1104900"/>
                  <wp:effectExtent l="0" t="0" r="2540" b="0"/>
                  <wp:docPr id="96433787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4337876" name=""/>
                          <pic:cNvPicPr/>
                        </pic:nvPicPr>
                        <pic:blipFill rotWithShape="1">
                          <a:blip r:embed="rId70"/>
                          <a:srcRect l="4969" t="15654" r="5767" b="7570"/>
                          <a:stretch/>
                        </pic:blipFill>
                        <pic:spPr bwMode="auto">
                          <a:xfrm>
                            <a:off x="0" y="0"/>
                            <a:ext cx="2570797" cy="1105557"/>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5E0B4376" w14:textId="23E3DAD9"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774F874D" wp14:editId="41069852">
                  <wp:extent cx="2513117" cy="1078704"/>
                  <wp:effectExtent l="0" t="0" r="1905" b="7620"/>
                  <wp:docPr id="131912348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9123482" name=""/>
                          <pic:cNvPicPr/>
                        </pic:nvPicPr>
                        <pic:blipFill rotWithShape="1">
                          <a:blip r:embed="rId71"/>
                          <a:srcRect l="5723" t="17761" r="6942" b="7265"/>
                          <a:stretch/>
                        </pic:blipFill>
                        <pic:spPr bwMode="auto">
                          <a:xfrm>
                            <a:off x="0" y="0"/>
                            <a:ext cx="2515251" cy="1079620"/>
                          </a:xfrm>
                          <a:prstGeom prst="rect">
                            <a:avLst/>
                          </a:prstGeom>
                          <a:ln>
                            <a:noFill/>
                          </a:ln>
                          <a:extLst>
                            <a:ext uri="{53640926-AAD7-44D8-BBD7-CCE9431645EC}">
                              <a14:shadowObscured xmlns:a14="http://schemas.microsoft.com/office/drawing/2010/main"/>
                            </a:ext>
                          </a:extLst>
                        </pic:spPr>
                      </pic:pic>
                    </a:graphicData>
                  </a:graphic>
                </wp:inline>
              </w:drawing>
            </w:r>
          </w:p>
        </w:tc>
        <w:tc>
          <w:tcPr>
            <w:tcW w:w="624" w:type="dxa"/>
            <w:vMerge w:val="restart"/>
          </w:tcPr>
          <w:p w14:paraId="5389DF2D" w14:textId="55020AC7" w:rsidR="00507D2D" w:rsidRPr="007E0165" w:rsidRDefault="00507D2D">
            <w:pPr>
              <w:rPr>
                <w:rFonts w:asciiTheme="majorBidi" w:hAnsiTheme="majorBidi" w:cstheme="majorBidi"/>
                <w:noProof/>
                <w:lang w:val="en-US"/>
              </w:rPr>
            </w:pPr>
            <w:r w:rsidRPr="007E0165">
              <w:rPr>
                <w:rFonts w:asciiTheme="majorBidi" w:hAnsiTheme="majorBidi" w:cstheme="majorBidi"/>
                <w:noProof/>
                <w:lang w:val="en-US"/>
              </w:rPr>
              <w:drawing>
                <wp:inline distT="0" distB="0" distL="0" distR="0" wp14:anchorId="4A644E82" wp14:editId="05249F61">
                  <wp:extent cx="158613" cy="1094109"/>
                  <wp:effectExtent l="0" t="0" r="0" b="0"/>
                  <wp:docPr id="933634691" name="Picture 1" descr="A black and white image of a long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87471" name="Picture 1" descr="A black and white image of a long rectangular object&#10;&#10;Description automatically generated"/>
                          <pic:cNvPicPr/>
                        </pic:nvPicPr>
                        <pic:blipFill>
                          <a:blip r:embed="rId56"/>
                          <a:stretch>
                            <a:fillRect/>
                          </a:stretch>
                        </pic:blipFill>
                        <pic:spPr>
                          <a:xfrm>
                            <a:off x="0" y="0"/>
                            <a:ext cx="163440" cy="1127407"/>
                          </a:xfrm>
                          <a:prstGeom prst="rect">
                            <a:avLst/>
                          </a:prstGeom>
                        </pic:spPr>
                      </pic:pic>
                    </a:graphicData>
                  </a:graphic>
                </wp:inline>
              </w:drawing>
            </w:r>
          </w:p>
        </w:tc>
      </w:tr>
      <w:tr w:rsidR="00507D2D" w:rsidRPr="00B653BA" w14:paraId="2D2F0B5A" w14:textId="6B439258" w:rsidTr="004B4E34">
        <w:trPr>
          <w:jc w:val="center"/>
        </w:trPr>
        <w:tc>
          <w:tcPr>
            <w:tcW w:w="4112" w:type="dxa"/>
          </w:tcPr>
          <w:p w14:paraId="6CA392D6" w14:textId="77777777" w:rsidR="00507D2D" w:rsidRPr="007E0165" w:rsidRDefault="00507D2D" w:rsidP="00D804A5">
            <w:pPr>
              <w:rPr>
                <w:rFonts w:asciiTheme="majorBidi" w:hAnsiTheme="majorBidi" w:cstheme="majorBidi"/>
                <w:noProof/>
                <w:lang w:val="en-US"/>
              </w:rPr>
            </w:pPr>
          </w:p>
          <w:p w14:paraId="23254443" w14:textId="7EB7DEB4"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7F27A9F2" wp14:editId="727EFC32">
                  <wp:extent cx="2537460" cy="1107894"/>
                  <wp:effectExtent l="0" t="0" r="0" b="0"/>
                  <wp:docPr id="1868106470"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8106470" name="Picture 1" descr="A close-up of a person's body&#10;&#10;Description automatically generated"/>
                          <pic:cNvPicPr/>
                        </pic:nvPicPr>
                        <pic:blipFill rotWithShape="1">
                          <a:blip r:embed="rId72"/>
                          <a:srcRect l="4368" t="16264" r="5773" b="6676"/>
                          <a:stretch/>
                        </pic:blipFill>
                        <pic:spPr bwMode="auto">
                          <a:xfrm>
                            <a:off x="0" y="0"/>
                            <a:ext cx="2558455" cy="1117061"/>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67B88765" w14:textId="2CBE2FE5"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0D148866" wp14:editId="2A2D73BF">
                  <wp:extent cx="2587189" cy="1138994"/>
                  <wp:effectExtent l="0" t="0" r="3810" b="4445"/>
                  <wp:docPr id="1723306486"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3306486" name="Picture 1" descr="A close-up of a person's body&#10;&#10;Description automatically generated"/>
                          <pic:cNvPicPr/>
                        </pic:nvPicPr>
                        <pic:blipFill rotWithShape="1">
                          <a:blip r:embed="rId73"/>
                          <a:srcRect l="3617" t="15353" r="6418" b="5434"/>
                          <a:stretch/>
                        </pic:blipFill>
                        <pic:spPr bwMode="auto">
                          <a:xfrm>
                            <a:off x="0" y="0"/>
                            <a:ext cx="2590999" cy="1140671"/>
                          </a:xfrm>
                          <a:prstGeom prst="rect">
                            <a:avLst/>
                          </a:prstGeom>
                          <a:ln>
                            <a:noFill/>
                          </a:ln>
                          <a:extLst>
                            <a:ext uri="{53640926-AAD7-44D8-BBD7-CCE9431645EC}">
                              <a14:shadowObscured xmlns:a14="http://schemas.microsoft.com/office/drawing/2010/main"/>
                            </a:ext>
                          </a:extLst>
                        </pic:spPr>
                      </pic:pic>
                    </a:graphicData>
                  </a:graphic>
                </wp:inline>
              </w:drawing>
            </w:r>
          </w:p>
        </w:tc>
        <w:tc>
          <w:tcPr>
            <w:tcW w:w="624" w:type="dxa"/>
            <w:vMerge/>
          </w:tcPr>
          <w:p w14:paraId="1A52215F" w14:textId="77777777" w:rsidR="00507D2D" w:rsidRPr="007E0165" w:rsidRDefault="00507D2D">
            <w:pPr>
              <w:rPr>
                <w:rFonts w:asciiTheme="majorBidi" w:hAnsiTheme="majorBidi" w:cstheme="majorBidi"/>
                <w:noProof/>
                <w:lang w:val="en-US"/>
              </w:rPr>
            </w:pPr>
          </w:p>
        </w:tc>
      </w:tr>
      <w:tr w:rsidR="00507D2D" w:rsidRPr="00B653BA" w14:paraId="33469B9A" w14:textId="5BD70676" w:rsidTr="004B4E34">
        <w:trPr>
          <w:jc w:val="center"/>
        </w:trPr>
        <w:tc>
          <w:tcPr>
            <w:tcW w:w="4112" w:type="dxa"/>
          </w:tcPr>
          <w:p w14:paraId="00D3577D" w14:textId="40BB2D17"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7FF5B5B0" wp14:editId="3995BE88">
                  <wp:extent cx="2586214" cy="1104900"/>
                  <wp:effectExtent l="0" t="0" r="5080" b="0"/>
                  <wp:docPr id="748232069" name="Picture 1" descr="A comparison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8232069" name="Picture 1" descr="A comparison of a person's body&#10;&#10;Description automatically generated"/>
                          <pic:cNvPicPr/>
                        </pic:nvPicPr>
                        <pic:blipFill rotWithShape="1">
                          <a:blip r:embed="rId74"/>
                          <a:srcRect l="5572" t="16257" r="4546" b="6944"/>
                          <a:stretch/>
                        </pic:blipFill>
                        <pic:spPr bwMode="auto">
                          <a:xfrm>
                            <a:off x="0" y="0"/>
                            <a:ext cx="2588590" cy="1105915"/>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46CFF714" w14:textId="4B701E77"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3AE70B58" wp14:editId="4F109D51">
                  <wp:extent cx="2552520" cy="1104900"/>
                  <wp:effectExtent l="0" t="0" r="635" b="0"/>
                  <wp:docPr id="274801478"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4801478" name="Picture 1" descr="A close-up of a person's body&#10;&#10;Description automatically generated"/>
                          <pic:cNvPicPr/>
                        </pic:nvPicPr>
                        <pic:blipFill rotWithShape="1">
                          <a:blip r:embed="rId75"/>
                          <a:srcRect l="6325" t="17160" r="4950" b="6030"/>
                          <a:stretch/>
                        </pic:blipFill>
                        <pic:spPr bwMode="auto">
                          <a:xfrm>
                            <a:off x="0" y="0"/>
                            <a:ext cx="2555260" cy="1106086"/>
                          </a:xfrm>
                          <a:prstGeom prst="rect">
                            <a:avLst/>
                          </a:prstGeom>
                          <a:ln>
                            <a:noFill/>
                          </a:ln>
                          <a:extLst>
                            <a:ext uri="{53640926-AAD7-44D8-BBD7-CCE9431645EC}">
                              <a14:shadowObscured xmlns:a14="http://schemas.microsoft.com/office/drawing/2010/main"/>
                            </a:ext>
                          </a:extLst>
                        </pic:spPr>
                      </pic:pic>
                    </a:graphicData>
                  </a:graphic>
                </wp:inline>
              </w:drawing>
            </w:r>
          </w:p>
        </w:tc>
        <w:tc>
          <w:tcPr>
            <w:tcW w:w="624" w:type="dxa"/>
            <w:vMerge/>
          </w:tcPr>
          <w:p w14:paraId="631FCB9C" w14:textId="77777777" w:rsidR="00507D2D" w:rsidRPr="007E0165" w:rsidRDefault="00507D2D">
            <w:pPr>
              <w:rPr>
                <w:rFonts w:asciiTheme="majorBidi" w:hAnsiTheme="majorBidi" w:cstheme="majorBidi"/>
                <w:noProof/>
                <w:lang w:val="en-US"/>
              </w:rPr>
            </w:pPr>
          </w:p>
        </w:tc>
      </w:tr>
      <w:tr w:rsidR="00507D2D" w:rsidRPr="00B653BA" w14:paraId="0268D5AE" w14:textId="55D30B58" w:rsidTr="004B4E34">
        <w:trPr>
          <w:jc w:val="center"/>
        </w:trPr>
        <w:tc>
          <w:tcPr>
            <w:tcW w:w="4112" w:type="dxa"/>
          </w:tcPr>
          <w:p w14:paraId="36CC2003" w14:textId="77777777"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58865E7B" wp14:editId="7CF748B1">
                  <wp:extent cx="2552520" cy="1117541"/>
                  <wp:effectExtent l="0" t="0" r="635" b="6985"/>
                  <wp:docPr id="589170146"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9170146" name="Picture 1" descr="A close-up of a person's body&#10;&#10;Description automatically generated"/>
                          <pic:cNvPicPr/>
                        </pic:nvPicPr>
                        <pic:blipFill rotWithShape="1">
                          <a:blip r:embed="rId76"/>
                          <a:srcRect l="6025" t="16557" r="7398" b="5744"/>
                          <a:stretch/>
                        </pic:blipFill>
                        <pic:spPr bwMode="auto">
                          <a:xfrm>
                            <a:off x="0" y="0"/>
                            <a:ext cx="2563206" cy="1122219"/>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4FF4EE5A" w14:textId="31BCCF0A"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74E81040" wp14:editId="27FD0BDC">
                  <wp:extent cx="2559842" cy="1126749"/>
                  <wp:effectExtent l="0" t="0" r="0" b="0"/>
                  <wp:docPr id="1813746450"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3746450" name="Picture 1" descr="A close-up of x-ray images&#10;&#10;Description automatically generated"/>
                          <pic:cNvPicPr/>
                        </pic:nvPicPr>
                        <pic:blipFill rotWithShape="1">
                          <a:blip r:embed="rId77"/>
                          <a:srcRect l="4670" t="17160" r="6325" b="4487"/>
                          <a:stretch/>
                        </pic:blipFill>
                        <pic:spPr bwMode="auto">
                          <a:xfrm>
                            <a:off x="0" y="0"/>
                            <a:ext cx="2563375" cy="1128304"/>
                          </a:xfrm>
                          <a:prstGeom prst="rect">
                            <a:avLst/>
                          </a:prstGeom>
                          <a:ln>
                            <a:noFill/>
                          </a:ln>
                          <a:extLst>
                            <a:ext uri="{53640926-AAD7-44D8-BBD7-CCE9431645EC}">
                              <a14:shadowObscured xmlns:a14="http://schemas.microsoft.com/office/drawing/2010/main"/>
                            </a:ext>
                          </a:extLst>
                        </pic:spPr>
                      </pic:pic>
                    </a:graphicData>
                  </a:graphic>
                </wp:inline>
              </w:drawing>
            </w:r>
          </w:p>
        </w:tc>
        <w:tc>
          <w:tcPr>
            <w:tcW w:w="624" w:type="dxa"/>
            <w:vMerge/>
          </w:tcPr>
          <w:p w14:paraId="1C67097C" w14:textId="77777777" w:rsidR="00507D2D" w:rsidRPr="007E0165" w:rsidRDefault="00507D2D">
            <w:pPr>
              <w:rPr>
                <w:rFonts w:asciiTheme="majorBidi" w:hAnsiTheme="majorBidi" w:cstheme="majorBidi"/>
                <w:noProof/>
                <w:lang w:val="en-US"/>
              </w:rPr>
            </w:pPr>
          </w:p>
        </w:tc>
      </w:tr>
      <w:tr w:rsidR="00507D2D" w:rsidRPr="00B653BA" w14:paraId="554D9202" w14:textId="37E39DB5" w:rsidTr="004B4E34">
        <w:trPr>
          <w:jc w:val="center"/>
        </w:trPr>
        <w:tc>
          <w:tcPr>
            <w:tcW w:w="4112" w:type="dxa"/>
          </w:tcPr>
          <w:p w14:paraId="0ADA25AB" w14:textId="07DF58EA"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570FE982" wp14:editId="1D9B3FCD">
                  <wp:extent cx="2537460" cy="1121652"/>
                  <wp:effectExtent l="0" t="0" r="0" b="2540"/>
                  <wp:docPr id="1879721789" name="Picture 1" descr="A comparison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6515783" name="Picture 1" descr="A comparison of a person's body&#10;&#10;Description automatically generated"/>
                          <pic:cNvPicPr/>
                        </pic:nvPicPr>
                        <pic:blipFill rotWithShape="1">
                          <a:blip r:embed="rId78"/>
                          <a:srcRect l="4971" t="17160" r="6812" b="4849"/>
                          <a:stretch/>
                        </pic:blipFill>
                        <pic:spPr bwMode="auto">
                          <a:xfrm>
                            <a:off x="0" y="0"/>
                            <a:ext cx="2537460" cy="1121652"/>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6DE3C01A" w14:textId="3D27EDD2"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37EBA1F0" wp14:editId="1BBC18ED">
                  <wp:extent cx="2552065" cy="1104265"/>
                  <wp:effectExtent l="0" t="0" r="635" b="635"/>
                  <wp:docPr id="1150891759"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0891759" name="Picture 1" descr="A close-up of a person's body&#10;&#10;Description automatically generated"/>
                          <pic:cNvPicPr/>
                        </pic:nvPicPr>
                        <pic:blipFill rotWithShape="1">
                          <a:blip r:embed="rId79"/>
                          <a:srcRect l="6779" t="17160" r="7652" b="6034"/>
                          <a:stretch/>
                        </pic:blipFill>
                        <pic:spPr bwMode="auto">
                          <a:xfrm>
                            <a:off x="0" y="0"/>
                            <a:ext cx="2558171" cy="1106907"/>
                          </a:xfrm>
                          <a:prstGeom prst="rect">
                            <a:avLst/>
                          </a:prstGeom>
                          <a:ln>
                            <a:noFill/>
                          </a:ln>
                          <a:extLst>
                            <a:ext uri="{53640926-AAD7-44D8-BBD7-CCE9431645EC}">
                              <a14:shadowObscured xmlns:a14="http://schemas.microsoft.com/office/drawing/2010/main"/>
                            </a:ext>
                          </a:extLst>
                        </pic:spPr>
                      </pic:pic>
                    </a:graphicData>
                  </a:graphic>
                </wp:inline>
              </w:drawing>
            </w:r>
          </w:p>
        </w:tc>
        <w:tc>
          <w:tcPr>
            <w:tcW w:w="624" w:type="dxa"/>
            <w:vMerge/>
          </w:tcPr>
          <w:p w14:paraId="3226036B" w14:textId="77777777" w:rsidR="00507D2D" w:rsidRPr="007E0165" w:rsidRDefault="00507D2D">
            <w:pPr>
              <w:rPr>
                <w:rFonts w:asciiTheme="majorBidi" w:hAnsiTheme="majorBidi" w:cstheme="majorBidi"/>
                <w:noProof/>
                <w:lang w:val="en-US"/>
              </w:rPr>
            </w:pPr>
          </w:p>
        </w:tc>
      </w:tr>
      <w:tr w:rsidR="00507D2D" w:rsidRPr="00B653BA" w14:paraId="0E558AE1" w14:textId="775DF177" w:rsidTr="004B4E34">
        <w:trPr>
          <w:jc w:val="center"/>
        </w:trPr>
        <w:tc>
          <w:tcPr>
            <w:tcW w:w="4112" w:type="dxa"/>
          </w:tcPr>
          <w:p w14:paraId="1BE728ED" w14:textId="4A634379"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1B7E95FA" wp14:editId="0D7E893B">
                  <wp:extent cx="2538170" cy="1126749"/>
                  <wp:effectExtent l="0" t="0" r="0" b="0"/>
                  <wp:docPr id="892723694"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2723694" name="Picture 1" descr="A close-up of a person's body&#10;&#10;Description automatically generated"/>
                          <pic:cNvPicPr/>
                        </pic:nvPicPr>
                        <pic:blipFill rotWithShape="1">
                          <a:blip r:embed="rId80"/>
                          <a:srcRect l="5119" t="16256" r="6654" b="5412"/>
                          <a:stretch/>
                        </pic:blipFill>
                        <pic:spPr bwMode="auto">
                          <a:xfrm>
                            <a:off x="0" y="0"/>
                            <a:ext cx="2540939" cy="1127978"/>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0E19C98B" w14:textId="556A2B7D"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65134C86" wp14:editId="306BA306">
                  <wp:extent cx="2522184" cy="1147875"/>
                  <wp:effectExtent l="0" t="0" r="0" b="0"/>
                  <wp:docPr id="803613971"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3613971" name="Picture 1" descr="A close-up of a person's body&#10;&#10;Description automatically generated"/>
                          <pic:cNvPicPr/>
                        </pic:nvPicPr>
                        <pic:blipFill rotWithShape="1">
                          <a:blip r:embed="rId81"/>
                          <a:srcRect l="6777" t="15053" r="5543" b="5139"/>
                          <a:stretch/>
                        </pic:blipFill>
                        <pic:spPr bwMode="auto">
                          <a:xfrm>
                            <a:off x="0" y="0"/>
                            <a:ext cx="2525179" cy="1149238"/>
                          </a:xfrm>
                          <a:prstGeom prst="rect">
                            <a:avLst/>
                          </a:prstGeom>
                          <a:ln>
                            <a:noFill/>
                          </a:ln>
                          <a:extLst>
                            <a:ext uri="{53640926-AAD7-44D8-BBD7-CCE9431645EC}">
                              <a14:shadowObscured xmlns:a14="http://schemas.microsoft.com/office/drawing/2010/main"/>
                            </a:ext>
                          </a:extLst>
                        </pic:spPr>
                      </pic:pic>
                    </a:graphicData>
                  </a:graphic>
                </wp:inline>
              </w:drawing>
            </w:r>
          </w:p>
        </w:tc>
        <w:tc>
          <w:tcPr>
            <w:tcW w:w="624" w:type="dxa"/>
            <w:vMerge/>
          </w:tcPr>
          <w:p w14:paraId="6A055B03" w14:textId="77777777" w:rsidR="00507D2D" w:rsidRPr="007E0165" w:rsidRDefault="00507D2D">
            <w:pPr>
              <w:rPr>
                <w:rFonts w:asciiTheme="majorBidi" w:hAnsiTheme="majorBidi" w:cstheme="majorBidi"/>
                <w:noProof/>
                <w:lang w:val="en-US"/>
              </w:rPr>
            </w:pPr>
          </w:p>
        </w:tc>
      </w:tr>
    </w:tbl>
    <w:p w14:paraId="535E0DAC" w14:textId="5C41CC1D" w:rsidR="005069BD" w:rsidRPr="007E0165" w:rsidRDefault="00CB446D" w:rsidP="00507D2D">
      <w:pPr>
        <w:pStyle w:val="Caption"/>
        <w:rPr>
          <w:lang w:val="en-US"/>
        </w:rPr>
      </w:pPr>
      <w:r w:rsidRPr="007E0165">
        <w:rPr>
          <w:lang w:val="en-US"/>
        </w:rPr>
        <w:t xml:space="preserve">Figure </w:t>
      </w:r>
      <w:r w:rsidRPr="007E0165">
        <w:rPr>
          <w:lang w:val="en-US"/>
        </w:rPr>
        <w:fldChar w:fldCharType="begin"/>
      </w:r>
      <w:r w:rsidRPr="007E0165">
        <w:rPr>
          <w:lang w:val="en-US"/>
        </w:rPr>
        <w:instrText xml:space="preserve"> SEQ Figure \* ARABIC </w:instrText>
      </w:r>
      <w:r w:rsidRPr="007E0165">
        <w:rPr>
          <w:lang w:val="en-US"/>
        </w:rPr>
        <w:fldChar w:fldCharType="separate"/>
      </w:r>
      <w:r w:rsidR="00230BE0" w:rsidRPr="007E0165">
        <w:rPr>
          <w:noProof/>
          <w:lang w:val="en-US"/>
        </w:rPr>
        <w:t>16</w:t>
      </w:r>
      <w:r w:rsidRPr="007E0165">
        <w:rPr>
          <w:noProof/>
          <w:lang w:val="en-US"/>
        </w:rPr>
        <w:fldChar w:fldCharType="end"/>
      </w:r>
      <w:r w:rsidRPr="007E0165">
        <w:rPr>
          <w:lang w:val="en-US"/>
        </w:rPr>
        <w:t>: Coronal views of 12 clinical studies showing from left to right NAC, MAC, IMCM-DL</w:t>
      </w:r>
      <w:r w:rsidR="00B45480" w:rsidRPr="00B653BA">
        <w:rPr>
          <w:lang w:val="en-US"/>
        </w:rPr>
        <w:t>,</w:t>
      </w:r>
      <w:r w:rsidRPr="007E0165">
        <w:rPr>
          <w:lang w:val="en-US"/>
        </w:rPr>
        <w:t xml:space="preserve"> and the difference images of MAC and DL image. The images generated using the IMCM approach successfully corrected the mismatch </w:t>
      </w:r>
      <w:r w:rsidR="00B45480" w:rsidRPr="00B653BA">
        <w:rPr>
          <w:lang w:val="en-US"/>
        </w:rPr>
        <w:t>artifact in the diaphragm, lung, liver,</w:t>
      </w:r>
      <w:r w:rsidRPr="007E0165">
        <w:rPr>
          <w:lang w:val="en-US"/>
        </w:rPr>
        <w:t xml:space="preserve"> and spleen regions</w:t>
      </w:r>
      <w:r w:rsidR="00240D8F" w:rsidRPr="007E0165">
        <w:rPr>
          <w:lang w:val="en-US"/>
        </w:rPr>
        <w:t>.</w:t>
      </w:r>
    </w:p>
    <w:p w14:paraId="355BE649" w14:textId="002670A4" w:rsidR="005069BD" w:rsidRPr="007E0165" w:rsidRDefault="005069BD" w:rsidP="00D804A5">
      <w:pPr>
        <w:rPr>
          <w:rFonts w:asciiTheme="majorBidi" w:hAnsiTheme="majorBidi" w:cstheme="majorBidi"/>
          <w:lang w:val="en-US"/>
        </w:rPr>
      </w:pPr>
    </w:p>
    <w:p w14:paraId="4FF332A6" w14:textId="77777777" w:rsidR="005069BD" w:rsidRPr="007E0165" w:rsidRDefault="005069BD" w:rsidP="00D804A5">
      <w:pPr>
        <w:rPr>
          <w:rFonts w:asciiTheme="majorBidi" w:hAnsiTheme="majorBidi" w:cstheme="majorBidi"/>
          <w:lang w:val="en-US"/>
        </w:rPr>
      </w:pPr>
    </w:p>
    <w:p w14:paraId="14AC0A3D" w14:textId="500E00B3" w:rsidR="005069BD" w:rsidRPr="007E0165" w:rsidRDefault="005069BD" w:rsidP="00D804A5">
      <w:pPr>
        <w:rPr>
          <w:rFonts w:asciiTheme="majorBidi" w:hAnsiTheme="majorBidi" w:cstheme="majorBidi"/>
          <w:lang w:val="en-US"/>
        </w:rPr>
      </w:pPr>
    </w:p>
    <w:p w14:paraId="1FDF1340" w14:textId="77777777" w:rsidR="003715D6" w:rsidRPr="007E0165" w:rsidRDefault="003715D6" w:rsidP="00D804A5">
      <w:pPr>
        <w:rPr>
          <w:rFonts w:asciiTheme="majorBidi" w:hAnsiTheme="majorBidi" w:cstheme="majorBidi"/>
          <w:lang w:val="en-US"/>
        </w:rPr>
      </w:pPr>
    </w:p>
    <w:p w14:paraId="3E6F4703" w14:textId="303652C6" w:rsidR="003715D6" w:rsidRPr="007E0165" w:rsidRDefault="003715D6" w:rsidP="00D804A5">
      <w:pPr>
        <w:rPr>
          <w:rFonts w:asciiTheme="majorBidi" w:hAnsiTheme="majorBidi" w:cstheme="majorBidi"/>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6"/>
        <w:gridCol w:w="567"/>
      </w:tblGrid>
      <w:tr w:rsidR="00507D2D" w:rsidRPr="00B653BA" w14:paraId="0CF04F77" w14:textId="466E54D2" w:rsidTr="00C40BB2">
        <w:trPr>
          <w:jc w:val="center"/>
        </w:trPr>
        <w:tc>
          <w:tcPr>
            <w:tcW w:w="5166" w:type="dxa"/>
          </w:tcPr>
          <w:p w14:paraId="3687A5CC" w14:textId="0A056B0A"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lastRenderedPageBreak/>
              <w:drawing>
                <wp:inline distT="0" distB="0" distL="0" distR="0" wp14:anchorId="676332F6" wp14:editId="76181991">
                  <wp:extent cx="3562539" cy="587375"/>
                  <wp:effectExtent l="0" t="0" r="0" b="3175"/>
                  <wp:docPr id="65855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50523" name=""/>
                          <pic:cNvPicPr/>
                        </pic:nvPicPr>
                        <pic:blipFill rotWithShape="1">
                          <a:blip r:embed="rId82"/>
                          <a:srcRect l="6905" t="35511" r="8867" b="10095"/>
                          <a:stretch/>
                        </pic:blipFill>
                        <pic:spPr bwMode="auto">
                          <a:xfrm>
                            <a:off x="0" y="0"/>
                            <a:ext cx="3652448" cy="602199"/>
                          </a:xfrm>
                          <a:prstGeom prst="rect">
                            <a:avLst/>
                          </a:prstGeom>
                          <a:ln>
                            <a:noFill/>
                          </a:ln>
                          <a:extLst>
                            <a:ext uri="{53640926-AAD7-44D8-BBD7-CCE9431645EC}">
                              <a14:shadowObscured xmlns:a14="http://schemas.microsoft.com/office/drawing/2010/main"/>
                            </a:ext>
                          </a:extLst>
                        </pic:spPr>
                      </pic:pic>
                    </a:graphicData>
                  </a:graphic>
                </wp:inline>
              </w:drawing>
            </w:r>
          </w:p>
        </w:tc>
        <w:tc>
          <w:tcPr>
            <w:tcW w:w="567" w:type="dxa"/>
            <w:vMerge w:val="restart"/>
          </w:tcPr>
          <w:p w14:paraId="11B8DB87" w14:textId="7DA6D1C4" w:rsidR="00507D2D" w:rsidRPr="007E0165" w:rsidRDefault="00507D2D">
            <w:pPr>
              <w:rPr>
                <w:rFonts w:asciiTheme="majorBidi" w:hAnsiTheme="majorBidi" w:cstheme="majorBidi"/>
                <w:noProof/>
                <w:lang w:val="en-US"/>
              </w:rPr>
            </w:pPr>
            <w:r w:rsidRPr="007E0165">
              <w:rPr>
                <w:rFonts w:asciiTheme="majorBidi" w:hAnsiTheme="majorBidi" w:cstheme="majorBidi"/>
                <w:noProof/>
                <w:lang w:val="en-US"/>
              </w:rPr>
              <w:drawing>
                <wp:inline distT="0" distB="0" distL="0" distR="0" wp14:anchorId="03CA4511" wp14:editId="01C85035">
                  <wp:extent cx="158613" cy="1094109"/>
                  <wp:effectExtent l="0" t="0" r="0" b="0"/>
                  <wp:docPr id="1840873789" name="Picture 1" descr="A black and white image of a long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87471" name="Picture 1" descr="A black and white image of a long rectangular object&#10;&#10;Description automatically generated"/>
                          <pic:cNvPicPr/>
                        </pic:nvPicPr>
                        <pic:blipFill>
                          <a:blip r:embed="rId56"/>
                          <a:stretch>
                            <a:fillRect/>
                          </a:stretch>
                        </pic:blipFill>
                        <pic:spPr>
                          <a:xfrm>
                            <a:off x="0" y="0"/>
                            <a:ext cx="163440" cy="1127407"/>
                          </a:xfrm>
                          <a:prstGeom prst="rect">
                            <a:avLst/>
                          </a:prstGeom>
                        </pic:spPr>
                      </pic:pic>
                    </a:graphicData>
                  </a:graphic>
                </wp:inline>
              </w:drawing>
            </w:r>
          </w:p>
        </w:tc>
      </w:tr>
      <w:tr w:rsidR="00507D2D" w:rsidRPr="00B653BA" w14:paraId="01F77A5A" w14:textId="7BCA7858" w:rsidTr="00C40BB2">
        <w:trPr>
          <w:jc w:val="center"/>
        </w:trPr>
        <w:tc>
          <w:tcPr>
            <w:tcW w:w="5166" w:type="dxa"/>
          </w:tcPr>
          <w:p w14:paraId="7A253F3A" w14:textId="5BE4715B"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63B34DE6" wp14:editId="2FF202AC">
                  <wp:extent cx="3634967" cy="545441"/>
                  <wp:effectExtent l="0" t="0" r="3810" b="7620"/>
                  <wp:docPr id="2106241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41836" name=""/>
                          <pic:cNvPicPr/>
                        </pic:nvPicPr>
                        <pic:blipFill rotWithShape="1">
                          <a:blip r:embed="rId83"/>
                          <a:srcRect l="7176" t="42294" r="5971" b="10883"/>
                          <a:stretch/>
                        </pic:blipFill>
                        <pic:spPr bwMode="auto">
                          <a:xfrm>
                            <a:off x="0" y="0"/>
                            <a:ext cx="3834466" cy="575377"/>
                          </a:xfrm>
                          <a:prstGeom prst="rect">
                            <a:avLst/>
                          </a:prstGeom>
                          <a:ln>
                            <a:noFill/>
                          </a:ln>
                          <a:extLst>
                            <a:ext uri="{53640926-AAD7-44D8-BBD7-CCE9431645EC}">
                              <a14:shadowObscured xmlns:a14="http://schemas.microsoft.com/office/drawing/2010/main"/>
                            </a:ext>
                          </a:extLst>
                        </pic:spPr>
                      </pic:pic>
                    </a:graphicData>
                  </a:graphic>
                </wp:inline>
              </w:drawing>
            </w:r>
          </w:p>
        </w:tc>
        <w:tc>
          <w:tcPr>
            <w:tcW w:w="567" w:type="dxa"/>
            <w:vMerge/>
          </w:tcPr>
          <w:p w14:paraId="2177D1EA" w14:textId="77777777" w:rsidR="00507D2D" w:rsidRPr="007E0165" w:rsidRDefault="00507D2D">
            <w:pPr>
              <w:rPr>
                <w:rFonts w:asciiTheme="majorBidi" w:hAnsiTheme="majorBidi" w:cstheme="majorBidi"/>
                <w:noProof/>
                <w:lang w:val="en-US"/>
              </w:rPr>
            </w:pPr>
          </w:p>
        </w:tc>
      </w:tr>
      <w:tr w:rsidR="00507D2D" w:rsidRPr="00B653BA" w14:paraId="4212563F" w14:textId="0CBCC0EC" w:rsidTr="00C40BB2">
        <w:trPr>
          <w:jc w:val="center"/>
        </w:trPr>
        <w:tc>
          <w:tcPr>
            <w:tcW w:w="5166" w:type="dxa"/>
          </w:tcPr>
          <w:p w14:paraId="402AB945" w14:textId="189F2646"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2574280D" wp14:editId="7712E8C8">
                  <wp:extent cx="3657600" cy="626745"/>
                  <wp:effectExtent l="0" t="0" r="0" b="1905"/>
                  <wp:docPr id="732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956" name=""/>
                          <pic:cNvPicPr/>
                        </pic:nvPicPr>
                        <pic:blipFill rotWithShape="1">
                          <a:blip r:embed="rId84"/>
                          <a:srcRect l="8413" t="35511" r="8422" b="9474"/>
                          <a:stretch/>
                        </pic:blipFill>
                        <pic:spPr bwMode="auto">
                          <a:xfrm>
                            <a:off x="0" y="0"/>
                            <a:ext cx="3797692" cy="650750"/>
                          </a:xfrm>
                          <a:prstGeom prst="rect">
                            <a:avLst/>
                          </a:prstGeom>
                          <a:ln>
                            <a:noFill/>
                          </a:ln>
                          <a:extLst>
                            <a:ext uri="{53640926-AAD7-44D8-BBD7-CCE9431645EC}">
                              <a14:shadowObscured xmlns:a14="http://schemas.microsoft.com/office/drawing/2010/main"/>
                            </a:ext>
                          </a:extLst>
                        </pic:spPr>
                      </pic:pic>
                    </a:graphicData>
                  </a:graphic>
                </wp:inline>
              </w:drawing>
            </w:r>
          </w:p>
        </w:tc>
        <w:tc>
          <w:tcPr>
            <w:tcW w:w="567" w:type="dxa"/>
            <w:vMerge/>
          </w:tcPr>
          <w:p w14:paraId="4041D914" w14:textId="77777777" w:rsidR="00507D2D" w:rsidRPr="007E0165" w:rsidRDefault="00507D2D">
            <w:pPr>
              <w:rPr>
                <w:rFonts w:asciiTheme="majorBidi" w:hAnsiTheme="majorBidi" w:cstheme="majorBidi"/>
                <w:noProof/>
                <w:lang w:val="en-US"/>
              </w:rPr>
            </w:pPr>
          </w:p>
        </w:tc>
      </w:tr>
      <w:tr w:rsidR="00507D2D" w:rsidRPr="00B653BA" w14:paraId="413FFE65" w14:textId="3931A8B6" w:rsidTr="00C40BB2">
        <w:trPr>
          <w:jc w:val="center"/>
        </w:trPr>
        <w:tc>
          <w:tcPr>
            <w:tcW w:w="5166" w:type="dxa"/>
          </w:tcPr>
          <w:p w14:paraId="741ABFE1" w14:textId="6A70961C"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00E2F2CB" wp14:editId="7AC629E5">
                  <wp:extent cx="3644599" cy="720239"/>
                  <wp:effectExtent l="0" t="0" r="0" b="3810"/>
                  <wp:docPr id="2093586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86401" name=""/>
                          <pic:cNvPicPr/>
                        </pic:nvPicPr>
                        <pic:blipFill rotWithShape="1">
                          <a:blip r:embed="rId85"/>
                          <a:srcRect l="3222" t="30897" r="16587" b="10322"/>
                          <a:stretch/>
                        </pic:blipFill>
                        <pic:spPr bwMode="auto">
                          <a:xfrm>
                            <a:off x="0" y="0"/>
                            <a:ext cx="3719051" cy="734952"/>
                          </a:xfrm>
                          <a:prstGeom prst="rect">
                            <a:avLst/>
                          </a:prstGeom>
                          <a:ln>
                            <a:noFill/>
                          </a:ln>
                          <a:extLst>
                            <a:ext uri="{53640926-AAD7-44D8-BBD7-CCE9431645EC}">
                              <a14:shadowObscured xmlns:a14="http://schemas.microsoft.com/office/drawing/2010/main"/>
                            </a:ext>
                          </a:extLst>
                        </pic:spPr>
                      </pic:pic>
                    </a:graphicData>
                  </a:graphic>
                </wp:inline>
              </w:drawing>
            </w:r>
          </w:p>
        </w:tc>
        <w:tc>
          <w:tcPr>
            <w:tcW w:w="567" w:type="dxa"/>
            <w:vMerge/>
          </w:tcPr>
          <w:p w14:paraId="41221CCB" w14:textId="77777777" w:rsidR="00507D2D" w:rsidRPr="007E0165" w:rsidRDefault="00507D2D">
            <w:pPr>
              <w:rPr>
                <w:rFonts w:asciiTheme="majorBidi" w:hAnsiTheme="majorBidi" w:cstheme="majorBidi"/>
                <w:noProof/>
                <w:lang w:val="en-US"/>
              </w:rPr>
            </w:pPr>
          </w:p>
        </w:tc>
      </w:tr>
      <w:tr w:rsidR="00507D2D" w:rsidRPr="00B653BA" w14:paraId="13D3FB83" w14:textId="54B766F2" w:rsidTr="00C40BB2">
        <w:trPr>
          <w:jc w:val="center"/>
        </w:trPr>
        <w:tc>
          <w:tcPr>
            <w:tcW w:w="5166" w:type="dxa"/>
          </w:tcPr>
          <w:p w14:paraId="0849D744" w14:textId="588C3133"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5E7A2E36" wp14:editId="5A9010E7">
                  <wp:extent cx="3657816" cy="1131083"/>
                  <wp:effectExtent l="0" t="0" r="0" b="0"/>
                  <wp:docPr id="113142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23113" name=""/>
                          <pic:cNvPicPr/>
                        </pic:nvPicPr>
                        <pic:blipFill rotWithShape="1">
                          <a:blip r:embed="rId86"/>
                          <a:srcRect l="4665" t="15553" r="5693" b="4802"/>
                          <a:stretch/>
                        </pic:blipFill>
                        <pic:spPr bwMode="auto">
                          <a:xfrm>
                            <a:off x="0" y="0"/>
                            <a:ext cx="3719019" cy="1150008"/>
                          </a:xfrm>
                          <a:prstGeom prst="rect">
                            <a:avLst/>
                          </a:prstGeom>
                          <a:ln>
                            <a:noFill/>
                          </a:ln>
                          <a:extLst>
                            <a:ext uri="{53640926-AAD7-44D8-BBD7-CCE9431645EC}">
                              <a14:shadowObscured xmlns:a14="http://schemas.microsoft.com/office/drawing/2010/main"/>
                            </a:ext>
                          </a:extLst>
                        </pic:spPr>
                      </pic:pic>
                    </a:graphicData>
                  </a:graphic>
                </wp:inline>
              </w:drawing>
            </w:r>
          </w:p>
        </w:tc>
        <w:tc>
          <w:tcPr>
            <w:tcW w:w="567" w:type="dxa"/>
            <w:vMerge/>
          </w:tcPr>
          <w:p w14:paraId="1AF52B88" w14:textId="77777777" w:rsidR="00507D2D" w:rsidRPr="007E0165" w:rsidRDefault="00507D2D">
            <w:pPr>
              <w:rPr>
                <w:rFonts w:asciiTheme="majorBidi" w:hAnsiTheme="majorBidi" w:cstheme="majorBidi"/>
                <w:noProof/>
                <w:lang w:val="en-US"/>
              </w:rPr>
            </w:pPr>
          </w:p>
        </w:tc>
      </w:tr>
    </w:tbl>
    <w:p w14:paraId="3ABB55D6" w14:textId="45DA02DF" w:rsidR="00B920D6" w:rsidRPr="007E0165" w:rsidRDefault="00B920D6" w:rsidP="00507D2D">
      <w:pPr>
        <w:pStyle w:val="Caption"/>
        <w:rPr>
          <w:lang w:val="en-US"/>
        </w:rPr>
      </w:pPr>
      <w:r w:rsidRPr="00B653BA">
        <w:rPr>
          <w:lang w:val="en-US"/>
          <w:rPrChange w:id="183" w:author="Shirilord, Isaac (ARTORG)" w:date="2024-05-29T17:37:00Z">
            <w:rPr/>
          </w:rPrChange>
        </w:rPr>
        <w:t xml:space="preserve">Figure </w:t>
      </w:r>
      <w:r w:rsidRPr="00B653BA">
        <w:rPr>
          <w:lang w:val="en-US"/>
          <w:rPrChange w:id="184" w:author="Shirilord, Isaac (ARTORG)" w:date="2024-05-29T17:37:00Z">
            <w:rPr/>
          </w:rPrChange>
        </w:rPr>
        <w:fldChar w:fldCharType="begin"/>
      </w:r>
      <w:r w:rsidRPr="00B653BA">
        <w:rPr>
          <w:lang w:val="en-US"/>
          <w:rPrChange w:id="185" w:author="Shirilord, Isaac (ARTORG)" w:date="2024-05-29T17:37:00Z">
            <w:rPr/>
          </w:rPrChange>
        </w:rPr>
        <w:instrText xml:space="preserve"> SEQ Figure \* ARABIC </w:instrText>
      </w:r>
      <w:r w:rsidRPr="00B653BA">
        <w:rPr>
          <w:lang w:val="en-US"/>
          <w:rPrChange w:id="186" w:author="Shirilord, Isaac (ARTORG)" w:date="2024-05-29T17:37:00Z">
            <w:rPr>
              <w:noProof/>
            </w:rPr>
          </w:rPrChange>
        </w:rPr>
        <w:fldChar w:fldCharType="separate"/>
      </w:r>
      <w:r w:rsidR="00230BE0" w:rsidRPr="00B653BA">
        <w:rPr>
          <w:noProof/>
          <w:lang w:val="en-US"/>
          <w:rPrChange w:id="187" w:author="Shirilord, Isaac (ARTORG)" w:date="2024-05-29T17:37:00Z">
            <w:rPr>
              <w:noProof/>
            </w:rPr>
          </w:rPrChange>
        </w:rPr>
        <w:t>17</w:t>
      </w:r>
      <w:r w:rsidRPr="00B653BA">
        <w:rPr>
          <w:noProof/>
          <w:lang w:val="en-US"/>
          <w:rPrChange w:id="188" w:author="Shirilord, Isaac (ARTORG)" w:date="2024-05-29T17:37:00Z">
            <w:rPr>
              <w:noProof/>
            </w:rPr>
          </w:rPrChange>
        </w:rPr>
        <w:fldChar w:fldCharType="end"/>
      </w:r>
      <w:r w:rsidRPr="007E0165">
        <w:rPr>
          <w:lang w:val="en-US"/>
        </w:rPr>
        <w:t>: Coronal and axial views showing from left to right NAC, MAC, IMCM-DL and the difference images of MAC and DL image. The repeated scan which was requested right after the initial scan. The IMCM image recovered high quality and high diagnostic confidence for both scans.</w:t>
      </w:r>
    </w:p>
    <w:p w14:paraId="5835E005" w14:textId="77777777" w:rsidR="00A6532D" w:rsidRPr="007E0165" w:rsidRDefault="00A6532D" w:rsidP="00D804A5">
      <w:pPr>
        <w:rPr>
          <w:rFonts w:asciiTheme="majorBidi" w:hAnsiTheme="majorBidi" w:cstheme="majorBidi"/>
          <w:lang w:val="en-US"/>
        </w:rPr>
      </w:pPr>
    </w:p>
    <w:p w14:paraId="1E98BB43" w14:textId="77777777" w:rsidR="00A6532D" w:rsidRPr="007E0165" w:rsidRDefault="00A6532D" w:rsidP="00D804A5">
      <w:pPr>
        <w:rPr>
          <w:rFonts w:asciiTheme="majorBidi" w:hAnsiTheme="majorBidi" w:cstheme="majorBidi"/>
          <w:lang w:val="en-US"/>
        </w:rPr>
      </w:pPr>
    </w:p>
    <w:p w14:paraId="23679235" w14:textId="77777777" w:rsidR="00A6532D" w:rsidRPr="007E0165" w:rsidRDefault="00A6532D" w:rsidP="00D804A5">
      <w:pPr>
        <w:rPr>
          <w:rFonts w:asciiTheme="majorBidi" w:hAnsiTheme="majorBidi" w:cstheme="majorBidi"/>
          <w:lang w:val="en-US"/>
        </w:rPr>
      </w:pPr>
    </w:p>
    <w:p w14:paraId="34BCDADB" w14:textId="77777777" w:rsidR="00A6532D" w:rsidRPr="007E0165" w:rsidRDefault="00A6532D" w:rsidP="00D804A5">
      <w:pPr>
        <w:rPr>
          <w:rFonts w:asciiTheme="majorBidi" w:hAnsiTheme="majorBidi" w:cstheme="majorBidi"/>
          <w:lang w:val="en-US"/>
        </w:rPr>
      </w:pPr>
    </w:p>
    <w:p w14:paraId="39ED2AA8" w14:textId="77777777" w:rsidR="00A6532D" w:rsidRPr="007E0165" w:rsidRDefault="00A6532D" w:rsidP="00D804A5">
      <w:pPr>
        <w:rPr>
          <w:rFonts w:asciiTheme="majorBidi" w:hAnsiTheme="majorBidi" w:cstheme="majorBidi"/>
          <w:lang w:val="en-US"/>
        </w:rPr>
      </w:pPr>
    </w:p>
    <w:p w14:paraId="0234F190" w14:textId="77777777" w:rsidR="00A6532D" w:rsidRPr="007E0165" w:rsidRDefault="00A6532D" w:rsidP="00D804A5">
      <w:pPr>
        <w:rPr>
          <w:rFonts w:asciiTheme="majorBidi" w:hAnsiTheme="majorBidi" w:cstheme="majorBidi"/>
          <w:lang w:val="en-US"/>
        </w:rPr>
      </w:pPr>
    </w:p>
    <w:p w14:paraId="2F2B2999" w14:textId="77777777" w:rsidR="00A6532D" w:rsidRPr="007E0165" w:rsidRDefault="00A6532D" w:rsidP="00D804A5">
      <w:pPr>
        <w:rPr>
          <w:rFonts w:asciiTheme="majorBidi" w:hAnsiTheme="majorBidi" w:cstheme="majorBidi"/>
          <w:lang w:val="en-US"/>
        </w:rPr>
      </w:pPr>
    </w:p>
    <w:p w14:paraId="444CF737" w14:textId="77777777" w:rsidR="00A6532D" w:rsidRPr="007E0165" w:rsidRDefault="00A6532D" w:rsidP="00D804A5">
      <w:pPr>
        <w:rPr>
          <w:rFonts w:asciiTheme="majorBidi" w:hAnsiTheme="majorBidi" w:cstheme="majorBidi"/>
          <w:lang w:val="en-US"/>
        </w:rPr>
      </w:pPr>
    </w:p>
    <w:p w14:paraId="5089C2A1" w14:textId="77777777" w:rsidR="00A6532D" w:rsidRPr="007E0165" w:rsidRDefault="00A6532D" w:rsidP="00D804A5">
      <w:pPr>
        <w:rPr>
          <w:rFonts w:asciiTheme="majorBidi" w:hAnsiTheme="majorBidi" w:cstheme="majorBidi"/>
          <w:lang w:val="en-US"/>
        </w:rPr>
      </w:pPr>
    </w:p>
    <w:p w14:paraId="267164E0" w14:textId="77777777" w:rsidR="00A6532D" w:rsidRPr="007E0165" w:rsidRDefault="00A6532D" w:rsidP="00D804A5">
      <w:pPr>
        <w:rPr>
          <w:rFonts w:asciiTheme="majorBidi" w:hAnsiTheme="majorBidi" w:cstheme="majorBidi"/>
          <w:lang w:val="en-US"/>
        </w:rPr>
      </w:pPr>
    </w:p>
    <w:p w14:paraId="5CD85EE1" w14:textId="77777777" w:rsidR="00A6532D" w:rsidRPr="007E0165" w:rsidRDefault="00A6532D" w:rsidP="00D804A5">
      <w:pPr>
        <w:rPr>
          <w:rFonts w:asciiTheme="majorBidi" w:hAnsiTheme="majorBidi" w:cstheme="majorBidi"/>
          <w:lang w:val="en-US"/>
        </w:rPr>
      </w:pPr>
    </w:p>
    <w:p w14:paraId="2E08CA54" w14:textId="77777777" w:rsidR="00A6532D" w:rsidRPr="007E0165" w:rsidRDefault="00A6532D" w:rsidP="00D804A5">
      <w:pPr>
        <w:rPr>
          <w:rFonts w:asciiTheme="majorBidi" w:hAnsiTheme="majorBidi" w:cstheme="majorBidi"/>
          <w:lang w:val="en-US"/>
        </w:rPr>
      </w:pPr>
    </w:p>
    <w:p w14:paraId="122EBCAA" w14:textId="77777777" w:rsidR="00A6532D" w:rsidRPr="007E0165" w:rsidRDefault="00A6532D" w:rsidP="00D804A5">
      <w:pPr>
        <w:rPr>
          <w:rFonts w:asciiTheme="majorBidi" w:hAnsiTheme="majorBidi" w:cstheme="majorBidi"/>
          <w:lang w:val="en-US"/>
        </w:rPr>
      </w:pPr>
    </w:p>
    <w:p w14:paraId="2FAC72A0" w14:textId="0E3A859B" w:rsidR="00A6532D" w:rsidRPr="007E0165" w:rsidRDefault="00A6532D" w:rsidP="00D804A5">
      <w:pPr>
        <w:rPr>
          <w:rFonts w:asciiTheme="majorBidi" w:hAnsiTheme="majorBidi" w:cstheme="majorBidi"/>
          <w:lang w:val="en-US"/>
        </w:rPr>
      </w:pPr>
      <w:r w:rsidRPr="007E0165">
        <w:rPr>
          <w:rFonts w:asciiTheme="majorBidi" w:hAnsiTheme="majorBidi" w:cstheme="majorBidi"/>
          <w:lang w:val="en-US"/>
        </w:rPr>
        <w:br w:type="page"/>
      </w:r>
    </w:p>
    <w:p w14:paraId="7222FC59" w14:textId="546372D6" w:rsidR="003715D6" w:rsidRPr="007E0165" w:rsidRDefault="003715D6" w:rsidP="001E0755">
      <w:pPr>
        <w:pStyle w:val="Heading1"/>
        <w:rPr>
          <w:rFonts w:asciiTheme="majorBidi" w:hAnsiTheme="majorBidi" w:cstheme="majorBidi"/>
          <w:lang w:val="en-US"/>
        </w:rPr>
      </w:pPr>
      <w:bookmarkStart w:id="189" w:name="_Toc168472933"/>
      <w:bookmarkStart w:id="190" w:name="_Toc168473847"/>
      <w:r w:rsidRPr="007E0165">
        <w:rPr>
          <w:rFonts w:asciiTheme="majorBidi" w:hAnsiTheme="majorBidi" w:cstheme="majorBidi"/>
          <w:lang w:val="en-US"/>
        </w:rPr>
        <w:lastRenderedPageBreak/>
        <w:t>Discussion</w:t>
      </w:r>
      <w:bookmarkEnd w:id="189"/>
      <w:bookmarkEnd w:id="190"/>
    </w:p>
    <w:p w14:paraId="122C6E1C" w14:textId="11B53589" w:rsidR="00C054BB" w:rsidRPr="00B653BA" w:rsidRDefault="00C054BB" w:rsidP="00D804A5">
      <w:pPr>
        <w:rPr>
          <w:rFonts w:asciiTheme="majorBidi" w:hAnsiTheme="majorBidi" w:cstheme="majorBidi"/>
          <w:lang w:val="en-US"/>
          <w:rPrChange w:id="191" w:author="Shirilord, Isaac (ARTORG)" w:date="2024-05-29T17:37:00Z">
            <w:rPr>
              <w:rFonts w:asciiTheme="majorBidi" w:hAnsiTheme="majorBidi" w:cstheme="majorBidi"/>
            </w:rPr>
          </w:rPrChange>
        </w:rPr>
      </w:pPr>
      <w:commentRangeStart w:id="192"/>
      <w:r w:rsidRPr="007E0165">
        <w:rPr>
          <w:rFonts w:asciiTheme="majorBidi" w:hAnsiTheme="majorBidi" w:cstheme="majorBidi"/>
          <w:lang w:val="en-US"/>
        </w:rPr>
        <w:t>Various</w:t>
      </w:r>
      <w:commentRangeEnd w:id="192"/>
      <w:r w:rsidR="00970A08" w:rsidRPr="00B653BA">
        <w:rPr>
          <w:rStyle w:val="CommentReference"/>
          <w:lang w:val="en-US"/>
          <w:rPrChange w:id="193" w:author="Shirilord, Isaac (ARTORG)" w:date="2024-05-29T17:37:00Z">
            <w:rPr>
              <w:rStyle w:val="CommentReference"/>
            </w:rPr>
          </w:rPrChange>
        </w:rPr>
        <w:commentReference w:id="192"/>
      </w:r>
      <w:r w:rsidRPr="00B653BA">
        <w:rPr>
          <w:rFonts w:asciiTheme="majorBidi" w:hAnsiTheme="majorBidi" w:cstheme="majorBidi"/>
          <w:lang w:val="en-US"/>
          <w:rPrChange w:id="194" w:author="Shirilord, Isaac (ARTORG)" w:date="2024-05-29T17:37:00Z">
            <w:rPr>
              <w:rFonts w:asciiTheme="majorBidi" w:hAnsiTheme="majorBidi" w:cstheme="majorBidi"/>
            </w:rPr>
          </w:rPrChange>
        </w:rPr>
        <w:t xml:space="preserve"> deep learning-based attenuation scatter correction (DL-ASC) methods have been developed for PET imaging</w:t>
      </w:r>
      <w:r w:rsidR="006B61B1">
        <w:rPr>
          <w:rFonts w:asciiTheme="majorBidi" w:hAnsiTheme="majorBidi" w:cstheme="majorBidi"/>
          <w:lang w:val="en-US"/>
        </w:rPr>
        <w:t xml:space="preserve"> </w:t>
      </w:r>
      <w:sdt>
        <w:sdtPr>
          <w:rPr>
            <w:rFonts w:asciiTheme="majorBidi" w:hAnsiTheme="majorBidi" w:cstheme="majorBidi"/>
            <w:color w:val="000000"/>
            <w:lang w:val="en-US"/>
          </w:rPr>
          <w:tag w:val="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fSwiaXNUZW1wb3JhcnkiOmZhbHNlfV19"/>
          <w:id w:val="1265877725"/>
          <w:placeholder>
            <w:docPart w:val="DefaultPlaceholder_-1854013440"/>
          </w:placeholder>
        </w:sdtPr>
        <w:sdtContent>
          <w:r w:rsidR="00ED2812" w:rsidRPr="00ED2812">
            <w:rPr>
              <w:rFonts w:asciiTheme="majorBidi" w:hAnsiTheme="majorBidi" w:cstheme="majorBidi"/>
              <w:color w:val="000000"/>
              <w:lang w:val="en-US"/>
            </w:rPr>
            <w:t>(21,42,44,67,70,71,73,74)</w:t>
          </w:r>
        </w:sdtContent>
      </w:sdt>
      <w:r w:rsidRPr="00B653BA">
        <w:rPr>
          <w:rFonts w:asciiTheme="majorBidi" w:hAnsiTheme="majorBidi" w:cstheme="majorBidi"/>
          <w:lang w:val="en-US"/>
          <w:rPrChange w:id="195" w:author="Shirilord, Isaac (ARTORG)" w:date="2024-05-29T17:37:00Z">
            <w:rPr>
              <w:rFonts w:asciiTheme="majorBidi" w:hAnsiTheme="majorBidi" w:cstheme="majorBidi"/>
            </w:rPr>
          </w:rPrChange>
        </w:rPr>
        <w:t xml:space="preserve">. These include indirect approaches that generate attenuation maps from MRI </w:t>
      </w:r>
      <w:del w:id="196" w:author="Samane Shahpouri" w:date="2024-06-04T21:01:00Z" w16du:dateUtc="2024-06-04T19:01:00Z">
        <w:r w:rsidRPr="00B653BA" w:rsidDel="006B61B1">
          <w:rPr>
            <w:rFonts w:asciiTheme="majorBidi" w:hAnsiTheme="majorBidi" w:cstheme="majorBidi"/>
            <w:lang w:val="en-US"/>
            <w:rPrChange w:id="197" w:author="Shirilord, Isaac (ARTORG)" w:date="2024-05-29T17:37:00Z">
              <w:rPr>
                <w:rFonts w:asciiTheme="majorBidi" w:hAnsiTheme="majorBidi" w:cstheme="majorBidi"/>
              </w:rPr>
            </w:rPrChange>
          </w:rPr>
          <w:delText xml:space="preserve">and </w:delText>
        </w:r>
      </w:del>
      <w:ins w:id="198" w:author="Samane Shahpouri" w:date="2024-06-04T21:01:00Z" w16du:dateUtc="2024-06-04T19:01:00Z">
        <w:r w:rsidR="006B61B1">
          <w:rPr>
            <w:rFonts w:asciiTheme="majorBidi" w:hAnsiTheme="majorBidi" w:cstheme="majorBidi"/>
            <w:lang w:val="en-US"/>
          </w:rPr>
          <w:t>or</w:t>
        </w:r>
        <w:r w:rsidR="006B61B1" w:rsidRPr="00B653BA">
          <w:rPr>
            <w:rFonts w:asciiTheme="majorBidi" w:hAnsiTheme="majorBidi" w:cstheme="majorBidi"/>
            <w:lang w:val="en-US"/>
            <w:rPrChange w:id="199" w:author="Shirilord, Isaac (ARTORG)" w:date="2024-05-29T17:37:00Z">
              <w:rPr>
                <w:rFonts w:asciiTheme="majorBidi" w:hAnsiTheme="majorBidi" w:cstheme="majorBidi"/>
              </w:rPr>
            </w:rPrChange>
          </w:rPr>
          <w:t xml:space="preserve"> </w:t>
        </w:r>
      </w:ins>
      <w:del w:id="200" w:author="Samane Shahpouri" w:date="2024-06-04T21:01:00Z" w16du:dateUtc="2024-06-04T19:01:00Z">
        <w:r w:rsidR="00324D4F" w:rsidRPr="00B653BA" w:rsidDel="006B61B1">
          <w:rPr>
            <w:rFonts w:asciiTheme="majorBidi" w:hAnsiTheme="majorBidi" w:cstheme="majorBidi"/>
            <w:lang w:val="en-US"/>
            <w:rPrChange w:id="201" w:author="Shirilord, Isaac (ARTORG)" w:date="2024-05-29T17:37:00Z">
              <w:rPr>
                <w:rFonts w:asciiTheme="majorBidi" w:hAnsiTheme="majorBidi" w:cstheme="majorBidi"/>
              </w:rPr>
            </w:rPrChange>
          </w:rPr>
          <w:delText>NAC</w:delText>
        </w:r>
        <w:r w:rsidRPr="00B653BA" w:rsidDel="006B61B1">
          <w:rPr>
            <w:rFonts w:asciiTheme="majorBidi" w:hAnsiTheme="majorBidi" w:cstheme="majorBidi"/>
            <w:lang w:val="en-US"/>
            <w:rPrChange w:id="202" w:author="Shirilord, Isaac (ARTORG)" w:date="2024-05-29T17:37:00Z">
              <w:rPr>
                <w:rFonts w:asciiTheme="majorBidi" w:hAnsiTheme="majorBidi" w:cstheme="majorBidi"/>
              </w:rPr>
            </w:rPrChange>
          </w:rPr>
          <w:delText xml:space="preserve"> </w:delText>
        </w:r>
      </w:del>
      <w:ins w:id="203" w:author="Samane Shahpouri" w:date="2024-06-04T21:01:00Z" w16du:dateUtc="2024-06-04T19:01:00Z">
        <w:r w:rsidR="006B61B1">
          <w:rPr>
            <w:rFonts w:asciiTheme="majorBidi" w:hAnsiTheme="majorBidi" w:cstheme="majorBidi"/>
            <w:lang w:val="en-US"/>
          </w:rPr>
          <w:t>CT</w:t>
        </w:r>
        <w:r w:rsidR="006B61B1" w:rsidRPr="00B653BA">
          <w:rPr>
            <w:rFonts w:asciiTheme="majorBidi" w:hAnsiTheme="majorBidi" w:cstheme="majorBidi"/>
            <w:lang w:val="en-US"/>
            <w:rPrChange w:id="204" w:author="Shirilord, Isaac (ARTORG)" w:date="2024-05-29T17:37:00Z">
              <w:rPr>
                <w:rFonts w:asciiTheme="majorBidi" w:hAnsiTheme="majorBidi" w:cstheme="majorBidi"/>
              </w:rPr>
            </w:rPrChange>
          </w:rPr>
          <w:t xml:space="preserve"> </w:t>
        </w:r>
      </w:ins>
      <w:r w:rsidRPr="00B653BA">
        <w:rPr>
          <w:rFonts w:asciiTheme="majorBidi" w:hAnsiTheme="majorBidi" w:cstheme="majorBidi"/>
          <w:lang w:val="en-US"/>
          <w:rPrChange w:id="205" w:author="Shirilord, Isaac (ARTORG)" w:date="2024-05-29T17:37:00Z">
            <w:rPr>
              <w:rFonts w:asciiTheme="majorBidi" w:hAnsiTheme="majorBidi" w:cstheme="majorBidi"/>
            </w:rPr>
          </w:rPrChange>
        </w:rPr>
        <w:t>images</w:t>
      </w:r>
      <w:del w:id="206" w:author="Shirilord, Isaac (ARTORG)" w:date="2024-05-29T14:43:00Z">
        <w:r w:rsidRPr="00B653BA" w:rsidDel="00970A08">
          <w:rPr>
            <w:rFonts w:asciiTheme="majorBidi" w:hAnsiTheme="majorBidi" w:cstheme="majorBidi"/>
            <w:lang w:val="en-US"/>
            <w:rPrChange w:id="207" w:author="Shirilord, Isaac (ARTORG)" w:date="2024-05-29T17:37:00Z">
              <w:rPr>
                <w:rFonts w:asciiTheme="majorBidi" w:hAnsiTheme="majorBidi" w:cstheme="majorBidi"/>
              </w:rPr>
            </w:rPrChange>
          </w:rPr>
          <w:delText>,</w:delText>
        </w:r>
      </w:del>
      <w:del w:id="208" w:author="Samane Shahpouri" w:date="2024-06-04T21:01:00Z" w16du:dateUtc="2024-06-04T19:01:00Z">
        <w:r w:rsidRPr="00B653BA" w:rsidDel="006B61B1">
          <w:rPr>
            <w:rFonts w:asciiTheme="majorBidi" w:hAnsiTheme="majorBidi" w:cstheme="majorBidi"/>
            <w:lang w:val="en-US"/>
            <w:rPrChange w:id="209" w:author="Shirilord, Isaac (ARTORG)" w:date="2024-05-29T17:37:00Z">
              <w:rPr>
                <w:rFonts w:asciiTheme="majorBidi" w:hAnsiTheme="majorBidi" w:cstheme="majorBidi"/>
              </w:rPr>
            </w:rPrChange>
          </w:rPr>
          <w:delText xml:space="preserve"> or MLAA</w:delText>
        </w:r>
        <w:r w:rsidR="006B61B1" w:rsidDel="006B61B1">
          <w:rPr>
            <w:rFonts w:asciiTheme="majorBidi" w:hAnsiTheme="majorBidi" w:cstheme="majorBidi"/>
            <w:lang w:val="en-US"/>
          </w:rPr>
          <w:delText xml:space="preserve"> </w:delText>
        </w:r>
      </w:del>
      <w:r w:rsidRPr="00B653BA">
        <w:rPr>
          <w:rFonts w:asciiTheme="majorBidi" w:hAnsiTheme="majorBidi" w:cstheme="majorBidi"/>
          <w:lang w:val="en-US"/>
          <w:rPrChange w:id="210" w:author="Shirilord, Isaac (ARTORG)" w:date="2024-05-29T17:37:00Z">
            <w:rPr>
              <w:rFonts w:asciiTheme="majorBidi" w:hAnsiTheme="majorBidi" w:cstheme="majorBidi"/>
            </w:rPr>
          </w:rPrChange>
        </w:rPr>
        <w:t xml:space="preserve">. For instance, studies have employed </w:t>
      </w:r>
      <w:del w:id="211" w:author="Samane Shahpouri" w:date="2024-06-04T21:01:00Z" w16du:dateUtc="2024-06-04T19:01:00Z">
        <w:r w:rsidRPr="00B653BA" w:rsidDel="006B61B1">
          <w:rPr>
            <w:rFonts w:asciiTheme="majorBidi" w:hAnsiTheme="majorBidi" w:cstheme="majorBidi"/>
            <w:lang w:val="en-US"/>
            <w:rPrChange w:id="212" w:author="Shirilord, Isaac (ARTORG)" w:date="2024-05-29T17:37:00Z">
              <w:rPr>
                <w:rFonts w:asciiTheme="majorBidi" w:hAnsiTheme="majorBidi" w:cstheme="majorBidi"/>
              </w:rPr>
            </w:rPrChange>
          </w:rPr>
          <w:delText>generative adversarial networks (</w:delText>
        </w:r>
      </w:del>
      <w:r w:rsidRPr="00B653BA">
        <w:rPr>
          <w:rFonts w:asciiTheme="majorBidi" w:hAnsiTheme="majorBidi" w:cstheme="majorBidi"/>
          <w:lang w:val="en-US"/>
          <w:rPrChange w:id="213" w:author="Shirilord, Isaac (ARTORG)" w:date="2024-05-29T17:37:00Z">
            <w:rPr>
              <w:rFonts w:asciiTheme="majorBidi" w:hAnsiTheme="majorBidi" w:cstheme="majorBidi"/>
            </w:rPr>
          </w:rPrChange>
        </w:rPr>
        <w:t>GANs</w:t>
      </w:r>
      <w:del w:id="214" w:author="Samane Shahpouri" w:date="2024-06-04T21:02:00Z" w16du:dateUtc="2024-06-04T19:02:00Z">
        <w:r w:rsidRPr="00B653BA" w:rsidDel="006B61B1">
          <w:rPr>
            <w:rFonts w:asciiTheme="majorBidi" w:hAnsiTheme="majorBidi" w:cstheme="majorBidi"/>
            <w:lang w:val="en-US"/>
            <w:rPrChange w:id="215" w:author="Shirilord, Isaac (ARTORG)" w:date="2024-05-29T17:37:00Z">
              <w:rPr>
                <w:rFonts w:asciiTheme="majorBidi" w:hAnsiTheme="majorBidi" w:cstheme="majorBidi"/>
              </w:rPr>
            </w:rPrChange>
          </w:rPr>
          <w:delText>)</w:delText>
        </w:r>
      </w:del>
      <w:r w:rsidRPr="00B653BA">
        <w:rPr>
          <w:rFonts w:asciiTheme="majorBidi" w:hAnsiTheme="majorBidi" w:cstheme="majorBidi"/>
          <w:lang w:val="en-US"/>
          <w:rPrChange w:id="216" w:author="Shirilord, Isaac (ARTORG)" w:date="2024-05-29T17:37:00Z">
            <w:rPr>
              <w:rFonts w:asciiTheme="majorBidi" w:hAnsiTheme="majorBidi" w:cstheme="majorBidi"/>
            </w:rPr>
          </w:rPrChange>
        </w:rPr>
        <w:t xml:space="preserve"> to </w:t>
      </w:r>
      <w:del w:id="217" w:author="Samane Shahpouri" w:date="2024-06-04T21:02:00Z" w16du:dateUtc="2024-06-04T19:02:00Z">
        <w:r w:rsidRPr="00B653BA" w:rsidDel="006B61B1">
          <w:rPr>
            <w:rFonts w:asciiTheme="majorBidi" w:hAnsiTheme="majorBidi" w:cstheme="majorBidi"/>
            <w:lang w:val="en-US"/>
            <w:rPrChange w:id="218" w:author="Shirilord, Isaac (ARTORG)" w:date="2024-05-29T17:37:00Z">
              <w:rPr>
                <w:rFonts w:asciiTheme="majorBidi" w:hAnsiTheme="majorBidi" w:cstheme="majorBidi"/>
              </w:rPr>
            </w:rPrChange>
          </w:rPr>
          <w:delText xml:space="preserve">derive </w:delText>
        </w:r>
      </w:del>
      <w:ins w:id="219" w:author="Samane Shahpouri" w:date="2024-06-04T21:02:00Z" w16du:dateUtc="2024-06-04T19:02:00Z">
        <w:r w:rsidR="006B61B1">
          <w:rPr>
            <w:rFonts w:asciiTheme="majorBidi" w:hAnsiTheme="majorBidi" w:cstheme="majorBidi"/>
            <w:lang w:val="en-US"/>
          </w:rPr>
          <w:t>achieve</w:t>
        </w:r>
        <w:r w:rsidR="006B61B1" w:rsidRPr="00B653BA">
          <w:rPr>
            <w:rFonts w:asciiTheme="majorBidi" w:hAnsiTheme="majorBidi" w:cstheme="majorBidi"/>
            <w:lang w:val="en-US"/>
            <w:rPrChange w:id="220" w:author="Shirilord, Isaac (ARTORG)" w:date="2024-05-29T17:37:00Z">
              <w:rPr>
                <w:rFonts w:asciiTheme="majorBidi" w:hAnsiTheme="majorBidi" w:cstheme="majorBidi"/>
              </w:rPr>
            </w:rPrChange>
          </w:rPr>
          <w:t xml:space="preserve"> </w:t>
        </w:r>
      </w:ins>
      <w:r w:rsidRPr="00B653BA">
        <w:rPr>
          <w:rFonts w:asciiTheme="majorBidi" w:hAnsiTheme="majorBidi" w:cstheme="majorBidi"/>
          <w:lang w:val="en-US"/>
          <w:rPrChange w:id="221" w:author="Shirilord, Isaac (ARTORG)" w:date="2024-05-29T17:37:00Z">
            <w:rPr>
              <w:rFonts w:asciiTheme="majorBidi" w:hAnsiTheme="majorBidi" w:cstheme="majorBidi"/>
            </w:rPr>
          </w:rPrChange>
        </w:rPr>
        <w:t xml:space="preserve">pseudo-CT images from </w:t>
      </w:r>
      <w:ins w:id="222" w:author="Samane Shahpouri" w:date="2024-06-04T21:02:00Z" w16du:dateUtc="2024-06-04T19:02:00Z">
        <w:r w:rsidR="006B61B1">
          <w:rPr>
            <w:rFonts w:asciiTheme="majorBidi" w:hAnsiTheme="majorBidi" w:cstheme="majorBidi"/>
            <w:lang w:val="en-US"/>
          </w:rPr>
          <w:t xml:space="preserve">NAC </w:t>
        </w:r>
      </w:ins>
      <w:proofErr w:type="spellStart"/>
      <w:r w:rsidRPr="00B653BA">
        <w:rPr>
          <w:rFonts w:asciiTheme="majorBidi" w:hAnsiTheme="majorBidi" w:cstheme="majorBidi"/>
          <w:lang w:val="en-US"/>
          <w:rPrChange w:id="223" w:author="Shirilord, Isaac (ARTORG)" w:date="2024-05-29T17:37:00Z">
            <w:rPr>
              <w:rFonts w:asciiTheme="majorBidi" w:hAnsiTheme="majorBidi" w:cstheme="majorBidi"/>
            </w:rPr>
          </w:rPrChange>
        </w:rPr>
        <w:t>PET</w:t>
      </w:r>
      <w:del w:id="224" w:author="Samane Shahpouri" w:date="2024-06-04T21:02:00Z" w16du:dateUtc="2024-06-04T19:02:00Z">
        <w:r w:rsidRPr="00B653BA" w:rsidDel="006B61B1">
          <w:rPr>
            <w:rFonts w:asciiTheme="majorBidi" w:hAnsiTheme="majorBidi" w:cstheme="majorBidi"/>
            <w:lang w:val="en-US"/>
            <w:rPrChange w:id="225" w:author="Shirilord, Isaac (ARTORG)" w:date="2024-05-29T17:37:00Z">
              <w:rPr>
                <w:rFonts w:asciiTheme="majorBidi" w:hAnsiTheme="majorBidi" w:cstheme="majorBidi"/>
              </w:rPr>
            </w:rPrChange>
          </w:rPr>
          <w:delText xml:space="preserve"> non-attenuation-corrected (non-AC) </w:delText>
        </w:r>
      </w:del>
      <w:r w:rsidRPr="00B653BA">
        <w:rPr>
          <w:rFonts w:asciiTheme="majorBidi" w:hAnsiTheme="majorBidi" w:cstheme="majorBidi"/>
          <w:lang w:val="en-US"/>
          <w:rPrChange w:id="226" w:author="Shirilord, Isaac (ARTORG)" w:date="2024-05-29T17:37:00Z">
            <w:rPr>
              <w:rFonts w:asciiTheme="majorBidi" w:hAnsiTheme="majorBidi" w:cstheme="majorBidi"/>
            </w:rPr>
          </w:rPrChange>
        </w:rPr>
        <w:t>scans</w:t>
      </w:r>
      <w:proofErr w:type="spellEnd"/>
      <w:r w:rsidRPr="00B653BA">
        <w:rPr>
          <w:rFonts w:asciiTheme="majorBidi" w:hAnsiTheme="majorBidi" w:cstheme="majorBidi"/>
          <w:lang w:val="en-US"/>
          <w:rPrChange w:id="227" w:author="Shirilord, Isaac (ARTORG)" w:date="2024-05-29T17:37:00Z">
            <w:rPr>
              <w:rFonts w:asciiTheme="majorBidi" w:hAnsiTheme="majorBidi" w:cstheme="majorBidi"/>
            </w:rPr>
          </w:rPrChange>
        </w:rPr>
        <w:t xml:space="preserve"> in both brain and whole-body PET imaging</w:t>
      </w:r>
      <w:ins w:id="228" w:author="Samane Shahpouri" w:date="2024-06-04T21:02:00Z" w16du:dateUtc="2024-06-04T19:02:00Z">
        <w:r w:rsidR="006B61B1">
          <w:rPr>
            <w:rFonts w:asciiTheme="majorBidi" w:hAnsiTheme="majorBidi" w:cstheme="majorBidi"/>
            <w:lang w:val="en-US"/>
          </w:rPr>
          <w:t xml:space="preserve"> </w:t>
        </w:r>
      </w:ins>
      <w:customXmlInsRangeStart w:id="229" w:author="Samane Shahpouri" w:date="2024-06-04T21:03:00Z"/>
      <w:sdt>
        <w:sdtPr>
          <w:rPr>
            <w:rFonts w:asciiTheme="majorBidi" w:hAnsiTheme="majorBidi" w:cstheme="majorBidi"/>
            <w:color w:val="000000"/>
            <w:lang w:val="en-US"/>
          </w:rPr>
          <w:tag w:val="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"/>
          <w:id w:val="159595265"/>
          <w:placeholder>
            <w:docPart w:val="DefaultPlaceholder_-1854013440"/>
          </w:placeholder>
        </w:sdtPr>
        <w:sdtContent>
          <w:customXmlInsRangeEnd w:id="229"/>
          <w:r w:rsidR="00ED2812" w:rsidRPr="00ED2812">
            <w:rPr>
              <w:rFonts w:asciiTheme="majorBidi" w:hAnsiTheme="majorBidi" w:cstheme="majorBidi"/>
              <w:color w:val="000000"/>
              <w:lang w:val="en-US"/>
            </w:rPr>
            <w:t>(40,41,66,73,75,76)</w:t>
          </w:r>
          <w:customXmlInsRangeStart w:id="230" w:author="Samane Shahpouri" w:date="2024-06-04T21:03:00Z"/>
        </w:sdtContent>
      </w:sdt>
      <w:customXmlInsRangeEnd w:id="230"/>
      <w:r w:rsidRPr="00B653BA">
        <w:rPr>
          <w:rFonts w:asciiTheme="majorBidi" w:hAnsiTheme="majorBidi" w:cstheme="majorBidi"/>
          <w:lang w:val="en-US"/>
          <w:rPrChange w:id="231" w:author="Shirilord, Isaac (ARTORG)" w:date="2024-05-29T17:37:00Z">
            <w:rPr>
              <w:rFonts w:asciiTheme="majorBidi" w:hAnsiTheme="majorBidi" w:cstheme="majorBidi"/>
            </w:rPr>
          </w:rPrChange>
        </w:rPr>
        <w:t xml:space="preserve">. Furthermore, MLAA </w:t>
      </w:r>
      <w:del w:id="232" w:author="Samane Shahpouri" w:date="2024-06-05T05:39:00Z" w16du:dateUtc="2024-06-05T03:39:00Z">
        <w:r w:rsidRPr="00B653BA" w:rsidDel="00834C4F">
          <w:rPr>
            <w:rFonts w:asciiTheme="majorBidi" w:hAnsiTheme="majorBidi" w:cstheme="majorBidi"/>
            <w:lang w:val="en-US"/>
            <w:rPrChange w:id="233" w:author="Shirilord, Isaac (ARTORG)" w:date="2024-05-29T17:37:00Z">
              <w:rPr>
                <w:rFonts w:asciiTheme="majorBidi" w:hAnsiTheme="majorBidi" w:cstheme="majorBidi"/>
              </w:rPr>
            </w:rPrChange>
          </w:rPr>
          <w:delText xml:space="preserve">methodologies </w:delText>
        </w:r>
      </w:del>
      <w:ins w:id="234" w:author="Samane Shahpouri" w:date="2024-06-05T05:39:00Z" w16du:dateUtc="2024-06-05T03:39:00Z">
        <w:r w:rsidR="00834C4F">
          <w:rPr>
            <w:rFonts w:asciiTheme="majorBidi" w:hAnsiTheme="majorBidi" w:cstheme="majorBidi"/>
            <w:lang w:val="en-US"/>
          </w:rPr>
          <w:t>algorithm</w:t>
        </w:r>
        <w:r w:rsidR="00834C4F" w:rsidRPr="00B653BA">
          <w:rPr>
            <w:rFonts w:asciiTheme="majorBidi" w:hAnsiTheme="majorBidi" w:cstheme="majorBidi"/>
            <w:lang w:val="en-US"/>
            <w:rPrChange w:id="235" w:author="Shirilord, Isaac (ARTORG)" w:date="2024-05-29T17:37:00Z">
              <w:rPr>
                <w:rFonts w:asciiTheme="majorBidi" w:hAnsiTheme="majorBidi" w:cstheme="majorBidi"/>
              </w:rPr>
            </w:rPrChange>
          </w:rPr>
          <w:t xml:space="preserve"> </w:t>
        </w:r>
      </w:ins>
      <w:del w:id="236" w:author="Samane Shahpouri" w:date="2024-06-05T05:39:00Z" w16du:dateUtc="2024-06-05T03:39:00Z">
        <w:r w:rsidRPr="00B653BA" w:rsidDel="00834C4F">
          <w:rPr>
            <w:rFonts w:asciiTheme="majorBidi" w:hAnsiTheme="majorBidi" w:cstheme="majorBidi"/>
            <w:lang w:val="en-US"/>
            <w:rPrChange w:id="237" w:author="Shirilord, Isaac (ARTORG)" w:date="2024-05-29T17:37:00Z">
              <w:rPr>
                <w:rFonts w:asciiTheme="majorBidi" w:hAnsiTheme="majorBidi" w:cstheme="majorBidi"/>
              </w:rPr>
            </w:rPrChange>
          </w:rPr>
          <w:delText xml:space="preserve">have </w:delText>
        </w:r>
      </w:del>
      <w:ins w:id="238" w:author="Samane Shahpouri" w:date="2024-06-05T05:39:00Z" w16du:dateUtc="2024-06-05T03:39:00Z">
        <w:r w:rsidR="00834C4F" w:rsidRPr="00B653BA">
          <w:rPr>
            <w:rFonts w:asciiTheme="majorBidi" w:hAnsiTheme="majorBidi" w:cstheme="majorBidi"/>
            <w:lang w:val="en-US"/>
            <w:rPrChange w:id="239" w:author="Shirilord, Isaac (ARTORG)" w:date="2024-05-29T17:37:00Z">
              <w:rPr>
                <w:rFonts w:asciiTheme="majorBidi" w:hAnsiTheme="majorBidi" w:cstheme="majorBidi"/>
              </w:rPr>
            </w:rPrChange>
          </w:rPr>
          <w:t>ha</w:t>
        </w:r>
        <w:r w:rsidR="00834C4F">
          <w:rPr>
            <w:rFonts w:asciiTheme="majorBidi" w:hAnsiTheme="majorBidi" w:cstheme="majorBidi"/>
            <w:lang w:val="en-US"/>
          </w:rPr>
          <w:t>s</w:t>
        </w:r>
        <w:r w:rsidR="00834C4F" w:rsidRPr="00B653BA">
          <w:rPr>
            <w:rFonts w:asciiTheme="majorBidi" w:hAnsiTheme="majorBidi" w:cstheme="majorBidi"/>
            <w:lang w:val="en-US"/>
            <w:rPrChange w:id="240" w:author="Shirilord, Isaac (ARTORG)" w:date="2024-05-29T17:37:00Z">
              <w:rPr>
                <w:rFonts w:asciiTheme="majorBidi" w:hAnsiTheme="majorBidi" w:cstheme="majorBidi"/>
              </w:rPr>
            </w:rPrChange>
          </w:rPr>
          <w:t xml:space="preserve"> </w:t>
        </w:r>
      </w:ins>
      <w:r w:rsidRPr="00B653BA">
        <w:rPr>
          <w:rFonts w:asciiTheme="majorBidi" w:hAnsiTheme="majorBidi" w:cstheme="majorBidi"/>
          <w:lang w:val="en-US"/>
          <w:rPrChange w:id="241" w:author="Shirilord, Isaac (ARTORG)" w:date="2024-05-29T17:37:00Z">
            <w:rPr>
              <w:rFonts w:asciiTheme="majorBidi" w:hAnsiTheme="majorBidi" w:cstheme="majorBidi"/>
            </w:rPr>
          </w:rPrChange>
        </w:rPr>
        <w:t xml:space="preserve">been </w:t>
      </w:r>
      <w:del w:id="242" w:author="Samane Shahpouri" w:date="2024-06-05T05:40:00Z" w16du:dateUtc="2024-06-05T03:40:00Z">
        <w:r w:rsidRPr="00B653BA" w:rsidDel="00834C4F">
          <w:rPr>
            <w:rFonts w:asciiTheme="majorBidi" w:hAnsiTheme="majorBidi" w:cstheme="majorBidi"/>
            <w:lang w:val="en-US"/>
            <w:rPrChange w:id="243" w:author="Shirilord, Isaac (ARTORG)" w:date="2024-05-29T17:37:00Z">
              <w:rPr>
                <w:rFonts w:asciiTheme="majorBidi" w:hAnsiTheme="majorBidi" w:cstheme="majorBidi"/>
              </w:rPr>
            </w:rPrChange>
          </w:rPr>
          <w:delText xml:space="preserve">enhanced </w:delText>
        </w:r>
      </w:del>
      <w:ins w:id="244" w:author="Samane Shahpouri" w:date="2024-06-05T05:40:00Z" w16du:dateUtc="2024-06-05T03:40:00Z">
        <w:r w:rsidR="00834C4F">
          <w:rPr>
            <w:rFonts w:asciiTheme="majorBidi" w:hAnsiTheme="majorBidi" w:cstheme="majorBidi"/>
            <w:lang w:val="en-US"/>
          </w:rPr>
          <w:t>improved</w:t>
        </w:r>
        <w:r w:rsidR="00834C4F" w:rsidRPr="00B653BA">
          <w:rPr>
            <w:rFonts w:asciiTheme="majorBidi" w:hAnsiTheme="majorBidi" w:cstheme="majorBidi"/>
            <w:lang w:val="en-US"/>
            <w:rPrChange w:id="245" w:author="Shirilord, Isaac (ARTORG)" w:date="2024-05-29T17:37:00Z">
              <w:rPr>
                <w:rFonts w:asciiTheme="majorBidi" w:hAnsiTheme="majorBidi" w:cstheme="majorBidi"/>
              </w:rPr>
            </w:rPrChange>
          </w:rPr>
          <w:t xml:space="preserve"> </w:t>
        </w:r>
      </w:ins>
      <w:r w:rsidRPr="00B653BA">
        <w:rPr>
          <w:rFonts w:asciiTheme="majorBidi" w:hAnsiTheme="majorBidi" w:cstheme="majorBidi"/>
          <w:lang w:val="en-US"/>
          <w:rPrChange w:id="246" w:author="Shirilord, Isaac (ARTORG)" w:date="2024-05-29T17:37:00Z">
            <w:rPr>
              <w:rFonts w:asciiTheme="majorBidi" w:hAnsiTheme="majorBidi" w:cstheme="majorBidi"/>
            </w:rPr>
          </w:rPrChange>
        </w:rPr>
        <w:t xml:space="preserve">by incorporating </w:t>
      </w:r>
      <w:commentRangeStart w:id="247"/>
      <w:r w:rsidRPr="00B653BA">
        <w:rPr>
          <w:rFonts w:asciiTheme="majorBidi" w:hAnsiTheme="majorBidi" w:cstheme="majorBidi"/>
          <w:lang w:val="en-US"/>
          <w:rPrChange w:id="248" w:author="Shirilord, Isaac (ARTORG)" w:date="2024-05-29T17:37:00Z">
            <w:rPr>
              <w:rFonts w:asciiTheme="majorBidi" w:hAnsiTheme="majorBidi" w:cstheme="majorBidi"/>
            </w:rPr>
          </w:rPrChange>
        </w:rPr>
        <w:t xml:space="preserve">deep learning </w:t>
      </w:r>
      <w:commentRangeEnd w:id="247"/>
      <w:r w:rsidR="00970A08" w:rsidRPr="00B653BA">
        <w:rPr>
          <w:rStyle w:val="CommentReference"/>
          <w:lang w:val="en-US"/>
          <w:rPrChange w:id="249" w:author="Shirilord, Isaac (ARTORG)" w:date="2024-05-29T17:37:00Z">
            <w:rPr>
              <w:rStyle w:val="CommentReference"/>
            </w:rPr>
          </w:rPrChange>
        </w:rPr>
        <w:commentReference w:id="247"/>
      </w:r>
      <w:r w:rsidRPr="00B653BA">
        <w:rPr>
          <w:rFonts w:asciiTheme="majorBidi" w:hAnsiTheme="majorBidi" w:cstheme="majorBidi"/>
          <w:lang w:val="en-US"/>
          <w:rPrChange w:id="250" w:author="Shirilord, Isaac (ARTORG)" w:date="2024-05-29T17:37:00Z">
            <w:rPr>
              <w:rFonts w:asciiTheme="majorBidi" w:hAnsiTheme="majorBidi" w:cstheme="majorBidi"/>
            </w:rPr>
          </w:rPrChange>
        </w:rPr>
        <w:t xml:space="preserve">to mitigate common issues such as crosstalk </w:t>
      </w:r>
      <w:r w:rsidR="00EB1AA8" w:rsidRPr="00B653BA">
        <w:rPr>
          <w:rFonts w:asciiTheme="majorBidi" w:hAnsiTheme="majorBidi" w:cstheme="majorBidi"/>
          <w:lang w:val="en-US"/>
          <w:rPrChange w:id="251" w:author="Shirilord, Isaac (ARTORG)" w:date="2024-05-29T17:37:00Z">
            <w:rPr>
              <w:rFonts w:asciiTheme="majorBidi" w:hAnsiTheme="majorBidi" w:cstheme="majorBidi"/>
            </w:rPr>
          </w:rPrChange>
        </w:rPr>
        <w:t>artifacts</w:t>
      </w:r>
      <w:r w:rsidRPr="00B653BA">
        <w:rPr>
          <w:rFonts w:asciiTheme="majorBidi" w:hAnsiTheme="majorBidi" w:cstheme="majorBidi"/>
          <w:lang w:val="en-US"/>
          <w:rPrChange w:id="252" w:author="Shirilord, Isaac (ARTORG)" w:date="2024-05-29T17:37:00Z">
            <w:rPr>
              <w:rFonts w:asciiTheme="majorBidi" w:hAnsiTheme="majorBidi" w:cstheme="majorBidi"/>
            </w:rPr>
          </w:rPrChange>
        </w:rPr>
        <w:t xml:space="preserve">, slow convergence, and </w:t>
      </w:r>
      <w:del w:id="253" w:author="Samane Shahpouri" w:date="2024-06-05T05:40:00Z" w16du:dateUtc="2024-06-05T03:40:00Z">
        <w:r w:rsidRPr="00B653BA" w:rsidDel="00834C4F">
          <w:rPr>
            <w:rFonts w:asciiTheme="majorBidi" w:hAnsiTheme="majorBidi" w:cstheme="majorBidi"/>
            <w:lang w:val="en-US"/>
            <w:rPrChange w:id="254" w:author="Shirilord, Isaac (ARTORG)" w:date="2024-05-29T17:37:00Z">
              <w:rPr>
                <w:rFonts w:asciiTheme="majorBidi" w:hAnsiTheme="majorBidi" w:cstheme="majorBidi"/>
              </w:rPr>
            </w:rPrChange>
          </w:rPr>
          <w:delText xml:space="preserve">the generation of </w:delText>
        </w:r>
      </w:del>
      <w:r w:rsidRPr="00B653BA">
        <w:rPr>
          <w:rFonts w:asciiTheme="majorBidi" w:hAnsiTheme="majorBidi" w:cstheme="majorBidi"/>
          <w:lang w:val="en-US"/>
          <w:rPrChange w:id="255" w:author="Shirilord, Isaac (ARTORG)" w:date="2024-05-29T17:37:00Z">
            <w:rPr>
              <w:rFonts w:asciiTheme="majorBidi" w:hAnsiTheme="majorBidi" w:cstheme="majorBidi"/>
            </w:rPr>
          </w:rPrChange>
        </w:rPr>
        <w:t>noisy attenuation maps</w:t>
      </w:r>
      <w:ins w:id="256" w:author="Samane Shahpouri" w:date="2024-06-05T05:40:00Z" w16du:dateUtc="2024-06-05T03:40:00Z">
        <w:r w:rsidR="00834C4F">
          <w:rPr>
            <w:rFonts w:asciiTheme="majorBidi" w:hAnsiTheme="majorBidi" w:cstheme="majorBidi"/>
            <w:lang w:val="en-US"/>
          </w:rPr>
          <w:t xml:space="preserve"> </w:t>
        </w:r>
      </w:ins>
      <w:customXmlInsRangeStart w:id="257" w:author="Samane Shahpouri" w:date="2024-06-05T05:48:00Z"/>
      <w:sdt>
        <w:sdtPr>
          <w:rPr>
            <w:rFonts w:asciiTheme="majorBidi" w:hAnsiTheme="majorBidi" w:cstheme="majorBidi"/>
            <w:color w:val="000000"/>
            <w:lang w:val="en-US"/>
          </w:rPr>
          <w:tag w:val="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"/>
          <w:id w:val="-1988926822"/>
          <w:placeholder>
            <w:docPart w:val="DefaultPlaceholder_-1854013440"/>
          </w:placeholder>
        </w:sdtPr>
        <w:sdtContent>
          <w:customXmlInsRangeEnd w:id="257"/>
          <w:r w:rsidR="00ED2812" w:rsidRPr="00ED2812">
            <w:rPr>
              <w:rFonts w:asciiTheme="majorBidi" w:hAnsiTheme="majorBidi" w:cstheme="majorBidi"/>
              <w:color w:val="000000"/>
              <w:lang w:val="en-US"/>
            </w:rPr>
            <w:t>(33,77,78)</w:t>
          </w:r>
          <w:customXmlInsRangeStart w:id="258" w:author="Samane Shahpouri" w:date="2024-06-05T05:48:00Z"/>
        </w:sdtContent>
      </w:sdt>
      <w:customXmlInsRangeEnd w:id="258"/>
      <w:r w:rsidRPr="00B653BA">
        <w:rPr>
          <w:rFonts w:asciiTheme="majorBidi" w:hAnsiTheme="majorBidi" w:cstheme="majorBidi"/>
          <w:lang w:val="en-US"/>
          <w:rPrChange w:id="259" w:author="Shirilord, Isaac (ARTORG)" w:date="2024-05-29T17:37:00Z">
            <w:rPr>
              <w:rFonts w:asciiTheme="majorBidi" w:hAnsiTheme="majorBidi" w:cstheme="majorBidi"/>
            </w:rPr>
          </w:rPrChange>
        </w:rPr>
        <w:t xml:space="preserve">. Direct DL-ASC methods </w:t>
      </w:r>
      <w:del w:id="260" w:author="Samane Shahpouri" w:date="2024-06-05T05:52:00Z" w16du:dateUtc="2024-06-05T03:52:00Z">
        <w:r w:rsidRPr="00B653BA" w:rsidDel="009239C2">
          <w:rPr>
            <w:rFonts w:asciiTheme="majorBidi" w:hAnsiTheme="majorBidi" w:cstheme="majorBidi"/>
            <w:highlight w:val="yellow"/>
            <w:lang w:val="en-US"/>
            <w:rPrChange w:id="261" w:author="Shirilord, Isaac (ARTORG)" w:date="2024-05-29T17:37:00Z">
              <w:rPr>
                <w:rFonts w:asciiTheme="majorBidi" w:hAnsiTheme="majorBidi" w:cstheme="majorBidi"/>
              </w:rPr>
            </w:rPrChange>
          </w:rPr>
          <w:delText xml:space="preserve">get </w:delText>
        </w:r>
        <w:commentRangeStart w:id="262"/>
        <w:r w:rsidRPr="00B653BA" w:rsidDel="009239C2">
          <w:rPr>
            <w:rFonts w:asciiTheme="majorBidi" w:hAnsiTheme="majorBidi" w:cstheme="majorBidi"/>
            <w:highlight w:val="yellow"/>
            <w:lang w:val="en-US"/>
            <w:rPrChange w:id="263" w:author="Shirilord, Isaac (ARTORG)" w:date="2024-05-29T17:37:00Z">
              <w:rPr>
                <w:rFonts w:asciiTheme="majorBidi" w:hAnsiTheme="majorBidi" w:cstheme="majorBidi"/>
              </w:rPr>
            </w:rPrChange>
          </w:rPr>
          <w:delText>around</w:delText>
        </w:r>
      </w:del>
      <w:ins w:id="264" w:author="Samane Shahpouri" w:date="2024-06-05T05:52:00Z" w16du:dateUtc="2024-06-05T03:52:00Z">
        <w:r w:rsidR="009239C2">
          <w:rPr>
            <w:rFonts w:asciiTheme="majorBidi" w:hAnsiTheme="majorBidi" w:cstheme="majorBidi"/>
            <w:lang w:val="en-US"/>
          </w:rPr>
          <w:t>bypass</w:t>
        </w:r>
      </w:ins>
      <w:r w:rsidRPr="00B653BA">
        <w:rPr>
          <w:rFonts w:asciiTheme="majorBidi" w:hAnsiTheme="majorBidi" w:cstheme="majorBidi"/>
          <w:lang w:val="en-US"/>
          <w:rPrChange w:id="265" w:author="Shirilord, Isaac (ARTORG)" w:date="2024-05-29T17:37:00Z">
            <w:rPr>
              <w:rFonts w:asciiTheme="majorBidi" w:hAnsiTheme="majorBidi" w:cstheme="majorBidi"/>
            </w:rPr>
          </w:rPrChange>
        </w:rPr>
        <w:t xml:space="preserve"> </w:t>
      </w:r>
      <w:commentRangeEnd w:id="262"/>
      <w:r w:rsidR="00970A08" w:rsidRPr="00B653BA">
        <w:rPr>
          <w:rStyle w:val="CommentReference"/>
          <w:lang w:val="en-US"/>
          <w:rPrChange w:id="266" w:author="Shirilord, Isaac (ARTORG)" w:date="2024-05-29T17:37:00Z">
            <w:rPr>
              <w:rStyle w:val="CommentReference"/>
            </w:rPr>
          </w:rPrChange>
        </w:rPr>
        <w:commentReference w:id="262"/>
      </w:r>
      <w:r w:rsidRPr="00B653BA">
        <w:rPr>
          <w:rFonts w:asciiTheme="majorBidi" w:hAnsiTheme="majorBidi" w:cstheme="majorBidi"/>
          <w:lang w:val="en-US"/>
          <w:rPrChange w:id="267" w:author="Shirilord, Isaac (ARTORG)" w:date="2024-05-29T17:37:00Z">
            <w:rPr>
              <w:rFonts w:asciiTheme="majorBidi" w:hAnsiTheme="majorBidi" w:cstheme="majorBidi"/>
            </w:rPr>
          </w:rPrChange>
        </w:rPr>
        <w:t xml:space="preserve">traditional methods by making ASC PET images directly from </w:t>
      </w:r>
      <w:r w:rsidR="00324D4F" w:rsidRPr="00B653BA">
        <w:rPr>
          <w:rFonts w:asciiTheme="majorBidi" w:hAnsiTheme="majorBidi" w:cstheme="majorBidi"/>
          <w:lang w:val="en-US"/>
          <w:rPrChange w:id="268" w:author="Shirilord, Isaac (ARTORG)" w:date="2024-05-29T17:37:00Z">
            <w:rPr>
              <w:rFonts w:asciiTheme="majorBidi" w:hAnsiTheme="majorBidi" w:cstheme="majorBidi"/>
            </w:rPr>
          </w:rPrChange>
        </w:rPr>
        <w:t>NAC</w:t>
      </w:r>
      <w:r w:rsidRPr="00B653BA">
        <w:rPr>
          <w:rFonts w:asciiTheme="majorBidi" w:hAnsiTheme="majorBidi" w:cstheme="majorBidi"/>
          <w:lang w:val="en-US"/>
          <w:rPrChange w:id="269" w:author="Shirilord, Isaac (ARTORG)" w:date="2024-05-29T17:37:00Z">
            <w:rPr>
              <w:rFonts w:asciiTheme="majorBidi" w:hAnsiTheme="majorBidi" w:cstheme="majorBidi"/>
            </w:rPr>
          </w:rPrChange>
        </w:rPr>
        <w:t xml:space="preserve"> images. This was first used in brain PET imaging</w:t>
      </w:r>
      <w:r w:rsidR="00EB1AA8" w:rsidRPr="00B653BA">
        <w:rPr>
          <w:rFonts w:asciiTheme="majorBidi" w:hAnsiTheme="majorBidi" w:cstheme="majorBidi"/>
          <w:lang w:val="en-US"/>
          <w:rPrChange w:id="270" w:author="Shirilord, Isaac (ARTORG)" w:date="2024-05-29T17:37:00Z">
            <w:rPr>
              <w:rFonts w:asciiTheme="majorBidi" w:hAnsiTheme="majorBidi" w:cstheme="majorBidi"/>
            </w:rPr>
          </w:rPrChange>
        </w:rPr>
        <w:t xml:space="preserve"> and</w:t>
      </w:r>
      <w:r w:rsidRPr="00B653BA">
        <w:rPr>
          <w:rFonts w:asciiTheme="majorBidi" w:hAnsiTheme="majorBidi" w:cstheme="majorBidi"/>
          <w:lang w:val="en-US"/>
          <w:rPrChange w:id="271" w:author="Shirilord, Isaac (ARTORG)" w:date="2024-05-29T17:37:00Z">
            <w:rPr>
              <w:rFonts w:asciiTheme="majorBidi" w:hAnsiTheme="majorBidi" w:cstheme="majorBidi"/>
            </w:rPr>
          </w:rPrChange>
        </w:rPr>
        <w:t xml:space="preserve"> then tested in </w:t>
      </w:r>
      <w:r w:rsidRPr="00B653BA">
        <w:rPr>
          <w:rFonts w:asciiTheme="majorBidi" w:hAnsiTheme="majorBidi" w:cstheme="majorBidi"/>
          <w:vertAlign w:val="superscript"/>
          <w:lang w:val="en-US"/>
          <w:rPrChange w:id="272" w:author="Shirilord, Isaac (ARTORG)" w:date="2024-05-29T17:37:00Z">
            <w:rPr>
              <w:rFonts w:asciiTheme="majorBidi" w:hAnsiTheme="majorBidi" w:cstheme="majorBidi"/>
            </w:rPr>
          </w:rPrChange>
        </w:rPr>
        <w:t>18</w:t>
      </w:r>
      <w:r w:rsidRPr="00B653BA">
        <w:rPr>
          <w:rFonts w:asciiTheme="majorBidi" w:hAnsiTheme="majorBidi" w:cstheme="majorBidi"/>
          <w:lang w:val="en-US"/>
          <w:rPrChange w:id="273" w:author="Shirilord, Isaac (ARTORG)" w:date="2024-05-29T17:37:00Z">
            <w:rPr>
              <w:rFonts w:asciiTheme="majorBidi" w:hAnsiTheme="majorBidi" w:cstheme="majorBidi"/>
            </w:rPr>
          </w:rPrChange>
        </w:rPr>
        <w:t xml:space="preserve">F-FDG PET studies </w:t>
      </w:r>
      <w:del w:id="274" w:author="Samane Shahpouri" w:date="2024-06-05T05:52:00Z" w16du:dateUtc="2024-06-05T03:52:00Z">
        <w:r w:rsidRPr="00B653BA" w:rsidDel="009239C2">
          <w:rPr>
            <w:rFonts w:asciiTheme="majorBidi" w:hAnsiTheme="majorBidi" w:cstheme="majorBidi"/>
            <w:lang w:val="en-US"/>
            <w:rPrChange w:id="275" w:author="Shirilord, Isaac (ARTORG)" w:date="2024-05-29T17:37:00Z">
              <w:rPr>
                <w:rFonts w:asciiTheme="majorBidi" w:hAnsiTheme="majorBidi" w:cstheme="majorBidi"/>
              </w:rPr>
            </w:rPrChange>
          </w:rPr>
          <w:delText>of the whole body</w:delText>
        </w:r>
      </w:del>
      <w:customXmlInsRangeStart w:id="276" w:author="Samane Shahpouri" w:date="2024-06-04T21:07:00Z"/>
      <w:sdt>
        <w:sdtPr>
          <w:rPr>
            <w:rFonts w:asciiTheme="majorBidi" w:hAnsiTheme="majorBidi" w:cstheme="majorBidi"/>
            <w:color w:val="000000"/>
            <w:lang w:val="en-US"/>
          </w:rPr>
          <w:tag w:val="MENDELEY_CITATION_v3_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"/>
          <w:id w:val="1663278786"/>
          <w:placeholder>
            <w:docPart w:val="DefaultPlaceholder_-1854013440"/>
          </w:placeholder>
        </w:sdtPr>
        <w:sdtContent>
          <w:customXmlInsRangeEnd w:id="276"/>
          <w:r w:rsidR="00ED2812" w:rsidRPr="00ED2812">
            <w:rPr>
              <w:rFonts w:asciiTheme="majorBidi" w:hAnsiTheme="majorBidi" w:cstheme="majorBidi"/>
              <w:color w:val="000000"/>
              <w:lang w:val="en-US"/>
            </w:rPr>
            <w:t>(41)</w:t>
          </w:r>
          <w:customXmlInsRangeStart w:id="277" w:author="Samane Shahpouri" w:date="2024-06-04T21:07:00Z"/>
        </w:sdtContent>
      </w:sdt>
      <w:customXmlInsRangeEnd w:id="277"/>
      <w:r w:rsidRPr="00B653BA">
        <w:rPr>
          <w:rFonts w:asciiTheme="majorBidi" w:hAnsiTheme="majorBidi" w:cstheme="majorBidi"/>
          <w:lang w:val="en-US"/>
          <w:rPrChange w:id="278" w:author="Shirilord, Isaac (ARTORG)" w:date="2024-05-29T17:37:00Z">
            <w:rPr>
              <w:rFonts w:asciiTheme="majorBidi" w:hAnsiTheme="majorBidi" w:cstheme="majorBidi"/>
            </w:rPr>
          </w:rPrChange>
        </w:rPr>
        <w:t>.</w:t>
      </w:r>
    </w:p>
    <w:p w14:paraId="19841CC5" w14:textId="3A30C873" w:rsidR="00C054BB" w:rsidRPr="007E0165" w:rsidRDefault="00C054BB" w:rsidP="00D804A5">
      <w:pPr>
        <w:rPr>
          <w:rFonts w:asciiTheme="majorBidi" w:hAnsiTheme="majorBidi" w:cstheme="majorBidi"/>
          <w:lang w:val="en-US"/>
        </w:rPr>
      </w:pPr>
      <w:r w:rsidRPr="00B653BA">
        <w:rPr>
          <w:rFonts w:asciiTheme="majorBidi" w:hAnsiTheme="majorBidi" w:cstheme="majorBidi"/>
          <w:lang w:val="en-US"/>
          <w:rPrChange w:id="279" w:author="Shirilord, Isaac (ARTORG)" w:date="2024-05-29T17:37:00Z">
            <w:rPr>
              <w:rFonts w:asciiTheme="majorBidi" w:hAnsiTheme="majorBidi" w:cstheme="majorBidi"/>
            </w:rPr>
          </w:rPrChange>
        </w:rPr>
        <w:t xml:space="preserve">A significant challenge arises with the low tracer activity and the extensive positron range of </w:t>
      </w:r>
      <w:r w:rsidRPr="00B653BA">
        <w:rPr>
          <w:rFonts w:asciiTheme="majorBidi" w:hAnsiTheme="majorBidi" w:cstheme="majorBidi"/>
          <w:vertAlign w:val="superscript"/>
          <w:lang w:val="en-US"/>
          <w:rPrChange w:id="280" w:author="Shirilord, Isaac (ARTORG)" w:date="2024-05-29T17:37:00Z">
            <w:rPr>
              <w:rFonts w:asciiTheme="majorBidi" w:hAnsiTheme="majorBidi" w:cstheme="majorBidi"/>
              <w:vertAlign w:val="superscript"/>
            </w:rPr>
          </w:rPrChange>
        </w:rPr>
        <w:t>68</w:t>
      </w:r>
      <w:r w:rsidRPr="00B653BA">
        <w:rPr>
          <w:rFonts w:asciiTheme="majorBidi" w:hAnsiTheme="majorBidi" w:cstheme="majorBidi"/>
          <w:lang w:val="en-US"/>
          <w:rPrChange w:id="281" w:author="Shirilord, Isaac (ARTORG)" w:date="2024-05-29T17:37:00Z">
            <w:rPr>
              <w:rFonts w:asciiTheme="majorBidi" w:hAnsiTheme="majorBidi" w:cstheme="majorBidi"/>
            </w:rPr>
          </w:rPrChange>
        </w:rPr>
        <w:t xml:space="preserve">Ga-labelled pharmaceuticals, which generally produce lower-quality images compared to </w:t>
      </w:r>
      <w:r w:rsidRPr="00B653BA">
        <w:rPr>
          <w:rFonts w:asciiTheme="majorBidi" w:hAnsiTheme="majorBidi" w:cstheme="majorBidi"/>
          <w:vertAlign w:val="superscript"/>
          <w:lang w:val="en-US"/>
          <w:rPrChange w:id="282" w:author="Shirilord, Isaac (ARTORG)" w:date="2024-05-29T17:37:00Z">
            <w:rPr>
              <w:rFonts w:asciiTheme="majorBidi" w:hAnsiTheme="majorBidi" w:cstheme="majorBidi"/>
              <w:vertAlign w:val="superscript"/>
            </w:rPr>
          </w:rPrChange>
        </w:rPr>
        <w:t>18</w:t>
      </w:r>
      <w:r w:rsidRPr="00B653BA">
        <w:rPr>
          <w:rFonts w:asciiTheme="majorBidi" w:hAnsiTheme="majorBidi" w:cstheme="majorBidi"/>
          <w:lang w:val="en-US"/>
          <w:rPrChange w:id="283" w:author="Shirilord, Isaac (ARTORG)" w:date="2024-05-29T17:37:00Z">
            <w:rPr>
              <w:rFonts w:asciiTheme="majorBidi" w:hAnsiTheme="majorBidi" w:cstheme="majorBidi"/>
            </w:rPr>
          </w:rPrChange>
        </w:rPr>
        <w:t>F-labelled compounds. Initially, employing DL for direct ASC in PET might seem overly reliant on advanced technology</w:t>
      </w:r>
      <w:ins w:id="284" w:author="Samane Shahpouri" w:date="2024-06-04T21:08:00Z" w16du:dateUtc="2024-06-04T19:08:00Z">
        <w:r w:rsidR="00FF7F50">
          <w:rPr>
            <w:rFonts w:asciiTheme="majorBidi" w:hAnsiTheme="majorBidi" w:cstheme="majorBidi"/>
            <w:lang w:val="en-US"/>
          </w:rPr>
          <w:t xml:space="preserve"> </w:t>
        </w:r>
      </w:ins>
      <w:customXmlInsRangeStart w:id="285" w:author="Samane Shahpouri" w:date="2024-06-04T21:09:00Z"/>
      <w:sdt>
        <w:sdtPr>
          <w:rPr>
            <w:rFonts w:asciiTheme="majorBidi" w:hAnsiTheme="majorBidi" w:cstheme="majorBidi"/>
            <w:color w:val="000000"/>
            <w:lang w:val="en-US"/>
          </w:rPr>
          <w:tag w:val="MENDELEY_CITATION_v3_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"/>
          <w:id w:val="1682237153"/>
          <w:placeholder>
            <w:docPart w:val="DefaultPlaceholder_-1854013440"/>
          </w:placeholder>
        </w:sdtPr>
        <w:sdtContent>
          <w:customXmlInsRangeEnd w:id="285"/>
          <w:r w:rsidR="00ED2812" w:rsidRPr="00ED2812">
            <w:rPr>
              <w:rFonts w:asciiTheme="majorBidi" w:hAnsiTheme="majorBidi" w:cstheme="majorBidi"/>
              <w:color w:val="000000"/>
              <w:lang w:val="en-US"/>
            </w:rPr>
            <w:t>(18,25,79,80)</w:t>
          </w:r>
          <w:customXmlInsRangeStart w:id="286" w:author="Samane Shahpouri" w:date="2024-06-04T21:09:00Z"/>
        </w:sdtContent>
      </w:sdt>
      <w:customXmlInsRangeEnd w:id="286"/>
      <w:r w:rsidRPr="00B653BA">
        <w:rPr>
          <w:rFonts w:asciiTheme="majorBidi" w:hAnsiTheme="majorBidi" w:cstheme="majorBidi"/>
          <w:lang w:val="en-US"/>
          <w:rPrChange w:id="287" w:author="Shirilord, Isaac (ARTORG)" w:date="2024-05-29T17:37:00Z">
            <w:rPr>
              <w:rFonts w:asciiTheme="majorBidi" w:hAnsiTheme="majorBidi" w:cstheme="majorBidi"/>
            </w:rPr>
          </w:rPrChange>
        </w:rPr>
        <w:t xml:space="preserve">. However, our findings indicate that </w:t>
      </w:r>
      <w:r w:rsidR="00970A08" w:rsidRPr="00B653BA">
        <w:rPr>
          <w:rFonts w:asciiTheme="majorBidi" w:hAnsiTheme="majorBidi" w:cstheme="majorBidi"/>
          <w:lang w:val="en-US"/>
        </w:rPr>
        <w:t>it enhances both quantitative and qualitative aspects of PET images and</w:t>
      </w:r>
      <w:r w:rsidRPr="007E0165">
        <w:rPr>
          <w:rFonts w:asciiTheme="majorBidi" w:hAnsiTheme="majorBidi" w:cstheme="majorBidi"/>
          <w:lang w:val="en-US"/>
        </w:rPr>
        <w:t xml:space="preserve"> effectively identifies and corrects mismatches and halo </w:t>
      </w:r>
      <w:r w:rsidR="00970A08" w:rsidRPr="00B653BA">
        <w:rPr>
          <w:rFonts w:asciiTheme="majorBidi" w:hAnsiTheme="majorBidi" w:cstheme="majorBidi"/>
          <w:lang w:val="en-US"/>
        </w:rPr>
        <w:t>artifacts</w:t>
      </w:r>
      <w:r w:rsidR="00970A08" w:rsidRPr="007E0165">
        <w:rPr>
          <w:rFonts w:asciiTheme="majorBidi" w:hAnsiTheme="majorBidi" w:cstheme="majorBidi"/>
          <w:lang w:val="en-US"/>
        </w:rPr>
        <w:t xml:space="preserve"> </w:t>
      </w:r>
      <w:r w:rsidRPr="007E0165">
        <w:rPr>
          <w:rFonts w:asciiTheme="majorBidi" w:hAnsiTheme="majorBidi" w:cstheme="majorBidi"/>
          <w:lang w:val="en-US"/>
        </w:rPr>
        <w:t xml:space="preserve">without needing anatomical images. While indirect techniques require reconstructions to produce ASC PET images, they often fail to address halo </w:t>
      </w:r>
      <w:r w:rsidR="00970A08" w:rsidRPr="00B653BA">
        <w:rPr>
          <w:rFonts w:asciiTheme="majorBidi" w:hAnsiTheme="majorBidi" w:cstheme="majorBidi"/>
          <w:lang w:val="en-US"/>
        </w:rPr>
        <w:t>artifacts</w:t>
      </w:r>
      <w:r w:rsidR="00970A08" w:rsidRPr="007E0165">
        <w:rPr>
          <w:rFonts w:asciiTheme="majorBidi" w:hAnsiTheme="majorBidi" w:cstheme="majorBidi"/>
          <w:lang w:val="en-US"/>
        </w:rPr>
        <w:t xml:space="preserve"> </w:t>
      </w:r>
      <w:r w:rsidRPr="007E0165">
        <w:rPr>
          <w:rFonts w:asciiTheme="majorBidi" w:hAnsiTheme="majorBidi" w:cstheme="majorBidi"/>
          <w:lang w:val="en-US"/>
        </w:rPr>
        <w:t>that arise during the reconstruction phase and are predominantly influenced by the PET images themselves.</w:t>
      </w:r>
    </w:p>
    <w:p w14:paraId="32BCEE9E" w14:textId="09A6308D" w:rsidR="00C054BB" w:rsidRPr="007E0165" w:rsidRDefault="00C054BB" w:rsidP="00D804A5">
      <w:pPr>
        <w:rPr>
          <w:rFonts w:asciiTheme="majorBidi" w:hAnsiTheme="majorBidi" w:cstheme="majorBidi"/>
          <w:lang w:val="en-US"/>
        </w:rPr>
      </w:pPr>
      <w:r w:rsidRPr="007E0165">
        <w:rPr>
          <w:rFonts w:asciiTheme="majorBidi" w:hAnsiTheme="majorBidi" w:cstheme="majorBidi"/>
          <w:lang w:val="en-US"/>
        </w:rPr>
        <w:t xml:space="preserve">This study has demonstrated that a single universal model may not be effective due to variations in tracer-injected activity across different hospitals. There is a need to tune radiotracer-wise models using heterogeneous datasets to address these discrepancies. </w:t>
      </w:r>
      <w:r w:rsidR="00EB1AA8" w:rsidRPr="007E0165">
        <w:rPr>
          <w:rFonts w:asciiTheme="majorBidi" w:hAnsiTheme="majorBidi" w:cstheme="majorBidi"/>
          <w:lang w:val="en-US"/>
        </w:rPr>
        <w:t>However,</w:t>
      </w:r>
      <w:r w:rsidRPr="007E0165">
        <w:rPr>
          <w:rFonts w:asciiTheme="majorBidi" w:hAnsiTheme="majorBidi" w:cstheme="majorBidi"/>
          <w:lang w:val="en-US"/>
        </w:rPr>
        <w:t xml:space="preserve"> using large and heterogeneous datasets from different hospitals in the same tracer can compensate for the differences in equipment, image acquisition, and reconstruction strategies. In our research, we </w:t>
      </w:r>
      <w:r w:rsidR="00EB1AA8" w:rsidRPr="007E0165">
        <w:rPr>
          <w:rFonts w:asciiTheme="majorBidi" w:hAnsiTheme="majorBidi" w:cstheme="majorBidi"/>
          <w:lang w:val="en-US"/>
        </w:rPr>
        <w:t xml:space="preserve">utilized </w:t>
      </w:r>
      <w:r w:rsidR="00BD1E3F" w:rsidRPr="00B653BA">
        <w:rPr>
          <w:rFonts w:asciiTheme="majorBidi" w:hAnsiTheme="majorBidi" w:cstheme="majorBidi"/>
          <w:lang w:val="en-US"/>
        </w:rPr>
        <w:t xml:space="preserve">different </w:t>
      </w:r>
      <w:r w:rsidRPr="007E0165">
        <w:rPr>
          <w:rFonts w:asciiTheme="majorBidi" w:hAnsiTheme="majorBidi" w:cstheme="majorBidi"/>
          <w:lang w:val="en-US"/>
        </w:rPr>
        <w:t xml:space="preserve">data from various hospitals, which enhanced the accuracy of </w:t>
      </w:r>
      <w:r w:rsidR="00BD1E3F" w:rsidRPr="00B653BA">
        <w:rPr>
          <w:rFonts w:asciiTheme="majorBidi" w:hAnsiTheme="majorBidi" w:cstheme="majorBidi"/>
          <w:lang w:val="en-US"/>
        </w:rPr>
        <w:t>ASC</w:t>
      </w:r>
      <w:r w:rsidRPr="007E0165">
        <w:rPr>
          <w:rFonts w:asciiTheme="majorBidi" w:hAnsiTheme="majorBidi" w:cstheme="majorBidi"/>
          <w:lang w:val="en-US"/>
        </w:rPr>
        <w:t xml:space="preserve"> in PET images when implementing a shared model across different hospitals for identical radiotracer imaging.</w:t>
      </w:r>
    </w:p>
    <w:p w14:paraId="74178E7D" w14:textId="631ABA83" w:rsidR="00C054BB" w:rsidRPr="007E0165" w:rsidRDefault="00C054BB" w:rsidP="00D804A5">
      <w:pPr>
        <w:rPr>
          <w:rFonts w:asciiTheme="majorBidi" w:hAnsiTheme="majorBidi" w:cstheme="majorBidi"/>
          <w:lang w:val="en-US"/>
        </w:rPr>
      </w:pPr>
      <w:r w:rsidRPr="007E0165">
        <w:rPr>
          <w:rFonts w:asciiTheme="majorBidi" w:hAnsiTheme="majorBidi" w:cstheme="majorBidi"/>
          <w:lang w:val="en-US"/>
        </w:rPr>
        <w:t xml:space="preserve">Furthermore, we employed the IMCM for additional qualitative analysis. Through quantitative assessments, we observed the substantial impact that radiotracers and scanners have on model performance. Notably, IMCM greatly increased the quantitative accuracy across various scanners, indicating the need for model tuning using transfer learning that is tailored to specific tracer situations and thus </w:t>
      </w:r>
      <w:r w:rsidR="00EB1AA8" w:rsidRPr="007E0165">
        <w:rPr>
          <w:rFonts w:asciiTheme="majorBidi" w:hAnsiTheme="majorBidi" w:cstheme="majorBidi"/>
          <w:lang w:val="en-US"/>
        </w:rPr>
        <w:t xml:space="preserve">performs </w:t>
      </w:r>
      <w:r w:rsidRPr="007E0165">
        <w:rPr>
          <w:rFonts w:asciiTheme="majorBidi" w:hAnsiTheme="majorBidi" w:cstheme="majorBidi"/>
          <w:lang w:val="en-US"/>
        </w:rPr>
        <w:t xml:space="preserve">better than ADCM. IMCM showed enhanced efficiency when different scanners </w:t>
      </w:r>
      <w:r w:rsidR="00EB1AA8" w:rsidRPr="007E0165">
        <w:rPr>
          <w:rFonts w:asciiTheme="majorBidi" w:hAnsiTheme="majorBidi" w:cstheme="majorBidi"/>
          <w:lang w:val="en-US"/>
        </w:rPr>
        <w:t xml:space="preserve">utilized </w:t>
      </w:r>
      <w:r w:rsidRPr="007E0165">
        <w:rPr>
          <w:rFonts w:asciiTheme="majorBidi" w:hAnsiTheme="majorBidi" w:cstheme="majorBidi"/>
          <w:lang w:val="en-US"/>
        </w:rPr>
        <w:t>the same radiotracer, compared to when various radiotracers were employed on the same scanner. We also found that the source of the data, including the type of scanner and radiotracer used, significantly affected ADCM's effectiveness, contrary to initial assumptions.</w:t>
      </w:r>
    </w:p>
    <w:p w14:paraId="27DA4F49" w14:textId="2FD0A4B9" w:rsidR="00C91BDA" w:rsidRPr="007E0165" w:rsidRDefault="00C91BDA" w:rsidP="00D804A5">
      <w:pPr>
        <w:rPr>
          <w:rFonts w:asciiTheme="majorBidi" w:hAnsiTheme="majorBidi" w:cstheme="majorBidi"/>
          <w:lang w:val="en-US"/>
        </w:rPr>
      </w:pPr>
      <w:r w:rsidRPr="007E0165">
        <w:rPr>
          <w:rFonts w:asciiTheme="majorBidi" w:hAnsiTheme="majorBidi" w:cstheme="majorBidi"/>
          <w:lang w:val="en-US"/>
        </w:rPr>
        <w:t xml:space="preserve">While the ADCM method focuses on decomposing the PET image correction process into separating anatomical and </w:t>
      </w:r>
      <w:r w:rsidR="000C6D4C" w:rsidRPr="00B653BA">
        <w:rPr>
          <w:rFonts w:asciiTheme="majorBidi" w:hAnsiTheme="majorBidi" w:cstheme="majorBidi"/>
          <w:lang w:val="en-US"/>
        </w:rPr>
        <w:t>radiotracer-dependent information, our investigation couldn’t prove that it</w:t>
      </w:r>
      <w:r w:rsidRPr="007E0165">
        <w:rPr>
          <w:rFonts w:asciiTheme="majorBidi" w:hAnsiTheme="majorBidi" w:cstheme="majorBidi"/>
          <w:lang w:val="en-US"/>
        </w:rPr>
        <w:t xml:space="preserve"> may not be able to handle the differences between variant scanners and radiotracers well. This underscores the need for more robust, adaptable models like IMCM, which not only accommodate but thrive on the heterogeneity inherent in </w:t>
      </w:r>
      <w:r w:rsidR="000C6D4C" w:rsidRPr="00B653BA">
        <w:rPr>
          <w:rFonts w:asciiTheme="majorBidi" w:hAnsiTheme="majorBidi" w:cstheme="majorBidi"/>
          <w:lang w:val="en-US"/>
        </w:rPr>
        <w:t>multi-center</w:t>
      </w:r>
      <w:r w:rsidRPr="007E0165">
        <w:rPr>
          <w:rFonts w:asciiTheme="majorBidi" w:hAnsiTheme="majorBidi" w:cstheme="majorBidi"/>
          <w:lang w:val="en-US"/>
        </w:rPr>
        <w:t xml:space="preserve"> clinical data.</w:t>
      </w:r>
    </w:p>
    <w:p w14:paraId="2BB254C6" w14:textId="5C3382F5" w:rsidR="00C054BB" w:rsidRPr="007E0165" w:rsidRDefault="00C054BB" w:rsidP="00D804A5">
      <w:pPr>
        <w:rPr>
          <w:rFonts w:asciiTheme="majorBidi" w:hAnsiTheme="majorBidi" w:cstheme="majorBidi"/>
          <w:lang w:val="en-US"/>
        </w:rPr>
      </w:pPr>
      <w:r w:rsidRPr="007E0165">
        <w:rPr>
          <w:rFonts w:asciiTheme="majorBidi" w:hAnsiTheme="majorBidi" w:cstheme="majorBidi"/>
          <w:lang w:val="en-US"/>
        </w:rPr>
        <w:t xml:space="preserve">The joint histogram analysis raised </w:t>
      </w:r>
      <w:del w:id="288" w:author="Samane Shahpouri" w:date="2024-06-05T05:33:00Z" w16du:dateUtc="2024-06-05T03:33:00Z">
        <w:r w:rsidRPr="007E0165" w:rsidDel="00834C4F">
          <w:rPr>
            <w:rFonts w:asciiTheme="majorBidi" w:hAnsiTheme="majorBidi" w:cstheme="majorBidi"/>
            <w:lang w:val="en-US"/>
          </w:rPr>
          <w:delText xml:space="preserve">pertinent </w:delText>
        </w:r>
      </w:del>
      <w:r w:rsidRPr="007E0165">
        <w:rPr>
          <w:rFonts w:asciiTheme="majorBidi" w:hAnsiTheme="majorBidi" w:cstheme="majorBidi"/>
          <w:lang w:val="en-US"/>
        </w:rPr>
        <w:t xml:space="preserve">questions regarding the calibration and reliability of the ADCM method in clinical </w:t>
      </w:r>
      <w:del w:id="289" w:author="Samane Shahpouri" w:date="2024-06-05T05:33:00Z" w16du:dateUtc="2024-06-05T03:33:00Z">
        <w:r w:rsidRPr="007E0165" w:rsidDel="00834C4F">
          <w:rPr>
            <w:rFonts w:asciiTheme="majorBidi" w:hAnsiTheme="majorBidi" w:cstheme="majorBidi"/>
            <w:lang w:val="en-US"/>
          </w:rPr>
          <w:delText>settings</w:delText>
        </w:r>
      </w:del>
      <w:ins w:id="290" w:author="Samane Shahpouri" w:date="2024-06-05T05:33:00Z" w16du:dateUtc="2024-06-05T03:33:00Z">
        <w:r w:rsidR="00834C4F">
          <w:rPr>
            <w:rFonts w:asciiTheme="majorBidi" w:hAnsiTheme="majorBidi" w:cstheme="majorBidi"/>
            <w:lang w:val="en-US"/>
          </w:rPr>
          <w:t>situation</w:t>
        </w:r>
      </w:ins>
      <w:r w:rsidRPr="007E0165">
        <w:rPr>
          <w:rFonts w:asciiTheme="majorBidi" w:hAnsiTheme="majorBidi" w:cstheme="majorBidi"/>
          <w:lang w:val="en-US"/>
        </w:rPr>
        <w:t xml:space="preserve">. Notably, the overestimations </w:t>
      </w:r>
      <w:del w:id="291" w:author="Samane Shahpouri" w:date="2024-06-05T05:35:00Z" w16du:dateUtc="2024-06-05T03:35:00Z">
        <w:r w:rsidRPr="007E0165" w:rsidDel="00834C4F">
          <w:rPr>
            <w:rFonts w:asciiTheme="majorBidi" w:hAnsiTheme="majorBidi" w:cstheme="majorBidi"/>
            <w:lang w:val="en-US"/>
          </w:rPr>
          <w:delText xml:space="preserve">seen </w:delText>
        </w:r>
      </w:del>
      <w:ins w:id="292" w:author="Samane Shahpouri" w:date="2024-06-05T05:35:00Z" w16du:dateUtc="2024-06-05T03:35:00Z">
        <w:r w:rsidR="00834C4F">
          <w:rPr>
            <w:rFonts w:asciiTheme="majorBidi" w:hAnsiTheme="majorBidi" w:cstheme="majorBidi"/>
            <w:lang w:val="en-US"/>
          </w:rPr>
          <w:t>observed</w:t>
        </w:r>
        <w:r w:rsidR="00834C4F" w:rsidRPr="007E0165">
          <w:rPr>
            <w:rFonts w:asciiTheme="majorBidi" w:hAnsiTheme="majorBidi" w:cstheme="majorBidi"/>
            <w:lang w:val="en-US"/>
          </w:rPr>
          <w:t xml:space="preserve"> </w:t>
        </w:r>
      </w:ins>
      <w:r w:rsidRPr="007E0165">
        <w:rPr>
          <w:rFonts w:asciiTheme="majorBidi" w:hAnsiTheme="majorBidi" w:cstheme="majorBidi"/>
          <w:lang w:val="en-US"/>
        </w:rPr>
        <w:t xml:space="preserve">by ADCM, especially in </w:t>
      </w:r>
      <w:r w:rsidR="00B653BA" w:rsidRPr="00B653BA">
        <w:rPr>
          <w:rFonts w:asciiTheme="majorBidi" w:hAnsiTheme="majorBidi" w:cstheme="majorBidi"/>
          <w:lang w:val="en-US"/>
        </w:rPr>
        <w:t>cross-center</w:t>
      </w:r>
      <w:ins w:id="293" w:author="Samane Shahpouri" w:date="2024-06-05T05:36:00Z" w16du:dateUtc="2024-06-05T03:36:00Z">
        <w:r w:rsidR="00834C4F">
          <w:rPr>
            <w:rFonts w:asciiTheme="majorBidi" w:hAnsiTheme="majorBidi" w:cstheme="majorBidi"/>
            <w:lang w:val="en-US"/>
          </w:rPr>
          <w:t xml:space="preserve"> </w:t>
        </w:r>
        <w:proofErr w:type="spellStart"/>
        <w:r w:rsidR="00834C4F">
          <w:rPr>
            <w:rFonts w:asciiTheme="majorBidi" w:hAnsiTheme="majorBidi" w:cstheme="majorBidi"/>
            <w:lang w:val="en-US"/>
          </w:rPr>
          <w:t>measurments</w:t>
        </w:r>
      </w:ins>
      <w:proofErr w:type="spellEnd"/>
      <w:r w:rsidRPr="007E0165">
        <w:rPr>
          <w:rFonts w:asciiTheme="majorBidi" w:hAnsiTheme="majorBidi" w:cstheme="majorBidi"/>
          <w:lang w:val="en-US"/>
        </w:rPr>
        <w:t xml:space="preserve">, could lead to incorrect diagnoses in </w:t>
      </w:r>
      <w:del w:id="294" w:author="Samane Shahpouri" w:date="2024-06-05T05:36:00Z" w16du:dateUtc="2024-06-05T03:36:00Z">
        <w:r w:rsidRPr="007E0165" w:rsidDel="00834C4F">
          <w:rPr>
            <w:rFonts w:asciiTheme="majorBidi" w:hAnsiTheme="majorBidi" w:cstheme="majorBidi"/>
            <w:lang w:val="en-US"/>
          </w:rPr>
          <w:delText>situations</w:delText>
        </w:r>
      </w:del>
      <w:ins w:id="295" w:author="Samane Shahpouri" w:date="2024-06-05T05:36:00Z" w16du:dateUtc="2024-06-05T03:36:00Z">
        <w:r w:rsidR="00834C4F" w:rsidRPr="007E0165">
          <w:rPr>
            <w:rFonts w:asciiTheme="majorBidi" w:hAnsiTheme="majorBidi" w:cstheme="majorBidi"/>
            <w:lang w:val="en-US"/>
          </w:rPr>
          <w:t>conditions</w:t>
        </w:r>
      </w:ins>
      <w:r w:rsidRPr="007E0165">
        <w:rPr>
          <w:rFonts w:asciiTheme="majorBidi" w:hAnsiTheme="majorBidi" w:cstheme="majorBidi"/>
          <w:lang w:val="en-US"/>
        </w:rPr>
        <w:t xml:space="preserve"> where accuracy </w:t>
      </w:r>
      <w:del w:id="296" w:author="Samane Shahpouri" w:date="2024-06-05T05:37:00Z" w16du:dateUtc="2024-06-05T03:37:00Z">
        <w:r w:rsidRPr="007E0165" w:rsidDel="00834C4F">
          <w:rPr>
            <w:rFonts w:asciiTheme="majorBidi" w:hAnsiTheme="majorBidi" w:cstheme="majorBidi"/>
            <w:lang w:val="en-US"/>
          </w:rPr>
          <w:delText xml:space="preserve">in </w:delText>
        </w:r>
      </w:del>
      <w:ins w:id="297" w:author="Samane Shahpouri" w:date="2024-06-05T05:37:00Z" w16du:dateUtc="2024-06-05T03:37:00Z">
        <w:r w:rsidR="00834C4F">
          <w:rPr>
            <w:rFonts w:asciiTheme="majorBidi" w:hAnsiTheme="majorBidi" w:cstheme="majorBidi"/>
            <w:lang w:val="en-US"/>
          </w:rPr>
          <w:t>of the</w:t>
        </w:r>
        <w:r w:rsidR="00834C4F" w:rsidRPr="007E0165">
          <w:rPr>
            <w:rFonts w:asciiTheme="majorBidi" w:hAnsiTheme="majorBidi" w:cstheme="majorBidi"/>
            <w:lang w:val="en-US"/>
          </w:rPr>
          <w:t xml:space="preserve"> </w:t>
        </w:r>
      </w:ins>
      <w:r w:rsidRPr="007E0165">
        <w:rPr>
          <w:rFonts w:asciiTheme="majorBidi" w:hAnsiTheme="majorBidi" w:cstheme="majorBidi"/>
          <w:lang w:val="en-US"/>
        </w:rPr>
        <w:t xml:space="preserve">SUV estimation is critical. The systematic bias towards higher SUV values, </w:t>
      </w:r>
      <w:del w:id="298" w:author="Samane Shahpouri" w:date="2024-06-05T05:37:00Z" w16du:dateUtc="2024-06-05T03:37:00Z">
        <w:r w:rsidRPr="007E0165" w:rsidDel="00834C4F">
          <w:rPr>
            <w:rFonts w:asciiTheme="majorBidi" w:hAnsiTheme="majorBidi" w:cstheme="majorBidi"/>
            <w:lang w:val="en-US"/>
          </w:rPr>
          <w:delText xml:space="preserve">although </w:delText>
        </w:r>
      </w:del>
      <w:ins w:id="299" w:author="Samane Shahpouri" w:date="2024-06-05T05:37:00Z" w16du:dateUtc="2024-06-05T03:37:00Z">
        <w:r w:rsidR="00834C4F">
          <w:rPr>
            <w:rFonts w:asciiTheme="majorBidi" w:hAnsiTheme="majorBidi" w:cstheme="majorBidi"/>
            <w:lang w:val="en-US"/>
          </w:rPr>
          <w:t>while giving</w:t>
        </w:r>
        <w:r w:rsidR="00834C4F" w:rsidRPr="007E0165">
          <w:rPr>
            <w:rFonts w:asciiTheme="majorBidi" w:hAnsiTheme="majorBidi" w:cstheme="majorBidi"/>
            <w:lang w:val="en-US"/>
          </w:rPr>
          <w:t xml:space="preserve"> </w:t>
        </w:r>
      </w:ins>
      <w:del w:id="300" w:author="Samane Shahpouri" w:date="2024-06-05T05:37:00Z" w16du:dateUtc="2024-06-05T03:37:00Z">
        <w:r w:rsidRPr="007E0165" w:rsidDel="00834C4F">
          <w:rPr>
            <w:rFonts w:asciiTheme="majorBidi" w:hAnsiTheme="majorBidi" w:cstheme="majorBidi"/>
            <w:lang w:val="en-US"/>
          </w:rPr>
          <w:delText xml:space="preserve">providing </w:delText>
        </w:r>
      </w:del>
      <w:r w:rsidRPr="007E0165">
        <w:rPr>
          <w:rFonts w:asciiTheme="majorBidi" w:hAnsiTheme="majorBidi" w:cstheme="majorBidi"/>
          <w:lang w:val="en-US"/>
        </w:rPr>
        <w:t xml:space="preserve">a superficial appearance of accuracy </w:t>
      </w:r>
      <w:del w:id="301" w:author="Samane Shahpouri" w:date="2024-06-05T05:37:00Z" w16du:dateUtc="2024-06-05T03:37:00Z">
        <w:r w:rsidRPr="007E0165" w:rsidDel="00834C4F">
          <w:rPr>
            <w:rFonts w:asciiTheme="majorBidi" w:hAnsiTheme="majorBidi" w:cstheme="majorBidi"/>
            <w:lang w:val="en-US"/>
          </w:rPr>
          <w:delText>due to</w:delText>
        </w:r>
      </w:del>
      <w:ins w:id="302" w:author="Samane Shahpouri" w:date="2024-06-05T05:37:00Z" w16du:dateUtc="2024-06-05T03:37:00Z">
        <w:r w:rsidR="00834C4F">
          <w:rPr>
            <w:rFonts w:asciiTheme="majorBidi" w:hAnsiTheme="majorBidi" w:cstheme="majorBidi"/>
            <w:lang w:val="en-US"/>
          </w:rPr>
          <w:t xml:space="preserve">as a </w:t>
        </w:r>
      </w:ins>
      <w:r w:rsidRPr="007E0165">
        <w:rPr>
          <w:rFonts w:asciiTheme="majorBidi" w:hAnsiTheme="majorBidi" w:cstheme="majorBidi"/>
          <w:lang w:val="en-US"/>
        </w:rPr>
        <w:t xml:space="preserve"> </w:t>
      </w:r>
      <w:del w:id="303" w:author="Samane Shahpouri" w:date="2024-06-05T05:32:00Z" w16du:dateUtc="2024-06-05T03:32:00Z">
        <w:r w:rsidRPr="007E0165" w:rsidDel="00834C4F">
          <w:rPr>
            <w:rFonts w:asciiTheme="majorBidi" w:hAnsiTheme="majorBidi" w:cstheme="majorBidi"/>
            <w:lang w:val="en-US"/>
          </w:rPr>
          <w:delText xml:space="preserve">closer </w:delText>
        </w:r>
      </w:del>
      <w:ins w:id="304" w:author="Samane Shahpouri" w:date="2024-06-05T05:32:00Z" w16du:dateUtc="2024-06-05T03:32:00Z">
        <w:r w:rsidR="00834C4F">
          <w:rPr>
            <w:rFonts w:asciiTheme="majorBidi" w:hAnsiTheme="majorBidi" w:cstheme="majorBidi"/>
            <w:lang w:val="en-US"/>
          </w:rPr>
          <w:t>higher</w:t>
        </w:r>
        <w:r w:rsidR="00834C4F" w:rsidRPr="007E0165">
          <w:rPr>
            <w:rFonts w:asciiTheme="majorBidi" w:hAnsiTheme="majorBidi" w:cstheme="majorBidi"/>
            <w:lang w:val="en-US"/>
          </w:rPr>
          <w:t xml:space="preserve"> </w:t>
        </w:r>
      </w:ins>
      <w:commentRangeStart w:id="305"/>
      <w:r w:rsidRPr="007E0165">
        <w:rPr>
          <w:rFonts w:asciiTheme="majorBidi" w:hAnsiTheme="majorBidi" w:cstheme="majorBidi"/>
          <w:lang w:val="en-US"/>
        </w:rPr>
        <w:t>R</w:t>
      </w:r>
      <w:del w:id="306" w:author="Samane Shahpouri" w:date="2024-06-05T05:31:00Z" w16du:dateUtc="2024-06-05T03:31:00Z">
        <w:r w:rsidRPr="007E0165" w:rsidDel="00834C4F">
          <w:rPr>
            <w:rFonts w:asciiTheme="majorBidi" w:hAnsiTheme="majorBidi" w:cstheme="majorBidi"/>
            <w:lang w:val="en-US"/>
          </w:rPr>
          <w:delText>-values</w:delText>
        </w:r>
      </w:del>
      <w:ins w:id="307" w:author="Samane Shahpouri" w:date="2024-06-05T05:31:00Z" w16du:dateUtc="2024-06-05T03:31:00Z">
        <w:r w:rsidR="00834C4F" w:rsidRPr="00834C4F">
          <w:rPr>
            <w:rFonts w:asciiTheme="majorBidi" w:hAnsiTheme="majorBidi" w:cstheme="majorBidi"/>
            <w:vertAlign w:val="superscript"/>
            <w:lang w:val="en-US"/>
            <w:rPrChange w:id="308" w:author="Samane Shahpouri" w:date="2024-06-05T05:32:00Z" w16du:dateUtc="2024-06-05T03:32:00Z">
              <w:rPr>
                <w:rFonts w:asciiTheme="majorBidi" w:hAnsiTheme="majorBidi" w:cstheme="majorBidi"/>
                <w:lang w:val="en-US"/>
              </w:rPr>
            </w:rPrChange>
          </w:rPr>
          <w:t>2</w:t>
        </w:r>
      </w:ins>
      <w:del w:id="309" w:author="Samane Shahpouri" w:date="2024-06-05T05:32:00Z" w16du:dateUtc="2024-06-05T03:32:00Z">
        <w:r w:rsidRPr="007E0165" w:rsidDel="00834C4F">
          <w:rPr>
            <w:rFonts w:asciiTheme="majorBidi" w:hAnsiTheme="majorBidi" w:cstheme="majorBidi"/>
            <w:lang w:val="en-US"/>
          </w:rPr>
          <w:delText xml:space="preserve"> to unity</w:delText>
        </w:r>
      </w:del>
      <w:r w:rsidRPr="007E0165">
        <w:rPr>
          <w:rFonts w:asciiTheme="majorBidi" w:hAnsiTheme="majorBidi" w:cstheme="majorBidi"/>
          <w:lang w:val="en-US"/>
        </w:rPr>
        <w:t>,</w:t>
      </w:r>
      <w:commentRangeEnd w:id="305"/>
      <w:r w:rsidR="00B653BA" w:rsidRPr="007E0165">
        <w:rPr>
          <w:rStyle w:val="CommentReference"/>
          <w:lang w:val="en-US"/>
        </w:rPr>
        <w:commentReference w:id="305"/>
      </w:r>
      <w:r w:rsidRPr="007E0165">
        <w:rPr>
          <w:rFonts w:asciiTheme="majorBidi" w:hAnsiTheme="majorBidi" w:cstheme="majorBidi"/>
          <w:lang w:val="en-US"/>
        </w:rPr>
        <w:t xml:space="preserve"> suggests underlying </w:t>
      </w:r>
      <w:del w:id="310" w:author="Samane Shahpouri" w:date="2024-06-05T05:38:00Z" w16du:dateUtc="2024-06-05T03:38:00Z">
        <w:r w:rsidRPr="007E0165" w:rsidDel="00834C4F">
          <w:rPr>
            <w:rFonts w:asciiTheme="majorBidi" w:hAnsiTheme="majorBidi" w:cstheme="majorBidi"/>
            <w:lang w:val="en-US"/>
          </w:rPr>
          <w:delText xml:space="preserve">issues </w:delText>
        </w:r>
      </w:del>
      <w:ins w:id="311" w:author="Samane Shahpouri" w:date="2024-06-05T05:38:00Z" w16du:dateUtc="2024-06-05T03:38:00Z">
        <w:r w:rsidR="00834C4F">
          <w:rPr>
            <w:rFonts w:asciiTheme="majorBidi" w:hAnsiTheme="majorBidi" w:cstheme="majorBidi"/>
            <w:lang w:val="en-US"/>
          </w:rPr>
          <w:t>problems</w:t>
        </w:r>
        <w:r w:rsidR="00834C4F" w:rsidRPr="007E0165">
          <w:rPr>
            <w:rFonts w:asciiTheme="majorBidi" w:hAnsiTheme="majorBidi" w:cstheme="majorBidi"/>
            <w:lang w:val="en-US"/>
          </w:rPr>
          <w:t xml:space="preserve"> </w:t>
        </w:r>
      </w:ins>
      <w:r w:rsidRPr="007E0165">
        <w:rPr>
          <w:rFonts w:asciiTheme="majorBidi" w:hAnsiTheme="majorBidi" w:cstheme="majorBidi"/>
          <w:lang w:val="en-US"/>
        </w:rPr>
        <w:t>in the algorithm or its application across different PET systems.</w:t>
      </w:r>
    </w:p>
    <w:p w14:paraId="6E255BB5" w14:textId="000E239E" w:rsidR="008C586F" w:rsidRPr="007E0165" w:rsidDel="008C586F" w:rsidRDefault="00C054BB" w:rsidP="008C586F">
      <w:pPr>
        <w:rPr>
          <w:del w:id="312" w:author="Samane Shahpouri" w:date="2024-06-04T21:22:00Z" w16du:dateUtc="2024-06-04T19:22:00Z"/>
          <w:rFonts w:asciiTheme="majorBidi" w:hAnsiTheme="majorBidi" w:cstheme="majorBidi"/>
          <w:lang w:val="en-US"/>
        </w:rPr>
      </w:pPr>
      <w:r w:rsidRPr="007E0165">
        <w:rPr>
          <w:rFonts w:asciiTheme="majorBidi" w:hAnsiTheme="majorBidi" w:cstheme="majorBidi"/>
          <w:lang w:val="en-US"/>
        </w:rPr>
        <w:t>In contrast, the IMCM method</w:t>
      </w:r>
      <w:r w:rsidR="00A63DD5" w:rsidRPr="007E0165">
        <w:rPr>
          <w:rFonts w:asciiTheme="majorBidi" w:hAnsiTheme="majorBidi" w:cstheme="majorBidi"/>
          <w:lang w:val="en-US"/>
        </w:rPr>
        <w:t>’</w:t>
      </w:r>
      <w:r w:rsidRPr="007E0165">
        <w:rPr>
          <w:rFonts w:asciiTheme="majorBidi" w:hAnsiTheme="majorBidi" w:cstheme="majorBidi"/>
          <w:lang w:val="en-US"/>
        </w:rPr>
        <w:t xml:space="preserve">s </w:t>
      </w:r>
      <w:del w:id="313" w:author="Samane Shahpouri" w:date="2024-06-04T21:19:00Z" w16du:dateUtc="2024-06-04T19:19:00Z">
        <w:r w:rsidRPr="007E0165" w:rsidDel="008C586F">
          <w:rPr>
            <w:rFonts w:asciiTheme="majorBidi" w:hAnsiTheme="majorBidi" w:cstheme="majorBidi"/>
            <w:lang w:val="en-US"/>
          </w:rPr>
          <w:delText xml:space="preserve">adherence </w:delText>
        </w:r>
      </w:del>
      <w:ins w:id="314" w:author="Samane Shahpouri" w:date="2024-06-04T21:19:00Z" w16du:dateUtc="2024-06-04T19:19:00Z">
        <w:r w:rsidR="008C586F">
          <w:rPr>
            <w:rFonts w:asciiTheme="majorBidi" w:hAnsiTheme="majorBidi" w:cstheme="majorBidi"/>
            <w:lang w:val="en-US"/>
          </w:rPr>
          <w:t>outcome with</w:t>
        </w:r>
      </w:ins>
      <w:del w:id="315" w:author="Samane Shahpouri" w:date="2024-06-04T21:19:00Z" w16du:dateUtc="2024-06-04T19:19:00Z">
        <w:r w:rsidRPr="007E0165" w:rsidDel="008C586F">
          <w:rPr>
            <w:rFonts w:asciiTheme="majorBidi" w:hAnsiTheme="majorBidi" w:cstheme="majorBidi"/>
            <w:lang w:val="en-US"/>
          </w:rPr>
          <w:delText>to</w:delText>
        </w:r>
      </w:del>
      <w:r w:rsidRPr="007E0165">
        <w:rPr>
          <w:rFonts w:asciiTheme="majorBidi" w:hAnsiTheme="majorBidi" w:cstheme="majorBidi"/>
          <w:lang w:val="en-US"/>
        </w:rPr>
        <w:t xml:space="preserve"> lower regression slopes and higher correlation coefficients</w:t>
      </w:r>
      <w:ins w:id="316" w:author="Samane Shahpouri" w:date="2024-06-04T21:21:00Z" w16du:dateUtc="2024-06-04T19:21:00Z">
        <w:r w:rsidR="008C586F">
          <w:rPr>
            <w:rFonts w:asciiTheme="majorBidi" w:hAnsiTheme="majorBidi" w:cstheme="majorBidi"/>
            <w:lang w:val="en-US"/>
          </w:rPr>
          <w:t xml:space="preserve"> and more </w:t>
        </w:r>
        <w:r w:rsidR="008C586F" w:rsidRPr="007E0165">
          <w:rPr>
            <w:rFonts w:asciiTheme="majorBidi" w:hAnsiTheme="majorBidi" w:cstheme="majorBidi"/>
            <w:lang w:val="en-US"/>
          </w:rPr>
          <w:t>reliable SUV estimations</w:t>
        </w:r>
      </w:ins>
      <w:r w:rsidRPr="007E0165">
        <w:rPr>
          <w:rFonts w:asciiTheme="majorBidi" w:hAnsiTheme="majorBidi" w:cstheme="majorBidi"/>
          <w:lang w:val="en-US"/>
        </w:rPr>
        <w:t xml:space="preserve">, particularly in internal </w:t>
      </w:r>
      <w:r w:rsidR="00B653BA" w:rsidRPr="00B653BA">
        <w:rPr>
          <w:rFonts w:asciiTheme="majorBidi" w:hAnsiTheme="majorBidi" w:cstheme="majorBidi"/>
          <w:lang w:val="en-US"/>
        </w:rPr>
        <w:t>centers</w:t>
      </w:r>
      <w:r w:rsidRPr="007E0165">
        <w:rPr>
          <w:rFonts w:asciiTheme="majorBidi" w:hAnsiTheme="majorBidi" w:cstheme="majorBidi"/>
          <w:lang w:val="en-US"/>
        </w:rPr>
        <w:t xml:space="preserve">, </w:t>
      </w:r>
      <w:commentRangeStart w:id="317"/>
      <w:del w:id="318" w:author="Samane Shahpouri" w:date="2024-06-04T21:20:00Z" w16du:dateUtc="2024-06-04T19:20:00Z">
        <w:r w:rsidRPr="007E0165" w:rsidDel="008C586F">
          <w:rPr>
            <w:rFonts w:asciiTheme="majorBidi" w:hAnsiTheme="majorBidi" w:cstheme="majorBidi"/>
            <w:lang w:val="en-US"/>
          </w:rPr>
          <w:delText xml:space="preserve">underscores </w:delText>
        </w:r>
      </w:del>
      <w:commentRangeEnd w:id="317"/>
      <w:ins w:id="319" w:author="Samane Shahpouri" w:date="2024-06-04T21:20:00Z" w16du:dateUtc="2024-06-04T19:20:00Z">
        <w:r w:rsidR="008C586F">
          <w:rPr>
            <w:rFonts w:asciiTheme="majorBidi" w:hAnsiTheme="majorBidi" w:cstheme="majorBidi"/>
            <w:lang w:val="en-US"/>
          </w:rPr>
          <w:lastRenderedPageBreak/>
          <w:t>highlights</w:t>
        </w:r>
        <w:r w:rsidR="008C586F" w:rsidRPr="007E0165">
          <w:rPr>
            <w:rFonts w:asciiTheme="majorBidi" w:hAnsiTheme="majorBidi" w:cstheme="majorBidi"/>
            <w:lang w:val="en-US"/>
          </w:rPr>
          <w:t xml:space="preserve"> </w:t>
        </w:r>
      </w:ins>
      <w:r w:rsidR="00B653BA" w:rsidRPr="007E0165">
        <w:rPr>
          <w:rStyle w:val="CommentReference"/>
          <w:lang w:val="en-US"/>
        </w:rPr>
        <w:commentReference w:id="317"/>
      </w:r>
      <w:r w:rsidRPr="007E0165">
        <w:rPr>
          <w:rFonts w:asciiTheme="majorBidi" w:hAnsiTheme="majorBidi" w:cstheme="majorBidi"/>
          <w:lang w:val="en-US"/>
        </w:rPr>
        <w:t xml:space="preserve">its </w:t>
      </w:r>
      <w:del w:id="320" w:author="Samane Shahpouri" w:date="2024-06-04T21:20:00Z" w16du:dateUtc="2024-06-04T19:20:00Z">
        <w:r w:rsidRPr="007E0165" w:rsidDel="008C586F">
          <w:rPr>
            <w:rFonts w:asciiTheme="majorBidi" w:hAnsiTheme="majorBidi" w:cstheme="majorBidi"/>
            <w:lang w:val="en-US"/>
          </w:rPr>
          <w:delText xml:space="preserve">suitability </w:delText>
        </w:r>
      </w:del>
      <w:ins w:id="321" w:author="Samane Shahpouri" w:date="2024-06-04T21:20:00Z" w16du:dateUtc="2024-06-04T19:20:00Z">
        <w:r w:rsidR="008C586F">
          <w:rPr>
            <w:rFonts w:asciiTheme="majorBidi" w:hAnsiTheme="majorBidi" w:cstheme="majorBidi"/>
            <w:lang w:val="en-US"/>
          </w:rPr>
          <w:t>application</w:t>
        </w:r>
        <w:r w:rsidR="008C586F" w:rsidRPr="007E0165">
          <w:rPr>
            <w:rFonts w:asciiTheme="majorBidi" w:hAnsiTheme="majorBidi" w:cstheme="majorBidi"/>
            <w:lang w:val="en-US"/>
          </w:rPr>
          <w:t xml:space="preserve"> </w:t>
        </w:r>
      </w:ins>
      <w:del w:id="322" w:author="Samane Shahpouri" w:date="2024-06-04T21:20:00Z" w16du:dateUtc="2024-06-04T19:20:00Z">
        <w:r w:rsidRPr="007E0165" w:rsidDel="008C586F">
          <w:rPr>
            <w:rFonts w:asciiTheme="majorBidi" w:hAnsiTheme="majorBidi" w:cstheme="majorBidi"/>
            <w:lang w:val="en-US"/>
          </w:rPr>
          <w:delText xml:space="preserve">for </w:delText>
        </w:r>
      </w:del>
      <w:ins w:id="323" w:author="Samane Shahpouri" w:date="2024-06-04T21:20:00Z" w16du:dateUtc="2024-06-04T19:20:00Z">
        <w:r w:rsidR="008C586F">
          <w:rPr>
            <w:rFonts w:asciiTheme="majorBidi" w:hAnsiTheme="majorBidi" w:cstheme="majorBidi"/>
            <w:lang w:val="en-US"/>
          </w:rPr>
          <w:t>in</w:t>
        </w:r>
        <w:r w:rsidR="008C586F" w:rsidRPr="007E0165">
          <w:rPr>
            <w:rFonts w:asciiTheme="majorBidi" w:hAnsiTheme="majorBidi" w:cstheme="majorBidi"/>
            <w:lang w:val="en-US"/>
          </w:rPr>
          <w:t xml:space="preserve"> </w:t>
        </w:r>
      </w:ins>
      <w:r w:rsidRPr="007E0165">
        <w:rPr>
          <w:rFonts w:asciiTheme="majorBidi" w:hAnsiTheme="majorBidi" w:cstheme="majorBidi"/>
          <w:lang w:val="en-US"/>
        </w:rPr>
        <w:t>clinic</w:t>
      </w:r>
      <w:del w:id="324" w:author="Samane Shahpouri" w:date="2024-06-04T21:20:00Z" w16du:dateUtc="2024-06-04T19:20:00Z">
        <w:r w:rsidRPr="007E0165" w:rsidDel="008C586F">
          <w:rPr>
            <w:rFonts w:asciiTheme="majorBidi" w:hAnsiTheme="majorBidi" w:cstheme="majorBidi"/>
            <w:lang w:val="en-US"/>
          </w:rPr>
          <w:delText xml:space="preserve">al applications </w:delText>
        </w:r>
      </w:del>
      <w:del w:id="325" w:author="Samane Shahpouri" w:date="2024-06-04T21:21:00Z" w16du:dateUtc="2024-06-04T19:21:00Z">
        <w:r w:rsidRPr="007E0165" w:rsidDel="008C586F">
          <w:rPr>
            <w:rFonts w:asciiTheme="majorBidi" w:hAnsiTheme="majorBidi" w:cstheme="majorBidi"/>
            <w:lang w:val="en-US"/>
          </w:rPr>
          <w:delText>by providing reliable SUV estimations</w:delText>
        </w:r>
      </w:del>
      <w:r w:rsidRPr="007E0165">
        <w:rPr>
          <w:rFonts w:asciiTheme="majorBidi" w:hAnsiTheme="majorBidi" w:cstheme="majorBidi"/>
          <w:lang w:val="en-US"/>
        </w:rPr>
        <w:t xml:space="preserve">. The variance </w:t>
      </w:r>
      <w:del w:id="326" w:author="Samane Shahpouri" w:date="2024-06-04T21:21:00Z" w16du:dateUtc="2024-06-04T19:21:00Z">
        <w:r w:rsidRPr="007E0165" w:rsidDel="008C586F">
          <w:rPr>
            <w:rFonts w:asciiTheme="majorBidi" w:hAnsiTheme="majorBidi" w:cstheme="majorBidi"/>
            <w:lang w:val="en-US"/>
          </w:rPr>
          <w:delText xml:space="preserve">in predictive performance </w:delText>
        </w:r>
      </w:del>
      <w:r w:rsidRPr="007E0165">
        <w:rPr>
          <w:rFonts w:asciiTheme="majorBidi" w:hAnsiTheme="majorBidi" w:cstheme="majorBidi"/>
          <w:lang w:val="en-US"/>
        </w:rPr>
        <w:t>between IMCM and ADCM</w:t>
      </w:r>
      <w:ins w:id="327" w:author="Samane Shahpouri" w:date="2024-06-04T21:21:00Z" w16du:dateUtc="2024-06-04T19:21:00Z">
        <w:r w:rsidR="008C586F">
          <w:rPr>
            <w:rFonts w:asciiTheme="majorBidi" w:hAnsiTheme="majorBidi" w:cstheme="majorBidi"/>
            <w:lang w:val="en-US"/>
          </w:rPr>
          <w:t xml:space="preserve">’s </w:t>
        </w:r>
        <w:r w:rsidR="008C586F" w:rsidRPr="007E0165">
          <w:rPr>
            <w:rFonts w:asciiTheme="majorBidi" w:hAnsiTheme="majorBidi" w:cstheme="majorBidi"/>
            <w:lang w:val="en-US"/>
          </w:rPr>
          <w:t>performance</w:t>
        </w:r>
      </w:ins>
      <w:r w:rsidRPr="007E0165">
        <w:rPr>
          <w:rFonts w:asciiTheme="majorBidi" w:hAnsiTheme="majorBidi" w:cstheme="majorBidi"/>
          <w:lang w:val="en-US"/>
        </w:rPr>
        <w:t xml:space="preserve"> </w:t>
      </w:r>
      <w:del w:id="328" w:author="Samane Shahpouri" w:date="2024-06-04T21:21:00Z" w16du:dateUtc="2024-06-04T19:21:00Z">
        <w:r w:rsidRPr="007E0165" w:rsidDel="008C586F">
          <w:rPr>
            <w:rFonts w:asciiTheme="majorBidi" w:hAnsiTheme="majorBidi" w:cstheme="majorBidi"/>
            <w:lang w:val="en-US"/>
          </w:rPr>
          <w:delText xml:space="preserve">highlights </w:delText>
        </w:r>
      </w:del>
      <w:proofErr w:type="gramStart"/>
      <w:ins w:id="329" w:author="Samane Shahpouri" w:date="2024-06-04T21:21:00Z" w16du:dateUtc="2024-06-04T19:21:00Z">
        <w:r w:rsidR="008C586F">
          <w:rPr>
            <w:rFonts w:asciiTheme="majorBidi" w:hAnsiTheme="majorBidi" w:cstheme="majorBidi"/>
            <w:lang w:val="en-US"/>
          </w:rPr>
          <w:t xml:space="preserve">shows </w:t>
        </w:r>
        <w:r w:rsidR="008C586F" w:rsidRPr="007E0165">
          <w:rPr>
            <w:rFonts w:asciiTheme="majorBidi" w:hAnsiTheme="majorBidi" w:cstheme="majorBidi"/>
            <w:lang w:val="en-US"/>
          </w:rPr>
          <w:t xml:space="preserve"> </w:t>
        </w:r>
      </w:ins>
      <w:r w:rsidRPr="007E0165">
        <w:rPr>
          <w:rFonts w:asciiTheme="majorBidi" w:hAnsiTheme="majorBidi" w:cstheme="majorBidi"/>
          <w:lang w:val="en-US"/>
        </w:rPr>
        <w:t>the</w:t>
      </w:r>
      <w:proofErr w:type="gramEnd"/>
      <w:r w:rsidRPr="007E0165">
        <w:rPr>
          <w:rFonts w:asciiTheme="majorBidi" w:hAnsiTheme="majorBidi" w:cstheme="majorBidi"/>
          <w:lang w:val="en-US"/>
        </w:rPr>
        <w:t xml:space="preserve"> necessity for rigorous validation of imaging algorithms to ensure uniform performance across different </w:t>
      </w:r>
      <w:proofErr w:type="spellStart"/>
      <w:r w:rsidRPr="007E0165">
        <w:rPr>
          <w:rFonts w:asciiTheme="majorBidi" w:hAnsiTheme="majorBidi" w:cstheme="majorBidi"/>
          <w:lang w:val="en-US"/>
        </w:rPr>
        <w:t>settings.</w:t>
      </w:r>
    </w:p>
    <w:p w14:paraId="0A1C8A30" w14:textId="3BAB4E98" w:rsidR="004A5CBA" w:rsidRPr="007E0165" w:rsidDel="00A03310" w:rsidRDefault="00C054BB" w:rsidP="00A03310">
      <w:pPr>
        <w:rPr>
          <w:del w:id="330" w:author="Samane Shahpouri" w:date="2024-06-04T22:30:00Z" w16du:dateUtc="2024-06-04T20:30:00Z"/>
          <w:rFonts w:asciiTheme="majorBidi" w:hAnsiTheme="majorBidi" w:cstheme="majorBidi"/>
          <w:lang w:val="en-US"/>
        </w:rPr>
      </w:pPr>
      <w:r w:rsidRPr="007E0165">
        <w:rPr>
          <w:rFonts w:asciiTheme="majorBidi" w:hAnsiTheme="majorBidi" w:cstheme="majorBidi"/>
          <w:lang w:val="en-US"/>
        </w:rPr>
        <w:t>The</w:t>
      </w:r>
      <w:proofErr w:type="spellEnd"/>
      <w:r w:rsidRPr="007E0165">
        <w:rPr>
          <w:rFonts w:asciiTheme="majorBidi" w:hAnsiTheme="majorBidi" w:cstheme="majorBidi"/>
          <w:lang w:val="en-US"/>
        </w:rPr>
        <w:t xml:space="preserve"> analysis across cross-tracer highlights </w:t>
      </w:r>
      <w:del w:id="331" w:author="Samane Shahpouri" w:date="2024-06-04T21:54:00Z" w16du:dateUtc="2024-06-04T19:54:00Z">
        <w:r w:rsidRPr="007E0165" w:rsidDel="004A5CBA">
          <w:rPr>
            <w:rFonts w:asciiTheme="majorBidi" w:hAnsiTheme="majorBidi" w:cstheme="majorBidi"/>
            <w:lang w:val="en-US"/>
          </w:rPr>
          <w:delText xml:space="preserve">brings to light </w:delText>
        </w:r>
      </w:del>
      <w:r w:rsidRPr="007E0165">
        <w:rPr>
          <w:rFonts w:asciiTheme="majorBidi" w:hAnsiTheme="majorBidi" w:cstheme="majorBidi"/>
          <w:lang w:val="en-US"/>
        </w:rPr>
        <w:t>the critical aspect that a higher slope does not necessarily equate to better correlation</w:t>
      </w:r>
      <w:del w:id="332" w:author="Samane Shahpouri" w:date="2024-06-04T21:54:00Z" w16du:dateUtc="2024-06-04T19:54:00Z">
        <w:r w:rsidRPr="007E0165" w:rsidDel="004A5CBA">
          <w:rPr>
            <w:rFonts w:asciiTheme="majorBidi" w:hAnsiTheme="majorBidi" w:cstheme="majorBidi"/>
            <w:lang w:val="en-US"/>
          </w:rPr>
          <w:delText xml:space="preserve"> or prediction accuracy</w:delText>
        </w:r>
      </w:del>
      <w:r w:rsidRPr="007E0165">
        <w:rPr>
          <w:rFonts w:asciiTheme="majorBidi" w:hAnsiTheme="majorBidi" w:cstheme="majorBidi"/>
          <w:lang w:val="en-US"/>
        </w:rPr>
        <w:t xml:space="preserve">. Instead, the consistency with which predictions align with actual values, as measured by correlation coefficients, provides a more substantial indication of a model's effectiveness. </w:t>
      </w:r>
      <w:del w:id="333" w:author="Samane Shahpouri" w:date="2024-06-04T22:30:00Z" w16du:dateUtc="2024-06-04T20:30:00Z">
        <w:r w:rsidR="00B653BA" w:rsidRPr="00B653BA" w:rsidDel="00A03310">
          <w:rPr>
            <w:rFonts w:asciiTheme="majorBidi" w:hAnsiTheme="majorBidi" w:cstheme="majorBidi"/>
            <w:lang w:val="en-US"/>
          </w:rPr>
          <w:delText xml:space="preserve">With its </w:delText>
        </w:r>
        <w:r w:rsidR="00B653BA" w:rsidRPr="007E0165" w:rsidDel="00A03310">
          <w:rPr>
            <w:rFonts w:asciiTheme="majorBidi" w:hAnsiTheme="majorBidi" w:cstheme="majorBidi"/>
            <w:highlight w:val="yellow"/>
            <w:lang w:val="en-US"/>
          </w:rPr>
          <w:delText>tighter adherence</w:delText>
        </w:r>
        <w:r w:rsidR="00B653BA" w:rsidRPr="00B653BA" w:rsidDel="00A03310">
          <w:rPr>
            <w:rFonts w:asciiTheme="majorBidi" w:hAnsiTheme="majorBidi" w:cstheme="majorBidi"/>
            <w:lang w:val="en-US"/>
          </w:rPr>
          <w:delText xml:space="preserve"> to the regression line d</w:delText>
        </w:r>
      </w:del>
      <w:ins w:id="334" w:author="Samane Shahpouri" w:date="2024-06-04T22:30:00Z" w16du:dateUtc="2024-06-04T20:30:00Z">
        <w:r w:rsidR="00A03310">
          <w:rPr>
            <w:rFonts w:asciiTheme="majorBidi" w:hAnsiTheme="majorBidi" w:cstheme="majorBidi"/>
            <w:lang w:val="en-US"/>
          </w:rPr>
          <w:t>D</w:t>
        </w:r>
      </w:ins>
      <w:r w:rsidR="00B653BA" w:rsidRPr="00B653BA">
        <w:rPr>
          <w:rFonts w:asciiTheme="majorBidi" w:hAnsiTheme="majorBidi" w:cstheme="majorBidi"/>
          <w:lang w:val="en-US"/>
        </w:rPr>
        <w:t xml:space="preserve">espite lower </w:t>
      </w:r>
      <w:ins w:id="335" w:author="Samane Shahpouri" w:date="2024-06-04T22:30:00Z" w16du:dateUtc="2024-06-04T20:30:00Z">
        <w:r w:rsidR="00A03310">
          <w:rPr>
            <w:rFonts w:asciiTheme="majorBidi" w:hAnsiTheme="majorBidi" w:cstheme="majorBidi"/>
            <w:lang w:val="en-US"/>
          </w:rPr>
          <w:t xml:space="preserve">regression </w:t>
        </w:r>
      </w:ins>
      <w:r w:rsidR="00B653BA" w:rsidRPr="00B653BA">
        <w:rPr>
          <w:rFonts w:asciiTheme="majorBidi" w:hAnsiTheme="majorBidi" w:cstheme="majorBidi"/>
          <w:lang w:val="en-US"/>
        </w:rPr>
        <w:t>slopes, the TL-MC model</w:t>
      </w:r>
      <w:r w:rsidRPr="007E0165">
        <w:rPr>
          <w:rFonts w:asciiTheme="majorBidi" w:hAnsiTheme="majorBidi" w:cstheme="majorBidi"/>
          <w:lang w:val="en-US"/>
        </w:rPr>
        <w:t xml:space="preserve"> demonstrates a more reliable and consistent performance in capturing the true behavio</w:t>
      </w:r>
      <w:r w:rsidR="00A63DD5" w:rsidRPr="007E0165">
        <w:rPr>
          <w:rFonts w:asciiTheme="majorBidi" w:hAnsiTheme="majorBidi" w:cstheme="majorBidi"/>
          <w:lang w:val="en-US"/>
        </w:rPr>
        <w:t>r of SUVs across the studied center</w:t>
      </w:r>
      <w:r w:rsidRPr="007E0165">
        <w:rPr>
          <w:rFonts w:asciiTheme="majorBidi" w:hAnsiTheme="majorBidi" w:cstheme="majorBidi"/>
          <w:lang w:val="en-US"/>
        </w:rPr>
        <w:t>s.</w:t>
      </w:r>
      <w:r w:rsidR="00B653BA" w:rsidRPr="00B653BA">
        <w:rPr>
          <w:rFonts w:asciiTheme="majorBidi" w:hAnsiTheme="majorBidi" w:cstheme="majorBidi"/>
          <w:lang w:val="en-US"/>
        </w:rPr>
        <w:t xml:space="preserve"> </w:t>
      </w:r>
      <w:r w:rsidRPr="007E0165">
        <w:rPr>
          <w:rFonts w:asciiTheme="majorBidi" w:hAnsiTheme="majorBidi" w:cstheme="majorBidi"/>
          <w:lang w:val="en-US"/>
        </w:rPr>
        <w:t>CT-ASC</w:t>
      </w:r>
      <w:r w:rsidR="00B653BA" w:rsidRPr="00B653BA">
        <w:rPr>
          <w:rFonts w:asciiTheme="majorBidi" w:hAnsiTheme="majorBidi" w:cstheme="majorBidi"/>
          <w:lang w:val="en-US"/>
        </w:rPr>
        <w:t>s</w:t>
      </w:r>
      <w:r w:rsidRPr="007E0165">
        <w:rPr>
          <w:rFonts w:asciiTheme="majorBidi" w:hAnsiTheme="majorBidi" w:cstheme="majorBidi"/>
          <w:lang w:val="en-US"/>
        </w:rPr>
        <w:t xml:space="preserve"> are a primary adjustment for quantitative </w:t>
      </w:r>
      <w:r w:rsidRPr="007E0165">
        <w:rPr>
          <w:rFonts w:asciiTheme="majorBidi" w:hAnsiTheme="majorBidi" w:cstheme="majorBidi"/>
          <w:vertAlign w:val="superscript"/>
          <w:lang w:val="en-US"/>
        </w:rPr>
        <w:t>68</w:t>
      </w:r>
      <w:r w:rsidRPr="007E0165">
        <w:rPr>
          <w:rFonts w:asciiTheme="majorBidi" w:hAnsiTheme="majorBidi" w:cstheme="majorBidi"/>
          <w:lang w:val="en-US"/>
        </w:rPr>
        <w:t xml:space="preserve">Ga PET imaging. However, this process can introduce mismatches and halo </w:t>
      </w:r>
      <w:r w:rsidR="00A63DD5" w:rsidRPr="007E0165">
        <w:rPr>
          <w:rFonts w:asciiTheme="majorBidi" w:hAnsiTheme="majorBidi" w:cstheme="majorBidi"/>
          <w:lang w:val="en-US"/>
        </w:rPr>
        <w:t xml:space="preserve">artifacts </w:t>
      </w:r>
      <w:r w:rsidRPr="007E0165">
        <w:rPr>
          <w:rFonts w:asciiTheme="majorBidi" w:hAnsiTheme="majorBidi" w:cstheme="majorBidi"/>
          <w:lang w:val="en-US"/>
        </w:rPr>
        <w:t xml:space="preserve">in </w:t>
      </w:r>
      <w:r w:rsidRPr="007E0165">
        <w:rPr>
          <w:rFonts w:asciiTheme="majorBidi" w:hAnsiTheme="majorBidi" w:cstheme="majorBidi"/>
          <w:vertAlign w:val="superscript"/>
          <w:lang w:val="en-US"/>
        </w:rPr>
        <w:t>68</w:t>
      </w:r>
      <w:r w:rsidRPr="007E0165">
        <w:rPr>
          <w:rFonts w:asciiTheme="majorBidi" w:hAnsiTheme="majorBidi" w:cstheme="majorBidi"/>
          <w:lang w:val="en-US"/>
        </w:rPr>
        <w:t xml:space="preserve">Ga PET images, potentially altering patient diagnosis and prognosis. These </w:t>
      </w:r>
      <w:r w:rsidR="00A63DD5" w:rsidRPr="007E0165">
        <w:rPr>
          <w:rFonts w:asciiTheme="majorBidi" w:hAnsiTheme="majorBidi" w:cstheme="majorBidi"/>
          <w:lang w:val="en-US"/>
        </w:rPr>
        <w:t xml:space="preserve">artifacts </w:t>
      </w:r>
      <w:r w:rsidRPr="007E0165">
        <w:rPr>
          <w:rFonts w:asciiTheme="majorBidi" w:hAnsiTheme="majorBidi" w:cstheme="majorBidi"/>
          <w:lang w:val="en-US"/>
        </w:rPr>
        <w:t xml:space="preserve">are challenging to detect and correct in real clinical </w:t>
      </w:r>
      <w:proofErr w:type="spellStart"/>
      <w:r w:rsidRPr="007E0165">
        <w:rPr>
          <w:rFonts w:asciiTheme="majorBidi" w:hAnsiTheme="majorBidi" w:cstheme="majorBidi"/>
          <w:lang w:val="en-US"/>
        </w:rPr>
        <w:t>settings.</w:t>
      </w:r>
    </w:p>
    <w:p w14:paraId="741670A1" w14:textId="085FA79D" w:rsidR="00C054BB" w:rsidRPr="007E0165" w:rsidRDefault="00C054BB" w:rsidP="00D804A5">
      <w:pPr>
        <w:rPr>
          <w:rFonts w:asciiTheme="majorBidi" w:hAnsiTheme="majorBidi" w:cstheme="majorBidi"/>
          <w:lang w:val="en-US"/>
        </w:rPr>
      </w:pPr>
      <w:r w:rsidRPr="007E0165">
        <w:rPr>
          <w:rFonts w:asciiTheme="majorBidi" w:hAnsiTheme="majorBidi" w:cstheme="majorBidi"/>
          <w:lang w:val="en-US"/>
        </w:rPr>
        <w:t>Our</w:t>
      </w:r>
      <w:proofErr w:type="spellEnd"/>
      <w:r w:rsidRPr="007E0165">
        <w:rPr>
          <w:rFonts w:asciiTheme="majorBidi" w:hAnsiTheme="majorBidi" w:cstheme="majorBidi"/>
          <w:lang w:val="en-US"/>
        </w:rPr>
        <w:t xml:space="preserve"> developed model does not require </w:t>
      </w:r>
      <w:del w:id="336" w:author="Samane Shahpouri" w:date="2024-06-04T22:31:00Z" w16du:dateUtc="2024-06-04T20:31:00Z">
        <w:r w:rsidRPr="007E0165" w:rsidDel="00A03310">
          <w:rPr>
            <w:rFonts w:asciiTheme="majorBidi" w:hAnsiTheme="majorBidi" w:cstheme="majorBidi"/>
            <w:lang w:val="en-US"/>
          </w:rPr>
          <w:delText xml:space="preserve">iterative </w:delText>
        </w:r>
      </w:del>
      <w:r w:rsidRPr="007E0165">
        <w:rPr>
          <w:rFonts w:asciiTheme="majorBidi" w:hAnsiTheme="majorBidi" w:cstheme="majorBidi"/>
          <w:lang w:val="en-US"/>
        </w:rPr>
        <w:t xml:space="preserve">image reconstruction with ASC. Qualitative analysis </w:t>
      </w:r>
      <w:del w:id="337" w:author="Samane Shahpouri" w:date="2024-06-04T22:33:00Z" w16du:dateUtc="2024-06-04T20:33:00Z">
        <w:r w:rsidRPr="007E0165" w:rsidDel="00A03310">
          <w:rPr>
            <w:rFonts w:asciiTheme="majorBidi" w:hAnsiTheme="majorBidi" w:cstheme="majorBidi"/>
            <w:highlight w:val="yellow"/>
            <w:lang w:val="en-US"/>
          </w:rPr>
          <w:delText>underscored</w:delText>
        </w:r>
        <w:r w:rsidRPr="007E0165" w:rsidDel="00A03310">
          <w:rPr>
            <w:rFonts w:asciiTheme="majorBidi" w:hAnsiTheme="majorBidi" w:cstheme="majorBidi"/>
            <w:lang w:val="en-US"/>
          </w:rPr>
          <w:delText xml:space="preserve"> </w:delText>
        </w:r>
      </w:del>
      <w:ins w:id="338" w:author="Samane Shahpouri" w:date="2024-06-04T22:33:00Z" w16du:dateUtc="2024-06-04T20:33:00Z">
        <w:r w:rsidR="00A03310">
          <w:rPr>
            <w:rFonts w:asciiTheme="majorBidi" w:hAnsiTheme="majorBidi" w:cstheme="majorBidi"/>
            <w:lang w:val="en-US"/>
          </w:rPr>
          <w:t>demonstrated</w:t>
        </w:r>
        <w:r w:rsidR="00A03310" w:rsidRPr="007E0165">
          <w:rPr>
            <w:rFonts w:asciiTheme="majorBidi" w:hAnsiTheme="majorBidi" w:cstheme="majorBidi"/>
            <w:lang w:val="en-US"/>
          </w:rPr>
          <w:t xml:space="preserve"> </w:t>
        </w:r>
      </w:ins>
      <w:r w:rsidRPr="007E0165">
        <w:rPr>
          <w:rFonts w:asciiTheme="majorBidi" w:hAnsiTheme="majorBidi" w:cstheme="majorBidi"/>
          <w:lang w:val="en-US"/>
        </w:rPr>
        <w:t xml:space="preserve">the effectiveness of our proposed model in detecting and </w:t>
      </w:r>
      <w:del w:id="339" w:author="Samane Shahpouri" w:date="2024-06-04T22:34:00Z" w16du:dateUtc="2024-06-04T20:34:00Z">
        <w:r w:rsidRPr="007E0165" w:rsidDel="00A03310">
          <w:rPr>
            <w:rFonts w:asciiTheme="majorBidi" w:hAnsiTheme="majorBidi" w:cstheme="majorBidi"/>
            <w:lang w:val="en-US"/>
          </w:rPr>
          <w:delText xml:space="preserve">correcting </w:delText>
        </w:r>
      </w:del>
      <w:ins w:id="340" w:author="Samane Shahpouri" w:date="2024-06-04T22:34:00Z" w16du:dateUtc="2024-06-04T20:34:00Z">
        <w:r w:rsidR="00A03310">
          <w:rPr>
            <w:rFonts w:asciiTheme="majorBidi" w:hAnsiTheme="majorBidi" w:cstheme="majorBidi"/>
            <w:lang w:val="en-US"/>
          </w:rPr>
          <w:t>removing</w:t>
        </w:r>
        <w:r w:rsidR="00A03310" w:rsidRPr="007E0165">
          <w:rPr>
            <w:rFonts w:asciiTheme="majorBidi" w:hAnsiTheme="majorBidi" w:cstheme="majorBidi"/>
            <w:lang w:val="en-US"/>
          </w:rPr>
          <w:t xml:space="preserve"> </w:t>
        </w:r>
      </w:ins>
      <w:r w:rsidRPr="007E0165">
        <w:rPr>
          <w:rFonts w:asciiTheme="majorBidi" w:hAnsiTheme="majorBidi" w:cstheme="majorBidi"/>
          <w:lang w:val="en-US"/>
        </w:rPr>
        <w:t xml:space="preserve">mismatches and halo artefacts in the chest, abdomen, and pelvic regions without needing ground truth in </w:t>
      </w:r>
      <w:r w:rsidRPr="007E0165">
        <w:rPr>
          <w:rFonts w:asciiTheme="majorBidi" w:hAnsiTheme="majorBidi" w:cstheme="majorBidi"/>
          <w:vertAlign w:val="superscript"/>
          <w:lang w:val="en-US"/>
        </w:rPr>
        <w:t>68</w:t>
      </w:r>
      <w:r w:rsidRPr="007E0165">
        <w:rPr>
          <w:rFonts w:asciiTheme="majorBidi" w:hAnsiTheme="majorBidi" w:cstheme="majorBidi"/>
          <w:lang w:val="en-US"/>
        </w:rPr>
        <w:t>Ga PET images. We also observed scenarios in which repeated scans, typically conducted to eliminate art</w:t>
      </w:r>
      <w:r w:rsidR="00A63DD5" w:rsidRPr="007E0165">
        <w:rPr>
          <w:rFonts w:asciiTheme="majorBidi" w:hAnsiTheme="majorBidi" w:cstheme="majorBidi"/>
          <w:lang w:val="en-US"/>
        </w:rPr>
        <w:t>ifacts, failed</w:t>
      </w:r>
      <w:r w:rsidRPr="007E0165">
        <w:rPr>
          <w:rFonts w:asciiTheme="majorBidi" w:hAnsiTheme="majorBidi" w:cstheme="majorBidi"/>
          <w:lang w:val="en-US"/>
        </w:rPr>
        <w:t xml:space="preserve"> and even exacerbated them. Here, our DL algorithms were able to distinguish and correct these issues independently of the ground truth.</w:t>
      </w:r>
    </w:p>
    <w:p w14:paraId="072863CA" w14:textId="4703B6B4" w:rsidR="00C054BB" w:rsidRPr="007E0165" w:rsidRDefault="00A63DD5" w:rsidP="00D804A5">
      <w:pPr>
        <w:rPr>
          <w:rFonts w:asciiTheme="majorBidi" w:hAnsiTheme="majorBidi" w:cstheme="majorBidi"/>
          <w:lang w:val="en-US"/>
        </w:rPr>
      </w:pPr>
      <w:r w:rsidRPr="007E0165">
        <w:rPr>
          <w:rFonts w:asciiTheme="majorBidi" w:hAnsiTheme="majorBidi" w:cstheme="majorBidi"/>
          <w:lang w:val="en-US"/>
        </w:rPr>
        <w:t>Previous studies' predominant limitation</w:t>
      </w:r>
      <w:r w:rsidR="00C054BB" w:rsidRPr="007E0165">
        <w:rPr>
          <w:rFonts w:asciiTheme="majorBidi" w:hAnsiTheme="majorBidi" w:cstheme="majorBidi"/>
          <w:lang w:val="en-US"/>
        </w:rPr>
        <w:t xml:space="preserve"> lies in their single-cent</w:t>
      </w:r>
      <w:ins w:id="341" w:author="Samane Shahpouri" w:date="2024-06-04T22:35:00Z" w16du:dateUtc="2024-06-04T20:35:00Z">
        <w:r w:rsidR="00A03310">
          <w:rPr>
            <w:rFonts w:asciiTheme="majorBidi" w:hAnsiTheme="majorBidi" w:cstheme="majorBidi"/>
            <w:lang w:val="en-US"/>
          </w:rPr>
          <w:t>er</w:t>
        </w:r>
      </w:ins>
      <w:del w:id="342" w:author="Samane Shahpouri" w:date="2024-06-04T22:35:00Z" w16du:dateUtc="2024-06-04T20:35:00Z">
        <w:r w:rsidR="00C054BB" w:rsidRPr="007E0165" w:rsidDel="00A03310">
          <w:rPr>
            <w:rFonts w:asciiTheme="majorBidi" w:hAnsiTheme="majorBidi" w:cstheme="majorBidi"/>
            <w:lang w:val="en-US"/>
          </w:rPr>
          <w:delText>re</w:delText>
        </w:r>
      </w:del>
      <w:r w:rsidR="00C054BB" w:rsidRPr="007E0165">
        <w:rPr>
          <w:rFonts w:asciiTheme="majorBidi" w:hAnsiTheme="majorBidi" w:cstheme="majorBidi"/>
          <w:lang w:val="en-US"/>
        </w:rPr>
        <w:t xml:space="preserve"> datasets, which restrict the generalizability of DL models</w:t>
      </w:r>
      <w:ins w:id="343" w:author="Samane Shahpouri" w:date="2024-06-04T22:35:00Z" w16du:dateUtc="2024-06-04T20:35:00Z">
        <w:r w:rsidR="00A03310">
          <w:rPr>
            <w:rFonts w:asciiTheme="majorBidi" w:hAnsiTheme="majorBidi" w:cstheme="majorBidi"/>
            <w:lang w:val="en-US"/>
          </w:rPr>
          <w:t xml:space="preserve"> </w:t>
        </w:r>
      </w:ins>
      <w:customXmlInsRangeStart w:id="344" w:author="Samane Shahpouri" w:date="2024-06-04T22:35:00Z"/>
      <w:sdt>
        <w:sdtPr>
          <w:rPr>
            <w:rFonts w:asciiTheme="majorBidi" w:hAnsiTheme="majorBidi" w:cstheme="majorBidi"/>
            <w:color w:val="000000"/>
            <w:lang w:val="en-US"/>
          </w:rPr>
          <w:tag w:val="MENDELEY_CITATION_v3_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"/>
          <w:id w:val="-6762583"/>
          <w:placeholder>
            <w:docPart w:val="DefaultPlaceholder_-1854013440"/>
          </w:placeholder>
        </w:sdtPr>
        <w:sdtContent>
          <w:customXmlInsRangeEnd w:id="344"/>
          <w:r w:rsidR="00ED2812" w:rsidRPr="00ED2812">
            <w:rPr>
              <w:rFonts w:asciiTheme="majorBidi" w:hAnsiTheme="majorBidi" w:cstheme="majorBidi"/>
              <w:color w:val="000000"/>
              <w:lang w:val="en-US"/>
            </w:rPr>
            <w:t>(17,70,71)</w:t>
          </w:r>
          <w:customXmlInsRangeStart w:id="345" w:author="Samane Shahpouri" w:date="2024-06-04T22:35:00Z"/>
        </w:sdtContent>
      </w:sdt>
      <w:customXmlInsRangeEnd w:id="345"/>
      <w:r w:rsidR="00C054BB" w:rsidRPr="007E0165">
        <w:rPr>
          <w:rFonts w:asciiTheme="majorBidi" w:hAnsiTheme="majorBidi" w:cstheme="majorBidi"/>
          <w:lang w:val="en-US"/>
        </w:rPr>
        <w:t>. Our current study employs a multi-cent</w:t>
      </w:r>
      <w:ins w:id="346" w:author="Samane Shahpouri" w:date="2024-06-04T22:35:00Z" w16du:dateUtc="2024-06-04T20:35:00Z">
        <w:r w:rsidR="00A03310">
          <w:rPr>
            <w:rFonts w:asciiTheme="majorBidi" w:hAnsiTheme="majorBidi" w:cstheme="majorBidi"/>
            <w:lang w:val="en-US"/>
          </w:rPr>
          <w:t>er</w:t>
        </w:r>
      </w:ins>
      <w:del w:id="347" w:author="Samane Shahpouri" w:date="2024-06-04T22:35:00Z" w16du:dateUtc="2024-06-04T20:35:00Z">
        <w:r w:rsidR="00C054BB" w:rsidRPr="007E0165" w:rsidDel="00A03310">
          <w:rPr>
            <w:rFonts w:asciiTheme="majorBidi" w:hAnsiTheme="majorBidi" w:cstheme="majorBidi"/>
            <w:lang w:val="en-US"/>
          </w:rPr>
          <w:delText>re</w:delText>
        </w:r>
      </w:del>
      <w:r w:rsidR="00C054BB" w:rsidRPr="007E0165">
        <w:rPr>
          <w:rFonts w:asciiTheme="majorBidi" w:hAnsiTheme="majorBidi" w:cstheme="majorBidi"/>
          <w:lang w:val="en-US"/>
        </w:rPr>
        <w:t xml:space="preserve"> approach to address this issue.</w:t>
      </w:r>
      <w:r w:rsidRPr="007E0165">
        <w:rPr>
          <w:rFonts w:asciiTheme="majorBidi" w:hAnsiTheme="majorBidi" w:cstheme="majorBidi"/>
          <w:lang w:val="en-US"/>
        </w:rPr>
        <w:t xml:space="preserve"> </w:t>
      </w:r>
      <w:r w:rsidR="00C054BB" w:rsidRPr="007E0165">
        <w:rPr>
          <w:rFonts w:asciiTheme="majorBidi" w:hAnsiTheme="majorBidi" w:cstheme="majorBidi"/>
          <w:lang w:val="en-US"/>
        </w:rPr>
        <w:t xml:space="preserve">Moving forward, future research should explore clinical imaging parameters such as </w:t>
      </w:r>
      <w:proofErr w:type="spellStart"/>
      <w:r w:rsidR="00C054BB" w:rsidRPr="007E0165">
        <w:rPr>
          <w:rFonts w:asciiTheme="majorBidi" w:hAnsiTheme="majorBidi" w:cstheme="majorBidi"/>
          <w:lang w:val="en-US"/>
        </w:rPr>
        <w:t>SUV</w:t>
      </w:r>
      <w:r w:rsidR="00C054BB" w:rsidRPr="007E0165">
        <w:rPr>
          <w:rFonts w:asciiTheme="majorBidi" w:hAnsiTheme="majorBidi" w:cstheme="majorBidi"/>
          <w:vertAlign w:val="subscript"/>
          <w:lang w:val="en-US"/>
        </w:rPr>
        <w:t>mean</w:t>
      </w:r>
      <w:proofErr w:type="spellEnd"/>
      <w:r w:rsidR="00C054BB" w:rsidRPr="007E0165">
        <w:rPr>
          <w:rFonts w:asciiTheme="majorBidi" w:hAnsiTheme="majorBidi" w:cstheme="majorBidi"/>
          <w:lang w:val="en-US"/>
        </w:rPr>
        <w:t xml:space="preserve">, </w:t>
      </w:r>
      <w:proofErr w:type="spellStart"/>
      <w:r w:rsidR="00C054BB" w:rsidRPr="007E0165">
        <w:rPr>
          <w:rFonts w:asciiTheme="majorBidi" w:hAnsiTheme="majorBidi" w:cstheme="majorBidi"/>
          <w:lang w:val="en-US"/>
        </w:rPr>
        <w:t>SUV</w:t>
      </w:r>
      <w:r w:rsidR="00C054BB" w:rsidRPr="007E0165">
        <w:rPr>
          <w:rFonts w:asciiTheme="majorBidi" w:hAnsiTheme="majorBidi" w:cstheme="majorBidi"/>
          <w:vertAlign w:val="subscript"/>
          <w:lang w:val="en-US"/>
        </w:rPr>
        <w:t>max</w:t>
      </w:r>
      <w:proofErr w:type="spellEnd"/>
      <w:r w:rsidR="00C054BB" w:rsidRPr="007E0165">
        <w:rPr>
          <w:rFonts w:asciiTheme="majorBidi" w:hAnsiTheme="majorBidi" w:cstheme="majorBidi"/>
          <w:lang w:val="en-US"/>
        </w:rPr>
        <w:t xml:space="preserve">, and total lesion metabolism, providing a more comprehensive analysis of the IMCM model's performance. These metrics, along with an assessment of the most relevant radiomic features within the sphere of influence, will provide crucial insights into the </w:t>
      </w:r>
      <w:r w:rsidRPr="007E0165">
        <w:rPr>
          <w:rFonts w:asciiTheme="majorBidi" w:hAnsiTheme="majorBidi" w:cstheme="majorBidi"/>
          <w:lang w:val="en-US"/>
        </w:rPr>
        <w:t>model's effectiveness</w:t>
      </w:r>
      <w:r w:rsidR="00C054BB" w:rsidRPr="007E0165">
        <w:rPr>
          <w:rFonts w:asciiTheme="majorBidi" w:hAnsiTheme="majorBidi" w:cstheme="majorBidi"/>
          <w:lang w:val="en-US"/>
        </w:rPr>
        <w:t xml:space="preserve"> under various clinical conditions.</w:t>
      </w:r>
    </w:p>
    <w:p w14:paraId="15A0FA51" w14:textId="6F5B6EA4" w:rsidR="00B9113A" w:rsidRPr="007E0165" w:rsidDel="00F95134" w:rsidRDefault="00C054BB" w:rsidP="00D804A5">
      <w:pPr>
        <w:rPr>
          <w:del w:id="348" w:author="Samane Shahpouri" w:date="2024-06-04T22:58:00Z" w16du:dateUtc="2024-06-04T20:58:00Z"/>
          <w:rFonts w:asciiTheme="majorBidi" w:hAnsiTheme="majorBidi" w:cstheme="majorBidi"/>
          <w:lang w:val="en-US"/>
        </w:rPr>
      </w:pPr>
      <w:del w:id="349" w:author="Samane Shahpouri" w:date="2024-06-04T22:58:00Z" w16du:dateUtc="2024-06-04T20:58:00Z">
        <w:r w:rsidRPr="007E0165" w:rsidDel="00F95134">
          <w:rPr>
            <w:rFonts w:asciiTheme="majorBidi" w:hAnsiTheme="majorBidi" w:cstheme="majorBidi"/>
            <w:lang w:val="en-US"/>
          </w:rPr>
          <w:delText xml:space="preserve">Additionally, future investigations should focus on the performance of the IMCM model, specifically concerning </w:delText>
        </w:r>
        <w:r w:rsidR="00A63DD5" w:rsidRPr="007E0165" w:rsidDel="00F95134">
          <w:rPr>
            <w:rFonts w:asciiTheme="majorBidi" w:hAnsiTheme="majorBidi" w:cstheme="majorBidi"/>
            <w:lang w:val="en-US"/>
          </w:rPr>
          <w:delText xml:space="preserve">artifact </w:delText>
        </w:r>
        <w:r w:rsidRPr="007E0165" w:rsidDel="00F95134">
          <w:rPr>
            <w:rFonts w:asciiTheme="majorBidi" w:hAnsiTheme="majorBidi" w:cstheme="majorBidi"/>
            <w:lang w:val="en-US"/>
          </w:rPr>
          <w:delText xml:space="preserve">images, with a particular emphasis on organ-specific evaluations. This targeted approach would afford a </w:delText>
        </w:r>
      </w:del>
      <w:del w:id="350" w:author="Samane Shahpouri" w:date="2024-06-04T22:39:00Z" w16du:dateUtc="2024-06-04T20:39:00Z">
        <w:r w:rsidRPr="007E0165" w:rsidDel="00A03310">
          <w:rPr>
            <w:rFonts w:asciiTheme="majorBidi" w:hAnsiTheme="majorBidi" w:cstheme="majorBidi"/>
            <w:highlight w:val="yellow"/>
            <w:lang w:val="en-US"/>
          </w:rPr>
          <w:delText>nuanced</w:delText>
        </w:r>
        <w:r w:rsidRPr="007E0165" w:rsidDel="00A03310">
          <w:rPr>
            <w:rFonts w:asciiTheme="majorBidi" w:hAnsiTheme="majorBidi" w:cstheme="majorBidi"/>
            <w:lang w:val="en-US"/>
          </w:rPr>
          <w:delText xml:space="preserve"> </w:delText>
        </w:r>
      </w:del>
      <w:del w:id="351" w:author="Samane Shahpouri" w:date="2024-06-04T22:58:00Z" w16du:dateUtc="2024-06-04T20:58:00Z">
        <w:r w:rsidRPr="007E0165" w:rsidDel="00F95134">
          <w:rPr>
            <w:rFonts w:asciiTheme="majorBidi" w:hAnsiTheme="majorBidi" w:cstheme="majorBidi"/>
            <w:lang w:val="en-US"/>
          </w:rPr>
          <w:delText xml:space="preserve">understanding of </w:delText>
        </w:r>
        <w:r w:rsidR="00A63DD5" w:rsidRPr="007E0165" w:rsidDel="00F95134">
          <w:rPr>
            <w:rFonts w:asciiTheme="majorBidi" w:hAnsiTheme="majorBidi" w:cstheme="majorBidi"/>
            <w:lang w:val="en-US"/>
          </w:rPr>
          <w:delText>the model's performance</w:delText>
        </w:r>
        <w:r w:rsidRPr="007E0165" w:rsidDel="00F95134">
          <w:rPr>
            <w:rFonts w:asciiTheme="majorBidi" w:hAnsiTheme="majorBidi" w:cstheme="majorBidi"/>
            <w:lang w:val="en-US"/>
          </w:rPr>
          <w:delText xml:space="preserve"> in diverse clinical scenarios, potentially leading to significant improvements in model precision and utility. Furthermore, rigorous statistical tests on </w:delText>
        </w:r>
      </w:del>
      <w:del w:id="352" w:author="Samane Shahpouri" w:date="2024-06-04T22:39:00Z" w16du:dateUtc="2024-06-04T20:39:00Z">
        <w:r w:rsidRPr="007E0165" w:rsidDel="00A03310">
          <w:rPr>
            <w:rFonts w:asciiTheme="majorBidi" w:hAnsiTheme="majorBidi" w:cstheme="majorBidi"/>
            <w:lang w:val="en-US"/>
          </w:rPr>
          <w:delText>categorised</w:delText>
        </w:r>
      </w:del>
      <w:del w:id="353" w:author="Samane Shahpouri" w:date="2024-06-04T22:58:00Z" w16du:dateUtc="2024-06-04T20:58:00Z">
        <w:r w:rsidRPr="007E0165" w:rsidDel="00F95134">
          <w:rPr>
            <w:rFonts w:asciiTheme="majorBidi" w:hAnsiTheme="majorBidi" w:cstheme="majorBidi"/>
            <w:lang w:val="en-US"/>
          </w:rPr>
          <w:delText xml:space="preserve"> outcomes</w:delText>
        </w:r>
        <w:r w:rsidR="00C91BDA" w:rsidRPr="007E0165" w:rsidDel="00F95134">
          <w:rPr>
            <w:rFonts w:asciiTheme="majorBidi" w:hAnsiTheme="majorBidi" w:cstheme="majorBidi"/>
            <w:lang w:val="en-US"/>
          </w:rPr>
          <w:delText xml:space="preserve"> </w:delText>
        </w:r>
        <w:r w:rsidRPr="007E0165" w:rsidDel="00F95134">
          <w:rPr>
            <w:rFonts w:asciiTheme="majorBidi" w:hAnsiTheme="majorBidi" w:cstheme="majorBidi"/>
            <w:lang w:val="en-US"/>
          </w:rPr>
          <w:delText>will be paramount. These tests will offer deeper insights into the consistency and reliability of the model across different diagnostic categories, helping to refine the model's application and enhance its diagnostic accuracy in practical healthcare settings.</w:delText>
        </w:r>
      </w:del>
    </w:p>
    <w:p w14:paraId="5BAFC213" w14:textId="1683C7D8" w:rsidR="00B9113A" w:rsidRPr="007E0165" w:rsidDel="00F95134" w:rsidRDefault="00F95134" w:rsidP="00D804A5">
      <w:pPr>
        <w:rPr>
          <w:del w:id="354" w:author="Samane Shahpouri" w:date="2024-06-04T22:57:00Z" w16du:dateUtc="2024-06-04T20:57:00Z"/>
          <w:rFonts w:asciiTheme="majorBidi" w:hAnsiTheme="majorBidi" w:cstheme="majorBidi"/>
          <w:lang w:val="en-US"/>
        </w:rPr>
      </w:pPr>
      <w:ins w:id="355" w:author="Samane Shahpouri" w:date="2024-06-04T22:57:00Z" w16du:dateUtc="2024-06-04T20:57:00Z">
        <w:r w:rsidRPr="00F95134">
          <w:rPr>
            <w:rFonts w:asciiTheme="majorBidi" w:hAnsiTheme="majorBidi" w:cstheme="majorBidi"/>
            <w:lang w:val="en-US"/>
          </w:rPr>
          <w:t xml:space="preserve">Future </w:t>
        </w:r>
      </w:ins>
      <w:ins w:id="356" w:author="Samane Shahpouri" w:date="2024-06-04T22:58:00Z" w16du:dateUtc="2024-06-04T20:58:00Z">
        <w:r w:rsidRPr="007E0165">
          <w:rPr>
            <w:rFonts w:asciiTheme="majorBidi" w:hAnsiTheme="majorBidi" w:cstheme="majorBidi"/>
            <w:lang w:val="en-US"/>
          </w:rPr>
          <w:t xml:space="preserve">investigations </w:t>
        </w:r>
      </w:ins>
      <w:ins w:id="357" w:author="Samane Shahpouri" w:date="2024-06-04T22:57:00Z" w16du:dateUtc="2024-06-04T20:57:00Z">
        <w:r w:rsidRPr="00F95134">
          <w:rPr>
            <w:rFonts w:asciiTheme="majorBidi" w:hAnsiTheme="majorBidi" w:cstheme="majorBidi"/>
            <w:lang w:val="en-US"/>
          </w:rPr>
          <w:t>should focus on the performance of the IMCM model in organ-specific evaluations for both clean and artifactual images. Such targeted analysis would provide a more specific understanding of the model's capabilities in different clinical situations. In addition, rigorous statistical testing of categorized outcomes will be important. These tests will provide deeper insights into the model's consistency and reliability across different diagnostic categories and will help refine the model's application and improve the diagnostic accuracy in practical healthcare settings.</w:t>
        </w:r>
      </w:ins>
    </w:p>
    <w:p w14:paraId="00B54C24" w14:textId="77777777" w:rsidR="00B9113A" w:rsidRPr="007E0165" w:rsidRDefault="00B9113A" w:rsidP="00D804A5">
      <w:pPr>
        <w:rPr>
          <w:rFonts w:asciiTheme="majorBidi" w:hAnsiTheme="majorBidi" w:cstheme="majorBidi"/>
          <w:lang w:val="en-US"/>
        </w:rPr>
      </w:pPr>
    </w:p>
    <w:p w14:paraId="4636B082" w14:textId="77777777" w:rsidR="00B9113A" w:rsidRPr="007E0165" w:rsidRDefault="00B9113A" w:rsidP="00D804A5">
      <w:pPr>
        <w:rPr>
          <w:rFonts w:asciiTheme="majorBidi" w:hAnsiTheme="majorBidi" w:cstheme="majorBidi"/>
          <w:lang w:val="en-US"/>
        </w:rPr>
      </w:pPr>
    </w:p>
    <w:p w14:paraId="0F25FC32" w14:textId="3F48CBCD" w:rsidR="00B1074E" w:rsidRPr="007E0165" w:rsidRDefault="00B1074E" w:rsidP="00D804A5">
      <w:pPr>
        <w:rPr>
          <w:rFonts w:asciiTheme="majorBidi" w:hAnsiTheme="majorBidi" w:cstheme="majorBidi"/>
          <w:lang w:val="en-US"/>
        </w:rPr>
      </w:pPr>
      <w:r w:rsidRPr="007E0165">
        <w:rPr>
          <w:rFonts w:asciiTheme="majorBidi" w:hAnsiTheme="majorBidi" w:cstheme="majorBidi"/>
          <w:lang w:val="en-US"/>
        </w:rPr>
        <w:br w:type="page"/>
      </w:r>
    </w:p>
    <w:p w14:paraId="66BF55CE" w14:textId="60A4578D" w:rsidR="00B1074E" w:rsidRPr="007E0165" w:rsidRDefault="00B1074E" w:rsidP="001E0755">
      <w:pPr>
        <w:pStyle w:val="Heading1"/>
        <w:rPr>
          <w:rFonts w:asciiTheme="majorBidi" w:hAnsiTheme="majorBidi" w:cstheme="majorBidi"/>
          <w:lang w:val="en-US"/>
        </w:rPr>
      </w:pPr>
      <w:bookmarkStart w:id="358" w:name="_Toc168472934"/>
      <w:bookmarkStart w:id="359" w:name="_Toc168473848"/>
      <w:r w:rsidRPr="007E0165">
        <w:rPr>
          <w:rFonts w:asciiTheme="majorBidi" w:hAnsiTheme="majorBidi" w:cstheme="majorBidi"/>
          <w:lang w:val="en-US"/>
        </w:rPr>
        <w:lastRenderedPageBreak/>
        <w:t>Conclusion</w:t>
      </w:r>
      <w:bookmarkEnd w:id="358"/>
      <w:bookmarkEnd w:id="359"/>
    </w:p>
    <w:p w14:paraId="5646FA6B" w14:textId="3D03B101" w:rsidR="000D13F0" w:rsidRPr="007E0165" w:rsidRDefault="00B1074E" w:rsidP="00D804A5">
      <w:pPr>
        <w:rPr>
          <w:rFonts w:asciiTheme="majorBidi" w:hAnsiTheme="majorBidi" w:cstheme="majorBidi"/>
          <w:lang w:val="en-US"/>
        </w:rPr>
      </w:pPr>
      <w:r w:rsidRPr="007E0165">
        <w:rPr>
          <w:rFonts w:asciiTheme="majorBidi" w:hAnsiTheme="majorBidi" w:cstheme="majorBidi"/>
          <w:lang w:val="en-US"/>
        </w:rPr>
        <w:t>In this thesis, we have demonstrated the efficacy of a</w:t>
      </w:r>
      <w:r w:rsidR="00DC74EC" w:rsidRPr="007E0165">
        <w:rPr>
          <w:rFonts w:asciiTheme="majorBidi" w:hAnsiTheme="majorBidi" w:cstheme="majorBidi"/>
          <w:lang w:val="en-US"/>
        </w:rPr>
        <w:t>n</w:t>
      </w:r>
      <w:r w:rsidRPr="007E0165">
        <w:rPr>
          <w:rFonts w:asciiTheme="majorBidi" w:hAnsiTheme="majorBidi" w:cstheme="majorBidi"/>
          <w:lang w:val="en-US"/>
        </w:rPr>
        <w:t xml:space="preserve"> Integrated multi-</w:t>
      </w:r>
      <w:del w:id="360" w:author="Samane Shahpouri" w:date="2024-06-04T22:59:00Z" w16du:dateUtc="2024-06-04T20:59:00Z">
        <w:r w:rsidR="00A63DD5" w:rsidRPr="007E0165" w:rsidDel="00F95134">
          <w:rPr>
            <w:rFonts w:asciiTheme="majorBidi" w:hAnsiTheme="majorBidi" w:cstheme="majorBidi"/>
            <w:lang w:val="en-US"/>
          </w:rPr>
          <w:delText xml:space="preserve">centre </w:delText>
        </w:r>
      </w:del>
      <w:ins w:id="361" w:author="Samane Shahpouri" w:date="2024-06-04T22:59:00Z" w16du:dateUtc="2024-06-04T20:59:00Z">
        <w:r w:rsidR="00F95134" w:rsidRPr="007E0165">
          <w:rPr>
            <w:rFonts w:asciiTheme="majorBidi" w:hAnsiTheme="majorBidi" w:cstheme="majorBidi"/>
            <w:lang w:val="en-US"/>
          </w:rPr>
          <w:t>cent</w:t>
        </w:r>
        <w:r w:rsidR="00F95134">
          <w:rPr>
            <w:rFonts w:asciiTheme="majorBidi" w:hAnsiTheme="majorBidi" w:cstheme="majorBidi"/>
            <w:lang w:val="en-US"/>
          </w:rPr>
          <w:t>er</w:t>
        </w:r>
        <w:r w:rsidR="00F95134" w:rsidRPr="007E0165">
          <w:rPr>
            <w:rFonts w:asciiTheme="majorBidi" w:hAnsiTheme="majorBidi" w:cstheme="majorBidi"/>
            <w:lang w:val="en-US"/>
          </w:rPr>
          <w:t xml:space="preserve"> </w:t>
        </w:r>
      </w:ins>
      <w:r w:rsidRPr="007E0165">
        <w:rPr>
          <w:rFonts w:asciiTheme="majorBidi" w:hAnsiTheme="majorBidi" w:cstheme="majorBidi"/>
          <w:lang w:val="en-US"/>
        </w:rPr>
        <w:t xml:space="preserve">Dynamic </w:t>
      </w:r>
      <w:proofErr w:type="spellStart"/>
      <w:r w:rsidRPr="007E0165">
        <w:rPr>
          <w:rFonts w:asciiTheme="majorBidi" w:hAnsiTheme="majorBidi" w:cstheme="majorBidi"/>
          <w:lang w:val="en-US"/>
        </w:rPr>
        <w:t>Unet</w:t>
      </w:r>
      <w:proofErr w:type="spellEnd"/>
      <w:r w:rsidRPr="007E0165">
        <w:rPr>
          <w:rFonts w:asciiTheme="majorBidi" w:hAnsiTheme="majorBidi" w:cstheme="majorBidi"/>
          <w:lang w:val="en-US"/>
        </w:rPr>
        <w:t xml:space="preserve"> deep learning framework for </w:t>
      </w:r>
      <w:r w:rsidR="00A63DD5" w:rsidRPr="007E0165">
        <w:rPr>
          <w:rFonts w:asciiTheme="majorBidi" w:hAnsiTheme="majorBidi" w:cstheme="majorBidi"/>
          <w:lang w:val="en-US"/>
        </w:rPr>
        <w:t xml:space="preserve">artifact </w:t>
      </w:r>
      <w:r w:rsidRPr="007E0165">
        <w:rPr>
          <w:rFonts w:asciiTheme="majorBidi" w:hAnsiTheme="majorBidi" w:cstheme="majorBidi"/>
          <w:lang w:val="en-US"/>
        </w:rPr>
        <w:t xml:space="preserve">detection and correction in PET imaging of </w:t>
      </w:r>
      <w:r w:rsidRPr="007E0165">
        <w:rPr>
          <w:rFonts w:asciiTheme="majorBidi" w:hAnsiTheme="majorBidi" w:cstheme="majorBidi"/>
          <w:vertAlign w:val="superscript"/>
          <w:lang w:val="en-US"/>
        </w:rPr>
        <w:t>68</w:t>
      </w:r>
      <w:r w:rsidRPr="007E0165">
        <w:rPr>
          <w:rFonts w:asciiTheme="majorBidi" w:hAnsiTheme="majorBidi" w:cstheme="majorBidi"/>
          <w:lang w:val="en-US"/>
        </w:rPr>
        <w:t>Ga-labelled compounds. The approach leverages large datasets from multiple cent</w:t>
      </w:r>
      <w:r w:rsidR="00A63DD5" w:rsidRPr="007E0165">
        <w:rPr>
          <w:rFonts w:asciiTheme="majorBidi" w:hAnsiTheme="majorBidi" w:cstheme="majorBidi"/>
          <w:lang w:val="en-US"/>
        </w:rPr>
        <w:t>er</w:t>
      </w:r>
      <w:r w:rsidRPr="007E0165">
        <w:rPr>
          <w:rFonts w:asciiTheme="majorBidi" w:hAnsiTheme="majorBidi" w:cstheme="majorBidi"/>
          <w:lang w:val="en-US"/>
        </w:rPr>
        <w:t>s. Through the incorporation of transfer learning concepts, we have developed site-specific models that significantly outperform centralized models and those based on single-cent</w:t>
      </w:r>
      <w:r w:rsidR="00A63DD5" w:rsidRPr="007E0165">
        <w:rPr>
          <w:rFonts w:asciiTheme="majorBidi" w:hAnsiTheme="majorBidi" w:cstheme="majorBidi"/>
          <w:lang w:val="en-US"/>
        </w:rPr>
        <w:t>er</w:t>
      </w:r>
      <w:r w:rsidRPr="007E0165">
        <w:rPr>
          <w:rFonts w:asciiTheme="majorBidi" w:hAnsiTheme="majorBidi" w:cstheme="majorBidi"/>
          <w:lang w:val="en-US"/>
        </w:rPr>
        <w:t xml:space="preserve"> data, thereby addressing a major limitation in the field of medical imaging.</w:t>
      </w:r>
      <w:r w:rsidR="00A63DD5" w:rsidRPr="007E0165">
        <w:rPr>
          <w:rFonts w:asciiTheme="majorBidi" w:hAnsiTheme="majorBidi" w:cstheme="majorBidi"/>
          <w:lang w:val="en-US"/>
        </w:rPr>
        <w:t xml:space="preserve"> </w:t>
      </w:r>
      <w:r w:rsidR="00DC74EC" w:rsidRPr="007E0165">
        <w:rPr>
          <w:rFonts w:asciiTheme="majorBidi" w:hAnsiTheme="majorBidi" w:cstheme="majorBidi"/>
          <w:lang w:val="en-US"/>
        </w:rPr>
        <w:t xml:space="preserve">Our model effectively detected and corrected </w:t>
      </w:r>
      <w:r w:rsidR="00A63DD5" w:rsidRPr="007E0165">
        <w:rPr>
          <w:rFonts w:asciiTheme="majorBidi" w:hAnsiTheme="majorBidi" w:cstheme="majorBidi"/>
          <w:lang w:val="en-US"/>
        </w:rPr>
        <w:t>artifacts</w:t>
      </w:r>
      <w:r w:rsidR="00DC74EC" w:rsidRPr="007E0165">
        <w:rPr>
          <w:rFonts w:asciiTheme="majorBidi" w:hAnsiTheme="majorBidi" w:cstheme="majorBidi"/>
          <w:lang w:val="en-US"/>
        </w:rPr>
        <w:t>. This enhancement is vital for making therapeutic decisions in the field of oncology, where PET imaging plays a central role in diagnosing, planning treatments, and evaluating responses. By using Dyn-</w:t>
      </w:r>
      <w:proofErr w:type="spellStart"/>
      <w:r w:rsidR="00DC74EC" w:rsidRPr="007E0165">
        <w:rPr>
          <w:rFonts w:asciiTheme="majorBidi" w:hAnsiTheme="majorBidi" w:cstheme="majorBidi"/>
          <w:lang w:val="en-US"/>
        </w:rPr>
        <w:t>Unet</w:t>
      </w:r>
      <w:proofErr w:type="spellEnd"/>
      <w:r w:rsidR="00DC74EC" w:rsidRPr="007E0165">
        <w:rPr>
          <w:rFonts w:asciiTheme="majorBidi" w:hAnsiTheme="majorBidi" w:cstheme="majorBidi"/>
          <w:lang w:val="en-US"/>
        </w:rPr>
        <w:t xml:space="preserve"> architecture and other advanced deep learning techniques, our method has not only improved image quality but also greatly decreased the appearance of common art</w:t>
      </w:r>
      <w:r w:rsidR="00A63DD5" w:rsidRPr="007E0165">
        <w:rPr>
          <w:rFonts w:asciiTheme="majorBidi" w:hAnsiTheme="majorBidi" w:cstheme="majorBidi"/>
          <w:lang w:val="en-US"/>
        </w:rPr>
        <w:t>ifacts like halo and mismatch arti</w:t>
      </w:r>
      <w:r w:rsidR="00DC74EC" w:rsidRPr="007E0165">
        <w:rPr>
          <w:rFonts w:asciiTheme="majorBidi" w:hAnsiTheme="majorBidi" w:cstheme="majorBidi"/>
          <w:lang w:val="en-US"/>
        </w:rPr>
        <w:t xml:space="preserve">facts, especially in </w:t>
      </w:r>
      <w:r w:rsidR="00DC74EC" w:rsidRPr="007E0165">
        <w:rPr>
          <w:rFonts w:asciiTheme="majorBidi" w:hAnsiTheme="majorBidi" w:cstheme="majorBidi"/>
          <w:vertAlign w:val="superscript"/>
          <w:lang w:val="en-US"/>
        </w:rPr>
        <w:t>68</w:t>
      </w:r>
      <w:r w:rsidR="00DC74EC" w:rsidRPr="007E0165">
        <w:rPr>
          <w:rFonts w:asciiTheme="majorBidi" w:hAnsiTheme="majorBidi" w:cstheme="majorBidi"/>
          <w:lang w:val="en-US"/>
        </w:rPr>
        <w:t>Ga-PET imaging. The effective implementation of our models in different cent</w:t>
      </w:r>
      <w:r w:rsidR="00A63DD5" w:rsidRPr="007E0165">
        <w:rPr>
          <w:rFonts w:asciiTheme="majorBidi" w:hAnsiTheme="majorBidi" w:cstheme="majorBidi"/>
          <w:lang w:val="en-US"/>
        </w:rPr>
        <w:t>er</w:t>
      </w:r>
      <w:r w:rsidR="00DC74EC" w:rsidRPr="007E0165">
        <w:rPr>
          <w:rFonts w:asciiTheme="majorBidi" w:hAnsiTheme="majorBidi" w:cstheme="majorBidi"/>
          <w:lang w:val="en-US"/>
        </w:rPr>
        <w:t>s highlights their resilience and flexibility, which are essential for general acceptance in clinical settings.</w:t>
      </w:r>
      <w:r w:rsidR="000D13F0" w:rsidRPr="007E0165">
        <w:rPr>
          <w:rFonts w:asciiTheme="majorBidi" w:hAnsiTheme="majorBidi" w:cstheme="majorBidi"/>
          <w:lang w:val="en-US"/>
        </w:rPr>
        <w:br w:type="page"/>
      </w:r>
    </w:p>
    <w:p w14:paraId="6382F758" w14:textId="3257D871" w:rsidR="000D13F0" w:rsidRPr="007E0165" w:rsidRDefault="002E237A" w:rsidP="001E0755">
      <w:pPr>
        <w:pStyle w:val="Heading1"/>
        <w:rPr>
          <w:rFonts w:asciiTheme="majorBidi" w:hAnsiTheme="majorBidi" w:cstheme="majorBidi"/>
          <w:lang w:val="en-US"/>
        </w:rPr>
      </w:pPr>
      <w:bookmarkStart w:id="362" w:name="_Toc168472935"/>
      <w:bookmarkStart w:id="363" w:name="_Toc168473849"/>
      <w:r w:rsidRPr="007E0165">
        <w:rPr>
          <w:rFonts w:asciiTheme="majorBidi" w:hAnsiTheme="majorBidi" w:cstheme="majorBidi"/>
          <w:lang w:val="en-US"/>
        </w:rPr>
        <w:lastRenderedPageBreak/>
        <w:t>References</w:t>
      </w:r>
      <w:bookmarkEnd w:id="362"/>
      <w:bookmarkEnd w:id="363"/>
    </w:p>
    <w:sdt>
      <w:sdtPr>
        <w:rPr>
          <w:rFonts w:asciiTheme="majorBidi" w:hAnsiTheme="majorBidi" w:cstheme="majorBidi"/>
          <w:lang w:val="en-US"/>
        </w:rPr>
        <w:tag w:val="MENDELEY_BIBLIOGRAPHY"/>
        <w:id w:val="517819267"/>
        <w:placeholder>
          <w:docPart w:val="9B0043A122914F25BF0A8546B1F0498B"/>
        </w:placeholder>
      </w:sdtPr>
      <w:sdtContent>
        <w:p w14:paraId="541159C8" w14:textId="77777777" w:rsidR="00ED2812" w:rsidRDefault="00ED2812">
          <w:pPr>
            <w:autoSpaceDE w:val="0"/>
            <w:autoSpaceDN w:val="0"/>
            <w:ind w:hanging="640"/>
            <w:divId w:val="86117618"/>
            <w:rPr>
              <w:rFonts w:eastAsia="Times New Roman"/>
              <w:sz w:val="24"/>
              <w:szCs w:val="24"/>
            </w:rPr>
          </w:pPr>
          <w:r>
            <w:rPr>
              <w:rFonts w:eastAsia="Times New Roman"/>
            </w:rPr>
            <w:t>1.</w:t>
          </w:r>
          <w:r>
            <w:rPr>
              <w:rFonts w:eastAsia="Times New Roman"/>
            </w:rPr>
            <w:tab/>
            <w:t xml:space="preserve">Cerqueira MD. Cardiac SPECT or </w:t>
          </w:r>
          <w:proofErr w:type="gramStart"/>
          <w:r>
            <w:rPr>
              <w:rFonts w:eastAsia="Times New Roman"/>
            </w:rPr>
            <w:t>PET?:</w:t>
          </w:r>
          <w:proofErr w:type="gramEnd"/>
          <w:r>
            <w:rPr>
              <w:rFonts w:eastAsia="Times New Roman"/>
            </w:rPr>
            <w:t xml:space="preserve"> Is there still a debate? Vol. 29, Journal of Nuclear Cardiology. 2022. </w:t>
          </w:r>
        </w:p>
        <w:p w14:paraId="38AE3B47" w14:textId="77777777" w:rsidR="00ED2812" w:rsidRDefault="00ED2812">
          <w:pPr>
            <w:autoSpaceDE w:val="0"/>
            <w:autoSpaceDN w:val="0"/>
            <w:ind w:hanging="640"/>
            <w:divId w:val="551040469"/>
            <w:rPr>
              <w:rFonts w:eastAsia="Times New Roman"/>
            </w:rPr>
          </w:pPr>
          <w:r>
            <w:rPr>
              <w:rFonts w:eastAsia="Times New Roman"/>
            </w:rPr>
            <w:t>2.</w:t>
          </w:r>
          <w:r>
            <w:rPr>
              <w:rFonts w:eastAsia="Times New Roman"/>
            </w:rPr>
            <w:tab/>
            <w:t xml:space="preserve">Sarikaya I. Cardiac applications of PET. </w:t>
          </w:r>
          <w:proofErr w:type="spellStart"/>
          <w:r>
            <w:rPr>
              <w:rFonts w:eastAsia="Times New Roman"/>
            </w:rPr>
            <w:t>Nucl</w:t>
          </w:r>
          <w:proofErr w:type="spellEnd"/>
          <w:r>
            <w:rPr>
              <w:rFonts w:eastAsia="Times New Roman"/>
            </w:rPr>
            <w:t xml:space="preserve"> Med </w:t>
          </w:r>
          <w:proofErr w:type="spellStart"/>
          <w:r>
            <w:rPr>
              <w:rFonts w:eastAsia="Times New Roman"/>
            </w:rPr>
            <w:t>Commun</w:t>
          </w:r>
          <w:proofErr w:type="spellEnd"/>
          <w:r>
            <w:rPr>
              <w:rFonts w:eastAsia="Times New Roman"/>
            </w:rPr>
            <w:t xml:space="preserve"> [Internet]. 2015 Oct;36(10):971–85. Available from: https://journals.lww.com/00006231-201510000-00002</w:t>
          </w:r>
        </w:p>
        <w:p w14:paraId="0F24E2AB" w14:textId="77777777" w:rsidR="00ED2812" w:rsidRDefault="00ED2812">
          <w:pPr>
            <w:autoSpaceDE w:val="0"/>
            <w:autoSpaceDN w:val="0"/>
            <w:ind w:hanging="640"/>
            <w:divId w:val="1306088501"/>
            <w:rPr>
              <w:rFonts w:eastAsia="Times New Roman"/>
            </w:rPr>
          </w:pPr>
          <w:r>
            <w:rPr>
              <w:rFonts w:eastAsia="Times New Roman"/>
            </w:rPr>
            <w:t>3.</w:t>
          </w:r>
          <w:r>
            <w:rPr>
              <w:rFonts w:eastAsia="Times New Roman"/>
            </w:rPr>
            <w:tab/>
            <w:t xml:space="preserve">Catana C, </w:t>
          </w:r>
          <w:proofErr w:type="spellStart"/>
          <w:r>
            <w:rPr>
              <w:rFonts w:eastAsia="Times New Roman"/>
            </w:rPr>
            <w:t>Procissi</w:t>
          </w:r>
          <w:proofErr w:type="spellEnd"/>
          <w:r>
            <w:rPr>
              <w:rFonts w:eastAsia="Times New Roman"/>
            </w:rPr>
            <w:t xml:space="preserve"> D, Wu Y, </w:t>
          </w:r>
          <w:proofErr w:type="spellStart"/>
          <w:r>
            <w:rPr>
              <w:rFonts w:eastAsia="Times New Roman"/>
            </w:rPr>
            <w:t>Judenhofer</w:t>
          </w:r>
          <w:proofErr w:type="spellEnd"/>
          <w:r>
            <w:rPr>
              <w:rFonts w:eastAsia="Times New Roman"/>
            </w:rPr>
            <w:t xml:space="preserve"> MS, Qi J, Pichler BJ, et al. Simultaneous in vivo positron emission tomography and magnetic resonance imaging. Proc Natl </w:t>
          </w:r>
          <w:proofErr w:type="spellStart"/>
          <w:r>
            <w:rPr>
              <w:rFonts w:eastAsia="Times New Roman"/>
            </w:rPr>
            <w:t>Acad</w:t>
          </w:r>
          <w:proofErr w:type="spellEnd"/>
          <w:r>
            <w:rPr>
              <w:rFonts w:eastAsia="Times New Roman"/>
            </w:rPr>
            <w:t xml:space="preserve"> Sci U S A. 2008;105(10). </w:t>
          </w:r>
        </w:p>
        <w:p w14:paraId="151885BA" w14:textId="77777777" w:rsidR="00ED2812" w:rsidRDefault="00ED2812">
          <w:pPr>
            <w:autoSpaceDE w:val="0"/>
            <w:autoSpaceDN w:val="0"/>
            <w:ind w:hanging="640"/>
            <w:divId w:val="1809934902"/>
            <w:rPr>
              <w:rFonts w:eastAsia="Times New Roman"/>
            </w:rPr>
          </w:pPr>
          <w:r>
            <w:rPr>
              <w:rFonts w:eastAsia="Times New Roman"/>
            </w:rPr>
            <w:t>4.</w:t>
          </w:r>
          <w:r>
            <w:rPr>
              <w:rFonts w:eastAsia="Times New Roman"/>
            </w:rPr>
            <w:tab/>
          </w:r>
          <w:proofErr w:type="spellStart"/>
          <w:r>
            <w:rPr>
              <w:rFonts w:eastAsia="Times New Roman"/>
            </w:rPr>
            <w:t>Boellaard</w:t>
          </w:r>
          <w:proofErr w:type="spellEnd"/>
          <w:r>
            <w:rPr>
              <w:rFonts w:eastAsia="Times New Roman"/>
            </w:rPr>
            <w:t xml:space="preserve"> R, Delgado-Bolton R, Oyen WJG, </w:t>
          </w:r>
          <w:proofErr w:type="spellStart"/>
          <w:r>
            <w:rPr>
              <w:rFonts w:eastAsia="Times New Roman"/>
            </w:rPr>
            <w:t>Giammarile</w:t>
          </w:r>
          <w:proofErr w:type="spellEnd"/>
          <w:r>
            <w:rPr>
              <w:rFonts w:eastAsia="Times New Roman"/>
            </w:rPr>
            <w:t xml:space="preserve"> F, Tatsch K, Eschner W, et al. FDG PET/CT: EANM procedure guidelines for tumour imaging: version 2.0. Vol. 42, European Journal of Nuclear Medicine and Molecular Imaging. 2015. </w:t>
          </w:r>
        </w:p>
        <w:p w14:paraId="68CEEE9C" w14:textId="77777777" w:rsidR="00ED2812" w:rsidRDefault="00ED2812">
          <w:pPr>
            <w:autoSpaceDE w:val="0"/>
            <w:autoSpaceDN w:val="0"/>
            <w:ind w:hanging="640"/>
            <w:divId w:val="857500634"/>
            <w:rPr>
              <w:rFonts w:eastAsia="Times New Roman"/>
            </w:rPr>
          </w:pPr>
          <w:r>
            <w:rPr>
              <w:rFonts w:eastAsia="Times New Roman"/>
            </w:rPr>
            <w:t>5.</w:t>
          </w:r>
          <w:r>
            <w:rPr>
              <w:rFonts w:eastAsia="Times New Roman"/>
            </w:rPr>
            <w:tab/>
            <w:t xml:space="preserve">Karakatsanis NA, Fokou E, </w:t>
          </w:r>
          <w:proofErr w:type="spellStart"/>
          <w:r>
            <w:rPr>
              <w:rFonts w:eastAsia="Times New Roman"/>
            </w:rPr>
            <w:t>Tsoumpas</w:t>
          </w:r>
          <w:proofErr w:type="spellEnd"/>
          <w:r>
            <w:rPr>
              <w:rFonts w:eastAsia="Times New Roman"/>
            </w:rPr>
            <w:t xml:space="preserve"> C. Dosage optimization in positron emission tomography: state-of-the-art methods and </w:t>
          </w:r>
          <w:proofErr w:type="gramStart"/>
          <w:r>
            <w:rPr>
              <w:rFonts w:eastAsia="Times New Roman"/>
            </w:rPr>
            <w:t>future prospects</w:t>
          </w:r>
          <w:proofErr w:type="gramEnd"/>
          <w:r>
            <w:rPr>
              <w:rFonts w:eastAsia="Times New Roman"/>
            </w:rPr>
            <w:t xml:space="preserve">. Am J </w:t>
          </w:r>
          <w:proofErr w:type="spellStart"/>
          <w:r>
            <w:rPr>
              <w:rFonts w:eastAsia="Times New Roman"/>
            </w:rPr>
            <w:t>Nucl</w:t>
          </w:r>
          <w:proofErr w:type="spellEnd"/>
          <w:r>
            <w:rPr>
              <w:rFonts w:eastAsia="Times New Roman"/>
            </w:rPr>
            <w:t xml:space="preserve"> Med Mol Imaging. 2015;5(5). </w:t>
          </w:r>
        </w:p>
        <w:p w14:paraId="65A4BFCB" w14:textId="77777777" w:rsidR="00ED2812" w:rsidRDefault="00ED2812">
          <w:pPr>
            <w:autoSpaceDE w:val="0"/>
            <w:autoSpaceDN w:val="0"/>
            <w:ind w:hanging="640"/>
            <w:divId w:val="1320958105"/>
            <w:rPr>
              <w:rFonts w:eastAsia="Times New Roman"/>
            </w:rPr>
          </w:pPr>
          <w:r>
            <w:rPr>
              <w:rFonts w:eastAsia="Times New Roman"/>
            </w:rPr>
            <w:t>6.</w:t>
          </w:r>
          <w:r>
            <w:rPr>
              <w:rFonts w:eastAsia="Times New Roman"/>
            </w:rPr>
            <w:tab/>
            <w:t xml:space="preserve">Fahey FH, Treves ST, Adelstein SJ. Minimizing and communicating radiation risk in </w:t>
          </w:r>
          <w:proofErr w:type="spellStart"/>
          <w:r>
            <w:rPr>
              <w:rFonts w:eastAsia="Times New Roman"/>
            </w:rPr>
            <w:t>pediatric</w:t>
          </w:r>
          <w:proofErr w:type="spellEnd"/>
          <w:r>
            <w:rPr>
              <w:rFonts w:eastAsia="Times New Roman"/>
            </w:rPr>
            <w:t xml:space="preserve"> nuclear medicine. J </w:t>
          </w:r>
          <w:proofErr w:type="spellStart"/>
          <w:r>
            <w:rPr>
              <w:rFonts w:eastAsia="Times New Roman"/>
            </w:rPr>
            <w:t>Nucl</w:t>
          </w:r>
          <w:proofErr w:type="spellEnd"/>
          <w:r>
            <w:rPr>
              <w:rFonts w:eastAsia="Times New Roman"/>
            </w:rPr>
            <w:t xml:space="preserve"> Med Technol. 2012;40(1). </w:t>
          </w:r>
        </w:p>
        <w:p w14:paraId="7C5EC8E0" w14:textId="77777777" w:rsidR="00ED2812" w:rsidRDefault="00ED2812">
          <w:pPr>
            <w:autoSpaceDE w:val="0"/>
            <w:autoSpaceDN w:val="0"/>
            <w:ind w:hanging="640"/>
            <w:divId w:val="215170948"/>
            <w:rPr>
              <w:rFonts w:eastAsia="Times New Roman"/>
            </w:rPr>
          </w:pPr>
          <w:r>
            <w:rPr>
              <w:rFonts w:eastAsia="Times New Roman"/>
            </w:rPr>
            <w:t>7.</w:t>
          </w:r>
          <w:r>
            <w:rPr>
              <w:rFonts w:eastAsia="Times New Roman"/>
            </w:rPr>
            <w:tab/>
            <w:t>Zaidi H, MML. Scatter Compensation Techniques in PET. PET clinics. PET Clin [Internet]. 2007 [cited 2023 Nov 20];2(2):219–34. Available from: https://doi.org/10.1016/j.cpet.2007.10.003</w:t>
          </w:r>
        </w:p>
        <w:p w14:paraId="5B4D3C6C" w14:textId="77777777" w:rsidR="00ED2812" w:rsidRDefault="00ED2812">
          <w:pPr>
            <w:autoSpaceDE w:val="0"/>
            <w:autoSpaceDN w:val="0"/>
            <w:ind w:hanging="640"/>
            <w:divId w:val="1435395938"/>
            <w:rPr>
              <w:rFonts w:eastAsia="Times New Roman"/>
            </w:rPr>
          </w:pPr>
          <w:r>
            <w:rPr>
              <w:rFonts w:eastAsia="Times New Roman"/>
            </w:rPr>
            <w:t>8.</w:t>
          </w:r>
          <w:r>
            <w:rPr>
              <w:rFonts w:eastAsia="Times New Roman"/>
            </w:rPr>
            <w:tab/>
            <w:t xml:space="preserve">Baer M, </w:t>
          </w:r>
          <w:proofErr w:type="spellStart"/>
          <w:r>
            <w:rPr>
              <w:rFonts w:eastAsia="Times New Roman"/>
            </w:rPr>
            <w:t>Kachelrie</w:t>
          </w:r>
          <w:proofErr w:type="spellEnd"/>
          <w:r>
            <w:rPr>
              <w:rFonts w:eastAsia="Times New Roman"/>
            </w:rPr>
            <w:t xml:space="preserve"> M. Hybrid scatter correction for CT imaging. Phys Med Biol. 2012;57(21). </w:t>
          </w:r>
        </w:p>
        <w:p w14:paraId="3D13EF99" w14:textId="77777777" w:rsidR="00ED2812" w:rsidRDefault="00ED2812">
          <w:pPr>
            <w:autoSpaceDE w:val="0"/>
            <w:autoSpaceDN w:val="0"/>
            <w:ind w:hanging="640"/>
            <w:divId w:val="2054965540"/>
            <w:rPr>
              <w:rFonts w:eastAsia="Times New Roman"/>
            </w:rPr>
          </w:pPr>
          <w:r>
            <w:rPr>
              <w:rFonts w:eastAsia="Times New Roman"/>
            </w:rPr>
            <w:t>9.</w:t>
          </w:r>
          <w:r>
            <w:rPr>
              <w:rFonts w:eastAsia="Times New Roman"/>
            </w:rPr>
            <w:tab/>
            <w:t xml:space="preserve">Watson CC, Casey ME, Michel C, </w:t>
          </w:r>
          <w:proofErr w:type="spellStart"/>
          <w:r>
            <w:rPr>
              <w:rFonts w:eastAsia="Times New Roman"/>
            </w:rPr>
            <w:t>Bendriem</w:t>
          </w:r>
          <w:proofErr w:type="spellEnd"/>
          <w:r>
            <w:rPr>
              <w:rFonts w:eastAsia="Times New Roman"/>
            </w:rPr>
            <w:t xml:space="preserve"> B. Advances in scatter correction for 3D PET/CT. In: IEEE Nuclear Science Symposium Conference Record. 2004. </w:t>
          </w:r>
        </w:p>
        <w:p w14:paraId="40DB9DCB" w14:textId="77777777" w:rsidR="00ED2812" w:rsidRDefault="00ED2812">
          <w:pPr>
            <w:autoSpaceDE w:val="0"/>
            <w:autoSpaceDN w:val="0"/>
            <w:ind w:hanging="640"/>
            <w:divId w:val="2122147913"/>
            <w:rPr>
              <w:rFonts w:eastAsia="Times New Roman"/>
            </w:rPr>
          </w:pPr>
          <w:r>
            <w:rPr>
              <w:rFonts w:eastAsia="Times New Roman"/>
            </w:rPr>
            <w:t>10.</w:t>
          </w:r>
          <w:r>
            <w:rPr>
              <w:rFonts w:eastAsia="Times New Roman"/>
            </w:rPr>
            <w:tab/>
            <w:t xml:space="preserve">Zaidi H, Koral KF. Scatter modelling and compensation in emission tomography. Vol. 31, European Journal of Nuclear Medicine and Molecular Imaging. 2004. </w:t>
          </w:r>
        </w:p>
        <w:p w14:paraId="44414D16" w14:textId="77777777" w:rsidR="00ED2812" w:rsidRDefault="00ED2812">
          <w:pPr>
            <w:autoSpaceDE w:val="0"/>
            <w:autoSpaceDN w:val="0"/>
            <w:ind w:hanging="640"/>
            <w:divId w:val="325864385"/>
            <w:rPr>
              <w:rFonts w:eastAsia="Times New Roman"/>
            </w:rPr>
          </w:pPr>
          <w:r>
            <w:rPr>
              <w:rFonts w:eastAsia="Times New Roman"/>
            </w:rPr>
            <w:t>11.</w:t>
          </w:r>
          <w:r>
            <w:rPr>
              <w:rFonts w:eastAsia="Times New Roman"/>
            </w:rPr>
            <w:tab/>
            <w:t xml:space="preserve">Pettinato C, Nanni C, Farsad M, Castellucci P, Sarnelli A, </w:t>
          </w:r>
          <w:proofErr w:type="spellStart"/>
          <w:r>
            <w:rPr>
              <w:rFonts w:eastAsia="Times New Roman"/>
            </w:rPr>
            <w:t>Civollani</w:t>
          </w:r>
          <w:proofErr w:type="spellEnd"/>
          <w:r>
            <w:rPr>
              <w:rFonts w:eastAsia="Times New Roman"/>
            </w:rPr>
            <w:t xml:space="preserve"> S, et al. Artefacts of PET/CT images. Biomed Imaging </w:t>
          </w:r>
          <w:proofErr w:type="spellStart"/>
          <w:r>
            <w:rPr>
              <w:rFonts w:eastAsia="Times New Roman"/>
            </w:rPr>
            <w:t>Interv</w:t>
          </w:r>
          <w:proofErr w:type="spellEnd"/>
          <w:r>
            <w:rPr>
              <w:rFonts w:eastAsia="Times New Roman"/>
            </w:rPr>
            <w:t xml:space="preserve"> J. 2006;2(4). </w:t>
          </w:r>
        </w:p>
        <w:p w14:paraId="183724C1" w14:textId="77777777" w:rsidR="00ED2812" w:rsidRDefault="00ED2812">
          <w:pPr>
            <w:autoSpaceDE w:val="0"/>
            <w:autoSpaceDN w:val="0"/>
            <w:ind w:hanging="640"/>
            <w:divId w:val="940991248"/>
            <w:rPr>
              <w:rFonts w:eastAsia="Times New Roman"/>
            </w:rPr>
          </w:pPr>
          <w:r>
            <w:rPr>
              <w:rFonts w:eastAsia="Times New Roman"/>
            </w:rPr>
            <w:t>12.</w:t>
          </w:r>
          <w:r>
            <w:rPr>
              <w:rFonts w:eastAsia="Times New Roman"/>
            </w:rPr>
            <w:tab/>
          </w:r>
          <w:proofErr w:type="spellStart"/>
          <w:r>
            <w:rPr>
              <w:rFonts w:eastAsia="Times New Roman"/>
            </w:rPr>
            <w:t>Lammertsma</w:t>
          </w:r>
          <w:proofErr w:type="spellEnd"/>
          <w:r>
            <w:rPr>
              <w:rFonts w:eastAsia="Times New Roman"/>
            </w:rPr>
            <w:t xml:space="preserve"> AA. Forward to the past: The case for quantitative PET imaging. Vol. 58, Journal of Nuclear Medicine. 2017. </w:t>
          </w:r>
        </w:p>
        <w:p w14:paraId="1689B8D6" w14:textId="77777777" w:rsidR="00ED2812" w:rsidRDefault="00ED2812">
          <w:pPr>
            <w:autoSpaceDE w:val="0"/>
            <w:autoSpaceDN w:val="0"/>
            <w:ind w:hanging="640"/>
            <w:divId w:val="381487439"/>
            <w:rPr>
              <w:rFonts w:eastAsia="Times New Roman"/>
            </w:rPr>
          </w:pPr>
          <w:r>
            <w:rPr>
              <w:rFonts w:eastAsia="Times New Roman"/>
            </w:rPr>
            <w:t>13.</w:t>
          </w:r>
          <w:r>
            <w:rPr>
              <w:rFonts w:eastAsia="Times New Roman"/>
            </w:rPr>
            <w:tab/>
          </w:r>
          <w:proofErr w:type="spellStart"/>
          <w:r>
            <w:rPr>
              <w:rFonts w:eastAsia="Times New Roman"/>
            </w:rPr>
            <w:t>Presotto</w:t>
          </w:r>
          <w:proofErr w:type="spellEnd"/>
          <w:r>
            <w:rPr>
              <w:rFonts w:eastAsia="Times New Roman"/>
            </w:rPr>
            <w:t xml:space="preserve"> L, Busnardo E, </w:t>
          </w:r>
          <w:proofErr w:type="spellStart"/>
          <w:r>
            <w:rPr>
              <w:rFonts w:eastAsia="Times New Roman"/>
            </w:rPr>
            <w:t>Perani</w:t>
          </w:r>
          <w:proofErr w:type="spellEnd"/>
          <w:r>
            <w:rPr>
              <w:rFonts w:eastAsia="Times New Roman"/>
            </w:rPr>
            <w:t xml:space="preserve"> D, </w:t>
          </w:r>
          <w:proofErr w:type="spellStart"/>
          <w:r>
            <w:rPr>
              <w:rFonts w:eastAsia="Times New Roman"/>
            </w:rPr>
            <w:t>Gianolli</w:t>
          </w:r>
          <w:proofErr w:type="spellEnd"/>
          <w:r>
            <w:rPr>
              <w:rFonts w:eastAsia="Times New Roman"/>
            </w:rPr>
            <w:t xml:space="preserve"> L, Gilardi MC, </w:t>
          </w:r>
          <w:proofErr w:type="spellStart"/>
          <w:r>
            <w:rPr>
              <w:rFonts w:eastAsia="Times New Roman"/>
            </w:rPr>
            <w:t>Bettinardi</w:t>
          </w:r>
          <w:proofErr w:type="spellEnd"/>
          <w:r>
            <w:rPr>
              <w:rFonts w:eastAsia="Times New Roman"/>
            </w:rPr>
            <w:t xml:space="preserve"> V. Simultaneous reconstruction of attenuation and activity in cardiac PET can remove CT misalignment artifacts. Journal of Nuclear Cardiology. 2016;23(5). </w:t>
          </w:r>
        </w:p>
        <w:p w14:paraId="3C84B07A" w14:textId="77777777" w:rsidR="00ED2812" w:rsidRDefault="00ED2812">
          <w:pPr>
            <w:autoSpaceDE w:val="0"/>
            <w:autoSpaceDN w:val="0"/>
            <w:ind w:hanging="640"/>
            <w:divId w:val="1511676358"/>
            <w:rPr>
              <w:rFonts w:eastAsia="Times New Roman"/>
            </w:rPr>
          </w:pPr>
          <w:r>
            <w:rPr>
              <w:rFonts w:eastAsia="Times New Roman"/>
            </w:rPr>
            <w:t>14.</w:t>
          </w:r>
          <w:r>
            <w:rPr>
              <w:rFonts w:eastAsia="Times New Roman"/>
            </w:rPr>
            <w:tab/>
          </w:r>
          <w:proofErr w:type="spellStart"/>
          <w:r>
            <w:rPr>
              <w:rFonts w:eastAsia="Times New Roman"/>
            </w:rPr>
            <w:t>Mostafapour</w:t>
          </w:r>
          <w:proofErr w:type="spellEnd"/>
          <w:r>
            <w:rPr>
              <w:rFonts w:eastAsia="Times New Roman"/>
            </w:rPr>
            <w:t xml:space="preserve"> S, Greuter M, van Snick JH, Brouwers AH, Dierckx RAJO, van Sluis J, et al. Ultra-low dose CT scanning for PET/CT. Med Phys. 2024;51(1). </w:t>
          </w:r>
        </w:p>
        <w:p w14:paraId="4972FDC7" w14:textId="77777777" w:rsidR="00ED2812" w:rsidRDefault="00ED2812">
          <w:pPr>
            <w:autoSpaceDE w:val="0"/>
            <w:autoSpaceDN w:val="0"/>
            <w:ind w:hanging="640"/>
            <w:divId w:val="363364271"/>
            <w:rPr>
              <w:rFonts w:eastAsia="Times New Roman"/>
            </w:rPr>
          </w:pPr>
          <w:r>
            <w:rPr>
              <w:rFonts w:eastAsia="Times New Roman"/>
            </w:rPr>
            <w:t>15.</w:t>
          </w:r>
          <w:r>
            <w:rPr>
              <w:rFonts w:eastAsia="Times New Roman"/>
            </w:rPr>
            <w:tab/>
            <w:t xml:space="preserve">Sureshbabu W, </w:t>
          </w:r>
          <w:proofErr w:type="spellStart"/>
          <w:r>
            <w:rPr>
              <w:rFonts w:eastAsia="Times New Roman"/>
            </w:rPr>
            <w:t>Mawlawi</w:t>
          </w:r>
          <w:proofErr w:type="spellEnd"/>
          <w:r>
            <w:rPr>
              <w:rFonts w:eastAsia="Times New Roman"/>
            </w:rPr>
            <w:t xml:space="preserve"> O. PET/CT Imaging Artifacts* [Internet]. Vol. 33, J </w:t>
          </w:r>
          <w:proofErr w:type="spellStart"/>
          <w:r>
            <w:rPr>
              <w:rFonts w:eastAsia="Times New Roman"/>
            </w:rPr>
            <w:t>Nucl</w:t>
          </w:r>
          <w:proofErr w:type="spellEnd"/>
          <w:r>
            <w:rPr>
              <w:rFonts w:eastAsia="Times New Roman"/>
            </w:rPr>
            <w:t xml:space="preserve"> Med Technol. 2005. Available from: http://www.snm.org/ce_online</w:t>
          </w:r>
        </w:p>
        <w:p w14:paraId="5B7EA3BE" w14:textId="77777777" w:rsidR="00ED2812" w:rsidRDefault="00ED2812">
          <w:pPr>
            <w:autoSpaceDE w:val="0"/>
            <w:autoSpaceDN w:val="0"/>
            <w:ind w:hanging="640"/>
            <w:divId w:val="1720861313"/>
            <w:rPr>
              <w:rFonts w:eastAsia="Times New Roman"/>
            </w:rPr>
          </w:pPr>
          <w:r>
            <w:rPr>
              <w:rFonts w:eastAsia="Times New Roman"/>
            </w:rPr>
            <w:t>16.</w:t>
          </w:r>
          <w:r>
            <w:rPr>
              <w:rFonts w:eastAsia="Times New Roman"/>
            </w:rPr>
            <w:tab/>
          </w:r>
          <w:proofErr w:type="spellStart"/>
          <w:r>
            <w:rPr>
              <w:rFonts w:eastAsia="Times New Roman"/>
            </w:rPr>
            <w:t>Mawlawi</w:t>
          </w:r>
          <w:proofErr w:type="spellEnd"/>
          <w:r>
            <w:rPr>
              <w:rFonts w:eastAsia="Times New Roman"/>
            </w:rPr>
            <w:t xml:space="preserve"> O, Pan T, Macapinlac HA. PET/CT Imaging Techniques, Considerations, and Artifacts. J </w:t>
          </w:r>
          <w:proofErr w:type="spellStart"/>
          <w:r>
            <w:rPr>
              <w:rFonts w:eastAsia="Times New Roman"/>
            </w:rPr>
            <w:t>Thorac</w:t>
          </w:r>
          <w:proofErr w:type="spellEnd"/>
          <w:r>
            <w:rPr>
              <w:rFonts w:eastAsia="Times New Roman"/>
            </w:rPr>
            <w:t xml:space="preserve"> Imaging [Internet]. 2006;21(2). Available from: https://journals.lww.com/thoracicimaging/fulltext/2006/05000/pet_ct_imaging_techniques,_considerations,_and.2.aspx</w:t>
          </w:r>
        </w:p>
        <w:p w14:paraId="245C91CF" w14:textId="77777777" w:rsidR="00ED2812" w:rsidRDefault="00ED2812">
          <w:pPr>
            <w:autoSpaceDE w:val="0"/>
            <w:autoSpaceDN w:val="0"/>
            <w:ind w:hanging="640"/>
            <w:divId w:val="877275689"/>
            <w:rPr>
              <w:rFonts w:eastAsia="Times New Roman"/>
            </w:rPr>
          </w:pPr>
          <w:r>
            <w:rPr>
              <w:rFonts w:eastAsia="Times New Roman"/>
            </w:rPr>
            <w:lastRenderedPageBreak/>
            <w:t>17.</w:t>
          </w:r>
          <w:r>
            <w:rPr>
              <w:rFonts w:eastAsia="Times New Roman"/>
            </w:rPr>
            <w:tab/>
            <w:t xml:space="preserve">Shiri I, Salimi Y, </w:t>
          </w:r>
          <w:proofErr w:type="spellStart"/>
          <w:r>
            <w:rPr>
              <w:rFonts w:eastAsia="Times New Roman"/>
            </w:rPr>
            <w:t>Maghsudi</w:t>
          </w:r>
          <w:proofErr w:type="spellEnd"/>
          <w:r>
            <w:rPr>
              <w:rFonts w:eastAsia="Times New Roman"/>
            </w:rPr>
            <w:t xml:space="preserve"> M, </w:t>
          </w:r>
          <w:proofErr w:type="spellStart"/>
          <w:r>
            <w:rPr>
              <w:rFonts w:eastAsia="Times New Roman"/>
            </w:rPr>
            <w:t>Jenabi</w:t>
          </w:r>
          <w:proofErr w:type="spellEnd"/>
          <w:r>
            <w:rPr>
              <w:rFonts w:eastAsia="Times New Roman"/>
            </w:rPr>
            <w:t xml:space="preserve"> E, Harsini S, </w:t>
          </w:r>
          <w:proofErr w:type="spellStart"/>
          <w:r>
            <w:rPr>
              <w:rFonts w:eastAsia="Times New Roman"/>
            </w:rPr>
            <w:t>Razeghi</w:t>
          </w:r>
          <w:proofErr w:type="spellEnd"/>
          <w:r>
            <w:rPr>
              <w:rFonts w:eastAsia="Times New Roman"/>
            </w:rPr>
            <w:t xml:space="preserve"> B, et al. Differential privacy preserved federated transfer learning for multi-institutional 68Ga-PET image artefact detection and disentanglement.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w:t>
          </w:r>
          <w:proofErr w:type="gramStart"/>
          <w:r>
            <w:rPr>
              <w:rFonts w:eastAsia="Times New Roman"/>
            </w:rPr>
            <w:t>2023;</w:t>
          </w:r>
          <w:proofErr w:type="gramEnd"/>
          <w:r>
            <w:rPr>
              <w:rFonts w:eastAsia="Times New Roman"/>
            </w:rPr>
            <w:t xml:space="preserve"> </w:t>
          </w:r>
        </w:p>
        <w:p w14:paraId="0E526740" w14:textId="77777777" w:rsidR="00ED2812" w:rsidRDefault="00ED2812">
          <w:pPr>
            <w:autoSpaceDE w:val="0"/>
            <w:autoSpaceDN w:val="0"/>
            <w:ind w:hanging="640"/>
            <w:divId w:val="154419903"/>
            <w:rPr>
              <w:rFonts w:eastAsia="Times New Roman"/>
            </w:rPr>
          </w:pPr>
          <w:r>
            <w:rPr>
              <w:rFonts w:eastAsia="Times New Roman"/>
            </w:rPr>
            <w:t>18.</w:t>
          </w:r>
          <w:r>
            <w:rPr>
              <w:rFonts w:eastAsia="Times New Roman"/>
            </w:rPr>
            <w:tab/>
            <w:t xml:space="preserve">Shiri I, Salimi Y, </w:t>
          </w:r>
          <w:proofErr w:type="spellStart"/>
          <w:r>
            <w:rPr>
              <w:rFonts w:eastAsia="Times New Roman"/>
            </w:rPr>
            <w:t>Hervier</w:t>
          </w:r>
          <w:proofErr w:type="spellEnd"/>
          <w:r>
            <w:rPr>
              <w:rFonts w:eastAsia="Times New Roman"/>
            </w:rPr>
            <w:t xml:space="preserve"> E, </w:t>
          </w:r>
          <w:proofErr w:type="spellStart"/>
          <w:r>
            <w:rPr>
              <w:rFonts w:eastAsia="Times New Roman"/>
            </w:rPr>
            <w:t>Pezzoni</w:t>
          </w:r>
          <w:proofErr w:type="spellEnd"/>
          <w:r>
            <w:rPr>
              <w:rFonts w:eastAsia="Times New Roman"/>
            </w:rPr>
            <w:t xml:space="preserve"> A, </w:t>
          </w:r>
          <w:proofErr w:type="spellStart"/>
          <w:r>
            <w:rPr>
              <w:rFonts w:eastAsia="Times New Roman"/>
            </w:rPr>
            <w:t>Sanaat</w:t>
          </w:r>
          <w:proofErr w:type="spellEnd"/>
          <w:r>
            <w:rPr>
              <w:rFonts w:eastAsia="Times New Roman"/>
            </w:rPr>
            <w:t xml:space="preserve"> A, Mostafaei S, et al. Artificial Intelligence-Driven Single-Shot PET Image Artifact Detection and Disentanglement: Toward Routine Clinical Image Quality Assurance. Clin </w:t>
          </w:r>
          <w:proofErr w:type="spellStart"/>
          <w:r>
            <w:rPr>
              <w:rFonts w:eastAsia="Times New Roman"/>
            </w:rPr>
            <w:t>Nucl</w:t>
          </w:r>
          <w:proofErr w:type="spellEnd"/>
          <w:r>
            <w:rPr>
              <w:rFonts w:eastAsia="Times New Roman"/>
            </w:rPr>
            <w:t xml:space="preserve"> Med. 2023 Dec 1;48(12):1035–46. </w:t>
          </w:r>
        </w:p>
        <w:p w14:paraId="0A4FCCCF" w14:textId="77777777" w:rsidR="00ED2812" w:rsidRDefault="00ED2812">
          <w:pPr>
            <w:autoSpaceDE w:val="0"/>
            <w:autoSpaceDN w:val="0"/>
            <w:ind w:hanging="640"/>
            <w:divId w:val="852187186"/>
            <w:rPr>
              <w:rFonts w:eastAsia="Times New Roman"/>
            </w:rPr>
          </w:pPr>
          <w:r>
            <w:rPr>
              <w:rFonts w:eastAsia="Times New Roman"/>
            </w:rPr>
            <w:t>19.</w:t>
          </w:r>
          <w:r>
            <w:rPr>
              <w:rFonts w:eastAsia="Times New Roman"/>
            </w:rPr>
            <w:tab/>
            <w:t xml:space="preserve">Abdoli M, Dierckx RAJO, Zaidi H. Metal artifact reduction strategies for improved attenuation correction in hybrid PET/CT imaging. Vol. 39, Medical Physics. 2012. </w:t>
          </w:r>
        </w:p>
        <w:p w14:paraId="3270CA69" w14:textId="77777777" w:rsidR="00ED2812" w:rsidRDefault="00ED2812">
          <w:pPr>
            <w:autoSpaceDE w:val="0"/>
            <w:autoSpaceDN w:val="0"/>
            <w:ind w:hanging="640"/>
            <w:divId w:val="89397636"/>
            <w:rPr>
              <w:rFonts w:eastAsia="Times New Roman"/>
            </w:rPr>
          </w:pPr>
          <w:r>
            <w:rPr>
              <w:rFonts w:eastAsia="Times New Roman"/>
            </w:rPr>
            <w:t>20.</w:t>
          </w:r>
          <w:r>
            <w:rPr>
              <w:rFonts w:eastAsia="Times New Roman"/>
            </w:rPr>
            <w:tab/>
          </w:r>
          <w:proofErr w:type="spellStart"/>
          <w:r>
            <w:rPr>
              <w:rFonts w:eastAsia="Times New Roman"/>
            </w:rPr>
            <w:t>Ghafarian</w:t>
          </w:r>
          <w:proofErr w:type="spellEnd"/>
          <w:r>
            <w:rPr>
              <w:rFonts w:eastAsia="Times New Roman"/>
            </w:rPr>
            <w:t xml:space="preserve"> P, Aghamiri SMR, Ay MR, </w:t>
          </w:r>
          <w:proofErr w:type="spellStart"/>
          <w:r>
            <w:rPr>
              <w:rFonts w:eastAsia="Times New Roman"/>
            </w:rPr>
            <w:t>Rahmim</w:t>
          </w:r>
          <w:proofErr w:type="spellEnd"/>
          <w:r>
            <w:rPr>
              <w:rFonts w:eastAsia="Times New Roman"/>
            </w:rPr>
            <w:t xml:space="preserve"> A, Schindler TH, Ratib O, et al. Is metal artefact reduction mandatory in cardiac PET/CT imaging in the presence of pacemaker and implantable cardioverter defibrillator leads?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2011;38(2). </w:t>
          </w:r>
        </w:p>
        <w:p w14:paraId="2C11F43D" w14:textId="77777777" w:rsidR="00ED2812" w:rsidRDefault="00ED2812">
          <w:pPr>
            <w:autoSpaceDE w:val="0"/>
            <w:autoSpaceDN w:val="0"/>
            <w:ind w:hanging="640"/>
            <w:divId w:val="1667911"/>
            <w:rPr>
              <w:rFonts w:eastAsia="Times New Roman"/>
            </w:rPr>
          </w:pPr>
          <w:r>
            <w:rPr>
              <w:rFonts w:eastAsia="Times New Roman"/>
            </w:rPr>
            <w:t>21.</w:t>
          </w:r>
          <w:r>
            <w:rPr>
              <w:rFonts w:eastAsia="Times New Roman"/>
            </w:rPr>
            <w:tab/>
            <w:t xml:space="preserve">Lindemann ME, </w:t>
          </w:r>
          <w:proofErr w:type="spellStart"/>
          <w:r>
            <w:rPr>
              <w:rFonts w:eastAsia="Times New Roman"/>
            </w:rPr>
            <w:t>Nensa</w:t>
          </w:r>
          <w:proofErr w:type="spellEnd"/>
          <w:r>
            <w:rPr>
              <w:rFonts w:eastAsia="Times New Roman"/>
            </w:rPr>
            <w:t xml:space="preserve"> F, Quick HH. Impact of improved attenuation correction on 18F-FDG PET/MR hybrid imaging of the heart. </w:t>
          </w:r>
          <w:proofErr w:type="spellStart"/>
          <w:r>
            <w:rPr>
              <w:rFonts w:eastAsia="Times New Roman"/>
            </w:rPr>
            <w:t>PLoS</w:t>
          </w:r>
          <w:proofErr w:type="spellEnd"/>
          <w:r>
            <w:rPr>
              <w:rFonts w:eastAsia="Times New Roman"/>
            </w:rPr>
            <w:t xml:space="preserve"> One. 2019;14(3). </w:t>
          </w:r>
        </w:p>
        <w:p w14:paraId="47D396AF" w14:textId="77777777" w:rsidR="00ED2812" w:rsidRDefault="00ED2812">
          <w:pPr>
            <w:autoSpaceDE w:val="0"/>
            <w:autoSpaceDN w:val="0"/>
            <w:ind w:hanging="640"/>
            <w:divId w:val="832650628"/>
            <w:rPr>
              <w:rFonts w:eastAsia="Times New Roman"/>
            </w:rPr>
          </w:pPr>
          <w:r>
            <w:rPr>
              <w:rFonts w:eastAsia="Times New Roman"/>
            </w:rPr>
            <w:t>22.</w:t>
          </w:r>
          <w:r>
            <w:rPr>
              <w:rFonts w:eastAsia="Times New Roman"/>
            </w:rPr>
            <w:tab/>
            <w:t xml:space="preserve">McQuaid SJ, Hutton BF. Sources of attenuation-correction artefacts in cardiac PET/CT and SPECT/CT.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2008;35(6). </w:t>
          </w:r>
        </w:p>
        <w:p w14:paraId="1B489F34" w14:textId="77777777" w:rsidR="00ED2812" w:rsidRDefault="00ED2812">
          <w:pPr>
            <w:autoSpaceDE w:val="0"/>
            <w:autoSpaceDN w:val="0"/>
            <w:ind w:hanging="640"/>
            <w:divId w:val="2027629071"/>
            <w:rPr>
              <w:rFonts w:eastAsia="Times New Roman"/>
            </w:rPr>
          </w:pPr>
          <w:r>
            <w:rPr>
              <w:rFonts w:eastAsia="Times New Roman"/>
            </w:rPr>
            <w:t>23.</w:t>
          </w:r>
          <w:r>
            <w:rPr>
              <w:rFonts w:eastAsia="Times New Roman"/>
            </w:rPr>
            <w:tab/>
          </w:r>
          <w:proofErr w:type="spellStart"/>
          <w:r>
            <w:rPr>
              <w:rFonts w:eastAsia="Times New Roman"/>
            </w:rPr>
            <w:t>Magota</w:t>
          </w:r>
          <w:proofErr w:type="spellEnd"/>
          <w:r>
            <w:rPr>
              <w:rFonts w:eastAsia="Times New Roman"/>
            </w:rPr>
            <w:t xml:space="preserve"> K, Numata N, Shinyama D, </w:t>
          </w:r>
          <w:proofErr w:type="spellStart"/>
          <w:r>
            <w:rPr>
              <w:rFonts w:eastAsia="Times New Roman"/>
            </w:rPr>
            <w:t>Katahata</w:t>
          </w:r>
          <w:proofErr w:type="spellEnd"/>
          <w:r>
            <w:rPr>
              <w:rFonts w:eastAsia="Times New Roman"/>
            </w:rPr>
            <w:t xml:space="preserve"> J, Munakata Y, </w:t>
          </w:r>
          <w:proofErr w:type="spellStart"/>
          <w:r>
            <w:rPr>
              <w:rFonts w:eastAsia="Times New Roman"/>
            </w:rPr>
            <w:t>Maniawski</w:t>
          </w:r>
          <w:proofErr w:type="spellEnd"/>
          <w:r>
            <w:rPr>
              <w:rFonts w:eastAsia="Times New Roman"/>
            </w:rPr>
            <w:t xml:space="preserve"> PJ, et al. Halo artifacts of indwelling urinary catheter by inaccurate scatter correction in 18F-FDG PET/CT imaging: incidence, mechanism, and solutions. EJNMMI Phys. 2020;7(1). </w:t>
          </w:r>
        </w:p>
        <w:p w14:paraId="4C104962" w14:textId="77777777" w:rsidR="00ED2812" w:rsidRDefault="00ED2812">
          <w:pPr>
            <w:autoSpaceDE w:val="0"/>
            <w:autoSpaceDN w:val="0"/>
            <w:ind w:hanging="640"/>
            <w:divId w:val="730616717"/>
            <w:rPr>
              <w:rFonts w:eastAsia="Times New Roman"/>
            </w:rPr>
          </w:pPr>
          <w:r>
            <w:rPr>
              <w:rFonts w:eastAsia="Times New Roman"/>
            </w:rPr>
            <w:t>24.</w:t>
          </w:r>
          <w:r>
            <w:rPr>
              <w:rFonts w:eastAsia="Times New Roman"/>
            </w:rPr>
            <w:tab/>
          </w:r>
          <w:proofErr w:type="spellStart"/>
          <w:r>
            <w:rPr>
              <w:rFonts w:eastAsia="Times New Roman"/>
            </w:rPr>
            <w:t>Heußer</w:t>
          </w:r>
          <w:proofErr w:type="spellEnd"/>
          <w:r>
            <w:rPr>
              <w:rFonts w:eastAsia="Times New Roman"/>
            </w:rPr>
            <w:t xml:space="preserve"> T, Mann P, Rank CM, Schäfer M, Dimitrakopoulou-Strauss A, Schlemmer HP, et al. Investigation of the halo-artifact in 68Ga-PSMA-11-PET/MRI. </w:t>
          </w:r>
          <w:proofErr w:type="spellStart"/>
          <w:r>
            <w:rPr>
              <w:rFonts w:eastAsia="Times New Roman"/>
            </w:rPr>
            <w:t>PLoS</w:t>
          </w:r>
          <w:proofErr w:type="spellEnd"/>
          <w:r>
            <w:rPr>
              <w:rFonts w:eastAsia="Times New Roman"/>
            </w:rPr>
            <w:t xml:space="preserve"> One. 2017;12(8). </w:t>
          </w:r>
        </w:p>
        <w:p w14:paraId="27DC16FC" w14:textId="77777777" w:rsidR="00ED2812" w:rsidRDefault="00ED2812">
          <w:pPr>
            <w:autoSpaceDE w:val="0"/>
            <w:autoSpaceDN w:val="0"/>
            <w:ind w:hanging="640"/>
            <w:divId w:val="1205482869"/>
            <w:rPr>
              <w:rFonts w:eastAsia="Times New Roman"/>
            </w:rPr>
          </w:pPr>
          <w:r>
            <w:rPr>
              <w:rFonts w:eastAsia="Times New Roman"/>
            </w:rPr>
            <w:t>25.</w:t>
          </w:r>
          <w:r>
            <w:rPr>
              <w:rFonts w:eastAsia="Times New Roman"/>
            </w:rPr>
            <w:tab/>
            <w:t>Afshar-</w:t>
          </w:r>
          <w:proofErr w:type="spellStart"/>
          <w:r>
            <w:rPr>
              <w:rFonts w:eastAsia="Times New Roman"/>
            </w:rPr>
            <w:t>Oromieh</w:t>
          </w:r>
          <w:proofErr w:type="spellEnd"/>
          <w:r>
            <w:rPr>
              <w:rFonts w:eastAsia="Times New Roman"/>
            </w:rPr>
            <w:t xml:space="preserve"> A, Wolf M, Haberkorn U, </w:t>
          </w:r>
          <w:proofErr w:type="spellStart"/>
          <w:r>
            <w:rPr>
              <w:rFonts w:eastAsia="Times New Roman"/>
            </w:rPr>
            <w:t>Kachelrieß</w:t>
          </w:r>
          <w:proofErr w:type="spellEnd"/>
          <w:r>
            <w:rPr>
              <w:rFonts w:eastAsia="Times New Roman"/>
            </w:rPr>
            <w:t xml:space="preserve"> M, </w:t>
          </w:r>
          <w:proofErr w:type="spellStart"/>
          <w:r>
            <w:rPr>
              <w:rFonts w:eastAsia="Times New Roman"/>
            </w:rPr>
            <w:t>Gnirs</w:t>
          </w:r>
          <w:proofErr w:type="spellEnd"/>
          <w:r>
            <w:rPr>
              <w:rFonts w:eastAsia="Times New Roman"/>
            </w:rPr>
            <w:t xml:space="preserve"> R, Kopka K, et al. Effects of arm truncation on the appearance of the halo artifact in 68Ga-PSMA-11 (HBED-CC) PET/MRI.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2017;44(10). </w:t>
          </w:r>
        </w:p>
        <w:p w14:paraId="416A87FB" w14:textId="77777777" w:rsidR="00ED2812" w:rsidRDefault="00ED2812">
          <w:pPr>
            <w:autoSpaceDE w:val="0"/>
            <w:autoSpaceDN w:val="0"/>
            <w:ind w:hanging="640"/>
            <w:divId w:val="284964849"/>
            <w:rPr>
              <w:rFonts w:eastAsia="Times New Roman"/>
            </w:rPr>
          </w:pPr>
          <w:r>
            <w:rPr>
              <w:rFonts w:eastAsia="Times New Roman"/>
            </w:rPr>
            <w:t>26.</w:t>
          </w:r>
          <w:r>
            <w:rPr>
              <w:rFonts w:eastAsia="Times New Roman"/>
            </w:rPr>
            <w:tab/>
            <w:t xml:space="preserve">Sarikaya I, Sarikaya A. PET/CT Image Artifacts Caused by the Arms. J </w:t>
          </w:r>
          <w:proofErr w:type="spellStart"/>
          <w:r>
            <w:rPr>
              <w:rFonts w:eastAsia="Times New Roman"/>
            </w:rPr>
            <w:t>Nucl</w:t>
          </w:r>
          <w:proofErr w:type="spellEnd"/>
          <w:r>
            <w:rPr>
              <w:rFonts w:eastAsia="Times New Roman"/>
            </w:rPr>
            <w:t xml:space="preserve"> Med Technol. 2021;49(1). </w:t>
          </w:r>
        </w:p>
        <w:p w14:paraId="2EEF7822" w14:textId="77777777" w:rsidR="00ED2812" w:rsidRDefault="00ED2812">
          <w:pPr>
            <w:autoSpaceDE w:val="0"/>
            <w:autoSpaceDN w:val="0"/>
            <w:ind w:hanging="640"/>
            <w:divId w:val="1145973262"/>
            <w:rPr>
              <w:rFonts w:eastAsia="Times New Roman"/>
            </w:rPr>
          </w:pPr>
          <w:r>
            <w:rPr>
              <w:rFonts w:eastAsia="Times New Roman"/>
            </w:rPr>
            <w:t>27.</w:t>
          </w:r>
          <w:r>
            <w:rPr>
              <w:rFonts w:eastAsia="Times New Roman"/>
            </w:rPr>
            <w:tab/>
            <w:t xml:space="preserve">Lodge MA, Mhlanga JC, Cho SY, Wahl RL. Effect of patient arm motion in whole-body PET/CT. Journal of Nuclear Medicine. 2011;52(12). </w:t>
          </w:r>
        </w:p>
        <w:p w14:paraId="33E082EC" w14:textId="77777777" w:rsidR="00ED2812" w:rsidRDefault="00ED2812">
          <w:pPr>
            <w:autoSpaceDE w:val="0"/>
            <w:autoSpaceDN w:val="0"/>
            <w:ind w:hanging="640"/>
            <w:divId w:val="1887912603"/>
            <w:rPr>
              <w:rFonts w:eastAsia="Times New Roman"/>
            </w:rPr>
          </w:pPr>
          <w:r>
            <w:rPr>
              <w:rFonts w:eastAsia="Times New Roman"/>
            </w:rPr>
            <w:t>28.</w:t>
          </w:r>
          <w:r>
            <w:rPr>
              <w:rFonts w:eastAsia="Times New Roman"/>
            </w:rPr>
            <w:tab/>
            <w:t xml:space="preserve">Dinges J, </w:t>
          </w:r>
          <w:proofErr w:type="spellStart"/>
          <w:r>
            <w:rPr>
              <w:rFonts w:eastAsia="Times New Roman"/>
            </w:rPr>
            <w:t>Nekolla</w:t>
          </w:r>
          <w:proofErr w:type="spellEnd"/>
          <w:r>
            <w:rPr>
              <w:rFonts w:eastAsia="Times New Roman"/>
            </w:rPr>
            <w:t xml:space="preserve"> SG, Bundschuh RA. Motion artifacts in oncological and cardiac PET imaging. Vol. 8, PET Clinics. 2013. </w:t>
          </w:r>
        </w:p>
        <w:p w14:paraId="470B7804" w14:textId="77777777" w:rsidR="00ED2812" w:rsidRDefault="00ED2812">
          <w:pPr>
            <w:autoSpaceDE w:val="0"/>
            <w:autoSpaceDN w:val="0"/>
            <w:ind w:hanging="640"/>
            <w:divId w:val="1590624368"/>
            <w:rPr>
              <w:rFonts w:eastAsia="Times New Roman"/>
            </w:rPr>
          </w:pPr>
          <w:r>
            <w:rPr>
              <w:rFonts w:eastAsia="Times New Roman"/>
            </w:rPr>
            <w:t>29.</w:t>
          </w:r>
          <w:r>
            <w:rPr>
              <w:rFonts w:eastAsia="Times New Roman"/>
            </w:rPr>
            <w:tab/>
          </w:r>
          <w:proofErr w:type="spellStart"/>
          <w:r>
            <w:rPr>
              <w:rFonts w:eastAsia="Times New Roman"/>
            </w:rPr>
            <w:t>Presotto</w:t>
          </w:r>
          <w:proofErr w:type="spellEnd"/>
          <w:r>
            <w:rPr>
              <w:rFonts w:eastAsia="Times New Roman"/>
            </w:rPr>
            <w:t xml:space="preserve"> L. The long fight against motion artifacts in cardiac PET. Vol. 29, Journal of Nuclear Cardiology. 2022. </w:t>
          </w:r>
        </w:p>
        <w:p w14:paraId="1E081AF4" w14:textId="77777777" w:rsidR="00ED2812" w:rsidRDefault="00ED2812">
          <w:pPr>
            <w:autoSpaceDE w:val="0"/>
            <w:autoSpaceDN w:val="0"/>
            <w:ind w:hanging="640"/>
            <w:divId w:val="1453279369"/>
            <w:rPr>
              <w:rFonts w:eastAsia="Times New Roman"/>
            </w:rPr>
          </w:pPr>
          <w:r>
            <w:rPr>
              <w:rFonts w:eastAsia="Times New Roman"/>
            </w:rPr>
            <w:t>30.</w:t>
          </w:r>
          <w:r>
            <w:rPr>
              <w:rFonts w:eastAsia="Times New Roman"/>
            </w:rPr>
            <w:tab/>
          </w:r>
          <w:proofErr w:type="spellStart"/>
          <w:r>
            <w:rPr>
              <w:rFonts w:eastAsia="Times New Roman"/>
            </w:rPr>
            <w:t>Piccinelli</w:t>
          </w:r>
          <w:proofErr w:type="spellEnd"/>
          <w:r>
            <w:rPr>
              <w:rFonts w:eastAsia="Times New Roman"/>
            </w:rPr>
            <w:t xml:space="preserve"> M, Votaw JR, Garcia E V. Motion Correction and Its Impact on Absolute Myocardial Blood Flow Measures with PET. Vol. 20, Current Cardiology Reports. 2018. </w:t>
          </w:r>
        </w:p>
        <w:p w14:paraId="37FED2E4" w14:textId="77777777" w:rsidR="00ED2812" w:rsidRDefault="00ED2812">
          <w:pPr>
            <w:autoSpaceDE w:val="0"/>
            <w:autoSpaceDN w:val="0"/>
            <w:ind w:hanging="640"/>
            <w:divId w:val="1267881464"/>
            <w:rPr>
              <w:rFonts w:eastAsia="Times New Roman"/>
            </w:rPr>
          </w:pPr>
          <w:r>
            <w:rPr>
              <w:rFonts w:eastAsia="Times New Roman"/>
            </w:rPr>
            <w:t>31.</w:t>
          </w:r>
          <w:r>
            <w:rPr>
              <w:rFonts w:eastAsia="Times New Roman"/>
            </w:rPr>
            <w:tab/>
            <w:t xml:space="preserve">Chun SY, Kim KY, Lee JS, </w:t>
          </w:r>
          <w:proofErr w:type="spellStart"/>
          <w:r>
            <w:rPr>
              <w:rFonts w:eastAsia="Times New Roman"/>
            </w:rPr>
            <w:t>Fessier</w:t>
          </w:r>
          <w:proofErr w:type="spellEnd"/>
          <w:r>
            <w:rPr>
              <w:rFonts w:eastAsia="Times New Roman"/>
            </w:rPr>
            <w:t xml:space="preserve"> JA. Joint estimation of activity distribution and attenuation map for TOF-PET using alternating direction method of multiplier. In: Proceedings - International Symposium on Biomedical Imaging. 2016. </w:t>
          </w:r>
        </w:p>
        <w:p w14:paraId="45ED3CE9" w14:textId="77777777" w:rsidR="00ED2812" w:rsidRDefault="00ED2812">
          <w:pPr>
            <w:autoSpaceDE w:val="0"/>
            <w:autoSpaceDN w:val="0"/>
            <w:ind w:hanging="640"/>
            <w:divId w:val="1302810790"/>
            <w:rPr>
              <w:rFonts w:eastAsia="Times New Roman"/>
            </w:rPr>
          </w:pPr>
          <w:r>
            <w:rPr>
              <w:rFonts w:eastAsia="Times New Roman"/>
            </w:rPr>
            <w:t>32.</w:t>
          </w:r>
          <w:r>
            <w:rPr>
              <w:rFonts w:eastAsia="Times New Roman"/>
            </w:rPr>
            <w:tab/>
            <w:t xml:space="preserve">Mehranian A, Arabi H, Zaidi H. Vision 20/20: Magnetic resonance imaging-guided attenuation correction in PET/MRI: Challenges, solutions, and opportunities. Med Phys. 2016;43(3). </w:t>
          </w:r>
        </w:p>
        <w:p w14:paraId="39468672" w14:textId="77777777" w:rsidR="00ED2812" w:rsidRDefault="00ED2812">
          <w:pPr>
            <w:autoSpaceDE w:val="0"/>
            <w:autoSpaceDN w:val="0"/>
            <w:ind w:hanging="640"/>
            <w:divId w:val="586886069"/>
            <w:rPr>
              <w:rFonts w:eastAsia="Times New Roman"/>
            </w:rPr>
          </w:pPr>
          <w:r>
            <w:rPr>
              <w:rFonts w:eastAsia="Times New Roman"/>
            </w:rPr>
            <w:t>33.</w:t>
          </w:r>
          <w:r>
            <w:rPr>
              <w:rFonts w:eastAsia="Times New Roman"/>
            </w:rPr>
            <w:tab/>
            <w:t xml:space="preserve">Li S, Wang G. Modified kernel MLAA using autoencoder for PET-enabled dual-energy CT. Philosophical Transactions of the Royal Society A: Mathematical, Physical and Engineering Sciences. 2021;379(2204). </w:t>
          </w:r>
        </w:p>
        <w:p w14:paraId="61A0880C" w14:textId="77777777" w:rsidR="00ED2812" w:rsidRDefault="00ED2812">
          <w:pPr>
            <w:autoSpaceDE w:val="0"/>
            <w:autoSpaceDN w:val="0"/>
            <w:ind w:hanging="640"/>
            <w:divId w:val="174348876"/>
            <w:rPr>
              <w:rFonts w:eastAsia="Times New Roman"/>
            </w:rPr>
          </w:pPr>
          <w:r>
            <w:rPr>
              <w:rFonts w:eastAsia="Times New Roman"/>
            </w:rPr>
            <w:lastRenderedPageBreak/>
            <w:t>34.</w:t>
          </w:r>
          <w:r>
            <w:rPr>
              <w:rFonts w:eastAsia="Times New Roman"/>
            </w:rPr>
            <w:tab/>
            <w:t xml:space="preserve">Akbarzadeh A, Ay MR, Ahmadian A, Riahi Alam N, Zaidi H. MRI-guided attenuation correction in whole-body PET/MR: Assessment of the effect of bone attenuation. Ann </w:t>
          </w:r>
          <w:proofErr w:type="spellStart"/>
          <w:r>
            <w:rPr>
              <w:rFonts w:eastAsia="Times New Roman"/>
            </w:rPr>
            <w:t>Nucl</w:t>
          </w:r>
          <w:proofErr w:type="spellEnd"/>
          <w:r>
            <w:rPr>
              <w:rFonts w:eastAsia="Times New Roman"/>
            </w:rPr>
            <w:t xml:space="preserve"> Med. 2013;27(2). </w:t>
          </w:r>
        </w:p>
        <w:p w14:paraId="66901CE2" w14:textId="77777777" w:rsidR="00ED2812" w:rsidRDefault="00ED2812">
          <w:pPr>
            <w:autoSpaceDE w:val="0"/>
            <w:autoSpaceDN w:val="0"/>
            <w:ind w:hanging="640"/>
            <w:divId w:val="1259483666"/>
            <w:rPr>
              <w:rFonts w:eastAsia="Times New Roman"/>
            </w:rPr>
          </w:pPr>
          <w:r>
            <w:rPr>
              <w:rFonts w:eastAsia="Times New Roman"/>
            </w:rPr>
            <w:t>35.</w:t>
          </w:r>
          <w:r>
            <w:rPr>
              <w:rFonts w:eastAsia="Times New Roman"/>
            </w:rPr>
            <w:tab/>
            <w:t xml:space="preserve">Carney JPJ, Townsend DW, Rappoport V, </w:t>
          </w:r>
          <w:proofErr w:type="spellStart"/>
          <w:r>
            <w:rPr>
              <w:rFonts w:eastAsia="Times New Roman"/>
            </w:rPr>
            <w:t>Bendriem</w:t>
          </w:r>
          <w:proofErr w:type="spellEnd"/>
          <w:r>
            <w:rPr>
              <w:rFonts w:eastAsia="Times New Roman"/>
            </w:rPr>
            <w:t xml:space="preserve"> B. Method for transforming CT images for attenuation correction in PET/CT imaging. Med Phys. 2006;33(4). </w:t>
          </w:r>
        </w:p>
        <w:p w14:paraId="41B0F2DA" w14:textId="77777777" w:rsidR="00ED2812" w:rsidRDefault="00ED2812">
          <w:pPr>
            <w:autoSpaceDE w:val="0"/>
            <w:autoSpaceDN w:val="0"/>
            <w:ind w:hanging="640"/>
            <w:divId w:val="788284213"/>
            <w:rPr>
              <w:rFonts w:eastAsia="Times New Roman"/>
            </w:rPr>
          </w:pPr>
          <w:r>
            <w:rPr>
              <w:rFonts w:eastAsia="Times New Roman"/>
            </w:rPr>
            <w:t>36.</w:t>
          </w:r>
          <w:r>
            <w:rPr>
              <w:rFonts w:eastAsia="Times New Roman"/>
            </w:rPr>
            <w:tab/>
            <w:t xml:space="preserve">Kinahan PE, Townsend DW, Beyer T, Sashin D. Attenuation correction for a combined 3D PET/CT scanner. Med Phys. 1998;25(10). </w:t>
          </w:r>
        </w:p>
        <w:p w14:paraId="3C616C7D" w14:textId="77777777" w:rsidR="00ED2812" w:rsidRDefault="00ED2812">
          <w:pPr>
            <w:autoSpaceDE w:val="0"/>
            <w:autoSpaceDN w:val="0"/>
            <w:ind w:hanging="640"/>
            <w:divId w:val="525406183"/>
            <w:rPr>
              <w:rFonts w:eastAsia="Times New Roman"/>
            </w:rPr>
          </w:pPr>
          <w:r>
            <w:rPr>
              <w:rFonts w:eastAsia="Times New Roman"/>
            </w:rPr>
            <w:t>37.</w:t>
          </w:r>
          <w:r>
            <w:rPr>
              <w:rFonts w:eastAsia="Times New Roman"/>
            </w:rPr>
            <w:tab/>
            <w:t xml:space="preserve">Alessio AM, Kohlmyer S, Branch K, Chen G, Caldwell J, Kinahan P. Cine CT for attenuation correction in cardiac PET/CT. Journal of Nuclear Medicine. 2007;48(5). </w:t>
          </w:r>
        </w:p>
        <w:p w14:paraId="008BC258" w14:textId="77777777" w:rsidR="00ED2812" w:rsidRDefault="00ED2812">
          <w:pPr>
            <w:autoSpaceDE w:val="0"/>
            <w:autoSpaceDN w:val="0"/>
            <w:ind w:hanging="640"/>
            <w:divId w:val="1506939044"/>
            <w:rPr>
              <w:rFonts w:eastAsia="Times New Roman"/>
            </w:rPr>
          </w:pPr>
          <w:r>
            <w:rPr>
              <w:rFonts w:eastAsia="Times New Roman"/>
            </w:rPr>
            <w:t>38.</w:t>
          </w:r>
          <w:r>
            <w:rPr>
              <w:rFonts w:eastAsia="Times New Roman"/>
            </w:rPr>
            <w:tab/>
            <w:t xml:space="preserve">Alberts I, Hünermund JN, Prenosil G, </w:t>
          </w:r>
          <w:proofErr w:type="spellStart"/>
          <w:r>
            <w:rPr>
              <w:rFonts w:eastAsia="Times New Roman"/>
            </w:rPr>
            <w:t>Mingels</w:t>
          </w:r>
          <w:proofErr w:type="spellEnd"/>
          <w:r>
            <w:rPr>
              <w:rFonts w:eastAsia="Times New Roman"/>
            </w:rPr>
            <w:t xml:space="preserve"> C, Bohn KP, Viscione M, et al. Clinical performance of long axial field of view PET/CT: a head-to-head intra-individual comparison of the Biograph Vision Quadra with the Biograph Vision PET/CT.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2021;48(8). </w:t>
          </w:r>
        </w:p>
        <w:p w14:paraId="0CAB4FA9" w14:textId="77777777" w:rsidR="00ED2812" w:rsidRDefault="00ED2812">
          <w:pPr>
            <w:autoSpaceDE w:val="0"/>
            <w:autoSpaceDN w:val="0"/>
            <w:ind w:hanging="640"/>
            <w:divId w:val="431971982"/>
            <w:rPr>
              <w:rFonts w:eastAsia="Times New Roman"/>
            </w:rPr>
          </w:pPr>
          <w:r>
            <w:rPr>
              <w:rFonts w:eastAsia="Times New Roman"/>
            </w:rPr>
            <w:t>39.</w:t>
          </w:r>
          <w:r>
            <w:rPr>
              <w:rFonts w:eastAsia="Times New Roman"/>
            </w:rPr>
            <w:tab/>
            <w:t xml:space="preserve">Guo R, Xue S, Hu J, Sari H, </w:t>
          </w:r>
          <w:proofErr w:type="spellStart"/>
          <w:r>
            <w:rPr>
              <w:rFonts w:eastAsia="Times New Roman"/>
            </w:rPr>
            <w:t>Mingels</w:t>
          </w:r>
          <w:proofErr w:type="spellEnd"/>
          <w:r>
            <w:rPr>
              <w:rFonts w:eastAsia="Times New Roman"/>
            </w:rPr>
            <w:t xml:space="preserve"> C, </w:t>
          </w:r>
          <w:proofErr w:type="spellStart"/>
          <w:r>
            <w:rPr>
              <w:rFonts w:eastAsia="Times New Roman"/>
            </w:rPr>
            <w:t>Zeimpekis</w:t>
          </w:r>
          <w:proofErr w:type="spellEnd"/>
          <w:r>
            <w:rPr>
              <w:rFonts w:eastAsia="Times New Roman"/>
            </w:rPr>
            <w:t xml:space="preserve"> K, et al. Using domain knowledge for robust and generalizable deep learning-based CT-free PET attenuation and scatter correction. Nat </w:t>
          </w:r>
          <w:proofErr w:type="spellStart"/>
          <w:r>
            <w:rPr>
              <w:rFonts w:eastAsia="Times New Roman"/>
            </w:rPr>
            <w:t>Commun</w:t>
          </w:r>
          <w:proofErr w:type="spellEnd"/>
          <w:r>
            <w:rPr>
              <w:rFonts w:eastAsia="Times New Roman"/>
            </w:rPr>
            <w:t xml:space="preserve">. 2022 Dec 1;13(1). </w:t>
          </w:r>
        </w:p>
        <w:p w14:paraId="231BC7E3" w14:textId="77777777" w:rsidR="00ED2812" w:rsidRDefault="00ED2812">
          <w:pPr>
            <w:autoSpaceDE w:val="0"/>
            <w:autoSpaceDN w:val="0"/>
            <w:ind w:hanging="640"/>
            <w:divId w:val="101649844"/>
            <w:rPr>
              <w:rFonts w:eastAsia="Times New Roman"/>
            </w:rPr>
          </w:pPr>
          <w:r>
            <w:rPr>
              <w:rFonts w:eastAsia="Times New Roman"/>
            </w:rPr>
            <w:t>40.</w:t>
          </w:r>
          <w:r>
            <w:rPr>
              <w:rFonts w:eastAsia="Times New Roman"/>
            </w:rPr>
            <w:tab/>
            <w:t xml:space="preserve">Yang J, Sohn JH, Behr SC, Gullberg GT, Seo Y. Ct-less direct correction of attenuation and scatter in the image space using deep learning for whole-body </w:t>
          </w:r>
          <w:proofErr w:type="spellStart"/>
          <w:r>
            <w:rPr>
              <w:rFonts w:eastAsia="Times New Roman"/>
            </w:rPr>
            <w:t>fdg</w:t>
          </w:r>
          <w:proofErr w:type="spellEnd"/>
          <w:r>
            <w:rPr>
              <w:rFonts w:eastAsia="Times New Roman"/>
            </w:rPr>
            <w:t xml:space="preserve"> pet: Potential benefits and pitfalls. </w:t>
          </w:r>
          <w:proofErr w:type="spellStart"/>
          <w:r>
            <w:rPr>
              <w:rFonts w:eastAsia="Times New Roman"/>
            </w:rPr>
            <w:t>Radiol</w:t>
          </w:r>
          <w:proofErr w:type="spellEnd"/>
          <w:r>
            <w:rPr>
              <w:rFonts w:eastAsia="Times New Roman"/>
            </w:rPr>
            <w:t xml:space="preserve"> </w:t>
          </w:r>
          <w:proofErr w:type="spellStart"/>
          <w:r>
            <w:rPr>
              <w:rFonts w:eastAsia="Times New Roman"/>
            </w:rPr>
            <w:t>Artif</w:t>
          </w:r>
          <w:proofErr w:type="spellEnd"/>
          <w:r>
            <w:rPr>
              <w:rFonts w:eastAsia="Times New Roman"/>
            </w:rPr>
            <w:t xml:space="preserve"> </w:t>
          </w:r>
          <w:proofErr w:type="spellStart"/>
          <w:r>
            <w:rPr>
              <w:rFonts w:eastAsia="Times New Roman"/>
            </w:rPr>
            <w:t>Intell</w:t>
          </w:r>
          <w:proofErr w:type="spellEnd"/>
          <w:r>
            <w:rPr>
              <w:rFonts w:eastAsia="Times New Roman"/>
            </w:rPr>
            <w:t xml:space="preserve">. 2021 Mar 1;3(2). </w:t>
          </w:r>
        </w:p>
        <w:p w14:paraId="7BD004FF" w14:textId="77777777" w:rsidR="00ED2812" w:rsidRDefault="00ED2812">
          <w:pPr>
            <w:autoSpaceDE w:val="0"/>
            <w:autoSpaceDN w:val="0"/>
            <w:ind w:hanging="640"/>
            <w:divId w:val="2127655261"/>
            <w:rPr>
              <w:rFonts w:eastAsia="Times New Roman"/>
            </w:rPr>
          </w:pPr>
          <w:r>
            <w:rPr>
              <w:rFonts w:eastAsia="Times New Roman"/>
            </w:rPr>
            <w:t>41.</w:t>
          </w:r>
          <w:r>
            <w:rPr>
              <w:rFonts w:eastAsia="Times New Roman"/>
            </w:rPr>
            <w:tab/>
            <w:t xml:space="preserve">Shiri I, </w:t>
          </w:r>
          <w:proofErr w:type="spellStart"/>
          <w:r>
            <w:rPr>
              <w:rFonts w:eastAsia="Times New Roman"/>
            </w:rPr>
            <w:t>Ghafarian</w:t>
          </w:r>
          <w:proofErr w:type="spellEnd"/>
          <w:r>
            <w:rPr>
              <w:rFonts w:eastAsia="Times New Roman"/>
            </w:rPr>
            <w:t xml:space="preserve"> P, </w:t>
          </w:r>
          <w:proofErr w:type="spellStart"/>
          <w:r>
            <w:rPr>
              <w:rFonts w:eastAsia="Times New Roman"/>
            </w:rPr>
            <w:t>Geramifar</w:t>
          </w:r>
          <w:proofErr w:type="spellEnd"/>
          <w:r>
            <w:rPr>
              <w:rFonts w:eastAsia="Times New Roman"/>
            </w:rPr>
            <w:t xml:space="preserve"> P, Leung KHY, </w:t>
          </w:r>
          <w:proofErr w:type="spellStart"/>
          <w:r>
            <w:rPr>
              <w:rFonts w:eastAsia="Times New Roman"/>
            </w:rPr>
            <w:t>Ghelichoghli</w:t>
          </w:r>
          <w:proofErr w:type="spellEnd"/>
          <w:r>
            <w:rPr>
              <w:rFonts w:eastAsia="Times New Roman"/>
            </w:rPr>
            <w:t xml:space="preserve"> M, </w:t>
          </w:r>
          <w:proofErr w:type="spellStart"/>
          <w:r>
            <w:rPr>
              <w:rFonts w:eastAsia="Times New Roman"/>
            </w:rPr>
            <w:t>Oveisi</w:t>
          </w:r>
          <w:proofErr w:type="spellEnd"/>
          <w:r>
            <w:rPr>
              <w:rFonts w:eastAsia="Times New Roman"/>
            </w:rPr>
            <w:t xml:space="preserve"> M, et al. Direct attenuation correction of brain PET images using only emission data via a deep convolutional encoder-decoder (Deep-DAC). </w:t>
          </w:r>
          <w:proofErr w:type="spellStart"/>
          <w:r>
            <w:rPr>
              <w:rFonts w:eastAsia="Times New Roman"/>
            </w:rPr>
            <w:t>Eur</w:t>
          </w:r>
          <w:proofErr w:type="spellEnd"/>
          <w:r>
            <w:rPr>
              <w:rFonts w:eastAsia="Times New Roman"/>
            </w:rPr>
            <w:t xml:space="preserve"> </w:t>
          </w:r>
          <w:proofErr w:type="spellStart"/>
          <w:r>
            <w:rPr>
              <w:rFonts w:eastAsia="Times New Roman"/>
            </w:rPr>
            <w:t>Radiol</w:t>
          </w:r>
          <w:proofErr w:type="spellEnd"/>
          <w:r>
            <w:rPr>
              <w:rFonts w:eastAsia="Times New Roman"/>
            </w:rPr>
            <w:t xml:space="preserve">. 2019 Dec 1;29(12):6867–79. </w:t>
          </w:r>
        </w:p>
        <w:p w14:paraId="765CB5AA" w14:textId="77777777" w:rsidR="00ED2812" w:rsidRDefault="00ED2812">
          <w:pPr>
            <w:autoSpaceDE w:val="0"/>
            <w:autoSpaceDN w:val="0"/>
            <w:ind w:hanging="640"/>
            <w:divId w:val="1934776871"/>
            <w:rPr>
              <w:rFonts w:eastAsia="Times New Roman"/>
            </w:rPr>
          </w:pPr>
          <w:r>
            <w:rPr>
              <w:rFonts w:eastAsia="Times New Roman"/>
            </w:rPr>
            <w:t>42.</w:t>
          </w:r>
          <w:r>
            <w:rPr>
              <w:rFonts w:eastAsia="Times New Roman"/>
            </w:rPr>
            <w:tab/>
            <w:t xml:space="preserve">Lee JS. A Review of Deep-Learning-Based Approaches for Attenuation Correction in Positron Emission Tomography. Vol. 5, IEEE Transactions on Radiation and Plasma Medical Sciences. 2021. </w:t>
          </w:r>
        </w:p>
        <w:p w14:paraId="5DB22920" w14:textId="77777777" w:rsidR="00ED2812" w:rsidRDefault="00ED2812">
          <w:pPr>
            <w:autoSpaceDE w:val="0"/>
            <w:autoSpaceDN w:val="0"/>
            <w:ind w:hanging="640"/>
            <w:divId w:val="1826046018"/>
            <w:rPr>
              <w:rFonts w:eastAsia="Times New Roman"/>
            </w:rPr>
          </w:pPr>
          <w:r>
            <w:rPr>
              <w:rFonts w:eastAsia="Times New Roman"/>
            </w:rPr>
            <w:t>43.</w:t>
          </w:r>
          <w:r>
            <w:rPr>
              <w:rFonts w:eastAsia="Times New Roman"/>
            </w:rPr>
            <w:tab/>
            <w:t xml:space="preserve">Qian H, Rui X, Ahn S. Deep Learning Models for PET Scatter Estimations. In: 2017 IEEE Nuclear Science Symposium and Medical Imaging Conference (NSS/MIC). 2017. p. 1–5. </w:t>
          </w:r>
        </w:p>
        <w:p w14:paraId="16E09FE5" w14:textId="77777777" w:rsidR="00ED2812" w:rsidRDefault="00ED2812">
          <w:pPr>
            <w:autoSpaceDE w:val="0"/>
            <w:autoSpaceDN w:val="0"/>
            <w:ind w:hanging="640"/>
            <w:divId w:val="1217618412"/>
            <w:rPr>
              <w:rFonts w:eastAsia="Times New Roman"/>
            </w:rPr>
          </w:pPr>
          <w:r>
            <w:rPr>
              <w:rFonts w:eastAsia="Times New Roman"/>
            </w:rPr>
            <w:t>44.</w:t>
          </w:r>
          <w:r>
            <w:rPr>
              <w:rFonts w:eastAsia="Times New Roman"/>
            </w:rPr>
            <w:tab/>
            <w:t>Liu F, Jang H, Kijowski R, Zhao G, Bradshaw T, McMillan AB. A deep learning approach for18 f-</w:t>
          </w:r>
          <w:proofErr w:type="spellStart"/>
          <w:r>
            <w:rPr>
              <w:rFonts w:eastAsia="Times New Roman"/>
            </w:rPr>
            <w:t>fdg</w:t>
          </w:r>
          <w:proofErr w:type="spellEnd"/>
          <w:r>
            <w:rPr>
              <w:rFonts w:eastAsia="Times New Roman"/>
            </w:rPr>
            <w:t xml:space="preserve"> pet attenuation correction. EJNMMI Phys. 2018;5(1). </w:t>
          </w:r>
        </w:p>
        <w:p w14:paraId="4262E3EA" w14:textId="77777777" w:rsidR="00ED2812" w:rsidRDefault="00ED2812">
          <w:pPr>
            <w:autoSpaceDE w:val="0"/>
            <w:autoSpaceDN w:val="0"/>
            <w:ind w:hanging="640"/>
            <w:divId w:val="1617717455"/>
            <w:rPr>
              <w:rFonts w:eastAsia="Times New Roman"/>
            </w:rPr>
          </w:pPr>
          <w:r>
            <w:rPr>
              <w:rFonts w:eastAsia="Times New Roman"/>
            </w:rPr>
            <w:t>45.</w:t>
          </w:r>
          <w:r>
            <w:rPr>
              <w:rFonts w:eastAsia="Times New Roman"/>
            </w:rPr>
            <w:tab/>
            <w:t xml:space="preserve">Wu X, Sahoo D, Hoi SCH. Recent advances in deep learning for object detection. Neurocomputing. 2020;396. </w:t>
          </w:r>
        </w:p>
        <w:p w14:paraId="66CE6C09" w14:textId="77777777" w:rsidR="00ED2812" w:rsidRDefault="00ED2812">
          <w:pPr>
            <w:autoSpaceDE w:val="0"/>
            <w:autoSpaceDN w:val="0"/>
            <w:ind w:hanging="640"/>
            <w:divId w:val="1185368850"/>
            <w:rPr>
              <w:rFonts w:eastAsia="Times New Roman"/>
            </w:rPr>
          </w:pPr>
          <w:r>
            <w:rPr>
              <w:rFonts w:eastAsia="Times New Roman"/>
            </w:rPr>
            <w:t>46.</w:t>
          </w:r>
          <w:r>
            <w:rPr>
              <w:rFonts w:eastAsia="Times New Roman"/>
            </w:rPr>
            <w:tab/>
            <w:t xml:space="preserve">Zhao ZQ, Zheng P, Xu ST, Wu X. Object Detection with Deep Learning: A Review. Vol. 30, IEEE Transactions on Neural Networks and Learning Systems. 2019. </w:t>
          </w:r>
        </w:p>
        <w:p w14:paraId="181381EB" w14:textId="77777777" w:rsidR="00ED2812" w:rsidRDefault="00ED2812">
          <w:pPr>
            <w:autoSpaceDE w:val="0"/>
            <w:autoSpaceDN w:val="0"/>
            <w:ind w:hanging="640"/>
            <w:divId w:val="307831375"/>
            <w:rPr>
              <w:rFonts w:eastAsia="Times New Roman"/>
            </w:rPr>
          </w:pPr>
          <w:r>
            <w:rPr>
              <w:rFonts w:eastAsia="Times New Roman"/>
            </w:rPr>
            <w:t>47.</w:t>
          </w:r>
          <w:r>
            <w:rPr>
              <w:rFonts w:eastAsia="Times New Roman"/>
            </w:rPr>
            <w:tab/>
            <w:t xml:space="preserve">Ma X, Wu J, Xue S, Yang J, Zhou C, Sheng QZ, et al. A Comprehensive Survey on Graph Anomaly Detection </w:t>
          </w:r>
          <w:proofErr w:type="gramStart"/>
          <w:r>
            <w:rPr>
              <w:rFonts w:eastAsia="Times New Roman"/>
            </w:rPr>
            <w:t>With</w:t>
          </w:r>
          <w:proofErr w:type="gramEnd"/>
          <w:r>
            <w:rPr>
              <w:rFonts w:eastAsia="Times New Roman"/>
            </w:rPr>
            <w:t xml:space="preserve"> Deep Learning. IEEE Trans </w:t>
          </w:r>
          <w:proofErr w:type="spellStart"/>
          <w:r>
            <w:rPr>
              <w:rFonts w:eastAsia="Times New Roman"/>
            </w:rPr>
            <w:t>Knowl</w:t>
          </w:r>
          <w:proofErr w:type="spellEnd"/>
          <w:r>
            <w:rPr>
              <w:rFonts w:eastAsia="Times New Roman"/>
            </w:rPr>
            <w:t xml:space="preserve"> Data Eng. 2023;35(12). </w:t>
          </w:r>
        </w:p>
        <w:p w14:paraId="3F6BD662" w14:textId="77777777" w:rsidR="00ED2812" w:rsidRDefault="00ED2812">
          <w:pPr>
            <w:autoSpaceDE w:val="0"/>
            <w:autoSpaceDN w:val="0"/>
            <w:ind w:hanging="640"/>
            <w:divId w:val="213322320"/>
            <w:rPr>
              <w:rFonts w:eastAsia="Times New Roman"/>
            </w:rPr>
          </w:pPr>
          <w:r>
            <w:rPr>
              <w:rFonts w:eastAsia="Times New Roman"/>
            </w:rPr>
            <w:t>48.</w:t>
          </w:r>
          <w:r>
            <w:rPr>
              <w:rFonts w:eastAsia="Times New Roman"/>
            </w:rPr>
            <w:tab/>
          </w:r>
          <w:proofErr w:type="spellStart"/>
          <w:r>
            <w:rPr>
              <w:rFonts w:eastAsia="Times New Roman"/>
            </w:rPr>
            <w:t>McLeavy</w:t>
          </w:r>
          <w:proofErr w:type="spellEnd"/>
          <w:r>
            <w:rPr>
              <w:rFonts w:eastAsia="Times New Roman"/>
            </w:rPr>
            <w:t xml:space="preserve"> CM, </w:t>
          </w:r>
          <w:proofErr w:type="spellStart"/>
          <w:r>
            <w:rPr>
              <w:rFonts w:eastAsia="Times New Roman"/>
            </w:rPr>
            <w:t>Chunara</w:t>
          </w:r>
          <w:proofErr w:type="spellEnd"/>
          <w:r>
            <w:rPr>
              <w:rFonts w:eastAsia="Times New Roman"/>
            </w:rPr>
            <w:t xml:space="preserve"> MH, Gravell RJ, Rauf A, Cushnie A, Staley Talbot C, et al. The future of CT: deep learning reconstruction. Vol. 76, Clinical Radiology. 2021. </w:t>
          </w:r>
        </w:p>
        <w:p w14:paraId="270C486B" w14:textId="77777777" w:rsidR="00ED2812" w:rsidRDefault="00ED2812">
          <w:pPr>
            <w:autoSpaceDE w:val="0"/>
            <w:autoSpaceDN w:val="0"/>
            <w:ind w:hanging="640"/>
            <w:divId w:val="1144197441"/>
            <w:rPr>
              <w:rFonts w:eastAsia="Times New Roman"/>
            </w:rPr>
          </w:pPr>
          <w:r>
            <w:rPr>
              <w:rFonts w:eastAsia="Times New Roman"/>
            </w:rPr>
            <w:t>49.</w:t>
          </w:r>
          <w:r>
            <w:rPr>
              <w:rFonts w:eastAsia="Times New Roman"/>
            </w:rPr>
            <w:tab/>
            <w:t xml:space="preserve">Ahishakiye E, Van </w:t>
          </w:r>
          <w:proofErr w:type="spellStart"/>
          <w:r>
            <w:rPr>
              <w:rFonts w:eastAsia="Times New Roman"/>
            </w:rPr>
            <w:t>Gijzen</w:t>
          </w:r>
          <w:proofErr w:type="spellEnd"/>
          <w:r>
            <w:rPr>
              <w:rFonts w:eastAsia="Times New Roman"/>
            </w:rPr>
            <w:t xml:space="preserve"> MB, </w:t>
          </w:r>
          <w:proofErr w:type="spellStart"/>
          <w:r>
            <w:rPr>
              <w:rFonts w:eastAsia="Times New Roman"/>
            </w:rPr>
            <w:t>Tumwiine</w:t>
          </w:r>
          <w:proofErr w:type="spellEnd"/>
          <w:r>
            <w:rPr>
              <w:rFonts w:eastAsia="Times New Roman"/>
            </w:rPr>
            <w:t xml:space="preserve"> J, Wario R, </w:t>
          </w:r>
          <w:proofErr w:type="spellStart"/>
          <w:r>
            <w:rPr>
              <w:rFonts w:eastAsia="Times New Roman"/>
            </w:rPr>
            <w:t>Obungoloch</w:t>
          </w:r>
          <w:proofErr w:type="spellEnd"/>
          <w:r>
            <w:rPr>
              <w:rFonts w:eastAsia="Times New Roman"/>
            </w:rPr>
            <w:t xml:space="preserve"> J. A survey on deep learning in medical image reconstruction. Vol. 1, Intelligent Medicine. 2021. </w:t>
          </w:r>
        </w:p>
        <w:p w14:paraId="1D42EA0B" w14:textId="77777777" w:rsidR="00ED2812" w:rsidRDefault="00ED2812">
          <w:pPr>
            <w:autoSpaceDE w:val="0"/>
            <w:autoSpaceDN w:val="0"/>
            <w:ind w:hanging="640"/>
            <w:divId w:val="1126696879"/>
            <w:rPr>
              <w:rFonts w:eastAsia="Times New Roman"/>
            </w:rPr>
          </w:pPr>
          <w:r>
            <w:rPr>
              <w:rFonts w:eastAsia="Times New Roman"/>
            </w:rPr>
            <w:t>50.</w:t>
          </w:r>
          <w:r>
            <w:rPr>
              <w:rFonts w:eastAsia="Times New Roman"/>
            </w:rPr>
            <w:tab/>
            <w:t xml:space="preserve">Kim SH, Choi YH, Lee JS, Lee SB, Cho YJ, Lee SH, et al. Deep learning reconstruction in </w:t>
          </w:r>
          <w:proofErr w:type="spellStart"/>
          <w:r>
            <w:rPr>
              <w:rFonts w:eastAsia="Times New Roman"/>
            </w:rPr>
            <w:t>pediatric</w:t>
          </w:r>
          <w:proofErr w:type="spellEnd"/>
          <w:r>
            <w:rPr>
              <w:rFonts w:eastAsia="Times New Roman"/>
            </w:rPr>
            <w:t xml:space="preserve"> brain MRI: comparison of image quality with conventional T2-weighted MRI. Neuroradiology. 2023;65(1). </w:t>
          </w:r>
        </w:p>
        <w:p w14:paraId="2B19722D" w14:textId="77777777" w:rsidR="00ED2812" w:rsidRDefault="00ED2812">
          <w:pPr>
            <w:autoSpaceDE w:val="0"/>
            <w:autoSpaceDN w:val="0"/>
            <w:ind w:hanging="640"/>
            <w:divId w:val="1565986212"/>
            <w:rPr>
              <w:rFonts w:eastAsia="Times New Roman"/>
            </w:rPr>
          </w:pPr>
          <w:r>
            <w:rPr>
              <w:rFonts w:eastAsia="Times New Roman"/>
            </w:rPr>
            <w:lastRenderedPageBreak/>
            <w:t>51.</w:t>
          </w:r>
          <w:r>
            <w:rPr>
              <w:rFonts w:eastAsia="Times New Roman"/>
            </w:rPr>
            <w:tab/>
          </w:r>
          <w:proofErr w:type="spellStart"/>
          <w:r>
            <w:rPr>
              <w:rFonts w:eastAsia="Times New Roman"/>
            </w:rPr>
            <w:t>Jebur</w:t>
          </w:r>
          <w:proofErr w:type="spellEnd"/>
          <w:r>
            <w:rPr>
              <w:rFonts w:eastAsia="Times New Roman"/>
            </w:rPr>
            <w:t xml:space="preserve"> RS, Zabil MHBM, </w:t>
          </w:r>
          <w:proofErr w:type="spellStart"/>
          <w:r>
            <w:rPr>
              <w:rFonts w:eastAsia="Times New Roman"/>
            </w:rPr>
            <w:t>Hammood</w:t>
          </w:r>
          <w:proofErr w:type="spellEnd"/>
          <w:r>
            <w:rPr>
              <w:rFonts w:eastAsia="Times New Roman"/>
            </w:rPr>
            <w:t xml:space="preserve"> DA, Cheng LK. A comprehensive review of image denoising in deep learning. </w:t>
          </w:r>
          <w:proofErr w:type="spellStart"/>
          <w:r>
            <w:rPr>
              <w:rFonts w:eastAsia="Times New Roman"/>
            </w:rPr>
            <w:t>Multimed</w:t>
          </w:r>
          <w:proofErr w:type="spellEnd"/>
          <w:r>
            <w:rPr>
              <w:rFonts w:eastAsia="Times New Roman"/>
            </w:rPr>
            <w:t xml:space="preserve"> Tools Appl. </w:t>
          </w:r>
          <w:proofErr w:type="gramStart"/>
          <w:r>
            <w:rPr>
              <w:rFonts w:eastAsia="Times New Roman"/>
            </w:rPr>
            <w:t>2023;</w:t>
          </w:r>
          <w:proofErr w:type="gramEnd"/>
          <w:r>
            <w:rPr>
              <w:rFonts w:eastAsia="Times New Roman"/>
            </w:rPr>
            <w:t xml:space="preserve"> </w:t>
          </w:r>
        </w:p>
        <w:p w14:paraId="0A3DFB72" w14:textId="77777777" w:rsidR="00ED2812" w:rsidRDefault="00ED2812">
          <w:pPr>
            <w:autoSpaceDE w:val="0"/>
            <w:autoSpaceDN w:val="0"/>
            <w:ind w:hanging="640"/>
            <w:divId w:val="1982927794"/>
            <w:rPr>
              <w:rFonts w:eastAsia="Times New Roman"/>
            </w:rPr>
          </w:pPr>
          <w:r>
            <w:rPr>
              <w:rFonts w:eastAsia="Times New Roman"/>
            </w:rPr>
            <w:t>52.</w:t>
          </w:r>
          <w:r>
            <w:rPr>
              <w:rFonts w:eastAsia="Times New Roman"/>
            </w:rPr>
            <w:tab/>
            <w:t xml:space="preserve">Tian C, Fei L, Zheng W, Xu Y, Zuo W, Lin CW. Deep learning on image denoising: An overview. Vol. 131, Neural Networks. 2020. </w:t>
          </w:r>
        </w:p>
        <w:p w14:paraId="06E408C1" w14:textId="77777777" w:rsidR="00ED2812" w:rsidRDefault="00ED2812">
          <w:pPr>
            <w:autoSpaceDE w:val="0"/>
            <w:autoSpaceDN w:val="0"/>
            <w:ind w:hanging="640"/>
            <w:divId w:val="320160363"/>
            <w:rPr>
              <w:rFonts w:eastAsia="Times New Roman"/>
            </w:rPr>
          </w:pPr>
          <w:r>
            <w:rPr>
              <w:rFonts w:eastAsia="Times New Roman"/>
            </w:rPr>
            <w:t>53.</w:t>
          </w:r>
          <w:r>
            <w:rPr>
              <w:rFonts w:eastAsia="Times New Roman"/>
            </w:rPr>
            <w:tab/>
            <w:t xml:space="preserve">Wu H, Liu Y, Wang J. Review of text classification methods on deep learning. Vol. 63, Computers, Materials and Continua. 2020. </w:t>
          </w:r>
        </w:p>
        <w:p w14:paraId="75307A66" w14:textId="77777777" w:rsidR="00ED2812" w:rsidRDefault="00ED2812">
          <w:pPr>
            <w:autoSpaceDE w:val="0"/>
            <w:autoSpaceDN w:val="0"/>
            <w:ind w:hanging="640"/>
            <w:divId w:val="1577327726"/>
            <w:rPr>
              <w:rFonts w:eastAsia="Times New Roman"/>
            </w:rPr>
          </w:pPr>
          <w:r>
            <w:rPr>
              <w:rFonts w:eastAsia="Times New Roman"/>
            </w:rPr>
            <w:t>54.</w:t>
          </w:r>
          <w:r>
            <w:rPr>
              <w:rFonts w:eastAsia="Times New Roman"/>
            </w:rPr>
            <w:tab/>
            <w:t xml:space="preserve">Ibrahim DM, </w:t>
          </w:r>
          <w:proofErr w:type="spellStart"/>
          <w:r>
            <w:rPr>
              <w:rFonts w:eastAsia="Times New Roman"/>
            </w:rPr>
            <w:t>Elshennawy</w:t>
          </w:r>
          <w:proofErr w:type="spellEnd"/>
          <w:r>
            <w:rPr>
              <w:rFonts w:eastAsia="Times New Roman"/>
            </w:rPr>
            <w:t xml:space="preserve"> NM, Sarhan AM. Deep-chest: Multi-classification deep learning model for diagnosing COVID-19, pneumonia, and lung cancer chest diseases. </w:t>
          </w:r>
          <w:proofErr w:type="spellStart"/>
          <w:r>
            <w:rPr>
              <w:rFonts w:eastAsia="Times New Roman"/>
            </w:rPr>
            <w:t>Comput</w:t>
          </w:r>
          <w:proofErr w:type="spellEnd"/>
          <w:r>
            <w:rPr>
              <w:rFonts w:eastAsia="Times New Roman"/>
            </w:rPr>
            <w:t xml:space="preserve"> </w:t>
          </w:r>
          <w:proofErr w:type="spellStart"/>
          <w:r>
            <w:rPr>
              <w:rFonts w:eastAsia="Times New Roman"/>
            </w:rPr>
            <w:t>Biol</w:t>
          </w:r>
          <w:proofErr w:type="spellEnd"/>
          <w:r>
            <w:rPr>
              <w:rFonts w:eastAsia="Times New Roman"/>
            </w:rPr>
            <w:t xml:space="preserve"> Med. 2021;132. </w:t>
          </w:r>
        </w:p>
        <w:p w14:paraId="5FD49449" w14:textId="77777777" w:rsidR="00ED2812" w:rsidRDefault="00ED2812">
          <w:pPr>
            <w:autoSpaceDE w:val="0"/>
            <w:autoSpaceDN w:val="0"/>
            <w:ind w:hanging="640"/>
            <w:divId w:val="1518423411"/>
            <w:rPr>
              <w:rFonts w:eastAsia="Times New Roman"/>
            </w:rPr>
          </w:pPr>
          <w:r>
            <w:rPr>
              <w:rFonts w:eastAsia="Times New Roman"/>
            </w:rPr>
            <w:t>55.</w:t>
          </w:r>
          <w:r>
            <w:rPr>
              <w:rFonts w:eastAsia="Times New Roman"/>
            </w:rPr>
            <w:tab/>
            <w:t xml:space="preserve">Krishna MM, Neelima M, Harshali M, Rao MVG. Image classification using Deep learning. International Journal of Engineering and </w:t>
          </w:r>
          <w:proofErr w:type="gramStart"/>
          <w:r>
            <w:rPr>
              <w:rFonts w:eastAsia="Times New Roman"/>
            </w:rPr>
            <w:t>Technology(</w:t>
          </w:r>
          <w:proofErr w:type="gramEnd"/>
          <w:r>
            <w:rPr>
              <w:rFonts w:eastAsia="Times New Roman"/>
            </w:rPr>
            <w:t xml:space="preserve">UAE). 2018;7. </w:t>
          </w:r>
        </w:p>
        <w:p w14:paraId="7949B0D3" w14:textId="77777777" w:rsidR="00ED2812" w:rsidRDefault="00ED2812">
          <w:pPr>
            <w:autoSpaceDE w:val="0"/>
            <w:autoSpaceDN w:val="0"/>
            <w:ind w:hanging="640"/>
            <w:divId w:val="728769736"/>
            <w:rPr>
              <w:rFonts w:eastAsia="Times New Roman"/>
            </w:rPr>
          </w:pPr>
          <w:r>
            <w:rPr>
              <w:rFonts w:eastAsia="Times New Roman"/>
            </w:rPr>
            <w:t>56.</w:t>
          </w:r>
          <w:r>
            <w:rPr>
              <w:rFonts w:eastAsia="Times New Roman"/>
            </w:rPr>
            <w:tab/>
            <w:t xml:space="preserve">Liu X, Song L, Liu S, Zhang Y. A review of deep-learning-based medical image segmentation methods. Sustainability (Switzerland). 2021;13(3). </w:t>
          </w:r>
        </w:p>
        <w:p w14:paraId="1B11759B" w14:textId="77777777" w:rsidR="00ED2812" w:rsidRDefault="00ED2812">
          <w:pPr>
            <w:autoSpaceDE w:val="0"/>
            <w:autoSpaceDN w:val="0"/>
            <w:ind w:hanging="640"/>
            <w:divId w:val="2102943375"/>
            <w:rPr>
              <w:rFonts w:eastAsia="Times New Roman"/>
            </w:rPr>
          </w:pPr>
          <w:r>
            <w:rPr>
              <w:rFonts w:eastAsia="Times New Roman"/>
            </w:rPr>
            <w:t>57.</w:t>
          </w:r>
          <w:r>
            <w:rPr>
              <w:rFonts w:eastAsia="Times New Roman"/>
            </w:rPr>
            <w:tab/>
            <w:t xml:space="preserve">Wang R, Lei T, Cui R, Zhang B, Meng H, Nandi AK. Medical image segmentation using deep learning: A survey. IET Image Process. 2022;16(5). </w:t>
          </w:r>
        </w:p>
        <w:p w14:paraId="07D984F8" w14:textId="77777777" w:rsidR="00ED2812" w:rsidRDefault="00ED2812">
          <w:pPr>
            <w:autoSpaceDE w:val="0"/>
            <w:autoSpaceDN w:val="0"/>
            <w:ind w:hanging="640"/>
            <w:divId w:val="1379206502"/>
            <w:rPr>
              <w:rFonts w:eastAsia="Times New Roman"/>
            </w:rPr>
          </w:pPr>
          <w:r>
            <w:rPr>
              <w:rFonts w:eastAsia="Times New Roman"/>
            </w:rPr>
            <w:t>58.</w:t>
          </w:r>
          <w:r>
            <w:rPr>
              <w:rFonts w:eastAsia="Times New Roman"/>
            </w:rPr>
            <w:tab/>
          </w:r>
          <w:proofErr w:type="spellStart"/>
          <w:r>
            <w:rPr>
              <w:rFonts w:eastAsia="Times New Roman"/>
            </w:rPr>
            <w:t>Minaee</w:t>
          </w:r>
          <w:proofErr w:type="spellEnd"/>
          <w:r>
            <w:rPr>
              <w:rFonts w:eastAsia="Times New Roman"/>
            </w:rPr>
            <w:t xml:space="preserve"> S, Boykov Y, </w:t>
          </w:r>
          <w:proofErr w:type="spellStart"/>
          <w:r>
            <w:rPr>
              <w:rFonts w:eastAsia="Times New Roman"/>
            </w:rPr>
            <w:t>Porikli</w:t>
          </w:r>
          <w:proofErr w:type="spellEnd"/>
          <w:r>
            <w:rPr>
              <w:rFonts w:eastAsia="Times New Roman"/>
            </w:rPr>
            <w:t xml:space="preserve"> F, Plaza A, </w:t>
          </w:r>
          <w:proofErr w:type="spellStart"/>
          <w:r>
            <w:rPr>
              <w:rFonts w:eastAsia="Times New Roman"/>
            </w:rPr>
            <w:t>Kehtarnavaz</w:t>
          </w:r>
          <w:proofErr w:type="spellEnd"/>
          <w:r>
            <w:rPr>
              <w:rFonts w:eastAsia="Times New Roman"/>
            </w:rPr>
            <w:t xml:space="preserve"> N, </w:t>
          </w:r>
          <w:proofErr w:type="spellStart"/>
          <w:r>
            <w:rPr>
              <w:rFonts w:eastAsia="Times New Roman"/>
            </w:rPr>
            <w:t>Terzopoulos</w:t>
          </w:r>
          <w:proofErr w:type="spellEnd"/>
          <w:r>
            <w:rPr>
              <w:rFonts w:eastAsia="Times New Roman"/>
            </w:rPr>
            <w:t xml:space="preserve"> D. Image Segmentation Using Deep Learning: A Survey. IEEE Trans Pattern Anal Mach </w:t>
          </w:r>
          <w:proofErr w:type="spellStart"/>
          <w:r>
            <w:rPr>
              <w:rFonts w:eastAsia="Times New Roman"/>
            </w:rPr>
            <w:t>Intell</w:t>
          </w:r>
          <w:proofErr w:type="spellEnd"/>
          <w:r>
            <w:rPr>
              <w:rFonts w:eastAsia="Times New Roman"/>
            </w:rPr>
            <w:t xml:space="preserve">. 2022;44(7). </w:t>
          </w:r>
        </w:p>
        <w:p w14:paraId="3ECEC069" w14:textId="77777777" w:rsidR="00ED2812" w:rsidRDefault="00ED2812">
          <w:pPr>
            <w:autoSpaceDE w:val="0"/>
            <w:autoSpaceDN w:val="0"/>
            <w:ind w:hanging="640"/>
            <w:divId w:val="1955021109"/>
            <w:rPr>
              <w:rFonts w:eastAsia="Times New Roman"/>
            </w:rPr>
          </w:pPr>
          <w:r>
            <w:rPr>
              <w:rFonts w:eastAsia="Times New Roman"/>
            </w:rPr>
            <w:t>59.</w:t>
          </w:r>
          <w:r>
            <w:rPr>
              <w:rFonts w:eastAsia="Times New Roman"/>
            </w:rPr>
            <w:tab/>
            <w:t xml:space="preserve">Xia T, Alessio AM, Kinahan PE. Limits of ultra-low dose CT attenuation correction for PET/CT. In: IEEE Nuclear Science Symposium Conference Record. 2009. </w:t>
          </w:r>
        </w:p>
        <w:p w14:paraId="1CB85D54" w14:textId="77777777" w:rsidR="00ED2812" w:rsidRDefault="00ED2812">
          <w:pPr>
            <w:autoSpaceDE w:val="0"/>
            <w:autoSpaceDN w:val="0"/>
            <w:ind w:hanging="640"/>
            <w:divId w:val="1467553693"/>
            <w:rPr>
              <w:rFonts w:eastAsia="Times New Roman"/>
            </w:rPr>
          </w:pPr>
          <w:r>
            <w:rPr>
              <w:rFonts w:eastAsia="Times New Roman"/>
            </w:rPr>
            <w:t>60.</w:t>
          </w:r>
          <w:r>
            <w:rPr>
              <w:rFonts w:eastAsia="Times New Roman"/>
            </w:rPr>
            <w:tab/>
            <w:t>Prieto E, García-</w:t>
          </w:r>
          <w:proofErr w:type="spellStart"/>
          <w:r>
            <w:rPr>
              <w:rFonts w:eastAsia="Times New Roman"/>
            </w:rPr>
            <w:t>Velloso</w:t>
          </w:r>
          <w:proofErr w:type="spellEnd"/>
          <w:r>
            <w:rPr>
              <w:rFonts w:eastAsia="Times New Roman"/>
            </w:rPr>
            <w:t xml:space="preserve"> MJ, </w:t>
          </w:r>
          <w:proofErr w:type="spellStart"/>
          <w:r>
            <w:rPr>
              <w:rFonts w:eastAsia="Times New Roman"/>
            </w:rPr>
            <w:t>Aquerreta</w:t>
          </w:r>
          <w:proofErr w:type="spellEnd"/>
          <w:r>
            <w:rPr>
              <w:rFonts w:eastAsia="Times New Roman"/>
            </w:rPr>
            <w:t xml:space="preserve"> JD, Rosales JJ, Bastidas JF, Soriano I, et al. Ultra-low dose whole-body CT for attenuation correction in a dual tracer PET/CT protocol for multiple myeloma. </w:t>
          </w:r>
          <w:proofErr w:type="spellStart"/>
          <w:r>
            <w:rPr>
              <w:rFonts w:eastAsia="Times New Roman"/>
            </w:rPr>
            <w:t>Physica</w:t>
          </w:r>
          <w:proofErr w:type="spellEnd"/>
          <w:r>
            <w:rPr>
              <w:rFonts w:eastAsia="Times New Roman"/>
            </w:rPr>
            <w:t xml:space="preserve"> Medica. 2021;84. </w:t>
          </w:r>
        </w:p>
        <w:p w14:paraId="67E1298B" w14:textId="77777777" w:rsidR="00ED2812" w:rsidRDefault="00ED2812">
          <w:pPr>
            <w:autoSpaceDE w:val="0"/>
            <w:autoSpaceDN w:val="0"/>
            <w:ind w:hanging="640"/>
            <w:divId w:val="1539390036"/>
            <w:rPr>
              <w:rFonts w:eastAsia="Times New Roman"/>
            </w:rPr>
          </w:pPr>
          <w:r>
            <w:rPr>
              <w:rFonts w:eastAsia="Times New Roman"/>
            </w:rPr>
            <w:t>61.</w:t>
          </w:r>
          <w:r>
            <w:rPr>
              <w:rFonts w:eastAsia="Times New Roman"/>
            </w:rPr>
            <w:tab/>
          </w:r>
          <w:proofErr w:type="spellStart"/>
          <w:r>
            <w:rPr>
              <w:rFonts w:eastAsia="Times New Roman"/>
            </w:rPr>
            <w:t>Wafa</w:t>
          </w:r>
          <w:proofErr w:type="spellEnd"/>
          <w:r>
            <w:rPr>
              <w:rFonts w:eastAsia="Times New Roman"/>
            </w:rPr>
            <w:t xml:space="preserve"> B, Moussaoui A. A review on methods to estimate a CT from MRI data in the context of MRI-alone RT. Medical Technologies Journal. 2018;2(1). </w:t>
          </w:r>
        </w:p>
        <w:p w14:paraId="4403A505" w14:textId="77777777" w:rsidR="00ED2812" w:rsidRDefault="00ED2812">
          <w:pPr>
            <w:autoSpaceDE w:val="0"/>
            <w:autoSpaceDN w:val="0"/>
            <w:ind w:hanging="640"/>
            <w:divId w:val="1838419502"/>
            <w:rPr>
              <w:rFonts w:eastAsia="Times New Roman"/>
            </w:rPr>
          </w:pPr>
          <w:r>
            <w:rPr>
              <w:rFonts w:eastAsia="Times New Roman"/>
            </w:rPr>
            <w:t>62.</w:t>
          </w:r>
          <w:r>
            <w:rPr>
              <w:rFonts w:eastAsia="Times New Roman"/>
            </w:rPr>
            <w:tab/>
            <w:t xml:space="preserve">Lindemann ME, Gratz M, Blumhagen JO, Jakoby B, Quick HH. MR-based truncation correction using an advanced HUGE method to improve attenuation correction in PET/MR imaging of obese patients. Med Phys. 2022;49(2). </w:t>
          </w:r>
        </w:p>
        <w:p w14:paraId="5ADE7D64" w14:textId="77777777" w:rsidR="00ED2812" w:rsidRDefault="00ED2812">
          <w:pPr>
            <w:autoSpaceDE w:val="0"/>
            <w:autoSpaceDN w:val="0"/>
            <w:ind w:hanging="640"/>
            <w:divId w:val="1429740674"/>
            <w:rPr>
              <w:rFonts w:eastAsia="Times New Roman"/>
            </w:rPr>
          </w:pPr>
          <w:r>
            <w:rPr>
              <w:rFonts w:eastAsia="Times New Roman"/>
            </w:rPr>
            <w:t>63.</w:t>
          </w:r>
          <w:r>
            <w:rPr>
              <w:rFonts w:eastAsia="Times New Roman"/>
            </w:rPr>
            <w:tab/>
            <w:t>Sun H, Xi Q, Fan R, Sun J, Xie K, Ni X, et al. Synthesis of pseudo-CT images from pelvic MRI images based on an MD-</w:t>
          </w:r>
          <w:proofErr w:type="spellStart"/>
          <w:r>
            <w:rPr>
              <w:rFonts w:eastAsia="Times New Roman"/>
            </w:rPr>
            <w:t>CycleGAN</w:t>
          </w:r>
          <w:proofErr w:type="spellEnd"/>
          <w:r>
            <w:rPr>
              <w:rFonts w:eastAsia="Times New Roman"/>
            </w:rPr>
            <w:t xml:space="preserve"> model for radiotherapy. Phys Med Biol. 2022;67(3). </w:t>
          </w:r>
        </w:p>
        <w:p w14:paraId="247D5799" w14:textId="77777777" w:rsidR="00ED2812" w:rsidRDefault="00ED2812">
          <w:pPr>
            <w:autoSpaceDE w:val="0"/>
            <w:autoSpaceDN w:val="0"/>
            <w:ind w:hanging="640"/>
            <w:divId w:val="1543009971"/>
            <w:rPr>
              <w:rFonts w:eastAsia="Times New Roman"/>
            </w:rPr>
          </w:pPr>
          <w:r>
            <w:rPr>
              <w:rFonts w:eastAsia="Times New Roman"/>
            </w:rPr>
            <w:t>64.</w:t>
          </w:r>
          <w:r>
            <w:rPr>
              <w:rFonts w:eastAsia="Times New Roman"/>
            </w:rPr>
            <w:tab/>
            <w:t xml:space="preserve">Wang T, Manohar N, Lei Y, </w:t>
          </w:r>
          <w:proofErr w:type="spellStart"/>
          <w:r>
            <w:rPr>
              <w:rFonts w:eastAsia="Times New Roman"/>
            </w:rPr>
            <w:t>Dhabaan</w:t>
          </w:r>
          <w:proofErr w:type="spellEnd"/>
          <w:r>
            <w:rPr>
              <w:rFonts w:eastAsia="Times New Roman"/>
            </w:rPr>
            <w:t xml:space="preserve"> A, Shu HK, Liu T, et al. MRI-based treatment planning for brain stereotactic radiosurgery: </w:t>
          </w:r>
          <w:proofErr w:type="spellStart"/>
          <w:r>
            <w:rPr>
              <w:rFonts w:eastAsia="Times New Roman"/>
            </w:rPr>
            <w:t>Dosimetric</w:t>
          </w:r>
          <w:proofErr w:type="spellEnd"/>
          <w:r>
            <w:rPr>
              <w:rFonts w:eastAsia="Times New Roman"/>
            </w:rPr>
            <w:t xml:space="preserve"> validation of a learning-based pseudo-CT generation method. Medical Dosimetry. 2019;44(3). </w:t>
          </w:r>
        </w:p>
        <w:p w14:paraId="77963C21" w14:textId="77777777" w:rsidR="00ED2812" w:rsidRDefault="00ED2812">
          <w:pPr>
            <w:autoSpaceDE w:val="0"/>
            <w:autoSpaceDN w:val="0"/>
            <w:ind w:hanging="640"/>
            <w:divId w:val="1209996427"/>
            <w:rPr>
              <w:rFonts w:eastAsia="Times New Roman"/>
            </w:rPr>
          </w:pPr>
          <w:r>
            <w:rPr>
              <w:rFonts w:eastAsia="Times New Roman"/>
            </w:rPr>
            <w:t>65.</w:t>
          </w:r>
          <w:r>
            <w:rPr>
              <w:rFonts w:eastAsia="Times New Roman"/>
            </w:rPr>
            <w:tab/>
          </w:r>
          <w:proofErr w:type="spellStart"/>
          <w:r>
            <w:rPr>
              <w:rFonts w:eastAsia="Times New Roman"/>
            </w:rPr>
            <w:t>Jabbarpour</w:t>
          </w:r>
          <w:proofErr w:type="spellEnd"/>
          <w:r>
            <w:rPr>
              <w:rFonts w:eastAsia="Times New Roman"/>
            </w:rPr>
            <w:t xml:space="preserve"> A, Mahdavi SR, </w:t>
          </w:r>
          <w:proofErr w:type="spellStart"/>
          <w:r>
            <w:rPr>
              <w:rFonts w:eastAsia="Times New Roman"/>
            </w:rPr>
            <w:t>Vafaei</w:t>
          </w:r>
          <w:proofErr w:type="spellEnd"/>
          <w:r>
            <w:rPr>
              <w:rFonts w:eastAsia="Times New Roman"/>
            </w:rPr>
            <w:t xml:space="preserve"> Sadr A, Esmaili G, Shiri I, Zaidi H. Unsupervised </w:t>
          </w:r>
          <w:proofErr w:type="gramStart"/>
          <w:r>
            <w:rPr>
              <w:rFonts w:eastAsia="Times New Roman"/>
            </w:rPr>
            <w:t>pseudo CT</w:t>
          </w:r>
          <w:proofErr w:type="gramEnd"/>
          <w:r>
            <w:rPr>
              <w:rFonts w:eastAsia="Times New Roman"/>
            </w:rPr>
            <w:t xml:space="preserve"> generation using heterogenous multicentric CT/MR images and </w:t>
          </w:r>
          <w:proofErr w:type="spellStart"/>
          <w:r>
            <w:rPr>
              <w:rFonts w:eastAsia="Times New Roman"/>
            </w:rPr>
            <w:t>CycleGAN</w:t>
          </w:r>
          <w:proofErr w:type="spellEnd"/>
          <w:r>
            <w:rPr>
              <w:rFonts w:eastAsia="Times New Roman"/>
            </w:rPr>
            <w:t xml:space="preserve">: </w:t>
          </w:r>
          <w:proofErr w:type="spellStart"/>
          <w:r>
            <w:rPr>
              <w:rFonts w:eastAsia="Times New Roman"/>
            </w:rPr>
            <w:t>Dosimetric</w:t>
          </w:r>
          <w:proofErr w:type="spellEnd"/>
          <w:r>
            <w:rPr>
              <w:rFonts w:eastAsia="Times New Roman"/>
            </w:rPr>
            <w:t xml:space="preserve"> assessment for 3D conformal radiotherapy. </w:t>
          </w:r>
          <w:proofErr w:type="spellStart"/>
          <w:r>
            <w:rPr>
              <w:rFonts w:eastAsia="Times New Roman"/>
            </w:rPr>
            <w:t>Comput</w:t>
          </w:r>
          <w:proofErr w:type="spellEnd"/>
          <w:r>
            <w:rPr>
              <w:rFonts w:eastAsia="Times New Roman"/>
            </w:rPr>
            <w:t xml:space="preserve"> </w:t>
          </w:r>
          <w:proofErr w:type="spellStart"/>
          <w:r>
            <w:rPr>
              <w:rFonts w:eastAsia="Times New Roman"/>
            </w:rPr>
            <w:t>Biol</w:t>
          </w:r>
          <w:proofErr w:type="spellEnd"/>
          <w:r>
            <w:rPr>
              <w:rFonts w:eastAsia="Times New Roman"/>
            </w:rPr>
            <w:t xml:space="preserve"> Med. 2022;143. </w:t>
          </w:r>
        </w:p>
        <w:p w14:paraId="598DBCFE" w14:textId="77777777" w:rsidR="00ED2812" w:rsidRDefault="00ED2812">
          <w:pPr>
            <w:autoSpaceDE w:val="0"/>
            <w:autoSpaceDN w:val="0"/>
            <w:ind w:hanging="640"/>
            <w:divId w:val="495807058"/>
            <w:rPr>
              <w:rFonts w:eastAsia="Times New Roman"/>
            </w:rPr>
          </w:pPr>
          <w:r>
            <w:rPr>
              <w:rFonts w:eastAsia="Times New Roman"/>
            </w:rPr>
            <w:t>66.</w:t>
          </w:r>
          <w:r>
            <w:rPr>
              <w:rFonts w:eastAsia="Times New Roman"/>
            </w:rPr>
            <w:tab/>
            <w:t xml:space="preserve">Shiri I, Arabi H, </w:t>
          </w:r>
          <w:proofErr w:type="spellStart"/>
          <w:r>
            <w:rPr>
              <w:rFonts w:eastAsia="Times New Roman"/>
            </w:rPr>
            <w:t>Geramifar</w:t>
          </w:r>
          <w:proofErr w:type="spellEnd"/>
          <w:r>
            <w:rPr>
              <w:rFonts w:eastAsia="Times New Roman"/>
            </w:rPr>
            <w:t xml:space="preserve"> P, </w:t>
          </w:r>
          <w:proofErr w:type="spellStart"/>
          <w:r>
            <w:rPr>
              <w:rFonts w:eastAsia="Times New Roman"/>
            </w:rPr>
            <w:t>Hajianfar</w:t>
          </w:r>
          <w:proofErr w:type="spellEnd"/>
          <w:r>
            <w:rPr>
              <w:rFonts w:eastAsia="Times New Roman"/>
            </w:rPr>
            <w:t xml:space="preserve"> G, </w:t>
          </w:r>
          <w:proofErr w:type="spellStart"/>
          <w:r>
            <w:rPr>
              <w:rFonts w:eastAsia="Times New Roman"/>
            </w:rPr>
            <w:t>Ghafarian</w:t>
          </w:r>
          <w:proofErr w:type="spellEnd"/>
          <w:r>
            <w:rPr>
              <w:rFonts w:eastAsia="Times New Roman"/>
            </w:rPr>
            <w:t xml:space="preserve"> P, </w:t>
          </w:r>
          <w:proofErr w:type="spellStart"/>
          <w:r>
            <w:rPr>
              <w:rFonts w:eastAsia="Times New Roman"/>
            </w:rPr>
            <w:t>Rahmim</w:t>
          </w:r>
          <w:proofErr w:type="spellEnd"/>
          <w:r>
            <w:rPr>
              <w:rFonts w:eastAsia="Times New Roman"/>
            </w:rPr>
            <w:t xml:space="preserve"> A, et al. Deep-JASC: joint attenuation and scatter correction in whole-body 18F-FDG PET using a deep residual network.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2020 Oct 1;47(11):2533–48. </w:t>
          </w:r>
        </w:p>
        <w:p w14:paraId="2D98319E" w14:textId="77777777" w:rsidR="00ED2812" w:rsidRDefault="00ED2812">
          <w:pPr>
            <w:autoSpaceDE w:val="0"/>
            <w:autoSpaceDN w:val="0"/>
            <w:ind w:hanging="640"/>
            <w:divId w:val="1443382334"/>
            <w:rPr>
              <w:rFonts w:eastAsia="Times New Roman"/>
            </w:rPr>
          </w:pPr>
          <w:r>
            <w:rPr>
              <w:rFonts w:eastAsia="Times New Roman"/>
            </w:rPr>
            <w:t>67.</w:t>
          </w:r>
          <w:r>
            <w:rPr>
              <w:rFonts w:eastAsia="Times New Roman"/>
            </w:rPr>
            <w:tab/>
            <w:t xml:space="preserve">Liu F, Jang H, Kijowski R, Bradshaw T, McMillan AB. Deep learning MR imaging-based attenuation correction for PET/MR imaging. Radiology. 2018;286(2). </w:t>
          </w:r>
        </w:p>
        <w:p w14:paraId="42B44FF7" w14:textId="77777777" w:rsidR="00ED2812" w:rsidRDefault="00ED2812">
          <w:pPr>
            <w:autoSpaceDE w:val="0"/>
            <w:autoSpaceDN w:val="0"/>
            <w:ind w:hanging="640"/>
            <w:divId w:val="1368799747"/>
            <w:rPr>
              <w:rFonts w:eastAsia="Times New Roman"/>
            </w:rPr>
          </w:pPr>
          <w:r>
            <w:rPr>
              <w:rFonts w:eastAsia="Times New Roman"/>
            </w:rPr>
            <w:lastRenderedPageBreak/>
            <w:t>68.</w:t>
          </w:r>
          <w:r>
            <w:rPr>
              <w:rFonts w:eastAsia="Times New Roman"/>
            </w:rPr>
            <w:tab/>
            <w:t xml:space="preserve">Arabi H, Zaidi H. Deep learning–based metal artefact reduction in PET/CT imaging. </w:t>
          </w:r>
          <w:proofErr w:type="spellStart"/>
          <w:r>
            <w:rPr>
              <w:rFonts w:eastAsia="Times New Roman"/>
            </w:rPr>
            <w:t>Eur</w:t>
          </w:r>
          <w:proofErr w:type="spellEnd"/>
          <w:r>
            <w:rPr>
              <w:rFonts w:eastAsia="Times New Roman"/>
            </w:rPr>
            <w:t xml:space="preserve"> </w:t>
          </w:r>
          <w:proofErr w:type="spellStart"/>
          <w:r>
            <w:rPr>
              <w:rFonts w:eastAsia="Times New Roman"/>
            </w:rPr>
            <w:t>Radiol</w:t>
          </w:r>
          <w:proofErr w:type="spellEnd"/>
          <w:r>
            <w:rPr>
              <w:rFonts w:eastAsia="Times New Roman"/>
            </w:rPr>
            <w:t xml:space="preserve">. 2021;31(8). </w:t>
          </w:r>
        </w:p>
        <w:p w14:paraId="1A6CA135" w14:textId="77777777" w:rsidR="00ED2812" w:rsidRDefault="00ED2812">
          <w:pPr>
            <w:autoSpaceDE w:val="0"/>
            <w:autoSpaceDN w:val="0"/>
            <w:ind w:hanging="640"/>
            <w:divId w:val="248000913"/>
            <w:rPr>
              <w:rFonts w:eastAsia="Times New Roman"/>
            </w:rPr>
          </w:pPr>
          <w:r>
            <w:rPr>
              <w:rFonts w:eastAsia="Times New Roman"/>
            </w:rPr>
            <w:t>69.</w:t>
          </w:r>
          <w:r>
            <w:rPr>
              <w:rFonts w:eastAsia="Times New Roman"/>
            </w:rPr>
            <w:tab/>
            <w:t xml:space="preserve">Arabi H, Zaidi H. Truncation compensation and metallic dental implant artefact reduction in PET/MRI attenuation correction using deep learning-based object completion. Phys Med Biol. 2020;65(19). </w:t>
          </w:r>
        </w:p>
        <w:p w14:paraId="54712600" w14:textId="77777777" w:rsidR="00ED2812" w:rsidRDefault="00ED2812">
          <w:pPr>
            <w:autoSpaceDE w:val="0"/>
            <w:autoSpaceDN w:val="0"/>
            <w:ind w:hanging="640"/>
            <w:divId w:val="23946794"/>
            <w:rPr>
              <w:rFonts w:eastAsia="Times New Roman"/>
            </w:rPr>
          </w:pPr>
          <w:r>
            <w:rPr>
              <w:rFonts w:eastAsia="Times New Roman"/>
            </w:rPr>
            <w:t>70.</w:t>
          </w:r>
          <w:r>
            <w:rPr>
              <w:rFonts w:eastAsia="Times New Roman"/>
            </w:rPr>
            <w:tab/>
            <w:t xml:space="preserve">Shiri I, </w:t>
          </w:r>
          <w:proofErr w:type="spellStart"/>
          <w:r>
            <w:rPr>
              <w:rFonts w:eastAsia="Times New Roman"/>
            </w:rPr>
            <w:t>Vafaei</w:t>
          </w:r>
          <w:proofErr w:type="spellEnd"/>
          <w:r>
            <w:rPr>
              <w:rFonts w:eastAsia="Times New Roman"/>
            </w:rPr>
            <w:t xml:space="preserve"> Sadr A, Akhavan A, Salimi Y, </w:t>
          </w:r>
          <w:proofErr w:type="spellStart"/>
          <w:r>
            <w:rPr>
              <w:rFonts w:eastAsia="Times New Roman"/>
            </w:rPr>
            <w:t>Sanaat</w:t>
          </w:r>
          <w:proofErr w:type="spellEnd"/>
          <w:r>
            <w:rPr>
              <w:rFonts w:eastAsia="Times New Roman"/>
            </w:rPr>
            <w:t xml:space="preserve"> A, Amini M, et al. Decentralized collaborative multi-institutional PET attenuation and scatter correction using federated deep learning.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2023 Mar 1;50(4):1034–50. </w:t>
          </w:r>
        </w:p>
        <w:p w14:paraId="13CBAD3D" w14:textId="77777777" w:rsidR="00ED2812" w:rsidRDefault="00ED2812">
          <w:pPr>
            <w:autoSpaceDE w:val="0"/>
            <w:autoSpaceDN w:val="0"/>
            <w:ind w:hanging="640"/>
            <w:divId w:val="288318513"/>
            <w:rPr>
              <w:rFonts w:eastAsia="Times New Roman"/>
            </w:rPr>
          </w:pPr>
          <w:r>
            <w:rPr>
              <w:rFonts w:eastAsia="Times New Roman"/>
            </w:rPr>
            <w:t>71.</w:t>
          </w:r>
          <w:r>
            <w:rPr>
              <w:rFonts w:eastAsia="Times New Roman"/>
            </w:rPr>
            <w:tab/>
            <w:t xml:space="preserve">Shiri I, Sadr A V, </w:t>
          </w:r>
          <w:proofErr w:type="spellStart"/>
          <w:r>
            <w:rPr>
              <w:rFonts w:eastAsia="Times New Roman"/>
            </w:rPr>
            <w:t>Sanaat</w:t>
          </w:r>
          <w:proofErr w:type="spellEnd"/>
          <w:r>
            <w:rPr>
              <w:rFonts w:eastAsia="Times New Roman"/>
            </w:rPr>
            <w:t xml:space="preserve"> A, Ferdowsi S, Arabi H, Zaidi H. Federated Learning-based Deep Learning Model for PET Attenuation and Scatter Correction: A Multi-</w:t>
          </w:r>
          <w:proofErr w:type="spellStart"/>
          <w:r>
            <w:rPr>
              <w:rFonts w:eastAsia="Times New Roman"/>
            </w:rPr>
            <w:t>Center</w:t>
          </w:r>
          <w:proofErr w:type="spellEnd"/>
          <w:r>
            <w:rPr>
              <w:rFonts w:eastAsia="Times New Roman"/>
            </w:rPr>
            <w:t xml:space="preserve"> Study. In: 2021 IEEE Nuclear Science Symposium and Medical Imaging Conference (NSS/MIC). 2021. p. 1–3. </w:t>
          </w:r>
        </w:p>
        <w:p w14:paraId="07C1AB78" w14:textId="77777777" w:rsidR="00ED2812" w:rsidRDefault="00ED2812">
          <w:pPr>
            <w:autoSpaceDE w:val="0"/>
            <w:autoSpaceDN w:val="0"/>
            <w:ind w:hanging="640"/>
            <w:divId w:val="1289238534"/>
            <w:rPr>
              <w:rFonts w:eastAsia="Times New Roman"/>
            </w:rPr>
          </w:pPr>
          <w:r>
            <w:rPr>
              <w:rFonts w:eastAsia="Times New Roman"/>
            </w:rPr>
            <w:t>72.</w:t>
          </w:r>
          <w:r>
            <w:rPr>
              <w:rFonts w:eastAsia="Times New Roman"/>
            </w:rPr>
            <w:tab/>
            <w:t xml:space="preserve">Isensee F, Petersen J, Klein A, Zimmerer D, Jaeger PF, Kohl S, et al. </w:t>
          </w:r>
          <w:proofErr w:type="spellStart"/>
          <w:r>
            <w:rPr>
              <w:rFonts w:eastAsia="Times New Roman"/>
            </w:rPr>
            <w:t>nnU</w:t>
          </w:r>
          <w:proofErr w:type="spellEnd"/>
          <w:r>
            <w:rPr>
              <w:rFonts w:eastAsia="Times New Roman"/>
            </w:rPr>
            <w:t xml:space="preserve">-Net: Self-adapting Framework for U-Net-Based Medical Image Segmentation. In: </w:t>
          </w:r>
          <w:proofErr w:type="spellStart"/>
          <w:r>
            <w:rPr>
              <w:rFonts w:eastAsia="Times New Roman"/>
            </w:rPr>
            <w:t>Informatik</w:t>
          </w:r>
          <w:proofErr w:type="spellEnd"/>
          <w:r>
            <w:rPr>
              <w:rFonts w:eastAsia="Times New Roman"/>
            </w:rPr>
            <w:t xml:space="preserve"> </w:t>
          </w:r>
          <w:proofErr w:type="spellStart"/>
          <w:r>
            <w:rPr>
              <w:rFonts w:eastAsia="Times New Roman"/>
            </w:rPr>
            <w:t>aktuell</w:t>
          </w:r>
          <w:proofErr w:type="spellEnd"/>
          <w:r>
            <w:rPr>
              <w:rFonts w:eastAsia="Times New Roman"/>
            </w:rPr>
            <w:t xml:space="preserve">. 2019. </w:t>
          </w:r>
        </w:p>
        <w:p w14:paraId="2BDBD7D0" w14:textId="77777777" w:rsidR="00ED2812" w:rsidRDefault="00ED2812">
          <w:pPr>
            <w:autoSpaceDE w:val="0"/>
            <w:autoSpaceDN w:val="0"/>
            <w:ind w:hanging="640"/>
            <w:divId w:val="1926527069"/>
            <w:rPr>
              <w:rFonts w:eastAsia="Times New Roman"/>
            </w:rPr>
          </w:pPr>
          <w:r>
            <w:rPr>
              <w:rFonts w:eastAsia="Times New Roman"/>
            </w:rPr>
            <w:t>73.</w:t>
          </w:r>
          <w:r>
            <w:rPr>
              <w:rFonts w:eastAsia="Times New Roman"/>
            </w:rPr>
            <w:tab/>
            <w:t xml:space="preserve">Hwang D, Kang SK, Kim KY, Seo S, Paeng JC, Lee DS, et al. Generation of PET attenuation map for whole-body time-of-flight 18F-FDG PET/MRI using a deep neural network trained with simultaneously reconstructed activity and attenuation maps. Journal of Nuclear Medicine. 2019;60(8). </w:t>
          </w:r>
        </w:p>
        <w:p w14:paraId="2BF30966" w14:textId="77777777" w:rsidR="00ED2812" w:rsidRDefault="00ED2812">
          <w:pPr>
            <w:autoSpaceDE w:val="0"/>
            <w:autoSpaceDN w:val="0"/>
            <w:ind w:hanging="640"/>
            <w:divId w:val="116222405"/>
            <w:rPr>
              <w:rFonts w:eastAsia="Times New Roman"/>
            </w:rPr>
          </w:pPr>
          <w:r>
            <w:rPr>
              <w:rFonts w:eastAsia="Times New Roman"/>
            </w:rPr>
            <w:t>74.</w:t>
          </w:r>
          <w:r>
            <w:rPr>
              <w:rFonts w:eastAsia="Times New Roman"/>
            </w:rPr>
            <w:tab/>
            <w:t xml:space="preserve">McMillan AB, Bradshaw TJ. Artificial Intelligence–Based Data Corrections for Attenuation and Scatter in Position Emission Tomography and Single-Photon Emission Computed Tomography. Vol. 16, PET Clinics. W.B. Saunders; 2021. p. 543–52. </w:t>
          </w:r>
        </w:p>
        <w:p w14:paraId="25BC68CB" w14:textId="77777777" w:rsidR="00ED2812" w:rsidRDefault="00ED2812">
          <w:pPr>
            <w:autoSpaceDE w:val="0"/>
            <w:autoSpaceDN w:val="0"/>
            <w:ind w:hanging="640"/>
            <w:divId w:val="201527226"/>
            <w:rPr>
              <w:rFonts w:eastAsia="Times New Roman"/>
            </w:rPr>
          </w:pPr>
          <w:r>
            <w:rPr>
              <w:rFonts w:eastAsia="Times New Roman"/>
            </w:rPr>
            <w:t>75.</w:t>
          </w:r>
          <w:r>
            <w:rPr>
              <w:rFonts w:eastAsia="Times New Roman"/>
            </w:rPr>
            <w:tab/>
            <w:t xml:space="preserve">Armanious K, Hepp T, </w:t>
          </w:r>
          <w:proofErr w:type="spellStart"/>
          <w:r>
            <w:rPr>
              <w:rFonts w:eastAsia="Times New Roman"/>
            </w:rPr>
            <w:t>Küstner</w:t>
          </w:r>
          <w:proofErr w:type="spellEnd"/>
          <w:r>
            <w:rPr>
              <w:rFonts w:eastAsia="Times New Roman"/>
            </w:rPr>
            <w:t xml:space="preserve"> T, Dittmann H, Nikolaou K, La Fougère C, et al. Independent attenuation correction of whole body [18</w:t>
          </w:r>
          <w:proofErr w:type="gramStart"/>
          <w:r>
            <w:rPr>
              <w:rFonts w:eastAsia="Times New Roman"/>
            </w:rPr>
            <w:t>F]FDG</w:t>
          </w:r>
          <w:proofErr w:type="gramEnd"/>
          <w:r>
            <w:rPr>
              <w:rFonts w:eastAsia="Times New Roman"/>
            </w:rPr>
            <w:t xml:space="preserve">-PET using a deep learning approach with Generative Adversarial Networks. EJNMMI Res. 2020;10(1). </w:t>
          </w:r>
        </w:p>
        <w:p w14:paraId="480D0C50" w14:textId="77777777" w:rsidR="00ED2812" w:rsidRDefault="00ED2812">
          <w:pPr>
            <w:autoSpaceDE w:val="0"/>
            <w:autoSpaceDN w:val="0"/>
            <w:ind w:hanging="640"/>
            <w:divId w:val="1290405138"/>
            <w:rPr>
              <w:rFonts w:eastAsia="Times New Roman"/>
            </w:rPr>
          </w:pPr>
          <w:r>
            <w:rPr>
              <w:rFonts w:eastAsia="Times New Roman"/>
            </w:rPr>
            <w:t>76.</w:t>
          </w:r>
          <w:r>
            <w:rPr>
              <w:rFonts w:eastAsia="Times New Roman"/>
            </w:rPr>
            <w:tab/>
            <w:t xml:space="preserve">Izadi S, Shiri I, F. Uribe C, </w:t>
          </w:r>
          <w:proofErr w:type="spellStart"/>
          <w:r>
            <w:rPr>
              <w:rFonts w:eastAsia="Times New Roman"/>
            </w:rPr>
            <w:t>Geramifar</w:t>
          </w:r>
          <w:proofErr w:type="spellEnd"/>
          <w:r>
            <w:rPr>
              <w:rFonts w:eastAsia="Times New Roman"/>
            </w:rPr>
            <w:t xml:space="preserve"> P, Zaidi H, </w:t>
          </w:r>
          <w:proofErr w:type="spellStart"/>
          <w:r>
            <w:rPr>
              <w:rFonts w:eastAsia="Times New Roman"/>
            </w:rPr>
            <w:t>Rahmim</w:t>
          </w:r>
          <w:proofErr w:type="spellEnd"/>
          <w:r>
            <w:rPr>
              <w:rFonts w:eastAsia="Times New Roman"/>
            </w:rPr>
            <w:t xml:space="preserve"> A, et al. Enhanced direct joint attenuation and scatter correction of whole-body PET images via context-aware deep networks. Z Med Phys. </w:t>
          </w:r>
          <w:proofErr w:type="gramStart"/>
          <w:r>
            <w:rPr>
              <w:rFonts w:eastAsia="Times New Roman"/>
            </w:rPr>
            <w:t>2024;</w:t>
          </w:r>
          <w:proofErr w:type="gramEnd"/>
          <w:r>
            <w:rPr>
              <w:rFonts w:eastAsia="Times New Roman"/>
            </w:rPr>
            <w:t xml:space="preserve"> </w:t>
          </w:r>
        </w:p>
        <w:p w14:paraId="379E275D" w14:textId="77777777" w:rsidR="00ED2812" w:rsidRDefault="00ED2812">
          <w:pPr>
            <w:autoSpaceDE w:val="0"/>
            <w:autoSpaceDN w:val="0"/>
            <w:ind w:hanging="640"/>
            <w:divId w:val="1056320605"/>
            <w:rPr>
              <w:rFonts w:eastAsia="Times New Roman"/>
            </w:rPr>
          </w:pPr>
          <w:r>
            <w:rPr>
              <w:rFonts w:eastAsia="Times New Roman"/>
            </w:rPr>
            <w:t>77.</w:t>
          </w:r>
          <w:r>
            <w:rPr>
              <w:rFonts w:eastAsia="Times New Roman"/>
            </w:rPr>
            <w:tab/>
            <w:t xml:space="preserve">Shi L, Zhang J, Toyonaga T, Shao D, Onofrey JA, Lu Y. Deep learning-based attenuation map generation with simultaneously reconstructed PET activity and attenuation and low-dose application. Phys Med Biol. 2023;68(3). </w:t>
          </w:r>
        </w:p>
        <w:p w14:paraId="4958ED81" w14:textId="77777777" w:rsidR="00ED2812" w:rsidRDefault="00ED2812">
          <w:pPr>
            <w:autoSpaceDE w:val="0"/>
            <w:autoSpaceDN w:val="0"/>
            <w:ind w:hanging="640"/>
            <w:divId w:val="2124616659"/>
            <w:rPr>
              <w:rFonts w:eastAsia="Times New Roman"/>
            </w:rPr>
          </w:pPr>
          <w:r>
            <w:rPr>
              <w:rFonts w:eastAsia="Times New Roman"/>
            </w:rPr>
            <w:t>78.</w:t>
          </w:r>
          <w:r>
            <w:rPr>
              <w:rFonts w:eastAsia="Times New Roman"/>
            </w:rPr>
            <w:tab/>
            <w:t xml:space="preserve">Hwang D, Kim KY, Kang SK, Seo S, Paeng JC, Lee DS, et al. Improving the accuracy of simultaneously reconstructed activity and attenuation maps using deep learning. Journal of Nuclear Medicine. 2018;59(10). </w:t>
          </w:r>
        </w:p>
        <w:p w14:paraId="739C5C14" w14:textId="77777777" w:rsidR="00ED2812" w:rsidRDefault="00ED2812">
          <w:pPr>
            <w:autoSpaceDE w:val="0"/>
            <w:autoSpaceDN w:val="0"/>
            <w:ind w:hanging="640"/>
            <w:divId w:val="360863470"/>
            <w:rPr>
              <w:rFonts w:eastAsia="Times New Roman"/>
            </w:rPr>
          </w:pPr>
          <w:r>
            <w:rPr>
              <w:rFonts w:eastAsia="Times New Roman"/>
            </w:rPr>
            <w:t>79.</w:t>
          </w:r>
          <w:r>
            <w:rPr>
              <w:rFonts w:eastAsia="Times New Roman"/>
            </w:rPr>
            <w:tab/>
            <w:t xml:space="preserve">Shiri I, Salimi Y, </w:t>
          </w:r>
          <w:proofErr w:type="spellStart"/>
          <w:r>
            <w:rPr>
              <w:rFonts w:eastAsia="Times New Roman"/>
            </w:rPr>
            <w:t>Sanaat</w:t>
          </w:r>
          <w:proofErr w:type="spellEnd"/>
          <w:r>
            <w:rPr>
              <w:rFonts w:eastAsia="Times New Roman"/>
            </w:rPr>
            <w:t xml:space="preserve"> A, Saberi A, Amini M, </w:t>
          </w:r>
          <w:proofErr w:type="spellStart"/>
          <w:r>
            <w:rPr>
              <w:rFonts w:eastAsia="Times New Roman"/>
            </w:rPr>
            <w:t>Akhavanallaf</w:t>
          </w:r>
          <w:proofErr w:type="spellEnd"/>
          <w:r>
            <w:rPr>
              <w:rFonts w:eastAsia="Times New Roman"/>
            </w:rPr>
            <w:t xml:space="preserve"> A, et al. Fully Automated PET Image Artifacts Detection and Correction Using Deep Neural Networks &amp;</w:t>
          </w:r>
          <w:proofErr w:type="spellStart"/>
          <w:r>
            <w:rPr>
              <w:rFonts w:eastAsia="Times New Roman"/>
            </w:rPr>
            <w:t>lt</w:t>
          </w:r>
          <w:proofErr w:type="spellEnd"/>
          <w:r>
            <w:rPr>
              <w:rFonts w:eastAsia="Times New Roman"/>
            </w:rPr>
            <w:t>;/</w:t>
          </w:r>
          <w:proofErr w:type="spellStart"/>
          <w:r>
            <w:rPr>
              <w:rFonts w:eastAsia="Times New Roman"/>
            </w:rPr>
            <w:t>strong&amp;gt</w:t>
          </w:r>
          <w:proofErr w:type="spellEnd"/>
          <w:r>
            <w:rPr>
              <w:rFonts w:eastAsia="Times New Roman"/>
            </w:rPr>
            <w:t>; Journal of Nuclear Medicine [Internet]. 2022 Jun 1;63(supplement 2):3218. Available from: http://jnm.snmjournals.org/content/63/supplement_2/3218.abstract</w:t>
          </w:r>
        </w:p>
        <w:p w14:paraId="045296FD" w14:textId="47809C40" w:rsidR="00250867" w:rsidRPr="00ED2812" w:rsidRDefault="00ED2812" w:rsidP="00ED2812">
          <w:pPr>
            <w:autoSpaceDE w:val="0"/>
            <w:autoSpaceDN w:val="0"/>
            <w:ind w:left="640" w:hanging="640"/>
            <w:divId w:val="1857116429"/>
            <w:rPr>
              <w:rFonts w:eastAsia="Times New Roman"/>
            </w:rPr>
          </w:pPr>
          <w:r>
            <w:rPr>
              <w:rFonts w:eastAsia="Times New Roman"/>
            </w:rPr>
            <w:t>80.</w:t>
          </w:r>
          <w:r>
            <w:rPr>
              <w:rFonts w:eastAsia="Times New Roman"/>
            </w:rPr>
            <w:tab/>
            <w:t xml:space="preserve">Shiri I, </w:t>
          </w:r>
          <w:proofErr w:type="spellStart"/>
          <w:r>
            <w:rPr>
              <w:rFonts w:eastAsia="Times New Roman"/>
            </w:rPr>
            <w:t>Sanaat</w:t>
          </w:r>
          <w:proofErr w:type="spellEnd"/>
          <w:r>
            <w:rPr>
              <w:rFonts w:eastAsia="Times New Roman"/>
            </w:rPr>
            <w:t xml:space="preserve"> A, Salimi Y, </w:t>
          </w:r>
          <w:proofErr w:type="spellStart"/>
          <w:r>
            <w:rPr>
              <w:rFonts w:eastAsia="Times New Roman"/>
            </w:rPr>
            <w:t>Akhavanallaf</w:t>
          </w:r>
          <w:proofErr w:type="spellEnd"/>
          <w:r>
            <w:rPr>
              <w:rFonts w:eastAsia="Times New Roman"/>
            </w:rPr>
            <w:t xml:space="preserve"> A, Arabi H, </w:t>
          </w:r>
          <w:proofErr w:type="spellStart"/>
          <w:r>
            <w:rPr>
              <w:rFonts w:eastAsia="Times New Roman"/>
            </w:rPr>
            <w:t>Rahmim</w:t>
          </w:r>
          <w:proofErr w:type="spellEnd"/>
          <w:r>
            <w:rPr>
              <w:rFonts w:eastAsia="Times New Roman"/>
            </w:rPr>
            <w:t xml:space="preserve"> A, et al. PET-QA-Net: Towards Routine PET Image Artifact Detection and Correction using Deep Convolutional Neural Networks. In: 2021 IEEE Nuclear Science Symposium and Medical Imaging Conference (NSS/MIC). 2021. p. 1–3. </w:t>
          </w:r>
        </w:p>
      </w:sdtContent>
    </w:sdt>
    <w:p w14:paraId="1F869886" w14:textId="5CB67D67" w:rsidR="00825001" w:rsidRPr="007E0165" w:rsidRDefault="00250867" w:rsidP="00B83AEA">
      <w:pPr>
        <w:jc w:val="left"/>
        <w:rPr>
          <w:rFonts w:asciiTheme="majorBidi" w:hAnsiTheme="majorBidi" w:cstheme="majorBidi"/>
          <w:lang w:val="en-US"/>
        </w:rPr>
      </w:pPr>
      <w:r w:rsidRPr="007E0165">
        <w:rPr>
          <w:rFonts w:asciiTheme="majorBidi" w:hAnsiTheme="majorBidi" w:cstheme="majorBidi"/>
          <w:lang w:val="en-US"/>
        </w:rPr>
        <w:br w:type="page"/>
      </w:r>
    </w:p>
    <w:p w14:paraId="2964934F" w14:textId="77777777" w:rsidR="00250867" w:rsidRPr="007E0165" w:rsidRDefault="00250867" w:rsidP="00250867">
      <w:pPr>
        <w:pStyle w:val="Heading1"/>
        <w:rPr>
          <w:rFonts w:asciiTheme="majorBidi" w:hAnsiTheme="majorBidi" w:cstheme="majorBidi"/>
          <w:lang w:val="en-US"/>
        </w:rPr>
      </w:pPr>
      <w:bookmarkStart w:id="364" w:name="_Hlk166474244"/>
      <w:bookmarkStart w:id="365" w:name="_Hlk166878241"/>
      <w:bookmarkStart w:id="366" w:name="_Toc168472936"/>
      <w:bookmarkStart w:id="367" w:name="_Toc168473850"/>
      <w:bookmarkEnd w:id="364"/>
      <w:r w:rsidRPr="007E0165">
        <w:rPr>
          <w:rFonts w:asciiTheme="majorBidi" w:hAnsiTheme="majorBidi" w:cstheme="majorBidi"/>
          <w:lang w:val="en-US"/>
        </w:rPr>
        <w:lastRenderedPageBreak/>
        <w:t>Supplementary Material 1</w:t>
      </w:r>
      <w:bookmarkEnd w:id="366"/>
      <w:bookmarkEnd w:id="367"/>
    </w:p>
    <w:p w14:paraId="127414D8" w14:textId="77777777" w:rsidR="00250867" w:rsidRPr="007E0165" w:rsidRDefault="00250867" w:rsidP="00250867">
      <w:pPr>
        <w:pStyle w:val="Heading2"/>
        <w:rPr>
          <w:rFonts w:asciiTheme="majorBidi" w:hAnsiTheme="majorBidi" w:cstheme="majorBidi"/>
          <w:lang w:val="en-US"/>
        </w:rPr>
      </w:pPr>
      <w:bookmarkStart w:id="368" w:name="_Toc168472937"/>
      <w:bookmarkStart w:id="369" w:name="_Toc168473851"/>
      <w:bookmarkEnd w:id="365"/>
      <w:r w:rsidRPr="007E0165">
        <w:rPr>
          <w:rFonts w:asciiTheme="majorBidi" w:hAnsiTheme="majorBidi" w:cstheme="majorBidi"/>
          <w:lang w:val="en-US"/>
        </w:rPr>
        <w:t>Initial Step from Segmentation task to translation</w:t>
      </w:r>
      <w:bookmarkEnd w:id="368"/>
      <w:bookmarkEnd w:id="369"/>
    </w:p>
    <w:p w14:paraId="0A505F77" w14:textId="77777777" w:rsidR="00250867" w:rsidRPr="007E0165" w:rsidRDefault="00250867" w:rsidP="00250867">
      <w:pPr>
        <w:pStyle w:val="HTMLPreformatted"/>
        <w:spacing w:line="244" w:lineRule="atLeast"/>
        <w:rPr>
          <w:rFonts w:asciiTheme="majorBidi" w:eastAsiaTheme="minorHAnsi" w:hAnsiTheme="majorBidi" w:cstheme="majorBidi"/>
          <w:sz w:val="22"/>
          <w:szCs w:val="22"/>
          <w:lang w:val="en-US"/>
        </w:rPr>
      </w:pPr>
    </w:p>
    <w:p w14:paraId="486B0629" w14:textId="5DD4C064" w:rsidR="00250867" w:rsidRPr="00B653BA" w:rsidRDefault="00250867" w:rsidP="00250867">
      <w:pPr>
        <w:pStyle w:val="HTMLPreformatted"/>
        <w:spacing w:line="244" w:lineRule="atLeast"/>
        <w:jc w:val="lowKashida"/>
        <w:rPr>
          <w:rFonts w:asciiTheme="majorBidi" w:eastAsiaTheme="minorHAnsi" w:hAnsiTheme="majorBidi" w:cstheme="majorBidi"/>
          <w:sz w:val="22"/>
          <w:szCs w:val="22"/>
          <w:lang w:val="en-US"/>
          <w:rPrChange w:id="370" w:author="Shirilord, Isaac (ARTORG)" w:date="2024-05-29T17:37:00Z">
            <w:rPr>
              <w:rFonts w:asciiTheme="majorBidi" w:eastAsiaTheme="minorHAnsi" w:hAnsiTheme="majorBidi" w:cstheme="majorBidi"/>
              <w:sz w:val="22"/>
              <w:szCs w:val="22"/>
            </w:rPr>
          </w:rPrChange>
        </w:rPr>
      </w:pPr>
      <w:r w:rsidRPr="00732A46">
        <w:rPr>
          <w:rFonts w:asciiTheme="majorBidi" w:eastAsiaTheme="minorHAnsi" w:hAnsiTheme="majorBidi" w:cstheme="majorBidi"/>
          <w:sz w:val="22"/>
          <w:szCs w:val="22"/>
          <w:highlight w:val="yellow"/>
          <w:lang w:val="en-US"/>
          <w:rPrChange w:id="371" w:author="Shirilord, Isaac (ARTORG)" w:date="2024-05-29T17:39:00Z">
            <w:rPr>
              <w:rFonts w:asciiTheme="majorBidi" w:eastAsiaTheme="minorHAnsi" w:hAnsiTheme="majorBidi" w:cstheme="majorBidi"/>
              <w:sz w:val="22"/>
              <w:szCs w:val="22"/>
            </w:rPr>
          </w:rPrChange>
        </w:rPr>
        <w:t>The foundational idea is that</w:t>
      </w:r>
      <w:r w:rsidRPr="00B653BA">
        <w:rPr>
          <w:rFonts w:asciiTheme="majorBidi" w:eastAsiaTheme="minorHAnsi" w:hAnsiTheme="majorBidi" w:cstheme="majorBidi"/>
          <w:sz w:val="22"/>
          <w:szCs w:val="22"/>
          <w:lang w:val="en-US"/>
          <w:rPrChange w:id="372" w:author="Shirilord, Isaac (ARTORG)" w:date="2024-05-29T17:37:00Z">
            <w:rPr>
              <w:rFonts w:asciiTheme="majorBidi" w:eastAsiaTheme="minorHAnsi" w:hAnsiTheme="majorBidi" w:cstheme="majorBidi"/>
              <w:sz w:val="22"/>
              <w:szCs w:val="22"/>
            </w:rPr>
          </w:rPrChange>
        </w:rPr>
        <w:t xml:space="preserve"> if a deep learning model is capable of accurately identifying and positioning organs for segmentation, then it could </w:t>
      </w:r>
      <w:r w:rsidRPr="00732A46">
        <w:rPr>
          <w:rFonts w:asciiTheme="majorBidi" w:eastAsiaTheme="minorHAnsi" w:hAnsiTheme="majorBidi" w:cstheme="majorBidi"/>
          <w:sz w:val="22"/>
          <w:szCs w:val="22"/>
          <w:highlight w:val="yellow"/>
          <w:lang w:val="en-US"/>
          <w:rPrChange w:id="373" w:author="Shirilord, Isaac (ARTORG)" w:date="2024-05-29T17:39:00Z">
            <w:rPr>
              <w:rFonts w:asciiTheme="majorBidi" w:eastAsiaTheme="minorHAnsi" w:hAnsiTheme="majorBidi" w:cstheme="majorBidi"/>
              <w:sz w:val="22"/>
              <w:szCs w:val="22"/>
            </w:rPr>
          </w:rPrChange>
        </w:rPr>
        <w:t>ostensibly</w:t>
      </w:r>
      <w:r w:rsidRPr="00B653BA">
        <w:rPr>
          <w:rFonts w:asciiTheme="majorBidi" w:eastAsiaTheme="minorHAnsi" w:hAnsiTheme="majorBidi" w:cstheme="majorBidi"/>
          <w:sz w:val="22"/>
          <w:szCs w:val="22"/>
          <w:lang w:val="en-US"/>
          <w:rPrChange w:id="374" w:author="Shirilord, Isaac (ARTORG)" w:date="2024-05-29T17:37:00Z">
            <w:rPr>
              <w:rFonts w:asciiTheme="majorBidi" w:eastAsiaTheme="minorHAnsi" w:hAnsiTheme="majorBidi" w:cstheme="majorBidi"/>
              <w:sz w:val="22"/>
              <w:szCs w:val="22"/>
            </w:rPr>
          </w:rPrChange>
        </w:rPr>
        <w:t xml:space="preserve"> learn to correct an image in desire style by effectively utilizing the right activation functions, loss functions, and an appropriate architectural design. So, for the first step: Could a model, trained on any images, learn to produce an acceptable output by using the same image as both input and target, focusing initially on visual acceptability rather than quantitative metrics</w:t>
      </w:r>
      <w:ins w:id="375" w:author="Samane Shahpouri" w:date="2024-06-05T09:52:00Z" w16du:dateUtc="2024-06-05T07:52:00Z">
        <w:r w:rsidR="00790DE4">
          <w:rPr>
            <w:rFonts w:asciiTheme="majorBidi" w:eastAsiaTheme="minorHAnsi" w:hAnsiTheme="majorBidi" w:cstheme="majorBidi"/>
            <w:sz w:val="22"/>
            <w:szCs w:val="22"/>
            <w:lang w:val="en-US"/>
          </w:rPr>
          <w:t>.</w:t>
        </w:r>
      </w:ins>
      <w:del w:id="376" w:author="Samane Shahpouri" w:date="2024-06-05T09:52:00Z" w16du:dateUtc="2024-06-05T07:52:00Z">
        <w:r w:rsidRPr="00B653BA" w:rsidDel="00790DE4">
          <w:rPr>
            <w:rFonts w:asciiTheme="majorBidi" w:eastAsiaTheme="minorHAnsi" w:hAnsiTheme="majorBidi" w:cstheme="majorBidi"/>
            <w:sz w:val="22"/>
            <w:szCs w:val="22"/>
            <w:lang w:val="en-US"/>
            <w:rPrChange w:id="377" w:author="Shirilord, Isaac (ARTORG)" w:date="2024-05-29T17:37:00Z">
              <w:rPr>
                <w:rFonts w:asciiTheme="majorBidi" w:eastAsiaTheme="minorHAnsi" w:hAnsiTheme="majorBidi" w:cstheme="majorBidi"/>
                <w:sz w:val="22"/>
                <w:szCs w:val="22"/>
              </w:rPr>
            </w:rPrChange>
          </w:rPr>
          <w:delText>?</w:delText>
        </w:r>
      </w:del>
    </w:p>
    <w:p w14:paraId="4CD839FF" w14:textId="77777777" w:rsidR="00250867" w:rsidRPr="00B653BA" w:rsidRDefault="00250867" w:rsidP="00250867">
      <w:pPr>
        <w:pStyle w:val="HTMLPreformatted"/>
        <w:spacing w:line="244" w:lineRule="atLeast"/>
        <w:jc w:val="lowKashida"/>
        <w:rPr>
          <w:rFonts w:asciiTheme="majorBidi" w:eastAsiaTheme="minorHAnsi" w:hAnsiTheme="majorBidi" w:cstheme="majorBidi"/>
          <w:sz w:val="22"/>
          <w:szCs w:val="22"/>
          <w:lang w:val="en-US"/>
          <w:rPrChange w:id="378" w:author="Shirilord, Isaac (ARTORG)" w:date="2024-05-29T17:37:00Z">
            <w:rPr>
              <w:rFonts w:asciiTheme="majorBidi" w:eastAsiaTheme="minorHAnsi" w:hAnsiTheme="majorBidi" w:cstheme="majorBidi"/>
              <w:sz w:val="22"/>
              <w:szCs w:val="22"/>
            </w:rPr>
          </w:rPrChange>
        </w:rPr>
      </w:pPr>
    </w:p>
    <w:p w14:paraId="1E35C315" w14:textId="77777777" w:rsidR="00250867" w:rsidRPr="00B653BA" w:rsidRDefault="00250867" w:rsidP="00250867">
      <w:pPr>
        <w:pStyle w:val="HTMLPreformatted"/>
        <w:spacing w:line="244" w:lineRule="atLeast"/>
        <w:jc w:val="lowKashida"/>
        <w:rPr>
          <w:rFonts w:asciiTheme="majorBidi" w:eastAsiaTheme="minorHAnsi" w:hAnsiTheme="majorBidi" w:cstheme="majorBidi"/>
          <w:sz w:val="22"/>
          <w:szCs w:val="22"/>
          <w:lang w:val="en-US"/>
          <w:rPrChange w:id="379" w:author="Shirilord, Isaac (ARTORG)" w:date="2024-05-29T17:37:00Z">
            <w:rPr>
              <w:rFonts w:asciiTheme="majorBidi" w:eastAsiaTheme="minorHAnsi" w:hAnsiTheme="majorBidi" w:cstheme="majorBidi"/>
              <w:sz w:val="22"/>
              <w:szCs w:val="22"/>
            </w:rPr>
          </w:rPrChange>
        </w:rPr>
      </w:pPr>
      <w:r w:rsidRPr="00B653BA">
        <w:rPr>
          <w:rFonts w:asciiTheme="majorBidi" w:eastAsiaTheme="minorHAnsi" w:hAnsiTheme="majorBidi" w:cstheme="majorBidi"/>
          <w:sz w:val="22"/>
          <w:szCs w:val="22"/>
          <w:lang w:val="en-US"/>
          <w:rPrChange w:id="380" w:author="Shirilord, Isaac (ARTORG)" w:date="2024-05-29T17:37:00Z">
            <w:rPr>
              <w:rFonts w:asciiTheme="majorBidi" w:eastAsiaTheme="minorHAnsi" w:hAnsiTheme="majorBidi" w:cstheme="majorBidi"/>
              <w:sz w:val="22"/>
              <w:szCs w:val="22"/>
            </w:rPr>
          </w:rPrChange>
        </w:rPr>
        <w:t>We utilized CT images as samples before accessing the original data. The experimental setup involved using these images as both the training inputs and targets inputs, aiming to fine-tune the model’s hyperparameters to achieve visually satisfactory outputs. This stage was primarily about understanding the influence of various parameters on the initial results and was not concerned with the precision of error metrics.</w:t>
      </w:r>
    </w:p>
    <w:p w14:paraId="0F89AF22" w14:textId="77777777" w:rsidR="00250867" w:rsidRPr="00B653BA" w:rsidRDefault="00250867" w:rsidP="00250867">
      <w:pPr>
        <w:pStyle w:val="HTMLPreformatted"/>
        <w:spacing w:line="244" w:lineRule="atLeast"/>
        <w:jc w:val="lowKashida"/>
        <w:rPr>
          <w:rFonts w:asciiTheme="majorBidi" w:eastAsiaTheme="minorHAnsi" w:hAnsiTheme="majorBidi" w:cstheme="majorBidi"/>
          <w:sz w:val="22"/>
          <w:szCs w:val="22"/>
          <w:lang w:val="en-US"/>
          <w:rPrChange w:id="381" w:author="Shirilord, Isaac (ARTORG)" w:date="2024-05-29T17:37:00Z">
            <w:rPr>
              <w:rFonts w:asciiTheme="majorBidi" w:eastAsiaTheme="minorHAnsi" w:hAnsiTheme="majorBidi" w:cstheme="majorBidi"/>
              <w:sz w:val="22"/>
              <w:szCs w:val="22"/>
            </w:rPr>
          </w:rPrChange>
        </w:rPr>
      </w:pPr>
    </w:p>
    <w:p w14:paraId="30106F2A" w14:textId="4BBA3560" w:rsidR="00250867" w:rsidRPr="00B653BA" w:rsidRDefault="00250867" w:rsidP="00250867">
      <w:pPr>
        <w:pStyle w:val="HTMLPreformatted"/>
        <w:spacing w:line="244" w:lineRule="atLeast"/>
        <w:jc w:val="lowKashida"/>
        <w:rPr>
          <w:rFonts w:asciiTheme="majorBidi" w:eastAsiaTheme="minorHAnsi" w:hAnsiTheme="majorBidi" w:cstheme="majorBidi"/>
          <w:sz w:val="22"/>
          <w:szCs w:val="22"/>
          <w:lang w:val="en-US"/>
          <w:rPrChange w:id="382" w:author="Shirilord, Isaac (ARTORG)" w:date="2024-05-29T17:37:00Z">
            <w:rPr>
              <w:rFonts w:asciiTheme="majorBidi" w:eastAsiaTheme="minorHAnsi" w:hAnsiTheme="majorBidi" w:cstheme="majorBidi"/>
              <w:sz w:val="22"/>
              <w:szCs w:val="22"/>
            </w:rPr>
          </w:rPrChange>
        </w:rPr>
      </w:pPr>
      <w:r w:rsidRPr="00B653BA">
        <w:rPr>
          <w:rFonts w:asciiTheme="majorBidi" w:eastAsiaTheme="minorHAnsi" w:hAnsiTheme="majorBidi" w:cstheme="majorBidi"/>
          <w:sz w:val="22"/>
          <w:szCs w:val="22"/>
          <w:lang w:val="en-US"/>
          <w:rPrChange w:id="383" w:author="Shirilord, Isaac (ARTORG)" w:date="2024-05-29T17:37:00Z">
            <w:rPr>
              <w:rFonts w:asciiTheme="majorBidi" w:eastAsiaTheme="minorHAnsi" w:hAnsiTheme="majorBidi" w:cstheme="majorBidi"/>
              <w:sz w:val="22"/>
              <w:szCs w:val="22"/>
            </w:rPr>
          </w:rPrChange>
        </w:rPr>
        <w:t>Fig</w:t>
      </w:r>
      <w:del w:id="384" w:author="Samane Shahpouri" w:date="2024-06-05T09:51:00Z" w16du:dateUtc="2024-06-05T07:51:00Z">
        <w:r w:rsidRPr="00B653BA" w:rsidDel="00790DE4">
          <w:rPr>
            <w:rFonts w:asciiTheme="majorBidi" w:eastAsiaTheme="minorHAnsi" w:hAnsiTheme="majorBidi" w:cstheme="majorBidi"/>
            <w:sz w:val="22"/>
            <w:szCs w:val="22"/>
            <w:lang w:val="en-US"/>
            <w:rPrChange w:id="385" w:author="Shirilord, Isaac (ARTORG)" w:date="2024-05-29T17:37:00Z">
              <w:rPr>
                <w:rFonts w:asciiTheme="majorBidi" w:eastAsiaTheme="minorHAnsi" w:hAnsiTheme="majorBidi" w:cstheme="majorBidi"/>
                <w:sz w:val="22"/>
                <w:szCs w:val="22"/>
              </w:rPr>
            </w:rPrChange>
          </w:rPr>
          <w:delText>ure</w:delText>
        </w:r>
      </w:del>
      <w:r w:rsidRPr="00B653BA">
        <w:rPr>
          <w:rFonts w:asciiTheme="majorBidi" w:eastAsiaTheme="minorHAnsi" w:hAnsiTheme="majorBidi" w:cstheme="majorBidi"/>
          <w:sz w:val="22"/>
          <w:szCs w:val="22"/>
          <w:lang w:val="en-US"/>
          <w:rPrChange w:id="386" w:author="Shirilord, Isaac (ARTORG)" w:date="2024-05-29T17:37:00Z">
            <w:rPr>
              <w:rFonts w:asciiTheme="majorBidi" w:eastAsiaTheme="minorHAnsi" w:hAnsiTheme="majorBidi" w:cstheme="majorBidi"/>
              <w:sz w:val="22"/>
              <w:szCs w:val="22"/>
            </w:rPr>
          </w:rPrChange>
        </w:rPr>
        <w:t xml:space="preserve"> 1 and Table 1 in this supplementary section </w:t>
      </w:r>
      <w:del w:id="387" w:author="Samane Shahpouri" w:date="2024-06-05T09:51:00Z" w16du:dateUtc="2024-06-05T07:51:00Z">
        <w:r w:rsidRPr="00B653BA" w:rsidDel="00790DE4">
          <w:rPr>
            <w:rFonts w:asciiTheme="majorBidi" w:eastAsiaTheme="minorHAnsi" w:hAnsiTheme="majorBidi" w:cstheme="majorBidi"/>
            <w:sz w:val="22"/>
            <w:szCs w:val="22"/>
            <w:lang w:val="en-US"/>
            <w:rPrChange w:id="388" w:author="Shirilord, Isaac (ARTORG)" w:date="2024-05-29T17:37:00Z">
              <w:rPr>
                <w:rFonts w:asciiTheme="majorBidi" w:eastAsiaTheme="minorHAnsi" w:hAnsiTheme="majorBidi" w:cstheme="majorBidi"/>
                <w:sz w:val="22"/>
                <w:szCs w:val="22"/>
              </w:rPr>
            </w:rPrChange>
          </w:rPr>
          <w:delText>illustrates</w:delText>
        </w:r>
      </w:del>
      <w:ins w:id="389" w:author="Samane Shahpouri" w:date="2024-06-05T09:51:00Z" w16du:dateUtc="2024-06-05T07:51:00Z">
        <w:r w:rsidR="00790DE4" w:rsidRPr="00790DE4">
          <w:rPr>
            <w:rFonts w:asciiTheme="majorBidi" w:eastAsiaTheme="minorHAnsi" w:hAnsiTheme="majorBidi" w:cstheme="majorBidi"/>
            <w:sz w:val="22"/>
            <w:szCs w:val="22"/>
            <w:lang w:val="en-US"/>
          </w:rPr>
          <w:t>illustrate</w:t>
        </w:r>
      </w:ins>
      <w:r w:rsidRPr="00B653BA">
        <w:rPr>
          <w:rFonts w:asciiTheme="majorBidi" w:eastAsiaTheme="minorHAnsi" w:hAnsiTheme="majorBidi" w:cstheme="majorBidi"/>
          <w:sz w:val="22"/>
          <w:szCs w:val="22"/>
          <w:lang w:val="en-US"/>
          <w:rPrChange w:id="390" w:author="Shirilord, Isaac (ARTORG)" w:date="2024-05-29T17:37:00Z">
            <w:rPr>
              <w:rFonts w:asciiTheme="majorBidi" w:eastAsiaTheme="minorHAnsi" w:hAnsiTheme="majorBidi" w:cstheme="majorBidi"/>
              <w:sz w:val="22"/>
              <w:szCs w:val="22"/>
            </w:rPr>
          </w:rPrChange>
        </w:rPr>
        <w:t xml:space="preserve"> some of the outputs. This stage served an educational purpose, helping us to understand the foundational dynamics of deep learning applications in corrected images.</w:t>
      </w:r>
    </w:p>
    <w:p w14:paraId="01856080" w14:textId="77777777" w:rsidR="00250867" w:rsidRPr="00B653BA" w:rsidRDefault="00250867" w:rsidP="00250867">
      <w:pPr>
        <w:pStyle w:val="HTMLPreformatted"/>
        <w:spacing w:line="244" w:lineRule="atLeast"/>
        <w:rPr>
          <w:rFonts w:asciiTheme="majorBidi" w:eastAsiaTheme="minorHAnsi" w:hAnsiTheme="majorBidi" w:cstheme="majorBidi"/>
          <w:sz w:val="22"/>
          <w:szCs w:val="22"/>
          <w:lang w:val="en-US"/>
          <w:rPrChange w:id="391" w:author="Shirilord, Isaac (ARTORG)" w:date="2024-05-29T17:37:00Z">
            <w:rPr>
              <w:rFonts w:asciiTheme="majorBidi" w:eastAsiaTheme="minorHAnsi" w:hAnsiTheme="majorBidi" w:cstheme="majorBidi"/>
              <w:sz w:val="22"/>
              <w:szCs w:val="22"/>
            </w:rPr>
          </w:rPrChange>
        </w:rPr>
      </w:pPr>
    </w:p>
    <w:p w14:paraId="51296978" w14:textId="25D648C2" w:rsidR="009A0FB7" w:rsidRPr="009A0FB7" w:rsidRDefault="00250867" w:rsidP="00B375AC">
      <w:pPr>
        <w:pStyle w:val="Caption"/>
      </w:pPr>
      <w:commentRangeStart w:id="392"/>
      <w:r w:rsidRPr="00B83AEA">
        <w:t xml:space="preserve">Table </w:t>
      </w:r>
      <w:r w:rsidRPr="00B83AEA">
        <w:fldChar w:fldCharType="begin"/>
      </w:r>
      <w:r w:rsidRPr="00B83AEA">
        <w:instrText xml:space="preserve"> </w:instrText>
      </w:r>
      <w:r w:rsidR="00652EEC">
        <w:instrText>SEQ Table \r 1 \* ARABIC</w:instrText>
      </w:r>
      <w:r w:rsidRPr="00B83AEA">
        <w:instrText xml:space="preserve"> </w:instrText>
      </w:r>
      <w:r w:rsidRPr="00B83AEA">
        <w:fldChar w:fldCharType="separate"/>
      </w:r>
      <w:r w:rsidR="009A0FB7">
        <w:rPr>
          <w:noProof/>
        </w:rPr>
        <w:t>1</w:t>
      </w:r>
      <w:r w:rsidRPr="00B83AEA">
        <w:fldChar w:fldCharType="end"/>
      </w:r>
      <w:r w:rsidRPr="00B83AEA">
        <w:t xml:space="preserve">: Some </w:t>
      </w:r>
      <w:commentRangeEnd w:id="392"/>
      <w:r w:rsidR="00732A46">
        <w:rPr>
          <w:rStyle w:val="CommentReference"/>
        </w:rPr>
        <w:commentReference w:id="392"/>
      </w:r>
      <w:r w:rsidRPr="00B83AEA">
        <w:t>specification of training approach</w:t>
      </w:r>
    </w:p>
    <w:tbl>
      <w:tblPr>
        <w:tblStyle w:val="TableGrid"/>
        <w:tblW w:w="0" w:type="auto"/>
        <w:tblLook w:val="04A0" w:firstRow="1" w:lastRow="0" w:firstColumn="1" w:lastColumn="0" w:noHBand="0" w:noVBand="1"/>
      </w:tblPr>
      <w:tblGrid>
        <w:gridCol w:w="1465"/>
        <w:gridCol w:w="7551"/>
      </w:tblGrid>
      <w:tr w:rsidR="00250867" w:rsidRPr="00B653BA" w14:paraId="530F1508" w14:textId="77777777" w:rsidTr="00D06CBC">
        <w:tc>
          <w:tcPr>
            <w:tcW w:w="1465" w:type="dxa"/>
          </w:tcPr>
          <w:p w14:paraId="784D01F1" w14:textId="77777777" w:rsidR="00250867" w:rsidRPr="00B653BA" w:rsidRDefault="00250867" w:rsidP="00D06CBC">
            <w:pPr>
              <w:pStyle w:val="HTMLPreformatted"/>
              <w:spacing w:line="244" w:lineRule="atLeast"/>
              <w:rPr>
                <w:rStyle w:val="n"/>
                <w:rFonts w:asciiTheme="majorBidi" w:eastAsiaTheme="majorEastAsia" w:hAnsiTheme="majorBidi" w:cstheme="majorBidi"/>
                <w:color w:val="212121"/>
                <w:sz w:val="16"/>
                <w:szCs w:val="16"/>
                <w:lang w:val="en-US"/>
                <w:rPrChange w:id="393" w:author="Shirilord, Isaac (ARTORG)" w:date="2024-05-29T17:37:00Z">
                  <w:rPr>
                    <w:rStyle w:val="n"/>
                    <w:rFonts w:asciiTheme="majorBidi" w:eastAsiaTheme="majorEastAsia" w:hAnsiTheme="majorBidi" w:cstheme="majorBidi"/>
                    <w:color w:val="212121"/>
                    <w:sz w:val="16"/>
                    <w:szCs w:val="16"/>
                    <w:shd w:val="clear" w:color="auto" w:fill="FFFFFF"/>
                  </w:rPr>
                </w:rPrChange>
              </w:rPr>
            </w:pPr>
            <w:proofErr w:type="spellStart"/>
            <w:r w:rsidRPr="00B653BA">
              <w:rPr>
                <w:rStyle w:val="n"/>
                <w:rFonts w:asciiTheme="majorBidi" w:eastAsiaTheme="majorEastAsia" w:hAnsiTheme="majorBidi" w:cstheme="majorBidi"/>
                <w:color w:val="212121"/>
                <w:sz w:val="16"/>
                <w:szCs w:val="16"/>
                <w:lang w:val="en-US"/>
                <w:rPrChange w:id="394" w:author="Shirilord, Isaac (ARTORG)" w:date="2024-05-29T17:37:00Z">
                  <w:rPr>
                    <w:rStyle w:val="n"/>
                    <w:rFonts w:asciiTheme="majorBidi" w:eastAsiaTheme="majorEastAsia" w:hAnsiTheme="majorBidi" w:cstheme="majorBidi"/>
                    <w:color w:val="212121"/>
                    <w:sz w:val="16"/>
                    <w:szCs w:val="16"/>
                  </w:rPr>
                </w:rPrChange>
              </w:rPr>
              <w:t>crop_size</w:t>
            </w:r>
            <w:proofErr w:type="spellEnd"/>
          </w:p>
        </w:tc>
        <w:tc>
          <w:tcPr>
            <w:tcW w:w="7551" w:type="dxa"/>
          </w:tcPr>
          <w:p w14:paraId="3D5077C2" w14:textId="77777777" w:rsidR="00250867" w:rsidRPr="00B653BA" w:rsidRDefault="00250867" w:rsidP="00D06CBC">
            <w:pPr>
              <w:rPr>
                <w:rFonts w:asciiTheme="majorBidi" w:hAnsiTheme="majorBidi" w:cstheme="majorBidi"/>
                <w:sz w:val="16"/>
                <w:szCs w:val="16"/>
                <w:lang w:val="en-US"/>
                <w:rPrChange w:id="395" w:author="Shirilord, Isaac (ARTORG)" w:date="2024-05-29T17:37:00Z">
                  <w:rPr>
                    <w:rFonts w:asciiTheme="majorBidi" w:hAnsiTheme="majorBidi" w:cstheme="majorBidi"/>
                    <w:sz w:val="16"/>
                    <w:szCs w:val="16"/>
                  </w:rPr>
                </w:rPrChange>
              </w:rPr>
            </w:pPr>
            <w:r w:rsidRPr="00B653BA">
              <w:rPr>
                <w:rStyle w:val="p"/>
                <w:rFonts w:asciiTheme="majorBidi" w:hAnsiTheme="majorBidi" w:cstheme="majorBidi"/>
                <w:color w:val="212121"/>
                <w:sz w:val="16"/>
                <w:szCs w:val="16"/>
                <w:lang w:val="en-US"/>
                <w:rPrChange w:id="396" w:author="Shirilord, Isaac (ARTORG)" w:date="2024-05-29T17:37:00Z">
                  <w:rPr>
                    <w:rStyle w:val="p"/>
                    <w:rFonts w:asciiTheme="majorBidi" w:hAnsiTheme="majorBidi" w:cstheme="majorBidi"/>
                    <w:color w:val="212121"/>
                    <w:sz w:val="16"/>
                    <w:szCs w:val="16"/>
                  </w:rPr>
                </w:rPrChange>
              </w:rPr>
              <w:t>(</w:t>
            </w:r>
            <w:r w:rsidRPr="00B653BA">
              <w:rPr>
                <w:rStyle w:val="mi"/>
                <w:rFonts w:asciiTheme="majorBidi" w:hAnsiTheme="majorBidi" w:cstheme="majorBidi"/>
                <w:color w:val="212121"/>
                <w:sz w:val="16"/>
                <w:szCs w:val="16"/>
                <w:lang w:val="en-US"/>
                <w:rPrChange w:id="397" w:author="Shirilord, Isaac (ARTORG)" w:date="2024-05-29T17:37:00Z">
                  <w:rPr>
                    <w:rStyle w:val="mi"/>
                    <w:rFonts w:asciiTheme="majorBidi" w:hAnsiTheme="majorBidi" w:cstheme="majorBidi"/>
                    <w:color w:val="212121"/>
                    <w:sz w:val="16"/>
                    <w:szCs w:val="16"/>
                  </w:rPr>
                </w:rPrChange>
              </w:rPr>
              <w:t>512</w:t>
            </w:r>
            <w:r w:rsidRPr="00B653BA">
              <w:rPr>
                <w:rStyle w:val="p"/>
                <w:rFonts w:asciiTheme="majorBidi" w:hAnsiTheme="majorBidi" w:cstheme="majorBidi"/>
                <w:color w:val="212121"/>
                <w:sz w:val="16"/>
                <w:szCs w:val="16"/>
                <w:lang w:val="en-US"/>
                <w:rPrChange w:id="398" w:author="Shirilord, Isaac (ARTORG)" w:date="2024-05-29T17:37:00Z">
                  <w:rPr>
                    <w:rStyle w:val="p"/>
                    <w:rFonts w:asciiTheme="majorBidi" w:hAnsiTheme="majorBidi" w:cstheme="majorBidi"/>
                    <w:color w:val="212121"/>
                    <w:sz w:val="16"/>
                    <w:szCs w:val="16"/>
                  </w:rPr>
                </w:rPrChange>
              </w:rPr>
              <w:t>,</w:t>
            </w:r>
            <w:r w:rsidRPr="00B653BA">
              <w:rPr>
                <w:rFonts w:asciiTheme="majorBidi" w:hAnsiTheme="majorBidi" w:cstheme="majorBidi"/>
                <w:color w:val="212121"/>
                <w:sz w:val="16"/>
                <w:szCs w:val="16"/>
                <w:lang w:val="en-US"/>
                <w:rPrChange w:id="399" w:author="Shirilord, Isaac (ARTORG)" w:date="2024-05-29T17:37:00Z">
                  <w:rPr>
                    <w:rFonts w:asciiTheme="majorBidi" w:hAnsiTheme="majorBidi" w:cstheme="majorBidi"/>
                    <w:color w:val="212121"/>
                    <w:sz w:val="16"/>
                    <w:szCs w:val="16"/>
                  </w:rPr>
                </w:rPrChange>
              </w:rPr>
              <w:t xml:space="preserve"> </w:t>
            </w:r>
            <w:r w:rsidRPr="00B653BA">
              <w:rPr>
                <w:rStyle w:val="mi"/>
                <w:rFonts w:asciiTheme="majorBidi" w:hAnsiTheme="majorBidi" w:cstheme="majorBidi"/>
                <w:color w:val="212121"/>
                <w:sz w:val="16"/>
                <w:szCs w:val="16"/>
                <w:lang w:val="en-US"/>
                <w:rPrChange w:id="400" w:author="Shirilord, Isaac (ARTORG)" w:date="2024-05-29T17:37:00Z">
                  <w:rPr>
                    <w:rStyle w:val="mi"/>
                    <w:rFonts w:asciiTheme="majorBidi" w:hAnsiTheme="majorBidi" w:cstheme="majorBidi"/>
                    <w:color w:val="212121"/>
                    <w:sz w:val="16"/>
                    <w:szCs w:val="16"/>
                  </w:rPr>
                </w:rPrChange>
              </w:rPr>
              <w:t>512</w:t>
            </w:r>
            <w:r w:rsidRPr="00B653BA">
              <w:rPr>
                <w:rStyle w:val="p"/>
                <w:rFonts w:asciiTheme="majorBidi" w:hAnsiTheme="majorBidi" w:cstheme="majorBidi"/>
                <w:color w:val="212121"/>
                <w:sz w:val="16"/>
                <w:szCs w:val="16"/>
                <w:lang w:val="en-US"/>
                <w:rPrChange w:id="401" w:author="Shirilord, Isaac (ARTORG)" w:date="2024-05-29T17:37:00Z">
                  <w:rPr>
                    <w:rStyle w:val="p"/>
                    <w:rFonts w:asciiTheme="majorBidi" w:hAnsiTheme="majorBidi" w:cstheme="majorBidi"/>
                    <w:color w:val="212121"/>
                    <w:sz w:val="16"/>
                    <w:szCs w:val="16"/>
                  </w:rPr>
                </w:rPrChange>
              </w:rPr>
              <w:t>,</w:t>
            </w:r>
            <w:r w:rsidRPr="00B653BA">
              <w:rPr>
                <w:rFonts w:asciiTheme="majorBidi" w:hAnsiTheme="majorBidi" w:cstheme="majorBidi"/>
                <w:color w:val="212121"/>
                <w:sz w:val="16"/>
                <w:szCs w:val="16"/>
                <w:lang w:val="en-US"/>
                <w:rPrChange w:id="402" w:author="Shirilord, Isaac (ARTORG)" w:date="2024-05-29T17:37:00Z">
                  <w:rPr>
                    <w:rFonts w:asciiTheme="majorBidi" w:hAnsiTheme="majorBidi" w:cstheme="majorBidi"/>
                    <w:color w:val="212121"/>
                    <w:sz w:val="16"/>
                    <w:szCs w:val="16"/>
                  </w:rPr>
                </w:rPrChange>
              </w:rPr>
              <w:t xml:space="preserve"> </w:t>
            </w:r>
            <w:r w:rsidRPr="00B653BA">
              <w:rPr>
                <w:rStyle w:val="mi"/>
                <w:rFonts w:asciiTheme="majorBidi" w:hAnsiTheme="majorBidi" w:cstheme="majorBidi"/>
                <w:color w:val="212121"/>
                <w:sz w:val="16"/>
                <w:szCs w:val="16"/>
                <w:lang w:val="en-US"/>
                <w:rPrChange w:id="403" w:author="Shirilord, Isaac (ARTORG)" w:date="2024-05-29T17:37:00Z">
                  <w:rPr>
                    <w:rStyle w:val="mi"/>
                    <w:rFonts w:asciiTheme="majorBidi" w:hAnsiTheme="majorBidi" w:cstheme="majorBidi"/>
                    <w:color w:val="212121"/>
                    <w:sz w:val="16"/>
                    <w:szCs w:val="16"/>
                  </w:rPr>
                </w:rPrChange>
              </w:rPr>
              <w:t>32</w:t>
            </w:r>
            <w:r w:rsidRPr="00B653BA">
              <w:rPr>
                <w:rStyle w:val="p"/>
                <w:rFonts w:asciiTheme="majorBidi" w:hAnsiTheme="majorBidi" w:cstheme="majorBidi"/>
                <w:color w:val="212121"/>
                <w:sz w:val="16"/>
                <w:szCs w:val="16"/>
                <w:lang w:val="en-US"/>
                <w:rPrChange w:id="404" w:author="Shirilord, Isaac (ARTORG)" w:date="2024-05-29T17:37:00Z">
                  <w:rPr>
                    <w:rStyle w:val="p"/>
                    <w:rFonts w:asciiTheme="majorBidi" w:hAnsiTheme="majorBidi" w:cstheme="majorBidi"/>
                    <w:color w:val="212121"/>
                    <w:sz w:val="16"/>
                    <w:szCs w:val="16"/>
                  </w:rPr>
                </w:rPrChange>
              </w:rPr>
              <w:t>)</w:t>
            </w:r>
            <w:r w:rsidRPr="00B653BA">
              <w:rPr>
                <w:rFonts w:asciiTheme="majorBidi" w:hAnsiTheme="majorBidi" w:cstheme="majorBidi"/>
                <w:color w:val="212121"/>
                <w:sz w:val="16"/>
                <w:szCs w:val="16"/>
                <w:lang w:val="en-US"/>
                <w:rPrChange w:id="405" w:author="Shirilord, Isaac (ARTORG)" w:date="2024-05-29T17:37:00Z">
                  <w:rPr>
                    <w:rFonts w:asciiTheme="majorBidi" w:hAnsiTheme="majorBidi" w:cstheme="majorBidi"/>
                    <w:color w:val="212121"/>
                    <w:sz w:val="16"/>
                    <w:szCs w:val="16"/>
                  </w:rPr>
                </w:rPrChange>
              </w:rPr>
              <w:t xml:space="preserve">  </w:t>
            </w:r>
          </w:p>
        </w:tc>
      </w:tr>
      <w:tr w:rsidR="00250867" w:rsidRPr="00B653BA" w14:paraId="6DDF94D0" w14:textId="77777777" w:rsidTr="00D06CBC">
        <w:tc>
          <w:tcPr>
            <w:tcW w:w="1465" w:type="dxa"/>
          </w:tcPr>
          <w:p w14:paraId="04A6BFA8" w14:textId="77777777" w:rsidR="00250867" w:rsidRPr="00B653BA" w:rsidRDefault="00250867" w:rsidP="00D06CBC">
            <w:pPr>
              <w:pStyle w:val="HTMLPreformatted"/>
              <w:spacing w:line="244" w:lineRule="atLeast"/>
              <w:rPr>
                <w:rStyle w:val="n"/>
                <w:rFonts w:asciiTheme="majorBidi" w:eastAsiaTheme="majorEastAsia" w:hAnsiTheme="majorBidi" w:cstheme="majorBidi"/>
                <w:color w:val="212121"/>
                <w:sz w:val="16"/>
                <w:szCs w:val="16"/>
                <w:lang w:val="en-US"/>
                <w:rPrChange w:id="406" w:author="Shirilord, Isaac (ARTORG)" w:date="2024-05-29T17:37:00Z">
                  <w:rPr>
                    <w:rStyle w:val="n"/>
                    <w:rFonts w:asciiTheme="majorBidi" w:eastAsiaTheme="majorEastAsia" w:hAnsiTheme="majorBidi" w:cstheme="majorBidi"/>
                    <w:color w:val="212121"/>
                    <w:sz w:val="16"/>
                    <w:szCs w:val="16"/>
                    <w:shd w:val="clear" w:color="auto" w:fill="FFFFFF"/>
                  </w:rPr>
                </w:rPrChange>
              </w:rPr>
            </w:pPr>
            <w:r w:rsidRPr="00B653BA">
              <w:rPr>
                <w:rStyle w:val="n"/>
                <w:rFonts w:asciiTheme="majorBidi" w:eastAsiaTheme="majorEastAsia" w:hAnsiTheme="majorBidi" w:cstheme="majorBidi"/>
                <w:color w:val="212121"/>
                <w:sz w:val="16"/>
                <w:szCs w:val="16"/>
                <w:lang w:val="en-US"/>
                <w:rPrChange w:id="407" w:author="Shirilord, Isaac (ARTORG)" w:date="2024-05-29T17:37:00Z">
                  <w:rPr>
                    <w:rStyle w:val="n"/>
                    <w:rFonts w:asciiTheme="majorBidi" w:eastAsiaTheme="majorEastAsia" w:hAnsiTheme="majorBidi" w:cstheme="majorBidi"/>
                    <w:color w:val="212121"/>
                    <w:sz w:val="16"/>
                    <w:szCs w:val="16"/>
                  </w:rPr>
                </w:rPrChange>
              </w:rPr>
              <w:t>transforms</w:t>
            </w:r>
          </w:p>
        </w:tc>
        <w:tc>
          <w:tcPr>
            <w:tcW w:w="7551" w:type="dxa"/>
          </w:tcPr>
          <w:p w14:paraId="0C134B27" w14:textId="77777777" w:rsidR="00250867" w:rsidRPr="00B653BA" w:rsidRDefault="00250867" w:rsidP="00D06CBC">
            <w:pPr>
              <w:pStyle w:val="HTMLPreformatted"/>
              <w:spacing w:line="244" w:lineRule="atLeast"/>
              <w:rPr>
                <w:rFonts w:asciiTheme="majorBidi" w:hAnsiTheme="majorBidi" w:cstheme="majorBidi"/>
                <w:color w:val="212121"/>
                <w:sz w:val="16"/>
                <w:szCs w:val="16"/>
                <w:lang w:val="en-US"/>
                <w:rPrChange w:id="408" w:author="Shirilord, Isaac (ARTORG)" w:date="2024-05-29T17:37:00Z">
                  <w:rPr>
                    <w:rFonts w:asciiTheme="majorBidi" w:hAnsiTheme="majorBidi" w:cstheme="majorBidi"/>
                    <w:color w:val="212121"/>
                    <w:sz w:val="16"/>
                    <w:szCs w:val="16"/>
                  </w:rPr>
                </w:rPrChange>
              </w:rPr>
            </w:pPr>
            <w:proofErr w:type="spellStart"/>
            <w:proofErr w:type="gramStart"/>
            <w:r w:rsidRPr="00B653BA">
              <w:rPr>
                <w:rStyle w:val="n"/>
                <w:rFonts w:asciiTheme="majorBidi" w:eastAsiaTheme="majorEastAsia" w:hAnsiTheme="majorBidi" w:cstheme="majorBidi"/>
                <w:color w:val="212121"/>
                <w:sz w:val="16"/>
                <w:szCs w:val="16"/>
                <w:lang w:val="en-US"/>
                <w:rPrChange w:id="409" w:author="Shirilord, Isaac (ARTORG)" w:date="2024-05-29T17:37:00Z">
                  <w:rPr>
                    <w:rStyle w:val="n"/>
                    <w:rFonts w:asciiTheme="majorBidi" w:eastAsiaTheme="majorEastAsia" w:hAnsiTheme="majorBidi" w:cstheme="majorBidi"/>
                    <w:color w:val="212121"/>
                    <w:sz w:val="16"/>
                    <w:szCs w:val="16"/>
                  </w:rPr>
                </w:rPrChange>
              </w:rPr>
              <w:t>ScaleIntensityRanged</w:t>
            </w:r>
            <w:proofErr w:type="spellEnd"/>
            <w:r w:rsidRPr="00B653BA">
              <w:rPr>
                <w:rStyle w:val="p"/>
                <w:rFonts w:asciiTheme="majorBidi" w:eastAsiaTheme="majorEastAsia" w:hAnsiTheme="majorBidi" w:cstheme="majorBidi"/>
                <w:color w:val="212121"/>
                <w:sz w:val="16"/>
                <w:szCs w:val="16"/>
                <w:lang w:val="en-US"/>
                <w:rPrChange w:id="410" w:author="Shirilord, Isaac (ARTORG)" w:date="2024-05-29T17:37:00Z">
                  <w:rPr>
                    <w:rStyle w:val="p"/>
                    <w:rFonts w:asciiTheme="majorBidi" w:eastAsiaTheme="majorEastAsia" w:hAnsiTheme="majorBidi" w:cstheme="majorBidi"/>
                    <w:color w:val="212121"/>
                    <w:sz w:val="16"/>
                    <w:szCs w:val="16"/>
                  </w:rPr>
                </w:rPrChange>
              </w:rPr>
              <w:t>(</w:t>
            </w:r>
            <w:proofErr w:type="gramEnd"/>
            <w:r w:rsidRPr="00B653BA">
              <w:rPr>
                <w:rStyle w:val="n"/>
                <w:rFonts w:asciiTheme="majorBidi" w:eastAsiaTheme="majorEastAsia" w:hAnsiTheme="majorBidi" w:cstheme="majorBidi"/>
                <w:color w:val="212121"/>
                <w:sz w:val="16"/>
                <w:szCs w:val="16"/>
                <w:lang w:val="en-US"/>
                <w:rPrChange w:id="411" w:author="Shirilord, Isaac (ARTORG)" w:date="2024-05-29T17:37:00Z">
                  <w:rPr>
                    <w:rStyle w:val="n"/>
                    <w:rFonts w:asciiTheme="majorBidi" w:eastAsiaTheme="majorEastAsia" w:hAnsiTheme="majorBidi" w:cstheme="majorBidi"/>
                    <w:color w:val="212121"/>
                    <w:sz w:val="16"/>
                    <w:szCs w:val="16"/>
                  </w:rPr>
                </w:rPrChange>
              </w:rPr>
              <w:t>keys</w:t>
            </w:r>
            <w:r w:rsidRPr="00B653BA">
              <w:rPr>
                <w:rStyle w:val="o"/>
                <w:rFonts w:asciiTheme="majorBidi" w:eastAsiaTheme="majorEastAsia" w:hAnsiTheme="majorBidi" w:cstheme="majorBidi"/>
                <w:b/>
                <w:bCs/>
                <w:color w:val="212121"/>
                <w:sz w:val="16"/>
                <w:szCs w:val="16"/>
                <w:lang w:val="en-US"/>
                <w:rPrChange w:id="412"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p"/>
                <w:rFonts w:asciiTheme="majorBidi" w:eastAsiaTheme="majorEastAsia" w:hAnsiTheme="majorBidi" w:cstheme="majorBidi"/>
                <w:color w:val="212121"/>
                <w:sz w:val="16"/>
                <w:szCs w:val="16"/>
                <w:lang w:val="en-US"/>
                <w:rPrChange w:id="413" w:author="Shirilord, Isaac (ARTORG)" w:date="2024-05-29T17:37:00Z">
                  <w:rPr>
                    <w:rStyle w:val="p"/>
                    <w:rFonts w:asciiTheme="majorBidi" w:eastAsiaTheme="majorEastAsia" w:hAnsiTheme="majorBidi" w:cstheme="majorBidi"/>
                    <w:color w:val="212121"/>
                    <w:sz w:val="16"/>
                    <w:szCs w:val="16"/>
                  </w:rPr>
                </w:rPrChange>
              </w:rPr>
              <w:t>[</w:t>
            </w:r>
            <w:r w:rsidRPr="00B653BA">
              <w:rPr>
                <w:rStyle w:val="s2"/>
                <w:rFonts w:asciiTheme="majorBidi" w:eastAsiaTheme="majorEastAsia" w:hAnsiTheme="majorBidi" w:cstheme="majorBidi"/>
                <w:color w:val="212121"/>
                <w:sz w:val="16"/>
                <w:szCs w:val="16"/>
                <w:lang w:val="en-US"/>
                <w:rPrChange w:id="414" w:author="Shirilord, Isaac (ARTORG)" w:date="2024-05-29T17:37:00Z">
                  <w:rPr>
                    <w:rStyle w:val="s2"/>
                    <w:rFonts w:asciiTheme="majorBidi" w:eastAsiaTheme="majorEastAsia" w:hAnsiTheme="majorBidi" w:cstheme="majorBidi"/>
                    <w:color w:val="212121"/>
                    <w:sz w:val="16"/>
                    <w:szCs w:val="16"/>
                  </w:rPr>
                </w:rPrChange>
              </w:rPr>
              <w:t>"image"</w:t>
            </w:r>
            <w:r w:rsidRPr="00B653BA">
              <w:rPr>
                <w:rStyle w:val="p"/>
                <w:rFonts w:asciiTheme="majorBidi" w:eastAsiaTheme="majorEastAsia" w:hAnsiTheme="majorBidi" w:cstheme="majorBidi"/>
                <w:color w:val="212121"/>
                <w:sz w:val="16"/>
                <w:szCs w:val="16"/>
                <w:lang w:val="en-US"/>
                <w:rPrChange w:id="415"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16" w:author="Shirilord, Isaac (ARTORG)" w:date="2024-05-29T17:37:00Z">
                  <w:rPr>
                    <w:rFonts w:asciiTheme="majorBidi" w:hAnsiTheme="majorBidi" w:cstheme="majorBidi"/>
                    <w:color w:val="212121"/>
                    <w:sz w:val="16"/>
                    <w:szCs w:val="16"/>
                  </w:rPr>
                </w:rPrChange>
              </w:rPr>
              <w:t xml:space="preserve"> </w:t>
            </w:r>
            <w:r w:rsidRPr="00B653BA">
              <w:rPr>
                <w:rStyle w:val="s2"/>
                <w:rFonts w:asciiTheme="majorBidi" w:eastAsiaTheme="majorEastAsia" w:hAnsiTheme="majorBidi" w:cstheme="majorBidi"/>
                <w:color w:val="212121"/>
                <w:sz w:val="16"/>
                <w:szCs w:val="16"/>
                <w:lang w:val="en-US"/>
                <w:rPrChange w:id="417" w:author="Shirilord, Isaac (ARTORG)" w:date="2024-05-29T17:37:00Z">
                  <w:rPr>
                    <w:rStyle w:val="s2"/>
                    <w:rFonts w:asciiTheme="majorBidi" w:eastAsiaTheme="majorEastAsia" w:hAnsiTheme="majorBidi" w:cstheme="majorBidi"/>
                    <w:color w:val="212121"/>
                    <w:sz w:val="16"/>
                    <w:szCs w:val="16"/>
                  </w:rPr>
                </w:rPrChange>
              </w:rPr>
              <w:t>"target"</w:t>
            </w:r>
            <w:r w:rsidRPr="00B653BA">
              <w:rPr>
                <w:rStyle w:val="p"/>
                <w:rFonts w:asciiTheme="majorBidi" w:eastAsiaTheme="majorEastAsia" w:hAnsiTheme="majorBidi" w:cstheme="majorBidi"/>
                <w:color w:val="212121"/>
                <w:sz w:val="16"/>
                <w:szCs w:val="16"/>
                <w:lang w:val="en-US"/>
                <w:rPrChange w:id="418" w:author="Shirilord, Isaac (ARTORG)" w:date="2024-05-29T17:37:00Z">
                  <w:rPr>
                    <w:rStyle w:val="p"/>
                    <w:rFonts w:asciiTheme="majorBidi" w:eastAsiaTheme="majorEastAsia" w:hAnsiTheme="majorBidi" w:cstheme="majorBidi"/>
                    <w:color w:val="212121"/>
                    <w:sz w:val="16"/>
                    <w:szCs w:val="16"/>
                  </w:rPr>
                </w:rPrChange>
              </w:rPr>
              <w:t>],</w:t>
            </w:r>
            <w:proofErr w:type="spellStart"/>
            <w:r w:rsidRPr="00B653BA">
              <w:rPr>
                <w:rStyle w:val="n"/>
                <w:rFonts w:asciiTheme="majorBidi" w:eastAsiaTheme="majorEastAsia" w:hAnsiTheme="majorBidi" w:cstheme="majorBidi"/>
                <w:color w:val="212121"/>
                <w:sz w:val="16"/>
                <w:szCs w:val="16"/>
                <w:lang w:val="en-US"/>
                <w:rPrChange w:id="419" w:author="Shirilord, Isaac (ARTORG)" w:date="2024-05-29T17:37:00Z">
                  <w:rPr>
                    <w:rStyle w:val="n"/>
                    <w:rFonts w:asciiTheme="majorBidi" w:eastAsiaTheme="majorEastAsia" w:hAnsiTheme="majorBidi" w:cstheme="majorBidi"/>
                    <w:color w:val="212121"/>
                    <w:sz w:val="16"/>
                    <w:szCs w:val="16"/>
                  </w:rPr>
                </w:rPrChange>
              </w:rPr>
              <w:t>a_min</w:t>
            </w:r>
            <w:proofErr w:type="spellEnd"/>
            <w:r w:rsidRPr="00B653BA">
              <w:rPr>
                <w:rStyle w:val="o"/>
                <w:rFonts w:asciiTheme="majorBidi" w:eastAsiaTheme="majorEastAsia" w:hAnsiTheme="majorBidi" w:cstheme="majorBidi"/>
                <w:b/>
                <w:bCs/>
                <w:color w:val="212121"/>
                <w:sz w:val="16"/>
                <w:szCs w:val="16"/>
                <w:lang w:val="en-US"/>
                <w:rPrChange w:id="420"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mi"/>
                <w:rFonts w:asciiTheme="majorBidi" w:eastAsiaTheme="majorEastAsia" w:hAnsiTheme="majorBidi" w:cstheme="majorBidi"/>
                <w:color w:val="212121"/>
                <w:sz w:val="16"/>
                <w:szCs w:val="16"/>
                <w:lang w:val="en-US"/>
                <w:rPrChange w:id="421" w:author="Shirilord, Isaac (ARTORG)" w:date="2024-05-29T17:37:00Z">
                  <w:rPr>
                    <w:rStyle w:val="mi"/>
                    <w:rFonts w:asciiTheme="majorBidi" w:eastAsiaTheme="majorEastAsia" w:hAnsiTheme="majorBidi" w:cstheme="majorBidi"/>
                    <w:color w:val="212121"/>
                    <w:sz w:val="16"/>
                    <w:szCs w:val="16"/>
                  </w:rPr>
                </w:rPrChange>
              </w:rPr>
              <w:t>1024</w:t>
            </w:r>
            <w:r w:rsidRPr="00B653BA">
              <w:rPr>
                <w:rStyle w:val="p"/>
                <w:rFonts w:asciiTheme="majorBidi" w:eastAsiaTheme="majorEastAsia" w:hAnsiTheme="majorBidi" w:cstheme="majorBidi"/>
                <w:color w:val="212121"/>
                <w:sz w:val="16"/>
                <w:szCs w:val="16"/>
                <w:lang w:val="en-US"/>
                <w:rPrChange w:id="422"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23" w:author="Shirilord, Isaac (ARTORG)" w:date="2024-05-29T17:37:00Z">
                  <w:rPr>
                    <w:rFonts w:asciiTheme="majorBidi" w:hAnsiTheme="majorBidi" w:cstheme="majorBidi"/>
                    <w:color w:val="212121"/>
                    <w:sz w:val="16"/>
                    <w:szCs w:val="16"/>
                  </w:rPr>
                </w:rPrChange>
              </w:rPr>
              <w:t xml:space="preserve"> </w:t>
            </w:r>
            <w:proofErr w:type="spellStart"/>
            <w:r w:rsidRPr="00B653BA">
              <w:rPr>
                <w:rStyle w:val="n"/>
                <w:rFonts w:asciiTheme="majorBidi" w:eastAsiaTheme="majorEastAsia" w:hAnsiTheme="majorBidi" w:cstheme="majorBidi"/>
                <w:color w:val="212121"/>
                <w:sz w:val="16"/>
                <w:szCs w:val="16"/>
                <w:lang w:val="en-US"/>
                <w:rPrChange w:id="424" w:author="Shirilord, Isaac (ARTORG)" w:date="2024-05-29T17:37:00Z">
                  <w:rPr>
                    <w:rStyle w:val="n"/>
                    <w:rFonts w:asciiTheme="majorBidi" w:eastAsiaTheme="majorEastAsia" w:hAnsiTheme="majorBidi" w:cstheme="majorBidi"/>
                    <w:color w:val="212121"/>
                    <w:sz w:val="16"/>
                    <w:szCs w:val="16"/>
                  </w:rPr>
                </w:rPrChange>
              </w:rPr>
              <w:t>a_max</w:t>
            </w:r>
            <w:proofErr w:type="spellEnd"/>
            <w:r w:rsidRPr="00B653BA">
              <w:rPr>
                <w:rStyle w:val="o"/>
                <w:rFonts w:asciiTheme="majorBidi" w:eastAsiaTheme="majorEastAsia" w:hAnsiTheme="majorBidi" w:cstheme="majorBidi"/>
                <w:b/>
                <w:bCs/>
                <w:color w:val="212121"/>
                <w:sz w:val="16"/>
                <w:szCs w:val="16"/>
                <w:lang w:val="en-US"/>
                <w:rPrChange w:id="425"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mi"/>
                <w:rFonts w:asciiTheme="majorBidi" w:eastAsiaTheme="majorEastAsia" w:hAnsiTheme="majorBidi" w:cstheme="majorBidi"/>
                <w:color w:val="212121"/>
                <w:sz w:val="16"/>
                <w:szCs w:val="16"/>
                <w:lang w:val="en-US"/>
                <w:rPrChange w:id="426" w:author="Shirilord, Isaac (ARTORG)" w:date="2024-05-29T17:37:00Z">
                  <w:rPr>
                    <w:rStyle w:val="mi"/>
                    <w:rFonts w:asciiTheme="majorBidi" w:eastAsiaTheme="majorEastAsia" w:hAnsiTheme="majorBidi" w:cstheme="majorBidi"/>
                    <w:color w:val="212121"/>
                    <w:sz w:val="16"/>
                    <w:szCs w:val="16"/>
                  </w:rPr>
                </w:rPrChange>
              </w:rPr>
              <w:t>2048</w:t>
            </w:r>
            <w:r w:rsidRPr="00B653BA">
              <w:rPr>
                <w:rStyle w:val="p"/>
                <w:rFonts w:asciiTheme="majorBidi" w:eastAsiaTheme="majorEastAsia" w:hAnsiTheme="majorBidi" w:cstheme="majorBidi"/>
                <w:color w:val="212121"/>
                <w:sz w:val="16"/>
                <w:szCs w:val="16"/>
                <w:lang w:val="en-US"/>
                <w:rPrChange w:id="427"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28" w:author="Shirilord, Isaac (ARTORG)" w:date="2024-05-29T17:37:00Z">
                  <w:rPr>
                    <w:rFonts w:asciiTheme="majorBidi" w:hAnsiTheme="majorBidi" w:cstheme="majorBidi"/>
                    <w:color w:val="212121"/>
                    <w:sz w:val="16"/>
                    <w:szCs w:val="16"/>
                  </w:rPr>
                </w:rPrChange>
              </w:rPr>
              <w:t xml:space="preserve"> </w:t>
            </w:r>
            <w:proofErr w:type="spellStart"/>
            <w:r w:rsidRPr="00B653BA">
              <w:rPr>
                <w:rStyle w:val="n"/>
                <w:rFonts w:asciiTheme="majorBidi" w:eastAsiaTheme="majorEastAsia" w:hAnsiTheme="majorBidi" w:cstheme="majorBidi"/>
                <w:color w:val="212121"/>
                <w:sz w:val="16"/>
                <w:szCs w:val="16"/>
                <w:lang w:val="en-US"/>
                <w:rPrChange w:id="429" w:author="Shirilord, Isaac (ARTORG)" w:date="2024-05-29T17:37:00Z">
                  <w:rPr>
                    <w:rStyle w:val="n"/>
                    <w:rFonts w:asciiTheme="majorBidi" w:eastAsiaTheme="majorEastAsia" w:hAnsiTheme="majorBidi" w:cstheme="majorBidi"/>
                    <w:color w:val="212121"/>
                    <w:sz w:val="16"/>
                    <w:szCs w:val="16"/>
                  </w:rPr>
                </w:rPrChange>
              </w:rPr>
              <w:t>b_min</w:t>
            </w:r>
            <w:proofErr w:type="spellEnd"/>
            <w:r w:rsidRPr="00B653BA">
              <w:rPr>
                <w:rStyle w:val="o"/>
                <w:rFonts w:asciiTheme="majorBidi" w:eastAsiaTheme="majorEastAsia" w:hAnsiTheme="majorBidi" w:cstheme="majorBidi"/>
                <w:b/>
                <w:bCs/>
                <w:color w:val="212121"/>
                <w:sz w:val="16"/>
                <w:szCs w:val="16"/>
                <w:lang w:val="en-US"/>
                <w:rPrChange w:id="430"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mf"/>
                <w:rFonts w:asciiTheme="majorBidi" w:hAnsiTheme="majorBidi" w:cstheme="majorBidi"/>
                <w:color w:val="212121"/>
                <w:sz w:val="16"/>
                <w:szCs w:val="16"/>
                <w:lang w:val="en-US"/>
                <w:rPrChange w:id="431" w:author="Shirilord, Isaac (ARTORG)" w:date="2024-05-29T17:37:00Z">
                  <w:rPr>
                    <w:rStyle w:val="mf"/>
                    <w:rFonts w:asciiTheme="majorBidi" w:hAnsiTheme="majorBidi" w:cstheme="majorBidi"/>
                    <w:color w:val="212121"/>
                    <w:sz w:val="16"/>
                    <w:szCs w:val="16"/>
                  </w:rPr>
                </w:rPrChange>
              </w:rPr>
              <w:t>0.0</w:t>
            </w:r>
            <w:r w:rsidRPr="00B653BA">
              <w:rPr>
                <w:rStyle w:val="p"/>
                <w:rFonts w:asciiTheme="majorBidi" w:eastAsiaTheme="majorEastAsia" w:hAnsiTheme="majorBidi" w:cstheme="majorBidi"/>
                <w:color w:val="212121"/>
                <w:sz w:val="16"/>
                <w:szCs w:val="16"/>
                <w:lang w:val="en-US"/>
                <w:rPrChange w:id="432"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33" w:author="Shirilord, Isaac (ARTORG)" w:date="2024-05-29T17:37:00Z">
                  <w:rPr>
                    <w:rFonts w:asciiTheme="majorBidi" w:hAnsiTheme="majorBidi" w:cstheme="majorBidi"/>
                    <w:color w:val="212121"/>
                    <w:sz w:val="16"/>
                    <w:szCs w:val="16"/>
                  </w:rPr>
                </w:rPrChange>
              </w:rPr>
              <w:t xml:space="preserve"> </w:t>
            </w:r>
            <w:proofErr w:type="spellStart"/>
            <w:r w:rsidRPr="00B653BA">
              <w:rPr>
                <w:rStyle w:val="n"/>
                <w:rFonts w:asciiTheme="majorBidi" w:eastAsiaTheme="majorEastAsia" w:hAnsiTheme="majorBidi" w:cstheme="majorBidi"/>
                <w:color w:val="212121"/>
                <w:sz w:val="16"/>
                <w:szCs w:val="16"/>
                <w:lang w:val="en-US"/>
                <w:rPrChange w:id="434" w:author="Shirilord, Isaac (ARTORG)" w:date="2024-05-29T17:37:00Z">
                  <w:rPr>
                    <w:rStyle w:val="n"/>
                    <w:rFonts w:asciiTheme="majorBidi" w:eastAsiaTheme="majorEastAsia" w:hAnsiTheme="majorBidi" w:cstheme="majorBidi"/>
                    <w:color w:val="212121"/>
                    <w:sz w:val="16"/>
                    <w:szCs w:val="16"/>
                  </w:rPr>
                </w:rPrChange>
              </w:rPr>
              <w:t>b_max</w:t>
            </w:r>
            <w:proofErr w:type="spellEnd"/>
            <w:r w:rsidRPr="00B653BA">
              <w:rPr>
                <w:rStyle w:val="o"/>
                <w:rFonts w:asciiTheme="majorBidi" w:eastAsiaTheme="majorEastAsia" w:hAnsiTheme="majorBidi" w:cstheme="majorBidi"/>
                <w:b/>
                <w:bCs/>
                <w:color w:val="212121"/>
                <w:sz w:val="16"/>
                <w:szCs w:val="16"/>
                <w:lang w:val="en-US"/>
                <w:rPrChange w:id="435"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mf"/>
                <w:rFonts w:asciiTheme="majorBidi" w:hAnsiTheme="majorBidi" w:cstheme="majorBidi"/>
                <w:color w:val="212121"/>
                <w:sz w:val="16"/>
                <w:szCs w:val="16"/>
                <w:lang w:val="en-US"/>
                <w:rPrChange w:id="436" w:author="Shirilord, Isaac (ARTORG)" w:date="2024-05-29T17:37:00Z">
                  <w:rPr>
                    <w:rStyle w:val="mf"/>
                    <w:rFonts w:asciiTheme="majorBidi" w:hAnsiTheme="majorBidi" w:cstheme="majorBidi"/>
                    <w:color w:val="212121"/>
                    <w:sz w:val="16"/>
                    <w:szCs w:val="16"/>
                  </w:rPr>
                </w:rPrChange>
              </w:rPr>
              <w:t>1.0</w:t>
            </w:r>
            <w:r w:rsidRPr="00B653BA">
              <w:rPr>
                <w:rStyle w:val="p"/>
                <w:rFonts w:asciiTheme="majorBidi" w:eastAsiaTheme="majorEastAsia" w:hAnsiTheme="majorBidi" w:cstheme="majorBidi"/>
                <w:color w:val="212121"/>
                <w:sz w:val="16"/>
                <w:szCs w:val="16"/>
                <w:lang w:val="en-US"/>
                <w:rPrChange w:id="437"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38" w:author="Shirilord, Isaac (ARTORG)" w:date="2024-05-29T17:37:00Z">
                  <w:rPr>
                    <w:rFonts w:asciiTheme="majorBidi" w:hAnsiTheme="majorBidi" w:cstheme="majorBidi"/>
                    <w:color w:val="212121"/>
                    <w:sz w:val="16"/>
                    <w:szCs w:val="16"/>
                  </w:rPr>
                </w:rPrChange>
              </w:rPr>
              <w:t xml:space="preserve"> </w:t>
            </w:r>
            <w:r w:rsidRPr="00B653BA">
              <w:rPr>
                <w:rStyle w:val="n"/>
                <w:rFonts w:asciiTheme="majorBidi" w:eastAsiaTheme="majorEastAsia" w:hAnsiTheme="majorBidi" w:cstheme="majorBidi"/>
                <w:color w:val="212121"/>
                <w:sz w:val="16"/>
                <w:szCs w:val="16"/>
                <w:lang w:val="en-US"/>
                <w:rPrChange w:id="439" w:author="Shirilord, Isaac (ARTORG)" w:date="2024-05-29T17:37:00Z">
                  <w:rPr>
                    <w:rStyle w:val="n"/>
                    <w:rFonts w:asciiTheme="majorBidi" w:eastAsiaTheme="majorEastAsia" w:hAnsiTheme="majorBidi" w:cstheme="majorBidi"/>
                    <w:color w:val="212121"/>
                    <w:sz w:val="16"/>
                    <w:szCs w:val="16"/>
                  </w:rPr>
                </w:rPrChange>
              </w:rPr>
              <w:t>clip</w:t>
            </w:r>
            <w:r w:rsidRPr="00B653BA">
              <w:rPr>
                <w:rStyle w:val="o"/>
                <w:rFonts w:asciiTheme="majorBidi" w:eastAsiaTheme="majorEastAsia" w:hAnsiTheme="majorBidi" w:cstheme="majorBidi"/>
                <w:b/>
                <w:bCs/>
                <w:color w:val="212121"/>
                <w:sz w:val="16"/>
                <w:szCs w:val="16"/>
                <w:lang w:val="en-US"/>
                <w:rPrChange w:id="440"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kc"/>
                <w:rFonts w:asciiTheme="majorBidi" w:eastAsiaTheme="majorEastAsia" w:hAnsiTheme="majorBidi" w:cstheme="majorBidi"/>
                <w:b/>
                <w:bCs/>
                <w:color w:val="212121"/>
                <w:sz w:val="16"/>
                <w:szCs w:val="16"/>
                <w:lang w:val="en-US"/>
                <w:rPrChange w:id="441" w:author="Shirilord, Isaac (ARTORG)" w:date="2024-05-29T17:37:00Z">
                  <w:rPr>
                    <w:rStyle w:val="kc"/>
                    <w:rFonts w:asciiTheme="majorBidi" w:eastAsiaTheme="majorEastAsia" w:hAnsiTheme="majorBidi" w:cstheme="majorBidi"/>
                    <w:b/>
                    <w:bCs/>
                    <w:color w:val="212121"/>
                    <w:sz w:val="16"/>
                    <w:szCs w:val="16"/>
                  </w:rPr>
                </w:rPrChange>
              </w:rPr>
              <w:t>True</w:t>
            </w:r>
            <w:r w:rsidRPr="00B653BA">
              <w:rPr>
                <w:rStyle w:val="p"/>
                <w:rFonts w:asciiTheme="majorBidi" w:eastAsiaTheme="majorEastAsia" w:hAnsiTheme="majorBidi" w:cstheme="majorBidi"/>
                <w:color w:val="212121"/>
                <w:sz w:val="16"/>
                <w:szCs w:val="16"/>
                <w:lang w:val="en-US"/>
                <w:rPrChange w:id="442" w:author="Shirilord, Isaac (ARTORG)" w:date="2024-05-29T17:37:00Z">
                  <w:rPr>
                    <w:rStyle w:val="p"/>
                    <w:rFonts w:asciiTheme="majorBidi" w:eastAsiaTheme="majorEastAsia" w:hAnsiTheme="majorBidi" w:cstheme="majorBidi"/>
                    <w:color w:val="212121"/>
                    <w:sz w:val="16"/>
                    <w:szCs w:val="16"/>
                  </w:rPr>
                </w:rPrChange>
              </w:rPr>
              <w:t>),</w:t>
            </w:r>
          </w:p>
          <w:p w14:paraId="5B36D6B5" w14:textId="77777777" w:rsidR="00250867" w:rsidRPr="00B653BA" w:rsidRDefault="00250867" w:rsidP="00D06CBC">
            <w:pPr>
              <w:pStyle w:val="HTMLPreformatted"/>
              <w:spacing w:line="244" w:lineRule="atLeast"/>
              <w:rPr>
                <w:rFonts w:asciiTheme="majorBidi" w:hAnsiTheme="majorBidi" w:cstheme="majorBidi"/>
                <w:color w:val="212121"/>
                <w:sz w:val="16"/>
                <w:szCs w:val="16"/>
                <w:lang w:val="en-US"/>
                <w:rPrChange w:id="443" w:author="Shirilord, Isaac (ARTORG)" w:date="2024-05-29T17:37:00Z">
                  <w:rPr>
                    <w:rFonts w:asciiTheme="majorBidi" w:hAnsiTheme="majorBidi" w:cstheme="majorBidi"/>
                    <w:color w:val="212121"/>
                    <w:sz w:val="16"/>
                    <w:szCs w:val="16"/>
                  </w:rPr>
                </w:rPrChange>
              </w:rPr>
            </w:pPr>
            <w:proofErr w:type="spellStart"/>
            <w:proofErr w:type="gramStart"/>
            <w:r w:rsidRPr="00B653BA">
              <w:rPr>
                <w:rStyle w:val="n"/>
                <w:rFonts w:asciiTheme="majorBidi" w:eastAsiaTheme="majorEastAsia" w:hAnsiTheme="majorBidi" w:cstheme="majorBidi"/>
                <w:color w:val="212121"/>
                <w:sz w:val="16"/>
                <w:szCs w:val="16"/>
                <w:lang w:val="en-US"/>
                <w:rPrChange w:id="444" w:author="Shirilord, Isaac (ARTORG)" w:date="2024-05-29T17:37:00Z">
                  <w:rPr>
                    <w:rStyle w:val="n"/>
                    <w:rFonts w:asciiTheme="majorBidi" w:eastAsiaTheme="majorEastAsia" w:hAnsiTheme="majorBidi" w:cstheme="majorBidi"/>
                    <w:color w:val="212121"/>
                    <w:sz w:val="16"/>
                    <w:szCs w:val="16"/>
                  </w:rPr>
                </w:rPrChange>
              </w:rPr>
              <w:t>Orientationd</w:t>
            </w:r>
            <w:proofErr w:type="spellEnd"/>
            <w:r w:rsidRPr="00B653BA">
              <w:rPr>
                <w:rStyle w:val="p"/>
                <w:rFonts w:asciiTheme="majorBidi" w:eastAsiaTheme="majorEastAsia" w:hAnsiTheme="majorBidi" w:cstheme="majorBidi"/>
                <w:color w:val="212121"/>
                <w:sz w:val="16"/>
                <w:szCs w:val="16"/>
                <w:lang w:val="en-US"/>
                <w:rPrChange w:id="445" w:author="Shirilord, Isaac (ARTORG)" w:date="2024-05-29T17:37:00Z">
                  <w:rPr>
                    <w:rStyle w:val="p"/>
                    <w:rFonts w:asciiTheme="majorBidi" w:eastAsiaTheme="majorEastAsia" w:hAnsiTheme="majorBidi" w:cstheme="majorBidi"/>
                    <w:color w:val="212121"/>
                    <w:sz w:val="16"/>
                    <w:szCs w:val="16"/>
                  </w:rPr>
                </w:rPrChange>
              </w:rPr>
              <w:t>(</w:t>
            </w:r>
            <w:proofErr w:type="gramEnd"/>
            <w:r w:rsidRPr="00B653BA">
              <w:rPr>
                <w:rStyle w:val="n"/>
                <w:rFonts w:asciiTheme="majorBidi" w:eastAsiaTheme="majorEastAsia" w:hAnsiTheme="majorBidi" w:cstheme="majorBidi"/>
                <w:color w:val="212121"/>
                <w:sz w:val="16"/>
                <w:szCs w:val="16"/>
                <w:lang w:val="en-US"/>
                <w:rPrChange w:id="446" w:author="Shirilord, Isaac (ARTORG)" w:date="2024-05-29T17:37:00Z">
                  <w:rPr>
                    <w:rStyle w:val="n"/>
                    <w:rFonts w:asciiTheme="majorBidi" w:eastAsiaTheme="majorEastAsia" w:hAnsiTheme="majorBidi" w:cstheme="majorBidi"/>
                    <w:color w:val="212121"/>
                    <w:sz w:val="16"/>
                    <w:szCs w:val="16"/>
                  </w:rPr>
                </w:rPrChange>
              </w:rPr>
              <w:t>keys</w:t>
            </w:r>
            <w:r w:rsidRPr="00B653BA">
              <w:rPr>
                <w:rStyle w:val="o"/>
                <w:rFonts w:asciiTheme="majorBidi" w:eastAsiaTheme="majorEastAsia" w:hAnsiTheme="majorBidi" w:cstheme="majorBidi"/>
                <w:b/>
                <w:bCs/>
                <w:color w:val="212121"/>
                <w:sz w:val="16"/>
                <w:szCs w:val="16"/>
                <w:lang w:val="en-US"/>
                <w:rPrChange w:id="447"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p"/>
                <w:rFonts w:asciiTheme="majorBidi" w:eastAsiaTheme="majorEastAsia" w:hAnsiTheme="majorBidi" w:cstheme="majorBidi"/>
                <w:color w:val="212121"/>
                <w:sz w:val="16"/>
                <w:szCs w:val="16"/>
                <w:lang w:val="en-US"/>
                <w:rPrChange w:id="448" w:author="Shirilord, Isaac (ARTORG)" w:date="2024-05-29T17:37:00Z">
                  <w:rPr>
                    <w:rStyle w:val="p"/>
                    <w:rFonts w:asciiTheme="majorBidi" w:eastAsiaTheme="majorEastAsia" w:hAnsiTheme="majorBidi" w:cstheme="majorBidi"/>
                    <w:color w:val="212121"/>
                    <w:sz w:val="16"/>
                    <w:szCs w:val="16"/>
                  </w:rPr>
                </w:rPrChange>
              </w:rPr>
              <w:t>[</w:t>
            </w:r>
            <w:r w:rsidRPr="00B653BA">
              <w:rPr>
                <w:rStyle w:val="s2"/>
                <w:rFonts w:asciiTheme="majorBidi" w:eastAsiaTheme="majorEastAsia" w:hAnsiTheme="majorBidi" w:cstheme="majorBidi"/>
                <w:color w:val="212121"/>
                <w:sz w:val="16"/>
                <w:szCs w:val="16"/>
                <w:lang w:val="en-US"/>
                <w:rPrChange w:id="449" w:author="Shirilord, Isaac (ARTORG)" w:date="2024-05-29T17:37:00Z">
                  <w:rPr>
                    <w:rStyle w:val="s2"/>
                    <w:rFonts w:asciiTheme="majorBidi" w:eastAsiaTheme="majorEastAsia" w:hAnsiTheme="majorBidi" w:cstheme="majorBidi"/>
                    <w:color w:val="212121"/>
                    <w:sz w:val="16"/>
                    <w:szCs w:val="16"/>
                  </w:rPr>
                </w:rPrChange>
              </w:rPr>
              <w:t>"image"</w:t>
            </w:r>
            <w:r w:rsidRPr="00B653BA">
              <w:rPr>
                <w:rStyle w:val="p"/>
                <w:rFonts w:asciiTheme="majorBidi" w:eastAsiaTheme="majorEastAsia" w:hAnsiTheme="majorBidi" w:cstheme="majorBidi"/>
                <w:color w:val="212121"/>
                <w:sz w:val="16"/>
                <w:szCs w:val="16"/>
                <w:lang w:val="en-US"/>
                <w:rPrChange w:id="450"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51" w:author="Shirilord, Isaac (ARTORG)" w:date="2024-05-29T17:37:00Z">
                  <w:rPr>
                    <w:rFonts w:asciiTheme="majorBidi" w:hAnsiTheme="majorBidi" w:cstheme="majorBidi"/>
                    <w:color w:val="212121"/>
                    <w:sz w:val="16"/>
                    <w:szCs w:val="16"/>
                  </w:rPr>
                </w:rPrChange>
              </w:rPr>
              <w:t xml:space="preserve"> </w:t>
            </w:r>
            <w:r w:rsidRPr="00B653BA">
              <w:rPr>
                <w:rStyle w:val="s2"/>
                <w:rFonts w:asciiTheme="majorBidi" w:eastAsiaTheme="majorEastAsia" w:hAnsiTheme="majorBidi" w:cstheme="majorBidi"/>
                <w:color w:val="212121"/>
                <w:sz w:val="16"/>
                <w:szCs w:val="16"/>
                <w:lang w:val="en-US"/>
                <w:rPrChange w:id="452" w:author="Shirilord, Isaac (ARTORG)" w:date="2024-05-29T17:37:00Z">
                  <w:rPr>
                    <w:rStyle w:val="s2"/>
                    <w:rFonts w:asciiTheme="majorBidi" w:eastAsiaTheme="majorEastAsia" w:hAnsiTheme="majorBidi" w:cstheme="majorBidi"/>
                    <w:color w:val="212121"/>
                    <w:sz w:val="16"/>
                    <w:szCs w:val="16"/>
                  </w:rPr>
                </w:rPrChange>
              </w:rPr>
              <w:t>"target"</w:t>
            </w:r>
            <w:r w:rsidRPr="00B653BA">
              <w:rPr>
                <w:rStyle w:val="p"/>
                <w:rFonts w:asciiTheme="majorBidi" w:eastAsiaTheme="majorEastAsia" w:hAnsiTheme="majorBidi" w:cstheme="majorBidi"/>
                <w:color w:val="212121"/>
                <w:sz w:val="16"/>
                <w:szCs w:val="16"/>
                <w:lang w:val="en-US"/>
                <w:rPrChange w:id="453"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54" w:author="Shirilord, Isaac (ARTORG)" w:date="2024-05-29T17:37:00Z">
                  <w:rPr>
                    <w:rFonts w:asciiTheme="majorBidi" w:hAnsiTheme="majorBidi" w:cstheme="majorBidi"/>
                    <w:color w:val="212121"/>
                    <w:sz w:val="16"/>
                    <w:szCs w:val="16"/>
                  </w:rPr>
                </w:rPrChange>
              </w:rPr>
              <w:t xml:space="preserve"> </w:t>
            </w:r>
            <w:proofErr w:type="spellStart"/>
            <w:r w:rsidRPr="00B653BA">
              <w:rPr>
                <w:rStyle w:val="n"/>
                <w:rFonts w:asciiTheme="majorBidi" w:eastAsiaTheme="majorEastAsia" w:hAnsiTheme="majorBidi" w:cstheme="majorBidi"/>
                <w:color w:val="212121"/>
                <w:sz w:val="16"/>
                <w:szCs w:val="16"/>
                <w:lang w:val="en-US"/>
                <w:rPrChange w:id="455" w:author="Shirilord, Isaac (ARTORG)" w:date="2024-05-29T17:37:00Z">
                  <w:rPr>
                    <w:rStyle w:val="n"/>
                    <w:rFonts w:asciiTheme="majorBidi" w:eastAsiaTheme="majorEastAsia" w:hAnsiTheme="majorBidi" w:cstheme="majorBidi"/>
                    <w:color w:val="212121"/>
                    <w:sz w:val="16"/>
                    <w:szCs w:val="16"/>
                  </w:rPr>
                </w:rPrChange>
              </w:rPr>
              <w:t>axcodes</w:t>
            </w:r>
            <w:proofErr w:type="spellEnd"/>
            <w:r w:rsidRPr="00B653BA">
              <w:rPr>
                <w:rStyle w:val="o"/>
                <w:rFonts w:asciiTheme="majorBidi" w:eastAsiaTheme="majorEastAsia" w:hAnsiTheme="majorBidi" w:cstheme="majorBidi"/>
                <w:b/>
                <w:bCs/>
                <w:color w:val="212121"/>
                <w:sz w:val="16"/>
                <w:szCs w:val="16"/>
                <w:lang w:val="en-US"/>
                <w:rPrChange w:id="456"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s2"/>
                <w:rFonts w:asciiTheme="majorBidi" w:eastAsiaTheme="majorEastAsia" w:hAnsiTheme="majorBidi" w:cstheme="majorBidi"/>
                <w:color w:val="212121"/>
                <w:sz w:val="16"/>
                <w:szCs w:val="16"/>
                <w:lang w:val="en-US"/>
                <w:rPrChange w:id="457" w:author="Shirilord, Isaac (ARTORG)" w:date="2024-05-29T17:37:00Z">
                  <w:rPr>
                    <w:rStyle w:val="s2"/>
                    <w:rFonts w:asciiTheme="majorBidi" w:eastAsiaTheme="majorEastAsia" w:hAnsiTheme="majorBidi" w:cstheme="majorBidi"/>
                    <w:color w:val="212121"/>
                    <w:sz w:val="16"/>
                    <w:szCs w:val="16"/>
                  </w:rPr>
                </w:rPrChange>
              </w:rPr>
              <w:t>"RAS"</w:t>
            </w:r>
            <w:r w:rsidRPr="00B653BA">
              <w:rPr>
                <w:rStyle w:val="p"/>
                <w:rFonts w:asciiTheme="majorBidi" w:eastAsiaTheme="majorEastAsia" w:hAnsiTheme="majorBidi" w:cstheme="majorBidi"/>
                <w:color w:val="212121"/>
                <w:sz w:val="16"/>
                <w:szCs w:val="16"/>
                <w:lang w:val="en-US"/>
                <w:rPrChange w:id="458" w:author="Shirilord, Isaac (ARTORG)" w:date="2024-05-29T17:37:00Z">
                  <w:rPr>
                    <w:rStyle w:val="p"/>
                    <w:rFonts w:asciiTheme="majorBidi" w:eastAsiaTheme="majorEastAsia" w:hAnsiTheme="majorBidi" w:cstheme="majorBidi"/>
                    <w:color w:val="212121"/>
                    <w:sz w:val="16"/>
                    <w:szCs w:val="16"/>
                  </w:rPr>
                </w:rPrChange>
              </w:rPr>
              <w:t>),</w:t>
            </w:r>
          </w:p>
          <w:p w14:paraId="61D7B8CA" w14:textId="77777777" w:rsidR="00250867" w:rsidRPr="00B653BA" w:rsidRDefault="00250867" w:rsidP="00D06CBC">
            <w:pPr>
              <w:pStyle w:val="HTMLPreformatted"/>
              <w:spacing w:line="244" w:lineRule="atLeast"/>
              <w:rPr>
                <w:rFonts w:asciiTheme="majorBidi" w:hAnsiTheme="majorBidi" w:cstheme="majorBidi"/>
                <w:color w:val="212121"/>
                <w:sz w:val="16"/>
                <w:szCs w:val="16"/>
                <w:lang w:val="en-US"/>
                <w:rPrChange w:id="459" w:author="Shirilord, Isaac (ARTORG)" w:date="2024-05-29T17:37:00Z">
                  <w:rPr>
                    <w:rFonts w:asciiTheme="majorBidi" w:hAnsiTheme="majorBidi" w:cstheme="majorBidi"/>
                    <w:color w:val="212121"/>
                    <w:sz w:val="16"/>
                    <w:szCs w:val="16"/>
                  </w:rPr>
                </w:rPrChange>
              </w:rPr>
            </w:pPr>
            <w:proofErr w:type="spellStart"/>
            <w:proofErr w:type="gramStart"/>
            <w:r w:rsidRPr="00B653BA">
              <w:rPr>
                <w:rStyle w:val="n"/>
                <w:rFonts w:asciiTheme="majorBidi" w:eastAsiaTheme="majorEastAsia" w:hAnsiTheme="majorBidi" w:cstheme="majorBidi"/>
                <w:color w:val="212121"/>
                <w:sz w:val="16"/>
                <w:szCs w:val="16"/>
                <w:lang w:val="en-US"/>
                <w:rPrChange w:id="460" w:author="Shirilord, Isaac (ARTORG)" w:date="2024-05-29T17:37:00Z">
                  <w:rPr>
                    <w:rStyle w:val="n"/>
                    <w:rFonts w:asciiTheme="majorBidi" w:eastAsiaTheme="majorEastAsia" w:hAnsiTheme="majorBidi" w:cstheme="majorBidi"/>
                    <w:color w:val="212121"/>
                    <w:sz w:val="16"/>
                    <w:szCs w:val="16"/>
                  </w:rPr>
                </w:rPrChange>
              </w:rPr>
              <w:t>Spacingd</w:t>
            </w:r>
            <w:proofErr w:type="spellEnd"/>
            <w:r w:rsidRPr="00B653BA">
              <w:rPr>
                <w:rStyle w:val="p"/>
                <w:rFonts w:asciiTheme="majorBidi" w:eastAsiaTheme="majorEastAsia" w:hAnsiTheme="majorBidi" w:cstheme="majorBidi"/>
                <w:color w:val="212121"/>
                <w:sz w:val="16"/>
                <w:szCs w:val="16"/>
                <w:lang w:val="en-US"/>
                <w:rPrChange w:id="461" w:author="Shirilord, Isaac (ARTORG)" w:date="2024-05-29T17:37:00Z">
                  <w:rPr>
                    <w:rStyle w:val="p"/>
                    <w:rFonts w:asciiTheme="majorBidi" w:eastAsiaTheme="majorEastAsia" w:hAnsiTheme="majorBidi" w:cstheme="majorBidi"/>
                    <w:color w:val="212121"/>
                    <w:sz w:val="16"/>
                    <w:szCs w:val="16"/>
                  </w:rPr>
                </w:rPrChange>
              </w:rPr>
              <w:t>(</w:t>
            </w:r>
            <w:proofErr w:type="gramEnd"/>
            <w:r w:rsidRPr="00B653BA">
              <w:rPr>
                <w:rStyle w:val="n"/>
                <w:rFonts w:asciiTheme="majorBidi" w:eastAsiaTheme="majorEastAsia" w:hAnsiTheme="majorBidi" w:cstheme="majorBidi"/>
                <w:color w:val="212121"/>
                <w:sz w:val="16"/>
                <w:szCs w:val="16"/>
                <w:lang w:val="en-US"/>
                <w:rPrChange w:id="462" w:author="Shirilord, Isaac (ARTORG)" w:date="2024-05-29T17:37:00Z">
                  <w:rPr>
                    <w:rStyle w:val="n"/>
                    <w:rFonts w:asciiTheme="majorBidi" w:eastAsiaTheme="majorEastAsia" w:hAnsiTheme="majorBidi" w:cstheme="majorBidi"/>
                    <w:color w:val="212121"/>
                    <w:sz w:val="16"/>
                    <w:szCs w:val="16"/>
                  </w:rPr>
                </w:rPrChange>
              </w:rPr>
              <w:t>keys</w:t>
            </w:r>
            <w:r w:rsidRPr="00B653BA">
              <w:rPr>
                <w:rStyle w:val="o"/>
                <w:rFonts w:asciiTheme="majorBidi" w:eastAsiaTheme="majorEastAsia" w:hAnsiTheme="majorBidi" w:cstheme="majorBidi"/>
                <w:b/>
                <w:bCs/>
                <w:color w:val="212121"/>
                <w:sz w:val="16"/>
                <w:szCs w:val="16"/>
                <w:lang w:val="en-US"/>
                <w:rPrChange w:id="463"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p"/>
                <w:rFonts w:asciiTheme="majorBidi" w:eastAsiaTheme="majorEastAsia" w:hAnsiTheme="majorBidi" w:cstheme="majorBidi"/>
                <w:color w:val="212121"/>
                <w:sz w:val="16"/>
                <w:szCs w:val="16"/>
                <w:lang w:val="en-US"/>
                <w:rPrChange w:id="464" w:author="Shirilord, Isaac (ARTORG)" w:date="2024-05-29T17:37:00Z">
                  <w:rPr>
                    <w:rStyle w:val="p"/>
                    <w:rFonts w:asciiTheme="majorBidi" w:eastAsiaTheme="majorEastAsia" w:hAnsiTheme="majorBidi" w:cstheme="majorBidi"/>
                    <w:color w:val="212121"/>
                    <w:sz w:val="16"/>
                    <w:szCs w:val="16"/>
                  </w:rPr>
                </w:rPrChange>
              </w:rPr>
              <w:t>[</w:t>
            </w:r>
            <w:r w:rsidRPr="00B653BA">
              <w:rPr>
                <w:rStyle w:val="s2"/>
                <w:rFonts w:asciiTheme="majorBidi" w:eastAsiaTheme="majorEastAsia" w:hAnsiTheme="majorBidi" w:cstheme="majorBidi"/>
                <w:color w:val="212121"/>
                <w:sz w:val="16"/>
                <w:szCs w:val="16"/>
                <w:lang w:val="en-US"/>
                <w:rPrChange w:id="465" w:author="Shirilord, Isaac (ARTORG)" w:date="2024-05-29T17:37:00Z">
                  <w:rPr>
                    <w:rStyle w:val="s2"/>
                    <w:rFonts w:asciiTheme="majorBidi" w:eastAsiaTheme="majorEastAsia" w:hAnsiTheme="majorBidi" w:cstheme="majorBidi"/>
                    <w:color w:val="212121"/>
                    <w:sz w:val="16"/>
                    <w:szCs w:val="16"/>
                  </w:rPr>
                </w:rPrChange>
              </w:rPr>
              <w:t>"image"</w:t>
            </w:r>
            <w:r w:rsidRPr="00B653BA">
              <w:rPr>
                <w:rStyle w:val="p"/>
                <w:rFonts w:asciiTheme="majorBidi" w:eastAsiaTheme="majorEastAsia" w:hAnsiTheme="majorBidi" w:cstheme="majorBidi"/>
                <w:color w:val="212121"/>
                <w:sz w:val="16"/>
                <w:szCs w:val="16"/>
                <w:lang w:val="en-US"/>
                <w:rPrChange w:id="466"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67" w:author="Shirilord, Isaac (ARTORG)" w:date="2024-05-29T17:37:00Z">
                  <w:rPr>
                    <w:rFonts w:asciiTheme="majorBidi" w:hAnsiTheme="majorBidi" w:cstheme="majorBidi"/>
                    <w:color w:val="212121"/>
                    <w:sz w:val="16"/>
                    <w:szCs w:val="16"/>
                  </w:rPr>
                </w:rPrChange>
              </w:rPr>
              <w:t xml:space="preserve"> </w:t>
            </w:r>
            <w:r w:rsidRPr="00B653BA">
              <w:rPr>
                <w:rStyle w:val="s2"/>
                <w:rFonts w:asciiTheme="majorBidi" w:eastAsiaTheme="majorEastAsia" w:hAnsiTheme="majorBidi" w:cstheme="majorBidi"/>
                <w:color w:val="212121"/>
                <w:sz w:val="16"/>
                <w:szCs w:val="16"/>
                <w:lang w:val="en-US"/>
                <w:rPrChange w:id="468" w:author="Shirilord, Isaac (ARTORG)" w:date="2024-05-29T17:37:00Z">
                  <w:rPr>
                    <w:rStyle w:val="s2"/>
                    <w:rFonts w:asciiTheme="majorBidi" w:eastAsiaTheme="majorEastAsia" w:hAnsiTheme="majorBidi" w:cstheme="majorBidi"/>
                    <w:color w:val="212121"/>
                    <w:sz w:val="16"/>
                    <w:szCs w:val="16"/>
                  </w:rPr>
                </w:rPrChange>
              </w:rPr>
              <w:t>"target"</w:t>
            </w:r>
            <w:r w:rsidRPr="00B653BA">
              <w:rPr>
                <w:rStyle w:val="p"/>
                <w:rFonts w:asciiTheme="majorBidi" w:eastAsiaTheme="majorEastAsia" w:hAnsiTheme="majorBidi" w:cstheme="majorBidi"/>
                <w:color w:val="212121"/>
                <w:sz w:val="16"/>
                <w:szCs w:val="16"/>
                <w:lang w:val="en-US"/>
                <w:rPrChange w:id="469"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70" w:author="Shirilord, Isaac (ARTORG)" w:date="2024-05-29T17:37:00Z">
                  <w:rPr>
                    <w:rFonts w:asciiTheme="majorBidi" w:hAnsiTheme="majorBidi" w:cstheme="majorBidi"/>
                    <w:color w:val="212121"/>
                    <w:sz w:val="16"/>
                    <w:szCs w:val="16"/>
                  </w:rPr>
                </w:rPrChange>
              </w:rPr>
              <w:t xml:space="preserve"> </w:t>
            </w:r>
            <w:proofErr w:type="spellStart"/>
            <w:r w:rsidRPr="00B653BA">
              <w:rPr>
                <w:rStyle w:val="n"/>
                <w:rFonts w:asciiTheme="majorBidi" w:eastAsiaTheme="majorEastAsia" w:hAnsiTheme="majorBidi" w:cstheme="majorBidi"/>
                <w:color w:val="212121"/>
                <w:sz w:val="16"/>
                <w:szCs w:val="16"/>
                <w:lang w:val="en-US"/>
                <w:rPrChange w:id="471" w:author="Shirilord, Isaac (ARTORG)" w:date="2024-05-29T17:37:00Z">
                  <w:rPr>
                    <w:rStyle w:val="n"/>
                    <w:rFonts w:asciiTheme="majorBidi" w:eastAsiaTheme="majorEastAsia" w:hAnsiTheme="majorBidi" w:cstheme="majorBidi"/>
                    <w:color w:val="212121"/>
                    <w:sz w:val="16"/>
                    <w:szCs w:val="16"/>
                  </w:rPr>
                </w:rPrChange>
              </w:rPr>
              <w:t>pixdim</w:t>
            </w:r>
            <w:proofErr w:type="spellEnd"/>
            <w:r w:rsidRPr="00B653BA">
              <w:rPr>
                <w:rStyle w:val="o"/>
                <w:rFonts w:asciiTheme="majorBidi" w:eastAsiaTheme="majorEastAsia" w:hAnsiTheme="majorBidi" w:cstheme="majorBidi"/>
                <w:b/>
                <w:bCs/>
                <w:color w:val="212121"/>
                <w:sz w:val="16"/>
                <w:szCs w:val="16"/>
                <w:lang w:val="en-US"/>
                <w:rPrChange w:id="472"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p"/>
                <w:rFonts w:asciiTheme="majorBidi" w:eastAsiaTheme="majorEastAsia" w:hAnsiTheme="majorBidi" w:cstheme="majorBidi"/>
                <w:color w:val="212121"/>
                <w:sz w:val="16"/>
                <w:szCs w:val="16"/>
                <w:lang w:val="en-US"/>
                <w:rPrChange w:id="473" w:author="Shirilord, Isaac (ARTORG)" w:date="2024-05-29T17:37:00Z">
                  <w:rPr>
                    <w:rStyle w:val="p"/>
                    <w:rFonts w:asciiTheme="majorBidi" w:eastAsiaTheme="majorEastAsia" w:hAnsiTheme="majorBidi" w:cstheme="majorBidi"/>
                    <w:color w:val="212121"/>
                    <w:sz w:val="16"/>
                    <w:szCs w:val="16"/>
                  </w:rPr>
                </w:rPrChange>
              </w:rPr>
              <w:t>(</w:t>
            </w:r>
            <w:r w:rsidRPr="00B653BA">
              <w:rPr>
                <w:rStyle w:val="mf"/>
                <w:rFonts w:asciiTheme="majorBidi" w:hAnsiTheme="majorBidi" w:cstheme="majorBidi"/>
                <w:color w:val="212121"/>
                <w:sz w:val="16"/>
                <w:szCs w:val="16"/>
                <w:lang w:val="en-US"/>
                <w:rPrChange w:id="474" w:author="Shirilord, Isaac (ARTORG)" w:date="2024-05-29T17:37:00Z">
                  <w:rPr>
                    <w:rStyle w:val="mf"/>
                    <w:rFonts w:asciiTheme="majorBidi" w:hAnsiTheme="majorBidi" w:cstheme="majorBidi"/>
                    <w:color w:val="212121"/>
                    <w:sz w:val="16"/>
                    <w:szCs w:val="16"/>
                  </w:rPr>
                </w:rPrChange>
              </w:rPr>
              <w:t>1.5</w:t>
            </w:r>
            <w:r w:rsidRPr="00B653BA">
              <w:rPr>
                <w:rStyle w:val="p"/>
                <w:rFonts w:asciiTheme="majorBidi" w:eastAsiaTheme="majorEastAsia" w:hAnsiTheme="majorBidi" w:cstheme="majorBidi"/>
                <w:color w:val="212121"/>
                <w:sz w:val="16"/>
                <w:szCs w:val="16"/>
                <w:lang w:val="en-US"/>
                <w:rPrChange w:id="475"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76" w:author="Shirilord, Isaac (ARTORG)" w:date="2024-05-29T17:37:00Z">
                  <w:rPr>
                    <w:rFonts w:asciiTheme="majorBidi" w:hAnsiTheme="majorBidi" w:cstheme="majorBidi"/>
                    <w:color w:val="212121"/>
                    <w:sz w:val="16"/>
                    <w:szCs w:val="16"/>
                  </w:rPr>
                </w:rPrChange>
              </w:rPr>
              <w:t xml:space="preserve"> </w:t>
            </w:r>
            <w:r w:rsidRPr="00B653BA">
              <w:rPr>
                <w:rStyle w:val="mf"/>
                <w:rFonts w:asciiTheme="majorBidi" w:hAnsiTheme="majorBidi" w:cstheme="majorBidi"/>
                <w:color w:val="212121"/>
                <w:sz w:val="16"/>
                <w:szCs w:val="16"/>
                <w:lang w:val="en-US"/>
                <w:rPrChange w:id="477" w:author="Shirilord, Isaac (ARTORG)" w:date="2024-05-29T17:37:00Z">
                  <w:rPr>
                    <w:rStyle w:val="mf"/>
                    <w:rFonts w:asciiTheme="majorBidi" w:hAnsiTheme="majorBidi" w:cstheme="majorBidi"/>
                    <w:color w:val="212121"/>
                    <w:sz w:val="16"/>
                    <w:szCs w:val="16"/>
                  </w:rPr>
                </w:rPrChange>
              </w:rPr>
              <w:t>1.5</w:t>
            </w:r>
            <w:r w:rsidRPr="00B653BA">
              <w:rPr>
                <w:rStyle w:val="p"/>
                <w:rFonts w:asciiTheme="majorBidi" w:eastAsiaTheme="majorEastAsia" w:hAnsiTheme="majorBidi" w:cstheme="majorBidi"/>
                <w:color w:val="212121"/>
                <w:sz w:val="16"/>
                <w:szCs w:val="16"/>
                <w:lang w:val="en-US"/>
                <w:rPrChange w:id="478"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79" w:author="Shirilord, Isaac (ARTORG)" w:date="2024-05-29T17:37:00Z">
                  <w:rPr>
                    <w:rFonts w:asciiTheme="majorBidi" w:hAnsiTheme="majorBidi" w:cstheme="majorBidi"/>
                    <w:color w:val="212121"/>
                    <w:sz w:val="16"/>
                    <w:szCs w:val="16"/>
                  </w:rPr>
                </w:rPrChange>
              </w:rPr>
              <w:t xml:space="preserve"> </w:t>
            </w:r>
            <w:r w:rsidRPr="00B653BA">
              <w:rPr>
                <w:rStyle w:val="mf"/>
                <w:rFonts w:asciiTheme="majorBidi" w:hAnsiTheme="majorBidi" w:cstheme="majorBidi"/>
                <w:color w:val="212121"/>
                <w:sz w:val="16"/>
                <w:szCs w:val="16"/>
                <w:lang w:val="en-US"/>
                <w:rPrChange w:id="480" w:author="Shirilord, Isaac (ARTORG)" w:date="2024-05-29T17:37:00Z">
                  <w:rPr>
                    <w:rStyle w:val="mf"/>
                    <w:rFonts w:asciiTheme="majorBidi" w:hAnsiTheme="majorBidi" w:cstheme="majorBidi"/>
                    <w:color w:val="212121"/>
                    <w:sz w:val="16"/>
                    <w:szCs w:val="16"/>
                  </w:rPr>
                </w:rPrChange>
              </w:rPr>
              <w:t>2.0</w:t>
            </w:r>
            <w:r w:rsidRPr="00B653BA">
              <w:rPr>
                <w:rStyle w:val="p"/>
                <w:rFonts w:asciiTheme="majorBidi" w:eastAsiaTheme="majorEastAsia" w:hAnsiTheme="majorBidi" w:cstheme="majorBidi"/>
                <w:color w:val="212121"/>
                <w:sz w:val="16"/>
                <w:szCs w:val="16"/>
                <w:lang w:val="en-US"/>
                <w:rPrChange w:id="481" w:author="Shirilord, Isaac (ARTORG)" w:date="2024-05-29T17:37:00Z">
                  <w:rPr>
                    <w:rStyle w:val="p"/>
                    <w:rFonts w:asciiTheme="majorBidi" w:eastAsiaTheme="majorEastAsia" w:hAnsiTheme="majorBidi" w:cstheme="majorBidi"/>
                    <w:color w:val="212121"/>
                    <w:sz w:val="16"/>
                    <w:szCs w:val="16"/>
                  </w:rPr>
                </w:rPrChange>
              </w:rPr>
              <w:t>)),</w:t>
            </w:r>
          </w:p>
          <w:p w14:paraId="2BD911D3" w14:textId="77777777" w:rsidR="00250867" w:rsidRPr="00B653BA" w:rsidRDefault="00250867" w:rsidP="00D06CBC">
            <w:pPr>
              <w:pStyle w:val="HTMLPreformatted"/>
              <w:spacing w:line="244" w:lineRule="atLeast"/>
              <w:rPr>
                <w:rFonts w:asciiTheme="majorBidi" w:hAnsiTheme="majorBidi" w:cstheme="majorBidi"/>
                <w:color w:val="212121"/>
                <w:sz w:val="16"/>
                <w:szCs w:val="16"/>
                <w:lang w:val="en-US"/>
                <w:rPrChange w:id="482" w:author="Shirilord, Isaac (ARTORG)" w:date="2024-05-29T17:37:00Z">
                  <w:rPr>
                    <w:rFonts w:asciiTheme="majorBidi" w:hAnsiTheme="majorBidi" w:cstheme="majorBidi"/>
                    <w:color w:val="212121"/>
                    <w:sz w:val="16"/>
                    <w:szCs w:val="16"/>
                  </w:rPr>
                </w:rPrChange>
              </w:rPr>
            </w:pPr>
            <w:proofErr w:type="gramStart"/>
            <w:r w:rsidRPr="00B653BA">
              <w:rPr>
                <w:rStyle w:val="n"/>
                <w:rFonts w:asciiTheme="majorBidi" w:eastAsiaTheme="majorEastAsia" w:hAnsiTheme="majorBidi" w:cstheme="majorBidi"/>
                <w:color w:val="212121"/>
                <w:sz w:val="16"/>
                <w:szCs w:val="16"/>
                <w:lang w:val="en-US"/>
                <w:rPrChange w:id="483" w:author="Shirilord, Isaac (ARTORG)" w:date="2024-05-29T17:37:00Z">
                  <w:rPr>
                    <w:rStyle w:val="n"/>
                    <w:rFonts w:asciiTheme="majorBidi" w:eastAsiaTheme="majorEastAsia" w:hAnsiTheme="majorBidi" w:cstheme="majorBidi"/>
                    <w:color w:val="212121"/>
                    <w:sz w:val="16"/>
                    <w:szCs w:val="16"/>
                  </w:rPr>
                </w:rPrChange>
              </w:rPr>
              <w:t>Resized</w:t>
            </w:r>
            <w:r w:rsidRPr="00B653BA">
              <w:rPr>
                <w:rStyle w:val="p"/>
                <w:rFonts w:asciiTheme="majorBidi" w:eastAsiaTheme="majorEastAsia" w:hAnsiTheme="majorBidi" w:cstheme="majorBidi"/>
                <w:color w:val="212121"/>
                <w:sz w:val="16"/>
                <w:szCs w:val="16"/>
                <w:lang w:val="en-US"/>
                <w:rPrChange w:id="484" w:author="Shirilord, Isaac (ARTORG)" w:date="2024-05-29T17:37:00Z">
                  <w:rPr>
                    <w:rStyle w:val="p"/>
                    <w:rFonts w:asciiTheme="majorBidi" w:eastAsiaTheme="majorEastAsia" w:hAnsiTheme="majorBidi" w:cstheme="majorBidi"/>
                    <w:color w:val="212121"/>
                    <w:sz w:val="16"/>
                    <w:szCs w:val="16"/>
                  </w:rPr>
                </w:rPrChange>
              </w:rPr>
              <w:t>(</w:t>
            </w:r>
            <w:proofErr w:type="gramEnd"/>
            <w:r w:rsidRPr="00B653BA">
              <w:rPr>
                <w:rStyle w:val="n"/>
                <w:rFonts w:asciiTheme="majorBidi" w:eastAsiaTheme="majorEastAsia" w:hAnsiTheme="majorBidi" w:cstheme="majorBidi"/>
                <w:color w:val="212121"/>
                <w:sz w:val="16"/>
                <w:szCs w:val="16"/>
                <w:lang w:val="en-US"/>
                <w:rPrChange w:id="485" w:author="Shirilord, Isaac (ARTORG)" w:date="2024-05-29T17:37:00Z">
                  <w:rPr>
                    <w:rStyle w:val="n"/>
                    <w:rFonts w:asciiTheme="majorBidi" w:eastAsiaTheme="majorEastAsia" w:hAnsiTheme="majorBidi" w:cstheme="majorBidi"/>
                    <w:color w:val="212121"/>
                    <w:sz w:val="16"/>
                    <w:szCs w:val="16"/>
                  </w:rPr>
                </w:rPrChange>
              </w:rPr>
              <w:t>keys</w:t>
            </w:r>
            <w:r w:rsidRPr="00B653BA">
              <w:rPr>
                <w:rStyle w:val="o"/>
                <w:rFonts w:asciiTheme="majorBidi" w:eastAsiaTheme="majorEastAsia" w:hAnsiTheme="majorBidi" w:cstheme="majorBidi"/>
                <w:b/>
                <w:bCs/>
                <w:color w:val="212121"/>
                <w:sz w:val="16"/>
                <w:szCs w:val="16"/>
                <w:lang w:val="en-US"/>
                <w:rPrChange w:id="486"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p"/>
                <w:rFonts w:asciiTheme="majorBidi" w:eastAsiaTheme="majorEastAsia" w:hAnsiTheme="majorBidi" w:cstheme="majorBidi"/>
                <w:color w:val="212121"/>
                <w:sz w:val="16"/>
                <w:szCs w:val="16"/>
                <w:lang w:val="en-US"/>
                <w:rPrChange w:id="487" w:author="Shirilord, Isaac (ARTORG)" w:date="2024-05-29T17:37:00Z">
                  <w:rPr>
                    <w:rStyle w:val="p"/>
                    <w:rFonts w:asciiTheme="majorBidi" w:eastAsiaTheme="majorEastAsia" w:hAnsiTheme="majorBidi" w:cstheme="majorBidi"/>
                    <w:color w:val="212121"/>
                    <w:sz w:val="16"/>
                    <w:szCs w:val="16"/>
                  </w:rPr>
                </w:rPrChange>
              </w:rPr>
              <w:t>[</w:t>
            </w:r>
            <w:r w:rsidRPr="00B653BA">
              <w:rPr>
                <w:rStyle w:val="s2"/>
                <w:rFonts w:asciiTheme="majorBidi" w:eastAsiaTheme="majorEastAsia" w:hAnsiTheme="majorBidi" w:cstheme="majorBidi"/>
                <w:color w:val="212121"/>
                <w:sz w:val="16"/>
                <w:szCs w:val="16"/>
                <w:lang w:val="en-US"/>
                <w:rPrChange w:id="488" w:author="Shirilord, Isaac (ARTORG)" w:date="2024-05-29T17:37:00Z">
                  <w:rPr>
                    <w:rStyle w:val="s2"/>
                    <w:rFonts w:asciiTheme="majorBidi" w:eastAsiaTheme="majorEastAsia" w:hAnsiTheme="majorBidi" w:cstheme="majorBidi"/>
                    <w:color w:val="212121"/>
                    <w:sz w:val="16"/>
                    <w:szCs w:val="16"/>
                  </w:rPr>
                </w:rPrChange>
              </w:rPr>
              <w:t>"image"</w:t>
            </w:r>
            <w:r w:rsidRPr="00B653BA">
              <w:rPr>
                <w:rStyle w:val="p"/>
                <w:rFonts w:asciiTheme="majorBidi" w:eastAsiaTheme="majorEastAsia" w:hAnsiTheme="majorBidi" w:cstheme="majorBidi"/>
                <w:color w:val="212121"/>
                <w:sz w:val="16"/>
                <w:szCs w:val="16"/>
                <w:lang w:val="en-US"/>
                <w:rPrChange w:id="489"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90" w:author="Shirilord, Isaac (ARTORG)" w:date="2024-05-29T17:37:00Z">
                  <w:rPr>
                    <w:rFonts w:asciiTheme="majorBidi" w:hAnsiTheme="majorBidi" w:cstheme="majorBidi"/>
                    <w:color w:val="212121"/>
                    <w:sz w:val="16"/>
                    <w:szCs w:val="16"/>
                  </w:rPr>
                </w:rPrChange>
              </w:rPr>
              <w:t xml:space="preserve"> </w:t>
            </w:r>
            <w:r w:rsidRPr="00B653BA">
              <w:rPr>
                <w:rStyle w:val="s2"/>
                <w:rFonts w:asciiTheme="majorBidi" w:eastAsiaTheme="majorEastAsia" w:hAnsiTheme="majorBidi" w:cstheme="majorBidi"/>
                <w:color w:val="212121"/>
                <w:sz w:val="16"/>
                <w:szCs w:val="16"/>
                <w:lang w:val="en-US"/>
                <w:rPrChange w:id="491" w:author="Shirilord, Isaac (ARTORG)" w:date="2024-05-29T17:37:00Z">
                  <w:rPr>
                    <w:rStyle w:val="s2"/>
                    <w:rFonts w:asciiTheme="majorBidi" w:eastAsiaTheme="majorEastAsia" w:hAnsiTheme="majorBidi" w:cstheme="majorBidi"/>
                    <w:color w:val="212121"/>
                    <w:sz w:val="16"/>
                    <w:szCs w:val="16"/>
                  </w:rPr>
                </w:rPrChange>
              </w:rPr>
              <w:t>"target"</w:t>
            </w:r>
            <w:r w:rsidRPr="00B653BA">
              <w:rPr>
                <w:rStyle w:val="p"/>
                <w:rFonts w:asciiTheme="majorBidi" w:eastAsiaTheme="majorEastAsia" w:hAnsiTheme="majorBidi" w:cstheme="majorBidi"/>
                <w:color w:val="212121"/>
                <w:sz w:val="16"/>
                <w:szCs w:val="16"/>
                <w:lang w:val="en-US"/>
                <w:rPrChange w:id="492"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93" w:author="Shirilord, Isaac (ARTORG)" w:date="2024-05-29T17:37:00Z">
                  <w:rPr>
                    <w:rFonts w:asciiTheme="majorBidi" w:hAnsiTheme="majorBidi" w:cstheme="majorBidi"/>
                    <w:color w:val="212121"/>
                    <w:sz w:val="16"/>
                    <w:szCs w:val="16"/>
                  </w:rPr>
                </w:rPrChange>
              </w:rPr>
              <w:t xml:space="preserve"> </w:t>
            </w:r>
            <w:proofErr w:type="spellStart"/>
            <w:r w:rsidRPr="00B653BA">
              <w:rPr>
                <w:rStyle w:val="n"/>
                <w:rFonts w:asciiTheme="majorBidi" w:eastAsiaTheme="majorEastAsia" w:hAnsiTheme="majorBidi" w:cstheme="majorBidi"/>
                <w:color w:val="212121"/>
                <w:sz w:val="16"/>
                <w:szCs w:val="16"/>
                <w:lang w:val="en-US"/>
                <w:rPrChange w:id="494" w:author="Shirilord, Isaac (ARTORG)" w:date="2024-05-29T17:37:00Z">
                  <w:rPr>
                    <w:rStyle w:val="n"/>
                    <w:rFonts w:asciiTheme="majorBidi" w:eastAsiaTheme="majorEastAsia" w:hAnsiTheme="majorBidi" w:cstheme="majorBidi"/>
                    <w:color w:val="212121"/>
                    <w:sz w:val="16"/>
                    <w:szCs w:val="16"/>
                  </w:rPr>
                </w:rPrChange>
              </w:rPr>
              <w:t>spatial_size</w:t>
            </w:r>
            <w:proofErr w:type="spellEnd"/>
            <w:r w:rsidRPr="00B653BA">
              <w:rPr>
                <w:rStyle w:val="o"/>
                <w:rFonts w:asciiTheme="majorBidi" w:eastAsiaTheme="majorEastAsia" w:hAnsiTheme="majorBidi" w:cstheme="majorBidi"/>
                <w:b/>
                <w:bCs/>
                <w:color w:val="212121"/>
                <w:sz w:val="16"/>
                <w:szCs w:val="16"/>
                <w:lang w:val="en-US"/>
                <w:rPrChange w:id="495" w:author="Shirilord, Isaac (ARTORG)" w:date="2024-05-29T17:37:00Z">
                  <w:rPr>
                    <w:rStyle w:val="o"/>
                    <w:rFonts w:asciiTheme="majorBidi" w:eastAsiaTheme="majorEastAsia" w:hAnsiTheme="majorBidi" w:cstheme="majorBidi"/>
                    <w:b/>
                    <w:bCs/>
                    <w:color w:val="212121"/>
                    <w:sz w:val="16"/>
                    <w:szCs w:val="16"/>
                  </w:rPr>
                </w:rPrChange>
              </w:rPr>
              <w:t>=</w:t>
            </w:r>
            <w:proofErr w:type="spellStart"/>
            <w:r w:rsidRPr="00B653BA">
              <w:rPr>
                <w:rStyle w:val="n"/>
                <w:rFonts w:asciiTheme="majorBidi" w:eastAsiaTheme="majorEastAsia" w:hAnsiTheme="majorBidi" w:cstheme="majorBidi"/>
                <w:color w:val="212121"/>
                <w:sz w:val="16"/>
                <w:szCs w:val="16"/>
                <w:lang w:val="en-US"/>
                <w:rPrChange w:id="496" w:author="Shirilord, Isaac (ARTORG)" w:date="2024-05-29T17:37:00Z">
                  <w:rPr>
                    <w:rStyle w:val="n"/>
                    <w:rFonts w:asciiTheme="majorBidi" w:eastAsiaTheme="majorEastAsia" w:hAnsiTheme="majorBidi" w:cstheme="majorBidi"/>
                    <w:color w:val="212121"/>
                    <w:sz w:val="16"/>
                    <w:szCs w:val="16"/>
                  </w:rPr>
                </w:rPrChange>
              </w:rPr>
              <w:t>crop_size</w:t>
            </w:r>
            <w:proofErr w:type="spellEnd"/>
            <w:r w:rsidRPr="00B653BA">
              <w:rPr>
                <w:rStyle w:val="p"/>
                <w:rFonts w:asciiTheme="majorBidi" w:eastAsiaTheme="majorEastAsia" w:hAnsiTheme="majorBidi" w:cstheme="majorBidi"/>
                <w:color w:val="212121"/>
                <w:sz w:val="16"/>
                <w:szCs w:val="16"/>
                <w:lang w:val="en-US"/>
                <w:rPrChange w:id="497"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98" w:author="Shirilord, Isaac (ARTORG)" w:date="2024-05-29T17:37:00Z">
                  <w:rPr>
                    <w:rFonts w:asciiTheme="majorBidi" w:hAnsiTheme="majorBidi" w:cstheme="majorBidi"/>
                    <w:color w:val="212121"/>
                    <w:sz w:val="16"/>
                    <w:szCs w:val="16"/>
                  </w:rPr>
                </w:rPrChange>
              </w:rPr>
              <w:t xml:space="preserve"> </w:t>
            </w:r>
            <w:r w:rsidRPr="00B653BA">
              <w:rPr>
                <w:rStyle w:val="n"/>
                <w:rFonts w:asciiTheme="majorBidi" w:eastAsiaTheme="majorEastAsia" w:hAnsiTheme="majorBidi" w:cstheme="majorBidi"/>
                <w:color w:val="212121"/>
                <w:sz w:val="16"/>
                <w:szCs w:val="16"/>
                <w:lang w:val="en-US"/>
                <w:rPrChange w:id="499" w:author="Shirilord, Isaac (ARTORG)" w:date="2024-05-29T17:37:00Z">
                  <w:rPr>
                    <w:rStyle w:val="n"/>
                    <w:rFonts w:asciiTheme="majorBidi" w:eastAsiaTheme="majorEastAsia" w:hAnsiTheme="majorBidi" w:cstheme="majorBidi"/>
                    <w:color w:val="212121"/>
                    <w:sz w:val="16"/>
                    <w:szCs w:val="16"/>
                  </w:rPr>
                </w:rPrChange>
              </w:rPr>
              <w:t>mode</w:t>
            </w:r>
            <w:r w:rsidRPr="00B653BA">
              <w:rPr>
                <w:rStyle w:val="o"/>
                <w:rFonts w:asciiTheme="majorBidi" w:eastAsiaTheme="majorEastAsia" w:hAnsiTheme="majorBidi" w:cstheme="majorBidi"/>
                <w:b/>
                <w:bCs/>
                <w:color w:val="212121"/>
                <w:sz w:val="16"/>
                <w:szCs w:val="16"/>
                <w:lang w:val="en-US"/>
                <w:rPrChange w:id="500"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s1"/>
                <w:rFonts w:asciiTheme="majorBidi" w:hAnsiTheme="majorBidi" w:cstheme="majorBidi"/>
                <w:color w:val="212121"/>
                <w:lang w:val="en-US"/>
                <w:rPrChange w:id="501" w:author="Shirilord, Isaac (ARTORG)" w:date="2024-05-29T17:37:00Z">
                  <w:rPr>
                    <w:rStyle w:val="s1"/>
                    <w:rFonts w:asciiTheme="majorBidi" w:hAnsiTheme="majorBidi" w:cstheme="majorBidi"/>
                    <w:color w:val="212121"/>
                  </w:rPr>
                </w:rPrChange>
              </w:rPr>
              <w:t>'bilinear'</w:t>
            </w:r>
            <w:r w:rsidRPr="00B653BA">
              <w:rPr>
                <w:rStyle w:val="p"/>
                <w:rFonts w:asciiTheme="majorBidi" w:eastAsiaTheme="majorEastAsia" w:hAnsiTheme="majorBidi" w:cstheme="majorBidi"/>
                <w:color w:val="212121"/>
                <w:sz w:val="16"/>
                <w:szCs w:val="16"/>
                <w:lang w:val="en-US"/>
                <w:rPrChange w:id="502" w:author="Shirilord, Isaac (ARTORG)" w:date="2024-05-29T17:37:00Z">
                  <w:rPr>
                    <w:rStyle w:val="p"/>
                    <w:rFonts w:asciiTheme="majorBidi" w:eastAsiaTheme="majorEastAsia" w:hAnsiTheme="majorBidi" w:cstheme="majorBidi"/>
                    <w:color w:val="212121"/>
                    <w:sz w:val="16"/>
                    <w:szCs w:val="16"/>
                  </w:rPr>
                </w:rPrChange>
              </w:rPr>
              <w:t>),</w:t>
            </w:r>
          </w:p>
          <w:p w14:paraId="418D8978" w14:textId="77777777" w:rsidR="00250867" w:rsidRPr="00B653BA" w:rsidRDefault="00250867" w:rsidP="00D06CBC">
            <w:pPr>
              <w:pStyle w:val="HTMLPreformatted"/>
              <w:spacing w:line="244" w:lineRule="atLeast"/>
              <w:rPr>
                <w:rStyle w:val="p"/>
                <w:rFonts w:asciiTheme="majorBidi" w:hAnsiTheme="majorBidi" w:cstheme="majorBidi"/>
                <w:color w:val="212121"/>
                <w:sz w:val="16"/>
                <w:szCs w:val="16"/>
                <w:lang w:val="en-US"/>
                <w:rPrChange w:id="503" w:author="Shirilord, Isaac (ARTORG)" w:date="2024-05-29T17:37:00Z">
                  <w:rPr>
                    <w:rStyle w:val="p"/>
                    <w:rFonts w:asciiTheme="majorBidi" w:hAnsiTheme="majorBidi" w:cstheme="majorBidi"/>
                    <w:color w:val="212121"/>
                    <w:sz w:val="16"/>
                    <w:szCs w:val="16"/>
                  </w:rPr>
                </w:rPrChange>
              </w:rPr>
            </w:pPr>
            <w:proofErr w:type="spellStart"/>
            <w:proofErr w:type="gramStart"/>
            <w:r w:rsidRPr="00B653BA">
              <w:rPr>
                <w:rStyle w:val="n"/>
                <w:rFonts w:asciiTheme="majorBidi" w:eastAsiaTheme="majorEastAsia" w:hAnsiTheme="majorBidi" w:cstheme="majorBidi"/>
                <w:color w:val="212121"/>
                <w:sz w:val="16"/>
                <w:szCs w:val="16"/>
                <w:lang w:val="en-US"/>
                <w:rPrChange w:id="504" w:author="Shirilord, Isaac (ARTORG)" w:date="2024-05-29T17:37:00Z">
                  <w:rPr>
                    <w:rStyle w:val="n"/>
                    <w:rFonts w:asciiTheme="majorBidi" w:eastAsiaTheme="majorEastAsia" w:hAnsiTheme="majorBidi" w:cstheme="majorBidi"/>
                    <w:color w:val="212121"/>
                    <w:sz w:val="16"/>
                    <w:szCs w:val="16"/>
                  </w:rPr>
                </w:rPrChange>
              </w:rPr>
              <w:t>CenterSpatialCropd</w:t>
            </w:r>
            <w:proofErr w:type="spellEnd"/>
            <w:r w:rsidRPr="00B653BA">
              <w:rPr>
                <w:rStyle w:val="p"/>
                <w:rFonts w:asciiTheme="majorBidi" w:eastAsiaTheme="majorEastAsia" w:hAnsiTheme="majorBidi" w:cstheme="majorBidi"/>
                <w:color w:val="212121"/>
                <w:sz w:val="16"/>
                <w:szCs w:val="16"/>
                <w:lang w:val="en-US"/>
                <w:rPrChange w:id="505" w:author="Shirilord, Isaac (ARTORG)" w:date="2024-05-29T17:37:00Z">
                  <w:rPr>
                    <w:rStyle w:val="p"/>
                    <w:rFonts w:asciiTheme="majorBidi" w:eastAsiaTheme="majorEastAsia" w:hAnsiTheme="majorBidi" w:cstheme="majorBidi"/>
                    <w:color w:val="212121"/>
                    <w:sz w:val="16"/>
                    <w:szCs w:val="16"/>
                  </w:rPr>
                </w:rPrChange>
              </w:rPr>
              <w:t>(</w:t>
            </w:r>
            <w:proofErr w:type="gramEnd"/>
            <w:r w:rsidRPr="00B653BA">
              <w:rPr>
                <w:rStyle w:val="n"/>
                <w:rFonts w:asciiTheme="majorBidi" w:eastAsiaTheme="majorEastAsia" w:hAnsiTheme="majorBidi" w:cstheme="majorBidi"/>
                <w:color w:val="212121"/>
                <w:sz w:val="16"/>
                <w:szCs w:val="16"/>
                <w:lang w:val="en-US"/>
                <w:rPrChange w:id="506" w:author="Shirilord, Isaac (ARTORG)" w:date="2024-05-29T17:37:00Z">
                  <w:rPr>
                    <w:rStyle w:val="n"/>
                    <w:rFonts w:asciiTheme="majorBidi" w:eastAsiaTheme="majorEastAsia" w:hAnsiTheme="majorBidi" w:cstheme="majorBidi"/>
                    <w:color w:val="212121"/>
                    <w:sz w:val="16"/>
                    <w:szCs w:val="16"/>
                  </w:rPr>
                </w:rPrChange>
              </w:rPr>
              <w:t>keys</w:t>
            </w:r>
            <w:r w:rsidRPr="00B653BA">
              <w:rPr>
                <w:rStyle w:val="o"/>
                <w:rFonts w:asciiTheme="majorBidi" w:eastAsiaTheme="majorEastAsia" w:hAnsiTheme="majorBidi" w:cstheme="majorBidi"/>
                <w:b/>
                <w:bCs/>
                <w:color w:val="212121"/>
                <w:sz w:val="16"/>
                <w:szCs w:val="16"/>
                <w:lang w:val="en-US"/>
                <w:rPrChange w:id="507"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p"/>
                <w:rFonts w:asciiTheme="majorBidi" w:eastAsiaTheme="majorEastAsia" w:hAnsiTheme="majorBidi" w:cstheme="majorBidi"/>
                <w:color w:val="212121"/>
                <w:sz w:val="16"/>
                <w:szCs w:val="16"/>
                <w:lang w:val="en-US"/>
                <w:rPrChange w:id="508" w:author="Shirilord, Isaac (ARTORG)" w:date="2024-05-29T17:37:00Z">
                  <w:rPr>
                    <w:rStyle w:val="p"/>
                    <w:rFonts w:asciiTheme="majorBidi" w:eastAsiaTheme="majorEastAsia" w:hAnsiTheme="majorBidi" w:cstheme="majorBidi"/>
                    <w:color w:val="212121"/>
                    <w:sz w:val="16"/>
                    <w:szCs w:val="16"/>
                  </w:rPr>
                </w:rPrChange>
              </w:rPr>
              <w:t>[</w:t>
            </w:r>
            <w:r w:rsidRPr="00B653BA">
              <w:rPr>
                <w:rStyle w:val="s2"/>
                <w:rFonts w:asciiTheme="majorBidi" w:eastAsiaTheme="majorEastAsia" w:hAnsiTheme="majorBidi" w:cstheme="majorBidi"/>
                <w:color w:val="212121"/>
                <w:sz w:val="16"/>
                <w:szCs w:val="16"/>
                <w:lang w:val="en-US"/>
                <w:rPrChange w:id="509" w:author="Shirilord, Isaac (ARTORG)" w:date="2024-05-29T17:37:00Z">
                  <w:rPr>
                    <w:rStyle w:val="s2"/>
                    <w:rFonts w:asciiTheme="majorBidi" w:eastAsiaTheme="majorEastAsia" w:hAnsiTheme="majorBidi" w:cstheme="majorBidi"/>
                    <w:color w:val="212121"/>
                    <w:sz w:val="16"/>
                    <w:szCs w:val="16"/>
                  </w:rPr>
                </w:rPrChange>
              </w:rPr>
              <w:t>"image"</w:t>
            </w:r>
            <w:r w:rsidRPr="00B653BA">
              <w:rPr>
                <w:rStyle w:val="p"/>
                <w:rFonts w:asciiTheme="majorBidi" w:eastAsiaTheme="majorEastAsia" w:hAnsiTheme="majorBidi" w:cstheme="majorBidi"/>
                <w:color w:val="212121"/>
                <w:sz w:val="16"/>
                <w:szCs w:val="16"/>
                <w:lang w:val="en-US"/>
                <w:rPrChange w:id="510"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511" w:author="Shirilord, Isaac (ARTORG)" w:date="2024-05-29T17:37:00Z">
                  <w:rPr>
                    <w:rFonts w:asciiTheme="majorBidi" w:hAnsiTheme="majorBidi" w:cstheme="majorBidi"/>
                    <w:color w:val="212121"/>
                    <w:sz w:val="16"/>
                    <w:szCs w:val="16"/>
                  </w:rPr>
                </w:rPrChange>
              </w:rPr>
              <w:t xml:space="preserve"> </w:t>
            </w:r>
            <w:r w:rsidRPr="00B653BA">
              <w:rPr>
                <w:rStyle w:val="s2"/>
                <w:rFonts w:asciiTheme="majorBidi" w:eastAsiaTheme="majorEastAsia" w:hAnsiTheme="majorBidi" w:cstheme="majorBidi"/>
                <w:color w:val="212121"/>
                <w:sz w:val="16"/>
                <w:szCs w:val="16"/>
                <w:lang w:val="en-US"/>
                <w:rPrChange w:id="512" w:author="Shirilord, Isaac (ARTORG)" w:date="2024-05-29T17:37:00Z">
                  <w:rPr>
                    <w:rStyle w:val="s2"/>
                    <w:rFonts w:asciiTheme="majorBidi" w:eastAsiaTheme="majorEastAsia" w:hAnsiTheme="majorBidi" w:cstheme="majorBidi"/>
                    <w:color w:val="212121"/>
                    <w:sz w:val="16"/>
                    <w:szCs w:val="16"/>
                  </w:rPr>
                </w:rPrChange>
              </w:rPr>
              <w:t>"target"</w:t>
            </w:r>
            <w:r w:rsidRPr="00B653BA">
              <w:rPr>
                <w:rStyle w:val="p"/>
                <w:rFonts w:asciiTheme="majorBidi" w:eastAsiaTheme="majorEastAsia" w:hAnsiTheme="majorBidi" w:cstheme="majorBidi"/>
                <w:color w:val="212121"/>
                <w:sz w:val="16"/>
                <w:szCs w:val="16"/>
                <w:lang w:val="en-US"/>
                <w:rPrChange w:id="513"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514" w:author="Shirilord, Isaac (ARTORG)" w:date="2024-05-29T17:37:00Z">
                  <w:rPr>
                    <w:rFonts w:asciiTheme="majorBidi" w:hAnsiTheme="majorBidi" w:cstheme="majorBidi"/>
                    <w:color w:val="212121"/>
                    <w:sz w:val="16"/>
                    <w:szCs w:val="16"/>
                  </w:rPr>
                </w:rPrChange>
              </w:rPr>
              <w:t xml:space="preserve"> </w:t>
            </w:r>
            <w:proofErr w:type="spellStart"/>
            <w:r w:rsidRPr="00B653BA">
              <w:rPr>
                <w:rStyle w:val="n"/>
                <w:rFonts w:asciiTheme="majorBidi" w:eastAsiaTheme="majorEastAsia" w:hAnsiTheme="majorBidi" w:cstheme="majorBidi"/>
                <w:color w:val="212121"/>
                <w:sz w:val="16"/>
                <w:szCs w:val="16"/>
                <w:lang w:val="en-US"/>
                <w:rPrChange w:id="515" w:author="Shirilord, Isaac (ARTORG)" w:date="2024-05-29T17:37:00Z">
                  <w:rPr>
                    <w:rStyle w:val="n"/>
                    <w:rFonts w:asciiTheme="majorBidi" w:eastAsiaTheme="majorEastAsia" w:hAnsiTheme="majorBidi" w:cstheme="majorBidi"/>
                    <w:color w:val="212121"/>
                    <w:sz w:val="16"/>
                    <w:szCs w:val="16"/>
                  </w:rPr>
                </w:rPrChange>
              </w:rPr>
              <w:t>roi_size</w:t>
            </w:r>
            <w:proofErr w:type="spellEnd"/>
            <w:r w:rsidRPr="00B653BA">
              <w:rPr>
                <w:rStyle w:val="o"/>
                <w:rFonts w:asciiTheme="majorBidi" w:eastAsiaTheme="majorEastAsia" w:hAnsiTheme="majorBidi" w:cstheme="majorBidi"/>
                <w:b/>
                <w:bCs/>
                <w:color w:val="212121"/>
                <w:sz w:val="16"/>
                <w:szCs w:val="16"/>
                <w:lang w:val="en-US"/>
                <w:rPrChange w:id="516" w:author="Shirilord, Isaac (ARTORG)" w:date="2024-05-29T17:37:00Z">
                  <w:rPr>
                    <w:rStyle w:val="o"/>
                    <w:rFonts w:asciiTheme="majorBidi" w:eastAsiaTheme="majorEastAsia" w:hAnsiTheme="majorBidi" w:cstheme="majorBidi"/>
                    <w:b/>
                    <w:bCs/>
                    <w:color w:val="212121"/>
                    <w:sz w:val="16"/>
                    <w:szCs w:val="16"/>
                  </w:rPr>
                </w:rPrChange>
              </w:rPr>
              <w:t>=</w:t>
            </w:r>
            <w:proofErr w:type="spellStart"/>
            <w:r w:rsidRPr="00B653BA">
              <w:rPr>
                <w:rStyle w:val="n"/>
                <w:rFonts w:asciiTheme="majorBidi" w:eastAsiaTheme="majorEastAsia" w:hAnsiTheme="majorBidi" w:cstheme="majorBidi"/>
                <w:color w:val="212121"/>
                <w:sz w:val="16"/>
                <w:szCs w:val="16"/>
                <w:lang w:val="en-US"/>
                <w:rPrChange w:id="517" w:author="Shirilord, Isaac (ARTORG)" w:date="2024-05-29T17:37:00Z">
                  <w:rPr>
                    <w:rStyle w:val="n"/>
                    <w:rFonts w:asciiTheme="majorBidi" w:eastAsiaTheme="majorEastAsia" w:hAnsiTheme="majorBidi" w:cstheme="majorBidi"/>
                    <w:color w:val="212121"/>
                    <w:sz w:val="16"/>
                    <w:szCs w:val="16"/>
                  </w:rPr>
                </w:rPrChange>
              </w:rPr>
              <w:t>crop_size</w:t>
            </w:r>
            <w:proofErr w:type="spellEnd"/>
            <w:r w:rsidRPr="00B653BA">
              <w:rPr>
                <w:rStyle w:val="p"/>
                <w:rFonts w:asciiTheme="majorBidi" w:eastAsiaTheme="majorEastAsia" w:hAnsiTheme="majorBidi" w:cstheme="majorBidi"/>
                <w:color w:val="212121"/>
                <w:sz w:val="16"/>
                <w:szCs w:val="16"/>
                <w:lang w:val="en-US"/>
                <w:rPrChange w:id="518" w:author="Shirilord, Isaac (ARTORG)" w:date="2024-05-29T17:37:00Z">
                  <w:rPr>
                    <w:rStyle w:val="p"/>
                    <w:rFonts w:asciiTheme="majorBidi" w:eastAsiaTheme="majorEastAsia" w:hAnsiTheme="majorBidi" w:cstheme="majorBidi"/>
                    <w:color w:val="212121"/>
                    <w:sz w:val="16"/>
                    <w:szCs w:val="16"/>
                  </w:rPr>
                </w:rPrChange>
              </w:rPr>
              <w:t>),</w:t>
            </w:r>
          </w:p>
        </w:tc>
      </w:tr>
      <w:tr w:rsidR="00250867" w:rsidRPr="00B653BA" w14:paraId="3256586F" w14:textId="77777777" w:rsidTr="00D06CBC">
        <w:tc>
          <w:tcPr>
            <w:tcW w:w="1465" w:type="dxa"/>
          </w:tcPr>
          <w:p w14:paraId="355CCFB2" w14:textId="77777777" w:rsidR="00250867" w:rsidRPr="00B653BA" w:rsidRDefault="00250867" w:rsidP="00D06CBC">
            <w:pPr>
              <w:pStyle w:val="HTMLPreformatted"/>
              <w:spacing w:line="244" w:lineRule="atLeast"/>
              <w:rPr>
                <w:rStyle w:val="n"/>
                <w:rFonts w:asciiTheme="majorBidi" w:eastAsiaTheme="majorEastAsia" w:hAnsiTheme="majorBidi" w:cstheme="majorBidi"/>
                <w:color w:val="212121"/>
                <w:sz w:val="16"/>
                <w:szCs w:val="16"/>
                <w:lang w:val="en-US"/>
                <w:rPrChange w:id="519" w:author="Shirilord, Isaac (ARTORG)" w:date="2024-05-29T17:37:00Z">
                  <w:rPr>
                    <w:rStyle w:val="n"/>
                    <w:rFonts w:asciiTheme="majorBidi" w:eastAsiaTheme="majorEastAsia" w:hAnsiTheme="majorBidi" w:cstheme="majorBidi"/>
                    <w:color w:val="212121"/>
                    <w:sz w:val="16"/>
                    <w:szCs w:val="16"/>
                    <w:shd w:val="clear" w:color="auto" w:fill="FFFFFF"/>
                  </w:rPr>
                </w:rPrChange>
              </w:rPr>
            </w:pPr>
            <w:proofErr w:type="spellStart"/>
            <w:r w:rsidRPr="00B653BA">
              <w:rPr>
                <w:rStyle w:val="n"/>
                <w:rFonts w:asciiTheme="majorBidi" w:eastAsiaTheme="majorEastAsia" w:hAnsiTheme="majorBidi" w:cstheme="majorBidi"/>
                <w:color w:val="212121"/>
                <w:sz w:val="16"/>
                <w:szCs w:val="16"/>
                <w:lang w:val="en-US"/>
                <w:rPrChange w:id="520" w:author="Shirilord, Isaac (ARTORG)" w:date="2024-05-29T17:37:00Z">
                  <w:rPr>
                    <w:rStyle w:val="n"/>
                    <w:rFonts w:asciiTheme="majorBidi" w:eastAsiaTheme="majorEastAsia" w:hAnsiTheme="majorBidi" w:cstheme="majorBidi"/>
                    <w:color w:val="212121"/>
                    <w:sz w:val="16"/>
                    <w:szCs w:val="16"/>
                  </w:rPr>
                </w:rPrChange>
              </w:rPr>
              <w:t>batch_size</w:t>
            </w:r>
            <w:proofErr w:type="spellEnd"/>
          </w:p>
        </w:tc>
        <w:tc>
          <w:tcPr>
            <w:tcW w:w="7551" w:type="dxa"/>
          </w:tcPr>
          <w:p w14:paraId="4498BB4D" w14:textId="77777777" w:rsidR="00250867" w:rsidRPr="00B653BA" w:rsidRDefault="00250867" w:rsidP="00D06CBC">
            <w:pPr>
              <w:pStyle w:val="HTMLPreformatted"/>
              <w:spacing w:line="244" w:lineRule="atLeast"/>
              <w:rPr>
                <w:rStyle w:val="p"/>
                <w:rFonts w:asciiTheme="majorBidi" w:eastAsiaTheme="majorEastAsia" w:hAnsiTheme="majorBidi" w:cstheme="majorBidi"/>
                <w:color w:val="212121"/>
                <w:sz w:val="16"/>
                <w:szCs w:val="16"/>
                <w:lang w:val="en-US"/>
                <w:rPrChange w:id="521" w:author="Shirilord, Isaac (ARTORG)" w:date="2024-05-29T17:37:00Z">
                  <w:rPr>
                    <w:rStyle w:val="p"/>
                    <w:rFonts w:asciiTheme="majorBidi" w:eastAsiaTheme="majorEastAsia" w:hAnsiTheme="majorBidi" w:cstheme="majorBidi"/>
                    <w:color w:val="212121"/>
                    <w:sz w:val="16"/>
                    <w:szCs w:val="16"/>
                  </w:rPr>
                </w:rPrChange>
              </w:rPr>
            </w:pPr>
            <w:r w:rsidRPr="00B653BA">
              <w:rPr>
                <w:rStyle w:val="p"/>
                <w:rFonts w:asciiTheme="majorBidi" w:eastAsiaTheme="majorEastAsia" w:hAnsiTheme="majorBidi" w:cstheme="majorBidi"/>
                <w:color w:val="212121"/>
                <w:sz w:val="16"/>
                <w:szCs w:val="16"/>
                <w:lang w:val="en-US"/>
                <w:rPrChange w:id="522" w:author="Shirilord, Isaac (ARTORG)" w:date="2024-05-29T17:37:00Z">
                  <w:rPr>
                    <w:rStyle w:val="p"/>
                    <w:rFonts w:asciiTheme="majorBidi" w:eastAsiaTheme="majorEastAsia" w:hAnsiTheme="majorBidi" w:cstheme="majorBidi"/>
                    <w:color w:val="212121"/>
                    <w:sz w:val="16"/>
                    <w:szCs w:val="16"/>
                  </w:rPr>
                </w:rPrChange>
              </w:rPr>
              <w:t>4</w:t>
            </w:r>
          </w:p>
        </w:tc>
      </w:tr>
      <w:tr w:rsidR="00250867" w:rsidRPr="00B653BA" w14:paraId="3B5AD8DF" w14:textId="77777777" w:rsidTr="00D06CBC">
        <w:tc>
          <w:tcPr>
            <w:tcW w:w="1465" w:type="dxa"/>
          </w:tcPr>
          <w:p w14:paraId="358B5D89" w14:textId="77777777" w:rsidR="00250867" w:rsidRPr="00B653BA" w:rsidRDefault="00250867" w:rsidP="00D06CBC">
            <w:pPr>
              <w:pStyle w:val="HTMLPreformatted"/>
              <w:spacing w:line="244" w:lineRule="atLeast"/>
              <w:rPr>
                <w:rStyle w:val="n"/>
                <w:rFonts w:asciiTheme="majorBidi" w:eastAsiaTheme="majorEastAsia" w:hAnsiTheme="majorBidi" w:cstheme="majorBidi"/>
                <w:color w:val="212121"/>
                <w:sz w:val="16"/>
                <w:szCs w:val="16"/>
                <w:lang w:val="en-US"/>
                <w:rPrChange w:id="523" w:author="Shirilord, Isaac (ARTORG)" w:date="2024-05-29T17:37:00Z">
                  <w:rPr>
                    <w:rStyle w:val="n"/>
                    <w:rFonts w:asciiTheme="majorBidi" w:eastAsiaTheme="majorEastAsia" w:hAnsiTheme="majorBidi" w:cstheme="majorBidi"/>
                    <w:color w:val="212121"/>
                    <w:sz w:val="16"/>
                    <w:szCs w:val="16"/>
                    <w:shd w:val="clear" w:color="auto" w:fill="FFFFFF"/>
                  </w:rPr>
                </w:rPrChange>
              </w:rPr>
            </w:pPr>
            <w:r w:rsidRPr="00B653BA">
              <w:rPr>
                <w:rStyle w:val="n"/>
                <w:rFonts w:asciiTheme="majorBidi" w:eastAsiaTheme="majorEastAsia" w:hAnsiTheme="majorBidi" w:cstheme="majorBidi"/>
                <w:color w:val="212121"/>
                <w:sz w:val="16"/>
                <w:szCs w:val="16"/>
                <w:lang w:val="en-US"/>
                <w:rPrChange w:id="524" w:author="Shirilord, Isaac (ARTORG)" w:date="2024-05-29T17:37:00Z">
                  <w:rPr>
                    <w:rStyle w:val="n"/>
                    <w:rFonts w:asciiTheme="majorBidi" w:eastAsiaTheme="majorEastAsia" w:hAnsiTheme="majorBidi" w:cstheme="majorBidi"/>
                    <w:color w:val="212121"/>
                    <w:sz w:val="16"/>
                    <w:szCs w:val="16"/>
                  </w:rPr>
                </w:rPrChange>
              </w:rPr>
              <w:t>model</w:t>
            </w:r>
          </w:p>
        </w:tc>
        <w:tc>
          <w:tcPr>
            <w:tcW w:w="7551" w:type="dxa"/>
          </w:tcPr>
          <w:p w14:paraId="3E9027FD" w14:textId="77777777" w:rsidR="00250867" w:rsidRPr="00B653BA" w:rsidRDefault="00250867" w:rsidP="00D06CBC">
            <w:pPr>
              <w:pStyle w:val="HTMLPreformatted"/>
              <w:spacing w:line="244" w:lineRule="atLeast"/>
              <w:rPr>
                <w:rStyle w:val="p"/>
                <w:rFonts w:asciiTheme="majorBidi" w:hAnsiTheme="majorBidi" w:cstheme="majorBidi"/>
                <w:color w:val="212121"/>
                <w:sz w:val="16"/>
                <w:szCs w:val="16"/>
                <w:lang w:val="en-US"/>
                <w:rPrChange w:id="525" w:author="Shirilord, Isaac (ARTORG)" w:date="2024-05-29T17:37:00Z">
                  <w:rPr>
                    <w:rStyle w:val="p"/>
                    <w:rFonts w:asciiTheme="majorBidi" w:hAnsiTheme="majorBidi" w:cstheme="majorBidi"/>
                    <w:color w:val="212121"/>
                    <w:sz w:val="16"/>
                    <w:szCs w:val="16"/>
                  </w:rPr>
                </w:rPrChange>
              </w:rPr>
            </w:pPr>
            <w:proofErr w:type="spellStart"/>
            <w:proofErr w:type="gramStart"/>
            <w:r w:rsidRPr="00B653BA">
              <w:rPr>
                <w:rStyle w:val="n"/>
                <w:rFonts w:asciiTheme="majorBidi" w:eastAsiaTheme="majorEastAsia" w:hAnsiTheme="majorBidi" w:cstheme="majorBidi"/>
                <w:color w:val="212121"/>
                <w:sz w:val="16"/>
                <w:szCs w:val="16"/>
                <w:lang w:val="en-US"/>
                <w:rPrChange w:id="526" w:author="Shirilord, Isaac (ARTORG)" w:date="2024-05-29T17:37:00Z">
                  <w:rPr>
                    <w:rStyle w:val="n"/>
                    <w:rFonts w:asciiTheme="majorBidi" w:eastAsiaTheme="majorEastAsia" w:hAnsiTheme="majorBidi" w:cstheme="majorBidi"/>
                    <w:color w:val="212121"/>
                    <w:sz w:val="16"/>
                    <w:szCs w:val="16"/>
                  </w:rPr>
                </w:rPrChange>
              </w:rPr>
              <w:t>UNet</w:t>
            </w:r>
            <w:proofErr w:type="spellEnd"/>
            <w:r w:rsidRPr="00B653BA">
              <w:rPr>
                <w:rStyle w:val="p"/>
                <w:rFonts w:asciiTheme="majorBidi" w:eastAsiaTheme="majorEastAsia" w:hAnsiTheme="majorBidi" w:cstheme="majorBidi"/>
                <w:color w:val="212121"/>
                <w:sz w:val="16"/>
                <w:szCs w:val="16"/>
                <w:lang w:val="en-US"/>
                <w:rPrChange w:id="527" w:author="Shirilord, Isaac (ARTORG)" w:date="2024-05-29T17:37:00Z">
                  <w:rPr>
                    <w:rStyle w:val="p"/>
                    <w:rFonts w:asciiTheme="majorBidi" w:eastAsiaTheme="majorEastAsia" w:hAnsiTheme="majorBidi" w:cstheme="majorBidi"/>
                    <w:color w:val="212121"/>
                    <w:sz w:val="16"/>
                    <w:szCs w:val="16"/>
                  </w:rPr>
                </w:rPrChange>
              </w:rPr>
              <w:t>(</w:t>
            </w:r>
            <w:proofErr w:type="spellStart"/>
            <w:proofErr w:type="gramEnd"/>
            <w:r w:rsidRPr="00B653BA">
              <w:rPr>
                <w:rStyle w:val="n"/>
                <w:rFonts w:asciiTheme="majorBidi" w:eastAsiaTheme="majorEastAsia" w:hAnsiTheme="majorBidi" w:cstheme="majorBidi"/>
                <w:color w:val="212121"/>
                <w:sz w:val="16"/>
                <w:szCs w:val="16"/>
                <w:lang w:val="en-US"/>
                <w:rPrChange w:id="528" w:author="Shirilord, Isaac (ARTORG)" w:date="2024-05-29T17:37:00Z">
                  <w:rPr>
                    <w:rStyle w:val="n"/>
                    <w:rFonts w:asciiTheme="majorBidi" w:eastAsiaTheme="majorEastAsia" w:hAnsiTheme="majorBidi" w:cstheme="majorBidi"/>
                    <w:color w:val="212121"/>
                    <w:sz w:val="16"/>
                    <w:szCs w:val="16"/>
                  </w:rPr>
                </w:rPrChange>
              </w:rPr>
              <w:t>spatial_dims</w:t>
            </w:r>
            <w:proofErr w:type="spellEnd"/>
            <w:r w:rsidRPr="00B653BA">
              <w:rPr>
                <w:rStyle w:val="o"/>
                <w:rFonts w:asciiTheme="majorBidi" w:eastAsiaTheme="majorEastAsia" w:hAnsiTheme="majorBidi" w:cstheme="majorBidi"/>
                <w:b/>
                <w:bCs/>
                <w:color w:val="212121"/>
                <w:sz w:val="16"/>
                <w:szCs w:val="16"/>
                <w:lang w:val="en-US"/>
                <w:rPrChange w:id="529"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mi"/>
                <w:rFonts w:asciiTheme="majorBidi" w:eastAsiaTheme="majorEastAsia" w:hAnsiTheme="majorBidi" w:cstheme="majorBidi"/>
                <w:color w:val="212121"/>
                <w:sz w:val="16"/>
                <w:szCs w:val="16"/>
                <w:lang w:val="en-US"/>
                <w:rPrChange w:id="530" w:author="Shirilord, Isaac (ARTORG)" w:date="2024-05-29T17:37:00Z">
                  <w:rPr>
                    <w:rStyle w:val="mi"/>
                    <w:rFonts w:asciiTheme="majorBidi" w:eastAsiaTheme="majorEastAsia" w:hAnsiTheme="majorBidi" w:cstheme="majorBidi"/>
                    <w:color w:val="212121"/>
                    <w:sz w:val="16"/>
                    <w:szCs w:val="16"/>
                  </w:rPr>
                </w:rPrChange>
              </w:rPr>
              <w:t>3</w:t>
            </w:r>
            <w:r w:rsidRPr="00B653BA">
              <w:rPr>
                <w:rStyle w:val="p"/>
                <w:rFonts w:asciiTheme="majorBidi" w:eastAsiaTheme="majorEastAsia" w:hAnsiTheme="majorBidi" w:cstheme="majorBidi"/>
                <w:color w:val="212121"/>
                <w:sz w:val="16"/>
                <w:szCs w:val="16"/>
                <w:lang w:val="en-US"/>
                <w:rPrChange w:id="531" w:author="Shirilord, Isaac (ARTORG)" w:date="2024-05-29T17:37:00Z">
                  <w:rPr>
                    <w:rStyle w:val="p"/>
                    <w:rFonts w:asciiTheme="majorBidi" w:eastAsiaTheme="majorEastAsia" w:hAnsiTheme="majorBidi" w:cstheme="majorBidi"/>
                    <w:color w:val="212121"/>
                    <w:sz w:val="16"/>
                    <w:szCs w:val="16"/>
                  </w:rPr>
                </w:rPrChange>
              </w:rPr>
              <w:t>,</w:t>
            </w:r>
            <w:r w:rsidRPr="00B653BA">
              <w:rPr>
                <w:rStyle w:val="n"/>
                <w:rFonts w:asciiTheme="majorBidi" w:eastAsiaTheme="majorEastAsia" w:hAnsiTheme="majorBidi" w:cstheme="majorBidi"/>
                <w:color w:val="212121"/>
                <w:sz w:val="16"/>
                <w:szCs w:val="16"/>
                <w:lang w:val="en-US"/>
                <w:rPrChange w:id="532" w:author="Shirilord, Isaac (ARTORG)" w:date="2024-05-29T17:37:00Z">
                  <w:rPr>
                    <w:rStyle w:val="n"/>
                    <w:rFonts w:asciiTheme="majorBidi" w:eastAsiaTheme="majorEastAsia" w:hAnsiTheme="majorBidi" w:cstheme="majorBidi"/>
                    <w:color w:val="212121"/>
                    <w:sz w:val="16"/>
                    <w:szCs w:val="16"/>
                  </w:rPr>
                </w:rPrChange>
              </w:rPr>
              <w:t>in_channels</w:t>
            </w:r>
            <w:r w:rsidRPr="00B653BA">
              <w:rPr>
                <w:rStyle w:val="o"/>
                <w:rFonts w:asciiTheme="majorBidi" w:eastAsiaTheme="majorEastAsia" w:hAnsiTheme="majorBidi" w:cstheme="majorBidi"/>
                <w:b/>
                <w:bCs/>
                <w:color w:val="212121"/>
                <w:sz w:val="16"/>
                <w:szCs w:val="16"/>
                <w:lang w:val="en-US"/>
                <w:rPrChange w:id="533"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mi"/>
                <w:rFonts w:asciiTheme="majorBidi" w:eastAsiaTheme="majorEastAsia" w:hAnsiTheme="majorBidi" w:cstheme="majorBidi"/>
                <w:color w:val="212121"/>
                <w:sz w:val="16"/>
                <w:szCs w:val="16"/>
                <w:lang w:val="en-US"/>
                <w:rPrChange w:id="534" w:author="Shirilord, Isaac (ARTORG)" w:date="2024-05-29T17:37:00Z">
                  <w:rPr>
                    <w:rStyle w:val="mi"/>
                    <w:rFonts w:asciiTheme="majorBidi" w:eastAsiaTheme="majorEastAsia" w:hAnsiTheme="majorBidi" w:cstheme="majorBidi"/>
                    <w:color w:val="212121"/>
                    <w:sz w:val="16"/>
                    <w:szCs w:val="16"/>
                  </w:rPr>
                </w:rPrChange>
              </w:rPr>
              <w:t>1</w:t>
            </w:r>
            <w:r w:rsidRPr="00B653BA">
              <w:rPr>
                <w:rStyle w:val="p"/>
                <w:rFonts w:asciiTheme="majorBidi" w:eastAsiaTheme="majorEastAsia" w:hAnsiTheme="majorBidi" w:cstheme="majorBidi"/>
                <w:color w:val="212121"/>
                <w:sz w:val="16"/>
                <w:szCs w:val="16"/>
                <w:lang w:val="en-US"/>
                <w:rPrChange w:id="535" w:author="Shirilord, Isaac (ARTORG)" w:date="2024-05-29T17:37:00Z">
                  <w:rPr>
                    <w:rStyle w:val="p"/>
                    <w:rFonts w:asciiTheme="majorBidi" w:eastAsiaTheme="majorEastAsia" w:hAnsiTheme="majorBidi" w:cstheme="majorBidi"/>
                    <w:color w:val="212121"/>
                    <w:sz w:val="16"/>
                    <w:szCs w:val="16"/>
                  </w:rPr>
                </w:rPrChange>
              </w:rPr>
              <w:t>,</w:t>
            </w:r>
            <w:r w:rsidRPr="00B653BA">
              <w:rPr>
                <w:rStyle w:val="n"/>
                <w:rFonts w:asciiTheme="majorBidi" w:eastAsiaTheme="majorEastAsia" w:hAnsiTheme="majorBidi" w:cstheme="majorBidi"/>
                <w:color w:val="212121"/>
                <w:sz w:val="16"/>
                <w:szCs w:val="16"/>
                <w:lang w:val="en-US"/>
                <w:rPrChange w:id="536" w:author="Shirilord, Isaac (ARTORG)" w:date="2024-05-29T17:37:00Z">
                  <w:rPr>
                    <w:rStyle w:val="n"/>
                    <w:rFonts w:asciiTheme="majorBidi" w:eastAsiaTheme="majorEastAsia" w:hAnsiTheme="majorBidi" w:cstheme="majorBidi"/>
                    <w:color w:val="212121"/>
                    <w:sz w:val="16"/>
                    <w:szCs w:val="16"/>
                  </w:rPr>
                </w:rPrChange>
              </w:rPr>
              <w:t>out_channels</w:t>
            </w:r>
            <w:r w:rsidRPr="00B653BA">
              <w:rPr>
                <w:rStyle w:val="o"/>
                <w:rFonts w:asciiTheme="majorBidi" w:eastAsiaTheme="majorEastAsia" w:hAnsiTheme="majorBidi" w:cstheme="majorBidi"/>
                <w:b/>
                <w:bCs/>
                <w:color w:val="212121"/>
                <w:sz w:val="16"/>
                <w:szCs w:val="16"/>
                <w:lang w:val="en-US"/>
                <w:rPrChange w:id="537"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mi"/>
                <w:rFonts w:asciiTheme="majorBidi" w:eastAsiaTheme="majorEastAsia" w:hAnsiTheme="majorBidi" w:cstheme="majorBidi"/>
                <w:color w:val="212121"/>
                <w:sz w:val="16"/>
                <w:szCs w:val="16"/>
                <w:lang w:val="en-US"/>
                <w:rPrChange w:id="538" w:author="Shirilord, Isaac (ARTORG)" w:date="2024-05-29T17:37:00Z">
                  <w:rPr>
                    <w:rStyle w:val="mi"/>
                    <w:rFonts w:asciiTheme="majorBidi" w:eastAsiaTheme="majorEastAsia" w:hAnsiTheme="majorBidi" w:cstheme="majorBidi"/>
                    <w:color w:val="212121"/>
                    <w:sz w:val="16"/>
                    <w:szCs w:val="16"/>
                  </w:rPr>
                </w:rPrChange>
              </w:rPr>
              <w:t>1</w:t>
            </w:r>
            <w:r w:rsidRPr="00B653BA">
              <w:rPr>
                <w:rStyle w:val="p"/>
                <w:rFonts w:asciiTheme="majorBidi" w:eastAsiaTheme="majorEastAsia" w:hAnsiTheme="majorBidi" w:cstheme="majorBidi"/>
                <w:color w:val="212121"/>
                <w:sz w:val="16"/>
                <w:szCs w:val="16"/>
                <w:lang w:val="en-US"/>
                <w:rPrChange w:id="539" w:author="Shirilord, Isaac (ARTORG)" w:date="2024-05-29T17:37:00Z">
                  <w:rPr>
                    <w:rStyle w:val="p"/>
                    <w:rFonts w:asciiTheme="majorBidi" w:eastAsiaTheme="majorEastAsia" w:hAnsiTheme="majorBidi" w:cstheme="majorBidi"/>
                    <w:color w:val="212121"/>
                    <w:sz w:val="16"/>
                    <w:szCs w:val="16"/>
                  </w:rPr>
                </w:rPrChange>
              </w:rPr>
              <w:t>,</w:t>
            </w:r>
            <w:r w:rsidRPr="00B653BA">
              <w:rPr>
                <w:rStyle w:val="n"/>
                <w:rFonts w:asciiTheme="majorBidi" w:eastAsiaTheme="majorEastAsia" w:hAnsiTheme="majorBidi" w:cstheme="majorBidi"/>
                <w:color w:val="212121"/>
                <w:sz w:val="16"/>
                <w:szCs w:val="16"/>
                <w:lang w:val="en-US"/>
                <w:rPrChange w:id="540" w:author="Shirilord, Isaac (ARTORG)" w:date="2024-05-29T17:37:00Z">
                  <w:rPr>
                    <w:rStyle w:val="n"/>
                    <w:rFonts w:asciiTheme="majorBidi" w:eastAsiaTheme="majorEastAsia" w:hAnsiTheme="majorBidi" w:cstheme="majorBidi"/>
                    <w:color w:val="212121"/>
                    <w:sz w:val="16"/>
                    <w:szCs w:val="16"/>
                  </w:rPr>
                </w:rPrChange>
              </w:rPr>
              <w:t>channels</w:t>
            </w:r>
            <w:r w:rsidRPr="00B653BA">
              <w:rPr>
                <w:rStyle w:val="o"/>
                <w:rFonts w:asciiTheme="majorBidi" w:eastAsiaTheme="majorEastAsia" w:hAnsiTheme="majorBidi" w:cstheme="majorBidi"/>
                <w:b/>
                <w:bCs/>
                <w:color w:val="212121"/>
                <w:sz w:val="16"/>
                <w:szCs w:val="16"/>
                <w:lang w:val="en-US"/>
                <w:rPrChange w:id="541"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p"/>
                <w:rFonts w:asciiTheme="majorBidi" w:eastAsiaTheme="majorEastAsia" w:hAnsiTheme="majorBidi" w:cstheme="majorBidi"/>
                <w:color w:val="212121"/>
                <w:sz w:val="16"/>
                <w:szCs w:val="16"/>
                <w:lang w:val="en-US"/>
                <w:rPrChange w:id="542" w:author="Shirilord, Isaac (ARTORG)" w:date="2024-05-29T17:37:00Z">
                  <w:rPr>
                    <w:rStyle w:val="p"/>
                    <w:rFonts w:asciiTheme="majorBidi" w:eastAsiaTheme="majorEastAsia" w:hAnsiTheme="majorBidi" w:cstheme="majorBidi"/>
                    <w:color w:val="212121"/>
                    <w:sz w:val="16"/>
                    <w:szCs w:val="16"/>
                  </w:rPr>
                </w:rPrChange>
              </w:rPr>
              <w:t>(</w:t>
            </w:r>
            <w:r w:rsidRPr="00B653BA">
              <w:rPr>
                <w:rStyle w:val="mi"/>
                <w:rFonts w:asciiTheme="majorBidi" w:eastAsiaTheme="majorEastAsia" w:hAnsiTheme="majorBidi" w:cstheme="majorBidi"/>
                <w:color w:val="212121"/>
                <w:sz w:val="16"/>
                <w:szCs w:val="16"/>
                <w:lang w:val="en-US"/>
                <w:rPrChange w:id="543" w:author="Shirilord, Isaac (ARTORG)" w:date="2024-05-29T17:37:00Z">
                  <w:rPr>
                    <w:rStyle w:val="mi"/>
                    <w:rFonts w:asciiTheme="majorBidi" w:eastAsiaTheme="majorEastAsia" w:hAnsiTheme="majorBidi" w:cstheme="majorBidi"/>
                    <w:color w:val="212121"/>
                    <w:sz w:val="16"/>
                    <w:szCs w:val="16"/>
                  </w:rPr>
                </w:rPrChange>
              </w:rPr>
              <w:t>16</w:t>
            </w:r>
            <w:r w:rsidRPr="00B653BA">
              <w:rPr>
                <w:rStyle w:val="p"/>
                <w:rFonts w:asciiTheme="majorBidi" w:eastAsiaTheme="majorEastAsia" w:hAnsiTheme="majorBidi" w:cstheme="majorBidi"/>
                <w:color w:val="212121"/>
                <w:sz w:val="16"/>
                <w:szCs w:val="16"/>
                <w:lang w:val="en-US"/>
                <w:rPrChange w:id="544"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545" w:author="Shirilord, Isaac (ARTORG)" w:date="2024-05-29T17:37:00Z">
                  <w:rPr>
                    <w:rFonts w:asciiTheme="majorBidi" w:hAnsiTheme="majorBidi" w:cstheme="majorBidi"/>
                    <w:color w:val="212121"/>
                    <w:sz w:val="16"/>
                    <w:szCs w:val="16"/>
                  </w:rPr>
                </w:rPrChange>
              </w:rPr>
              <w:t xml:space="preserve"> </w:t>
            </w:r>
            <w:r w:rsidRPr="00B653BA">
              <w:rPr>
                <w:rStyle w:val="mi"/>
                <w:rFonts w:asciiTheme="majorBidi" w:eastAsiaTheme="majorEastAsia" w:hAnsiTheme="majorBidi" w:cstheme="majorBidi"/>
                <w:color w:val="212121"/>
                <w:sz w:val="16"/>
                <w:szCs w:val="16"/>
                <w:lang w:val="en-US"/>
                <w:rPrChange w:id="546" w:author="Shirilord, Isaac (ARTORG)" w:date="2024-05-29T17:37:00Z">
                  <w:rPr>
                    <w:rStyle w:val="mi"/>
                    <w:rFonts w:asciiTheme="majorBidi" w:eastAsiaTheme="majorEastAsia" w:hAnsiTheme="majorBidi" w:cstheme="majorBidi"/>
                    <w:color w:val="212121"/>
                    <w:sz w:val="16"/>
                    <w:szCs w:val="16"/>
                  </w:rPr>
                </w:rPrChange>
              </w:rPr>
              <w:t>32</w:t>
            </w:r>
            <w:r w:rsidRPr="00B653BA">
              <w:rPr>
                <w:rStyle w:val="p"/>
                <w:rFonts w:asciiTheme="majorBidi" w:eastAsiaTheme="majorEastAsia" w:hAnsiTheme="majorBidi" w:cstheme="majorBidi"/>
                <w:color w:val="212121"/>
                <w:sz w:val="16"/>
                <w:szCs w:val="16"/>
                <w:lang w:val="en-US"/>
                <w:rPrChange w:id="547"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548" w:author="Shirilord, Isaac (ARTORG)" w:date="2024-05-29T17:37:00Z">
                  <w:rPr>
                    <w:rFonts w:asciiTheme="majorBidi" w:hAnsiTheme="majorBidi" w:cstheme="majorBidi"/>
                    <w:color w:val="212121"/>
                    <w:sz w:val="16"/>
                    <w:szCs w:val="16"/>
                  </w:rPr>
                </w:rPrChange>
              </w:rPr>
              <w:t xml:space="preserve"> </w:t>
            </w:r>
            <w:r w:rsidRPr="00B653BA">
              <w:rPr>
                <w:rStyle w:val="mi"/>
                <w:rFonts w:asciiTheme="majorBidi" w:eastAsiaTheme="majorEastAsia" w:hAnsiTheme="majorBidi" w:cstheme="majorBidi"/>
                <w:color w:val="212121"/>
                <w:sz w:val="16"/>
                <w:szCs w:val="16"/>
                <w:lang w:val="en-US"/>
                <w:rPrChange w:id="549" w:author="Shirilord, Isaac (ARTORG)" w:date="2024-05-29T17:37:00Z">
                  <w:rPr>
                    <w:rStyle w:val="mi"/>
                    <w:rFonts w:asciiTheme="majorBidi" w:eastAsiaTheme="majorEastAsia" w:hAnsiTheme="majorBidi" w:cstheme="majorBidi"/>
                    <w:color w:val="212121"/>
                    <w:sz w:val="16"/>
                    <w:szCs w:val="16"/>
                  </w:rPr>
                </w:rPrChange>
              </w:rPr>
              <w:t>64</w:t>
            </w:r>
            <w:r w:rsidRPr="00B653BA">
              <w:rPr>
                <w:rStyle w:val="p"/>
                <w:rFonts w:asciiTheme="majorBidi" w:eastAsiaTheme="majorEastAsia" w:hAnsiTheme="majorBidi" w:cstheme="majorBidi"/>
                <w:color w:val="212121"/>
                <w:sz w:val="16"/>
                <w:szCs w:val="16"/>
                <w:lang w:val="en-US"/>
                <w:rPrChange w:id="550" w:author="Shirilord, Isaac (ARTORG)" w:date="2024-05-29T17:37:00Z">
                  <w:rPr>
                    <w:rStyle w:val="p"/>
                    <w:rFonts w:asciiTheme="majorBidi" w:eastAsiaTheme="majorEastAsia" w:hAnsiTheme="majorBidi" w:cstheme="majorBidi"/>
                    <w:color w:val="212121"/>
                    <w:sz w:val="16"/>
                    <w:szCs w:val="16"/>
                  </w:rPr>
                </w:rPrChange>
              </w:rPr>
              <w:t>),</w:t>
            </w:r>
            <w:r w:rsidRPr="00B653BA">
              <w:rPr>
                <w:rStyle w:val="n"/>
                <w:rFonts w:asciiTheme="majorBidi" w:eastAsiaTheme="majorEastAsia" w:hAnsiTheme="majorBidi" w:cstheme="majorBidi"/>
                <w:color w:val="212121"/>
                <w:sz w:val="16"/>
                <w:szCs w:val="16"/>
                <w:lang w:val="en-US"/>
                <w:rPrChange w:id="551" w:author="Shirilord, Isaac (ARTORG)" w:date="2024-05-29T17:37:00Z">
                  <w:rPr>
                    <w:rStyle w:val="n"/>
                    <w:rFonts w:asciiTheme="majorBidi" w:eastAsiaTheme="majorEastAsia" w:hAnsiTheme="majorBidi" w:cstheme="majorBidi"/>
                    <w:color w:val="212121"/>
                    <w:sz w:val="16"/>
                    <w:szCs w:val="16"/>
                  </w:rPr>
                </w:rPrChange>
              </w:rPr>
              <w:t>act</w:t>
            </w:r>
            <w:r w:rsidRPr="00B653BA">
              <w:rPr>
                <w:rStyle w:val="o"/>
                <w:rFonts w:asciiTheme="majorBidi" w:eastAsiaTheme="majorEastAsia" w:hAnsiTheme="majorBidi" w:cstheme="majorBidi"/>
                <w:b/>
                <w:bCs/>
                <w:color w:val="212121"/>
                <w:sz w:val="16"/>
                <w:szCs w:val="16"/>
                <w:lang w:val="en-US"/>
                <w:rPrChange w:id="552"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p"/>
                <w:rFonts w:asciiTheme="majorBidi" w:eastAsiaTheme="majorEastAsia" w:hAnsiTheme="majorBidi" w:cstheme="majorBidi"/>
                <w:color w:val="212121"/>
                <w:sz w:val="16"/>
                <w:szCs w:val="16"/>
                <w:lang w:val="en-US"/>
                <w:rPrChange w:id="553" w:author="Shirilord, Isaac (ARTORG)" w:date="2024-05-29T17:37:00Z">
                  <w:rPr>
                    <w:rStyle w:val="p"/>
                    <w:rFonts w:asciiTheme="majorBidi" w:eastAsiaTheme="majorEastAsia" w:hAnsiTheme="majorBidi" w:cstheme="majorBidi"/>
                    <w:color w:val="212121"/>
                    <w:sz w:val="16"/>
                    <w:szCs w:val="16"/>
                  </w:rPr>
                </w:rPrChange>
              </w:rPr>
              <w:t>(</w:t>
            </w:r>
            <w:proofErr w:type="spellStart"/>
            <w:r w:rsidRPr="00B653BA">
              <w:rPr>
                <w:rStyle w:val="n"/>
                <w:rFonts w:asciiTheme="majorBidi" w:eastAsiaTheme="majorEastAsia" w:hAnsiTheme="majorBidi" w:cstheme="majorBidi"/>
                <w:color w:val="212121"/>
                <w:sz w:val="16"/>
                <w:szCs w:val="16"/>
                <w:lang w:val="en-US"/>
                <w:rPrChange w:id="554" w:author="Shirilord, Isaac (ARTORG)" w:date="2024-05-29T17:37:00Z">
                  <w:rPr>
                    <w:rStyle w:val="n"/>
                    <w:rFonts w:asciiTheme="majorBidi" w:eastAsiaTheme="majorEastAsia" w:hAnsiTheme="majorBidi" w:cstheme="majorBidi"/>
                    <w:color w:val="212121"/>
                    <w:sz w:val="16"/>
                    <w:szCs w:val="16"/>
                  </w:rPr>
                </w:rPrChange>
              </w:rPr>
              <w:t>nn</w:t>
            </w:r>
            <w:r w:rsidRPr="00B653BA">
              <w:rPr>
                <w:rStyle w:val="o"/>
                <w:rFonts w:asciiTheme="majorBidi" w:eastAsiaTheme="majorEastAsia" w:hAnsiTheme="majorBidi" w:cstheme="majorBidi"/>
                <w:b/>
                <w:bCs/>
                <w:color w:val="212121"/>
                <w:sz w:val="16"/>
                <w:szCs w:val="16"/>
                <w:lang w:val="en-US"/>
                <w:rPrChange w:id="555"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n"/>
                <w:rFonts w:asciiTheme="majorBidi" w:eastAsiaTheme="majorEastAsia" w:hAnsiTheme="majorBidi" w:cstheme="majorBidi"/>
                <w:color w:val="212121"/>
                <w:sz w:val="16"/>
                <w:szCs w:val="16"/>
                <w:lang w:val="en-US"/>
                <w:rPrChange w:id="556" w:author="Shirilord, Isaac (ARTORG)" w:date="2024-05-29T17:37:00Z">
                  <w:rPr>
                    <w:rStyle w:val="n"/>
                    <w:rFonts w:asciiTheme="majorBidi" w:eastAsiaTheme="majorEastAsia" w:hAnsiTheme="majorBidi" w:cstheme="majorBidi"/>
                    <w:color w:val="212121"/>
                    <w:sz w:val="16"/>
                    <w:szCs w:val="16"/>
                  </w:rPr>
                </w:rPrChange>
              </w:rPr>
              <w:t>ReLU</w:t>
            </w:r>
            <w:proofErr w:type="spellEnd"/>
            <w:r w:rsidRPr="00B653BA">
              <w:rPr>
                <w:rStyle w:val="p"/>
                <w:rFonts w:asciiTheme="majorBidi" w:eastAsiaTheme="majorEastAsia" w:hAnsiTheme="majorBidi" w:cstheme="majorBidi"/>
                <w:color w:val="212121"/>
                <w:sz w:val="16"/>
                <w:szCs w:val="16"/>
                <w:lang w:val="en-US"/>
                <w:rPrChange w:id="557"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558" w:author="Shirilord, Isaac (ARTORG)" w:date="2024-05-29T17:37:00Z">
                  <w:rPr>
                    <w:rFonts w:asciiTheme="majorBidi" w:hAnsiTheme="majorBidi" w:cstheme="majorBidi"/>
                    <w:color w:val="212121"/>
                    <w:sz w:val="16"/>
                    <w:szCs w:val="16"/>
                  </w:rPr>
                </w:rPrChange>
              </w:rPr>
              <w:t xml:space="preserve"> </w:t>
            </w:r>
            <w:r w:rsidRPr="00B653BA">
              <w:rPr>
                <w:rStyle w:val="p"/>
                <w:rFonts w:asciiTheme="majorBidi" w:eastAsiaTheme="majorEastAsia" w:hAnsiTheme="majorBidi" w:cstheme="majorBidi"/>
                <w:color w:val="212121"/>
                <w:sz w:val="16"/>
                <w:szCs w:val="16"/>
                <w:lang w:val="en-US"/>
                <w:rPrChange w:id="559" w:author="Shirilord, Isaac (ARTORG)" w:date="2024-05-29T17:37:00Z">
                  <w:rPr>
                    <w:rStyle w:val="p"/>
                    <w:rFonts w:asciiTheme="majorBidi" w:eastAsiaTheme="majorEastAsia" w:hAnsiTheme="majorBidi" w:cstheme="majorBidi"/>
                    <w:color w:val="212121"/>
                    <w:sz w:val="16"/>
                    <w:szCs w:val="16"/>
                  </w:rPr>
                </w:rPrChange>
              </w:rPr>
              <w:t>{</w:t>
            </w:r>
            <w:r w:rsidRPr="00B653BA">
              <w:rPr>
                <w:rStyle w:val="s2"/>
                <w:rFonts w:asciiTheme="majorBidi" w:eastAsiaTheme="majorEastAsia" w:hAnsiTheme="majorBidi" w:cstheme="majorBidi"/>
                <w:color w:val="212121"/>
                <w:sz w:val="16"/>
                <w:szCs w:val="16"/>
                <w:lang w:val="en-US"/>
                <w:rPrChange w:id="560" w:author="Shirilord, Isaac (ARTORG)" w:date="2024-05-29T17:37:00Z">
                  <w:rPr>
                    <w:rStyle w:val="s2"/>
                    <w:rFonts w:asciiTheme="majorBidi" w:eastAsiaTheme="majorEastAsia" w:hAnsiTheme="majorBidi" w:cstheme="majorBidi"/>
                    <w:color w:val="212121"/>
                    <w:sz w:val="16"/>
                    <w:szCs w:val="16"/>
                  </w:rPr>
                </w:rPrChange>
              </w:rPr>
              <w:t>"</w:t>
            </w:r>
            <w:proofErr w:type="spellStart"/>
            <w:r w:rsidRPr="00B653BA">
              <w:rPr>
                <w:rStyle w:val="s2"/>
                <w:rFonts w:asciiTheme="majorBidi" w:eastAsiaTheme="majorEastAsia" w:hAnsiTheme="majorBidi" w:cstheme="majorBidi"/>
                <w:color w:val="212121"/>
                <w:sz w:val="16"/>
                <w:szCs w:val="16"/>
                <w:lang w:val="en-US"/>
                <w:rPrChange w:id="561" w:author="Shirilord, Isaac (ARTORG)" w:date="2024-05-29T17:37:00Z">
                  <w:rPr>
                    <w:rStyle w:val="s2"/>
                    <w:rFonts w:asciiTheme="majorBidi" w:eastAsiaTheme="majorEastAsia" w:hAnsiTheme="majorBidi" w:cstheme="majorBidi"/>
                    <w:color w:val="212121"/>
                    <w:sz w:val="16"/>
                    <w:szCs w:val="16"/>
                  </w:rPr>
                </w:rPrChange>
              </w:rPr>
              <w:t>inplace</w:t>
            </w:r>
            <w:proofErr w:type="spellEnd"/>
            <w:r w:rsidRPr="00B653BA">
              <w:rPr>
                <w:rStyle w:val="s2"/>
                <w:rFonts w:asciiTheme="majorBidi" w:eastAsiaTheme="majorEastAsia" w:hAnsiTheme="majorBidi" w:cstheme="majorBidi"/>
                <w:color w:val="212121"/>
                <w:sz w:val="16"/>
                <w:szCs w:val="16"/>
                <w:lang w:val="en-US"/>
                <w:rPrChange w:id="562" w:author="Shirilord, Isaac (ARTORG)" w:date="2024-05-29T17:37:00Z">
                  <w:rPr>
                    <w:rStyle w:val="s2"/>
                    <w:rFonts w:asciiTheme="majorBidi" w:eastAsiaTheme="majorEastAsia" w:hAnsiTheme="majorBidi" w:cstheme="majorBidi"/>
                    <w:color w:val="212121"/>
                    <w:sz w:val="16"/>
                    <w:szCs w:val="16"/>
                  </w:rPr>
                </w:rPrChange>
              </w:rPr>
              <w:t>"</w:t>
            </w:r>
            <w:r w:rsidRPr="00B653BA">
              <w:rPr>
                <w:rStyle w:val="p"/>
                <w:rFonts w:asciiTheme="majorBidi" w:eastAsiaTheme="majorEastAsia" w:hAnsiTheme="majorBidi" w:cstheme="majorBidi"/>
                <w:color w:val="212121"/>
                <w:sz w:val="16"/>
                <w:szCs w:val="16"/>
                <w:lang w:val="en-US"/>
                <w:rPrChange w:id="563"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564" w:author="Shirilord, Isaac (ARTORG)" w:date="2024-05-29T17:37:00Z">
                  <w:rPr>
                    <w:rFonts w:asciiTheme="majorBidi" w:hAnsiTheme="majorBidi" w:cstheme="majorBidi"/>
                    <w:color w:val="212121"/>
                    <w:sz w:val="16"/>
                    <w:szCs w:val="16"/>
                  </w:rPr>
                </w:rPrChange>
              </w:rPr>
              <w:t xml:space="preserve"> </w:t>
            </w:r>
            <w:r w:rsidRPr="00B653BA">
              <w:rPr>
                <w:rStyle w:val="kc"/>
                <w:rFonts w:asciiTheme="majorBidi" w:eastAsiaTheme="majorEastAsia" w:hAnsiTheme="majorBidi" w:cstheme="majorBidi"/>
                <w:b/>
                <w:bCs/>
                <w:color w:val="212121"/>
                <w:sz w:val="16"/>
                <w:szCs w:val="16"/>
                <w:lang w:val="en-US"/>
                <w:rPrChange w:id="565" w:author="Shirilord, Isaac (ARTORG)" w:date="2024-05-29T17:37:00Z">
                  <w:rPr>
                    <w:rStyle w:val="kc"/>
                    <w:rFonts w:asciiTheme="majorBidi" w:eastAsiaTheme="majorEastAsia" w:hAnsiTheme="majorBidi" w:cstheme="majorBidi"/>
                    <w:b/>
                    <w:bCs/>
                    <w:color w:val="212121"/>
                    <w:sz w:val="16"/>
                    <w:szCs w:val="16"/>
                  </w:rPr>
                </w:rPrChange>
              </w:rPr>
              <w:t>True</w:t>
            </w:r>
            <w:r w:rsidRPr="00B653BA">
              <w:rPr>
                <w:rStyle w:val="p"/>
                <w:rFonts w:asciiTheme="majorBidi" w:eastAsiaTheme="majorEastAsia" w:hAnsiTheme="majorBidi" w:cstheme="majorBidi"/>
                <w:color w:val="212121"/>
                <w:sz w:val="16"/>
                <w:szCs w:val="16"/>
                <w:lang w:val="en-US"/>
                <w:rPrChange w:id="566" w:author="Shirilord, Isaac (ARTORG)" w:date="2024-05-29T17:37:00Z">
                  <w:rPr>
                    <w:rStyle w:val="p"/>
                    <w:rFonts w:asciiTheme="majorBidi" w:eastAsiaTheme="majorEastAsia" w:hAnsiTheme="majorBidi" w:cstheme="majorBidi"/>
                    <w:color w:val="212121"/>
                    <w:sz w:val="16"/>
                    <w:szCs w:val="16"/>
                  </w:rPr>
                </w:rPrChange>
              </w:rPr>
              <w:t xml:space="preserve">}), </w:t>
            </w:r>
            <w:r w:rsidRPr="00B653BA">
              <w:rPr>
                <w:rStyle w:val="n"/>
                <w:rFonts w:asciiTheme="majorBidi" w:eastAsiaTheme="majorEastAsia" w:hAnsiTheme="majorBidi" w:cstheme="majorBidi"/>
                <w:color w:val="212121"/>
                <w:sz w:val="16"/>
                <w:szCs w:val="16"/>
                <w:lang w:val="en-US"/>
                <w:rPrChange w:id="567" w:author="Shirilord, Isaac (ARTORG)" w:date="2024-05-29T17:37:00Z">
                  <w:rPr>
                    <w:rStyle w:val="n"/>
                    <w:rFonts w:asciiTheme="majorBidi" w:eastAsiaTheme="majorEastAsia" w:hAnsiTheme="majorBidi" w:cstheme="majorBidi"/>
                    <w:color w:val="212121"/>
                    <w:sz w:val="16"/>
                    <w:szCs w:val="16"/>
                  </w:rPr>
                </w:rPrChange>
              </w:rPr>
              <w:t>strides</w:t>
            </w:r>
            <w:r w:rsidRPr="00B653BA">
              <w:rPr>
                <w:rStyle w:val="o"/>
                <w:rFonts w:asciiTheme="majorBidi" w:eastAsiaTheme="majorEastAsia" w:hAnsiTheme="majorBidi" w:cstheme="majorBidi"/>
                <w:b/>
                <w:bCs/>
                <w:color w:val="212121"/>
                <w:sz w:val="16"/>
                <w:szCs w:val="16"/>
                <w:lang w:val="en-US"/>
                <w:rPrChange w:id="568"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p"/>
                <w:rFonts w:asciiTheme="majorBidi" w:eastAsiaTheme="majorEastAsia" w:hAnsiTheme="majorBidi" w:cstheme="majorBidi"/>
                <w:color w:val="212121"/>
                <w:sz w:val="16"/>
                <w:szCs w:val="16"/>
                <w:lang w:val="en-US"/>
                <w:rPrChange w:id="569" w:author="Shirilord, Isaac (ARTORG)" w:date="2024-05-29T17:37:00Z">
                  <w:rPr>
                    <w:rStyle w:val="p"/>
                    <w:rFonts w:asciiTheme="majorBidi" w:eastAsiaTheme="majorEastAsia" w:hAnsiTheme="majorBidi" w:cstheme="majorBidi"/>
                    <w:color w:val="212121"/>
                    <w:sz w:val="16"/>
                    <w:szCs w:val="16"/>
                  </w:rPr>
                </w:rPrChange>
              </w:rPr>
              <w:t>(</w:t>
            </w:r>
            <w:r w:rsidRPr="00B653BA">
              <w:rPr>
                <w:rStyle w:val="mi"/>
                <w:rFonts w:asciiTheme="majorBidi" w:eastAsiaTheme="majorEastAsia" w:hAnsiTheme="majorBidi" w:cstheme="majorBidi"/>
                <w:color w:val="212121"/>
                <w:sz w:val="16"/>
                <w:szCs w:val="16"/>
                <w:lang w:val="en-US"/>
                <w:rPrChange w:id="570" w:author="Shirilord, Isaac (ARTORG)" w:date="2024-05-29T17:37:00Z">
                  <w:rPr>
                    <w:rStyle w:val="mi"/>
                    <w:rFonts w:asciiTheme="majorBidi" w:eastAsiaTheme="majorEastAsia" w:hAnsiTheme="majorBidi" w:cstheme="majorBidi"/>
                    <w:color w:val="212121"/>
                    <w:sz w:val="16"/>
                    <w:szCs w:val="16"/>
                  </w:rPr>
                </w:rPrChange>
              </w:rPr>
              <w:t>2</w:t>
            </w:r>
            <w:r w:rsidRPr="00B653BA">
              <w:rPr>
                <w:rStyle w:val="p"/>
                <w:rFonts w:asciiTheme="majorBidi" w:eastAsiaTheme="majorEastAsia" w:hAnsiTheme="majorBidi" w:cstheme="majorBidi"/>
                <w:color w:val="212121"/>
                <w:sz w:val="16"/>
                <w:szCs w:val="16"/>
                <w:lang w:val="en-US"/>
                <w:rPrChange w:id="571"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572" w:author="Shirilord, Isaac (ARTORG)" w:date="2024-05-29T17:37:00Z">
                  <w:rPr>
                    <w:rFonts w:asciiTheme="majorBidi" w:hAnsiTheme="majorBidi" w:cstheme="majorBidi"/>
                    <w:color w:val="212121"/>
                    <w:sz w:val="16"/>
                    <w:szCs w:val="16"/>
                  </w:rPr>
                </w:rPrChange>
              </w:rPr>
              <w:t xml:space="preserve"> </w:t>
            </w:r>
            <w:r w:rsidRPr="00B653BA">
              <w:rPr>
                <w:rStyle w:val="mi"/>
                <w:rFonts w:asciiTheme="majorBidi" w:eastAsiaTheme="majorEastAsia" w:hAnsiTheme="majorBidi" w:cstheme="majorBidi"/>
                <w:color w:val="212121"/>
                <w:sz w:val="16"/>
                <w:szCs w:val="16"/>
                <w:lang w:val="en-US"/>
                <w:rPrChange w:id="573" w:author="Shirilord, Isaac (ARTORG)" w:date="2024-05-29T17:37:00Z">
                  <w:rPr>
                    <w:rStyle w:val="mi"/>
                    <w:rFonts w:asciiTheme="majorBidi" w:eastAsiaTheme="majorEastAsia" w:hAnsiTheme="majorBidi" w:cstheme="majorBidi"/>
                    <w:color w:val="212121"/>
                    <w:sz w:val="16"/>
                    <w:szCs w:val="16"/>
                  </w:rPr>
                </w:rPrChange>
              </w:rPr>
              <w:t>2</w:t>
            </w:r>
            <w:r w:rsidRPr="00B653BA">
              <w:rPr>
                <w:rStyle w:val="p"/>
                <w:rFonts w:asciiTheme="majorBidi" w:eastAsiaTheme="majorEastAsia" w:hAnsiTheme="majorBidi" w:cstheme="majorBidi"/>
                <w:color w:val="212121"/>
                <w:sz w:val="16"/>
                <w:szCs w:val="16"/>
                <w:lang w:val="en-US"/>
                <w:rPrChange w:id="574" w:author="Shirilord, Isaac (ARTORG)" w:date="2024-05-29T17:37:00Z">
                  <w:rPr>
                    <w:rStyle w:val="p"/>
                    <w:rFonts w:asciiTheme="majorBidi" w:eastAsiaTheme="majorEastAsia" w:hAnsiTheme="majorBidi" w:cstheme="majorBidi"/>
                    <w:color w:val="212121"/>
                    <w:sz w:val="16"/>
                    <w:szCs w:val="16"/>
                  </w:rPr>
                </w:rPrChange>
              </w:rPr>
              <w:t xml:space="preserve">), </w:t>
            </w:r>
            <w:proofErr w:type="spellStart"/>
            <w:r w:rsidRPr="00B653BA">
              <w:rPr>
                <w:rStyle w:val="n"/>
                <w:rFonts w:asciiTheme="majorBidi" w:eastAsiaTheme="majorEastAsia" w:hAnsiTheme="majorBidi" w:cstheme="majorBidi"/>
                <w:color w:val="212121"/>
                <w:sz w:val="16"/>
                <w:szCs w:val="16"/>
                <w:lang w:val="en-US"/>
                <w:rPrChange w:id="575" w:author="Shirilord, Isaac (ARTORG)" w:date="2024-05-29T17:37:00Z">
                  <w:rPr>
                    <w:rStyle w:val="n"/>
                    <w:rFonts w:asciiTheme="majorBidi" w:eastAsiaTheme="majorEastAsia" w:hAnsiTheme="majorBidi" w:cstheme="majorBidi"/>
                    <w:color w:val="212121"/>
                    <w:sz w:val="16"/>
                    <w:szCs w:val="16"/>
                  </w:rPr>
                </w:rPrChange>
              </w:rPr>
              <w:t>num_res_units</w:t>
            </w:r>
            <w:proofErr w:type="spellEnd"/>
            <w:r w:rsidRPr="00B653BA">
              <w:rPr>
                <w:rStyle w:val="o"/>
                <w:rFonts w:asciiTheme="majorBidi" w:eastAsiaTheme="majorEastAsia" w:hAnsiTheme="majorBidi" w:cstheme="majorBidi"/>
                <w:b/>
                <w:bCs/>
                <w:color w:val="212121"/>
                <w:sz w:val="16"/>
                <w:szCs w:val="16"/>
                <w:lang w:val="en-US"/>
                <w:rPrChange w:id="576"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mi"/>
                <w:rFonts w:asciiTheme="majorBidi" w:eastAsiaTheme="majorEastAsia" w:hAnsiTheme="majorBidi" w:cstheme="majorBidi"/>
                <w:color w:val="212121"/>
                <w:sz w:val="16"/>
                <w:szCs w:val="16"/>
                <w:lang w:val="en-US"/>
                <w:rPrChange w:id="577" w:author="Shirilord, Isaac (ARTORG)" w:date="2024-05-29T17:37:00Z">
                  <w:rPr>
                    <w:rStyle w:val="mi"/>
                    <w:rFonts w:asciiTheme="majorBidi" w:eastAsiaTheme="majorEastAsia" w:hAnsiTheme="majorBidi" w:cstheme="majorBidi"/>
                    <w:color w:val="212121"/>
                    <w:sz w:val="16"/>
                    <w:szCs w:val="16"/>
                  </w:rPr>
                </w:rPrChange>
              </w:rPr>
              <w:t>2</w:t>
            </w:r>
            <w:r w:rsidRPr="00B653BA">
              <w:rPr>
                <w:rStyle w:val="p"/>
                <w:rFonts w:asciiTheme="majorBidi" w:eastAsiaTheme="majorEastAsia" w:hAnsiTheme="majorBidi" w:cstheme="majorBidi"/>
                <w:color w:val="212121"/>
                <w:sz w:val="16"/>
                <w:szCs w:val="16"/>
                <w:lang w:val="en-US"/>
                <w:rPrChange w:id="578" w:author="Shirilord, Isaac (ARTORG)" w:date="2024-05-29T17:37:00Z">
                  <w:rPr>
                    <w:rStyle w:val="p"/>
                    <w:rFonts w:asciiTheme="majorBidi" w:eastAsiaTheme="majorEastAsia" w:hAnsiTheme="majorBidi" w:cstheme="majorBidi"/>
                    <w:color w:val="212121"/>
                    <w:sz w:val="16"/>
                    <w:szCs w:val="16"/>
                  </w:rPr>
                </w:rPrChange>
              </w:rPr>
              <w:t xml:space="preserve">, </w:t>
            </w:r>
            <w:r w:rsidRPr="00B653BA">
              <w:rPr>
                <w:rStyle w:val="n"/>
                <w:rFonts w:asciiTheme="majorBidi" w:eastAsiaTheme="majorEastAsia" w:hAnsiTheme="majorBidi" w:cstheme="majorBidi"/>
                <w:color w:val="212121"/>
                <w:sz w:val="16"/>
                <w:szCs w:val="16"/>
                <w:lang w:val="en-US"/>
                <w:rPrChange w:id="579" w:author="Shirilord, Isaac (ARTORG)" w:date="2024-05-29T17:37:00Z">
                  <w:rPr>
                    <w:rStyle w:val="n"/>
                    <w:rFonts w:asciiTheme="majorBidi" w:eastAsiaTheme="majorEastAsia" w:hAnsiTheme="majorBidi" w:cstheme="majorBidi"/>
                    <w:color w:val="212121"/>
                    <w:sz w:val="16"/>
                    <w:szCs w:val="16"/>
                  </w:rPr>
                </w:rPrChange>
              </w:rPr>
              <w:t>norm</w:t>
            </w:r>
            <w:r w:rsidRPr="00B653BA">
              <w:rPr>
                <w:rStyle w:val="o"/>
                <w:rFonts w:asciiTheme="majorBidi" w:eastAsiaTheme="majorEastAsia" w:hAnsiTheme="majorBidi" w:cstheme="majorBidi"/>
                <w:b/>
                <w:bCs/>
                <w:color w:val="212121"/>
                <w:sz w:val="16"/>
                <w:szCs w:val="16"/>
                <w:lang w:val="en-US"/>
                <w:rPrChange w:id="580" w:author="Shirilord, Isaac (ARTORG)" w:date="2024-05-29T17:37:00Z">
                  <w:rPr>
                    <w:rStyle w:val="o"/>
                    <w:rFonts w:asciiTheme="majorBidi" w:eastAsiaTheme="majorEastAsia" w:hAnsiTheme="majorBidi" w:cstheme="majorBidi"/>
                    <w:b/>
                    <w:bCs/>
                    <w:color w:val="212121"/>
                    <w:sz w:val="16"/>
                    <w:szCs w:val="16"/>
                  </w:rPr>
                </w:rPrChange>
              </w:rPr>
              <w:t>=</w:t>
            </w:r>
            <w:proofErr w:type="spellStart"/>
            <w:r w:rsidRPr="00B653BA">
              <w:rPr>
                <w:rStyle w:val="n"/>
                <w:rFonts w:asciiTheme="majorBidi" w:eastAsiaTheme="majorEastAsia" w:hAnsiTheme="majorBidi" w:cstheme="majorBidi"/>
                <w:color w:val="212121"/>
                <w:sz w:val="16"/>
                <w:szCs w:val="16"/>
                <w:lang w:val="en-US"/>
                <w:rPrChange w:id="581" w:author="Shirilord, Isaac (ARTORG)" w:date="2024-05-29T17:37:00Z">
                  <w:rPr>
                    <w:rStyle w:val="n"/>
                    <w:rFonts w:asciiTheme="majorBidi" w:eastAsiaTheme="majorEastAsia" w:hAnsiTheme="majorBidi" w:cstheme="majorBidi"/>
                    <w:color w:val="212121"/>
                    <w:sz w:val="16"/>
                    <w:szCs w:val="16"/>
                  </w:rPr>
                </w:rPrChange>
              </w:rPr>
              <w:t>Norm</w:t>
            </w:r>
            <w:r w:rsidRPr="00B653BA">
              <w:rPr>
                <w:rStyle w:val="o"/>
                <w:rFonts w:asciiTheme="majorBidi" w:eastAsiaTheme="majorEastAsia" w:hAnsiTheme="majorBidi" w:cstheme="majorBidi"/>
                <w:b/>
                <w:bCs/>
                <w:color w:val="212121"/>
                <w:sz w:val="16"/>
                <w:szCs w:val="16"/>
                <w:lang w:val="en-US"/>
                <w:rPrChange w:id="582"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n"/>
                <w:rFonts w:asciiTheme="majorBidi" w:eastAsiaTheme="majorEastAsia" w:hAnsiTheme="majorBidi" w:cstheme="majorBidi"/>
                <w:color w:val="212121"/>
                <w:sz w:val="16"/>
                <w:szCs w:val="16"/>
                <w:lang w:val="en-US"/>
                <w:rPrChange w:id="583" w:author="Shirilord, Isaac (ARTORG)" w:date="2024-05-29T17:37:00Z">
                  <w:rPr>
                    <w:rStyle w:val="n"/>
                    <w:rFonts w:asciiTheme="majorBidi" w:eastAsiaTheme="majorEastAsia" w:hAnsiTheme="majorBidi" w:cstheme="majorBidi"/>
                    <w:color w:val="212121"/>
                    <w:sz w:val="16"/>
                    <w:szCs w:val="16"/>
                  </w:rPr>
                </w:rPrChange>
              </w:rPr>
              <w:t>BATCH</w:t>
            </w:r>
            <w:proofErr w:type="spellEnd"/>
            <w:r w:rsidRPr="00B653BA">
              <w:rPr>
                <w:rStyle w:val="p"/>
                <w:rFonts w:asciiTheme="majorBidi" w:eastAsiaTheme="majorEastAsia" w:hAnsiTheme="majorBidi" w:cstheme="majorBidi"/>
                <w:color w:val="212121"/>
                <w:sz w:val="16"/>
                <w:szCs w:val="16"/>
                <w:lang w:val="en-US"/>
                <w:rPrChange w:id="584" w:author="Shirilord, Isaac (ARTORG)" w:date="2024-05-29T17:37:00Z">
                  <w:rPr>
                    <w:rStyle w:val="p"/>
                    <w:rFonts w:asciiTheme="majorBidi" w:eastAsiaTheme="majorEastAsia" w:hAnsiTheme="majorBidi" w:cstheme="majorBidi"/>
                    <w:color w:val="212121"/>
                    <w:sz w:val="16"/>
                    <w:szCs w:val="16"/>
                  </w:rPr>
                </w:rPrChange>
              </w:rPr>
              <w:t>)</w:t>
            </w:r>
          </w:p>
        </w:tc>
      </w:tr>
      <w:tr w:rsidR="00250867" w:rsidRPr="00B653BA" w14:paraId="0EAE6A25" w14:textId="77777777" w:rsidTr="00D06CBC">
        <w:tc>
          <w:tcPr>
            <w:tcW w:w="1465" w:type="dxa"/>
          </w:tcPr>
          <w:p w14:paraId="273EB330" w14:textId="77777777" w:rsidR="00250867" w:rsidRPr="00B653BA" w:rsidRDefault="00250867" w:rsidP="00D06CBC">
            <w:pPr>
              <w:pStyle w:val="HTMLPreformatted"/>
              <w:spacing w:line="244" w:lineRule="atLeast"/>
              <w:rPr>
                <w:rStyle w:val="n"/>
                <w:rFonts w:asciiTheme="majorBidi" w:eastAsiaTheme="majorEastAsia" w:hAnsiTheme="majorBidi" w:cstheme="majorBidi"/>
                <w:color w:val="212121"/>
                <w:sz w:val="16"/>
                <w:szCs w:val="16"/>
                <w:lang w:val="en-US"/>
                <w:rPrChange w:id="585" w:author="Shirilord, Isaac (ARTORG)" w:date="2024-05-29T17:37:00Z">
                  <w:rPr>
                    <w:rStyle w:val="n"/>
                    <w:rFonts w:asciiTheme="majorBidi" w:eastAsiaTheme="majorEastAsia" w:hAnsiTheme="majorBidi" w:cstheme="majorBidi"/>
                    <w:color w:val="212121"/>
                    <w:sz w:val="16"/>
                    <w:szCs w:val="16"/>
                    <w:shd w:val="clear" w:color="auto" w:fill="FFFFFF"/>
                  </w:rPr>
                </w:rPrChange>
              </w:rPr>
            </w:pPr>
            <w:proofErr w:type="spellStart"/>
            <w:r w:rsidRPr="00B653BA">
              <w:rPr>
                <w:rStyle w:val="n"/>
                <w:rFonts w:asciiTheme="majorBidi" w:eastAsiaTheme="majorEastAsia" w:hAnsiTheme="majorBidi" w:cstheme="majorBidi"/>
                <w:color w:val="212121"/>
                <w:sz w:val="16"/>
                <w:szCs w:val="16"/>
                <w:lang w:val="en-US"/>
                <w:rPrChange w:id="586" w:author="Shirilord, Isaac (ARTORG)" w:date="2024-05-29T17:37:00Z">
                  <w:rPr>
                    <w:rStyle w:val="n"/>
                    <w:rFonts w:asciiTheme="majorBidi" w:eastAsiaTheme="majorEastAsia" w:hAnsiTheme="majorBidi" w:cstheme="majorBidi"/>
                    <w:color w:val="212121"/>
                    <w:sz w:val="16"/>
                    <w:szCs w:val="16"/>
                  </w:rPr>
                </w:rPrChange>
              </w:rPr>
              <w:t>loss_function</w:t>
            </w:r>
            <w:proofErr w:type="spellEnd"/>
          </w:p>
        </w:tc>
        <w:tc>
          <w:tcPr>
            <w:tcW w:w="7551" w:type="dxa"/>
          </w:tcPr>
          <w:p w14:paraId="2B6CF98D" w14:textId="77777777" w:rsidR="00250867" w:rsidRPr="00B653BA" w:rsidRDefault="00250867" w:rsidP="00D06CBC">
            <w:pPr>
              <w:pStyle w:val="HTMLPreformatted"/>
              <w:spacing w:line="244" w:lineRule="atLeast"/>
              <w:rPr>
                <w:rStyle w:val="p"/>
                <w:rFonts w:asciiTheme="majorBidi" w:eastAsiaTheme="majorEastAsia" w:hAnsiTheme="majorBidi" w:cstheme="majorBidi"/>
                <w:color w:val="212121"/>
                <w:sz w:val="16"/>
                <w:szCs w:val="16"/>
                <w:lang w:val="en-US"/>
                <w:rPrChange w:id="587" w:author="Shirilord, Isaac (ARTORG)" w:date="2024-05-29T17:37:00Z">
                  <w:rPr>
                    <w:rStyle w:val="p"/>
                    <w:rFonts w:asciiTheme="majorBidi" w:eastAsiaTheme="majorEastAsia" w:hAnsiTheme="majorBidi" w:cstheme="majorBidi"/>
                    <w:color w:val="212121"/>
                    <w:sz w:val="16"/>
                    <w:szCs w:val="16"/>
                  </w:rPr>
                </w:rPrChange>
              </w:rPr>
            </w:pPr>
            <w:proofErr w:type="spellStart"/>
            <w:r w:rsidRPr="00B653BA">
              <w:rPr>
                <w:rStyle w:val="n"/>
                <w:rFonts w:asciiTheme="majorBidi" w:eastAsiaTheme="majorEastAsia" w:hAnsiTheme="majorBidi" w:cstheme="majorBidi"/>
                <w:color w:val="212121"/>
                <w:sz w:val="16"/>
                <w:szCs w:val="16"/>
                <w:lang w:val="en-US"/>
                <w:rPrChange w:id="588" w:author="Shirilord, Isaac (ARTORG)" w:date="2024-05-29T17:37:00Z">
                  <w:rPr>
                    <w:rStyle w:val="n"/>
                    <w:rFonts w:asciiTheme="majorBidi" w:eastAsiaTheme="majorEastAsia" w:hAnsiTheme="majorBidi" w:cstheme="majorBidi"/>
                    <w:color w:val="212121"/>
                    <w:sz w:val="16"/>
                    <w:szCs w:val="16"/>
                  </w:rPr>
                </w:rPrChange>
              </w:rPr>
              <w:t>torch</w:t>
            </w:r>
            <w:r w:rsidRPr="00B653BA">
              <w:rPr>
                <w:rStyle w:val="o"/>
                <w:rFonts w:asciiTheme="majorBidi" w:eastAsiaTheme="majorEastAsia" w:hAnsiTheme="majorBidi" w:cstheme="majorBidi"/>
                <w:b/>
                <w:bCs/>
                <w:color w:val="212121"/>
                <w:sz w:val="16"/>
                <w:szCs w:val="16"/>
                <w:lang w:val="en-US"/>
                <w:rPrChange w:id="589" w:author="Shirilord, Isaac (ARTORG)" w:date="2024-05-29T17:37:00Z">
                  <w:rPr>
                    <w:rStyle w:val="o"/>
                    <w:rFonts w:asciiTheme="majorBidi" w:eastAsiaTheme="majorEastAsia" w:hAnsiTheme="majorBidi" w:cstheme="majorBidi"/>
                    <w:b/>
                    <w:bCs/>
                    <w:color w:val="212121"/>
                    <w:sz w:val="16"/>
                    <w:szCs w:val="16"/>
                  </w:rPr>
                </w:rPrChange>
              </w:rPr>
              <w:t>.</w:t>
            </w:r>
            <w:proofErr w:type="gramStart"/>
            <w:r w:rsidRPr="00B653BA">
              <w:rPr>
                <w:rStyle w:val="n"/>
                <w:rFonts w:asciiTheme="majorBidi" w:eastAsiaTheme="majorEastAsia" w:hAnsiTheme="majorBidi" w:cstheme="majorBidi"/>
                <w:color w:val="212121"/>
                <w:sz w:val="16"/>
                <w:szCs w:val="16"/>
                <w:lang w:val="en-US"/>
                <w:rPrChange w:id="590" w:author="Shirilord, Isaac (ARTORG)" w:date="2024-05-29T17:37:00Z">
                  <w:rPr>
                    <w:rStyle w:val="n"/>
                    <w:rFonts w:asciiTheme="majorBidi" w:eastAsiaTheme="majorEastAsia" w:hAnsiTheme="majorBidi" w:cstheme="majorBidi"/>
                    <w:color w:val="212121"/>
                    <w:sz w:val="16"/>
                    <w:szCs w:val="16"/>
                  </w:rPr>
                </w:rPrChange>
              </w:rPr>
              <w:t>nn</w:t>
            </w:r>
            <w:r w:rsidRPr="00B653BA">
              <w:rPr>
                <w:rStyle w:val="o"/>
                <w:rFonts w:asciiTheme="majorBidi" w:eastAsiaTheme="majorEastAsia" w:hAnsiTheme="majorBidi" w:cstheme="majorBidi"/>
                <w:b/>
                <w:bCs/>
                <w:color w:val="212121"/>
                <w:sz w:val="16"/>
                <w:szCs w:val="16"/>
                <w:lang w:val="en-US"/>
                <w:rPrChange w:id="591"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n"/>
                <w:rFonts w:asciiTheme="majorBidi" w:eastAsiaTheme="majorEastAsia" w:hAnsiTheme="majorBidi" w:cstheme="majorBidi"/>
                <w:color w:val="212121"/>
                <w:sz w:val="16"/>
                <w:szCs w:val="16"/>
                <w:lang w:val="en-US"/>
                <w:rPrChange w:id="592" w:author="Shirilord, Isaac (ARTORG)" w:date="2024-05-29T17:37:00Z">
                  <w:rPr>
                    <w:rStyle w:val="n"/>
                    <w:rFonts w:asciiTheme="majorBidi" w:eastAsiaTheme="majorEastAsia" w:hAnsiTheme="majorBidi" w:cstheme="majorBidi"/>
                    <w:color w:val="212121"/>
                    <w:sz w:val="16"/>
                    <w:szCs w:val="16"/>
                  </w:rPr>
                </w:rPrChange>
              </w:rPr>
              <w:t>MSELoss</w:t>
            </w:r>
            <w:proofErr w:type="spellEnd"/>
            <w:proofErr w:type="gramEnd"/>
            <w:r w:rsidRPr="00B653BA">
              <w:rPr>
                <w:rStyle w:val="p"/>
                <w:rFonts w:asciiTheme="majorBidi" w:eastAsiaTheme="majorEastAsia" w:hAnsiTheme="majorBidi" w:cstheme="majorBidi"/>
                <w:color w:val="212121"/>
                <w:sz w:val="16"/>
                <w:szCs w:val="16"/>
                <w:lang w:val="en-US"/>
                <w:rPrChange w:id="593" w:author="Shirilord, Isaac (ARTORG)" w:date="2024-05-29T17:37:00Z">
                  <w:rPr>
                    <w:rStyle w:val="p"/>
                    <w:rFonts w:asciiTheme="majorBidi" w:eastAsiaTheme="majorEastAsia" w:hAnsiTheme="majorBidi" w:cstheme="majorBidi"/>
                    <w:color w:val="212121"/>
                    <w:sz w:val="16"/>
                    <w:szCs w:val="16"/>
                  </w:rPr>
                </w:rPrChange>
              </w:rPr>
              <w:t>()</w:t>
            </w:r>
          </w:p>
        </w:tc>
      </w:tr>
      <w:tr w:rsidR="00250867" w:rsidRPr="00B653BA" w14:paraId="7FC52BE4" w14:textId="77777777" w:rsidTr="00D06CBC">
        <w:tc>
          <w:tcPr>
            <w:tcW w:w="1465" w:type="dxa"/>
          </w:tcPr>
          <w:p w14:paraId="542AD1B3" w14:textId="77777777" w:rsidR="00250867" w:rsidRPr="00B653BA" w:rsidRDefault="00250867" w:rsidP="00D06CBC">
            <w:pPr>
              <w:pStyle w:val="HTMLPreformatted"/>
              <w:spacing w:line="244" w:lineRule="atLeast"/>
              <w:rPr>
                <w:rStyle w:val="n"/>
                <w:rFonts w:asciiTheme="majorBidi" w:eastAsiaTheme="majorEastAsia" w:hAnsiTheme="majorBidi" w:cstheme="majorBidi"/>
                <w:color w:val="212121"/>
                <w:sz w:val="16"/>
                <w:szCs w:val="16"/>
                <w:lang w:val="en-US"/>
                <w:rPrChange w:id="594" w:author="Shirilord, Isaac (ARTORG)" w:date="2024-05-29T17:37:00Z">
                  <w:rPr>
                    <w:rStyle w:val="n"/>
                    <w:rFonts w:asciiTheme="majorBidi" w:eastAsiaTheme="majorEastAsia" w:hAnsiTheme="majorBidi" w:cstheme="majorBidi"/>
                    <w:color w:val="212121"/>
                    <w:sz w:val="16"/>
                    <w:szCs w:val="16"/>
                    <w:shd w:val="clear" w:color="auto" w:fill="FFFFFF"/>
                  </w:rPr>
                </w:rPrChange>
              </w:rPr>
            </w:pPr>
            <w:r w:rsidRPr="00B653BA">
              <w:rPr>
                <w:rStyle w:val="n"/>
                <w:rFonts w:asciiTheme="majorBidi" w:eastAsiaTheme="majorEastAsia" w:hAnsiTheme="majorBidi" w:cstheme="majorBidi"/>
                <w:color w:val="212121"/>
                <w:sz w:val="16"/>
                <w:szCs w:val="16"/>
                <w:lang w:val="en-US"/>
                <w:rPrChange w:id="595" w:author="Shirilord, Isaac (ARTORG)" w:date="2024-05-29T17:37:00Z">
                  <w:rPr>
                    <w:rStyle w:val="n"/>
                    <w:rFonts w:asciiTheme="majorBidi" w:eastAsiaTheme="majorEastAsia" w:hAnsiTheme="majorBidi" w:cstheme="majorBidi"/>
                    <w:color w:val="212121"/>
                    <w:sz w:val="16"/>
                    <w:szCs w:val="16"/>
                  </w:rPr>
                </w:rPrChange>
              </w:rPr>
              <w:t>optimizer</w:t>
            </w:r>
          </w:p>
        </w:tc>
        <w:tc>
          <w:tcPr>
            <w:tcW w:w="7551" w:type="dxa"/>
          </w:tcPr>
          <w:p w14:paraId="09BBAC14" w14:textId="77777777" w:rsidR="00250867" w:rsidRPr="00B653BA" w:rsidRDefault="00250867" w:rsidP="00D06CBC">
            <w:pPr>
              <w:pStyle w:val="HTMLPreformatted"/>
              <w:spacing w:line="244" w:lineRule="atLeast"/>
              <w:rPr>
                <w:rStyle w:val="p"/>
                <w:rFonts w:asciiTheme="majorBidi" w:eastAsiaTheme="majorEastAsia" w:hAnsiTheme="majorBidi" w:cstheme="majorBidi"/>
                <w:color w:val="212121"/>
                <w:sz w:val="16"/>
                <w:szCs w:val="16"/>
                <w:lang w:val="en-US"/>
                <w:rPrChange w:id="596" w:author="Shirilord, Isaac (ARTORG)" w:date="2024-05-29T17:37:00Z">
                  <w:rPr>
                    <w:rStyle w:val="p"/>
                    <w:rFonts w:asciiTheme="majorBidi" w:eastAsiaTheme="majorEastAsia" w:hAnsiTheme="majorBidi" w:cstheme="majorBidi"/>
                    <w:color w:val="212121"/>
                    <w:sz w:val="16"/>
                    <w:szCs w:val="16"/>
                  </w:rPr>
                </w:rPrChange>
              </w:rPr>
            </w:pPr>
            <w:proofErr w:type="spellStart"/>
            <w:proofErr w:type="gramStart"/>
            <w:r w:rsidRPr="00B653BA">
              <w:rPr>
                <w:rStyle w:val="n"/>
                <w:rFonts w:asciiTheme="majorBidi" w:eastAsiaTheme="majorEastAsia" w:hAnsiTheme="majorBidi" w:cstheme="majorBidi"/>
                <w:color w:val="212121"/>
                <w:sz w:val="16"/>
                <w:szCs w:val="16"/>
                <w:lang w:val="en-US"/>
                <w:rPrChange w:id="597" w:author="Shirilord, Isaac (ARTORG)" w:date="2024-05-29T17:37:00Z">
                  <w:rPr>
                    <w:rStyle w:val="n"/>
                    <w:rFonts w:asciiTheme="majorBidi" w:eastAsiaTheme="majorEastAsia" w:hAnsiTheme="majorBidi" w:cstheme="majorBidi"/>
                    <w:color w:val="212121"/>
                    <w:sz w:val="16"/>
                    <w:szCs w:val="16"/>
                  </w:rPr>
                </w:rPrChange>
              </w:rPr>
              <w:t>torch</w:t>
            </w:r>
            <w:r w:rsidRPr="00B653BA">
              <w:rPr>
                <w:rStyle w:val="o"/>
                <w:rFonts w:asciiTheme="majorBidi" w:eastAsiaTheme="majorEastAsia" w:hAnsiTheme="majorBidi" w:cstheme="majorBidi"/>
                <w:b/>
                <w:bCs/>
                <w:color w:val="212121"/>
                <w:sz w:val="16"/>
                <w:szCs w:val="16"/>
                <w:lang w:val="en-US"/>
                <w:rPrChange w:id="598"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n"/>
                <w:rFonts w:asciiTheme="majorBidi" w:eastAsiaTheme="majorEastAsia" w:hAnsiTheme="majorBidi" w:cstheme="majorBidi"/>
                <w:color w:val="212121"/>
                <w:sz w:val="16"/>
                <w:szCs w:val="16"/>
                <w:lang w:val="en-US"/>
                <w:rPrChange w:id="599" w:author="Shirilord, Isaac (ARTORG)" w:date="2024-05-29T17:37:00Z">
                  <w:rPr>
                    <w:rStyle w:val="n"/>
                    <w:rFonts w:asciiTheme="majorBidi" w:eastAsiaTheme="majorEastAsia" w:hAnsiTheme="majorBidi" w:cstheme="majorBidi"/>
                    <w:color w:val="212121"/>
                    <w:sz w:val="16"/>
                    <w:szCs w:val="16"/>
                  </w:rPr>
                </w:rPrChange>
              </w:rPr>
              <w:t>optim</w:t>
            </w:r>
            <w:proofErr w:type="gramEnd"/>
            <w:r w:rsidRPr="00B653BA">
              <w:rPr>
                <w:rStyle w:val="o"/>
                <w:rFonts w:asciiTheme="majorBidi" w:eastAsiaTheme="majorEastAsia" w:hAnsiTheme="majorBidi" w:cstheme="majorBidi"/>
                <w:b/>
                <w:bCs/>
                <w:color w:val="212121"/>
                <w:sz w:val="16"/>
                <w:szCs w:val="16"/>
                <w:lang w:val="en-US"/>
                <w:rPrChange w:id="600"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n"/>
                <w:rFonts w:asciiTheme="majorBidi" w:eastAsiaTheme="majorEastAsia" w:hAnsiTheme="majorBidi" w:cstheme="majorBidi"/>
                <w:color w:val="212121"/>
                <w:sz w:val="16"/>
                <w:szCs w:val="16"/>
                <w:lang w:val="en-US"/>
                <w:rPrChange w:id="601" w:author="Shirilord, Isaac (ARTORG)" w:date="2024-05-29T17:37:00Z">
                  <w:rPr>
                    <w:rStyle w:val="n"/>
                    <w:rFonts w:asciiTheme="majorBidi" w:eastAsiaTheme="majorEastAsia" w:hAnsiTheme="majorBidi" w:cstheme="majorBidi"/>
                    <w:color w:val="212121"/>
                    <w:sz w:val="16"/>
                    <w:szCs w:val="16"/>
                  </w:rPr>
                </w:rPrChange>
              </w:rPr>
              <w:t>Adam</w:t>
            </w:r>
            <w:proofErr w:type="spellEnd"/>
            <w:r w:rsidRPr="00B653BA">
              <w:rPr>
                <w:rStyle w:val="p"/>
                <w:rFonts w:asciiTheme="majorBidi" w:eastAsiaTheme="majorEastAsia" w:hAnsiTheme="majorBidi" w:cstheme="majorBidi"/>
                <w:color w:val="212121"/>
                <w:sz w:val="16"/>
                <w:szCs w:val="16"/>
                <w:lang w:val="en-US"/>
                <w:rPrChange w:id="602" w:author="Shirilord, Isaac (ARTORG)" w:date="2024-05-29T17:37:00Z">
                  <w:rPr>
                    <w:rStyle w:val="p"/>
                    <w:rFonts w:asciiTheme="majorBidi" w:eastAsiaTheme="majorEastAsia" w:hAnsiTheme="majorBidi" w:cstheme="majorBidi"/>
                    <w:color w:val="212121"/>
                    <w:sz w:val="16"/>
                    <w:szCs w:val="16"/>
                  </w:rPr>
                </w:rPrChange>
              </w:rPr>
              <w:t>(</w:t>
            </w:r>
            <w:proofErr w:type="spellStart"/>
            <w:r w:rsidRPr="00B653BA">
              <w:rPr>
                <w:rStyle w:val="n"/>
                <w:rFonts w:asciiTheme="majorBidi" w:eastAsiaTheme="majorEastAsia" w:hAnsiTheme="majorBidi" w:cstheme="majorBidi"/>
                <w:color w:val="212121"/>
                <w:sz w:val="16"/>
                <w:szCs w:val="16"/>
                <w:lang w:val="en-US"/>
                <w:rPrChange w:id="603" w:author="Shirilord, Isaac (ARTORG)" w:date="2024-05-29T17:37:00Z">
                  <w:rPr>
                    <w:rStyle w:val="n"/>
                    <w:rFonts w:asciiTheme="majorBidi" w:eastAsiaTheme="majorEastAsia" w:hAnsiTheme="majorBidi" w:cstheme="majorBidi"/>
                    <w:color w:val="212121"/>
                    <w:sz w:val="16"/>
                    <w:szCs w:val="16"/>
                  </w:rPr>
                </w:rPrChange>
              </w:rPr>
              <w:t>model</w:t>
            </w:r>
            <w:r w:rsidRPr="00B653BA">
              <w:rPr>
                <w:rStyle w:val="o"/>
                <w:rFonts w:asciiTheme="majorBidi" w:eastAsiaTheme="majorEastAsia" w:hAnsiTheme="majorBidi" w:cstheme="majorBidi"/>
                <w:b/>
                <w:bCs/>
                <w:color w:val="212121"/>
                <w:sz w:val="16"/>
                <w:szCs w:val="16"/>
                <w:lang w:val="en-US"/>
                <w:rPrChange w:id="604"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n"/>
                <w:rFonts w:asciiTheme="majorBidi" w:eastAsiaTheme="majorEastAsia" w:hAnsiTheme="majorBidi" w:cstheme="majorBidi"/>
                <w:color w:val="212121"/>
                <w:sz w:val="16"/>
                <w:szCs w:val="16"/>
                <w:lang w:val="en-US"/>
                <w:rPrChange w:id="605" w:author="Shirilord, Isaac (ARTORG)" w:date="2024-05-29T17:37:00Z">
                  <w:rPr>
                    <w:rStyle w:val="n"/>
                    <w:rFonts w:asciiTheme="majorBidi" w:eastAsiaTheme="majorEastAsia" w:hAnsiTheme="majorBidi" w:cstheme="majorBidi"/>
                    <w:color w:val="212121"/>
                    <w:sz w:val="16"/>
                    <w:szCs w:val="16"/>
                  </w:rPr>
                </w:rPrChange>
              </w:rPr>
              <w:t>parameters</w:t>
            </w:r>
            <w:proofErr w:type="spellEnd"/>
            <w:r w:rsidRPr="00B653BA">
              <w:rPr>
                <w:rStyle w:val="p"/>
                <w:rFonts w:asciiTheme="majorBidi" w:eastAsiaTheme="majorEastAsia" w:hAnsiTheme="majorBidi" w:cstheme="majorBidi"/>
                <w:color w:val="212121"/>
                <w:sz w:val="16"/>
                <w:szCs w:val="16"/>
                <w:lang w:val="en-US"/>
                <w:rPrChange w:id="606"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607" w:author="Shirilord, Isaac (ARTORG)" w:date="2024-05-29T17:37:00Z">
                  <w:rPr>
                    <w:rFonts w:asciiTheme="majorBidi" w:hAnsiTheme="majorBidi" w:cstheme="majorBidi"/>
                    <w:color w:val="212121"/>
                    <w:sz w:val="16"/>
                    <w:szCs w:val="16"/>
                  </w:rPr>
                </w:rPrChange>
              </w:rPr>
              <w:t xml:space="preserve"> </w:t>
            </w:r>
            <w:r w:rsidRPr="00B653BA">
              <w:rPr>
                <w:rStyle w:val="mf"/>
                <w:rFonts w:asciiTheme="majorBidi" w:hAnsiTheme="majorBidi" w:cstheme="majorBidi"/>
                <w:color w:val="212121"/>
                <w:sz w:val="16"/>
                <w:szCs w:val="16"/>
                <w:lang w:val="en-US"/>
                <w:rPrChange w:id="608" w:author="Shirilord, Isaac (ARTORG)" w:date="2024-05-29T17:37:00Z">
                  <w:rPr>
                    <w:rStyle w:val="mf"/>
                    <w:rFonts w:asciiTheme="majorBidi" w:hAnsiTheme="majorBidi" w:cstheme="majorBidi"/>
                    <w:color w:val="212121"/>
                    <w:sz w:val="16"/>
                    <w:szCs w:val="16"/>
                  </w:rPr>
                </w:rPrChange>
              </w:rPr>
              <w:t>1e-6</w:t>
            </w:r>
            <w:r w:rsidRPr="00B653BA">
              <w:rPr>
                <w:rStyle w:val="p"/>
                <w:rFonts w:asciiTheme="majorBidi" w:eastAsiaTheme="majorEastAsia" w:hAnsiTheme="majorBidi" w:cstheme="majorBidi"/>
                <w:color w:val="212121"/>
                <w:sz w:val="16"/>
                <w:szCs w:val="16"/>
                <w:lang w:val="en-US"/>
                <w:rPrChange w:id="609" w:author="Shirilord, Isaac (ARTORG)" w:date="2024-05-29T17:37:00Z">
                  <w:rPr>
                    <w:rStyle w:val="p"/>
                    <w:rFonts w:asciiTheme="majorBidi" w:eastAsiaTheme="majorEastAsia" w:hAnsiTheme="majorBidi" w:cstheme="majorBidi"/>
                    <w:color w:val="212121"/>
                    <w:sz w:val="16"/>
                    <w:szCs w:val="16"/>
                  </w:rPr>
                </w:rPrChange>
              </w:rPr>
              <w:t>)</w:t>
            </w:r>
          </w:p>
        </w:tc>
      </w:tr>
    </w:tbl>
    <w:p w14:paraId="4A31C59C" w14:textId="77777777" w:rsidR="00250867" w:rsidRDefault="00250867" w:rsidP="00250867">
      <w:pPr>
        <w:rPr>
          <w:rFonts w:asciiTheme="majorBidi" w:hAnsiTheme="majorBidi" w:cstheme="majorBidi"/>
          <w:lang w:val="en-US"/>
        </w:rPr>
      </w:pPr>
    </w:p>
    <w:p w14:paraId="4F71889D" w14:textId="7237C328" w:rsidR="00B375AC" w:rsidRDefault="00B375AC" w:rsidP="00250867">
      <w:pPr>
        <w:rPr>
          <w:rFonts w:asciiTheme="majorBidi" w:hAnsiTheme="majorBidi" w:cstheme="majorBidi"/>
          <w:noProof/>
          <w:lang w:val="en-US"/>
        </w:rPr>
      </w:pPr>
      <w:r>
        <w:rPr>
          <w:rFonts w:asciiTheme="majorBidi" w:hAnsiTheme="majorBidi" w:cstheme="majorBidi"/>
          <w:noProof/>
          <w:shd w:val="clear" w:color="auto" w:fill="auto"/>
          <w:lang w:val="en-US"/>
        </w:rPr>
        <mc:AlternateContent>
          <mc:Choice Requires="wpg">
            <w:drawing>
              <wp:anchor distT="0" distB="0" distL="114300" distR="114300" simplePos="0" relativeHeight="251675648" behindDoc="0" locked="0" layoutInCell="1" allowOverlap="1" wp14:anchorId="6046B79C" wp14:editId="41D2FF91">
                <wp:simplePos x="0" y="0"/>
                <wp:positionH relativeFrom="column">
                  <wp:posOffset>0</wp:posOffset>
                </wp:positionH>
                <wp:positionV relativeFrom="paragraph">
                  <wp:posOffset>76486</wp:posOffset>
                </wp:positionV>
                <wp:extent cx="4097655" cy="1400142"/>
                <wp:effectExtent l="0" t="0" r="0" b="0"/>
                <wp:wrapThrough wrapText="bothSides">
                  <wp:wrapPolygon edited="0">
                    <wp:start x="0" y="0"/>
                    <wp:lineTo x="0" y="21169"/>
                    <wp:lineTo x="21289" y="21169"/>
                    <wp:lineTo x="21490" y="1176"/>
                    <wp:lineTo x="21490" y="0"/>
                    <wp:lineTo x="0" y="0"/>
                  </wp:wrapPolygon>
                </wp:wrapThrough>
                <wp:docPr id="1483268779" name="Group 6"/>
                <wp:cNvGraphicFramePr/>
                <a:graphic xmlns:a="http://schemas.openxmlformats.org/drawingml/2006/main">
                  <a:graphicData uri="http://schemas.microsoft.com/office/word/2010/wordprocessingGroup">
                    <wpg:wgp>
                      <wpg:cNvGrpSpPr/>
                      <wpg:grpSpPr>
                        <a:xfrm>
                          <a:off x="0" y="0"/>
                          <a:ext cx="4097655" cy="1400142"/>
                          <a:chOff x="0" y="0"/>
                          <a:chExt cx="4097655" cy="1400142"/>
                        </a:xfrm>
                      </wpg:grpSpPr>
                      <pic:pic xmlns:pic="http://schemas.openxmlformats.org/drawingml/2006/picture">
                        <pic:nvPicPr>
                          <pic:cNvPr id="431433858" name="Picture 2" descr="A close-up of an x-ray&#10;&#10;Description automatically generated"/>
                          <pic:cNvPicPr>
                            <a:picLocks noChangeAspect="1"/>
                          </pic:cNvPicPr>
                        </pic:nvPicPr>
                        <pic:blipFill rotWithShape="1">
                          <a:blip r:embed="rId87" cstate="print">
                            <a:extLst>
                              <a:ext uri="{28A0092B-C50C-407E-A947-70E740481C1C}">
                                <a14:useLocalDpi xmlns:a14="http://schemas.microsoft.com/office/drawing/2010/main" val="0"/>
                              </a:ext>
                            </a:extLst>
                          </a:blip>
                          <a:srcRect b="93688"/>
                          <a:stretch/>
                        </pic:blipFill>
                        <pic:spPr bwMode="auto">
                          <a:xfrm>
                            <a:off x="0" y="0"/>
                            <a:ext cx="4097655" cy="844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35245069" name="Picture 1" descr="A close-up of an x-ray&#10;&#10;Description automatically generated"/>
                          <pic:cNvPicPr>
                            <a:picLocks noChangeAspect="1"/>
                          </pic:cNvPicPr>
                        </pic:nvPicPr>
                        <pic:blipFill rotWithShape="1">
                          <a:blip r:embed="rId88">
                            <a:extLst>
                              <a:ext uri="{28A0092B-C50C-407E-A947-70E740481C1C}">
                                <a14:useLocalDpi xmlns:a14="http://schemas.microsoft.com/office/drawing/2010/main" val="0"/>
                              </a:ext>
                            </a:extLst>
                          </a:blip>
                          <a:srcRect t="9741"/>
                          <a:stretch/>
                        </pic:blipFill>
                        <pic:spPr bwMode="auto">
                          <a:xfrm>
                            <a:off x="0" y="211422"/>
                            <a:ext cx="4015740" cy="118872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585C5E01" id="Group 6" o:spid="_x0000_s1026" style="position:absolute;margin-left:0;margin-top:6pt;width:322.65pt;height:110.25pt;z-index:251675648;mso-width-relative:margin" coordsize="40976,14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">
                <v:shape id="Picture 2" o:spid="_x0000_s1027" type="#_x0000_t75" alt="A close-up of an x-ray&#10;&#10;Description automatically generated" style="position:absolute;width:40976;height: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">
                  <v:imagedata r:id="rId89" o:title="A close-up of an x-ray&#10;&#10;Description automatically generated" cropbottom="61399f"/>
                </v:shape>
                <v:shape id="Picture 1" o:spid="_x0000_s1028" type="#_x0000_t75" alt="A close-up of an x-ray&#10;&#10;Description automatically generated" style="position:absolute;top:2114;width:40157;height:11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">
                  <v:imagedata r:id="rId90" o:title="A close-up of an x-ray&#10;&#10;Description automatically generated" croptop="6384f"/>
                </v:shape>
                <w10:wrap type="through"/>
              </v:group>
            </w:pict>
          </mc:Fallback>
        </mc:AlternateContent>
      </w:r>
    </w:p>
    <w:p w14:paraId="5545F856" w14:textId="56A3362A" w:rsidR="009A0FB7" w:rsidRPr="00B375AC" w:rsidRDefault="00B375AC" w:rsidP="00B375AC">
      <w:pPr>
        <w:rPr>
          <w:rFonts w:asciiTheme="majorBidi" w:hAnsiTheme="majorBidi" w:cstheme="majorBidi"/>
          <w:lang w:val="en-US"/>
        </w:rPr>
      </w:pPr>
      <w:r w:rsidRPr="00B653BA">
        <w:rPr>
          <w:rFonts w:asciiTheme="majorBidi" w:hAnsiTheme="majorBidi" w:cstheme="majorBidi"/>
          <w:noProof/>
          <w:lang w:val="en-US"/>
          <w:rPrChange w:id="610" w:author="Shirilord, Isaac (ARTORG)" w:date="2024-05-29T17:37:00Z">
            <w:rPr>
              <w:rFonts w:asciiTheme="majorBidi" w:hAnsiTheme="majorBidi" w:cstheme="majorBidi"/>
              <w:noProof/>
            </w:rPr>
          </w:rPrChange>
        </w:rPr>
        <w:drawing>
          <wp:inline distT="0" distB="0" distL="0" distR="0" wp14:anchorId="51AE947E" wp14:editId="136ABAA2">
            <wp:extent cx="1082056" cy="1146964"/>
            <wp:effectExtent l="0" t="0" r="3810" b="0"/>
            <wp:docPr id="1090299715" name="Picture 1" descr="A graph of loss and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99715" name="Picture 1" descr="A graph of loss and loss&#10;&#10;Description automatically generated"/>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r="47896"/>
                    <a:stretch/>
                  </pic:blipFill>
                  <pic:spPr bwMode="auto">
                    <a:xfrm>
                      <a:off x="0" y="0"/>
                      <a:ext cx="1118489" cy="1185582"/>
                    </a:xfrm>
                    <a:prstGeom prst="rect">
                      <a:avLst/>
                    </a:prstGeom>
                    <a:noFill/>
                    <a:ln>
                      <a:noFill/>
                    </a:ln>
                    <a:extLst>
                      <a:ext uri="{53640926-AAD7-44D8-BBD7-CCE9431645EC}">
                        <a14:shadowObscured xmlns:a14="http://schemas.microsoft.com/office/drawing/2010/main"/>
                      </a:ext>
                    </a:extLst>
                  </pic:spPr>
                </pic:pic>
              </a:graphicData>
            </a:graphic>
          </wp:inline>
        </w:drawing>
      </w:r>
    </w:p>
    <w:p w14:paraId="39379433" w14:textId="2618BE74" w:rsidR="00250867" w:rsidRDefault="009A0FB7" w:rsidP="00B375AC">
      <w:pPr>
        <w:pStyle w:val="Caption"/>
      </w:pPr>
      <w:r>
        <w:t xml:space="preserve">Fig </w:t>
      </w:r>
      <w:r>
        <w:fldChar w:fldCharType="begin"/>
      </w:r>
      <w:r>
        <w:instrText xml:space="preserve"> SEQ Fig \* ARABIC </w:instrText>
      </w:r>
      <w:r>
        <w:fldChar w:fldCharType="separate"/>
      </w:r>
      <w:r w:rsidR="00B375AC">
        <w:rPr>
          <w:noProof/>
        </w:rPr>
        <w:t>1</w:t>
      </w:r>
      <w:r>
        <w:fldChar w:fldCharType="end"/>
      </w:r>
      <w:r>
        <w:t xml:space="preserve">: </w:t>
      </w:r>
      <w:r w:rsidRPr="00B83AEA">
        <w:t xml:space="preserve">One slice of </w:t>
      </w:r>
      <w:commentRangeStart w:id="611"/>
      <w:r w:rsidRPr="00B83AEA">
        <w:t>output</w:t>
      </w:r>
      <w:commentRangeEnd w:id="611"/>
      <w:r>
        <w:rPr>
          <w:rStyle w:val="CommentReference"/>
        </w:rPr>
        <w:commentReference w:id="611"/>
      </w:r>
      <w:r w:rsidRPr="00B83AEA">
        <w:t xml:space="preserve"> and raining loss, from the left to right: input, target and output of the model.</w:t>
      </w:r>
    </w:p>
    <w:p w14:paraId="412ACD87" w14:textId="77777777" w:rsidR="00B375AC" w:rsidRDefault="00B375AC" w:rsidP="00B375AC">
      <w:pPr>
        <w:rPr>
          <w:lang w:val="en-US"/>
        </w:rPr>
      </w:pPr>
    </w:p>
    <w:p w14:paraId="6366D62D" w14:textId="77777777" w:rsidR="00B375AC" w:rsidRDefault="00B375AC" w:rsidP="00B375AC">
      <w:pPr>
        <w:rPr>
          <w:lang w:val="en-US"/>
        </w:rPr>
      </w:pPr>
    </w:p>
    <w:p w14:paraId="7FEACE27" w14:textId="77777777" w:rsidR="00B375AC" w:rsidRPr="00B375AC" w:rsidRDefault="00B375AC" w:rsidP="00B375AC">
      <w:pPr>
        <w:rPr>
          <w:lang w:val="en-US"/>
          <w:rPrChange w:id="612" w:author="Shirilord, Isaac (ARTORG)" w:date="2024-05-29T17:37:00Z">
            <w:rPr>
              <w:rFonts w:asciiTheme="majorBidi" w:hAnsiTheme="majorBidi" w:cstheme="majorBidi"/>
            </w:rPr>
          </w:rPrChange>
        </w:rPr>
      </w:pPr>
    </w:p>
    <w:p w14:paraId="243D46B7" w14:textId="77777777" w:rsidR="00250867" w:rsidRPr="00B653BA" w:rsidRDefault="00250867" w:rsidP="00250867">
      <w:pPr>
        <w:pStyle w:val="Heading2"/>
        <w:rPr>
          <w:rFonts w:asciiTheme="majorBidi" w:hAnsiTheme="majorBidi" w:cstheme="majorBidi"/>
          <w:lang w:val="en-US"/>
          <w:rPrChange w:id="613" w:author="Shirilord, Isaac (ARTORG)" w:date="2024-05-29T17:37:00Z">
            <w:rPr>
              <w:rFonts w:asciiTheme="majorBidi" w:hAnsiTheme="majorBidi" w:cstheme="majorBidi"/>
            </w:rPr>
          </w:rPrChange>
        </w:rPr>
      </w:pPr>
      <w:bookmarkStart w:id="614" w:name="_Toc168472938"/>
      <w:bookmarkStart w:id="615" w:name="_Toc168473852"/>
      <w:r w:rsidRPr="00B653BA">
        <w:rPr>
          <w:rFonts w:asciiTheme="majorBidi" w:hAnsiTheme="majorBidi" w:cstheme="majorBidi"/>
          <w:lang w:val="en-US"/>
          <w:rPrChange w:id="616" w:author="Shirilord, Isaac (ARTORG)" w:date="2024-05-29T17:37:00Z">
            <w:rPr>
              <w:rFonts w:asciiTheme="majorBidi" w:hAnsiTheme="majorBidi" w:cstheme="majorBidi"/>
            </w:rPr>
          </w:rPrChange>
        </w:rPr>
        <w:lastRenderedPageBreak/>
        <w:t>Different Models</w:t>
      </w:r>
      <w:bookmarkEnd w:id="614"/>
      <w:bookmarkEnd w:id="615"/>
    </w:p>
    <w:p w14:paraId="5DCE9A51" w14:textId="77777777" w:rsidR="00250867" w:rsidRPr="00B653BA" w:rsidRDefault="00250867" w:rsidP="00250867">
      <w:pPr>
        <w:pStyle w:val="Heading3"/>
        <w:rPr>
          <w:rFonts w:asciiTheme="majorBidi" w:hAnsiTheme="majorBidi" w:cstheme="majorBidi"/>
          <w:lang w:val="en-US"/>
          <w:rPrChange w:id="617" w:author="Shirilord, Isaac (ARTORG)" w:date="2024-05-29T17:37:00Z">
            <w:rPr>
              <w:rFonts w:asciiTheme="majorBidi" w:hAnsiTheme="majorBidi" w:cstheme="majorBidi"/>
            </w:rPr>
          </w:rPrChange>
        </w:rPr>
      </w:pPr>
      <w:bookmarkStart w:id="618" w:name="_Toc168472939"/>
      <w:bookmarkStart w:id="619" w:name="_Toc168473853"/>
      <w:r w:rsidRPr="00B653BA">
        <w:rPr>
          <w:rFonts w:asciiTheme="majorBidi" w:hAnsiTheme="majorBidi" w:cstheme="majorBidi"/>
          <w:lang w:val="en-US"/>
          <w:rPrChange w:id="620" w:author="Shirilord, Isaac (ARTORG)" w:date="2024-05-29T17:37:00Z">
            <w:rPr>
              <w:rFonts w:asciiTheme="majorBidi" w:hAnsiTheme="majorBidi" w:cstheme="majorBidi"/>
            </w:rPr>
          </w:rPrChange>
        </w:rPr>
        <w:t>3D-Unet-Model</w:t>
      </w:r>
      <w:bookmarkEnd w:id="618"/>
      <w:bookmarkEnd w:id="619"/>
    </w:p>
    <w:p w14:paraId="5A030C56" w14:textId="38547319" w:rsidR="00250867" w:rsidRPr="00B653BA" w:rsidRDefault="00250867" w:rsidP="00250867">
      <w:pPr>
        <w:rPr>
          <w:rFonts w:asciiTheme="majorBidi" w:hAnsiTheme="majorBidi" w:cstheme="majorBidi"/>
          <w:lang w:val="en-US"/>
          <w:rPrChange w:id="621" w:author="Shirilord, Isaac (ARTORG)" w:date="2024-05-29T17:37:00Z">
            <w:rPr>
              <w:rFonts w:asciiTheme="majorBidi" w:hAnsiTheme="majorBidi" w:cstheme="majorBidi"/>
            </w:rPr>
          </w:rPrChange>
        </w:rPr>
      </w:pPr>
      <w:r w:rsidRPr="00B653BA">
        <w:rPr>
          <w:rFonts w:asciiTheme="majorBidi" w:hAnsiTheme="majorBidi" w:cstheme="majorBidi"/>
          <w:lang w:val="en-US"/>
          <w:rPrChange w:id="622" w:author="Shirilord, Isaac (ARTORG)" w:date="2024-05-29T17:37:00Z">
            <w:rPr>
              <w:rFonts w:asciiTheme="majorBidi" w:hAnsiTheme="majorBidi" w:cstheme="majorBidi"/>
            </w:rPr>
          </w:rPrChange>
        </w:rPr>
        <w:t>Following the initial phase, we progressed to applying the developed model to the</w:t>
      </w:r>
      <w:commentRangeStart w:id="623"/>
      <w:r w:rsidRPr="00B653BA">
        <w:rPr>
          <w:rFonts w:asciiTheme="majorBidi" w:hAnsiTheme="majorBidi" w:cstheme="majorBidi"/>
          <w:lang w:val="en-US"/>
          <w:rPrChange w:id="624" w:author="Shirilord, Isaac (ARTORG)" w:date="2024-05-29T17:37:00Z">
            <w:rPr>
              <w:rFonts w:asciiTheme="majorBidi" w:hAnsiTheme="majorBidi" w:cstheme="majorBidi"/>
            </w:rPr>
          </w:rPrChange>
        </w:rPr>
        <w:t xml:space="preserve"> </w:t>
      </w:r>
      <w:ins w:id="625" w:author="Shirilord, Isaac (ARTORG)" w:date="2024-05-29T17:41:00Z">
        <w:r w:rsidR="00732A46" w:rsidRPr="00732A46">
          <w:rPr>
            <w:rFonts w:asciiTheme="majorBidi" w:hAnsiTheme="majorBidi" w:cstheme="majorBidi"/>
            <w:vertAlign w:val="superscript"/>
            <w:lang w:val="en-US"/>
            <w:rPrChange w:id="626" w:author="Shirilord, Isaac (ARTORG)" w:date="2024-05-29T17:41:00Z">
              <w:rPr>
                <w:rFonts w:asciiTheme="majorBidi" w:hAnsiTheme="majorBidi" w:cstheme="majorBidi"/>
                <w:lang w:val="en-US"/>
              </w:rPr>
            </w:rPrChange>
          </w:rPr>
          <w:t>68</w:t>
        </w:r>
      </w:ins>
      <w:r w:rsidRPr="00B653BA">
        <w:rPr>
          <w:rFonts w:asciiTheme="majorBidi" w:hAnsiTheme="majorBidi" w:cstheme="majorBidi"/>
          <w:lang w:val="en-US"/>
          <w:rPrChange w:id="627" w:author="Shirilord, Isaac (ARTORG)" w:date="2024-05-29T17:37:00Z">
            <w:rPr>
              <w:rFonts w:asciiTheme="majorBidi" w:hAnsiTheme="majorBidi" w:cstheme="majorBidi"/>
            </w:rPr>
          </w:rPrChange>
        </w:rPr>
        <w:t xml:space="preserve">Ga </w:t>
      </w:r>
      <w:commentRangeEnd w:id="623"/>
      <w:r w:rsidR="00732A46">
        <w:rPr>
          <w:rStyle w:val="CommentReference"/>
        </w:rPr>
        <w:commentReference w:id="623"/>
      </w:r>
      <w:r w:rsidRPr="00B653BA">
        <w:rPr>
          <w:rFonts w:asciiTheme="majorBidi" w:hAnsiTheme="majorBidi" w:cstheme="majorBidi"/>
          <w:lang w:val="en-US"/>
          <w:rPrChange w:id="628" w:author="Shirilord, Isaac (ARTORG)" w:date="2024-05-29T17:37:00Z">
            <w:rPr>
              <w:rFonts w:asciiTheme="majorBidi" w:hAnsiTheme="majorBidi" w:cstheme="majorBidi"/>
            </w:rPr>
          </w:rPrChange>
        </w:rPr>
        <w:t xml:space="preserve">dataset. </w:t>
      </w:r>
    </w:p>
    <w:p w14:paraId="41FD2332" w14:textId="15F443F7" w:rsidR="00250867" w:rsidRPr="00B653BA" w:rsidRDefault="00250867" w:rsidP="00250867">
      <w:pPr>
        <w:rPr>
          <w:rFonts w:asciiTheme="majorBidi" w:hAnsiTheme="majorBidi" w:cstheme="majorBidi"/>
          <w:lang w:val="en-US"/>
          <w:rPrChange w:id="629" w:author="Shirilord, Isaac (ARTORG)" w:date="2024-05-29T17:37:00Z">
            <w:rPr>
              <w:rFonts w:asciiTheme="majorBidi" w:hAnsiTheme="majorBidi" w:cstheme="majorBidi"/>
            </w:rPr>
          </w:rPrChange>
        </w:rPr>
      </w:pPr>
      <w:r w:rsidRPr="00B653BA">
        <w:rPr>
          <w:rFonts w:asciiTheme="majorBidi" w:hAnsiTheme="majorBidi" w:cstheme="majorBidi"/>
          <w:lang w:val="en-US"/>
          <w:rPrChange w:id="630" w:author="Shirilord, Isaac (ARTORG)" w:date="2024-05-29T17:37:00Z">
            <w:rPr>
              <w:rFonts w:asciiTheme="majorBidi" w:hAnsiTheme="majorBidi" w:cstheme="majorBidi"/>
            </w:rPr>
          </w:rPrChange>
        </w:rPr>
        <w:t xml:space="preserve">To adapt the model for our dataset, several transformations and optimization of hyperparameters tuned to better process the specific profiles of </w:t>
      </w:r>
      <w:ins w:id="631" w:author="Samane Shahpouri" w:date="2024-06-05T09:51:00Z" w16du:dateUtc="2024-06-05T07:51:00Z">
        <w:r w:rsidR="00790DE4" w:rsidRPr="00D47CC0">
          <w:rPr>
            <w:rFonts w:asciiTheme="majorBidi" w:hAnsiTheme="majorBidi" w:cstheme="majorBidi"/>
            <w:vertAlign w:val="superscript"/>
            <w:lang w:val="en-US"/>
          </w:rPr>
          <w:t>68</w:t>
        </w:r>
        <w:r w:rsidR="00790DE4" w:rsidRPr="00D47CC0">
          <w:rPr>
            <w:rFonts w:asciiTheme="majorBidi" w:hAnsiTheme="majorBidi" w:cstheme="majorBidi"/>
            <w:lang w:val="en-US"/>
          </w:rPr>
          <w:t>Ga</w:t>
        </w:r>
        <w:r w:rsidR="00790DE4" w:rsidRPr="00790DE4" w:rsidDel="00790DE4">
          <w:rPr>
            <w:rFonts w:asciiTheme="majorBidi" w:hAnsiTheme="majorBidi" w:cstheme="majorBidi"/>
            <w:lang w:val="en-US"/>
          </w:rPr>
          <w:t xml:space="preserve"> </w:t>
        </w:r>
      </w:ins>
      <w:del w:id="632" w:author="Samane Shahpouri" w:date="2024-06-05T09:51:00Z" w16du:dateUtc="2024-06-05T07:51:00Z">
        <w:r w:rsidRPr="00B653BA" w:rsidDel="00790DE4">
          <w:rPr>
            <w:rFonts w:asciiTheme="majorBidi" w:hAnsiTheme="majorBidi" w:cstheme="majorBidi"/>
            <w:lang w:val="en-US"/>
            <w:rPrChange w:id="633" w:author="Shirilord, Isaac (ARTORG)" w:date="2024-05-29T17:37:00Z">
              <w:rPr>
                <w:rFonts w:asciiTheme="majorBidi" w:hAnsiTheme="majorBidi" w:cstheme="majorBidi"/>
              </w:rPr>
            </w:rPrChange>
          </w:rPr>
          <w:delText xml:space="preserve">Ga </w:delText>
        </w:r>
      </w:del>
      <w:r w:rsidRPr="00B653BA">
        <w:rPr>
          <w:rFonts w:asciiTheme="majorBidi" w:hAnsiTheme="majorBidi" w:cstheme="majorBidi"/>
          <w:lang w:val="en-US"/>
          <w:rPrChange w:id="634" w:author="Shirilord, Isaac (ARTORG)" w:date="2024-05-29T17:37:00Z">
            <w:rPr>
              <w:rFonts w:asciiTheme="majorBidi" w:hAnsiTheme="majorBidi" w:cstheme="majorBidi"/>
            </w:rPr>
          </w:rPrChange>
        </w:rPr>
        <w:t>images. First, we checked the model just for one patient data.</w:t>
      </w:r>
    </w:p>
    <w:p w14:paraId="273C1AD8" w14:textId="77777777" w:rsidR="00250867" w:rsidRPr="00B653BA" w:rsidRDefault="00250867" w:rsidP="00250867">
      <w:pPr>
        <w:rPr>
          <w:rFonts w:asciiTheme="majorBidi" w:hAnsiTheme="majorBidi" w:cstheme="majorBidi"/>
          <w:lang w:val="en-US" w:bidi="fa-IR"/>
          <w:rPrChange w:id="635" w:author="Shirilord, Isaac (ARTORG)" w:date="2024-05-29T17:37:00Z">
            <w:rPr>
              <w:rFonts w:asciiTheme="majorBidi" w:hAnsiTheme="majorBidi" w:cstheme="majorBidi"/>
              <w:lang w:bidi="fa-IR"/>
            </w:rPr>
          </w:rPrChange>
        </w:rPr>
      </w:pPr>
      <w:r w:rsidRPr="00B653BA">
        <w:rPr>
          <w:rFonts w:asciiTheme="majorBidi" w:hAnsiTheme="majorBidi" w:cstheme="majorBidi"/>
          <w:lang w:val="en-US"/>
          <w:rPrChange w:id="636" w:author="Shirilord, Isaac (ARTORG)" w:date="2024-05-29T17:37:00Z">
            <w:rPr>
              <w:rFonts w:asciiTheme="majorBidi" w:hAnsiTheme="majorBidi" w:cstheme="majorBidi"/>
            </w:rPr>
          </w:rPrChange>
        </w:rPr>
        <w:t>Fig</w:t>
      </w:r>
      <w:del w:id="637" w:author="Samane Shahpouri" w:date="2024-06-05T09:53:00Z" w16du:dateUtc="2024-06-05T07:53:00Z">
        <w:r w:rsidRPr="00B653BA" w:rsidDel="00790DE4">
          <w:rPr>
            <w:rFonts w:asciiTheme="majorBidi" w:hAnsiTheme="majorBidi" w:cstheme="majorBidi"/>
            <w:lang w:val="en-US"/>
            <w:rPrChange w:id="638" w:author="Shirilord, Isaac (ARTORG)" w:date="2024-05-29T17:37:00Z">
              <w:rPr>
                <w:rFonts w:asciiTheme="majorBidi" w:hAnsiTheme="majorBidi" w:cstheme="majorBidi"/>
              </w:rPr>
            </w:rPrChange>
          </w:rPr>
          <w:delText>ure</w:delText>
        </w:r>
      </w:del>
      <w:r w:rsidRPr="00B653BA">
        <w:rPr>
          <w:rFonts w:asciiTheme="majorBidi" w:hAnsiTheme="majorBidi" w:cstheme="majorBidi"/>
          <w:lang w:val="en-US"/>
          <w:rPrChange w:id="639" w:author="Shirilord, Isaac (ARTORG)" w:date="2024-05-29T17:37:00Z">
            <w:rPr>
              <w:rFonts w:asciiTheme="majorBidi" w:hAnsiTheme="majorBidi" w:cstheme="majorBidi"/>
            </w:rPr>
          </w:rPrChange>
        </w:rPr>
        <w:t xml:space="preserve"> 2 and Table 2 in this section detail the variables and outputs from this phase of the project.</w:t>
      </w:r>
    </w:p>
    <w:p w14:paraId="47DE969A" w14:textId="77777777" w:rsidR="00250867" w:rsidRPr="00B653BA" w:rsidRDefault="00250867" w:rsidP="00250867">
      <w:pPr>
        <w:rPr>
          <w:rFonts w:asciiTheme="majorBidi" w:hAnsiTheme="majorBidi" w:cstheme="majorBidi"/>
          <w:noProof/>
          <w:lang w:val="en-US"/>
          <w:rPrChange w:id="640" w:author="Shirilord, Isaac (ARTORG)" w:date="2024-05-29T17:37:00Z">
            <w:rPr>
              <w:rFonts w:asciiTheme="majorBidi" w:hAnsiTheme="majorBidi" w:cstheme="majorBidi"/>
              <w:noProof/>
            </w:rPr>
          </w:rPrChange>
        </w:rPr>
      </w:pPr>
    </w:p>
    <w:p w14:paraId="41446C62" w14:textId="77777777" w:rsidR="00250867" w:rsidRPr="00B653BA" w:rsidRDefault="00250867" w:rsidP="00250867">
      <w:pPr>
        <w:rPr>
          <w:rFonts w:asciiTheme="majorBidi" w:hAnsiTheme="majorBidi" w:cstheme="majorBidi"/>
          <w:lang w:val="en-US" w:bidi="fa-IR"/>
          <w:rPrChange w:id="641" w:author="Shirilord, Isaac (ARTORG)" w:date="2024-05-29T17:37:00Z">
            <w:rPr>
              <w:rFonts w:asciiTheme="majorBidi" w:hAnsiTheme="majorBidi" w:cstheme="majorBidi"/>
              <w:lang w:bidi="fa-IR"/>
            </w:rPr>
          </w:rPrChange>
        </w:rPr>
      </w:pPr>
      <w:r w:rsidRPr="00B653BA">
        <w:rPr>
          <w:rFonts w:asciiTheme="majorBidi" w:hAnsiTheme="majorBidi" w:cstheme="majorBidi"/>
          <w:noProof/>
          <w:lang w:val="en-US"/>
          <w:rPrChange w:id="642" w:author="Shirilord, Isaac (ARTORG)" w:date="2024-05-29T17:37:00Z">
            <w:rPr>
              <w:rFonts w:asciiTheme="majorBidi" w:hAnsiTheme="majorBidi" w:cstheme="majorBidi"/>
              <w:noProof/>
            </w:rPr>
          </w:rPrChange>
        </w:rPr>
        <w:drawing>
          <wp:inline distT="0" distB="0" distL="0" distR="0" wp14:anchorId="49BEF639" wp14:editId="3DF8CFBC">
            <wp:extent cx="4858247" cy="2297790"/>
            <wp:effectExtent l="0" t="0" r="0" b="7620"/>
            <wp:docPr id="309375547" name="Picture 7" descr="A graph showing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75547" name="Picture 7" descr="A graph showing a line graph&#10;&#10;Description automatically generated with medium confidenc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74060" cy="2305269"/>
                    </a:xfrm>
                    <a:prstGeom prst="rect">
                      <a:avLst/>
                    </a:prstGeom>
                    <a:noFill/>
                    <a:ln>
                      <a:noFill/>
                    </a:ln>
                  </pic:spPr>
                </pic:pic>
              </a:graphicData>
            </a:graphic>
          </wp:inline>
        </w:drawing>
      </w:r>
    </w:p>
    <w:p w14:paraId="2FCBAB43" w14:textId="3EC56C60" w:rsidR="00B375AC" w:rsidRDefault="00B375AC" w:rsidP="00B375AC">
      <w:pPr>
        <w:keepNext/>
        <w:jc w:val="both"/>
      </w:pPr>
      <w:r>
        <w:rPr>
          <w:noProof/>
        </w:rPr>
        <w:drawing>
          <wp:inline distT="0" distB="0" distL="0" distR="0" wp14:anchorId="6B4280B8" wp14:editId="6350D946">
            <wp:extent cx="4816475" cy="1550367"/>
            <wp:effectExtent l="0" t="0" r="3175" b="0"/>
            <wp:docPr id="2" name="Picture 2" descr="A graph with a circular object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graph with a circular object in the center&#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36235" cy="1556727"/>
                    </a:xfrm>
                    <a:prstGeom prst="rect">
                      <a:avLst/>
                    </a:prstGeom>
                    <a:noFill/>
                    <a:ln>
                      <a:noFill/>
                    </a:ln>
                  </pic:spPr>
                </pic:pic>
              </a:graphicData>
            </a:graphic>
          </wp:inline>
        </w:drawing>
      </w:r>
      <w:r>
        <w:rPr>
          <w:noProof/>
        </w:rPr>
        <w:drawing>
          <wp:inline distT="0" distB="0" distL="0" distR="0" wp14:anchorId="36DB6D1A" wp14:editId="1FE54A4D">
            <wp:extent cx="4974202" cy="1617378"/>
            <wp:effectExtent l="0" t="0" r="0" b="1905"/>
            <wp:docPr id="4" name="Picture 4" descr="A graph with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graph with a circle&#10;&#10;Description automatically generated"/>
                    <pic:cNvPicPr>
                      <a:picLocks noChangeAspect="1" noChangeArrowheads="1"/>
                    </pic:cNvPicPr>
                  </pic:nvPicPr>
                  <pic:blipFill>
                    <a:blip r:embed="rId94">
                      <a:extLst>
                        <a:ext uri="{BEBA8EAE-BF5A-486C-A8C5-ECC9F3942E4B}">
                          <a14:imgProps xmlns:a14="http://schemas.microsoft.com/office/drawing/2010/main">
                            <a14:imgLayer r:embed="rId95">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003638" cy="1626949"/>
                    </a:xfrm>
                    <a:prstGeom prst="rect">
                      <a:avLst/>
                    </a:prstGeom>
                    <a:noFill/>
                    <a:ln>
                      <a:noFill/>
                    </a:ln>
                  </pic:spPr>
                </pic:pic>
              </a:graphicData>
            </a:graphic>
          </wp:inline>
        </w:drawing>
      </w:r>
    </w:p>
    <w:p w14:paraId="5B37C79E" w14:textId="1EE14FB7" w:rsidR="00250867" w:rsidRDefault="00B375AC" w:rsidP="00B375AC">
      <w:pPr>
        <w:pStyle w:val="Caption"/>
        <w:rPr>
          <w:lang w:bidi="fa-IR"/>
        </w:rPr>
      </w:pPr>
      <w:r>
        <w:t xml:space="preserve">Fig </w:t>
      </w:r>
      <w:r>
        <w:fldChar w:fldCharType="begin"/>
      </w:r>
      <w:r>
        <w:instrText xml:space="preserve"> SEQ Fig \* ARABIC </w:instrText>
      </w:r>
      <w:r>
        <w:fldChar w:fldCharType="separate"/>
      </w:r>
      <w:r>
        <w:rPr>
          <w:noProof/>
        </w:rPr>
        <w:t>2</w:t>
      </w:r>
      <w:r>
        <w:fldChar w:fldCharType="end"/>
      </w:r>
      <w:r>
        <w:t xml:space="preserve">: </w:t>
      </w:r>
      <w:r w:rsidRPr="00B83AEA">
        <w:t xml:space="preserve">top: Training and validation </w:t>
      </w:r>
      <w:commentRangeStart w:id="643"/>
      <w:r w:rsidRPr="00B83AEA">
        <w:t>loss</w:t>
      </w:r>
      <w:commentRangeEnd w:id="643"/>
      <w:r>
        <w:rPr>
          <w:rStyle w:val="CommentReference"/>
        </w:rPr>
        <w:commentReference w:id="643"/>
      </w:r>
      <w:r w:rsidRPr="00B83AEA">
        <w:t xml:space="preserve"> for 3D-Unet model, bottom: One slice of </w:t>
      </w:r>
      <w:proofErr w:type="spellStart"/>
      <w:proofErr w:type="gramStart"/>
      <w:r w:rsidRPr="00B83AEA">
        <w:t>output.</w:t>
      </w:r>
      <w:r w:rsidRPr="00B83AEA">
        <w:rPr>
          <w:lang w:bidi="fa-IR"/>
        </w:rPr>
        <w:t>And</w:t>
      </w:r>
      <w:proofErr w:type="spellEnd"/>
      <w:proofErr w:type="gramEnd"/>
      <w:r w:rsidRPr="00B83AEA">
        <w:rPr>
          <w:lang w:bidi="fa-IR"/>
        </w:rPr>
        <w:t xml:space="preserve"> then we tried it for a portion of data (20 patient)</w:t>
      </w:r>
    </w:p>
    <w:p w14:paraId="504FEA08" w14:textId="77777777" w:rsidR="00B375AC" w:rsidRDefault="00B375AC" w:rsidP="00B375AC">
      <w:pPr>
        <w:rPr>
          <w:lang w:val="en" w:bidi="fa-IR"/>
        </w:rPr>
      </w:pPr>
    </w:p>
    <w:p w14:paraId="2B4A1304" w14:textId="77777777" w:rsidR="00B375AC" w:rsidRDefault="00B375AC" w:rsidP="00B375AC">
      <w:pPr>
        <w:rPr>
          <w:lang w:val="en" w:bidi="fa-IR"/>
        </w:rPr>
      </w:pPr>
    </w:p>
    <w:p w14:paraId="446E4CC2" w14:textId="77777777" w:rsidR="00B375AC" w:rsidRPr="00B375AC" w:rsidRDefault="00B375AC" w:rsidP="00B375AC">
      <w:pPr>
        <w:rPr>
          <w:lang w:val="en" w:bidi="fa-IR"/>
          <w:rPrChange w:id="644" w:author="Shirilord, Isaac (ARTORG)" w:date="2024-05-29T17:37:00Z">
            <w:rPr>
              <w:rFonts w:asciiTheme="majorBidi" w:hAnsiTheme="majorBidi" w:cstheme="majorBidi"/>
            </w:rPr>
          </w:rPrChange>
        </w:rPr>
      </w:pPr>
    </w:p>
    <w:p w14:paraId="02B12ABB" w14:textId="759FC56B" w:rsidR="009A0FB7" w:rsidRPr="009A0FB7" w:rsidRDefault="00250867" w:rsidP="00B375AC">
      <w:pPr>
        <w:pStyle w:val="Caption"/>
      </w:pPr>
      <w:r w:rsidRPr="00B83AEA">
        <w:lastRenderedPageBreak/>
        <w:t xml:space="preserve">Table </w:t>
      </w:r>
      <w:r w:rsidRPr="00B83AEA">
        <w:fldChar w:fldCharType="begin"/>
      </w:r>
      <w:r w:rsidRPr="00B83AEA">
        <w:instrText xml:space="preserve"> SEQ Table \* ARABIC </w:instrText>
      </w:r>
      <w:r w:rsidRPr="00B83AEA">
        <w:fldChar w:fldCharType="separate"/>
      </w:r>
      <w:r w:rsidR="009A0FB7">
        <w:rPr>
          <w:noProof/>
        </w:rPr>
        <w:t>2</w:t>
      </w:r>
      <w:r w:rsidRPr="00B83AEA">
        <w:fldChar w:fldCharType="end"/>
      </w:r>
      <w:r w:rsidRPr="00B83AEA">
        <w:t>: Some specification of training approach</w:t>
      </w:r>
    </w:p>
    <w:tbl>
      <w:tblPr>
        <w:tblStyle w:val="TableGrid"/>
        <w:tblW w:w="0" w:type="auto"/>
        <w:tblLook w:val="04A0" w:firstRow="1" w:lastRow="0" w:firstColumn="1" w:lastColumn="0" w:noHBand="0" w:noVBand="1"/>
      </w:tblPr>
      <w:tblGrid>
        <w:gridCol w:w="1753"/>
        <w:gridCol w:w="7263"/>
      </w:tblGrid>
      <w:tr w:rsidR="00250867" w:rsidRPr="00B653BA" w14:paraId="4705C040" w14:textId="77777777" w:rsidTr="00D06CBC">
        <w:trPr>
          <w:trHeight w:val="294"/>
        </w:trPr>
        <w:tc>
          <w:tcPr>
            <w:tcW w:w="1753" w:type="dxa"/>
          </w:tcPr>
          <w:p w14:paraId="466E4AA6" w14:textId="77777777" w:rsidR="00250867" w:rsidRPr="00B653BA" w:rsidRDefault="00250867" w:rsidP="00D06CBC">
            <w:pPr>
              <w:pStyle w:val="HTMLPreformatted"/>
              <w:spacing w:line="244" w:lineRule="atLeast"/>
              <w:rPr>
                <w:rFonts w:asciiTheme="majorBidi" w:hAnsiTheme="majorBidi" w:cstheme="majorBidi"/>
                <w:color w:val="212121"/>
                <w:sz w:val="16"/>
                <w:szCs w:val="16"/>
                <w:lang w:val="en-US"/>
                <w:rPrChange w:id="645" w:author="Shirilord, Isaac (ARTORG)" w:date="2024-05-29T17:37:00Z">
                  <w:rPr>
                    <w:rFonts w:asciiTheme="majorBidi" w:hAnsiTheme="majorBidi" w:cstheme="majorBidi"/>
                    <w:color w:val="212121"/>
                    <w:sz w:val="16"/>
                    <w:szCs w:val="16"/>
                  </w:rPr>
                </w:rPrChange>
              </w:rPr>
            </w:pPr>
            <w:proofErr w:type="spellStart"/>
            <w:r w:rsidRPr="00B653BA">
              <w:rPr>
                <w:rStyle w:val="n"/>
                <w:rFonts w:asciiTheme="majorBidi" w:eastAsiaTheme="majorEastAsia" w:hAnsiTheme="majorBidi" w:cstheme="majorBidi"/>
                <w:color w:val="212121"/>
                <w:sz w:val="16"/>
                <w:szCs w:val="16"/>
                <w:lang w:val="en-US"/>
                <w:rPrChange w:id="646" w:author="Shirilord, Isaac (ARTORG)" w:date="2024-05-29T17:37:00Z">
                  <w:rPr>
                    <w:rStyle w:val="n"/>
                    <w:rFonts w:asciiTheme="majorBidi" w:eastAsiaTheme="majorEastAsia" w:hAnsiTheme="majorBidi" w:cstheme="majorBidi"/>
                    <w:color w:val="212121"/>
                    <w:sz w:val="16"/>
                    <w:szCs w:val="16"/>
                  </w:rPr>
                </w:rPrChange>
              </w:rPr>
              <w:t>crop_size</w:t>
            </w:r>
            <w:proofErr w:type="spellEnd"/>
          </w:p>
          <w:p w14:paraId="10329720" w14:textId="77777777" w:rsidR="00250867" w:rsidRPr="00B653BA" w:rsidRDefault="00250867" w:rsidP="00D06CBC">
            <w:pPr>
              <w:rPr>
                <w:rFonts w:asciiTheme="majorBidi" w:hAnsiTheme="majorBidi" w:cstheme="majorBidi"/>
                <w:sz w:val="16"/>
                <w:szCs w:val="16"/>
                <w:lang w:val="en-US" w:bidi="fa-IR"/>
                <w:rPrChange w:id="647" w:author="Shirilord, Isaac (ARTORG)" w:date="2024-05-29T17:37:00Z">
                  <w:rPr>
                    <w:rFonts w:asciiTheme="majorBidi" w:hAnsiTheme="majorBidi" w:cstheme="majorBidi"/>
                    <w:sz w:val="16"/>
                    <w:szCs w:val="16"/>
                    <w:lang w:bidi="fa-IR"/>
                  </w:rPr>
                </w:rPrChange>
              </w:rPr>
            </w:pPr>
          </w:p>
        </w:tc>
        <w:tc>
          <w:tcPr>
            <w:tcW w:w="7263" w:type="dxa"/>
          </w:tcPr>
          <w:p w14:paraId="7FDC71C6" w14:textId="77777777" w:rsidR="00250867" w:rsidRPr="00B653BA" w:rsidRDefault="00250867" w:rsidP="00D06CBC">
            <w:pPr>
              <w:rPr>
                <w:rFonts w:asciiTheme="majorBidi" w:hAnsiTheme="majorBidi" w:cstheme="majorBidi"/>
                <w:sz w:val="16"/>
                <w:szCs w:val="16"/>
                <w:lang w:val="en-US" w:bidi="fa-IR"/>
                <w:rPrChange w:id="648" w:author="Shirilord, Isaac (ARTORG)" w:date="2024-05-29T17:37:00Z">
                  <w:rPr>
                    <w:rFonts w:asciiTheme="majorBidi" w:hAnsiTheme="majorBidi" w:cstheme="majorBidi"/>
                    <w:sz w:val="16"/>
                    <w:szCs w:val="16"/>
                    <w:lang w:bidi="fa-IR"/>
                  </w:rPr>
                </w:rPrChange>
              </w:rPr>
            </w:pPr>
            <w:r w:rsidRPr="00B653BA">
              <w:rPr>
                <w:rStyle w:val="p"/>
                <w:rFonts w:asciiTheme="majorBidi" w:hAnsiTheme="majorBidi" w:cstheme="majorBidi"/>
                <w:color w:val="212121"/>
                <w:sz w:val="16"/>
                <w:szCs w:val="16"/>
                <w:lang w:val="en-US"/>
                <w:rPrChange w:id="649" w:author="Shirilord, Isaac (ARTORG)" w:date="2024-05-29T17:37:00Z">
                  <w:rPr>
                    <w:rStyle w:val="p"/>
                    <w:rFonts w:asciiTheme="majorBidi" w:hAnsiTheme="majorBidi" w:cstheme="majorBidi"/>
                    <w:color w:val="212121"/>
                    <w:sz w:val="16"/>
                    <w:szCs w:val="16"/>
                  </w:rPr>
                </w:rPrChange>
              </w:rPr>
              <w:t>(</w:t>
            </w:r>
            <w:r w:rsidRPr="00B653BA">
              <w:rPr>
                <w:rStyle w:val="mi"/>
                <w:rFonts w:asciiTheme="majorBidi" w:hAnsiTheme="majorBidi" w:cstheme="majorBidi"/>
                <w:color w:val="212121"/>
                <w:sz w:val="16"/>
                <w:szCs w:val="16"/>
                <w:lang w:val="en-US"/>
                <w:rPrChange w:id="650" w:author="Shirilord, Isaac (ARTORG)" w:date="2024-05-29T17:37:00Z">
                  <w:rPr>
                    <w:rStyle w:val="mi"/>
                    <w:rFonts w:asciiTheme="majorBidi" w:hAnsiTheme="majorBidi" w:cstheme="majorBidi"/>
                    <w:color w:val="212121"/>
                    <w:sz w:val="16"/>
                    <w:szCs w:val="16"/>
                  </w:rPr>
                </w:rPrChange>
              </w:rPr>
              <w:t>180</w:t>
            </w:r>
            <w:r w:rsidRPr="00B653BA">
              <w:rPr>
                <w:rStyle w:val="p"/>
                <w:rFonts w:asciiTheme="majorBidi" w:hAnsiTheme="majorBidi" w:cstheme="majorBidi"/>
                <w:color w:val="212121"/>
                <w:sz w:val="16"/>
                <w:szCs w:val="16"/>
                <w:lang w:val="en-US"/>
                <w:rPrChange w:id="651" w:author="Shirilord, Isaac (ARTORG)" w:date="2024-05-29T17:37:00Z">
                  <w:rPr>
                    <w:rStyle w:val="p"/>
                    <w:rFonts w:asciiTheme="majorBidi" w:hAnsiTheme="majorBidi" w:cstheme="majorBidi"/>
                    <w:color w:val="212121"/>
                    <w:sz w:val="16"/>
                    <w:szCs w:val="16"/>
                  </w:rPr>
                </w:rPrChange>
              </w:rPr>
              <w:t>,</w:t>
            </w:r>
            <w:r w:rsidRPr="00B653BA">
              <w:rPr>
                <w:rFonts w:asciiTheme="majorBidi" w:hAnsiTheme="majorBidi" w:cstheme="majorBidi"/>
                <w:color w:val="212121"/>
                <w:sz w:val="16"/>
                <w:szCs w:val="16"/>
                <w:lang w:val="en-US"/>
                <w:rPrChange w:id="652" w:author="Shirilord, Isaac (ARTORG)" w:date="2024-05-29T17:37:00Z">
                  <w:rPr>
                    <w:rFonts w:asciiTheme="majorBidi" w:hAnsiTheme="majorBidi" w:cstheme="majorBidi"/>
                    <w:color w:val="212121"/>
                    <w:sz w:val="16"/>
                    <w:szCs w:val="16"/>
                  </w:rPr>
                </w:rPrChange>
              </w:rPr>
              <w:t xml:space="preserve"> </w:t>
            </w:r>
            <w:r w:rsidRPr="00B653BA">
              <w:rPr>
                <w:rStyle w:val="mi"/>
                <w:rFonts w:asciiTheme="majorBidi" w:hAnsiTheme="majorBidi" w:cstheme="majorBidi"/>
                <w:color w:val="212121"/>
                <w:sz w:val="16"/>
                <w:szCs w:val="16"/>
                <w:lang w:val="en-US"/>
                <w:rPrChange w:id="653" w:author="Shirilord, Isaac (ARTORG)" w:date="2024-05-29T17:37:00Z">
                  <w:rPr>
                    <w:rStyle w:val="mi"/>
                    <w:rFonts w:asciiTheme="majorBidi" w:hAnsiTheme="majorBidi" w:cstheme="majorBidi"/>
                    <w:color w:val="212121"/>
                    <w:sz w:val="16"/>
                    <w:szCs w:val="16"/>
                  </w:rPr>
                </w:rPrChange>
              </w:rPr>
              <w:t>180</w:t>
            </w:r>
            <w:r w:rsidRPr="00B653BA">
              <w:rPr>
                <w:rStyle w:val="p"/>
                <w:rFonts w:asciiTheme="majorBidi" w:hAnsiTheme="majorBidi" w:cstheme="majorBidi"/>
                <w:color w:val="212121"/>
                <w:sz w:val="16"/>
                <w:szCs w:val="16"/>
                <w:lang w:val="en-US"/>
                <w:rPrChange w:id="654" w:author="Shirilord, Isaac (ARTORG)" w:date="2024-05-29T17:37:00Z">
                  <w:rPr>
                    <w:rStyle w:val="p"/>
                    <w:rFonts w:asciiTheme="majorBidi" w:hAnsiTheme="majorBidi" w:cstheme="majorBidi"/>
                    <w:color w:val="212121"/>
                    <w:sz w:val="16"/>
                    <w:szCs w:val="16"/>
                  </w:rPr>
                </w:rPrChange>
              </w:rPr>
              <w:t>,</w:t>
            </w:r>
            <w:r w:rsidRPr="00B653BA">
              <w:rPr>
                <w:rFonts w:asciiTheme="majorBidi" w:hAnsiTheme="majorBidi" w:cstheme="majorBidi"/>
                <w:color w:val="212121"/>
                <w:sz w:val="16"/>
                <w:szCs w:val="16"/>
                <w:lang w:val="en-US"/>
                <w:rPrChange w:id="655" w:author="Shirilord, Isaac (ARTORG)" w:date="2024-05-29T17:37:00Z">
                  <w:rPr>
                    <w:rFonts w:asciiTheme="majorBidi" w:hAnsiTheme="majorBidi" w:cstheme="majorBidi"/>
                    <w:color w:val="212121"/>
                    <w:sz w:val="16"/>
                    <w:szCs w:val="16"/>
                  </w:rPr>
                </w:rPrChange>
              </w:rPr>
              <w:t xml:space="preserve"> </w:t>
            </w:r>
            <w:r w:rsidRPr="00B653BA">
              <w:rPr>
                <w:rStyle w:val="mi"/>
                <w:rFonts w:asciiTheme="majorBidi" w:hAnsiTheme="majorBidi" w:cstheme="majorBidi"/>
                <w:color w:val="212121"/>
                <w:sz w:val="16"/>
                <w:szCs w:val="16"/>
                <w:lang w:val="en-US"/>
                <w:rPrChange w:id="656" w:author="Shirilord, Isaac (ARTORG)" w:date="2024-05-29T17:37:00Z">
                  <w:rPr>
                    <w:rStyle w:val="mi"/>
                    <w:rFonts w:asciiTheme="majorBidi" w:hAnsiTheme="majorBidi" w:cstheme="majorBidi"/>
                    <w:color w:val="212121"/>
                    <w:sz w:val="16"/>
                    <w:szCs w:val="16"/>
                  </w:rPr>
                </w:rPrChange>
              </w:rPr>
              <w:t>312</w:t>
            </w:r>
            <w:r w:rsidRPr="00B653BA">
              <w:rPr>
                <w:rStyle w:val="p"/>
                <w:rFonts w:asciiTheme="majorBidi" w:hAnsiTheme="majorBidi" w:cstheme="majorBidi"/>
                <w:color w:val="212121"/>
                <w:sz w:val="16"/>
                <w:szCs w:val="16"/>
                <w:lang w:val="en-US"/>
                <w:rPrChange w:id="657" w:author="Shirilord, Isaac (ARTORG)" w:date="2024-05-29T17:37:00Z">
                  <w:rPr>
                    <w:rStyle w:val="p"/>
                    <w:rFonts w:asciiTheme="majorBidi" w:hAnsiTheme="majorBidi" w:cstheme="majorBidi"/>
                    <w:color w:val="212121"/>
                    <w:sz w:val="16"/>
                    <w:szCs w:val="16"/>
                  </w:rPr>
                </w:rPrChange>
              </w:rPr>
              <w:t>)</w:t>
            </w:r>
          </w:p>
        </w:tc>
      </w:tr>
      <w:tr w:rsidR="00250867" w:rsidRPr="00B653BA" w14:paraId="33EDD455" w14:textId="77777777" w:rsidTr="00D06CBC">
        <w:tc>
          <w:tcPr>
            <w:tcW w:w="1753" w:type="dxa"/>
          </w:tcPr>
          <w:p w14:paraId="42AD32E3" w14:textId="77777777" w:rsidR="00250867" w:rsidRPr="00B653BA" w:rsidRDefault="00250867" w:rsidP="00D06CBC">
            <w:pPr>
              <w:pStyle w:val="HTMLPreformatted"/>
              <w:spacing w:line="244" w:lineRule="atLeast"/>
              <w:rPr>
                <w:rFonts w:asciiTheme="majorBidi" w:hAnsiTheme="majorBidi" w:cstheme="majorBidi"/>
                <w:color w:val="212121"/>
                <w:sz w:val="16"/>
                <w:szCs w:val="16"/>
                <w:lang w:val="en-US"/>
                <w:rPrChange w:id="658" w:author="Shirilord, Isaac (ARTORG)" w:date="2024-05-29T17:37:00Z">
                  <w:rPr>
                    <w:rFonts w:asciiTheme="majorBidi" w:hAnsiTheme="majorBidi" w:cstheme="majorBidi"/>
                    <w:color w:val="212121"/>
                    <w:sz w:val="16"/>
                    <w:szCs w:val="16"/>
                  </w:rPr>
                </w:rPrChange>
              </w:rPr>
            </w:pPr>
            <w:proofErr w:type="spellStart"/>
            <w:r w:rsidRPr="00B653BA">
              <w:rPr>
                <w:rStyle w:val="n"/>
                <w:rFonts w:asciiTheme="majorBidi" w:eastAsiaTheme="majorEastAsia" w:hAnsiTheme="majorBidi" w:cstheme="majorBidi"/>
                <w:color w:val="212121"/>
                <w:sz w:val="16"/>
                <w:szCs w:val="16"/>
                <w:lang w:val="en-US"/>
                <w:rPrChange w:id="659" w:author="Shirilord, Isaac (ARTORG)" w:date="2024-05-29T17:37:00Z">
                  <w:rPr>
                    <w:rStyle w:val="n"/>
                    <w:rFonts w:asciiTheme="majorBidi" w:eastAsiaTheme="majorEastAsia" w:hAnsiTheme="majorBidi" w:cstheme="majorBidi"/>
                    <w:color w:val="212121"/>
                    <w:sz w:val="16"/>
                    <w:szCs w:val="16"/>
                  </w:rPr>
                </w:rPrChange>
              </w:rPr>
              <w:t>train_transforms</w:t>
            </w:r>
            <w:proofErr w:type="spellEnd"/>
            <w:r w:rsidRPr="00B653BA">
              <w:rPr>
                <w:rFonts w:asciiTheme="majorBidi" w:hAnsiTheme="majorBidi" w:cstheme="majorBidi"/>
                <w:color w:val="212121"/>
                <w:sz w:val="16"/>
                <w:szCs w:val="16"/>
                <w:lang w:val="en-US"/>
                <w:rPrChange w:id="660" w:author="Shirilord, Isaac (ARTORG)" w:date="2024-05-29T17:37:00Z">
                  <w:rPr>
                    <w:rFonts w:asciiTheme="majorBidi" w:hAnsiTheme="majorBidi" w:cstheme="majorBidi"/>
                    <w:color w:val="212121"/>
                    <w:sz w:val="16"/>
                    <w:szCs w:val="16"/>
                  </w:rPr>
                </w:rPrChange>
              </w:rPr>
              <w:t xml:space="preserve"> </w:t>
            </w:r>
          </w:p>
          <w:p w14:paraId="09860DED" w14:textId="77777777" w:rsidR="00250867" w:rsidRPr="00B653BA" w:rsidRDefault="00250867" w:rsidP="00D06CBC">
            <w:pPr>
              <w:pStyle w:val="HTMLPreformatted"/>
              <w:spacing w:line="244" w:lineRule="atLeast"/>
              <w:rPr>
                <w:rFonts w:asciiTheme="majorBidi" w:hAnsiTheme="majorBidi" w:cstheme="majorBidi"/>
                <w:color w:val="212121"/>
                <w:sz w:val="16"/>
                <w:szCs w:val="16"/>
                <w:lang w:val="en-US"/>
                <w:rPrChange w:id="661" w:author="Shirilord, Isaac (ARTORG)" w:date="2024-05-29T17:37:00Z">
                  <w:rPr>
                    <w:rFonts w:asciiTheme="majorBidi" w:hAnsiTheme="majorBidi" w:cstheme="majorBidi"/>
                    <w:color w:val="212121"/>
                    <w:sz w:val="16"/>
                    <w:szCs w:val="16"/>
                  </w:rPr>
                </w:rPrChange>
              </w:rPr>
            </w:pPr>
          </w:p>
        </w:tc>
        <w:tc>
          <w:tcPr>
            <w:tcW w:w="7263" w:type="dxa"/>
          </w:tcPr>
          <w:p w14:paraId="76D1004E" w14:textId="77777777" w:rsidR="00250867" w:rsidRPr="00B653BA" w:rsidRDefault="00250867" w:rsidP="00D06CBC">
            <w:pPr>
              <w:pStyle w:val="HTMLPreformatted"/>
              <w:spacing w:line="244" w:lineRule="atLeast"/>
              <w:rPr>
                <w:rFonts w:asciiTheme="majorBidi" w:hAnsiTheme="majorBidi" w:cstheme="majorBidi"/>
                <w:color w:val="212121"/>
                <w:sz w:val="16"/>
                <w:szCs w:val="16"/>
                <w:lang w:val="en-US"/>
                <w:rPrChange w:id="662" w:author="Shirilord, Isaac (ARTORG)" w:date="2024-05-29T17:37:00Z">
                  <w:rPr>
                    <w:rFonts w:asciiTheme="majorBidi" w:hAnsiTheme="majorBidi" w:cstheme="majorBidi"/>
                    <w:color w:val="212121"/>
                    <w:sz w:val="16"/>
                    <w:szCs w:val="16"/>
                  </w:rPr>
                </w:rPrChange>
              </w:rPr>
            </w:pPr>
            <w:proofErr w:type="spellStart"/>
            <w:proofErr w:type="gramStart"/>
            <w:r w:rsidRPr="00B653BA">
              <w:rPr>
                <w:rStyle w:val="n"/>
                <w:rFonts w:asciiTheme="majorBidi" w:eastAsiaTheme="majorEastAsia" w:hAnsiTheme="majorBidi" w:cstheme="majorBidi"/>
                <w:color w:val="212121"/>
                <w:sz w:val="16"/>
                <w:szCs w:val="16"/>
                <w:lang w:val="en-US"/>
                <w:rPrChange w:id="663" w:author="Shirilord, Isaac (ARTORG)" w:date="2024-05-29T17:37:00Z">
                  <w:rPr>
                    <w:rStyle w:val="n"/>
                    <w:rFonts w:asciiTheme="majorBidi" w:eastAsiaTheme="majorEastAsia" w:hAnsiTheme="majorBidi" w:cstheme="majorBidi"/>
                    <w:color w:val="212121"/>
                    <w:sz w:val="16"/>
                    <w:szCs w:val="16"/>
                  </w:rPr>
                </w:rPrChange>
              </w:rPr>
              <w:t>Spacingd</w:t>
            </w:r>
            <w:proofErr w:type="spellEnd"/>
            <w:r w:rsidRPr="00B653BA">
              <w:rPr>
                <w:rStyle w:val="p"/>
                <w:rFonts w:asciiTheme="majorBidi" w:eastAsiaTheme="majorEastAsia" w:hAnsiTheme="majorBidi" w:cstheme="majorBidi"/>
                <w:color w:val="212121"/>
                <w:sz w:val="16"/>
                <w:szCs w:val="16"/>
                <w:lang w:val="en-US"/>
                <w:rPrChange w:id="664" w:author="Shirilord, Isaac (ARTORG)" w:date="2024-05-29T17:37:00Z">
                  <w:rPr>
                    <w:rStyle w:val="p"/>
                    <w:rFonts w:asciiTheme="majorBidi" w:eastAsiaTheme="majorEastAsia" w:hAnsiTheme="majorBidi" w:cstheme="majorBidi"/>
                    <w:color w:val="212121"/>
                    <w:sz w:val="16"/>
                    <w:szCs w:val="16"/>
                  </w:rPr>
                </w:rPrChange>
              </w:rPr>
              <w:t>(</w:t>
            </w:r>
            <w:proofErr w:type="gramEnd"/>
            <w:r w:rsidRPr="00B653BA">
              <w:rPr>
                <w:rStyle w:val="n"/>
                <w:rFonts w:asciiTheme="majorBidi" w:eastAsiaTheme="majorEastAsia" w:hAnsiTheme="majorBidi" w:cstheme="majorBidi"/>
                <w:color w:val="212121"/>
                <w:sz w:val="16"/>
                <w:szCs w:val="16"/>
                <w:lang w:val="en-US"/>
                <w:rPrChange w:id="665" w:author="Shirilord, Isaac (ARTORG)" w:date="2024-05-29T17:37:00Z">
                  <w:rPr>
                    <w:rStyle w:val="n"/>
                    <w:rFonts w:asciiTheme="majorBidi" w:eastAsiaTheme="majorEastAsia" w:hAnsiTheme="majorBidi" w:cstheme="majorBidi"/>
                    <w:color w:val="212121"/>
                    <w:sz w:val="16"/>
                    <w:szCs w:val="16"/>
                  </w:rPr>
                </w:rPrChange>
              </w:rPr>
              <w:t>keys</w:t>
            </w:r>
            <w:r w:rsidRPr="00B653BA">
              <w:rPr>
                <w:rStyle w:val="o"/>
                <w:rFonts w:asciiTheme="majorBidi" w:eastAsiaTheme="majorEastAsia" w:hAnsiTheme="majorBidi" w:cstheme="majorBidi"/>
                <w:b/>
                <w:bCs/>
                <w:color w:val="212121"/>
                <w:sz w:val="16"/>
                <w:szCs w:val="16"/>
                <w:lang w:val="en-US"/>
                <w:rPrChange w:id="666"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p"/>
                <w:rFonts w:asciiTheme="majorBidi" w:eastAsiaTheme="majorEastAsia" w:hAnsiTheme="majorBidi" w:cstheme="majorBidi"/>
                <w:color w:val="212121"/>
                <w:sz w:val="16"/>
                <w:szCs w:val="16"/>
                <w:lang w:val="en-US"/>
                <w:rPrChange w:id="667" w:author="Shirilord, Isaac (ARTORG)" w:date="2024-05-29T17:37:00Z">
                  <w:rPr>
                    <w:rStyle w:val="p"/>
                    <w:rFonts w:asciiTheme="majorBidi" w:eastAsiaTheme="majorEastAsia" w:hAnsiTheme="majorBidi" w:cstheme="majorBidi"/>
                    <w:color w:val="212121"/>
                    <w:sz w:val="16"/>
                    <w:szCs w:val="16"/>
                  </w:rPr>
                </w:rPrChange>
              </w:rPr>
              <w:t>[</w:t>
            </w:r>
            <w:r w:rsidRPr="00B653BA">
              <w:rPr>
                <w:rStyle w:val="s2"/>
                <w:rFonts w:asciiTheme="majorBidi" w:eastAsiaTheme="majorEastAsia" w:hAnsiTheme="majorBidi" w:cstheme="majorBidi"/>
                <w:color w:val="212121"/>
                <w:sz w:val="16"/>
                <w:szCs w:val="16"/>
                <w:lang w:val="en-US"/>
                <w:rPrChange w:id="668" w:author="Shirilord, Isaac (ARTORG)" w:date="2024-05-29T17:37:00Z">
                  <w:rPr>
                    <w:rStyle w:val="s2"/>
                    <w:rFonts w:asciiTheme="majorBidi" w:eastAsiaTheme="majorEastAsia" w:hAnsiTheme="majorBidi" w:cstheme="majorBidi"/>
                    <w:color w:val="212121"/>
                    <w:sz w:val="16"/>
                    <w:szCs w:val="16"/>
                  </w:rPr>
                </w:rPrChange>
              </w:rPr>
              <w:t>"image"</w:t>
            </w:r>
            <w:r w:rsidRPr="00B653BA">
              <w:rPr>
                <w:rStyle w:val="p"/>
                <w:rFonts w:asciiTheme="majorBidi" w:eastAsiaTheme="majorEastAsia" w:hAnsiTheme="majorBidi" w:cstheme="majorBidi"/>
                <w:color w:val="212121"/>
                <w:sz w:val="16"/>
                <w:szCs w:val="16"/>
                <w:lang w:val="en-US"/>
                <w:rPrChange w:id="669"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670" w:author="Shirilord, Isaac (ARTORG)" w:date="2024-05-29T17:37:00Z">
                  <w:rPr>
                    <w:rFonts w:asciiTheme="majorBidi" w:hAnsiTheme="majorBidi" w:cstheme="majorBidi"/>
                    <w:color w:val="212121"/>
                    <w:sz w:val="16"/>
                    <w:szCs w:val="16"/>
                  </w:rPr>
                </w:rPrChange>
              </w:rPr>
              <w:t xml:space="preserve"> </w:t>
            </w:r>
            <w:r w:rsidRPr="00B653BA">
              <w:rPr>
                <w:rStyle w:val="s2"/>
                <w:rFonts w:asciiTheme="majorBidi" w:eastAsiaTheme="majorEastAsia" w:hAnsiTheme="majorBidi" w:cstheme="majorBidi"/>
                <w:color w:val="212121"/>
                <w:sz w:val="16"/>
                <w:szCs w:val="16"/>
                <w:lang w:val="en-US"/>
                <w:rPrChange w:id="671" w:author="Shirilord, Isaac (ARTORG)" w:date="2024-05-29T17:37:00Z">
                  <w:rPr>
                    <w:rStyle w:val="s2"/>
                    <w:rFonts w:asciiTheme="majorBidi" w:eastAsiaTheme="majorEastAsia" w:hAnsiTheme="majorBidi" w:cstheme="majorBidi"/>
                    <w:color w:val="212121"/>
                    <w:sz w:val="16"/>
                    <w:szCs w:val="16"/>
                  </w:rPr>
                </w:rPrChange>
              </w:rPr>
              <w:t>"target"</w:t>
            </w:r>
            <w:r w:rsidRPr="00B653BA">
              <w:rPr>
                <w:rStyle w:val="p"/>
                <w:rFonts w:asciiTheme="majorBidi" w:eastAsiaTheme="majorEastAsia" w:hAnsiTheme="majorBidi" w:cstheme="majorBidi"/>
                <w:color w:val="212121"/>
                <w:sz w:val="16"/>
                <w:szCs w:val="16"/>
                <w:lang w:val="en-US"/>
                <w:rPrChange w:id="672"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673" w:author="Shirilord, Isaac (ARTORG)" w:date="2024-05-29T17:37:00Z">
                  <w:rPr>
                    <w:rFonts w:asciiTheme="majorBidi" w:hAnsiTheme="majorBidi" w:cstheme="majorBidi"/>
                    <w:color w:val="212121"/>
                    <w:sz w:val="16"/>
                    <w:szCs w:val="16"/>
                  </w:rPr>
                </w:rPrChange>
              </w:rPr>
              <w:t xml:space="preserve"> </w:t>
            </w:r>
            <w:proofErr w:type="spellStart"/>
            <w:r w:rsidRPr="00B653BA">
              <w:rPr>
                <w:rStyle w:val="n"/>
                <w:rFonts w:asciiTheme="majorBidi" w:eastAsiaTheme="majorEastAsia" w:hAnsiTheme="majorBidi" w:cstheme="majorBidi"/>
                <w:color w:val="212121"/>
                <w:sz w:val="16"/>
                <w:szCs w:val="16"/>
                <w:lang w:val="en-US"/>
                <w:rPrChange w:id="674" w:author="Shirilord, Isaac (ARTORG)" w:date="2024-05-29T17:37:00Z">
                  <w:rPr>
                    <w:rStyle w:val="n"/>
                    <w:rFonts w:asciiTheme="majorBidi" w:eastAsiaTheme="majorEastAsia" w:hAnsiTheme="majorBidi" w:cstheme="majorBidi"/>
                    <w:color w:val="212121"/>
                    <w:sz w:val="16"/>
                    <w:szCs w:val="16"/>
                  </w:rPr>
                </w:rPrChange>
              </w:rPr>
              <w:t>pixdim</w:t>
            </w:r>
            <w:proofErr w:type="spellEnd"/>
            <w:r w:rsidRPr="00B653BA">
              <w:rPr>
                <w:rStyle w:val="o"/>
                <w:rFonts w:asciiTheme="majorBidi" w:eastAsiaTheme="majorEastAsia" w:hAnsiTheme="majorBidi" w:cstheme="majorBidi"/>
                <w:b/>
                <w:bCs/>
                <w:color w:val="212121"/>
                <w:sz w:val="16"/>
                <w:szCs w:val="16"/>
                <w:lang w:val="en-US"/>
                <w:rPrChange w:id="675"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p"/>
                <w:rFonts w:asciiTheme="majorBidi" w:eastAsiaTheme="majorEastAsia" w:hAnsiTheme="majorBidi" w:cstheme="majorBidi"/>
                <w:color w:val="212121"/>
                <w:sz w:val="16"/>
                <w:szCs w:val="16"/>
                <w:lang w:val="en-US"/>
                <w:rPrChange w:id="676" w:author="Shirilord, Isaac (ARTORG)" w:date="2024-05-29T17:37:00Z">
                  <w:rPr>
                    <w:rStyle w:val="p"/>
                    <w:rFonts w:asciiTheme="majorBidi" w:eastAsiaTheme="majorEastAsia" w:hAnsiTheme="majorBidi" w:cstheme="majorBidi"/>
                    <w:color w:val="212121"/>
                    <w:sz w:val="16"/>
                    <w:szCs w:val="16"/>
                  </w:rPr>
                </w:rPrChange>
              </w:rPr>
              <w:t>(</w:t>
            </w:r>
            <w:r w:rsidRPr="00B653BA">
              <w:rPr>
                <w:rStyle w:val="mf"/>
                <w:rFonts w:asciiTheme="majorBidi" w:hAnsiTheme="majorBidi" w:cstheme="majorBidi"/>
                <w:color w:val="212121"/>
                <w:sz w:val="16"/>
                <w:szCs w:val="16"/>
                <w:lang w:val="en-US"/>
                <w:rPrChange w:id="677" w:author="Shirilord, Isaac (ARTORG)" w:date="2024-05-29T17:37:00Z">
                  <w:rPr>
                    <w:rStyle w:val="mf"/>
                    <w:rFonts w:asciiTheme="majorBidi" w:hAnsiTheme="majorBidi" w:cstheme="majorBidi"/>
                    <w:color w:val="212121"/>
                    <w:sz w:val="16"/>
                    <w:szCs w:val="16"/>
                  </w:rPr>
                </w:rPrChange>
              </w:rPr>
              <w:t>1.5</w:t>
            </w:r>
            <w:r w:rsidRPr="00B653BA">
              <w:rPr>
                <w:rStyle w:val="p"/>
                <w:rFonts w:asciiTheme="majorBidi" w:eastAsiaTheme="majorEastAsia" w:hAnsiTheme="majorBidi" w:cstheme="majorBidi"/>
                <w:color w:val="212121"/>
                <w:sz w:val="16"/>
                <w:szCs w:val="16"/>
                <w:lang w:val="en-US"/>
                <w:rPrChange w:id="678"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679" w:author="Shirilord, Isaac (ARTORG)" w:date="2024-05-29T17:37:00Z">
                  <w:rPr>
                    <w:rFonts w:asciiTheme="majorBidi" w:hAnsiTheme="majorBidi" w:cstheme="majorBidi"/>
                    <w:color w:val="212121"/>
                    <w:sz w:val="16"/>
                    <w:szCs w:val="16"/>
                  </w:rPr>
                </w:rPrChange>
              </w:rPr>
              <w:t xml:space="preserve"> </w:t>
            </w:r>
            <w:r w:rsidRPr="00B653BA">
              <w:rPr>
                <w:rStyle w:val="mf"/>
                <w:rFonts w:asciiTheme="majorBidi" w:hAnsiTheme="majorBidi" w:cstheme="majorBidi"/>
                <w:color w:val="212121"/>
                <w:sz w:val="16"/>
                <w:szCs w:val="16"/>
                <w:lang w:val="en-US"/>
                <w:rPrChange w:id="680" w:author="Shirilord, Isaac (ARTORG)" w:date="2024-05-29T17:37:00Z">
                  <w:rPr>
                    <w:rStyle w:val="mf"/>
                    <w:rFonts w:asciiTheme="majorBidi" w:hAnsiTheme="majorBidi" w:cstheme="majorBidi"/>
                    <w:color w:val="212121"/>
                    <w:sz w:val="16"/>
                    <w:szCs w:val="16"/>
                  </w:rPr>
                </w:rPrChange>
              </w:rPr>
              <w:t>1.5</w:t>
            </w:r>
            <w:r w:rsidRPr="00B653BA">
              <w:rPr>
                <w:rStyle w:val="p"/>
                <w:rFonts w:asciiTheme="majorBidi" w:eastAsiaTheme="majorEastAsia" w:hAnsiTheme="majorBidi" w:cstheme="majorBidi"/>
                <w:color w:val="212121"/>
                <w:sz w:val="16"/>
                <w:szCs w:val="16"/>
                <w:lang w:val="en-US"/>
                <w:rPrChange w:id="681"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682" w:author="Shirilord, Isaac (ARTORG)" w:date="2024-05-29T17:37:00Z">
                  <w:rPr>
                    <w:rFonts w:asciiTheme="majorBidi" w:hAnsiTheme="majorBidi" w:cstheme="majorBidi"/>
                    <w:color w:val="212121"/>
                    <w:sz w:val="16"/>
                    <w:szCs w:val="16"/>
                  </w:rPr>
                </w:rPrChange>
              </w:rPr>
              <w:t xml:space="preserve"> </w:t>
            </w:r>
            <w:r w:rsidRPr="00B653BA">
              <w:rPr>
                <w:rStyle w:val="mf"/>
                <w:rFonts w:asciiTheme="majorBidi" w:hAnsiTheme="majorBidi" w:cstheme="majorBidi"/>
                <w:color w:val="212121"/>
                <w:sz w:val="16"/>
                <w:szCs w:val="16"/>
                <w:lang w:val="en-US"/>
                <w:rPrChange w:id="683" w:author="Shirilord, Isaac (ARTORG)" w:date="2024-05-29T17:37:00Z">
                  <w:rPr>
                    <w:rStyle w:val="mf"/>
                    <w:rFonts w:asciiTheme="majorBidi" w:hAnsiTheme="majorBidi" w:cstheme="majorBidi"/>
                    <w:color w:val="212121"/>
                    <w:sz w:val="16"/>
                    <w:szCs w:val="16"/>
                  </w:rPr>
                </w:rPrChange>
              </w:rPr>
              <w:t>2.0</w:t>
            </w:r>
            <w:r w:rsidRPr="00B653BA">
              <w:rPr>
                <w:rStyle w:val="p"/>
                <w:rFonts w:asciiTheme="majorBidi" w:eastAsiaTheme="majorEastAsia" w:hAnsiTheme="majorBidi" w:cstheme="majorBidi"/>
                <w:color w:val="212121"/>
                <w:sz w:val="16"/>
                <w:szCs w:val="16"/>
                <w:lang w:val="en-US"/>
                <w:rPrChange w:id="684"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685" w:author="Shirilord, Isaac (ARTORG)" w:date="2024-05-29T17:37:00Z">
                  <w:rPr>
                    <w:rFonts w:asciiTheme="majorBidi" w:hAnsiTheme="majorBidi" w:cstheme="majorBidi"/>
                    <w:color w:val="212121"/>
                    <w:sz w:val="16"/>
                    <w:szCs w:val="16"/>
                  </w:rPr>
                </w:rPrChange>
              </w:rPr>
              <w:t xml:space="preserve">       </w:t>
            </w:r>
            <w:r w:rsidRPr="00B653BA">
              <w:rPr>
                <w:rStyle w:val="n"/>
                <w:rFonts w:asciiTheme="majorBidi" w:eastAsiaTheme="majorEastAsia" w:hAnsiTheme="majorBidi" w:cstheme="majorBidi"/>
                <w:color w:val="212121"/>
                <w:sz w:val="16"/>
                <w:szCs w:val="16"/>
                <w:lang w:val="en-US"/>
                <w:rPrChange w:id="686" w:author="Shirilord, Isaac (ARTORG)" w:date="2024-05-29T17:37:00Z">
                  <w:rPr>
                    <w:rStyle w:val="n"/>
                    <w:rFonts w:asciiTheme="majorBidi" w:eastAsiaTheme="majorEastAsia" w:hAnsiTheme="majorBidi" w:cstheme="majorBidi"/>
                    <w:color w:val="212121"/>
                    <w:sz w:val="16"/>
                    <w:szCs w:val="16"/>
                  </w:rPr>
                </w:rPrChange>
              </w:rPr>
              <w:t>Resized</w:t>
            </w:r>
            <w:r w:rsidRPr="00B653BA">
              <w:rPr>
                <w:rStyle w:val="p"/>
                <w:rFonts w:asciiTheme="majorBidi" w:eastAsiaTheme="majorEastAsia" w:hAnsiTheme="majorBidi" w:cstheme="majorBidi"/>
                <w:color w:val="212121"/>
                <w:sz w:val="16"/>
                <w:szCs w:val="16"/>
                <w:lang w:val="en-US"/>
                <w:rPrChange w:id="687" w:author="Shirilord, Isaac (ARTORG)" w:date="2024-05-29T17:37:00Z">
                  <w:rPr>
                    <w:rStyle w:val="p"/>
                    <w:rFonts w:asciiTheme="majorBidi" w:eastAsiaTheme="majorEastAsia" w:hAnsiTheme="majorBidi" w:cstheme="majorBidi"/>
                    <w:color w:val="212121"/>
                    <w:sz w:val="16"/>
                    <w:szCs w:val="16"/>
                  </w:rPr>
                </w:rPrChange>
              </w:rPr>
              <w:t>(</w:t>
            </w:r>
            <w:r w:rsidRPr="00B653BA">
              <w:rPr>
                <w:rStyle w:val="n"/>
                <w:rFonts w:asciiTheme="majorBidi" w:eastAsiaTheme="majorEastAsia" w:hAnsiTheme="majorBidi" w:cstheme="majorBidi"/>
                <w:color w:val="212121"/>
                <w:sz w:val="16"/>
                <w:szCs w:val="16"/>
                <w:lang w:val="en-US"/>
                <w:rPrChange w:id="688" w:author="Shirilord, Isaac (ARTORG)" w:date="2024-05-29T17:37:00Z">
                  <w:rPr>
                    <w:rStyle w:val="n"/>
                    <w:rFonts w:asciiTheme="majorBidi" w:eastAsiaTheme="majorEastAsia" w:hAnsiTheme="majorBidi" w:cstheme="majorBidi"/>
                    <w:color w:val="212121"/>
                    <w:sz w:val="16"/>
                    <w:szCs w:val="16"/>
                  </w:rPr>
                </w:rPrChange>
              </w:rPr>
              <w:t>keys</w:t>
            </w:r>
            <w:r w:rsidRPr="00B653BA">
              <w:rPr>
                <w:rStyle w:val="o"/>
                <w:rFonts w:asciiTheme="majorBidi" w:eastAsiaTheme="majorEastAsia" w:hAnsiTheme="majorBidi" w:cstheme="majorBidi"/>
                <w:b/>
                <w:bCs/>
                <w:color w:val="212121"/>
                <w:sz w:val="16"/>
                <w:szCs w:val="16"/>
                <w:lang w:val="en-US"/>
                <w:rPrChange w:id="689"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p"/>
                <w:rFonts w:asciiTheme="majorBidi" w:eastAsiaTheme="majorEastAsia" w:hAnsiTheme="majorBidi" w:cstheme="majorBidi"/>
                <w:color w:val="212121"/>
                <w:sz w:val="16"/>
                <w:szCs w:val="16"/>
                <w:lang w:val="en-US"/>
                <w:rPrChange w:id="690" w:author="Shirilord, Isaac (ARTORG)" w:date="2024-05-29T17:37:00Z">
                  <w:rPr>
                    <w:rStyle w:val="p"/>
                    <w:rFonts w:asciiTheme="majorBidi" w:eastAsiaTheme="majorEastAsia" w:hAnsiTheme="majorBidi" w:cstheme="majorBidi"/>
                    <w:color w:val="212121"/>
                    <w:sz w:val="16"/>
                    <w:szCs w:val="16"/>
                  </w:rPr>
                </w:rPrChange>
              </w:rPr>
              <w:t>[</w:t>
            </w:r>
            <w:r w:rsidRPr="00B653BA">
              <w:rPr>
                <w:rStyle w:val="s2"/>
                <w:rFonts w:asciiTheme="majorBidi" w:eastAsiaTheme="majorEastAsia" w:hAnsiTheme="majorBidi" w:cstheme="majorBidi"/>
                <w:color w:val="212121"/>
                <w:sz w:val="16"/>
                <w:szCs w:val="16"/>
                <w:lang w:val="en-US"/>
                <w:rPrChange w:id="691" w:author="Shirilord, Isaac (ARTORG)" w:date="2024-05-29T17:37:00Z">
                  <w:rPr>
                    <w:rStyle w:val="s2"/>
                    <w:rFonts w:asciiTheme="majorBidi" w:eastAsiaTheme="majorEastAsia" w:hAnsiTheme="majorBidi" w:cstheme="majorBidi"/>
                    <w:color w:val="212121"/>
                    <w:sz w:val="16"/>
                    <w:szCs w:val="16"/>
                  </w:rPr>
                </w:rPrChange>
              </w:rPr>
              <w:t>"image"</w:t>
            </w:r>
            <w:r w:rsidRPr="00B653BA">
              <w:rPr>
                <w:rStyle w:val="p"/>
                <w:rFonts w:asciiTheme="majorBidi" w:eastAsiaTheme="majorEastAsia" w:hAnsiTheme="majorBidi" w:cstheme="majorBidi"/>
                <w:color w:val="212121"/>
                <w:sz w:val="16"/>
                <w:szCs w:val="16"/>
                <w:lang w:val="en-US"/>
                <w:rPrChange w:id="692"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693" w:author="Shirilord, Isaac (ARTORG)" w:date="2024-05-29T17:37:00Z">
                  <w:rPr>
                    <w:rFonts w:asciiTheme="majorBidi" w:hAnsiTheme="majorBidi" w:cstheme="majorBidi"/>
                    <w:color w:val="212121"/>
                    <w:sz w:val="16"/>
                    <w:szCs w:val="16"/>
                  </w:rPr>
                </w:rPrChange>
              </w:rPr>
              <w:t xml:space="preserve"> </w:t>
            </w:r>
            <w:r w:rsidRPr="00B653BA">
              <w:rPr>
                <w:rStyle w:val="s2"/>
                <w:rFonts w:asciiTheme="majorBidi" w:eastAsiaTheme="majorEastAsia" w:hAnsiTheme="majorBidi" w:cstheme="majorBidi"/>
                <w:color w:val="212121"/>
                <w:sz w:val="16"/>
                <w:szCs w:val="16"/>
                <w:lang w:val="en-US"/>
                <w:rPrChange w:id="694" w:author="Shirilord, Isaac (ARTORG)" w:date="2024-05-29T17:37:00Z">
                  <w:rPr>
                    <w:rStyle w:val="s2"/>
                    <w:rFonts w:asciiTheme="majorBidi" w:eastAsiaTheme="majorEastAsia" w:hAnsiTheme="majorBidi" w:cstheme="majorBidi"/>
                    <w:color w:val="212121"/>
                    <w:sz w:val="16"/>
                    <w:szCs w:val="16"/>
                  </w:rPr>
                </w:rPrChange>
              </w:rPr>
              <w:t>"target"</w:t>
            </w:r>
            <w:r w:rsidRPr="00B653BA">
              <w:rPr>
                <w:rStyle w:val="p"/>
                <w:rFonts w:asciiTheme="majorBidi" w:eastAsiaTheme="majorEastAsia" w:hAnsiTheme="majorBidi" w:cstheme="majorBidi"/>
                <w:color w:val="212121"/>
                <w:sz w:val="16"/>
                <w:szCs w:val="16"/>
                <w:lang w:val="en-US"/>
                <w:rPrChange w:id="695"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696" w:author="Shirilord, Isaac (ARTORG)" w:date="2024-05-29T17:37:00Z">
                  <w:rPr>
                    <w:rFonts w:asciiTheme="majorBidi" w:hAnsiTheme="majorBidi" w:cstheme="majorBidi"/>
                    <w:color w:val="212121"/>
                    <w:sz w:val="16"/>
                    <w:szCs w:val="16"/>
                  </w:rPr>
                </w:rPrChange>
              </w:rPr>
              <w:t xml:space="preserve"> </w:t>
            </w:r>
            <w:proofErr w:type="spellStart"/>
            <w:r w:rsidRPr="00B653BA">
              <w:rPr>
                <w:rStyle w:val="n"/>
                <w:rFonts w:asciiTheme="majorBidi" w:eastAsiaTheme="majorEastAsia" w:hAnsiTheme="majorBidi" w:cstheme="majorBidi"/>
                <w:color w:val="212121"/>
                <w:sz w:val="16"/>
                <w:szCs w:val="16"/>
                <w:lang w:val="en-US"/>
                <w:rPrChange w:id="697" w:author="Shirilord, Isaac (ARTORG)" w:date="2024-05-29T17:37:00Z">
                  <w:rPr>
                    <w:rStyle w:val="n"/>
                    <w:rFonts w:asciiTheme="majorBidi" w:eastAsiaTheme="majorEastAsia" w:hAnsiTheme="majorBidi" w:cstheme="majorBidi"/>
                    <w:color w:val="212121"/>
                    <w:sz w:val="16"/>
                    <w:szCs w:val="16"/>
                  </w:rPr>
                </w:rPrChange>
              </w:rPr>
              <w:t>spatial_size</w:t>
            </w:r>
            <w:proofErr w:type="spellEnd"/>
            <w:r w:rsidRPr="00B653BA">
              <w:rPr>
                <w:rStyle w:val="o"/>
                <w:rFonts w:asciiTheme="majorBidi" w:eastAsiaTheme="majorEastAsia" w:hAnsiTheme="majorBidi" w:cstheme="majorBidi"/>
                <w:b/>
                <w:bCs/>
                <w:color w:val="212121"/>
                <w:sz w:val="16"/>
                <w:szCs w:val="16"/>
                <w:lang w:val="en-US"/>
                <w:rPrChange w:id="698" w:author="Shirilord, Isaac (ARTORG)" w:date="2024-05-29T17:37:00Z">
                  <w:rPr>
                    <w:rStyle w:val="o"/>
                    <w:rFonts w:asciiTheme="majorBidi" w:eastAsiaTheme="majorEastAsia" w:hAnsiTheme="majorBidi" w:cstheme="majorBidi"/>
                    <w:b/>
                    <w:bCs/>
                    <w:color w:val="212121"/>
                    <w:sz w:val="16"/>
                    <w:szCs w:val="16"/>
                  </w:rPr>
                </w:rPrChange>
              </w:rPr>
              <w:t>=</w:t>
            </w:r>
            <w:proofErr w:type="spellStart"/>
            <w:r w:rsidRPr="00B653BA">
              <w:rPr>
                <w:rStyle w:val="n"/>
                <w:rFonts w:asciiTheme="majorBidi" w:eastAsiaTheme="majorEastAsia" w:hAnsiTheme="majorBidi" w:cstheme="majorBidi"/>
                <w:color w:val="212121"/>
                <w:sz w:val="16"/>
                <w:szCs w:val="16"/>
                <w:lang w:val="en-US"/>
                <w:rPrChange w:id="699" w:author="Shirilord, Isaac (ARTORG)" w:date="2024-05-29T17:37:00Z">
                  <w:rPr>
                    <w:rStyle w:val="n"/>
                    <w:rFonts w:asciiTheme="majorBidi" w:eastAsiaTheme="majorEastAsia" w:hAnsiTheme="majorBidi" w:cstheme="majorBidi"/>
                    <w:color w:val="212121"/>
                    <w:sz w:val="16"/>
                    <w:szCs w:val="16"/>
                  </w:rPr>
                </w:rPrChange>
              </w:rPr>
              <w:t>crop_size</w:t>
            </w:r>
            <w:proofErr w:type="spellEnd"/>
            <w:r w:rsidRPr="00B653BA">
              <w:rPr>
                <w:rStyle w:val="p"/>
                <w:rFonts w:asciiTheme="majorBidi" w:eastAsiaTheme="majorEastAsia" w:hAnsiTheme="majorBidi" w:cstheme="majorBidi"/>
                <w:color w:val="212121"/>
                <w:sz w:val="16"/>
                <w:szCs w:val="16"/>
                <w:lang w:val="en-US"/>
                <w:rPrChange w:id="700"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701" w:author="Shirilord, Isaac (ARTORG)" w:date="2024-05-29T17:37:00Z">
                  <w:rPr>
                    <w:rFonts w:asciiTheme="majorBidi" w:hAnsiTheme="majorBidi" w:cstheme="majorBidi"/>
                    <w:color w:val="212121"/>
                    <w:sz w:val="16"/>
                    <w:szCs w:val="16"/>
                  </w:rPr>
                </w:rPrChange>
              </w:rPr>
              <w:t xml:space="preserve"> </w:t>
            </w:r>
            <w:r w:rsidRPr="00B653BA">
              <w:rPr>
                <w:rStyle w:val="n"/>
                <w:rFonts w:asciiTheme="majorBidi" w:eastAsiaTheme="majorEastAsia" w:hAnsiTheme="majorBidi" w:cstheme="majorBidi"/>
                <w:color w:val="212121"/>
                <w:sz w:val="16"/>
                <w:szCs w:val="16"/>
                <w:lang w:val="en-US"/>
                <w:rPrChange w:id="702" w:author="Shirilord, Isaac (ARTORG)" w:date="2024-05-29T17:37:00Z">
                  <w:rPr>
                    <w:rStyle w:val="n"/>
                    <w:rFonts w:asciiTheme="majorBidi" w:eastAsiaTheme="majorEastAsia" w:hAnsiTheme="majorBidi" w:cstheme="majorBidi"/>
                    <w:color w:val="212121"/>
                    <w:sz w:val="16"/>
                    <w:szCs w:val="16"/>
                  </w:rPr>
                </w:rPrChange>
              </w:rPr>
              <w:t>ode</w:t>
            </w:r>
            <w:r w:rsidRPr="00B653BA">
              <w:rPr>
                <w:rStyle w:val="o"/>
                <w:rFonts w:asciiTheme="majorBidi" w:eastAsiaTheme="majorEastAsia" w:hAnsiTheme="majorBidi" w:cstheme="majorBidi"/>
                <w:b/>
                <w:bCs/>
                <w:color w:val="212121"/>
                <w:sz w:val="16"/>
                <w:szCs w:val="16"/>
                <w:lang w:val="en-US"/>
                <w:rPrChange w:id="703"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s1"/>
                <w:rFonts w:asciiTheme="majorBidi" w:eastAsiaTheme="majorEastAsia" w:hAnsiTheme="majorBidi" w:cstheme="majorBidi"/>
                <w:color w:val="212121"/>
                <w:lang w:val="en-US"/>
                <w:rPrChange w:id="704" w:author="Shirilord, Isaac (ARTORG)" w:date="2024-05-29T17:37:00Z">
                  <w:rPr>
                    <w:rStyle w:val="s1"/>
                    <w:rFonts w:asciiTheme="majorBidi" w:eastAsiaTheme="majorEastAsia" w:hAnsiTheme="majorBidi" w:cstheme="majorBidi"/>
                    <w:color w:val="212121"/>
                  </w:rPr>
                </w:rPrChange>
              </w:rPr>
              <w:t>'bilinear'</w:t>
            </w:r>
            <w:r w:rsidRPr="00B653BA">
              <w:rPr>
                <w:rStyle w:val="p"/>
                <w:rFonts w:asciiTheme="majorBidi" w:eastAsiaTheme="majorEastAsia" w:hAnsiTheme="majorBidi" w:cstheme="majorBidi"/>
                <w:color w:val="212121"/>
                <w:sz w:val="16"/>
                <w:szCs w:val="16"/>
                <w:lang w:val="en-US"/>
                <w:rPrChange w:id="705" w:author="Shirilord, Isaac (ARTORG)" w:date="2024-05-29T17:37:00Z">
                  <w:rPr>
                    <w:rStyle w:val="p"/>
                    <w:rFonts w:asciiTheme="majorBidi" w:eastAsiaTheme="majorEastAsia" w:hAnsiTheme="majorBidi" w:cstheme="majorBidi"/>
                    <w:color w:val="212121"/>
                    <w:sz w:val="16"/>
                    <w:szCs w:val="16"/>
                  </w:rPr>
                </w:rPrChange>
              </w:rPr>
              <w:t>)</w:t>
            </w:r>
          </w:p>
          <w:p w14:paraId="4B05ADEA" w14:textId="77777777" w:rsidR="00250867" w:rsidRPr="00B653BA" w:rsidRDefault="00250867" w:rsidP="00D06CBC">
            <w:pPr>
              <w:rPr>
                <w:rFonts w:asciiTheme="majorBidi" w:hAnsiTheme="majorBidi" w:cstheme="majorBidi"/>
                <w:sz w:val="16"/>
                <w:szCs w:val="16"/>
                <w:lang w:val="en-US" w:bidi="fa-IR"/>
                <w:rPrChange w:id="706" w:author="Shirilord, Isaac (ARTORG)" w:date="2024-05-29T17:37:00Z">
                  <w:rPr>
                    <w:rFonts w:asciiTheme="majorBidi" w:hAnsiTheme="majorBidi" w:cstheme="majorBidi"/>
                    <w:sz w:val="16"/>
                    <w:szCs w:val="16"/>
                    <w:lang w:bidi="fa-IR"/>
                  </w:rPr>
                </w:rPrChange>
              </w:rPr>
            </w:pPr>
          </w:p>
        </w:tc>
      </w:tr>
      <w:tr w:rsidR="00250867" w:rsidRPr="00B653BA" w14:paraId="2116970A" w14:textId="77777777" w:rsidTr="00D06CBC">
        <w:tc>
          <w:tcPr>
            <w:tcW w:w="1753" w:type="dxa"/>
          </w:tcPr>
          <w:p w14:paraId="45F7910D" w14:textId="77777777" w:rsidR="00250867" w:rsidRPr="00B653BA" w:rsidRDefault="00250867" w:rsidP="00D06CBC">
            <w:pPr>
              <w:pStyle w:val="HTMLPreformatted"/>
              <w:spacing w:line="244" w:lineRule="atLeast"/>
              <w:rPr>
                <w:rStyle w:val="n"/>
                <w:rFonts w:asciiTheme="majorBidi" w:eastAsiaTheme="majorEastAsia" w:hAnsiTheme="majorBidi" w:cstheme="majorBidi"/>
                <w:color w:val="212121"/>
                <w:sz w:val="16"/>
                <w:szCs w:val="16"/>
                <w:lang w:val="en-US"/>
                <w:rPrChange w:id="707" w:author="Shirilord, Isaac (ARTORG)" w:date="2024-05-29T17:37:00Z">
                  <w:rPr>
                    <w:rStyle w:val="n"/>
                    <w:rFonts w:asciiTheme="majorBidi" w:eastAsiaTheme="majorEastAsia" w:hAnsiTheme="majorBidi" w:cstheme="majorBidi"/>
                    <w:color w:val="212121"/>
                    <w:sz w:val="16"/>
                    <w:szCs w:val="16"/>
                    <w:shd w:val="clear" w:color="auto" w:fill="FFFFFF"/>
                  </w:rPr>
                </w:rPrChange>
              </w:rPr>
            </w:pPr>
            <w:proofErr w:type="spellStart"/>
            <w:r w:rsidRPr="00B653BA">
              <w:rPr>
                <w:rStyle w:val="n"/>
                <w:rFonts w:asciiTheme="majorBidi" w:eastAsiaTheme="majorEastAsia" w:hAnsiTheme="majorBidi" w:cstheme="majorBidi"/>
                <w:color w:val="212121"/>
                <w:sz w:val="16"/>
                <w:szCs w:val="16"/>
                <w:lang w:val="en-US"/>
                <w:rPrChange w:id="708" w:author="Shirilord, Isaac (ARTORG)" w:date="2024-05-29T17:37:00Z">
                  <w:rPr>
                    <w:rStyle w:val="n"/>
                    <w:rFonts w:asciiTheme="majorBidi" w:eastAsiaTheme="majorEastAsia" w:hAnsiTheme="majorBidi" w:cstheme="majorBidi"/>
                    <w:color w:val="212121"/>
                    <w:sz w:val="16"/>
                    <w:szCs w:val="16"/>
                  </w:rPr>
                </w:rPrChange>
              </w:rPr>
              <w:t>val_transforms</w:t>
            </w:r>
            <w:proofErr w:type="spellEnd"/>
          </w:p>
        </w:tc>
        <w:tc>
          <w:tcPr>
            <w:tcW w:w="7263" w:type="dxa"/>
          </w:tcPr>
          <w:p w14:paraId="45848733" w14:textId="77777777" w:rsidR="00250867" w:rsidRPr="00B653BA" w:rsidRDefault="00250867" w:rsidP="00D06CBC">
            <w:pPr>
              <w:pStyle w:val="HTMLPreformatted"/>
              <w:spacing w:line="244" w:lineRule="atLeast"/>
              <w:rPr>
                <w:rFonts w:asciiTheme="majorBidi" w:hAnsiTheme="majorBidi" w:cstheme="majorBidi"/>
                <w:color w:val="212121"/>
                <w:sz w:val="16"/>
                <w:szCs w:val="16"/>
                <w:lang w:val="en-US"/>
                <w:rPrChange w:id="709" w:author="Shirilord, Isaac (ARTORG)" w:date="2024-05-29T17:37:00Z">
                  <w:rPr>
                    <w:rFonts w:asciiTheme="majorBidi" w:hAnsiTheme="majorBidi" w:cstheme="majorBidi"/>
                    <w:color w:val="212121"/>
                    <w:sz w:val="16"/>
                    <w:szCs w:val="16"/>
                  </w:rPr>
                </w:rPrChange>
              </w:rPr>
            </w:pPr>
            <w:proofErr w:type="spellStart"/>
            <w:proofErr w:type="gramStart"/>
            <w:r w:rsidRPr="00B653BA">
              <w:rPr>
                <w:rStyle w:val="n"/>
                <w:rFonts w:asciiTheme="majorBidi" w:eastAsiaTheme="majorEastAsia" w:hAnsiTheme="majorBidi" w:cstheme="majorBidi"/>
                <w:color w:val="212121"/>
                <w:sz w:val="16"/>
                <w:szCs w:val="16"/>
                <w:lang w:val="en-US"/>
                <w:rPrChange w:id="710" w:author="Shirilord, Isaac (ARTORG)" w:date="2024-05-29T17:37:00Z">
                  <w:rPr>
                    <w:rStyle w:val="n"/>
                    <w:rFonts w:asciiTheme="majorBidi" w:eastAsiaTheme="majorEastAsia" w:hAnsiTheme="majorBidi" w:cstheme="majorBidi"/>
                    <w:color w:val="212121"/>
                    <w:sz w:val="16"/>
                    <w:szCs w:val="16"/>
                  </w:rPr>
                </w:rPrChange>
              </w:rPr>
              <w:t>Spacingd</w:t>
            </w:r>
            <w:proofErr w:type="spellEnd"/>
            <w:r w:rsidRPr="00B653BA">
              <w:rPr>
                <w:rStyle w:val="p"/>
                <w:rFonts w:asciiTheme="majorBidi" w:eastAsiaTheme="majorEastAsia" w:hAnsiTheme="majorBidi" w:cstheme="majorBidi"/>
                <w:color w:val="212121"/>
                <w:sz w:val="16"/>
                <w:szCs w:val="16"/>
                <w:lang w:val="en-US"/>
                <w:rPrChange w:id="711" w:author="Shirilord, Isaac (ARTORG)" w:date="2024-05-29T17:37:00Z">
                  <w:rPr>
                    <w:rStyle w:val="p"/>
                    <w:rFonts w:asciiTheme="majorBidi" w:eastAsiaTheme="majorEastAsia" w:hAnsiTheme="majorBidi" w:cstheme="majorBidi"/>
                    <w:color w:val="212121"/>
                    <w:sz w:val="16"/>
                    <w:szCs w:val="16"/>
                  </w:rPr>
                </w:rPrChange>
              </w:rPr>
              <w:t>(</w:t>
            </w:r>
            <w:proofErr w:type="gramEnd"/>
            <w:r w:rsidRPr="00B653BA">
              <w:rPr>
                <w:rStyle w:val="n"/>
                <w:rFonts w:asciiTheme="majorBidi" w:eastAsiaTheme="majorEastAsia" w:hAnsiTheme="majorBidi" w:cstheme="majorBidi"/>
                <w:color w:val="212121"/>
                <w:sz w:val="16"/>
                <w:szCs w:val="16"/>
                <w:lang w:val="en-US"/>
                <w:rPrChange w:id="712" w:author="Shirilord, Isaac (ARTORG)" w:date="2024-05-29T17:37:00Z">
                  <w:rPr>
                    <w:rStyle w:val="n"/>
                    <w:rFonts w:asciiTheme="majorBidi" w:eastAsiaTheme="majorEastAsia" w:hAnsiTheme="majorBidi" w:cstheme="majorBidi"/>
                    <w:color w:val="212121"/>
                    <w:sz w:val="16"/>
                    <w:szCs w:val="16"/>
                  </w:rPr>
                </w:rPrChange>
              </w:rPr>
              <w:t>keys</w:t>
            </w:r>
            <w:r w:rsidRPr="00B653BA">
              <w:rPr>
                <w:rStyle w:val="o"/>
                <w:rFonts w:asciiTheme="majorBidi" w:eastAsiaTheme="majorEastAsia" w:hAnsiTheme="majorBidi" w:cstheme="majorBidi"/>
                <w:b/>
                <w:bCs/>
                <w:color w:val="212121"/>
                <w:sz w:val="16"/>
                <w:szCs w:val="16"/>
                <w:lang w:val="en-US"/>
                <w:rPrChange w:id="713"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p"/>
                <w:rFonts w:asciiTheme="majorBidi" w:eastAsiaTheme="majorEastAsia" w:hAnsiTheme="majorBidi" w:cstheme="majorBidi"/>
                <w:color w:val="212121"/>
                <w:sz w:val="16"/>
                <w:szCs w:val="16"/>
                <w:lang w:val="en-US"/>
                <w:rPrChange w:id="714" w:author="Shirilord, Isaac (ARTORG)" w:date="2024-05-29T17:37:00Z">
                  <w:rPr>
                    <w:rStyle w:val="p"/>
                    <w:rFonts w:asciiTheme="majorBidi" w:eastAsiaTheme="majorEastAsia" w:hAnsiTheme="majorBidi" w:cstheme="majorBidi"/>
                    <w:color w:val="212121"/>
                    <w:sz w:val="16"/>
                    <w:szCs w:val="16"/>
                  </w:rPr>
                </w:rPrChange>
              </w:rPr>
              <w:t>[</w:t>
            </w:r>
            <w:r w:rsidRPr="00B653BA">
              <w:rPr>
                <w:rStyle w:val="s2"/>
                <w:rFonts w:asciiTheme="majorBidi" w:eastAsiaTheme="majorEastAsia" w:hAnsiTheme="majorBidi" w:cstheme="majorBidi"/>
                <w:color w:val="212121"/>
                <w:sz w:val="16"/>
                <w:szCs w:val="16"/>
                <w:lang w:val="en-US"/>
                <w:rPrChange w:id="715" w:author="Shirilord, Isaac (ARTORG)" w:date="2024-05-29T17:37:00Z">
                  <w:rPr>
                    <w:rStyle w:val="s2"/>
                    <w:rFonts w:asciiTheme="majorBidi" w:eastAsiaTheme="majorEastAsia" w:hAnsiTheme="majorBidi" w:cstheme="majorBidi"/>
                    <w:color w:val="212121"/>
                    <w:sz w:val="16"/>
                    <w:szCs w:val="16"/>
                  </w:rPr>
                </w:rPrChange>
              </w:rPr>
              <w:t>"image"</w:t>
            </w:r>
            <w:r w:rsidRPr="00B653BA">
              <w:rPr>
                <w:rStyle w:val="p"/>
                <w:rFonts w:asciiTheme="majorBidi" w:eastAsiaTheme="majorEastAsia" w:hAnsiTheme="majorBidi" w:cstheme="majorBidi"/>
                <w:color w:val="212121"/>
                <w:sz w:val="16"/>
                <w:szCs w:val="16"/>
                <w:lang w:val="en-US"/>
                <w:rPrChange w:id="716"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717" w:author="Shirilord, Isaac (ARTORG)" w:date="2024-05-29T17:37:00Z">
                  <w:rPr>
                    <w:rFonts w:asciiTheme="majorBidi" w:hAnsiTheme="majorBidi" w:cstheme="majorBidi"/>
                    <w:color w:val="212121"/>
                    <w:sz w:val="16"/>
                    <w:szCs w:val="16"/>
                  </w:rPr>
                </w:rPrChange>
              </w:rPr>
              <w:t xml:space="preserve"> </w:t>
            </w:r>
            <w:r w:rsidRPr="00B653BA">
              <w:rPr>
                <w:rStyle w:val="s2"/>
                <w:rFonts w:asciiTheme="majorBidi" w:eastAsiaTheme="majorEastAsia" w:hAnsiTheme="majorBidi" w:cstheme="majorBidi"/>
                <w:color w:val="212121"/>
                <w:sz w:val="16"/>
                <w:szCs w:val="16"/>
                <w:lang w:val="en-US"/>
                <w:rPrChange w:id="718" w:author="Shirilord, Isaac (ARTORG)" w:date="2024-05-29T17:37:00Z">
                  <w:rPr>
                    <w:rStyle w:val="s2"/>
                    <w:rFonts w:asciiTheme="majorBidi" w:eastAsiaTheme="majorEastAsia" w:hAnsiTheme="majorBidi" w:cstheme="majorBidi"/>
                    <w:color w:val="212121"/>
                    <w:sz w:val="16"/>
                    <w:szCs w:val="16"/>
                  </w:rPr>
                </w:rPrChange>
              </w:rPr>
              <w:t>"target"</w:t>
            </w:r>
            <w:r w:rsidRPr="00B653BA">
              <w:rPr>
                <w:rStyle w:val="p"/>
                <w:rFonts w:asciiTheme="majorBidi" w:eastAsiaTheme="majorEastAsia" w:hAnsiTheme="majorBidi" w:cstheme="majorBidi"/>
                <w:color w:val="212121"/>
                <w:sz w:val="16"/>
                <w:szCs w:val="16"/>
                <w:lang w:val="en-US"/>
                <w:rPrChange w:id="719"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720" w:author="Shirilord, Isaac (ARTORG)" w:date="2024-05-29T17:37:00Z">
                  <w:rPr>
                    <w:rFonts w:asciiTheme="majorBidi" w:hAnsiTheme="majorBidi" w:cstheme="majorBidi"/>
                    <w:color w:val="212121"/>
                    <w:sz w:val="16"/>
                    <w:szCs w:val="16"/>
                  </w:rPr>
                </w:rPrChange>
              </w:rPr>
              <w:t xml:space="preserve"> </w:t>
            </w:r>
            <w:proofErr w:type="spellStart"/>
            <w:r w:rsidRPr="00B653BA">
              <w:rPr>
                <w:rStyle w:val="n"/>
                <w:rFonts w:asciiTheme="majorBidi" w:eastAsiaTheme="majorEastAsia" w:hAnsiTheme="majorBidi" w:cstheme="majorBidi"/>
                <w:color w:val="212121"/>
                <w:sz w:val="16"/>
                <w:szCs w:val="16"/>
                <w:lang w:val="en-US"/>
                <w:rPrChange w:id="721" w:author="Shirilord, Isaac (ARTORG)" w:date="2024-05-29T17:37:00Z">
                  <w:rPr>
                    <w:rStyle w:val="n"/>
                    <w:rFonts w:asciiTheme="majorBidi" w:eastAsiaTheme="majorEastAsia" w:hAnsiTheme="majorBidi" w:cstheme="majorBidi"/>
                    <w:color w:val="212121"/>
                    <w:sz w:val="16"/>
                    <w:szCs w:val="16"/>
                  </w:rPr>
                </w:rPrChange>
              </w:rPr>
              <w:t>pixdim</w:t>
            </w:r>
            <w:proofErr w:type="spellEnd"/>
            <w:r w:rsidRPr="00B653BA">
              <w:rPr>
                <w:rStyle w:val="o"/>
                <w:rFonts w:asciiTheme="majorBidi" w:eastAsiaTheme="majorEastAsia" w:hAnsiTheme="majorBidi" w:cstheme="majorBidi"/>
                <w:b/>
                <w:bCs/>
                <w:color w:val="212121"/>
                <w:sz w:val="16"/>
                <w:szCs w:val="16"/>
                <w:lang w:val="en-US"/>
                <w:rPrChange w:id="722"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p"/>
                <w:rFonts w:asciiTheme="majorBidi" w:eastAsiaTheme="majorEastAsia" w:hAnsiTheme="majorBidi" w:cstheme="majorBidi"/>
                <w:color w:val="212121"/>
                <w:sz w:val="16"/>
                <w:szCs w:val="16"/>
                <w:lang w:val="en-US"/>
                <w:rPrChange w:id="723" w:author="Shirilord, Isaac (ARTORG)" w:date="2024-05-29T17:37:00Z">
                  <w:rPr>
                    <w:rStyle w:val="p"/>
                    <w:rFonts w:asciiTheme="majorBidi" w:eastAsiaTheme="majorEastAsia" w:hAnsiTheme="majorBidi" w:cstheme="majorBidi"/>
                    <w:color w:val="212121"/>
                    <w:sz w:val="16"/>
                    <w:szCs w:val="16"/>
                  </w:rPr>
                </w:rPrChange>
              </w:rPr>
              <w:t>(</w:t>
            </w:r>
            <w:r w:rsidRPr="00B653BA">
              <w:rPr>
                <w:rStyle w:val="mf"/>
                <w:rFonts w:asciiTheme="majorBidi" w:hAnsiTheme="majorBidi" w:cstheme="majorBidi"/>
                <w:color w:val="212121"/>
                <w:sz w:val="16"/>
                <w:szCs w:val="16"/>
                <w:lang w:val="en-US"/>
                <w:rPrChange w:id="724" w:author="Shirilord, Isaac (ARTORG)" w:date="2024-05-29T17:37:00Z">
                  <w:rPr>
                    <w:rStyle w:val="mf"/>
                    <w:rFonts w:asciiTheme="majorBidi" w:hAnsiTheme="majorBidi" w:cstheme="majorBidi"/>
                    <w:color w:val="212121"/>
                    <w:sz w:val="16"/>
                    <w:szCs w:val="16"/>
                  </w:rPr>
                </w:rPrChange>
              </w:rPr>
              <w:t>1.5</w:t>
            </w:r>
            <w:r w:rsidRPr="00B653BA">
              <w:rPr>
                <w:rStyle w:val="p"/>
                <w:rFonts w:asciiTheme="majorBidi" w:eastAsiaTheme="majorEastAsia" w:hAnsiTheme="majorBidi" w:cstheme="majorBidi"/>
                <w:color w:val="212121"/>
                <w:sz w:val="16"/>
                <w:szCs w:val="16"/>
                <w:lang w:val="en-US"/>
                <w:rPrChange w:id="725"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726" w:author="Shirilord, Isaac (ARTORG)" w:date="2024-05-29T17:37:00Z">
                  <w:rPr>
                    <w:rFonts w:asciiTheme="majorBidi" w:hAnsiTheme="majorBidi" w:cstheme="majorBidi"/>
                    <w:color w:val="212121"/>
                    <w:sz w:val="16"/>
                    <w:szCs w:val="16"/>
                  </w:rPr>
                </w:rPrChange>
              </w:rPr>
              <w:t xml:space="preserve"> </w:t>
            </w:r>
            <w:r w:rsidRPr="00B653BA">
              <w:rPr>
                <w:rStyle w:val="mf"/>
                <w:rFonts w:asciiTheme="majorBidi" w:hAnsiTheme="majorBidi" w:cstheme="majorBidi"/>
                <w:color w:val="212121"/>
                <w:sz w:val="16"/>
                <w:szCs w:val="16"/>
                <w:lang w:val="en-US"/>
                <w:rPrChange w:id="727" w:author="Shirilord, Isaac (ARTORG)" w:date="2024-05-29T17:37:00Z">
                  <w:rPr>
                    <w:rStyle w:val="mf"/>
                    <w:rFonts w:asciiTheme="majorBidi" w:hAnsiTheme="majorBidi" w:cstheme="majorBidi"/>
                    <w:color w:val="212121"/>
                    <w:sz w:val="16"/>
                    <w:szCs w:val="16"/>
                  </w:rPr>
                </w:rPrChange>
              </w:rPr>
              <w:t>1.5</w:t>
            </w:r>
            <w:r w:rsidRPr="00B653BA">
              <w:rPr>
                <w:rStyle w:val="p"/>
                <w:rFonts w:asciiTheme="majorBidi" w:eastAsiaTheme="majorEastAsia" w:hAnsiTheme="majorBidi" w:cstheme="majorBidi"/>
                <w:color w:val="212121"/>
                <w:sz w:val="16"/>
                <w:szCs w:val="16"/>
                <w:lang w:val="en-US"/>
                <w:rPrChange w:id="728"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729" w:author="Shirilord, Isaac (ARTORG)" w:date="2024-05-29T17:37:00Z">
                  <w:rPr>
                    <w:rFonts w:asciiTheme="majorBidi" w:hAnsiTheme="majorBidi" w:cstheme="majorBidi"/>
                    <w:color w:val="212121"/>
                    <w:sz w:val="16"/>
                    <w:szCs w:val="16"/>
                  </w:rPr>
                </w:rPrChange>
              </w:rPr>
              <w:t xml:space="preserve"> </w:t>
            </w:r>
            <w:r w:rsidRPr="00B653BA">
              <w:rPr>
                <w:rStyle w:val="mf"/>
                <w:rFonts w:asciiTheme="majorBidi" w:hAnsiTheme="majorBidi" w:cstheme="majorBidi"/>
                <w:color w:val="212121"/>
                <w:sz w:val="16"/>
                <w:szCs w:val="16"/>
                <w:lang w:val="en-US"/>
                <w:rPrChange w:id="730" w:author="Shirilord, Isaac (ARTORG)" w:date="2024-05-29T17:37:00Z">
                  <w:rPr>
                    <w:rStyle w:val="mf"/>
                    <w:rFonts w:asciiTheme="majorBidi" w:hAnsiTheme="majorBidi" w:cstheme="majorBidi"/>
                    <w:color w:val="212121"/>
                    <w:sz w:val="16"/>
                    <w:szCs w:val="16"/>
                  </w:rPr>
                </w:rPrChange>
              </w:rPr>
              <w:t>2.0</w:t>
            </w:r>
            <w:r w:rsidRPr="00B653BA">
              <w:rPr>
                <w:rStyle w:val="p"/>
                <w:rFonts w:asciiTheme="majorBidi" w:eastAsiaTheme="majorEastAsia" w:hAnsiTheme="majorBidi" w:cstheme="majorBidi"/>
                <w:color w:val="212121"/>
                <w:sz w:val="16"/>
                <w:szCs w:val="16"/>
                <w:lang w:val="en-US"/>
                <w:rPrChange w:id="731" w:author="Shirilord, Isaac (ARTORG)" w:date="2024-05-29T17:37:00Z">
                  <w:rPr>
                    <w:rStyle w:val="p"/>
                    <w:rFonts w:asciiTheme="majorBidi" w:eastAsiaTheme="majorEastAsia" w:hAnsiTheme="majorBidi" w:cstheme="majorBidi"/>
                    <w:color w:val="212121"/>
                    <w:sz w:val="16"/>
                    <w:szCs w:val="16"/>
                  </w:rPr>
                </w:rPrChange>
              </w:rPr>
              <w:t>)),</w:t>
            </w:r>
          </w:p>
          <w:p w14:paraId="08438373" w14:textId="77777777" w:rsidR="00250867" w:rsidRPr="00B653BA" w:rsidRDefault="00250867" w:rsidP="00D06CBC">
            <w:pPr>
              <w:pStyle w:val="HTMLPreformatted"/>
              <w:spacing w:line="244" w:lineRule="atLeast"/>
              <w:rPr>
                <w:rFonts w:asciiTheme="majorBidi" w:hAnsiTheme="majorBidi" w:cstheme="majorBidi"/>
                <w:color w:val="212121"/>
                <w:sz w:val="16"/>
                <w:szCs w:val="16"/>
                <w:lang w:val="en-US"/>
                <w:rPrChange w:id="732" w:author="Shirilord, Isaac (ARTORG)" w:date="2024-05-29T17:37:00Z">
                  <w:rPr>
                    <w:rFonts w:asciiTheme="majorBidi" w:hAnsiTheme="majorBidi" w:cstheme="majorBidi"/>
                    <w:color w:val="212121"/>
                    <w:sz w:val="16"/>
                    <w:szCs w:val="16"/>
                  </w:rPr>
                </w:rPrChange>
              </w:rPr>
            </w:pPr>
            <w:proofErr w:type="gramStart"/>
            <w:r w:rsidRPr="00B653BA">
              <w:rPr>
                <w:rStyle w:val="n"/>
                <w:rFonts w:asciiTheme="majorBidi" w:eastAsiaTheme="majorEastAsia" w:hAnsiTheme="majorBidi" w:cstheme="majorBidi"/>
                <w:color w:val="212121"/>
                <w:sz w:val="16"/>
                <w:szCs w:val="16"/>
                <w:lang w:val="en-US"/>
                <w:rPrChange w:id="733" w:author="Shirilord, Isaac (ARTORG)" w:date="2024-05-29T17:37:00Z">
                  <w:rPr>
                    <w:rStyle w:val="n"/>
                    <w:rFonts w:asciiTheme="majorBidi" w:eastAsiaTheme="majorEastAsia" w:hAnsiTheme="majorBidi" w:cstheme="majorBidi"/>
                    <w:color w:val="212121"/>
                    <w:sz w:val="16"/>
                    <w:szCs w:val="16"/>
                  </w:rPr>
                </w:rPrChange>
              </w:rPr>
              <w:t>Resized</w:t>
            </w:r>
            <w:r w:rsidRPr="00B653BA">
              <w:rPr>
                <w:rStyle w:val="p"/>
                <w:rFonts w:asciiTheme="majorBidi" w:eastAsiaTheme="majorEastAsia" w:hAnsiTheme="majorBidi" w:cstheme="majorBidi"/>
                <w:color w:val="212121"/>
                <w:sz w:val="16"/>
                <w:szCs w:val="16"/>
                <w:lang w:val="en-US"/>
                <w:rPrChange w:id="734" w:author="Shirilord, Isaac (ARTORG)" w:date="2024-05-29T17:37:00Z">
                  <w:rPr>
                    <w:rStyle w:val="p"/>
                    <w:rFonts w:asciiTheme="majorBidi" w:eastAsiaTheme="majorEastAsia" w:hAnsiTheme="majorBidi" w:cstheme="majorBidi"/>
                    <w:color w:val="212121"/>
                    <w:sz w:val="16"/>
                    <w:szCs w:val="16"/>
                  </w:rPr>
                </w:rPrChange>
              </w:rPr>
              <w:t>(</w:t>
            </w:r>
            <w:proofErr w:type="gramEnd"/>
            <w:r w:rsidRPr="00B653BA">
              <w:rPr>
                <w:rStyle w:val="n"/>
                <w:rFonts w:asciiTheme="majorBidi" w:eastAsiaTheme="majorEastAsia" w:hAnsiTheme="majorBidi" w:cstheme="majorBidi"/>
                <w:color w:val="212121"/>
                <w:sz w:val="16"/>
                <w:szCs w:val="16"/>
                <w:lang w:val="en-US"/>
                <w:rPrChange w:id="735" w:author="Shirilord, Isaac (ARTORG)" w:date="2024-05-29T17:37:00Z">
                  <w:rPr>
                    <w:rStyle w:val="n"/>
                    <w:rFonts w:asciiTheme="majorBidi" w:eastAsiaTheme="majorEastAsia" w:hAnsiTheme="majorBidi" w:cstheme="majorBidi"/>
                    <w:color w:val="212121"/>
                    <w:sz w:val="16"/>
                    <w:szCs w:val="16"/>
                  </w:rPr>
                </w:rPrChange>
              </w:rPr>
              <w:t>keys</w:t>
            </w:r>
            <w:r w:rsidRPr="00B653BA">
              <w:rPr>
                <w:rStyle w:val="o"/>
                <w:rFonts w:asciiTheme="majorBidi" w:eastAsiaTheme="majorEastAsia" w:hAnsiTheme="majorBidi" w:cstheme="majorBidi"/>
                <w:b/>
                <w:bCs/>
                <w:color w:val="212121"/>
                <w:sz w:val="16"/>
                <w:szCs w:val="16"/>
                <w:lang w:val="en-US"/>
                <w:rPrChange w:id="736"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p"/>
                <w:rFonts w:asciiTheme="majorBidi" w:eastAsiaTheme="majorEastAsia" w:hAnsiTheme="majorBidi" w:cstheme="majorBidi"/>
                <w:color w:val="212121"/>
                <w:sz w:val="16"/>
                <w:szCs w:val="16"/>
                <w:lang w:val="en-US"/>
                <w:rPrChange w:id="737" w:author="Shirilord, Isaac (ARTORG)" w:date="2024-05-29T17:37:00Z">
                  <w:rPr>
                    <w:rStyle w:val="p"/>
                    <w:rFonts w:asciiTheme="majorBidi" w:eastAsiaTheme="majorEastAsia" w:hAnsiTheme="majorBidi" w:cstheme="majorBidi"/>
                    <w:color w:val="212121"/>
                    <w:sz w:val="16"/>
                    <w:szCs w:val="16"/>
                  </w:rPr>
                </w:rPrChange>
              </w:rPr>
              <w:t>[</w:t>
            </w:r>
            <w:r w:rsidRPr="00B653BA">
              <w:rPr>
                <w:rStyle w:val="s2"/>
                <w:rFonts w:asciiTheme="majorBidi" w:eastAsiaTheme="majorEastAsia" w:hAnsiTheme="majorBidi" w:cstheme="majorBidi"/>
                <w:color w:val="212121"/>
                <w:sz w:val="16"/>
                <w:szCs w:val="16"/>
                <w:lang w:val="en-US"/>
                <w:rPrChange w:id="738" w:author="Shirilord, Isaac (ARTORG)" w:date="2024-05-29T17:37:00Z">
                  <w:rPr>
                    <w:rStyle w:val="s2"/>
                    <w:rFonts w:asciiTheme="majorBidi" w:eastAsiaTheme="majorEastAsia" w:hAnsiTheme="majorBidi" w:cstheme="majorBidi"/>
                    <w:color w:val="212121"/>
                    <w:sz w:val="16"/>
                    <w:szCs w:val="16"/>
                  </w:rPr>
                </w:rPrChange>
              </w:rPr>
              <w:t>"image"</w:t>
            </w:r>
            <w:r w:rsidRPr="00B653BA">
              <w:rPr>
                <w:rStyle w:val="p"/>
                <w:rFonts w:asciiTheme="majorBidi" w:eastAsiaTheme="majorEastAsia" w:hAnsiTheme="majorBidi" w:cstheme="majorBidi"/>
                <w:color w:val="212121"/>
                <w:sz w:val="16"/>
                <w:szCs w:val="16"/>
                <w:lang w:val="en-US"/>
                <w:rPrChange w:id="739"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740" w:author="Shirilord, Isaac (ARTORG)" w:date="2024-05-29T17:37:00Z">
                  <w:rPr>
                    <w:rFonts w:asciiTheme="majorBidi" w:hAnsiTheme="majorBidi" w:cstheme="majorBidi"/>
                    <w:color w:val="212121"/>
                    <w:sz w:val="16"/>
                    <w:szCs w:val="16"/>
                  </w:rPr>
                </w:rPrChange>
              </w:rPr>
              <w:t xml:space="preserve"> </w:t>
            </w:r>
            <w:r w:rsidRPr="00B653BA">
              <w:rPr>
                <w:rStyle w:val="s2"/>
                <w:rFonts w:asciiTheme="majorBidi" w:eastAsiaTheme="majorEastAsia" w:hAnsiTheme="majorBidi" w:cstheme="majorBidi"/>
                <w:color w:val="212121"/>
                <w:sz w:val="16"/>
                <w:szCs w:val="16"/>
                <w:lang w:val="en-US"/>
                <w:rPrChange w:id="741" w:author="Shirilord, Isaac (ARTORG)" w:date="2024-05-29T17:37:00Z">
                  <w:rPr>
                    <w:rStyle w:val="s2"/>
                    <w:rFonts w:asciiTheme="majorBidi" w:eastAsiaTheme="majorEastAsia" w:hAnsiTheme="majorBidi" w:cstheme="majorBidi"/>
                    <w:color w:val="212121"/>
                    <w:sz w:val="16"/>
                    <w:szCs w:val="16"/>
                  </w:rPr>
                </w:rPrChange>
              </w:rPr>
              <w:t>"target"</w:t>
            </w:r>
            <w:r w:rsidRPr="00B653BA">
              <w:rPr>
                <w:rStyle w:val="p"/>
                <w:rFonts w:asciiTheme="majorBidi" w:eastAsiaTheme="majorEastAsia" w:hAnsiTheme="majorBidi" w:cstheme="majorBidi"/>
                <w:color w:val="212121"/>
                <w:sz w:val="16"/>
                <w:szCs w:val="16"/>
                <w:lang w:val="en-US"/>
                <w:rPrChange w:id="742"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743" w:author="Shirilord, Isaac (ARTORG)" w:date="2024-05-29T17:37:00Z">
                  <w:rPr>
                    <w:rFonts w:asciiTheme="majorBidi" w:hAnsiTheme="majorBidi" w:cstheme="majorBidi"/>
                    <w:color w:val="212121"/>
                    <w:sz w:val="16"/>
                    <w:szCs w:val="16"/>
                  </w:rPr>
                </w:rPrChange>
              </w:rPr>
              <w:t xml:space="preserve"> </w:t>
            </w:r>
            <w:proofErr w:type="spellStart"/>
            <w:r w:rsidRPr="00B653BA">
              <w:rPr>
                <w:rStyle w:val="n"/>
                <w:rFonts w:asciiTheme="majorBidi" w:eastAsiaTheme="majorEastAsia" w:hAnsiTheme="majorBidi" w:cstheme="majorBidi"/>
                <w:color w:val="212121"/>
                <w:sz w:val="16"/>
                <w:szCs w:val="16"/>
                <w:lang w:val="en-US"/>
                <w:rPrChange w:id="744" w:author="Shirilord, Isaac (ARTORG)" w:date="2024-05-29T17:37:00Z">
                  <w:rPr>
                    <w:rStyle w:val="n"/>
                    <w:rFonts w:asciiTheme="majorBidi" w:eastAsiaTheme="majorEastAsia" w:hAnsiTheme="majorBidi" w:cstheme="majorBidi"/>
                    <w:color w:val="212121"/>
                    <w:sz w:val="16"/>
                    <w:szCs w:val="16"/>
                  </w:rPr>
                </w:rPrChange>
              </w:rPr>
              <w:t>spatial_size</w:t>
            </w:r>
            <w:proofErr w:type="spellEnd"/>
            <w:r w:rsidRPr="00B653BA">
              <w:rPr>
                <w:rStyle w:val="o"/>
                <w:rFonts w:asciiTheme="majorBidi" w:eastAsiaTheme="majorEastAsia" w:hAnsiTheme="majorBidi" w:cstheme="majorBidi"/>
                <w:b/>
                <w:bCs/>
                <w:color w:val="212121"/>
                <w:sz w:val="16"/>
                <w:szCs w:val="16"/>
                <w:lang w:val="en-US"/>
                <w:rPrChange w:id="745" w:author="Shirilord, Isaac (ARTORG)" w:date="2024-05-29T17:37:00Z">
                  <w:rPr>
                    <w:rStyle w:val="o"/>
                    <w:rFonts w:asciiTheme="majorBidi" w:eastAsiaTheme="majorEastAsia" w:hAnsiTheme="majorBidi" w:cstheme="majorBidi"/>
                    <w:b/>
                    <w:bCs/>
                    <w:color w:val="212121"/>
                    <w:sz w:val="16"/>
                    <w:szCs w:val="16"/>
                  </w:rPr>
                </w:rPrChange>
              </w:rPr>
              <w:t>=</w:t>
            </w:r>
            <w:proofErr w:type="spellStart"/>
            <w:r w:rsidRPr="00B653BA">
              <w:rPr>
                <w:rStyle w:val="n"/>
                <w:rFonts w:asciiTheme="majorBidi" w:eastAsiaTheme="majorEastAsia" w:hAnsiTheme="majorBidi" w:cstheme="majorBidi"/>
                <w:color w:val="212121"/>
                <w:sz w:val="16"/>
                <w:szCs w:val="16"/>
                <w:lang w:val="en-US"/>
                <w:rPrChange w:id="746" w:author="Shirilord, Isaac (ARTORG)" w:date="2024-05-29T17:37:00Z">
                  <w:rPr>
                    <w:rStyle w:val="n"/>
                    <w:rFonts w:asciiTheme="majorBidi" w:eastAsiaTheme="majorEastAsia" w:hAnsiTheme="majorBidi" w:cstheme="majorBidi"/>
                    <w:color w:val="212121"/>
                    <w:sz w:val="16"/>
                    <w:szCs w:val="16"/>
                  </w:rPr>
                </w:rPrChange>
              </w:rPr>
              <w:t>crop_size</w:t>
            </w:r>
            <w:proofErr w:type="spellEnd"/>
            <w:r w:rsidRPr="00B653BA">
              <w:rPr>
                <w:rStyle w:val="p"/>
                <w:rFonts w:asciiTheme="majorBidi" w:eastAsiaTheme="majorEastAsia" w:hAnsiTheme="majorBidi" w:cstheme="majorBidi"/>
                <w:color w:val="212121"/>
                <w:sz w:val="16"/>
                <w:szCs w:val="16"/>
                <w:lang w:val="en-US"/>
                <w:rPrChange w:id="747" w:author="Shirilord, Isaac (ARTORG)" w:date="2024-05-29T17:37:00Z">
                  <w:rPr>
                    <w:rStyle w:val="p"/>
                    <w:rFonts w:asciiTheme="majorBidi" w:eastAsiaTheme="majorEastAsia" w:hAnsiTheme="majorBidi" w:cstheme="majorBidi"/>
                    <w:color w:val="212121"/>
                    <w:sz w:val="16"/>
                    <w:szCs w:val="16"/>
                  </w:rPr>
                </w:rPrChange>
              </w:rPr>
              <w:t xml:space="preserve">, </w:t>
            </w:r>
            <w:r w:rsidRPr="00B653BA">
              <w:rPr>
                <w:rFonts w:asciiTheme="majorBidi" w:hAnsiTheme="majorBidi" w:cstheme="majorBidi"/>
                <w:color w:val="212121"/>
                <w:sz w:val="16"/>
                <w:szCs w:val="16"/>
                <w:lang w:val="en-US"/>
                <w:rPrChange w:id="748" w:author="Shirilord, Isaac (ARTORG)" w:date="2024-05-29T17:37:00Z">
                  <w:rPr>
                    <w:rFonts w:asciiTheme="majorBidi" w:hAnsiTheme="majorBidi" w:cstheme="majorBidi"/>
                    <w:color w:val="212121"/>
                    <w:sz w:val="16"/>
                    <w:szCs w:val="16"/>
                  </w:rPr>
                </w:rPrChange>
              </w:rPr>
              <w:t>m</w:t>
            </w:r>
            <w:r w:rsidRPr="00B653BA">
              <w:rPr>
                <w:rStyle w:val="n"/>
                <w:rFonts w:asciiTheme="majorBidi" w:eastAsiaTheme="majorEastAsia" w:hAnsiTheme="majorBidi" w:cstheme="majorBidi"/>
                <w:color w:val="212121"/>
                <w:sz w:val="16"/>
                <w:szCs w:val="16"/>
                <w:lang w:val="en-US"/>
                <w:rPrChange w:id="749" w:author="Shirilord, Isaac (ARTORG)" w:date="2024-05-29T17:37:00Z">
                  <w:rPr>
                    <w:rStyle w:val="n"/>
                    <w:rFonts w:asciiTheme="majorBidi" w:eastAsiaTheme="majorEastAsia" w:hAnsiTheme="majorBidi" w:cstheme="majorBidi"/>
                    <w:color w:val="212121"/>
                    <w:sz w:val="16"/>
                    <w:szCs w:val="16"/>
                  </w:rPr>
                </w:rPrChange>
              </w:rPr>
              <w:t>ode</w:t>
            </w:r>
            <w:r w:rsidRPr="00B653BA">
              <w:rPr>
                <w:rStyle w:val="o"/>
                <w:rFonts w:asciiTheme="majorBidi" w:eastAsiaTheme="majorEastAsia" w:hAnsiTheme="majorBidi" w:cstheme="majorBidi"/>
                <w:b/>
                <w:bCs/>
                <w:color w:val="212121"/>
                <w:sz w:val="16"/>
                <w:szCs w:val="16"/>
                <w:lang w:val="en-US"/>
                <w:rPrChange w:id="750"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p"/>
                <w:rFonts w:asciiTheme="majorBidi" w:eastAsiaTheme="majorEastAsia" w:hAnsiTheme="majorBidi" w:cstheme="majorBidi"/>
                <w:color w:val="212121"/>
                <w:sz w:val="16"/>
                <w:szCs w:val="16"/>
                <w:lang w:val="en-US"/>
                <w:rPrChange w:id="751" w:author="Shirilord, Isaac (ARTORG)" w:date="2024-05-29T17:37:00Z">
                  <w:rPr>
                    <w:rStyle w:val="p"/>
                    <w:rFonts w:asciiTheme="majorBidi" w:eastAsiaTheme="majorEastAsia" w:hAnsiTheme="majorBidi" w:cstheme="majorBidi"/>
                    <w:color w:val="212121"/>
                    <w:sz w:val="16"/>
                    <w:szCs w:val="16"/>
                  </w:rPr>
                </w:rPrChange>
              </w:rPr>
              <w:t>(</w:t>
            </w:r>
            <w:r w:rsidRPr="00B653BA">
              <w:rPr>
                <w:rStyle w:val="s1"/>
                <w:rFonts w:asciiTheme="majorBidi" w:eastAsiaTheme="majorEastAsia" w:hAnsiTheme="majorBidi" w:cstheme="majorBidi"/>
                <w:color w:val="212121"/>
                <w:lang w:val="en-US"/>
                <w:rPrChange w:id="752" w:author="Shirilord, Isaac (ARTORG)" w:date="2024-05-29T17:37:00Z">
                  <w:rPr>
                    <w:rStyle w:val="s1"/>
                    <w:rFonts w:asciiTheme="majorBidi" w:eastAsiaTheme="majorEastAsia" w:hAnsiTheme="majorBidi" w:cstheme="majorBidi"/>
                    <w:color w:val="212121"/>
                  </w:rPr>
                </w:rPrChange>
              </w:rPr>
              <w:t>'bilinear'</w:t>
            </w:r>
            <w:r w:rsidRPr="00B653BA">
              <w:rPr>
                <w:rStyle w:val="p"/>
                <w:rFonts w:asciiTheme="majorBidi" w:eastAsiaTheme="majorEastAsia" w:hAnsiTheme="majorBidi" w:cstheme="majorBidi"/>
                <w:color w:val="212121"/>
                <w:sz w:val="16"/>
                <w:szCs w:val="16"/>
                <w:lang w:val="en-US"/>
                <w:rPrChange w:id="753" w:author="Shirilord, Isaac (ARTORG)" w:date="2024-05-29T17:37:00Z">
                  <w:rPr>
                    <w:rStyle w:val="p"/>
                    <w:rFonts w:asciiTheme="majorBidi" w:eastAsiaTheme="majorEastAsia" w:hAnsiTheme="majorBidi" w:cstheme="majorBidi"/>
                    <w:color w:val="212121"/>
                    <w:sz w:val="16"/>
                    <w:szCs w:val="16"/>
                  </w:rPr>
                </w:rPrChange>
              </w:rPr>
              <w:t>))</w:t>
            </w:r>
          </w:p>
        </w:tc>
      </w:tr>
      <w:tr w:rsidR="00250867" w:rsidRPr="00B653BA" w14:paraId="2AD9D05E" w14:textId="77777777" w:rsidTr="00D06CBC">
        <w:tc>
          <w:tcPr>
            <w:tcW w:w="1753" w:type="dxa"/>
          </w:tcPr>
          <w:p w14:paraId="7AAD2050" w14:textId="77777777" w:rsidR="00250867" w:rsidRPr="00B653BA" w:rsidRDefault="00250867" w:rsidP="00D06CBC">
            <w:pPr>
              <w:pStyle w:val="HTMLPreformatted"/>
              <w:spacing w:line="244" w:lineRule="atLeast"/>
              <w:rPr>
                <w:rStyle w:val="n"/>
                <w:rFonts w:asciiTheme="majorBidi" w:eastAsiaTheme="majorEastAsia" w:hAnsiTheme="majorBidi" w:cstheme="majorBidi"/>
                <w:color w:val="212121"/>
                <w:sz w:val="16"/>
                <w:szCs w:val="16"/>
                <w:lang w:val="en-US"/>
                <w:rPrChange w:id="754" w:author="Shirilord, Isaac (ARTORG)" w:date="2024-05-29T17:37:00Z">
                  <w:rPr>
                    <w:rStyle w:val="n"/>
                    <w:rFonts w:asciiTheme="majorBidi" w:eastAsiaTheme="majorEastAsia" w:hAnsiTheme="majorBidi" w:cstheme="majorBidi"/>
                    <w:color w:val="212121"/>
                    <w:sz w:val="16"/>
                    <w:szCs w:val="16"/>
                    <w:shd w:val="clear" w:color="auto" w:fill="FFFFFF"/>
                  </w:rPr>
                </w:rPrChange>
              </w:rPr>
            </w:pPr>
            <w:proofErr w:type="spellStart"/>
            <w:r w:rsidRPr="00B653BA">
              <w:rPr>
                <w:rStyle w:val="n"/>
                <w:rFonts w:asciiTheme="majorBidi" w:eastAsiaTheme="majorEastAsia" w:hAnsiTheme="majorBidi" w:cstheme="majorBidi"/>
                <w:color w:val="212121"/>
                <w:sz w:val="16"/>
                <w:szCs w:val="16"/>
                <w:lang w:val="en-US"/>
                <w:rPrChange w:id="755" w:author="Shirilord, Isaac (ARTORG)" w:date="2024-05-29T17:37:00Z">
                  <w:rPr>
                    <w:rStyle w:val="n"/>
                    <w:rFonts w:asciiTheme="majorBidi" w:eastAsiaTheme="majorEastAsia" w:hAnsiTheme="majorBidi" w:cstheme="majorBidi"/>
                    <w:color w:val="212121"/>
                    <w:sz w:val="16"/>
                    <w:szCs w:val="16"/>
                  </w:rPr>
                </w:rPrChange>
              </w:rPr>
              <w:t>batch_size</w:t>
            </w:r>
            <w:proofErr w:type="spellEnd"/>
          </w:p>
        </w:tc>
        <w:tc>
          <w:tcPr>
            <w:tcW w:w="7263" w:type="dxa"/>
          </w:tcPr>
          <w:p w14:paraId="5EBD9A6A" w14:textId="77777777" w:rsidR="00250867" w:rsidRPr="00B653BA" w:rsidRDefault="00250867" w:rsidP="00D06CBC">
            <w:pPr>
              <w:rPr>
                <w:rFonts w:asciiTheme="majorBidi" w:hAnsiTheme="majorBidi" w:cstheme="majorBidi"/>
                <w:sz w:val="16"/>
                <w:szCs w:val="16"/>
                <w:lang w:val="en-US" w:bidi="fa-IR"/>
                <w:rPrChange w:id="756" w:author="Shirilord, Isaac (ARTORG)" w:date="2024-05-29T17:37:00Z">
                  <w:rPr>
                    <w:rFonts w:asciiTheme="majorBidi" w:hAnsiTheme="majorBidi" w:cstheme="majorBidi"/>
                    <w:sz w:val="16"/>
                    <w:szCs w:val="16"/>
                    <w:lang w:bidi="fa-IR"/>
                  </w:rPr>
                </w:rPrChange>
              </w:rPr>
            </w:pPr>
            <w:r w:rsidRPr="00B653BA">
              <w:rPr>
                <w:rStyle w:val="mi"/>
                <w:rFonts w:asciiTheme="majorBidi" w:hAnsiTheme="majorBidi" w:cstheme="majorBidi"/>
                <w:color w:val="212121"/>
                <w:sz w:val="16"/>
                <w:szCs w:val="16"/>
                <w:lang w:val="en-US"/>
                <w:rPrChange w:id="757" w:author="Shirilord, Isaac (ARTORG)" w:date="2024-05-29T17:37:00Z">
                  <w:rPr>
                    <w:rStyle w:val="mi"/>
                    <w:rFonts w:asciiTheme="majorBidi" w:hAnsiTheme="majorBidi" w:cstheme="majorBidi"/>
                    <w:color w:val="212121"/>
                    <w:sz w:val="16"/>
                    <w:szCs w:val="16"/>
                  </w:rPr>
                </w:rPrChange>
              </w:rPr>
              <w:t>2</w:t>
            </w:r>
          </w:p>
        </w:tc>
      </w:tr>
      <w:tr w:rsidR="00250867" w:rsidRPr="00B653BA" w14:paraId="657D9D2F" w14:textId="77777777" w:rsidTr="00D06CBC">
        <w:tc>
          <w:tcPr>
            <w:tcW w:w="1753" w:type="dxa"/>
          </w:tcPr>
          <w:p w14:paraId="011B634B" w14:textId="77777777" w:rsidR="00250867" w:rsidRPr="00B653BA" w:rsidRDefault="00250867" w:rsidP="00D06CBC">
            <w:pPr>
              <w:pStyle w:val="HTMLPreformatted"/>
              <w:spacing w:line="244" w:lineRule="atLeast"/>
              <w:rPr>
                <w:rStyle w:val="n"/>
                <w:rFonts w:asciiTheme="majorBidi" w:eastAsiaTheme="majorEastAsia" w:hAnsiTheme="majorBidi" w:cstheme="majorBidi"/>
                <w:color w:val="212121"/>
                <w:sz w:val="16"/>
                <w:szCs w:val="16"/>
                <w:lang w:val="en-US"/>
                <w:rPrChange w:id="758" w:author="Shirilord, Isaac (ARTORG)" w:date="2024-05-29T17:37:00Z">
                  <w:rPr>
                    <w:rStyle w:val="n"/>
                    <w:rFonts w:asciiTheme="majorBidi" w:eastAsiaTheme="majorEastAsia" w:hAnsiTheme="majorBidi" w:cstheme="majorBidi"/>
                    <w:color w:val="212121"/>
                    <w:sz w:val="16"/>
                    <w:szCs w:val="16"/>
                    <w:shd w:val="clear" w:color="auto" w:fill="FFFFFF"/>
                  </w:rPr>
                </w:rPrChange>
              </w:rPr>
            </w:pPr>
            <w:r w:rsidRPr="00B653BA">
              <w:rPr>
                <w:rStyle w:val="n"/>
                <w:rFonts w:asciiTheme="majorBidi" w:eastAsiaTheme="majorEastAsia" w:hAnsiTheme="majorBidi" w:cstheme="majorBidi"/>
                <w:color w:val="212121"/>
                <w:sz w:val="16"/>
                <w:szCs w:val="16"/>
                <w:lang w:val="en-US"/>
                <w:rPrChange w:id="759" w:author="Shirilord, Isaac (ARTORG)" w:date="2024-05-29T17:37:00Z">
                  <w:rPr>
                    <w:rStyle w:val="n"/>
                    <w:rFonts w:asciiTheme="majorBidi" w:eastAsiaTheme="majorEastAsia" w:hAnsiTheme="majorBidi" w:cstheme="majorBidi"/>
                    <w:color w:val="212121"/>
                    <w:sz w:val="16"/>
                    <w:szCs w:val="16"/>
                  </w:rPr>
                </w:rPrChange>
              </w:rPr>
              <w:t>model</w:t>
            </w:r>
          </w:p>
        </w:tc>
        <w:tc>
          <w:tcPr>
            <w:tcW w:w="7263" w:type="dxa"/>
          </w:tcPr>
          <w:p w14:paraId="12BCF01E" w14:textId="77777777" w:rsidR="00250867" w:rsidRPr="00B653BA" w:rsidRDefault="00250867" w:rsidP="00D06CBC">
            <w:pPr>
              <w:pStyle w:val="HTMLPreformatted"/>
              <w:spacing w:line="244" w:lineRule="atLeast"/>
              <w:rPr>
                <w:rFonts w:asciiTheme="majorBidi" w:hAnsiTheme="majorBidi" w:cstheme="majorBidi"/>
                <w:color w:val="212121"/>
                <w:sz w:val="16"/>
                <w:szCs w:val="16"/>
                <w:lang w:val="en-US"/>
                <w:rPrChange w:id="760" w:author="Shirilord, Isaac (ARTORG)" w:date="2024-05-29T17:37:00Z">
                  <w:rPr>
                    <w:rFonts w:asciiTheme="majorBidi" w:hAnsiTheme="majorBidi" w:cstheme="majorBidi"/>
                    <w:color w:val="212121"/>
                    <w:sz w:val="16"/>
                    <w:szCs w:val="16"/>
                  </w:rPr>
                </w:rPrChange>
              </w:rPr>
            </w:pPr>
            <w:proofErr w:type="spellStart"/>
            <w:proofErr w:type="gramStart"/>
            <w:r w:rsidRPr="00B653BA">
              <w:rPr>
                <w:rStyle w:val="n"/>
                <w:rFonts w:asciiTheme="majorBidi" w:eastAsiaTheme="majorEastAsia" w:hAnsiTheme="majorBidi" w:cstheme="majorBidi"/>
                <w:color w:val="212121"/>
                <w:sz w:val="16"/>
                <w:szCs w:val="16"/>
                <w:lang w:val="en-US"/>
                <w:rPrChange w:id="761" w:author="Shirilord, Isaac (ARTORG)" w:date="2024-05-29T17:37:00Z">
                  <w:rPr>
                    <w:rStyle w:val="n"/>
                    <w:rFonts w:asciiTheme="majorBidi" w:eastAsiaTheme="majorEastAsia" w:hAnsiTheme="majorBidi" w:cstheme="majorBidi"/>
                    <w:color w:val="212121"/>
                    <w:sz w:val="16"/>
                    <w:szCs w:val="16"/>
                  </w:rPr>
                </w:rPrChange>
              </w:rPr>
              <w:t>UNet</w:t>
            </w:r>
            <w:proofErr w:type="spellEnd"/>
            <w:r w:rsidRPr="00B653BA">
              <w:rPr>
                <w:rStyle w:val="p"/>
                <w:rFonts w:asciiTheme="majorBidi" w:eastAsiaTheme="majorEastAsia" w:hAnsiTheme="majorBidi" w:cstheme="majorBidi"/>
                <w:color w:val="212121"/>
                <w:sz w:val="16"/>
                <w:szCs w:val="16"/>
                <w:lang w:val="en-US"/>
                <w:rPrChange w:id="762" w:author="Shirilord, Isaac (ARTORG)" w:date="2024-05-29T17:37:00Z">
                  <w:rPr>
                    <w:rStyle w:val="p"/>
                    <w:rFonts w:asciiTheme="majorBidi" w:eastAsiaTheme="majorEastAsia" w:hAnsiTheme="majorBidi" w:cstheme="majorBidi"/>
                    <w:color w:val="212121"/>
                    <w:sz w:val="16"/>
                    <w:szCs w:val="16"/>
                  </w:rPr>
                </w:rPrChange>
              </w:rPr>
              <w:t>(</w:t>
            </w:r>
            <w:proofErr w:type="spellStart"/>
            <w:proofErr w:type="gramEnd"/>
            <w:r w:rsidRPr="00B653BA">
              <w:rPr>
                <w:rStyle w:val="n"/>
                <w:rFonts w:asciiTheme="majorBidi" w:eastAsiaTheme="majorEastAsia" w:hAnsiTheme="majorBidi" w:cstheme="majorBidi"/>
                <w:color w:val="212121"/>
                <w:sz w:val="16"/>
                <w:szCs w:val="16"/>
                <w:lang w:val="en-US"/>
                <w:rPrChange w:id="763" w:author="Shirilord, Isaac (ARTORG)" w:date="2024-05-29T17:37:00Z">
                  <w:rPr>
                    <w:rStyle w:val="n"/>
                    <w:rFonts w:asciiTheme="majorBidi" w:eastAsiaTheme="majorEastAsia" w:hAnsiTheme="majorBidi" w:cstheme="majorBidi"/>
                    <w:color w:val="212121"/>
                    <w:sz w:val="16"/>
                    <w:szCs w:val="16"/>
                  </w:rPr>
                </w:rPrChange>
              </w:rPr>
              <w:t>spatial_dims</w:t>
            </w:r>
            <w:proofErr w:type="spellEnd"/>
            <w:r w:rsidRPr="00B653BA">
              <w:rPr>
                <w:rStyle w:val="o"/>
                <w:rFonts w:asciiTheme="majorBidi" w:eastAsiaTheme="majorEastAsia" w:hAnsiTheme="majorBidi" w:cstheme="majorBidi"/>
                <w:b/>
                <w:bCs/>
                <w:color w:val="212121"/>
                <w:sz w:val="16"/>
                <w:szCs w:val="16"/>
                <w:lang w:val="en-US"/>
                <w:rPrChange w:id="764"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mi"/>
                <w:rFonts w:asciiTheme="majorBidi" w:eastAsiaTheme="majorEastAsia" w:hAnsiTheme="majorBidi" w:cstheme="majorBidi"/>
                <w:color w:val="212121"/>
                <w:sz w:val="16"/>
                <w:szCs w:val="16"/>
                <w:lang w:val="en-US"/>
                <w:rPrChange w:id="765" w:author="Shirilord, Isaac (ARTORG)" w:date="2024-05-29T17:37:00Z">
                  <w:rPr>
                    <w:rStyle w:val="mi"/>
                    <w:rFonts w:asciiTheme="majorBidi" w:eastAsiaTheme="majorEastAsia" w:hAnsiTheme="majorBidi" w:cstheme="majorBidi"/>
                    <w:color w:val="212121"/>
                    <w:sz w:val="16"/>
                    <w:szCs w:val="16"/>
                  </w:rPr>
                </w:rPrChange>
              </w:rPr>
              <w:t>3</w:t>
            </w:r>
            <w:r w:rsidRPr="00B653BA">
              <w:rPr>
                <w:rStyle w:val="p"/>
                <w:rFonts w:asciiTheme="majorBidi" w:eastAsiaTheme="majorEastAsia" w:hAnsiTheme="majorBidi" w:cstheme="majorBidi"/>
                <w:color w:val="212121"/>
                <w:sz w:val="16"/>
                <w:szCs w:val="16"/>
                <w:lang w:val="en-US"/>
                <w:rPrChange w:id="766" w:author="Shirilord, Isaac (ARTORG)" w:date="2024-05-29T17:37:00Z">
                  <w:rPr>
                    <w:rStyle w:val="p"/>
                    <w:rFonts w:asciiTheme="majorBidi" w:eastAsiaTheme="majorEastAsia" w:hAnsiTheme="majorBidi" w:cstheme="majorBidi"/>
                    <w:color w:val="212121"/>
                    <w:sz w:val="16"/>
                    <w:szCs w:val="16"/>
                  </w:rPr>
                </w:rPrChange>
              </w:rPr>
              <w:t xml:space="preserve">, </w:t>
            </w:r>
            <w:proofErr w:type="spellStart"/>
            <w:r w:rsidRPr="00B653BA">
              <w:rPr>
                <w:rStyle w:val="n"/>
                <w:rFonts w:asciiTheme="majorBidi" w:eastAsiaTheme="majorEastAsia" w:hAnsiTheme="majorBidi" w:cstheme="majorBidi"/>
                <w:color w:val="212121"/>
                <w:sz w:val="16"/>
                <w:szCs w:val="16"/>
                <w:lang w:val="en-US"/>
                <w:rPrChange w:id="767" w:author="Shirilord, Isaac (ARTORG)" w:date="2024-05-29T17:37:00Z">
                  <w:rPr>
                    <w:rStyle w:val="n"/>
                    <w:rFonts w:asciiTheme="majorBidi" w:eastAsiaTheme="majorEastAsia" w:hAnsiTheme="majorBidi" w:cstheme="majorBidi"/>
                    <w:color w:val="212121"/>
                    <w:sz w:val="16"/>
                    <w:szCs w:val="16"/>
                  </w:rPr>
                </w:rPrChange>
              </w:rPr>
              <w:t>in_channels</w:t>
            </w:r>
            <w:proofErr w:type="spellEnd"/>
            <w:r w:rsidRPr="00B653BA">
              <w:rPr>
                <w:rStyle w:val="o"/>
                <w:rFonts w:asciiTheme="majorBidi" w:eastAsiaTheme="majorEastAsia" w:hAnsiTheme="majorBidi" w:cstheme="majorBidi"/>
                <w:b/>
                <w:bCs/>
                <w:color w:val="212121"/>
                <w:sz w:val="16"/>
                <w:szCs w:val="16"/>
                <w:lang w:val="en-US"/>
                <w:rPrChange w:id="768"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mi"/>
                <w:rFonts w:asciiTheme="majorBidi" w:eastAsiaTheme="majorEastAsia" w:hAnsiTheme="majorBidi" w:cstheme="majorBidi"/>
                <w:color w:val="212121"/>
                <w:sz w:val="16"/>
                <w:szCs w:val="16"/>
                <w:lang w:val="en-US"/>
                <w:rPrChange w:id="769" w:author="Shirilord, Isaac (ARTORG)" w:date="2024-05-29T17:37:00Z">
                  <w:rPr>
                    <w:rStyle w:val="mi"/>
                    <w:rFonts w:asciiTheme="majorBidi" w:eastAsiaTheme="majorEastAsia" w:hAnsiTheme="majorBidi" w:cstheme="majorBidi"/>
                    <w:color w:val="212121"/>
                    <w:sz w:val="16"/>
                    <w:szCs w:val="16"/>
                  </w:rPr>
                </w:rPrChange>
              </w:rPr>
              <w:t>1</w:t>
            </w:r>
            <w:r w:rsidRPr="00B653BA">
              <w:rPr>
                <w:rStyle w:val="p"/>
                <w:rFonts w:asciiTheme="majorBidi" w:eastAsiaTheme="majorEastAsia" w:hAnsiTheme="majorBidi" w:cstheme="majorBidi"/>
                <w:color w:val="212121"/>
                <w:sz w:val="16"/>
                <w:szCs w:val="16"/>
                <w:lang w:val="en-US"/>
                <w:rPrChange w:id="770"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771" w:author="Shirilord, Isaac (ARTORG)" w:date="2024-05-29T17:37:00Z">
                  <w:rPr>
                    <w:rFonts w:asciiTheme="majorBidi" w:hAnsiTheme="majorBidi" w:cstheme="majorBidi"/>
                    <w:color w:val="212121"/>
                    <w:sz w:val="16"/>
                    <w:szCs w:val="16"/>
                  </w:rPr>
                </w:rPrChange>
              </w:rPr>
              <w:t xml:space="preserve"> </w:t>
            </w:r>
            <w:proofErr w:type="spellStart"/>
            <w:r w:rsidRPr="00B653BA">
              <w:rPr>
                <w:rStyle w:val="n"/>
                <w:rFonts w:asciiTheme="majorBidi" w:eastAsiaTheme="majorEastAsia" w:hAnsiTheme="majorBidi" w:cstheme="majorBidi"/>
                <w:color w:val="212121"/>
                <w:sz w:val="16"/>
                <w:szCs w:val="16"/>
                <w:lang w:val="en-US"/>
                <w:rPrChange w:id="772" w:author="Shirilord, Isaac (ARTORG)" w:date="2024-05-29T17:37:00Z">
                  <w:rPr>
                    <w:rStyle w:val="n"/>
                    <w:rFonts w:asciiTheme="majorBidi" w:eastAsiaTheme="majorEastAsia" w:hAnsiTheme="majorBidi" w:cstheme="majorBidi"/>
                    <w:color w:val="212121"/>
                    <w:sz w:val="16"/>
                    <w:szCs w:val="16"/>
                  </w:rPr>
                </w:rPrChange>
              </w:rPr>
              <w:t>out_channels</w:t>
            </w:r>
            <w:proofErr w:type="spellEnd"/>
            <w:r w:rsidRPr="00B653BA">
              <w:rPr>
                <w:rStyle w:val="o"/>
                <w:rFonts w:asciiTheme="majorBidi" w:eastAsiaTheme="majorEastAsia" w:hAnsiTheme="majorBidi" w:cstheme="majorBidi"/>
                <w:b/>
                <w:bCs/>
                <w:color w:val="212121"/>
                <w:sz w:val="16"/>
                <w:szCs w:val="16"/>
                <w:lang w:val="en-US"/>
                <w:rPrChange w:id="773"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mi"/>
                <w:rFonts w:asciiTheme="majorBidi" w:eastAsiaTheme="majorEastAsia" w:hAnsiTheme="majorBidi" w:cstheme="majorBidi"/>
                <w:color w:val="212121"/>
                <w:sz w:val="16"/>
                <w:szCs w:val="16"/>
                <w:lang w:val="en-US"/>
                <w:rPrChange w:id="774" w:author="Shirilord, Isaac (ARTORG)" w:date="2024-05-29T17:37:00Z">
                  <w:rPr>
                    <w:rStyle w:val="mi"/>
                    <w:rFonts w:asciiTheme="majorBidi" w:eastAsiaTheme="majorEastAsia" w:hAnsiTheme="majorBidi" w:cstheme="majorBidi"/>
                    <w:color w:val="212121"/>
                    <w:sz w:val="16"/>
                    <w:szCs w:val="16"/>
                  </w:rPr>
                </w:rPrChange>
              </w:rPr>
              <w:t>1</w:t>
            </w:r>
            <w:r w:rsidRPr="00B653BA">
              <w:rPr>
                <w:rStyle w:val="p"/>
                <w:rFonts w:asciiTheme="majorBidi" w:eastAsiaTheme="majorEastAsia" w:hAnsiTheme="majorBidi" w:cstheme="majorBidi"/>
                <w:color w:val="212121"/>
                <w:sz w:val="16"/>
                <w:szCs w:val="16"/>
                <w:lang w:val="en-US"/>
                <w:rPrChange w:id="775"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776" w:author="Shirilord, Isaac (ARTORG)" w:date="2024-05-29T17:37:00Z">
                  <w:rPr>
                    <w:rFonts w:asciiTheme="majorBidi" w:hAnsiTheme="majorBidi" w:cstheme="majorBidi"/>
                    <w:color w:val="212121"/>
                    <w:sz w:val="16"/>
                    <w:szCs w:val="16"/>
                  </w:rPr>
                </w:rPrChange>
              </w:rPr>
              <w:t xml:space="preserve"> </w:t>
            </w:r>
            <w:r w:rsidRPr="00B653BA">
              <w:rPr>
                <w:rStyle w:val="n"/>
                <w:rFonts w:asciiTheme="majorBidi" w:eastAsiaTheme="majorEastAsia" w:hAnsiTheme="majorBidi" w:cstheme="majorBidi"/>
                <w:color w:val="212121"/>
                <w:sz w:val="16"/>
                <w:szCs w:val="16"/>
                <w:lang w:val="en-US"/>
                <w:rPrChange w:id="777" w:author="Shirilord, Isaac (ARTORG)" w:date="2024-05-29T17:37:00Z">
                  <w:rPr>
                    <w:rStyle w:val="n"/>
                    <w:rFonts w:asciiTheme="majorBidi" w:eastAsiaTheme="majorEastAsia" w:hAnsiTheme="majorBidi" w:cstheme="majorBidi"/>
                    <w:color w:val="212121"/>
                    <w:sz w:val="16"/>
                    <w:szCs w:val="16"/>
                  </w:rPr>
                </w:rPrChange>
              </w:rPr>
              <w:t>channels</w:t>
            </w:r>
            <w:r w:rsidRPr="00B653BA">
              <w:rPr>
                <w:rStyle w:val="o"/>
                <w:rFonts w:asciiTheme="majorBidi" w:eastAsiaTheme="majorEastAsia" w:hAnsiTheme="majorBidi" w:cstheme="majorBidi"/>
                <w:b/>
                <w:bCs/>
                <w:color w:val="212121"/>
                <w:sz w:val="16"/>
                <w:szCs w:val="16"/>
                <w:lang w:val="en-US"/>
                <w:rPrChange w:id="778"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p"/>
                <w:rFonts w:asciiTheme="majorBidi" w:eastAsiaTheme="majorEastAsia" w:hAnsiTheme="majorBidi" w:cstheme="majorBidi"/>
                <w:color w:val="212121"/>
                <w:sz w:val="16"/>
                <w:szCs w:val="16"/>
                <w:lang w:val="en-US"/>
                <w:rPrChange w:id="779" w:author="Shirilord, Isaac (ARTORG)" w:date="2024-05-29T17:37:00Z">
                  <w:rPr>
                    <w:rStyle w:val="p"/>
                    <w:rFonts w:asciiTheme="majorBidi" w:eastAsiaTheme="majorEastAsia" w:hAnsiTheme="majorBidi" w:cstheme="majorBidi"/>
                    <w:color w:val="212121"/>
                    <w:sz w:val="16"/>
                    <w:szCs w:val="16"/>
                  </w:rPr>
                </w:rPrChange>
              </w:rPr>
              <w:t>(</w:t>
            </w:r>
            <w:r w:rsidRPr="00B653BA">
              <w:rPr>
                <w:rStyle w:val="mi"/>
                <w:rFonts w:asciiTheme="majorBidi" w:eastAsiaTheme="majorEastAsia" w:hAnsiTheme="majorBidi" w:cstheme="majorBidi"/>
                <w:color w:val="212121"/>
                <w:sz w:val="16"/>
                <w:szCs w:val="16"/>
                <w:lang w:val="en-US"/>
                <w:rPrChange w:id="780" w:author="Shirilord, Isaac (ARTORG)" w:date="2024-05-29T17:37:00Z">
                  <w:rPr>
                    <w:rStyle w:val="mi"/>
                    <w:rFonts w:asciiTheme="majorBidi" w:eastAsiaTheme="majorEastAsia" w:hAnsiTheme="majorBidi" w:cstheme="majorBidi"/>
                    <w:color w:val="212121"/>
                    <w:sz w:val="16"/>
                    <w:szCs w:val="16"/>
                  </w:rPr>
                </w:rPrChange>
              </w:rPr>
              <w:t>16</w:t>
            </w:r>
            <w:r w:rsidRPr="00B653BA">
              <w:rPr>
                <w:rStyle w:val="p"/>
                <w:rFonts w:asciiTheme="majorBidi" w:eastAsiaTheme="majorEastAsia" w:hAnsiTheme="majorBidi" w:cstheme="majorBidi"/>
                <w:color w:val="212121"/>
                <w:sz w:val="16"/>
                <w:szCs w:val="16"/>
                <w:lang w:val="en-US"/>
                <w:rPrChange w:id="781"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782" w:author="Shirilord, Isaac (ARTORG)" w:date="2024-05-29T17:37:00Z">
                  <w:rPr>
                    <w:rFonts w:asciiTheme="majorBidi" w:hAnsiTheme="majorBidi" w:cstheme="majorBidi"/>
                    <w:color w:val="212121"/>
                    <w:sz w:val="16"/>
                    <w:szCs w:val="16"/>
                  </w:rPr>
                </w:rPrChange>
              </w:rPr>
              <w:t xml:space="preserve"> </w:t>
            </w:r>
            <w:r w:rsidRPr="00B653BA">
              <w:rPr>
                <w:rStyle w:val="mi"/>
                <w:rFonts w:asciiTheme="majorBidi" w:eastAsiaTheme="majorEastAsia" w:hAnsiTheme="majorBidi" w:cstheme="majorBidi"/>
                <w:color w:val="212121"/>
                <w:sz w:val="16"/>
                <w:szCs w:val="16"/>
                <w:lang w:val="en-US"/>
                <w:rPrChange w:id="783" w:author="Shirilord, Isaac (ARTORG)" w:date="2024-05-29T17:37:00Z">
                  <w:rPr>
                    <w:rStyle w:val="mi"/>
                    <w:rFonts w:asciiTheme="majorBidi" w:eastAsiaTheme="majorEastAsia" w:hAnsiTheme="majorBidi" w:cstheme="majorBidi"/>
                    <w:color w:val="212121"/>
                    <w:sz w:val="16"/>
                    <w:szCs w:val="16"/>
                  </w:rPr>
                </w:rPrChange>
              </w:rPr>
              <w:t>32</w:t>
            </w:r>
            <w:r w:rsidRPr="00B653BA">
              <w:rPr>
                <w:rStyle w:val="p"/>
                <w:rFonts w:asciiTheme="majorBidi" w:eastAsiaTheme="majorEastAsia" w:hAnsiTheme="majorBidi" w:cstheme="majorBidi"/>
                <w:color w:val="212121"/>
                <w:sz w:val="16"/>
                <w:szCs w:val="16"/>
                <w:lang w:val="en-US"/>
                <w:rPrChange w:id="784"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785" w:author="Shirilord, Isaac (ARTORG)" w:date="2024-05-29T17:37:00Z">
                  <w:rPr>
                    <w:rFonts w:asciiTheme="majorBidi" w:hAnsiTheme="majorBidi" w:cstheme="majorBidi"/>
                    <w:color w:val="212121"/>
                    <w:sz w:val="16"/>
                    <w:szCs w:val="16"/>
                  </w:rPr>
                </w:rPrChange>
              </w:rPr>
              <w:t xml:space="preserve"> </w:t>
            </w:r>
            <w:r w:rsidRPr="00B653BA">
              <w:rPr>
                <w:rStyle w:val="mi"/>
                <w:rFonts w:asciiTheme="majorBidi" w:eastAsiaTheme="majorEastAsia" w:hAnsiTheme="majorBidi" w:cstheme="majorBidi"/>
                <w:color w:val="212121"/>
                <w:sz w:val="16"/>
                <w:szCs w:val="16"/>
                <w:lang w:val="en-US"/>
                <w:rPrChange w:id="786" w:author="Shirilord, Isaac (ARTORG)" w:date="2024-05-29T17:37:00Z">
                  <w:rPr>
                    <w:rStyle w:val="mi"/>
                    <w:rFonts w:asciiTheme="majorBidi" w:eastAsiaTheme="majorEastAsia" w:hAnsiTheme="majorBidi" w:cstheme="majorBidi"/>
                    <w:color w:val="212121"/>
                    <w:sz w:val="16"/>
                    <w:szCs w:val="16"/>
                  </w:rPr>
                </w:rPrChange>
              </w:rPr>
              <w:t>64</w:t>
            </w:r>
            <w:r w:rsidRPr="00B653BA">
              <w:rPr>
                <w:rStyle w:val="p"/>
                <w:rFonts w:asciiTheme="majorBidi" w:eastAsiaTheme="majorEastAsia" w:hAnsiTheme="majorBidi" w:cstheme="majorBidi"/>
                <w:color w:val="212121"/>
                <w:sz w:val="16"/>
                <w:szCs w:val="16"/>
                <w:lang w:val="en-US"/>
                <w:rPrChange w:id="787"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788" w:author="Shirilord, Isaac (ARTORG)" w:date="2024-05-29T17:37:00Z">
                  <w:rPr>
                    <w:rFonts w:asciiTheme="majorBidi" w:hAnsiTheme="majorBidi" w:cstheme="majorBidi"/>
                    <w:color w:val="212121"/>
                    <w:sz w:val="16"/>
                    <w:szCs w:val="16"/>
                  </w:rPr>
                </w:rPrChange>
              </w:rPr>
              <w:t xml:space="preserve"> </w:t>
            </w:r>
            <w:r w:rsidRPr="00B653BA">
              <w:rPr>
                <w:rStyle w:val="n"/>
                <w:rFonts w:asciiTheme="majorBidi" w:eastAsiaTheme="majorEastAsia" w:hAnsiTheme="majorBidi" w:cstheme="majorBidi"/>
                <w:color w:val="212121"/>
                <w:sz w:val="16"/>
                <w:szCs w:val="16"/>
                <w:lang w:val="en-US"/>
                <w:rPrChange w:id="789" w:author="Shirilord, Isaac (ARTORG)" w:date="2024-05-29T17:37:00Z">
                  <w:rPr>
                    <w:rStyle w:val="n"/>
                    <w:rFonts w:asciiTheme="majorBidi" w:eastAsiaTheme="majorEastAsia" w:hAnsiTheme="majorBidi" w:cstheme="majorBidi"/>
                    <w:color w:val="212121"/>
                    <w:sz w:val="16"/>
                    <w:szCs w:val="16"/>
                  </w:rPr>
                </w:rPrChange>
              </w:rPr>
              <w:t>act</w:t>
            </w:r>
            <w:r w:rsidRPr="00B653BA">
              <w:rPr>
                <w:rStyle w:val="o"/>
                <w:rFonts w:asciiTheme="majorBidi" w:eastAsiaTheme="majorEastAsia" w:hAnsiTheme="majorBidi" w:cstheme="majorBidi"/>
                <w:b/>
                <w:bCs/>
                <w:color w:val="212121"/>
                <w:sz w:val="16"/>
                <w:szCs w:val="16"/>
                <w:lang w:val="en-US"/>
                <w:rPrChange w:id="790"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p"/>
                <w:rFonts w:asciiTheme="majorBidi" w:eastAsiaTheme="majorEastAsia" w:hAnsiTheme="majorBidi" w:cstheme="majorBidi"/>
                <w:color w:val="212121"/>
                <w:sz w:val="16"/>
                <w:szCs w:val="16"/>
                <w:lang w:val="en-US"/>
                <w:rPrChange w:id="791" w:author="Shirilord, Isaac (ARTORG)" w:date="2024-05-29T17:37:00Z">
                  <w:rPr>
                    <w:rStyle w:val="p"/>
                    <w:rFonts w:asciiTheme="majorBidi" w:eastAsiaTheme="majorEastAsia" w:hAnsiTheme="majorBidi" w:cstheme="majorBidi"/>
                    <w:color w:val="212121"/>
                    <w:sz w:val="16"/>
                    <w:szCs w:val="16"/>
                  </w:rPr>
                </w:rPrChange>
              </w:rPr>
              <w:t>(</w:t>
            </w:r>
            <w:r w:rsidRPr="00B653BA">
              <w:rPr>
                <w:rStyle w:val="n"/>
                <w:rFonts w:asciiTheme="majorBidi" w:eastAsiaTheme="majorEastAsia" w:hAnsiTheme="majorBidi" w:cstheme="majorBidi"/>
                <w:color w:val="212121"/>
                <w:sz w:val="16"/>
                <w:szCs w:val="16"/>
                <w:lang w:val="en-US"/>
                <w:rPrChange w:id="792" w:author="Shirilord, Isaac (ARTORG)" w:date="2024-05-29T17:37:00Z">
                  <w:rPr>
                    <w:rStyle w:val="n"/>
                    <w:rFonts w:asciiTheme="majorBidi" w:eastAsiaTheme="majorEastAsia" w:hAnsiTheme="majorBidi" w:cstheme="majorBidi"/>
                    <w:color w:val="212121"/>
                    <w:sz w:val="16"/>
                    <w:szCs w:val="16"/>
                  </w:rPr>
                </w:rPrChange>
              </w:rPr>
              <w:t>nn</w:t>
            </w:r>
            <w:r w:rsidRPr="00B653BA">
              <w:rPr>
                <w:rStyle w:val="o"/>
                <w:rFonts w:asciiTheme="majorBidi" w:eastAsiaTheme="majorEastAsia" w:hAnsiTheme="majorBidi" w:cstheme="majorBidi"/>
                <w:b/>
                <w:bCs/>
                <w:color w:val="212121"/>
                <w:sz w:val="16"/>
                <w:szCs w:val="16"/>
                <w:lang w:val="en-US"/>
                <w:rPrChange w:id="793"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n"/>
                <w:rFonts w:asciiTheme="majorBidi" w:eastAsiaTheme="majorEastAsia" w:hAnsiTheme="majorBidi" w:cstheme="majorBidi"/>
                <w:color w:val="212121"/>
                <w:sz w:val="16"/>
                <w:szCs w:val="16"/>
                <w:lang w:val="en-US"/>
                <w:rPrChange w:id="794" w:author="Shirilord, Isaac (ARTORG)" w:date="2024-05-29T17:37:00Z">
                  <w:rPr>
                    <w:rStyle w:val="n"/>
                    <w:rFonts w:asciiTheme="majorBidi" w:eastAsiaTheme="majorEastAsia" w:hAnsiTheme="majorBidi" w:cstheme="majorBidi"/>
                    <w:color w:val="212121"/>
                    <w:sz w:val="16"/>
                    <w:szCs w:val="16"/>
                  </w:rPr>
                </w:rPrChange>
              </w:rPr>
              <w:t>ReLU6</w:t>
            </w:r>
            <w:r w:rsidRPr="00B653BA">
              <w:rPr>
                <w:rStyle w:val="p"/>
                <w:rFonts w:asciiTheme="majorBidi" w:eastAsiaTheme="majorEastAsia" w:hAnsiTheme="majorBidi" w:cstheme="majorBidi"/>
                <w:color w:val="212121"/>
                <w:sz w:val="16"/>
                <w:szCs w:val="16"/>
                <w:lang w:val="en-US"/>
                <w:rPrChange w:id="795"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796" w:author="Shirilord, Isaac (ARTORG)" w:date="2024-05-29T17:37:00Z">
                  <w:rPr>
                    <w:rFonts w:asciiTheme="majorBidi" w:hAnsiTheme="majorBidi" w:cstheme="majorBidi"/>
                    <w:color w:val="212121"/>
                    <w:sz w:val="16"/>
                    <w:szCs w:val="16"/>
                  </w:rPr>
                </w:rPrChange>
              </w:rPr>
              <w:t xml:space="preserve"> </w:t>
            </w:r>
            <w:r w:rsidRPr="00B653BA">
              <w:rPr>
                <w:rStyle w:val="p"/>
                <w:rFonts w:asciiTheme="majorBidi" w:eastAsiaTheme="majorEastAsia" w:hAnsiTheme="majorBidi" w:cstheme="majorBidi"/>
                <w:color w:val="212121"/>
                <w:sz w:val="16"/>
                <w:szCs w:val="16"/>
                <w:lang w:val="en-US"/>
                <w:rPrChange w:id="797" w:author="Shirilord, Isaac (ARTORG)" w:date="2024-05-29T17:37:00Z">
                  <w:rPr>
                    <w:rStyle w:val="p"/>
                    <w:rFonts w:asciiTheme="majorBidi" w:eastAsiaTheme="majorEastAsia" w:hAnsiTheme="majorBidi" w:cstheme="majorBidi"/>
                    <w:color w:val="212121"/>
                    <w:sz w:val="16"/>
                    <w:szCs w:val="16"/>
                  </w:rPr>
                </w:rPrChange>
              </w:rPr>
              <w:t>{</w:t>
            </w:r>
            <w:r w:rsidRPr="00B653BA">
              <w:rPr>
                <w:rStyle w:val="s2"/>
                <w:rFonts w:asciiTheme="majorBidi" w:eastAsiaTheme="majorEastAsia" w:hAnsiTheme="majorBidi" w:cstheme="majorBidi"/>
                <w:color w:val="212121"/>
                <w:sz w:val="16"/>
                <w:szCs w:val="16"/>
                <w:lang w:val="en-US"/>
                <w:rPrChange w:id="798" w:author="Shirilord, Isaac (ARTORG)" w:date="2024-05-29T17:37:00Z">
                  <w:rPr>
                    <w:rStyle w:val="s2"/>
                    <w:rFonts w:asciiTheme="majorBidi" w:eastAsiaTheme="majorEastAsia" w:hAnsiTheme="majorBidi" w:cstheme="majorBidi"/>
                    <w:color w:val="212121"/>
                    <w:sz w:val="16"/>
                    <w:szCs w:val="16"/>
                  </w:rPr>
                </w:rPrChange>
              </w:rPr>
              <w:t>"</w:t>
            </w:r>
            <w:proofErr w:type="spellStart"/>
            <w:r w:rsidRPr="00B653BA">
              <w:rPr>
                <w:rStyle w:val="s2"/>
                <w:rFonts w:asciiTheme="majorBidi" w:eastAsiaTheme="majorEastAsia" w:hAnsiTheme="majorBidi" w:cstheme="majorBidi"/>
                <w:color w:val="212121"/>
                <w:sz w:val="16"/>
                <w:szCs w:val="16"/>
                <w:lang w:val="en-US"/>
                <w:rPrChange w:id="799" w:author="Shirilord, Isaac (ARTORG)" w:date="2024-05-29T17:37:00Z">
                  <w:rPr>
                    <w:rStyle w:val="s2"/>
                    <w:rFonts w:asciiTheme="majorBidi" w:eastAsiaTheme="majorEastAsia" w:hAnsiTheme="majorBidi" w:cstheme="majorBidi"/>
                    <w:color w:val="212121"/>
                    <w:sz w:val="16"/>
                    <w:szCs w:val="16"/>
                  </w:rPr>
                </w:rPrChange>
              </w:rPr>
              <w:t>inplace</w:t>
            </w:r>
            <w:proofErr w:type="spellEnd"/>
            <w:r w:rsidRPr="00B653BA">
              <w:rPr>
                <w:rStyle w:val="s2"/>
                <w:rFonts w:asciiTheme="majorBidi" w:eastAsiaTheme="majorEastAsia" w:hAnsiTheme="majorBidi" w:cstheme="majorBidi"/>
                <w:color w:val="212121"/>
                <w:sz w:val="16"/>
                <w:szCs w:val="16"/>
                <w:lang w:val="en-US"/>
                <w:rPrChange w:id="800" w:author="Shirilord, Isaac (ARTORG)" w:date="2024-05-29T17:37:00Z">
                  <w:rPr>
                    <w:rStyle w:val="s2"/>
                    <w:rFonts w:asciiTheme="majorBidi" w:eastAsiaTheme="majorEastAsia" w:hAnsiTheme="majorBidi" w:cstheme="majorBidi"/>
                    <w:color w:val="212121"/>
                    <w:sz w:val="16"/>
                    <w:szCs w:val="16"/>
                  </w:rPr>
                </w:rPrChange>
              </w:rPr>
              <w:t>"</w:t>
            </w:r>
            <w:r w:rsidRPr="00B653BA">
              <w:rPr>
                <w:rStyle w:val="p"/>
                <w:rFonts w:asciiTheme="majorBidi" w:eastAsiaTheme="majorEastAsia" w:hAnsiTheme="majorBidi" w:cstheme="majorBidi"/>
                <w:color w:val="212121"/>
                <w:sz w:val="16"/>
                <w:szCs w:val="16"/>
                <w:lang w:val="en-US"/>
                <w:rPrChange w:id="801"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802" w:author="Shirilord, Isaac (ARTORG)" w:date="2024-05-29T17:37:00Z">
                  <w:rPr>
                    <w:rFonts w:asciiTheme="majorBidi" w:hAnsiTheme="majorBidi" w:cstheme="majorBidi"/>
                    <w:color w:val="212121"/>
                    <w:sz w:val="16"/>
                    <w:szCs w:val="16"/>
                  </w:rPr>
                </w:rPrChange>
              </w:rPr>
              <w:t xml:space="preserve"> </w:t>
            </w:r>
            <w:r w:rsidRPr="00B653BA">
              <w:rPr>
                <w:rStyle w:val="kc"/>
                <w:rFonts w:asciiTheme="majorBidi" w:hAnsiTheme="majorBidi" w:cstheme="majorBidi"/>
                <w:b/>
                <w:bCs/>
                <w:color w:val="212121"/>
                <w:sz w:val="16"/>
                <w:szCs w:val="16"/>
                <w:lang w:val="en-US"/>
                <w:rPrChange w:id="803" w:author="Shirilord, Isaac (ARTORG)" w:date="2024-05-29T17:37:00Z">
                  <w:rPr>
                    <w:rStyle w:val="kc"/>
                    <w:rFonts w:asciiTheme="majorBidi" w:hAnsiTheme="majorBidi" w:cstheme="majorBidi"/>
                    <w:b/>
                    <w:bCs/>
                    <w:color w:val="212121"/>
                    <w:sz w:val="16"/>
                    <w:szCs w:val="16"/>
                  </w:rPr>
                </w:rPrChange>
              </w:rPr>
              <w:t>True</w:t>
            </w:r>
            <w:r w:rsidRPr="00B653BA">
              <w:rPr>
                <w:rStyle w:val="p"/>
                <w:rFonts w:asciiTheme="majorBidi" w:eastAsiaTheme="majorEastAsia" w:hAnsiTheme="majorBidi" w:cstheme="majorBidi"/>
                <w:color w:val="212121"/>
                <w:sz w:val="16"/>
                <w:szCs w:val="16"/>
                <w:lang w:val="en-US"/>
                <w:rPrChange w:id="804"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805" w:author="Shirilord, Isaac (ARTORG)" w:date="2024-05-29T17:37:00Z">
                  <w:rPr>
                    <w:rFonts w:asciiTheme="majorBidi" w:hAnsiTheme="majorBidi" w:cstheme="majorBidi"/>
                    <w:color w:val="212121"/>
                    <w:sz w:val="16"/>
                    <w:szCs w:val="16"/>
                  </w:rPr>
                </w:rPrChange>
              </w:rPr>
              <w:t xml:space="preserve"> </w:t>
            </w:r>
            <w:r w:rsidRPr="00B653BA">
              <w:rPr>
                <w:rStyle w:val="n"/>
                <w:rFonts w:asciiTheme="majorBidi" w:eastAsiaTheme="majorEastAsia" w:hAnsiTheme="majorBidi" w:cstheme="majorBidi"/>
                <w:color w:val="212121"/>
                <w:sz w:val="16"/>
                <w:szCs w:val="16"/>
                <w:lang w:val="en-US"/>
                <w:rPrChange w:id="806" w:author="Shirilord, Isaac (ARTORG)" w:date="2024-05-29T17:37:00Z">
                  <w:rPr>
                    <w:rStyle w:val="n"/>
                    <w:rFonts w:asciiTheme="majorBidi" w:eastAsiaTheme="majorEastAsia" w:hAnsiTheme="majorBidi" w:cstheme="majorBidi"/>
                    <w:color w:val="212121"/>
                    <w:sz w:val="16"/>
                    <w:szCs w:val="16"/>
                  </w:rPr>
                </w:rPrChange>
              </w:rPr>
              <w:t>strides</w:t>
            </w:r>
            <w:r w:rsidRPr="00B653BA">
              <w:rPr>
                <w:rStyle w:val="o"/>
                <w:rFonts w:asciiTheme="majorBidi" w:eastAsiaTheme="majorEastAsia" w:hAnsiTheme="majorBidi" w:cstheme="majorBidi"/>
                <w:b/>
                <w:bCs/>
                <w:color w:val="212121"/>
                <w:sz w:val="16"/>
                <w:szCs w:val="16"/>
                <w:lang w:val="en-US"/>
                <w:rPrChange w:id="807"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p"/>
                <w:rFonts w:asciiTheme="majorBidi" w:eastAsiaTheme="majorEastAsia" w:hAnsiTheme="majorBidi" w:cstheme="majorBidi"/>
                <w:color w:val="212121"/>
                <w:sz w:val="16"/>
                <w:szCs w:val="16"/>
                <w:lang w:val="en-US"/>
                <w:rPrChange w:id="808" w:author="Shirilord, Isaac (ARTORG)" w:date="2024-05-29T17:37:00Z">
                  <w:rPr>
                    <w:rStyle w:val="p"/>
                    <w:rFonts w:asciiTheme="majorBidi" w:eastAsiaTheme="majorEastAsia" w:hAnsiTheme="majorBidi" w:cstheme="majorBidi"/>
                    <w:color w:val="212121"/>
                    <w:sz w:val="16"/>
                    <w:szCs w:val="16"/>
                  </w:rPr>
                </w:rPrChange>
              </w:rPr>
              <w:t>(</w:t>
            </w:r>
            <w:r w:rsidRPr="00B653BA">
              <w:rPr>
                <w:rStyle w:val="mi"/>
                <w:rFonts w:asciiTheme="majorBidi" w:eastAsiaTheme="majorEastAsia" w:hAnsiTheme="majorBidi" w:cstheme="majorBidi"/>
                <w:color w:val="212121"/>
                <w:sz w:val="16"/>
                <w:szCs w:val="16"/>
                <w:lang w:val="en-US"/>
                <w:rPrChange w:id="809" w:author="Shirilord, Isaac (ARTORG)" w:date="2024-05-29T17:37:00Z">
                  <w:rPr>
                    <w:rStyle w:val="mi"/>
                    <w:rFonts w:asciiTheme="majorBidi" w:eastAsiaTheme="majorEastAsia" w:hAnsiTheme="majorBidi" w:cstheme="majorBidi"/>
                    <w:color w:val="212121"/>
                    <w:sz w:val="16"/>
                    <w:szCs w:val="16"/>
                  </w:rPr>
                </w:rPrChange>
              </w:rPr>
              <w:t>2</w:t>
            </w:r>
            <w:r w:rsidRPr="00B653BA">
              <w:rPr>
                <w:rStyle w:val="p"/>
                <w:rFonts w:asciiTheme="majorBidi" w:eastAsiaTheme="majorEastAsia" w:hAnsiTheme="majorBidi" w:cstheme="majorBidi"/>
                <w:color w:val="212121"/>
                <w:sz w:val="16"/>
                <w:szCs w:val="16"/>
                <w:lang w:val="en-US"/>
                <w:rPrChange w:id="810"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811" w:author="Shirilord, Isaac (ARTORG)" w:date="2024-05-29T17:37:00Z">
                  <w:rPr>
                    <w:rFonts w:asciiTheme="majorBidi" w:hAnsiTheme="majorBidi" w:cstheme="majorBidi"/>
                    <w:color w:val="212121"/>
                    <w:sz w:val="16"/>
                    <w:szCs w:val="16"/>
                  </w:rPr>
                </w:rPrChange>
              </w:rPr>
              <w:t xml:space="preserve"> </w:t>
            </w:r>
            <w:r w:rsidRPr="00B653BA">
              <w:rPr>
                <w:rStyle w:val="mi"/>
                <w:rFonts w:asciiTheme="majorBidi" w:eastAsiaTheme="majorEastAsia" w:hAnsiTheme="majorBidi" w:cstheme="majorBidi"/>
                <w:color w:val="212121"/>
                <w:sz w:val="16"/>
                <w:szCs w:val="16"/>
                <w:lang w:val="en-US"/>
                <w:rPrChange w:id="812" w:author="Shirilord, Isaac (ARTORG)" w:date="2024-05-29T17:37:00Z">
                  <w:rPr>
                    <w:rStyle w:val="mi"/>
                    <w:rFonts w:asciiTheme="majorBidi" w:eastAsiaTheme="majorEastAsia" w:hAnsiTheme="majorBidi" w:cstheme="majorBidi"/>
                    <w:color w:val="212121"/>
                    <w:sz w:val="16"/>
                    <w:szCs w:val="16"/>
                  </w:rPr>
                </w:rPrChange>
              </w:rPr>
              <w:t>2</w:t>
            </w:r>
            <w:r w:rsidRPr="00B653BA">
              <w:rPr>
                <w:rStyle w:val="p"/>
                <w:rFonts w:asciiTheme="majorBidi" w:eastAsiaTheme="majorEastAsia" w:hAnsiTheme="majorBidi" w:cstheme="majorBidi"/>
                <w:color w:val="212121"/>
                <w:sz w:val="16"/>
                <w:szCs w:val="16"/>
                <w:lang w:val="en-US"/>
                <w:rPrChange w:id="813"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814" w:author="Shirilord, Isaac (ARTORG)" w:date="2024-05-29T17:37:00Z">
                  <w:rPr>
                    <w:rFonts w:asciiTheme="majorBidi" w:hAnsiTheme="majorBidi" w:cstheme="majorBidi"/>
                    <w:color w:val="212121"/>
                    <w:sz w:val="16"/>
                    <w:szCs w:val="16"/>
                  </w:rPr>
                </w:rPrChange>
              </w:rPr>
              <w:t xml:space="preserve"> </w:t>
            </w:r>
            <w:proofErr w:type="spellStart"/>
            <w:r w:rsidRPr="00B653BA">
              <w:rPr>
                <w:rStyle w:val="n"/>
                <w:rFonts w:asciiTheme="majorBidi" w:eastAsiaTheme="majorEastAsia" w:hAnsiTheme="majorBidi" w:cstheme="majorBidi"/>
                <w:color w:val="212121"/>
                <w:sz w:val="16"/>
                <w:szCs w:val="16"/>
                <w:lang w:val="en-US"/>
                <w:rPrChange w:id="815" w:author="Shirilord, Isaac (ARTORG)" w:date="2024-05-29T17:37:00Z">
                  <w:rPr>
                    <w:rStyle w:val="n"/>
                    <w:rFonts w:asciiTheme="majorBidi" w:eastAsiaTheme="majorEastAsia" w:hAnsiTheme="majorBidi" w:cstheme="majorBidi"/>
                    <w:color w:val="212121"/>
                    <w:sz w:val="16"/>
                    <w:szCs w:val="16"/>
                  </w:rPr>
                </w:rPrChange>
              </w:rPr>
              <w:t>num_res_units</w:t>
            </w:r>
            <w:proofErr w:type="spellEnd"/>
            <w:r w:rsidRPr="00B653BA">
              <w:rPr>
                <w:rStyle w:val="o"/>
                <w:rFonts w:asciiTheme="majorBidi" w:eastAsiaTheme="majorEastAsia" w:hAnsiTheme="majorBidi" w:cstheme="majorBidi"/>
                <w:b/>
                <w:bCs/>
                <w:color w:val="212121"/>
                <w:sz w:val="16"/>
                <w:szCs w:val="16"/>
                <w:lang w:val="en-US"/>
                <w:rPrChange w:id="816"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mi"/>
                <w:rFonts w:asciiTheme="majorBidi" w:eastAsiaTheme="majorEastAsia" w:hAnsiTheme="majorBidi" w:cstheme="majorBidi"/>
                <w:color w:val="212121"/>
                <w:sz w:val="16"/>
                <w:szCs w:val="16"/>
                <w:lang w:val="en-US"/>
                <w:rPrChange w:id="817" w:author="Shirilord, Isaac (ARTORG)" w:date="2024-05-29T17:37:00Z">
                  <w:rPr>
                    <w:rStyle w:val="mi"/>
                    <w:rFonts w:asciiTheme="majorBidi" w:eastAsiaTheme="majorEastAsia" w:hAnsiTheme="majorBidi" w:cstheme="majorBidi"/>
                    <w:color w:val="212121"/>
                    <w:sz w:val="16"/>
                    <w:szCs w:val="16"/>
                  </w:rPr>
                </w:rPrChange>
              </w:rPr>
              <w:t>2</w:t>
            </w:r>
            <w:r w:rsidRPr="00B653BA">
              <w:rPr>
                <w:rStyle w:val="p"/>
                <w:rFonts w:asciiTheme="majorBidi" w:eastAsiaTheme="majorEastAsia" w:hAnsiTheme="majorBidi" w:cstheme="majorBidi"/>
                <w:color w:val="212121"/>
                <w:sz w:val="16"/>
                <w:szCs w:val="16"/>
                <w:lang w:val="en-US"/>
                <w:rPrChange w:id="818" w:author="Shirilord, Isaac (ARTORG)" w:date="2024-05-29T17:37:00Z">
                  <w:rPr>
                    <w:rStyle w:val="p"/>
                    <w:rFonts w:asciiTheme="majorBidi" w:eastAsiaTheme="majorEastAsia" w:hAnsiTheme="majorBidi" w:cstheme="majorBidi"/>
                    <w:color w:val="212121"/>
                    <w:sz w:val="16"/>
                    <w:szCs w:val="16"/>
                  </w:rPr>
                </w:rPrChange>
              </w:rPr>
              <w:t>,</w:t>
            </w:r>
          </w:p>
          <w:p w14:paraId="75546765" w14:textId="77777777" w:rsidR="00250867" w:rsidRPr="00B653BA" w:rsidRDefault="00250867" w:rsidP="00D06CBC">
            <w:pPr>
              <w:pStyle w:val="HTMLPreformatted"/>
              <w:spacing w:line="244" w:lineRule="atLeast"/>
              <w:rPr>
                <w:rFonts w:asciiTheme="majorBidi" w:hAnsiTheme="majorBidi" w:cstheme="majorBidi"/>
                <w:color w:val="212121"/>
                <w:sz w:val="16"/>
                <w:szCs w:val="16"/>
                <w:lang w:val="en-US"/>
                <w:rPrChange w:id="819" w:author="Shirilord, Isaac (ARTORG)" w:date="2024-05-29T17:37:00Z">
                  <w:rPr>
                    <w:rFonts w:asciiTheme="majorBidi" w:hAnsiTheme="majorBidi" w:cstheme="majorBidi"/>
                    <w:color w:val="212121"/>
                    <w:sz w:val="16"/>
                    <w:szCs w:val="16"/>
                  </w:rPr>
                </w:rPrChange>
              </w:rPr>
            </w:pPr>
            <w:r w:rsidRPr="00B653BA">
              <w:rPr>
                <w:rFonts w:asciiTheme="majorBidi" w:hAnsiTheme="majorBidi" w:cstheme="majorBidi"/>
                <w:color w:val="212121"/>
                <w:sz w:val="16"/>
                <w:szCs w:val="16"/>
                <w:lang w:val="en-US"/>
                <w:rPrChange w:id="820" w:author="Shirilord, Isaac (ARTORG)" w:date="2024-05-29T17:37:00Z">
                  <w:rPr>
                    <w:rFonts w:asciiTheme="majorBidi" w:hAnsiTheme="majorBidi" w:cstheme="majorBidi"/>
                    <w:color w:val="212121"/>
                    <w:sz w:val="16"/>
                    <w:szCs w:val="16"/>
                  </w:rPr>
                </w:rPrChange>
              </w:rPr>
              <w:t xml:space="preserve">    </w:t>
            </w:r>
            <w:r w:rsidRPr="00B653BA">
              <w:rPr>
                <w:rStyle w:val="n"/>
                <w:rFonts w:asciiTheme="majorBidi" w:eastAsiaTheme="majorEastAsia" w:hAnsiTheme="majorBidi" w:cstheme="majorBidi"/>
                <w:color w:val="212121"/>
                <w:sz w:val="16"/>
                <w:szCs w:val="16"/>
                <w:lang w:val="en-US"/>
                <w:rPrChange w:id="821" w:author="Shirilord, Isaac (ARTORG)" w:date="2024-05-29T17:37:00Z">
                  <w:rPr>
                    <w:rStyle w:val="n"/>
                    <w:rFonts w:asciiTheme="majorBidi" w:eastAsiaTheme="majorEastAsia" w:hAnsiTheme="majorBidi" w:cstheme="majorBidi"/>
                    <w:color w:val="212121"/>
                    <w:sz w:val="16"/>
                    <w:szCs w:val="16"/>
                  </w:rPr>
                </w:rPrChange>
              </w:rPr>
              <w:t>norm</w:t>
            </w:r>
            <w:r w:rsidRPr="00B653BA">
              <w:rPr>
                <w:rStyle w:val="o"/>
                <w:rFonts w:asciiTheme="majorBidi" w:eastAsiaTheme="majorEastAsia" w:hAnsiTheme="majorBidi" w:cstheme="majorBidi"/>
                <w:b/>
                <w:bCs/>
                <w:color w:val="212121"/>
                <w:sz w:val="16"/>
                <w:szCs w:val="16"/>
                <w:lang w:val="en-US"/>
                <w:rPrChange w:id="822" w:author="Shirilord, Isaac (ARTORG)" w:date="2024-05-29T17:37:00Z">
                  <w:rPr>
                    <w:rStyle w:val="o"/>
                    <w:rFonts w:asciiTheme="majorBidi" w:eastAsiaTheme="majorEastAsia" w:hAnsiTheme="majorBidi" w:cstheme="majorBidi"/>
                    <w:b/>
                    <w:bCs/>
                    <w:color w:val="212121"/>
                    <w:sz w:val="16"/>
                    <w:szCs w:val="16"/>
                  </w:rPr>
                </w:rPrChange>
              </w:rPr>
              <w:t>=</w:t>
            </w:r>
            <w:proofErr w:type="spellStart"/>
            <w:r w:rsidRPr="00B653BA">
              <w:rPr>
                <w:rStyle w:val="n"/>
                <w:rFonts w:asciiTheme="majorBidi" w:eastAsiaTheme="majorEastAsia" w:hAnsiTheme="majorBidi" w:cstheme="majorBidi"/>
                <w:color w:val="212121"/>
                <w:sz w:val="16"/>
                <w:szCs w:val="16"/>
                <w:lang w:val="en-US"/>
                <w:rPrChange w:id="823" w:author="Shirilord, Isaac (ARTORG)" w:date="2024-05-29T17:37:00Z">
                  <w:rPr>
                    <w:rStyle w:val="n"/>
                    <w:rFonts w:asciiTheme="majorBidi" w:eastAsiaTheme="majorEastAsia" w:hAnsiTheme="majorBidi" w:cstheme="majorBidi"/>
                    <w:color w:val="212121"/>
                    <w:sz w:val="16"/>
                    <w:szCs w:val="16"/>
                  </w:rPr>
                </w:rPrChange>
              </w:rPr>
              <w:t>Norm</w:t>
            </w:r>
            <w:r w:rsidRPr="00B653BA">
              <w:rPr>
                <w:rStyle w:val="o"/>
                <w:rFonts w:asciiTheme="majorBidi" w:eastAsiaTheme="majorEastAsia" w:hAnsiTheme="majorBidi" w:cstheme="majorBidi"/>
                <w:b/>
                <w:bCs/>
                <w:color w:val="212121"/>
                <w:sz w:val="16"/>
                <w:szCs w:val="16"/>
                <w:lang w:val="en-US"/>
                <w:rPrChange w:id="824"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n"/>
                <w:rFonts w:asciiTheme="majorBidi" w:eastAsiaTheme="majorEastAsia" w:hAnsiTheme="majorBidi" w:cstheme="majorBidi"/>
                <w:color w:val="212121"/>
                <w:sz w:val="16"/>
                <w:szCs w:val="16"/>
                <w:lang w:val="en-US"/>
                <w:rPrChange w:id="825" w:author="Shirilord, Isaac (ARTORG)" w:date="2024-05-29T17:37:00Z">
                  <w:rPr>
                    <w:rStyle w:val="n"/>
                    <w:rFonts w:asciiTheme="majorBidi" w:eastAsiaTheme="majorEastAsia" w:hAnsiTheme="majorBidi" w:cstheme="majorBidi"/>
                    <w:color w:val="212121"/>
                    <w:sz w:val="16"/>
                    <w:szCs w:val="16"/>
                  </w:rPr>
                </w:rPrChange>
              </w:rPr>
              <w:t>BATCH</w:t>
            </w:r>
            <w:proofErr w:type="spellEnd"/>
            <w:r w:rsidRPr="00B653BA">
              <w:rPr>
                <w:rStyle w:val="p"/>
                <w:rFonts w:asciiTheme="majorBidi" w:eastAsiaTheme="majorEastAsia" w:hAnsiTheme="majorBidi" w:cstheme="majorBidi"/>
                <w:color w:val="212121"/>
                <w:sz w:val="16"/>
                <w:szCs w:val="16"/>
                <w:lang w:val="en-US"/>
                <w:rPrChange w:id="826" w:author="Shirilord, Isaac (ARTORG)" w:date="2024-05-29T17:37:00Z">
                  <w:rPr>
                    <w:rStyle w:val="p"/>
                    <w:rFonts w:asciiTheme="majorBidi" w:eastAsiaTheme="majorEastAsia" w:hAnsiTheme="majorBidi" w:cstheme="majorBidi"/>
                    <w:color w:val="212121"/>
                    <w:sz w:val="16"/>
                    <w:szCs w:val="16"/>
                  </w:rPr>
                </w:rPrChange>
              </w:rPr>
              <w:t>,</w:t>
            </w:r>
          </w:p>
          <w:p w14:paraId="420F7162" w14:textId="77777777" w:rsidR="00250867" w:rsidRPr="00B653BA" w:rsidRDefault="00250867" w:rsidP="00D06CBC">
            <w:pPr>
              <w:rPr>
                <w:rFonts w:asciiTheme="majorBidi" w:hAnsiTheme="majorBidi" w:cstheme="majorBidi"/>
                <w:sz w:val="16"/>
                <w:szCs w:val="16"/>
                <w:lang w:val="en-US" w:bidi="fa-IR"/>
                <w:rPrChange w:id="827" w:author="Shirilord, Isaac (ARTORG)" w:date="2024-05-29T17:37:00Z">
                  <w:rPr>
                    <w:rFonts w:asciiTheme="majorBidi" w:hAnsiTheme="majorBidi" w:cstheme="majorBidi"/>
                    <w:sz w:val="16"/>
                    <w:szCs w:val="16"/>
                    <w:lang w:bidi="fa-IR"/>
                  </w:rPr>
                </w:rPrChange>
              </w:rPr>
            </w:pPr>
          </w:p>
        </w:tc>
      </w:tr>
      <w:tr w:rsidR="00250867" w:rsidRPr="00B653BA" w14:paraId="6320A60E" w14:textId="77777777" w:rsidTr="00D06CBC">
        <w:tc>
          <w:tcPr>
            <w:tcW w:w="1753" w:type="dxa"/>
          </w:tcPr>
          <w:p w14:paraId="1F03F316" w14:textId="77777777" w:rsidR="00250867" w:rsidRPr="00B653BA" w:rsidRDefault="00250867" w:rsidP="00D06CBC">
            <w:pPr>
              <w:pStyle w:val="HTMLPreformatted"/>
              <w:spacing w:line="244" w:lineRule="atLeast"/>
              <w:rPr>
                <w:rStyle w:val="n"/>
                <w:rFonts w:asciiTheme="majorBidi" w:hAnsiTheme="majorBidi" w:cstheme="majorBidi"/>
                <w:color w:val="212121"/>
                <w:sz w:val="16"/>
                <w:szCs w:val="16"/>
                <w:lang w:val="en-US"/>
                <w:rPrChange w:id="828" w:author="Shirilord, Isaac (ARTORG)" w:date="2024-05-29T17:37:00Z">
                  <w:rPr>
                    <w:rStyle w:val="n"/>
                    <w:rFonts w:asciiTheme="majorBidi" w:eastAsiaTheme="minorHAnsi" w:hAnsiTheme="majorBidi" w:cstheme="majorBidi"/>
                    <w:color w:val="212121"/>
                    <w:sz w:val="16"/>
                    <w:szCs w:val="16"/>
                    <w:shd w:val="clear" w:color="auto" w:fill="FFFFFF"/>
                  </w:rPr>
                </w:rPrChange>
              </w:rPr>
            </w:pPr>
            <w:proofErr w:type="spellStart"/>
            <w:r w:rsidRPr="00B653BA">
              <w:rPr>
                <w:rStyle w:val="n"/>
                <w:rFonts w:asciiTheme="majorBidi" w:eastAsiaTheme="majorEastAsia" w:hAnsiTheme="majorBidi" w:cstheme="majorBidi"/>
                <w:color w:val="212121"/>
                <w:sz w:val="16"/>
                <w:szCs w:val="16"/>
                <w:lang w:val="en-US"/>
                <w:rPrChange w:id="829" w:author="Shirilord, Isaac (ARTORG)" w:date="2024-05-29T17:37:00Z">
                  <w:rPr>
                    <w:rStyle w:val="n"/>
                    <w:rFonts w:asciiTheme="majorBidi" w:eastAsiaTheme="majorEastAsia" w:hAnsiTheme="majorBidi" w:cstheme="majorBidi"/>
                    <w:color w:val="212121"/>
                    <w:sz w:val="16"/>
                    <w:szCs w:val="16"/>
                  </w:rPr>
                </w:rPrChange>
              </w:rPr>
              <w:t>loss_function</w:t>
            </w:r>
            <w:proofErr w:type="spellEnd"/>
          </w:p>
        </w:tc>
        <w:tc>
          <w:tcPr>
            <w:tcW w:w="7263" w:type="dxa"/>
          </w:tcPr>
          <w:p w14:paraId="759152C1" w14:textId="77777777" w:rsidR="00250867" w:rsidRPr="00B653BA" w:rsidRDefault="00250867" w:rsidP="00D06CBC">
            <w:pPr>
              <w:rPr>
                <w:rFonts w:asciiTheme="majorBidi" w:hAnsiTheme="majorBidi" w:cstheme="majorBidi"/>
                <w:sz w:val="16"/>
                <w:szCs w:val="16"/>
                <w:lang w:val="en-US" w:bidi="fa-IR"/>
                <w:rPrChange w:id="830" w:author="Shirilord, Isaac (ARTORG)" w:date="2024-05-29T17:37:00Z">
                  <w:rPr>
                    <w:rFonts w:asciiTheme="majorBidi" w:hAnsiTheme="majorBidi" w:cstheme="majorBidi"/>
                    <w:sz w:val="16"/>
                    <w:szCs w:val="16"/>
                    <w:lang w:bidi="fa-IR"/>
                  </w:rPr>
                </w:rPrChange>
              </w:rPr>
            </w:pPr>
            <w:proofErr w:type="spellStart"/>
            <w:r w:rsidRPr="00B653BA">
              <w:rPr>
                <w:rStyle w:val="n"/>
                <w:rFonts w:asciiTheme="majorBidi" w:hAnsiTheme="majorBidi" w:cstheme="majorBidi"/>
                <w:color w:val="212121"/>
                <w:sz w:val="16"/>
                <w:szCs w:val="16"/>
                <w:lang w:val="en-US"/>
                <w:rPrChange w:id="831" w:author="Shirilord, Isaac (ARTORG)" w:date="2024-05-29T17:37:00Z">
                  <w:rPr>
                    <w:rStyle w:val="n"/>
                    <w:rFonts w:asciiTheme="majorBidi" w:hAnsiTheme="majorBidi" w:cstheme="majorBidi"/>
                    <w:color w:val="212121"/>
                    <w:sz w:val="16"/>
                    <w:szCs w:val="16"/>
                  </w:rPr>
                </w:rPrChange>
              </w:rPr>
              <w:t>torch</w:t>
            </w:r>
            <w:r w:rsidRPr="00B653BA">
              <w:rPr>
                <w:rStyle w:val="o"/>
                <w:rFonts w:asciiTheme="majorBidi" w:hAnsiTheme="majorBidi" w:cstheme="majorBidi"/>
                <w:b/>
                <w:bCs/>
                <w:color w:val="212121"/>
                <w:sz w:val="16"/>
                <w:szCs w:val="16"/>
                <w:lang w:val="en-US"/>
                <w:rPrChange w:id="832" w:author="Shirilord, Isaac (ARTORG)" w:date="2024-05-29T17:37:00Z">
                  <w:rPr>
                    <w:rStyle w:val="o"/>
                    <w:rFonts w:asciiTheme="majorBidi" w:hAnsiTheme="majorBidi" w:cstheme="majorBidi"/>
                    <w:b/>
                    <w:bCs/>
                    <w:color w:val="212121"/>
                    <w:sz w:val="16"/>
                    <w:szCs w:val="16"/>
                  </w:rPr>
                </w:rPrChange>
              </w:rPr>
              <w:t>.</w:t>
            </w:r>
            <w:proofErr w:type="gramStart"/>
            <w:r w:rsidRPr="00B653BA">
              <w:rPr>
                <w:rStyle w:val="n"/>
                <w:rFonts w:asciiTheme="majorBidi" w:hAnsiTheme="majorBidi" w:cstheme="majorBidi"/>
                <w:color w:val="212121"/>
                <w:sz w:val="16"/>
                <w:szCs w:val="16"/>
                <w:lang w:val="en-US"/>
                <w:rPrChange w:id="833" w:author="Shirilord, Isaac (ARTORG)" w:date="2024-05-29T17:37:00Z">
                  <w:rPr>
                    <w:rStyle w:val="n"/>
                    <w:rFonts w:asciiTheme="majorBidi" w:hAnsiTheme="majorBidi" w:cstheme="majorBidi"/>
                    <w:color w:val="212121"/>
                    <w:sz w:val="16"/>
                    <w:szCs w:val="16"/>
                  </w:rPr>
                </w:rPrChange>
              </w:rPr>
              <w:t>nn</w:t>
            </w:r>
            <w:r w:rsidRPr="00B653BA">
              <w:rPr>
                <w:rStyle w:val="o"/>
                <w:rFonts w:asciiTheme="majorBidi" w:hAnsiTheme="majorBidi" w:cstheme="majorBidi"/>
                <w:b/>
                <w:bCs/>
                <w:color w:val="212121"/>
                <w:sz w:val="16"/>
                <w:szCs w:val="16"/>
                <w:lang w:val="en-US"/>
                <w:rPrChange w:id="834" w:author="Shirilord, Isaac (ARTORG)" w:date="2024-05-29T17:37:00Z">
                  <w:rPr>
                    <w:rStyle w:val="o"/>
                    <w:rFonts w:asciiTheme="majorBidi" w:hAnsiTheme="majorBidi" w:cstheme="majorBidi"/>
                    <w:b/>
                    <w:bCs/>
                    <w:color w:val="212121"/>
                    <w:sz w:val="16"/>
                    <w:szCs w:val="16"/>
                  </w:rPr>
                </w:rPrChange>
              </w:rPr>
              <w:t>.</w:t>
            </w:r>
            <w:r w:rsidRPr="00B653BA">
              <w:rPr>
                <w:rStyle w:val="n"/>
                <w:rFonts w:asciiTheme="majorBidi" w:hAnsiTheme="majorBidi" w:cstheme="majorBidi"/>
                <w:color w:val="212121"/>
                <w:sz w:val="16"/>
                <w:szCs w:val="16"/>
                <w:lang w:val="en-US"/>
                <w:rPrChange w:id="835" w:author="Shirilord, Isaac (ARTORG)" w:date="2024-05-29T17:37:00Z">
                  <w:rPr>
                    <w:rStyle w:val="n"/>
                    <w:rFonts w:asciiTheme="majorBidi" w:hAnsiTheme="majorBidi" w:cstheme="majorBidi"/>
                    <w:color w:val="212121"/>
                    <w:sz w:val="16"/>
                    <w:szCs w:val="16"/>
                  </w:rPr>
                </w:rPrChange>
              </w:rPr>
              <w:t>MSELoss</w:t>
            </w:r>
            <w:proofErr w:type="spellEnd"/>
            <w:proofErr w:type="gramEnd"/>
            <w:r w:rsidRPr="00B653BA">
              <w:rPr>
                <w:rStyle w:val="p"/>
                <w:rFonts w:asciiTheme="majorBidi" w:hAnsiTheme="majorBidi" w:cstheme="majorBidi"/>
                <w:color w:val="212121"/>
                <w:sz w:val="16"/>
                <w:szCs w:val="16"/>
                <w:lang w:val="en-US"/>
                <w:rPrChange w:id="836" w:author="Shirilord, Isaac (ARTORG)" w:date="2024-05-29T17:37:00Z">
                  <w:rPr>
                    <w:rStyle w:val="p"/>
                    <w:rFonts w:asciiTheme="majorBidi" w:hAnsiTheme="majorBidi" w:cstheme="majorBidi"/>
                    <w:color w:val="212121"/>
                    <w:sz w:val="16"/>
                    <w:szCs w:val="16"/>
                  </w:rPr>
                </w:rPrChange>
              </w:rPr>
              <w:t>()</w:t>
            </w:r>
          </w:p>
        </w:tc>
      </w:tr>
      <w:tr w:rsidR="00250867" w:rsidRPr="00B653BA" w14:paraId="75DFEB1C" w14:textId="77777777" w:rsidTr="00D06CBC">
        <w:tc>
          <w:tcPr>
            <w:tcW w:w="1753" w:type="dxa"/>
          </w:tcPr>
          <w:p w14:paraId="768F4F4F" w14:textId="77777777" w:rsidR="00250867" w:rsidRPr="00B653BA" w:rsidRDefault="00250867" w:rsidP="00D06CBC">
            <w:pPr>
              <w:pStyle w:val="HTMLPreformatted"/>
              <w:spacing w:line="244" w:lineRule="atLeast"/>
              <w:rPr>
                <w:rFonts w:asciiTheme="majorBidi" w:hAnsiTheme="majorBidi" w:cstheme="majorBidi"/>
                <w:color w:val="212121"/>
                <w:sz w:val="16"/>
                <w:szCs w:val="16"/>
                <w:lang w:val="en-US"/>
                <w:rPrChange w:id="837" w:author="Shirilord, Isaac (ARTORG)" w:date="2024-05-29T17:37:00Z">
                  <w:rPr>
                    <w:rFonts w:asciiTheme="majorBidi"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838" w:author="Shirilord, Isaac (ARTORG)" w:date="2024-05-29T17:37:00Z">
                  <w:rPr>
                    <w:rStyle w:val="n"/>
                    <w:rFonts w:asciiTheme="majorBidi" w:eastAsiaTheme="majorEastAsia" w:hAnsiTheme="majorBidi" w:cstheme="majorBidi"/>
                    <w:color w:val="212121"/>
                    <w:sz w:val="16"/>
                    <w:szCs w:val="16"/>
                  </w:rPr>
                </w:rPrChange>
              </w:rPr>
              <w:t>optimizer</w:t>
            </w:r>
          </w:p>
        </w:tc>
        <w:tc>
          <w:tcPr>
            <w:tcW w:w="7263" w:type="dxa"/>
          </w:tcPr>
          <w:p w14:paraId="72E27CF0" w14:textId="77777777" w:rsidR="00250867" w:rsidRPr="00B653BA" w:rsidRDefault="00250867" w:rsidP="00D06CBC">
            <w:pPr>
              <w:pStyle w:val="HTMLPreformatted"/>
              <w:spacing w:line="244" w:lineRule="atLeast"/>
              <w:rPr>
                <w:rStyle w:val="n"/>
                <w:rFonts w:asciiTheme="majorBidi" w:hAnsiTheme="majorBidi" w:cstheme="majorBidi"/>
                <w:color w:val="212121"/>
                <w:sz w:val="16"/>
                <w:szCs w:val="16"/>
                <w:lang w:val="en-US"/>
                <w:rPrChange w:id="839" w:author="Shirilord, Isaac (ARTORG)" w:date="2024-05-29T17:37:00Z">
                  <w:rPr>
                    <w:rStyle w:val="n"/>
                    <w:rFonts w:asciiTheme="majorBidi" w:hAnsiTheme="majorBidi" w:cstheme="majorBidi"/>
                    <w:color w:val="212121"/>
                    <w:sz w:val="16"/>
                    <w:szCs w:val="16"/>
                  </w:rPr>
                </w:rPrChange>
              </w:rPr>
            </w:pPr>
            <w:proofErr w:type="spellStart"/>
            <w:proofErr w:type="gramStart"/>
            <w:r w:rsidRPr="00B653BA">
              <w:rPr>
                <w:rStyle w:val="n"/>
                <w:rFonts w:asciiTheme="majorBidi" w:eastAsiaTheme="majorEastAsia" w:hAnsiTheme="majorBidi" w:cstheme="majorBidi"/>
                <w:color w:val="212121"/>
                <w:sz w:val="16"/>
                <w:szCs w:val="16"/>
                <w:lang w:val="en-US"/>
                <w:rPrChange w:id="840" w:author="Shirilord, Isaac (ARTORG)" w:date="2024-05-29T17:37:00Z">
                  <w:rPr>
                    <w:rStyle w:val="n"/>
                    <w:rFonts w:asciiTheme="majorBidi" w:eastAsiaTheme="majorEastAsia" w:hAnsiTheme="majorBidi" w:cstheme="majorBidi"/>
                    <w:color w:val="212121"/>
                    <w:sz w:val="16"/>
                    <w:szCs w:val="16"/>
                  </w:rPr>
                </w:rPrChange>
              </w:rPr>
              <w:t>torch</w:t>
            </w:r>
            <w:r w:rsidRPr="00B653BA">
              <w:rPr>
                <w:rStyle w:val="o"/>
                <w:rFonts w:asciiTheme="majorBidi" w:eastAsiaTheme="majorEastAsia" w:hAnsiTheme="majorBidi" w:cstheme="majorBidi"/>
                <w:b/>
                <w:bCs/>
                <w:color w:val="212121"/>
                <w:sz w:val="16"/>
                <w:szCs w:val="16"/>
                <w:lang w:val="en-US"/>
                <w:rPrChange w:id="841"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n"/>
                <w:rFonts w:asciiTheme="majorBidi" w:eastAsiaTheme="majorEastAsia" w:hAnsiTheme="majorBidi" w:cstheme="majorBidi"/>
                <w:color w:val="212121"/>
                <w:sz w:val="16"/>
                <w:szCs w:val="16"/>
                <w:lang w:val="en-US"/>
                <w:rPrChange w:id="842" w:author="Shirilord, Isaac (ARTORG)" w:date="2024-05-29T17:37:00Z">
                  <w:rPr>
                    <w:rStyle w:val="n"/>
                    <w:rFonts w:asciiTheme="majorBidi" w:eastAsiaTheme="majorEastAsia" w:hAnsiTheme="majorBidi" w:cstheme="majorBidi"/>
                    <w:color w:val="212121"/>
                    <w:sz w:val="16"/>
                    <w:szCs w:val="16"/>
                  </w:rPr>
                </w:rPrChange>
              </w:rPr>
              <w:t>optim</w:t>
            </w:r>
            <w:proofErr w:type="gramEnd"/>
            <w:r w:rsidRPr="00B653BA">
              <w:rPr>
                <w:rStyle w:val="o"/>
                <w:rFonts w:asciiTheme="majorBidi" w:eastAsiaTheme="majorEastAsia" w:hAnsiTheme="majorBidi" w:cstheme="majorBidi"/>
                <w:b/>
                <w:bCs/>
                <w:color w:val="212121"/>
                <w:sz w:val="16"/>
                <w:szCs w:val="16"/>
                <w:lang w:val="en-US"/>
                <w:rPrChange w:id="843"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n"/>
                <w:rFonts w:asciiTheme="majorBidi" w:eastAsiaTheme="majorEastAsia" w:hAnsiTheme="majorBidi" w:cstheme="majorBidi"/>
                <w:color w:val="212121"/>
                <w:sz w:val="16"/>
                <w:szCs w:val="16"/>
                <w:lang w:val="en-US"/>
                <w:rPrChange w:id="844" w:author="Shirilord, Isaac (ARTORG)" w:date="2024-05-29T17:37:00Z">
                  <w:rPr>
                    <w:rStyle w:val="n"/>
                    <w:rFonts w:asciiTheme="majorBidi" w:eastAsiaTheme="majorEastAsia" w:hAnsiTheme="majorBidi" w:cstheme="majorBidi"/>
                    <w:color w:val="212121"/>
                    <w:sz w:val="16"/>
                    <w:szCs w:val="16"/>
                  </w:rPr>
                </w:rPrChange>
              </w:rPr>
              <w:t>Adam</w:t>
            </w:r>
            <w:proofErr w:type="spellEnd"/>
            <w:r w:rsidRPr="00B653BA">
              <w:rPr>
                <w:rStyle w:val="p"/>
                <w:rFonts w:asciiTheme="majorBidi" w:eastAsiaTheme="majorEastAsia" w:hAnsiTheme="majorBidi" w:cstheme="majorBidi"/>
                <w:color w:val="212121"/>
                <w:sz w:val="16"/>
                <w:szCs w:val="16"/>
                <w:lang w:val="en-US"/>
                <w:rPrChange w:id="845" w:author="Shirilord, Isaac (ARTORG)" w:date="2024-05-29T17:37:00Z">
                  <w:rPr>
                    <w:rStyle w:val="p"/>
                    <w:rFonts w:asciiTheme="majorBidi" w:eastAsiaTheme="majorEastAsia" w:hAnsiTheme="majorBidi" w:cstheme="majorBidi"/>
                    <w:color w:val="212121"/>
                    <w:sz w:val="16"/>
                    <w:szCs w:val="16"/>
                  </w:rPr>
                </w:rPrChange>
              </w:rPr>
              <w:t>(</w:t>
            </w:r>
            <w:proofErr w:type="spellStart"/>
            <w:r w:rsidRPr="00B653BA">
              <w:rPr>
                <w:rStyle w:val="n"/>
                <w:rFonts w:asciiTheme="majorBidi" w:eastAsiaTheme="majorEastAsia" w:hAnsiTheme="majorBidi" w:cstheme="majorBidi"/>
                <w:color w:val="212121"/>
                <w:sz w:val="16"/>
                <w:szCs w:val="16"/>
                <w:lang w:val="en-US"/>
                <w:rPrChange w:id="846" w:author="Shirilord, Isaac (ARTORG)" w:date="2024-05-29T17:37:00Z">
                  <w:rPr>
                    <w:rStyle w:val="n"/>
                    <w:rFonts w:asciiTheme="majorBidi" w:eastAsiaTheme="majorEastAsia" w:hAnsiTheme="majorBidi" w:cstheme="majorBidi"/>
                    <w:color w:val="212121"/>
                    <w:sz w:val="16"/>
                    <w:szCs w:val="16"/>
                  </w:rPr>
                </w:rPrChange>
              </w:rPr>
              <w:t>model</w:t>
            </w:r>
            <w:r w:rsidRPr="00B653BA">
              <w:rPr>
                <w:rStyle w:val="o"/>
                <w:rFonts w:asciiTheme="majorBidi" w:eastAsiaTheme="majorEastAsia" w:hAnsiTheme="majorBidi" w:cstheme="majorBidi"/>
                <w:b/>
                <w:bCs/>
                <w:color w:val="212121"/>
                <w:sz w:val="16"/>
                <w:szCs w:val="16"/>
                <w:lang w:val="en-US"/>
                <w:rPrChange w:id="847"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n"/>
                <w:rFonts w:asciiTheme="majorBidi" w:eastAsiaTheme="majorEastAsia" w:hAnsiTheme="majorBidi" w:cstheme="majorBidi"/>
                <w:color w:val="212121"/>
                <w:sz w:val="16"/>
                <w:szCs w:val="16"/>
                <w:lang w:val="en-US"/>
                <w:rPrChange w:id="848" w:author="Shirilord, Isaac (ARTORG)" w:date="2024-05-29T17:37:00Z">
                  <w:rPr>
                    <w:rStyle w:val="n"/>
                    <w:rFonts w:asciiTheme="majorBidi" w:eastAsiaTheme="majorEastAsia" w:hAnsiTheme="majorBidi" w:cstheme="majorBidi"/>
                    <w:color w:val="212121"/>
                    <w:sz w:val="16"/>
                    <w:szCs w:val="16"/>
                  </w:rPr>
                </w:rPrChange>
              </w:rPr>
              <w:t>parameters</w:t>
            </w:r>
            <w:proofErr w:type="spellEnd"/>
            <w:r w:rsidRPr="00B653BA">
              <w:rPr>
                <w:rStyle w:val="p"/>
                <w:rFonts w:asciiTheme="majorBidi" w:eastAsiaTheme="majorEastAsia" w:hAnsiTheme="majorBidi" w:cstheme="majorBidi"/>
                <w:color w:val="212121"/>
                <w:sz w:val="16"/>
                <w:szCs w:val="16"/>
                <w:lang w:val="en-US"/>
                <w:rPrChange w:id="849"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850" w:author="Shirilord, Isaac (ARTORG)" w:date="2024-05-29T17:37:00Z">
                  <w:rPr>
                    <w:rFonts w:asciiTheme="majorBidi" w:hAnsiTheme="majorBidi" w:cstheme="majorBidi"/>
                    <w:color w:val="212121"/>
                    <w:sz w:val="16"/>
                    <w:szCs w:val="16"/>
                  </w:rPr>
                </w:rPrChange>
              </w:rPr>
              <w:t xml:space="preserve"> </w:t>
            </w:r>
            <w:r w:rsidRPr="00B653BA">
              <w:rPr>
                <w:rStyle w:val="mf"/>
                <w:rFonts w:asciiTheme="majorBidi" w:eastAsiaTheme="majorEastAsia" w:hAnsiTheme="majorBidi" w:cstheme="majorBidi"/>
                <w:color w:val="212121"/>
                <w:sz w:val="16"/>
                <w:szCs w:val="16"/>
                <w:lang w:val="en-US"/>
                <w:rPrChange w:id="851" w:author="Shirilord, Isaac (ARTORG)" w:date="2024-05-29T17:37:00Z">
                  <w:rPr>
                    <w:rStyle w:val="mf"/>
                    <w:rFonts w:asciiTheme="majorBidi" w:eastAsiaTheme="majorEastAsia" w:hAnsiTheme="majorBidi" w:cstheme="majorBidi"/>
                    <w:color w:val="212121"/>
                    <w:sz w:val="16"/>
                    <w:szCs w:val="16"/>
                  </w:rPr>
                </w:rPrChange>
              </w:rPr>
              <w:t>1e-4</w:t>
            </w:r>
            <w:r w:rsidRPr="00B653BA">
              <w:rPr>
                <w:rStyle w:val="p"/>
                <w:rFonts w:asciiTheme="majorBidi" w:eastAsiaTheme="majorEastAsia" w:hAnsiTheme="majorBidi" w:cstheme="majorBidi"/>
                <w:color w:val="212121"/>
                <w:sz w:val="16"/>
                <w:szCs w:val="16"/>
                <w:lang w:val="en-US"/>
                <w:rPrChange w:id="852" w:author="Shirilord, Isaac (ARTORG)" w:date="2024-05-29T17:37:00Z">
                  <w:rPr>
                    <w:rStyle w:val="p"/>
                    <w:rFonts w:asciiTheme="majorBidi" w:eastAsiaTheme="majorEastAsia" w:hAnsiTheme="majorBidi" w:cstheme="majorBidi"/>
                    <w:color w:val="212121"/>
                    <w:sz w:val="16"/>
                    <w:szCs w:val="16"/>
                  </w:rPr>
                </w:rPrChange>
              </w:rPr>
              <w:t>)</w:t>
            </w:r>
          </w:p>
        </w:tc>
      </w:tr>
      <w:tr w:rsidR="00250867" w:rsidRPr="00B653BA" w14:paraId="6353349E" w14:textId="77777777" w:rsidTr="00D06CBC">
        <w:tc>
          <w:tcPr>
            <w:tcW w:w="1753" w:type="dxa"/>
          </w:tcPr>
          <w:p w14:paraId="2A4B8EFA" w14:textId="77777777" w:rsidR="00250867" w:rsidRPr="00B653BA" w:rsidRDefault="00250867" w:rsidP="00D06CBC">
            <w:pPr>
              <w:pStyle w:val="HTMLPreformatted"/>
              <w:spacing w:line="244" w:lineRule="atLeast"/>
              <w:rPr>
                <w:rFonts w:asciiTheme="majorBidi" w:hAnsiTheme="majorBidi" w:cstheme="majorBidi"/>
                <w:color w:val="212121"/>
                <w:sz w:val="16"/>
                <w:szCs w:val="16"/>
                <w:lang w:val="en-US"/>
                <w:rPrChange w:id="853" w:author="Shirilord, Isaac (ARTORG)" w:date="2024-05-29T17:37:00Z">
                  <w:rPr>
                    <w:rFonts w:asciiTheme="majorBidi" w:hAnsiTheme="majorBidi" w:cstheme="majorBidi"/>
                    <w:color w:val="212121"/>
                    <w:sz w:val="16"/>
                    <w:szCs w:val="16"/>
                  </w:rPr>
                </w:rPrChange>
              </w:rPr>
            </w:pPr>
            <w:proofErr w:type="spellStart"/>
            <w:r w:rsidRPr="00B653BA">
              <w:rPr>
                <w:rStyle w:val="n"/>
                <w:rFonts w:asciiTheme="majorBidi" w:eastAsiaTheme="majorEastAsia" w:hAnsiTheme="majorBidi" w:cstheme="majorBidi"/>
                <w:color w:val="212121"/>
                <w:sz w:val="16"/>
                <w:szCs w:val="16"/>
                <w:lang w:val="en-US"/>
                <w:rPrChange w:id="854" w:author="Shirilord, Isaac (ARTORG)" w:date="2024-05-29T17:37:00Z">
                  <w:rPr>
                    <w:rStyle w:val="n"/>
                    <w:rFonts w:asciiTheme="majorBidi" w:eastAsiaTheme="majorEastAsia" w:hAnsiTheme="majorBidi" w:cstheme="majorBidi"/>
                    <w:color w:val="212121"/>
                    <w:sz w:val="16"/>
                    <w:szCs w:val="16"/>
                  </w:rPr>
                </w:rPrChange>
              </w:rPr>
              <w:t>max_epochs</w:t>
            </w:r>
            <w:proofErr w:type="spellEnd"/>
          </w:p>
        </w:tc>
        <w:tc>
          <w:tcPr>
            <w:tcW w:w="7263" w:type="dxa"/>
          </w:tcPr>
          <w:p w14:paraId="2FB8E5C3" w14:textId="77777777" w:rsidR="00250867" w:rsidRPr="00B653BA" w:rsidRDefault="00250867" w:rsidP="00D06CBC">
            <w:pPr>
              <w:rPr>
                <w:rStyle w:val="n"/>
                <w:rFonts w:asciiTheme="majorBidi" w:hAnsiTheme="majorBidi" w:cstheme="majorBidi"/>
                <w:color w:val="212121"/>
                <w:sz w:val="16"/>
                <w:szCs w:val="16"/>
                <w:lang w:val="en-US"/>
                <w:rPrChange w:id="855" w:author="Shirilord, Isaac (ARTORG)" w:date="2024-05-29T17:37:00Z">
                  <w:rPr>
                    <w:rStyle w:val="n"/>
                    <w:rFonts w:asciiTheme="majorBidi" w:hAnsiTheme="majorBidi" w:cstheme="majorBidi"/>
                    <w:color w:val="212121"/>
                    <w:sz w:val="16"/>
                    <w:szCs w:val="16"/>
                    <w:shd w:val="clear" w:color="auto" w:fill="auto"/>
                  </w:rPr>
                </w:rPrChange>
              </w:rPr>
            </w:pPr>
            <w:r w:rsidRPr="00B653BA">
              <w:rPr>
                <w:rStyle w:val="mi"/>
                <w:rFonts w:asciiTheme="majorBidi" w:hAnsiTheme="majorBidi" w:cstheme="majorBidi"/>
                <w:color w:val="212121"/>
                <w:sz w:val="16"/>
                <w:szCs w:val="16"/>
                <w:lang w:val="en-US"/>
                <w:rPrChange w:id="856" w:author="Shirilord, Isaac (ARTORG)" w:date="2024-05-29T17:37:00Z">
                  <w:rPr>
                    <w:rStyle w:val="mi"/>
                    <w:rFonts w:asciiTheme="majorBidi" w:hAnsiTheme="majorBidi" w:cstheme="majorBidi"/>
                    <w:color w:val="212121"/>
                    <w:sz w:val="16"/>
                    <w:szCs w:val="16"/>
                  </w:rPr>
                </w:rPrChange>
              </w:rPr>
              <w:t>50</w:t>
            </w:r>
          </w:p>
        </w:tc>
      </w:tr>
    </w:tbl>
    <w:p w14:paraId="0A1675E2" w14:textId="77777777" w:rsidR="00250867" w:rsidRPr="00B653BA" w:rsidRDefault="00250867" w:rsidP="00250867">
      <w:pPr>
        <w:keepNext/>
        <w:rPr>
          <w:rFonts w:asciiTheme="majorBidi" w:hAnsiTheme="majorBidi" w:cstheme="majorBidi"/>
          <w:lang w:val="en-US"/>
          <w:rPrChange w:id="857" w:author="Shirilord, Isaac (ARTORG)" w:date="2024-05-29T17:37:00Z">
            <w:rPr>
              <w:rFonts w:asciiTheme="majorBidi" w:hAnsiTheme="majorBidi" w:cstheme="majorBidi"/>
            </w:rPr>
          </w:rPrChange>
        </w:rPr>
      </w:pPr>
    </w:p>
    <w:p w14:paraId="1AB50278" w14:textId="77777777" w:rsidR="00250867" w:rsidRPr="00B653BA" w:rsidRDefault="00250867" w:rsidP="00250867">
      <w:pPr>
        <w:rPr>
          <w:rFonts w:asciiTheme="majorBidi" w:hAnsiTheme="majorBidi" w:cstheme="majorBidi"/>
          <w:lang w:val="en-US" w:bidi="fa-IR"/>
          <w:rPrChange w:id="858" w:author="Shirilord, Isaac (ARTORG)" w:date="2024-05-29T17:37:00Z">
            <w:rPr>
              <w:rFonts w:asciiTheme="majorBidi" w:hAnsiTheme="majorBidi" w:cstheme="majorBidi"/>
              <w:lang w:bidi="fa-IR"/>
            </w:rPr>
          </w:rPrChange>
        </w:rPr>
      </w:pPr>
      <w:r w:rsidRPr="00B653BA">
        <w:rPr>
          <w:rFonts w:asciiTheme="majorBidi" w:hAnsiTheme="majorBidi" w:cstheme="majorBidi"/>
          <w:lang w:val="en-US" w:bidi="fa-IR"/>
          <w:rPrChange w:id="859" w:author="Shirilord, Isaac (ARTORG)" w:date="2024-05-29T17:37:00Z">
            <w:rPr>
              <w:rFonts w:asciiTheme="majorBidi" w:hAnsiTheme="majorBidi" w:cstheme="majorBidi"/>
              <w:lang w:bidi="fa-IR"/>
            </w:rPr>
          </w:rPrChange>
        </w:rPr>
        <w:t xml:space="preserve">As it is obvious there was still some patch pattern on the image, and it means there are </w:t>
      </w:r>
      <w:proofErr w:type="gramStart"/>
      <w:r w:rsidRPr="00B653BA">
        <w:rPr>
          <w:rFonts w:asciiTheme="majorBidi" w:hAnsiTheme="majorBidi" w:cstheme="majorBidi"/>
          <w:lang w:val="en-US" w:bidi="fa-IR"/>
          <w:rPrChange w:id="860" w:author="Shirilord, Isaac (ARTORG)" w:date="2024-05-29T17:37:00Z">
            <w:rPr>
              <w:rFonts w:asciiTheme="majorBidi" w:hAnsiTheme="majorBidi" w:cstheme="majorBidi"/>
              <w:lang w:bidi="fa-IR"/>
            </w:rPr>
          </w:rPrChange>
        </w:rPr>
        <w:t>parameters</w:t>
      </w:r>
      <w:proofErr w:type="gramEnd"/>
      <w:r w:rsidRPr="00B653BA">
        <w:rPr>
          <w:rFonts w:asciiTheme="majorBidi" w:hAnsiTheme="majorBidi" w:cstheme="majorBidi"/>
          <w:lang w:val="en-US" w:bidi="fa-IR"/>
          <w:rPrChange w:id="861" w:author="Shirilord, Isaac (ARTORG)" w:date="2024-05-29T17:37:00Z">
            <w:rPr>
              <w:rFonts w:asciiTheme="majorBidi" w:hAnsiTheme="majorBidi" w:cstheme="majorBidi"/>
              <w:lang w:bidi="fa-IR"/>
            </w:rPr>
          </w:rPrChange>
        </w:rPr>
        <w:t xml:space="preserve"> need to be changed.</w:t>
      </w:r>
    </w:p>
    <w:p w14:paraId="2D2C853E" w14:textId="77777777" w:rsidR="00250867" w:rsidRPr="00B653BA" w:rsidRDefault="00250867" w:rsidP="00250867">
      <w:pPr>
        <w:rPr>
          <w:rFonts w:asciiTheme="majorBidi" w:hAnsiTheme="majorBidi" w:cstheme="majorBidi"/>
          <w:lang w:val="en-US" w:bidi="fa-IR"/>
          <w:rPrChange w:id="862" w:author="Shirilord, Isaac (ARTORG)" w:date="2024-05-29T17:37:00Z">
            <w:rPr>
              <w:rFonts w:asciiTheme="majorBidi" w:hAnsiTheme="majorBidi" w:cstheme="majorBidi"/>
              <w:lang w:bidi="fa-IR"/>
            </w:rPr>
          </w:rPrChange>
        </w:rPr>
      </w:pPr>
      <w:r w:rsidRPr="00B653BA">
        <w:rPr>
          <w:rFonts w:asciiTheme="majorBidi" w:hAnsiTheme="majorBidi" w:cstheme="majorBidi"/>
          <w:lang w:val="en-US" w:bidi="fa-IR"/>
          <w:rPrChange w:id="863" w:author="Shirilord, Isaac (ARTORG)" w:date="2024-05-29T17:37:00Z">
            <w:rPr>
              <w:rFonts w:asciiTheme="majorBidi" w:hAnsiTheme="majorBidi" w:cstheme="majorBidi"/>
              <w:lang w:bidi="fa-IR"/>
            </w:rPr>
          </w:rPrChange>
        </w:rPr>
        <w:t>As it is mentioned in table 3 after adapting the spacing, dimensions and other parameters for loading the data appropriate for our dataset, and using all dataset, the Fig</w:t>
      </w:r>
      <w:del w:id="864" w:author="Samane Shahpouri" w:date="2024-06-05T09:52:00Z" w16du:dateUtc="2024-06-05T07:52:00Z">
        <w:r w:rsidRPr="00B653BA" w:rsidDel="00790DE4">
          <w:rPr>
            <w:rFonts w:asciiTheme="majorBidi" w:hAnsiTheme="majorBidi" w:cstheme="majorBidi"/>
            <w:lang w:val="en-US" w:bidi="fa-IR"/>
            <w:rPrChange w:id="865" w:author="Shirilord, Isaac (ARTORG)" w:date="2024-05-29T17:37:00Z">
              <w:rPr>
                <w:rFonts w:asciiTheme="majorBidi" w:hAnsiTheme="majorBidi" w:cstheme="majorBidi"/>
                <w:lang w:bidi="fa-IR"/>
              </w:rPr>
            </w:rPrChange>
          </w:rPr>
          <w:delText>ure</w:delText>
        </w:r>
      </w:del>
      <w:r w:rsidRPr="00B653BA">
        <w:rPr>
          <w:rFonts w:asciiTheme="majorBidi" w:hAnsiTheme="majorBidi" w:cstheme="majorBidi"/>
          <w:lang w:val="en-US" w:bidi="fa-IR"/>
          <w:rPrChange w:id="866" w:author="Shirilord, Isaac (ARTORG)" w:date="2024-05-29T17:37:00Z">
            <w:rPr>
              <w:rFonts w:asciiTheme="majorBidi" w:hAnsiTheme="majorBidi" w:cstheme="majorBidi"/>
              <w:lang w:bidi="fa-IR"/>
            </w:rPr>
          </w:rPrChange>
        </w:rPr>
        <w:t xml:space="preserve"> 4 concluded.</w:t>
      </w:r>
    </w:p>
    <w:p w14:paraId="79F93C73" w14:textId="7276EAC5" w:rsidR="009A0FB7" w:rsidRPr="009A0FB7" w:rsidRDefault="00250867" w:rsidP="00B375AC">
      <w:pPr>
        <w:pStyle w:val="Caption"/>
      </w:pPr>
      <w:r w:rsidRPr="00B83AEA">
        <w:t xml:space="preserve">Table </w:t>
      </w:r>
      <w:r w:rsidRPr="00B83AEA">
        <w:fldChar w:fldCharType="begin"/>
      </w:r>
      <w:r w:rsidRPr="00B83AEA">
        <w:instrText xml:space="preserve"> SEQ Table \* ARABIC </w:instrText>
      </w:r>
      <w:r w:rsidRPr="00B83AEA">
        <w:fldChar w:fldCharType="separate"/>
      </w:r>
      <w:r w:rsidR="009A0FB7">
        <w:rPr>
          <w:noProof/>
        </w:rPr>
        <w:t>3</w:t>
      </w:r>
      <w:r w:rsidRPr="00B83AEA">
        <w:fldChar w:fldCharType="end"/>
      </w:r>
      <w:r w:rsidRPr="00B83AEA">
        <w:t>: Some specification of training approach</w:t>
      </w:r>
    </w:p>
    <w:tbl>
      <w:tblPr>
        <w:tblStyle w:val="TableGrid"/>
        <w:tblW w:w="0" w:type="auto"/>
        <w:tblLook w:val="04A0" w:firstRow="1" w:lastRow="0" w:firstColumn="1" w:lastColumn="0" w:noHBand="0" w:noVBand="1"/>
      </w:tblPr>
      <w:tblGrid>
        <w:gridCol w:w="1753"/>
        <w:gridCol w:w="7263"/>
      </w:tblGrid>
      <w:tr w:rsidR="00250867" w:rsidRPr="00B653BA" w14:paraId="7758A722" w14:textId="77777777" w:rsidTr="00D06CBC">
        <w:tc>
          <w:tcPr>
            <w:tcW w:w="1753" w:type="dxa"/>
          </w:tcPr>
          <w:p w14:paraId="4D1EDCE5" w14:textId="77777777" w:rsidR="00250867" w:rsidRPr="00B653BA" w:rsidRDefault="00250867" w:rsidP="00D06CBC">
            <w:pPr>
              <w:pStyle w:val="HTMLPreformatted"/>
              <w:spacing w:line="244" w:lineRule="atLeast"/>
              <w:rPr>
                <w:rFonts w:asciiTheme="majorBidi" w:hAnsiTheme="majorBidi" w:cstheme="majorBidi"/>
                <w:sz w:val="16"/>
                <w:szCs w:val="16"/>
                <w:lang w:val="en-US" w:bidi="fa-IR"/>
                <w:rPrChange w:id="867" w:author="Shirilord, Isaac (ARTORG)" w:date="2024-05-29T17:37:00Z">
                  <w:rPr>
                    <w:rFonts w:asciiTheme="majorBidi" w:hAnsiTheme="majorBidi" w:cstheme="majorBidi"/>
                    <w:sz w:val="16"/>
                    <w:szCs w:val="16"/>
                    <w:lang w:bidi="fa-IR"/>
                  </w:rPr>
                </w:rPrChange>
              </w:rPr>
            </w:pPr>
            <w:proofErr w:type="spellStart"/>
            <w:r w:rsidRPr="00B653BA">
              <w:rPr>
                <w:rFonts w:asciiTheme="majorBidi" w:hAnsiTheme="majorBidi" w:cstheme="majorBidi"/>
                <w:sz w:val="16"/>
                <w:szCs w:val="16"/>
                <w:lang w:val="en-US" w:bidi="fa-IR"/>
                <w:rPrChange w:id="868" w:author="Shirilord, Isaac (ARTORG)" w:date="2024-05-29T17:37:00Z">
                  <w:rPr>
                    <w:rFonts w:asciiTheme="majorBidi" w:hAnsiTheme="majorBidi" w:cstheme="majorBidi"/>
                    <w:sz w:val="16"/>
                    <w:szCs w:val="16"/>
                    <w:lang w:bidi="fa-IR"/>
                  </w:rPr>
                </w:rPrChange>
              </w:rPr>
              <w:t>roi_size</w:t>
            </w:r>
            <w:proofErr w:type="spellEnd"/>
          </w:p>
        </w:tc>
        <w:tc>
          <w:tcPr>
            <w:tcW w:w="7263" w:type="dxa"/>
          </w:tcPr>
          <w:p w14:paraId="340D2531" w14:textId="77777777" w:rsidR="00250867" w:rsidRPr="00B653BA" w:rsidRDefault="00250867" w:rsidP="00D06CBC">
            <w:pPr>
              <w:rPr>
                <w:rFonts w:asciiTheme="majorBidi" w:eastAsia="Times New Roman" w:hAnsiTheme="majorBidi" w:cstheme="majorBidi"/>
                <w:sz w:val="16"/>
                <w:szCs w:val="16"/>
                <w:lang w:val="en-US" w:bidi="fa-IR"/>
                <w:rPrChange w:id="869" w:author="Shirilord, Isaac (ARTORG)" w:date="2024-05-29T17:37:00Z">
                  <w:rPr>
                    <w:rFonts w:asciiTheme="majorBidi" w:eastAsia="Times New Roman" w:hAnsiTheme="majorBidi" w:cstheme="majorBidi"/>
                    <w:sz w:val="16"/>
                    <w:szCs w:val="16"/>
                    <w:lang w:bidi="fa-IR"/>
                  </w:rPr>
                </w:rPrChange>
              </w:rPr>
            </w:pPr>
            <w:r w:rsidRPr="00B653BA">
              <w:rPr>
                <w:rFonts w:asciiTheme="majorBidi" w:eastAsia="Times New Roman" w:hAnsiTheme="majorBidi" w:cstheme="majorBidi"/>
                <w:sz w:val="16"/>
                <w:szCs w:val="16"/>
                <w:lang w:val="en-US" w:bidi="fa-IR"/>
                <w:rPrChange w:id="870" w:author="Shirilord, Isaac (ARTORG)" w:date="2024-05-29T17:37:00Z">
                  <w:rPr>
                    <w:rFonts w:asciiTheme="majorBidi" w:eastAsia="Times New Roman" w:hAnsiTheme="majorBidi" w:cstheme="majorBidi"/>
                    <w:sz w:val="16"/>
                    <w:szCs w:val="16"/>
                    <w:lang w:bidi="fa-IR"/>
                  </w:rPr>
                </w:rPrChange>
              </w:rPr>
              <w:t>[168, 168, 320]</w:t>
            </w:r>
          </w:p>
        </w:tc>
      </w:tr>
      <w:tr w:rsidR="00250867" w:rsidRPr="00B653BA" w14:paraId="6CF5C223" w14:textId="77777777" w:rsidTr="00D06CBC">
        <w:tc>
          <w:tcPr>
            <w:tcW w:w="1753" w:type="dxa"/>
          </w:tcPr>
          <w:p w14:paraId="1F10B77E" w14:textId="77777777" w:rsidR="00250867" w:rsidRPr="00B653BA" w:rsidRDefault="00250867" w:rsidP="00D06CBC">
            <w:pPr>
              <w:pStyle w:val="HTMLPreformatted"/>
              <w:spacing w:line="244" w:lineRule="atLeast"/>
              <w:rPr>
                <w:rFonts w:asciiTheme="majorBidi" w:hAnsiTheme="majorBidi" w:cstheme="majorBidi"/>
                <w:sz w:val="16"/>
                <w:szCs w:val="16"/>
                <w:lang w:val="en-US" w:bidi="fa-IR"/>
                <w:rPrChange w:id="871" w:author="Shirilord, Isaac (ARTORG)" w:date="2024-05-29T17:37:00Z">
                  <w:rPr>
                    <w:rFonts w:asciiTheme="majorBidi" w:hAnsiTheme="majorBidi" w:cstheme="majorBidi"/>
                    <w:sz w:val="16"/>
                    <w:szCs w:val="16"/>
                    <w:lang w:bidi="fa-IR"/>
                  </w:rPr>
                </w:rPrChange>
              </w:rPr>
            </w:pPr>
            <w:proofErr w:type="spellStart"/>
            <w:r w:rsidRPr="00B653BA">
              <w:rPr>
                <w:rFonts w:asciiTheme="majorBidi" w:hAnsiTheme="majorBidi" w:cstheme="majorBidi"/>
                <w:sz w:val="16"/>
                <w:szCs w:val="16"/>
                <w:lang w:val="en-US" w:bidi="fa-IR"/>
                <w:rPrChange w:id="872" w:author="Shirilord, Isaac (ARTORG)" w:date="2024-05-29T17:37:00Z">
                  <w:rPr>
                    <w:rFonts w:asciiTheme="majorBidi" w:hAnsiTheme="majorBidi" w:cstheme="majorBidi"/>
                    <w:sz w:val="16"/>
                    <w:szCs w:val="16"/>
                    <w:lang w:bidi="fa-IR"/>
                  </w:rPr>
                </w:rPrChange>
              </w:rPr>
              <w:t>train_transforms</w:t>
            </w:r>
            <w:proofErr w:type="spellEnd"/>
            <w:r w:rsidRPr="00B653BA">
              <w:rPr>
                <w:rFonts w:asciiTheme="majorBidi" w:hAnsiTheme="majorBidi" w:cstheme="majorBidi"/>
                <w:sz w:val="16"/>
                <w:szCs w:val="16"/>
                <w:lang w:val="en-US" w:bidi="fa-IR"/>
                <w:rPrChange w:id="873" w:author="Shirilord, Isaac (ARTORG)" w:date="2024-05-29T17:37:00Z">
                  <w:rPr>
                    <w:rFonts w:asciiTheme="majorBidi" w:hAnsiTheme="majorBidi" w:cstheme="majorBidi"/>
                    <w:sz w:val="16"/>
                    <w:szCs w:val="16"/>
                    <w:lang w:bidi="fa-IR"/>
                  </w:rPr>
                </w:rPrChange>
              </w:rPr>
              <w:t xml:space="preserve"> </w:t>
            </w:r>
          </w:p>
          <w:p w14:paraId="5F5C253A" w14:textId="77777777" w:rsidR="00250867" w:rsidRPr="00B653BA" w:rsidRDefault="00250867" w:rsidP="00D06CBC">
            <w:pPr>
              <w:rPr>
                <w:rFonts w:asciiTheme="majorBidi" w:eastAsia="Times New Roman" w:hAnsiTheme="majorBidi" w:cstheme="majorBidi"/>
                <w:sz w:val="16"/>
                <w:szCs w:val="16"/>
                <w:lang w:val="en-US" w:bidi="fa-IR"/>
                <w:rPrChange w:id="874" w:author="Shirilord, Isaac (ARTORG)" w:date="2024-05-29T17:37:00Z">
                  <w:rPr>
                    <w:rFonts w:asciiTheme="majorBidi" w:eastAsia="Times New Roman" w:hAnsiTheme="majorBidi" w:cstheme="majorBidi"/>
                    <w:sz w:val="16"/>
                    <w:szCs w:val="16"/>
                    <w:lang w:bidi="fa-IR"/>
                  </w:rPr>
                </w:rPrChange>
              </w:rPr>
            </w:pPr>
          </w:p>
        </w:tc>
        <w:tc>
          <w:tcPr>
            <w:tcW w:w="7263" w:type="dxa"/>
          </w:tcPr>
          <w:p w14:paraId="6D0D14B5" w14:textId="77777777" w:rsidR="00250867" w:rsidRPr="00B653BA" w:rsidRDefault="00250867" w:rsidP="00D06CBC">
            <w:pPr>
              <w:rPr>
                <w:rFonts w:asciiTheme="majorBidi" w:eastAsia="Times New Roman" w:hAnsiTheme="majorBidi" w:cstheme="majorBidi"/>
                <w:sz w:val="16"/>
                <w:szCs w:val="16"/>
                <w:lang w:val="en-US" w:bidi="fa-IR"/>
                <w:rPrChange w:id="875" w:author="Shirilord, Isaac (ARTORG)" w:date="2024-05-29T17:37:00Z">
                  <w:rPr>
                    <w:rFonts w:asciiTheme="majorBidi" w:eastAsia="Times New Roman" w:hAnsiTheme="majorBidi" w:cstheme="majorBidi"/>
                    <w:sz w:val="16"/>
                    <w:szCs w:val="16"/>
                    <w:lang w:bidi="fa-IR"/>
                  </w:rPr>
                </w:rPrChange>
              </w:rPr>
            </w:pPr>
            <w:proofErr w:type="spellStart"/>
            <w:proofErr w:type="gramStart"/>
            <w:r w:rsidRPr="00B653BA">
              <w:rPr>
                <w:rFonts w:asciiTheme="majorBidi" w:eastAsia="Times New Roman" w:hAnsiTheme="majorBidi" w:cstheme="majorBidi"/>
                <w:sz w:val="16"/>
                <w:szCs w:val="16"/>
                <w:lang w:val="en-US" w:bidi="fa-IR"/>
                <w:rPrChange w:id="876" w:author="Shirilord, Isaac (ARTORG)" w:date="2024-05-29T17:37:00Z">
                  <w:rPr>
                    <w:rFonts w:asciiTheme="majorBidi" w:eastAsia="Times New Roman" w:hAnsiTheme="majorBidi" w:cstheme="majorBidi"/>
                    <w:sz w:val="16"/>
                    <w:szCs w:val="16"/>
                    <w:lang w:bidi="fa-IR"/>
                  </w:rPr>
                </w:rPrChange>
              </w:rPr>
              <w:t>Spacingd</w:t>
            </w:r>
            <w:proofErr w:type="spellEnd"/>
            <w:r w:rsidRPr="00B653BA">
              <w:rPr>
                <w:rFonts w:asciiTheme="majorBidi" w:eastAsia="Times New Roman" w:hAnsiTheme="majorBidi" w:cstheme="majorBidi"/>
                <w:sz w:val="16"/>
                <w:szCs w:val="16"/>
                <w:lang w:val="en-US" w:bidi="fa-IR"/>
                <w:rPrChange w:id="877" w:author="Shirilord, Isaac (ARTORG)" w:date="2024-05-29T17:37:00Z">
                  <w:rPr>
                    <w:rFonts w:asciiTheme="majorBidi" w:eastAsia="Times New Roman" w:hAnsiTheme="majorBidi" w:cstheme="majorBidi"/>
                    <w:sz w:val="16"/>
                    <w:szCs w:val="16"/>
                    <w:lang w:bidi="fa-IR"/>
                  </w:rPr>
                </w:rPrChange>
              </w:rPr>
              <w:t>(</w:t>
            </w:r>
            <w:proofErr w:type="gramEnd"/>
            <w:r w:rsidRPr="00B653BA">
              <w:rPr>
                <w:rFonts w:asciiTheme="majorBidi" w:eastAsia="Times New Roman" w:hAnsiTheme="majorBidi" w:cstheme="majorBidi"/>
                <w:sz w:val="16"/>
                <w:szCs w:val="16"/>
                <w:lang w:val="en-US" w:bidi="fa-IR"/>
                <w:rPrChange w:id="878" w:author="Shirilord, Isaac (ARTORG)" w:date="2024-05-29T17:37:00Z">
                  <w:rPr>
                    <w:rFonts w:asciiTheme="majorBidi" w:eastAsia="Times New Roman" w:hAnsiTheme="majorBidi" w:cstheme="majorBidi"/>
                    <w:sz w:val="16"/>
                    <w:szCs w:val="16"/>
                    <w:lang w:bidi="fa-IR"/>
                  </w:rPr>
                </w:rPrChange>
              </w:rPr>
              <w:t xml:space="preserve">keys=["image", "target"], </w:t>
            </w:r>
            <w:proofErr w:type="spellStart"/>
            <w:r w:rsidRPr="00B653BA">
              <w:rPr>
                <w:rFonts w:asciiTheme="majorBidi" w:eastAsia="Times New Roman" w:hAnsiTheme="majorBidi" w:cstheme="majorBidi"/>
                <w:sz w:val="16"/>
                <w:szCs w:val="16"/>
                <w:lang w:val="en-US" w:bidi="fa-IR"/>
                <w:rPrChange w:id="879" w:author="Shirilord, Isaac (ARTORG)" w:date="2024-05-29T17:37:00Z">
                  <w:rPr>
                    <w:rFonts w:asciiTheme="majorBidi" w:eastAsia="Times New Roman" w:hAnsiTheme="majorBidi" w:cstheme="majorBidi"/>
                    <w:sz w:val="16"/>
                    <w:szCs w:val="16"/>
                    <w:lang w:bidi="fa-IR"/>
                  </w:rPr>
                </w:rPrChange>
              </w:rPr>
              <w:t>pixdim</w:t>
            </w:r>
            <w:proofErr w:type="spellEnd"/>
            <w:r w:rsidRPr="00B653BA">
              <w:rPr>
                <w:rFonts w:asciiTheme="majorBidi" w:eastAsia="Times New Roman" w:hAnsiTheme="majorBidi" w:cstheme="majorBidi"/>
                <w:sz w:val="16"/>
                <w:szCs w:val="16"/>
                <w:lang w:val="en-US" w:bidi="fa-IR"/>
                <w:rPrChange w:id="880" w:author="Shirilord, Isaac (ARTORG)" w:date="2024-05-29T17:37:00Z">
                  <w:rPr>
                    <w:rFonts w:asciiTheme="majorBidi" w:eastAsia="Times New Roman" w:hAnsiTheme="majorBidi" w:cstheme="majorBidi"/>
                    <w:sz w:val="16"/>
                    <w:szCs w:val="16"/>
                    <w:lang w:bidi="fa-IR"/>
                  </w:rPr>
                </w:rPrChange>
              </w:rPr>
              <w:t xml:space="preserve">=(4.07, 4.07, 3.00)),  </w:t>
            </w:r>
          </w:p>
          <w:p w14:paraId="29E06083" w14:textId="77777777" w:rsidR="00250867" w:rsidRPr="00B653BA" w:rsidRDefault="00250867" w:rsidP="00D06CBC">
            <w:pPr>
              <w:rPr>
                <w:rFonts w:asciiTheme="majorBidi" w:eastAsia="Times New Roman" w:hAnsiTheme="majorBidi" w:cstheme="majorBidi"/>
                <w:sz w:val="16"/>
                <w:szCs w:val="16"/>
                <w:lang w:val="en-US" w:bidi="fa-IR"/>
                <w:rPrChange w:id="881" w:author="Shirilord, Isaac (ARTORG)" w:date="2024-05-29T17:37:00Z">
                  <w:rPr>
                    <w:rFonts w:asciiTheme="majorBidi" w:eastAsia="Times New Roman" w:hAnsiTheme="majorBidi" w:cstheme="majorBidi"/>
                    <w:sz w:val="16"/>
                    <w:szCs w:val="16"/>
                    <w:lang w:bidi="fa-IR"/>
                  </w:rPr>
                </w:rPrChange>
              </w:rPr>
            </w:pPr>
            <w:r w:rsidRPr="00B653BA">
              <w:rPr>
                <w:rFonts w:asciiTheme="majorBidi" w:eastAsia="Times New Roman" w:hAnsiTheme="majorBidi" w:cstheme="majorBidi"/>
                <w:sz w:val="16"/>
                <w:szCs w:val="16"/>
                <w:lang w:val="en-US" w:bidi="fa-IR"/>
                <w:rPrChange w:id="882" w:author="Shirilord, Isaac (ARTORG)" w:date="2024-05-29T17:37:00Z">
                  <w:rPr>
                    <w:rFonts w:asciiTheme="majorBidi" w:eastAsia="Times New Roman" w:hAnsiTheme="majorBidi" w:cstheme="majorBidi"/>
                    <w:sz w:val="16"/>
                    <w:szCs w:val="16"/>
                    <w:lang w:bidi="fa-IR"/>
                  </w:rPr>
                </w:rPrChange>
              </w:rPr>
              <w:t xml:space="preserve"> </w:t>
            </w:r>
            <w:proofErr w:type="spellStart"/>
            <w:proofErr w:type="gramStart"/>
            <w:r w:rsidRPr="00B653BA">
              <w:rPr>
                <w:rFonts w:asciiTheme="majorBidi" w:eastAsia="Times New Roman" w:hAnsiTheme="majorBidi" w:cstheme="majorBidi"/>
                <w:sz w:val="16"/>
                <w:szCs w:val="16"/>
                <w:lang w:val="en-US" w:bidi="fa-IR"/>
                <w:rPrChange w:id="883" w:author="Shirilord, Isaac (ARTORG)" w:date="2024-05-29T17:37:00Z">
                  <w:rPr>
                    <w:rFonts w:asciiTheme="majorBidi" w:eastAsia="Times New Roman" w:hAnsiTheme="majorBidi" w:cstheme="majorBidi"/>
                    <w:sz w:val="16"/>
                    <w:szCs w:val="16"/>
                    <w:lang w:bidi="fa-IR"/>
                  </w:rPr>
                </w:rPrChange>
              </w:rPr>
              <w:t>SpatialPadd</w:t>
            </w:r>
            <w:proofErr w:type="spellEnd"/>
            <w:r w:rsidRPr="00B653BA">
              <w:rPr>
                <w:rFonts w:asciiTheme="majorBidi" w:eastAsia="Times New Roman" w:hAnsiTheme="majorBidi" w:cstheme="majorBidi"/>
                <w:sz w:val="16"/>
                <w:szCs w:val="16"/>
                <w:lang w:val="en-US" w:bidi="fa-IR"/>
                <w:rPrChange w:id="884" w:author="Shirilord, Isaac (ARTORG)" w:date="2024-05-29T17:37:00Z">
                  <w:rPr>
                    <w:rFonts w:asciiTheme="majorBidi" w:eastAsia="Times New Roman" w:hAnsiTheme="majorBidi" w:cstheme="majorBidi"/>
                    <w:sz w:val="16"/>
                    <w:szCs w:val="16"/>
                    <w:lang w:bidi="fa-IR"/>
                  </w:rPr>
                </w:rPrChange>
              </w:rPr>
              <w:t>(</w:t>
            </w:r>
            <w:proofErr w:type="gramEnd"/>
            <w:r w:rsidRPr="00B653BA">
              <w:rPr>
                <w:rFonts w:asciiTheme="majorBidi" w:eastAsia="Times New Roman" w:hAnsiTheme="majorBidi" w:cstheme="majorBidi"/>
                <w:sz w:val="16"/>
                <w:szCs w:val="16"/>
                <w:lang w:val="en-US" w:bidi="fa-IR"/>
                <w:rPrChange w:id="885" w:author="Shirilord, Isaac (ARTORG)" w:date="2024-05-29T17:37:00Z">
                  <w:rPr>
                    <w:rFonts w:asciiTheme="majorBidi" w:eastAsia="Times New Roman" w:hAnsiTheme="majorBidi" w:cstheme="majorBidi"/>
                    <w:sz w:val="16"/>
                    <w:szCs w:val="16"/>
                    <w:lang w:bidi="fa-IR"/>
                  </w:rPr>
                </w:rPrChange>
              </w:rPr>
              <w:t xml:space="preserve">keys=["image", "target"], </w:t>
            </w:r>
            <w:proofErr w:type="spellStart"/>
            <w:r w:rsidRPr="00B653BA">
              <w:rPr>
                <w:rFonts w:asciiTheme="majorBidi" w:eastAsia="Times New Roman" w:hAnsiTheme="majorBidi" w:cstheme="majorBidi"/>
                <w:sz w:val="16"/>
                <w:szCs w:val="16"/>
                <w:lang w:val="en-US" w:bidi="fa-IR"/>
                <w:rPrChange w:id="886" w:author="Shirilord, Isaac (ARTORG)" w:date="2024-05-29T17:37:00Z">
                  <w:rPr>
                    <w:rFonts w:asciiTheme="majorBidi" w:eastAsia="Times New Roman" w:hAnsiTheme="majorBidi" w:cstheme="majorBidi"/>
                    <w:sz w:val="16"/>
                    <w:szCs w:val="16"/>
                    <w:lang w:bidi="fa-IR"/>
                  </w:rPr>
                </w:rPrChange>
              </w:rPr>
              <w:t>spatial_size</w:t>
            </w:r>
            <w:proofErr w:type="spellEnd"/>
            <w:r w:rsidRPr="00B653BA">
              <w:rPr>
                <w:rFonts w:asciiTheme="majorBidi" w:eastAsia="Times New Roman" w:hAnsiTheme="majorBidi" w:cstheme="majorBidi"/>
                <w:sz w:val="16"/>
                <w:szCs w:val="16"/>
                <w:lang w:val="en-US" w:bidi="fa-IR"/>
                <w:rPrChange w:id="887" w:author="Shirilord, Isaac (ARTORG)" w:date="2024-05-29T17:37:00Z">
                  <w:rPr>
                    <w:rFonts w:asciiTheme="majorBidi" w:eastAsia="Times New Roman" w:hAnsiTheme="majorBidi" w:cstheme="majorBidi"/>
                    <w:sz w:val="16"/>
                    <w:szCs w:val="16"/>
                    <w:lang w:bidi="fa-IR"/>
                  </w:rPr>
                </w:rPrChange>
              </w:rPr>
              <w:t xml:space="preserve">=(200, 200, 350), mode='constant'), </w:t>
            </w:r>
          </w:p>
          <w:p w14:paraId="1FE345B4" w14:textId="77777777" w:rsidR="00250867" w:rsidRPr="00B653BA" w:rsidRDefault="00250867" w:rsidP="00D06CBC">
            <w:pPr>
              <w:rPr>
                <w:rFonts w:asciiTheme="majorBidi" w:eastAsia="Times New Roman" w:hAnsiTheme="majorBidi" w:cstheme="majorBidi"/>
                <w:sz w:val="16"/>
                <w:szCs w:val="16"/>
                <w:lang w:val="en-US" w:bidi="fa-IR"/>
                <w:rPrChange w:id="888" w:author="Shirilord, Isaac (ARTORG)" w:date="2024-05-29T17:37:00Z">
                  <w:rPr>
                    <w:rFonts w:asciiTheme="majorBidi" w:eastAsia="Times New Roman" w:hAnsiTheme="majorBidi" w:cstheme="majorBidi"/>
                    <w:sz w:val="16"/>
                    <w:szCs w:val="16"/>
                    <w:lang w:bidi="fa-IR"/>
                  </w:rPr>
                </w:rPrChange>
              </w:rPr>
            </w:pPr>
            <w:proofErr w:type="spellStart"/>
            <w:proofErr w:type="gramStart"/>
            <w:r w:rsidRPr="00B653BA">
              <w:rPr>
                <w:rFonts w:asciiTheme="majorBidi" w:eastAsia="Times New Roman" w:hAnsiTheme="majorBidi" w:cstheme="majorBidi"/>
                <w:sz w:val="16"/>
                <w:szCs w:val="16"/>
                <w:lang w:val="en-US" w:bidi="fa-IR"/>
                <w:rPrChange w:id="889" w:author="Shirilord, Isaac (ARTORG)" w:date="2024-05-29T17:37:00Z">
                  <w:rPr>
                    <w:rFonts w:asciiTheme="majorBidi" w:eastAsia="Times New Roman" w:hAnsiTheme="majorBidi" w:cstheme="majorBidi"/>
                    <w:sz w:val="16"/>
                    <w:szCs w:val="16"/>
                    <w:lang w:bidi="fa-IR"/>
                  </w:rPr>
                </w:rPrChange>
              </w:rPr>
              <w:t>CenterSpatialCropd</w:t>
            </w:r>
            <w:proofErr w:type="spellEnd"/>
            <w:r w:rsidRPr="00B653BA">
              <w:rPr>
                <w:rFonts w:asciiTheme="majorBidi" w:eastAsia="Times New Roman" w:hAnsiTheme="majorBidi" w:cstheme="majorBidi"/>
                <w:sz w:val="16"/>
                <w:szCs w:val="16"/>
                <w:lang w:val="en-US" w:bidi="fa-IR"/>
                <w:rPrChange w:id="890" w:author="Shirilord, Isaac (ARTORG)" w:date="2024-05-29T17:37:00Z">
                  <w:rPr>
                    <w:rFonts w:asciiTheme="majorBidi" w:eastAsia="Times New Roman" w:hAnsiTheme="majorBidi" w:cstheme="majorBidi"/>
                    <w:sz w:val="16"/>
                    <w:szCs w:val="16"/>
                    <w:lang w:bidi="fa-IR"/>
                  </w:rPr>
                </w:rPrChange>
              </w:rPr>
              <w:t>(</w:t>
            </w:r>
            <w:proofErr w:type="gramEnd"/>
            <w:r w:rsidRPr="00B653BA">
              <w:rPr>
                <w:rFonts w:asciiTheme="majorBidi" w:eastAsia="Times New Roman" w:hAnsiTheme="majorBidi" w:cstheme="majorBidi"/>
                <w:sz w:val="16"/>
                <w:szCs w:val="16"/>
                <w:lang w:val="en-US" w:bidi="fa-IR"/>
                <w:rPrChange w:id="891" w:author="Shirilord, Isaac (ARTORG)" w:date="2024-05-29T17:37:00Z">
                  <w:rPr>
                    <w:rFonts w:asciiTheme="majorBidi" w:eastAsia="Times New Roman" w:hAnsiTheme="majorBidi" w:cstheme="majorBidi"/>
                    <w:sz w:val="16"/>
                    <w:szCs w:val="16"/>
                    <w:lang w:bidi="fa-IR"/>
                  </w:rPr>
                </w:rPrChange>
              </w:rPr>
              <w:t xml:space="preserve">keys=["image", "target"], </w:t>
            </w:r>
            <w:proofErr w:type="spellStart"/>
            <w:r w:rsidRPr="00B653BA">
              <w:rPr>
                <w:rFonts w:asciiTheme="majorBidi" w:eastAsia="Times New Roman" w:hAnsiTheme="majorBidi" w:cstheme="majorBidi"/>
                <w:sz w:val="16"/>
                <w:szCs w:val="16"/>
                <w:lang w:val="en-US" w:bidi="fa-IR"/>
                <w:rPrChange w:id="892" w:author="Shirilord, Isaac (ARTORG)" w:date="2024-05-29T17:37:00Z">
                  <w:rPr>
                    <w:rFonts w:asciiTheme="majorBidi" w:eastAsia="Times New Roman" w:hAnsiTheme="majorBidi" w:cstheme="majorBidi"/>
                    <w:sz w:val="16"/>
                    <w:szCs w:val="16"/>
                    <w:lang w:bidi="fa-IR"/>
                  </w:rPr>
                </w:rPrChange>
              </w:rPr>
              <w:t>roi_size</w:t>
            </w:r>
            <w:proofErr w:type="spellEnd"/>
            <w:r w:rsidRPr="00B653BA">
              <w:rPr>
                <w:rFonts w:asciiTheme="majorBidi" w:eastAsia="Times New Roman" w:hAnsiTheme="majorBidi" w:cstheme="majorBidi"/>
                <w:sz w:val="16"/>
                <w:szCs w:val="16"/>
                <w:lang w:val="en-US" w:bidi="fa-IR"/>
                <w:rPrChange w:id="893" w:author="Shirilord, Isaac (ARTORG)" w:date="2024-05-29T17:37:00Z">
                  <w:rPr>
                    <w:rFonts w:asciiTheme="majorBidi" w:eastAsia="Times New Roman" w:hAnsiTheme="majorBidi" w:cstheme="majorBidi"/>
                    <w:sz w:val="16"/>
                    <w:szCs w:val="16"/>
                    <w:lang w:bidi="fa-IR"/>
                  </w:rPr>
                </w:rPrChange>
              </w:rPr>
              <w:t>=</w:t>
            </w:r>
            <w:proofErr w:type="spellStart"/>
            <w:r w:rsidRPr="00B653BA">
              <w:rPr>
                <w:rFonts w:asciiTheme="majorBidi" w:eastAsia="Times New Roman" w:hAnsiTheme="majorBidi" w:cstheme="majorBidi"/>
                <w:sz w:val="16"/>
                <w:szCs w:val="16"/>
                <w:lang w:val="en-US" w:bidi="fa-IR"/>
                <w:rPrChange w:id="894" w:author="Shirilord, Isaac (ARTORG)" w:date="2024-05-29T17:37:00Z">
                  <w:rPr>
                    <w:rFonts w:asciiTheme="majorBidi" w:eastAsia="Times New Roman" w:hAnsiTheme="majorBidi" w:cstheme="majorBidi"/>
                    <w:sz w:val="16"/>
                    <w:szCs w:val="16"/>
                    <w:lang w:bidi="fa-IR"/>
                  </w:rPr>
                </w:rPrChange>
              </w:rPr>
              <w:t>roi_size</w:t>
            </w:r>
            <w:proofErr w:type="spellEnd"/>
            <w:r w:rsidRPr="00B653BA">
              <w:rPr>
                <w:rFonts w:asciiTheme="majorBidi" w:eastAsia="Times New Roman" w:hAnsiTheme="majorBidi" w:cstheme="majorBidi"/>
                <w:sz w:val="16"/>
                <w:szCs w:val="16"/>
                <w:lang w:val="en-US" w:bidi="fa-IR"/>
                <w:rPrChange w:id="895" w:author="Shirilord, Isaac (ARTORG)" w:date="2024-05-29T17:37:00Z">
                  <w:rPr>
                    <w:rFonts w:asciiTheme="majorBidi" w:eastAsia="Times New Roman" w:hAnsiTheme="majorBidi" w:cstheme="majorBidi"/>
                    <w:sz w:val="16"/>
                    <w:szCs w:val="16"/>
                    <w:lang w:bidi="fa-IR"/>
                  </w:rPr>
                </w:rPrChange>
              </w:rPr>
              <w:t>),</w:t>
            </w:r>
          </w:p>
        </w:tc>
      </w:tr>
    </w:tbl>
    <w:p w14:paraId="1390E06B" w14:textId="77777777" w:rsidR="00B375AC" w:rsidRDefault="00250867" w:rsidP="00B375AC">
      <w:pPr>
        <w:pStyle w:val="NormalWeb"/>
        <w:keepNext/>
      </w:pPr>
      <w:r w:rsidRPr="00B653BA">
        <w:rPr>
          <w:rFonts w:asciiTheme="majorBidi" w:hAnsiTheme="majorBidi" w:cstheme="majorBidi"/>
          <w:noProof/>
          <w:lang w:val="en-US"/>
          <w:rPrChange w:id="896" w:author="Shirilord, Isaac (ARTORG)" w:date="2024-05-29T17:37:00Z">
            <w:rPr>
              <w:rFonts w:asciiTheme="majorBidi" w:hAnsiTheme="majorBidi" w:cstheme="majorBidi"/>
              <w:noProof/>
            </w:rPr>
          </w:rPrChange>
        </w:rPr>
        <w:lastRenderedPageBreak/>
        <w:drawing>
          <wp:inline distT="0" distB="0" distL="0" distR="0" wp14:anchorId="78FCE025" wp14:editId="182FE31B">
            <wp:extent cx="4905528" cy="2321781"/>
            <wp:effectExtent l="0" t="0" r="0" b="2540"/>
            <wp:docPr id="1987945437" name="Picture 15" descr="A graph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45437" name="Picture 15" descr="A graph of a person&#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905528" cy="2321781"/>
                    </a:xfrm>
                    <a:prstGeom prst="rect">
                      <a:avLst/>
                    </a:prstGeom>
                    <a:noFill/>
                    <a:ln>
                      <a:noFill/>
                    </a:ln>
                  </pic:spPr>
                </pic:pic>
              </a:graphicData>
            </a:graphic>
          </wp:inline>
        </w:drawing>
      </w:r>
      <w:r w:rsidRPr="00B653BA">
        <w:rPr>
          <w:rFonts w:asciiTheme="majorBidi" w:hAnsiTheme="majorBidi" w:cstheme="majorBidi"/>
          <w:noProof/>
          <w:lang w:val="en-US"/>
          <w:rPrChange w:id="897" w:author="Shirilord, Isaac (ARTORG)" w:date="2024-05-29T17:37:00Z">
            <w:rPr>
              <w:rFonts w:asciiTheme="majorBidi" w:hAnsiTheme="majorBidi" w:cstheme="majorBidi"/>
              <w:noProof/>
            </w:rPr>
          </w:rPrChange>
        </w:rPr>
        <w:t xml:space="preserve"> </w:t>
      </w:r>
      <w:r w:rsidRPr="00B653BA">
        <w:rPr>
          <w:rFonts w:asciiTheme="majorBidi" w:hAnsiTheme="majorBidi" w:cstheme="majorBidi"/>
          <w:noProof/>
          <w:lang w:val="en-US"/>
          <w:rPrChange w:id="898" w:author="Shirilord, Isaac (ARTORG)" w:date="2024-05-29T17:37:00Z">
            <w:rPr>
              <w:rFonts w:asciiTheme="majorBidi" w:hAnsiTheme="majorBidi" w:cstheme="majorBidi"/>
              <w:noProof/>
            </w:rPr>
          </w:rPrChange>
        </w:rPr>
        <w:drawing>
          <wp:inline distT="0" distB="0" distL="0" distR="0" wp14:anchorId="0028396F" wp14:editId="22301AC3">
            <wp:extent cx="4901258" cy="2115046"/>
            <wp:effectExtent l="0" t="0" r="0" b="0"/>
            <wp:docPr id="1627778323" name="Picture 14" descr="A close-up of several images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78323" name="Picture 14" descr="A close-up of several images of a person's body&#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975233" cy="2146968"/>
                    </a:xfrm>
                    <a:prstGeom prst="rect">
                      <a:avLst/>
                    </a:prstGeom>
                    <a:noFill/>
                    <a:ln>
                      <a:noFill/>
                    </a:ln>
                  </pic:spPr>
                </pic:pic>
              </a:graphicData>
            </a:graphic>
          </wp:inline>
        </w:drawing>
      </w:r>
    </w:p>
    <w:p w14:paraId="5C431A05" w14:textId="0C231D4E" w:rsidR="00250867" w:rsidRPr="00B375AC" w:rsidRDefault="00B375AC" w:rsidP="00B375AC">
      <w:pPr>
        <w:pStyle w:val="Caption"/>
        <w:rPr>
          <w:lang w:val="en-US"/>
          <w:rPrChange w:id="899" w:author="Shirilord, Isaac (ARTORG)" w:date="2024-05-29T17:37:00Z">
            <w:rPr>
              <w:lang w:bidi="fa-IR"/>
            </w:rPr>
          </w:rPrChange>
        </w:rPr>
      </w:pPr>
      <w:r>
        <w:t xml:space="preserve">Fig </w:t>
      </w:r>
      <w:r>
        <w:fldChar w:fldCharType="begin"/>
      </w:r>
      <w:r>
        <w:instrText xml:space="preserve"> SEQ Fig \* ARABIC </w:instrText>
      </w:r>
      <w:r>
        <w:fldChar w:fldCharType="separate"/>
      </w:r>
      <w:r>
        <w:rPr>
          <w:noProof/>
        </w:rPr>
        <w:t>3</w:t>
      </w:r>
      <w:r>
        <w:fldChar w:fldCharType="end"/>
      </w:r>
      <w:r>
        <w:t xml:space="preserve">: </w:t>
      </w:r>
      <w:r w:rsidRPr="00B653BA">
        <w:rPr>
          <w:lang w:val="en-US"/>
          <w:rPrChange w:id="900" w:author="Shirilord, Isaac (ARTORG)" w:date="2024-05-29T17:37:00Z">
            <w:rPr/>
          </w:rPrChange>
        </w:rPr>
        <w:t>top: Training and validation loss for 3D-Unet model, bottom: One slice of output.</w:t>
      </w:r>
    </w:p>
    <w:p w14:paraId="154A1C5E" w14:textId="77777777" w:rsidR="00250867" w:rsidRPr="00B653BA" w:rsidRDefault="00250867" w:rsidP="00250867">
      <w:pPr>
        <w:pStyle w:val="NormalWeb"/>
        <w:rPr>
          <w:rFonts w:asciiTheme="majorBidi" w:hAnsiTheme="majorBidi" w:cstheme="majorBidi"/>
          <w:lang w:val="en-US"/>
          <w:rPrChange w:id="901" w:author="Shirilord, Isaac (ARTORG)" w:date="2024-05-29T17:37:00Z">
            <w:rPr>
              <w:rFonts w:asciiTheme="majorBidi" w:hAnsiTheme="majorBidi" w:cstheme="majorBidi"/>
            </w:rPr>
          </w:rPrChange>
        </w:rPr>
      </w:pPr>
    </w:p>
    <w:p w14:paraId="572F00DD" w14:textId="77777777" w:rsidR="00250867" w:rsidRPr="00B653BA" w:rsidRDefault="00250867" w:rsidP="00250867">
      <w:pPr>
        <w:pStyle w:val="Heading3"/>
        <w:rPr>
          <w:rFonts w:asciiTheme="majorBidi" w:hAnsiTheme="majorBidi" w:cstheme="majorBidi"/>
          <w:lang w:val="en-US"/>
          <w:rPrChange w:id="902" w:author="Shirilord, Isaac (ARTORG)" w:date="2024-05-29T17:37:00Z">
            <w:rPr>
              <w:rFonts w:asciiTheme="majorBidi" w:hAnsiTheme="majorBidi" w:cstheme="majorBidi"/>
            </w:rPr>
          </w:rPrChange>
        </w:rPr>
      </w:pPr>
      <w:bookmarkStart w:id="903" w:name="_Toc168472940"/>
      <w:bookmarkStart w:id="904" w:name="_Toc168473854"/>
      <w:r w:rsidRPr="00B653BA">
        <w:rPr>
          <w:rFonts w:asciiTheme="majorBidi" w:hAnsiTheme="majorBidi" w:cstheme="majorBidi"/>
          <w:lang w:val="en-US"/>
          <w:rPrChange w:id="905" w:author="Shirilord, Isaac (ARTORG)" w:date="2024-05-29T17:37:00Z">
            <w:rPr>
              <w:rFonts w:asciiTheme="majorBidi" w:hAnsiTheme="majorBidi" w:cstheme="majorBidi"/>
            </w:rPr>
          </w:rPrChange>
        </w:rPr>
        <w:t xml:space="preserve">Patched-3D </w:t>
      </w:r>
      <w:proofErr w:type="spellStart"/>
      <w:r w:rsidRPr="00B653BA">
        <w:rPr>
          <w:rFonts w:asciiTheme="majorBidi" w:hAnsiTheme="majorBidi" w:cstheme="majorBidi"/>
          <w:lang w:val="en-US"/>
          <w:rPrChange w:id="906" w:author="Shirilord, Isaac (ARTORG)" w:date="2024-05-29T17:37:00Z">
            <w:rPr>
              <w:rFonts w:asciiTheme="majorBidi" w:hAnsiTheme="majorBidi" w:cstheme="majorBidi"/>
            </w:rPr>
          </w:rPrChange>
        </w:rPr>
        <w:t>Unet</w:t>
      </w:r>
      <w:proofErr w:type="spellEnd"/>
      <w:r w:rsidRPr="00B653BA">
        <w:rPr>
          <w:rFonts w:asciiTheme="majorBidi" w:hAnsiTheme="majorBidi" w:cstheme="majorBidi"/>
          <w:lang w:val="en-US"/>
          <w:rPrChange w:id="907" w:author="Shirilord, Isaac (ARTORG)" w:date="2024-05-29T17:37:00Z">
            <w:rPr>
              <w:rFonts w:asciiTheme="majorBidi" w:hAnsiTheme="majorBidi" w:cstheme="majorBidi"/>
            </w:rPr>
          </w:rPrChange>
        </w:rPr>
        <w:t>:</w:t>
      </w:r>
      <w:bookmarkEnd w:id="903"/>
      <w:bookmarkEnd w:id="904"/>
    </w:p>
    <w:p w14:paraId="4140F966" w14:textId="77777777" w:rsidR="00250867" w:rsidRPr="00B653BA" w:rsidRDefault="00250867" w:rsidP="00250867">
      <w:pPr>
        <w:pStyle w:val="NormalWeb"/>
        <w:rPr>
          <w:rFonts w:asciiTheme="majorBidi" w:eastAsiaTheme="minorHAnsi" w:hAnsiTheme="majorBidi" w:cstheme="majorBidi"/>
          <w:sz w:val="22"/>
          <w:szCs w:val="22"/>
          <w:lang w:val="en-US" w:bidi="fa-IR"/>
          <w:rPrChange w:id="908" w:author="Shirilord, Isaac (ARTORG)" w:date="2024-05-29T17:37:00Z">
            <w:rPr>
              <w:rFonts w:asciiTheme="majorBidi" w:eastAsiaTheme="minorHAnsi" w:hAnsiTheme="majorBidi" w:cstheme="majorBidi"/>
              <w:sz w:val="22"/>
              <w:szCs w:val="22"/>
              <w:lang w:bidi="fa-IR"/>
            </w:rPr>
          </w:rPrChange>
        </w:rPr>
      </w:pPr>
      <w:r w:rsidRPr="00B653BA">
        <w:rPr>
          <w:rFonts w:asciiTheme="majorBidi" w:eastAsiaTheme="minorHAnsi" w:hAnsiTheme="majorBidi" w:cstheme="majorBidi"/>
          <w:sz w:val="22"/>
          <w:szCs w:val="22"/>
          <w:lang w:val="en-US" w:bidi="fa-IR"/>
          <w:rPrChange w:id="909" w:author="Shirilord, Isaac (ARTORG)" w:date="2024-05-29T17:37:00Z">
            <w:rPr>
              <w:rFonts w:asciiTheme="majorBidi" w:eastAsiaTheme="minorHAnsi" w:hAnsiTheme="majorBidi" w:cstheme="majorBidi"/>
              <w:sz w:val="22"/>
              <w:szCs w:val="22"/>
              <w:lang w:bidi="fa-IR"/>
            </w:rPr>
          </w:rPrChange>
        </w:rPr>
        <w:t xml:space="preserve">In the initial phase of our research, we attempted to use full-body 3D PET data as single inputs for training our deep learning model. This approach, however, presented significant challenges. The </w:t>
      </w:r>
      <w:proofErr w:type="gramStart"/>
      <w:r w:rsidRPr="00B653BA">
        <w:rPr>
          <w:rFonts w:asciiTheme="majorBidi" w:eastAsiaTheme="minorHAnsi" w:hAnsiTheme="majorBidi" w:cstheme="majorBidi"/>
          <w:sz w:val="22"/>
          <w:szCs w:val="22"/>
          <w:lang w:val="en-US" w:bidi="fa-IR"/>
          <w:rPrChange w:id="910" w:author="Shirilord, Isaac (ARTORG)" w:date="2024-05-29T17:37:00Z">
            <w:rPr>
              <w:rFonts w:asciiTheme="majorBidi" w:eastAsiaTheme="minorHAnsi" w:hAnsiTheme="majorBidi" w:cstheme="majorBidi"/>
              <w:sz w:val="22"/>
              <w:szCs w:val="22"/>
              <w:lang w:bidi="fa-IR"/>
            </w:rPr>
          </w:rPrChange>
        </w:rPr>
        <w:t>limit</w:t>
      </w:r>
      <w:proofErr w:type="gramEnd"/>
      <w:r w:rsidRPr="00B653BA">
        <w:rPr>
          <w:rFonts w:asciiTheme="majorBidi" w:eastAsiaTheme="minorHAnsi" w:hAnsiTheme="majorBidi" w:cstheme="majorBidi"/>
          <w:sz w:val="22"/>
          <w:szCs w:val="22"/>
          <w:lang w:val="en-US" w:bidi="fa-IR"/>
          <w:rPrChange w:id="911" w:author="Shirilord, Isaac (ARTORG)" w:date="2024-05-29T17:37:00Z">
            <w:rPr>
              <w:rFonts w:asciiTheme="majorBidi" w:eastAsiaTheme="minorHAnsi" w:hAnsiTheme="majorBidi" w:cstheme="majorBidi"/>
              <w:sz w:val="22"/>
              <w:szCs w:val="22"/>
              <w:lang w:bidi="fa-IR"/>
            </w:rPr>
          </w:rPrChange>
        </w:rPr>
        <w:t xml:space="preserve"> number of available data and the limit computational resources required to process full-body 3D data.</w:t>
      </w:r>
    </w:p>
    <w:p w14:paraId="74AC9318" w14:textId="77777777" w:rsidR="00250867" w:rsidRPr="00B653BA" w:rsidRDefault="00250867" w:rsidP="00250867">
      <w:pPr>
        <w:pStyle w:val="NormalWeb"/>
        <w:rPr>
          <w:rFonts w:asciiTheme="majorBidi" w:eastAsiaTheme="minorHAnsi" w:hAnsiTheme="majorBidi" w:cstheme="majorBidi"/>
          <w:sz w:val="22"/>
          <w:szCs w:val="22"/>
          <w:lang w:val="en-US" w:bidi="fa-IR"/>
          <w:rPrChange w:id="912" w:author="Shirilord, Isaac (ARTORG)" w:date="2024-05-29T17:37:00Z">
            <w:rPr>
              <w:rFonts w:asciiTheme="majorBidi" w:eastAsiaTheme="minorHAnsi" w:hAnsiTheme="majorBidi" w:cstheme="majorBidi"/>
              <w:sz w:val="22"/>
              <w:szCs w:val="22"/>
              <w:lang w:bidi="fa-IR"/>
            </w:rPr>
          </w:rPrChange>
        </w:rPr>
      </w:pPr>
      <w:r w:rsidRPr="00B653BA">
        <w:rPr>
          <w:rFonts w:asciiTheme="majorBidi" w:eastAsiaTheme="minorHAnsi" w:hAnsiTheme="majorBidi" w:cstheme="majorBidi"/>
          <w:sz w:val="22"/>
          <w:szCs w:val="22"/>
          <w:lang w:val="en-US" w:bidi="fa-IR"/>
          <w:rPrChange w:id="913" w:author="Shirilord, Isaac (ARTORG)" w:date="2024-05-29T17:37:00Z">
            <w:rPr>
              <w:rFonts w:asciiTheme="majorBidi" w:eastAsiaTheme="minorHAnsi" w:hAnsiTheme="majorBidi" w:cstheme="majorBidi"/>
              <w:sz w:val="22"/>
              <w:szCs w:val="22"/>
              <w:lang w:bidi="fa-IR"/>
            </w:rPr>
          </w:rPrChange>
        </w:rPr>
        <w:t>Most researchers in this field typically use a 2D slice-wise approach using data-frame images, which significantly reduces the computational demand. Others utilize a smaller section of the data-frame, training their models patch-wise to manage resource constraints effectively. Considering these factors, we opted to focus on using image patches exclusively in the axial direction, and fixed boundaries in the coronal and sagittal dimensions 168 and 168 with each patch containing 32 axial slices. This approach effectively increased our data tenfold, facilitating more extensive training under limited resource conditions.</w:t>
      </w:r>
    </w:p>
    <w:p w14:paraId="1B940625" w14:textId="77777777" w:rsidR="00250867" w:rsidRPr="00B653BA" w:rsidRDefault="00250867" w:rsidP="00250867">
      <w:pPr>
        <w:pStyle w:val="NormalWeb"/>
        <w:rPr>
          <w:rFonts w:asciiTheme="majorBidi" w:eastAsiaTheme="minorHAnsi" w:hAnsiTheme="majorBidi" w:cstheme="majorBidi"/>
          <w:sz w:val="22"/>
          <w:szCs w:val="22"/>
          <w:lang w:val="en-US" w:bidi="fa-IR"/>
          <w:rPrChange w:id="914" w:author="Shirilord, Isaac (ARTORG)" w:date="2024-05-29T17:37:00Z">
            <w:rPr>
              <w:rFonts w:asciiTheme="majorBidi" w:eastAsiaTheme="minorHAnsi" w:hAnsiTheme="majorBidi" w:cstheme="majorBidi"/>
              <w:sz w:val="22"/>
              <w:szCs w:val="22"/>
              <w:lang w:bidi="fa-IR"/>
            </w:rPr>
          </w:rPrChange>
        </w:rPr>
      </w:pPr>
      <w:r w:rsidRPr="00B653BA">
        <w:rPr>
          <w:rFonts w:asciiTheme="majorBidi" w:eastAsiaTheme="minorHAnsi" w:hAnsiTheme="majorBidi" w:cstheme="majorBidi"/>
          <w:sz w:val="22"/>
          <w:szCs w:val="22"/>
          <w:lang w:val="en-US" w:bidi="fa-IR"/>
          <w:rPrChange w:id="915" w:author="Shirilord, Isaac (ARTORG)" w:date="2024-05-29T17:37:00Z">
            <w:rPr>
              <w:rFonts w:asciiTheme="majorBidi" w:eastAsiaTheme="minorHAnsi" w:hAnsiTheme="majorBidi" w:cstheme="majorBidi"/>
              <w:sz w:val="22"/>
              <w:szCs w:val="22"/>
              <w:lang w:bidi="fa-IR"/>
            </w:rPr>
          </w:rPrChange>
        </w:rPr>
        <w:t>The outcomes of this method, presented in Fig</w:t>
      </w:r>
      <w:del w:id="916" w:author="Samane Shahpouri" w:date="2024-06-05T09:53:00Z" w16du:dateUtc="2024-06-05T07:53:00Z">
        <w:r w:rsidRPr="00B653BA" w:rsidDel="00790DE4">
          <w:rPr>
            <w:rFonts w:asciiTheme="majorBidi" w:eastAsiaTheme="minorHAnsi" w:hAnsiTheme="majorBidi" w:cstheme="majorBidi"/>
            <w:sz w:val="22"/>
            <w:szCs w:val="22"/>
            <w:lang w:val="en-US" w:bidi="fa-IR"/>
            <w:rPrChange w:id="917" w:author="Shirilord, Isaac (ARTORG)" w:date="2024-05-29T17:37:00Z">
              <w:rPr>
                <w:rFonts w:asciiTheme="majorBidi" w:eastAsiaTheme="minorHAnsi" w:hAnsiTheme="majorBidi" w:cstheme="majorBidi"/>
                <w:sz w:val="22"/>
                <w:szCs w:val="22"/>
                <w:lang w:bidi="fa-IR"/>
              </w:rPr>
            </w:rPrChange>
          </w:rPr>
          <w:delText>ure</w:delText>
        </w:r>
      </w:del>
      <w:r w:rsidRPr="00B653BA">
        <w:rPr>
          <w:rFonts w:asciiTheme="majorBidi" w:eastAsiaTheme="minorHAnsi" w:hAnsiTheme="majorBidi" w:cstheme="majorBidi"/>
          <w:sz w:val="22"/>
          <w:szCs w:val="22"/>
          <w:lang w:val="en-US" w:bidi="fa-IR"/>
          <w:rPrChange w:id="918" w:author="Shirilord, Isaac (ARTORG)" w:date="2024-05-29T17:37:00Z">
            <w:rPr>
              <w:rFonts w:asciiTheme="majorBidi" w:eastAsiaTheme="minorHAnsi" w:hAnsiTheme="majorBidi" w:cstheme="majorBidi"/>
              <w:sz w:val="22"/>
              <w:szCs w:val="22"/>
              <w:lang w:bidi="fa-IR"/>
            </w:rPr>
          </w:rPrChange>
        </w:rPr>
        <w:t xml:space="preserve"> 5 and Table 4. These results underline the adaptability of our approach in optimizing data usage and computational resources while still enabling robust model training.</w:t>
      </w:r>
    </w:p>
    <w:p w14:paraId="18BC67D3" w14:textId="77777777" w:rsidR="00250867" w:rsidRPr="00B653BA" w:rsidRDefault="00250867" w:rsidP="00250867">
      <w:pPr>
        <w:pStyle w:val="NormalWeb"/>
        <w:rPr>
          <w:rFonts w:asciiTheme="majorBidi" w:eastAsiaTheme="minorHAnsi" w:hAnsiTheme="majorBidi" w:cstheme="majorBidi"/>
          <w:sz w:val="22"/>
          <w:szCs w:val="22"/>
          <w:lang w:val="en-US" w:bidi="fa-IR"/>
          <w:rPrChange w:id="919" w:author="Shirilord, Isaac (ARTORG)" w:date="2024-05-29T17:37:00Z">
            <w:rPr>
              <w:rFonts w:asciiTheme="majorBidi" w:eastAsiaTheme="minorHAnsi" w:hAnsiTheme="majorBidi" w:cstheme="majorBidi"/>
              <w:sz w:val="22"/>
              <w:szCs w:val="22"/>
              <w:lang w:bidi="fa-IR"/>
            </w:rPr>
          </w:rPrChange>
        </w:rPr>
      </w:pPr>
    </w:p>
    <w:p w14:paraId="60F5936E" w14:textId="77777777" w:rsidR="004D1A9B" w:rsidRPr="00B653BA" w:rsidRDefault="004D1A9B" w:rsidP="00250867">
      <w:pPr>
        <w:pStyle w:val="NormalWeb"/>
        <w:rPr>
          <w:rFonts w:asciiTheme="majorBidi" w:eastAsiaTheme="minorHAnsi" w:hAnsiTheme="majorBidi" w:cstheme="majorBidi"/>
          <w:sz w:val="22"/>
          <w:szCs w:val="22"/>
          <w:lang w:val="en-US" w:bidi="fa-IR"/>
          <w:rPrChange w:id="920" w:author="Shirilord, Isaac (ARTORG)" w:date="2024-05-29T17:37:00Z">
            <w:rPr>
              <w:rFonts w:asciiTheme="majorBidi" w:eastAsiaTheme="minorHAnsi" w:hAnsiTheme="majorBidi" w:cstheme="majorBidi"/>
              <w:sz w:val="22"/>
              <w:szCs w:val="22"/>
              <w:lang w:bidi="fa-IR"/>
            </w:rPr>
          </w:rPrChange>
        </w:rPr>
      </w:pPr>
    </w:p>
    <w:p w14:paraId="1E839B84" w14:textId="5F082E1D" w:rsidR="009A0FB7" w:rsidRPr="009A0FB7" w:rsidRDefault="00250867" w:rsidP="00B375AC">
      <w:pPr>
        <w:pStyle w:val="Caption"/>
      </w:pPr>
      <w:r w:rsidRPr="00B83AEA">
        <w:lastRenderedPageBreak/>
        <w:t xml:space="preserve">Table </w:t>
      </w:r>
      <w:r w:rsidRPr="00B83AEA">
        <w:fldChar w:fldCharType="begin"/>
      </w:r>
      <w:r w:rsidRPr="00B83AEA">
        <w:instrText xml:space="preserve"> SEQ Table \* ARABIC </w:instrText>
      </w:r>
      <w:r w:rsidRPr="00B83AEA">
        <w:fldChar w:fldCharType="separate"/>
      </w:r>
      <w:r w:rsidR="009A0FB7">
        <w:rPr>
          <w:noProof/>
        </w:rPr>
        <w:t>4</w:t>
      </w:r>
      <w:r w:rsidRPr="00B83AEA">
        <w:fldChar w:fldCharType="end"/>
      </w:r>
      <w:r w:rsidRPr="00B83AEA">
        <w:t>: Some specification of training approach</w:t>
      </w:r>
    </w:p>
    <w:tbl>
      <w:tblPr>
        <w:tblStyle w:val="TableGrid"/>
        <w:tblW w:w="0" w:type="auto"/>
        <w:tblLook w:val="04A0" w:firstRow="1" w:lastRow="0" w:firstColumn="1" w:lastColumn="0" w:noHBand="0" w:noVBand="1"/>
      </w:tblPr>
      <w:tblGrid>
        <w:gridCol w:w="1803"/>
        <w:gridCol w:w="7213"/>
      </w:tblGrid>
      <w:tr w:rsidR="00250867" w:rsidRPr="00B653BA" w14:paraId="7A229275" w14:textId="77777777" w:rsidTr="00D06CBC">
        <w:tc>
          <w:tcPr>
            <w:tcW w:w="1803" w:type="dxa"/>
          </w:tcPr>
          <w:p w14:paraId="6DD06FD1" w14:textId="77777777" w:rsidR="00250867" w:rsidRPr="00B653BA" w:rsidRDefault="00250867" w:rsidP="00D06CBC">
            <w:pPr>
              <w:pStyle w:val="NormalWeb"/>
              <w:rPr>
                <w:rFonts w:asciiTheme="majorBidi" w:eastAsiaTheme="minorHAnsi" w:hAnsiTheme="majorBidi" w:cstheme="majorBidi"/>
                <w:sz w:val="16"/>
                <w:szCs w:val="16"/>
                <w:lang w:val="en-US" w:bidi="fa-IR"/>
                <w:rPrChange w:id="921" w:author="Shirilord, Isaac (ARTORG)" w:date="2024-05-29T17:37:00Z">
                  <w:rPr>
                    <w:rFonts w:asciiTheme="majorBidi" w:eastAsiaTheme="minorHAnsi" w:hAnsiTheme="majorBidi" w:cstheme="majorBidi"/>
                    <w:sz w:val="16"/>
                    <w:szCs w:val="16"/>
                    <w:lang w:bidi="fa-IR"/>
                  </w:rPr>
                </w:rPrChange>
              </w:rPr>
            </w:pPr>
            <w:proofErr w:type="spellStart"/>
            <w:r w:rsidRPr="00B653BA">
              <w:rPr>
                <w:rStyle w:val="n"/>
                <w:rFonts w:asciiTheme="majorBidi" w:eastAsiaTheme="majorEastAsia" w:hAnsiTheme="majorBidi" w:cstheme="majorBidi"/>
                <w:color w:val="212121"/>
                <w:sz w:val="16"/>
                <w:szCs w:val="16"/>
                <w:lang w:val="en-US"/>
                <w:rPrChange w:id="922" w:author="Shirilord, Isaac (ARTORG)" w:date="2024-05-29T17:37:00Z">
                  <w:rPr>
                    <w:rStyle w:val="n"/>
                    <w:rFonts w:asciiTheme="majorBidi" w:eastAsiaTheme="majorEastAsia" w:hAnsiTheme="majorBidi" w:cstheme="majorBidi"/>
                    <w:color w:val="212121"/>
                    <w:sz w:val="16"/>
                    <w:szCs w:val="16"/>
                  </w:rPr>
                </w:rPrChange>
              </w:rPr>
              <w:t>roi_size</w:t>
            </w:r>
            <w:proofErr w:type="spellEnd"/>
          </w:p>
        </w:tc>
        <w:tc>
          <w:tcPr>
            <w:tcW w:w="7213" w:type="dxa"/>
          </w:tcPr>
          <w:p w14:paraId="705EA666" w14:textId="77777777" w:rsidR="00250867" w:rsidRPr="00B653BA" w:rsidRDefault="00250867" w:rsidP="00D06CBC">
            <w:pPr>
              <w:pStyle w:val="NormalWeb"/>
              <w:rPr>
                <w:rFonts w:asciiTheme="majorBidi" w:eastAsiaTheme="minorHAnsi" w:hAnsiTheme="majorBidi" w:cstheme="majorBidi"/>
                <w:sz w:val="16"/>
                <w:szCs w:val="16"/>
                <w:lang w:val="en-US" w:bidi="fa-IR"/>
                <w:rPrChange w:id="923" w:author="Shirilord, Isaac (ARTORG)" w:date="2024-05-29T17:37:00Z">
                  <w:rPr>
                    <w:rFonts w:asciiTheme="majorBidi" w:eastAsiaTheme="minorHAnsi" w:hAnsiTheme="majorBidi" w:cstheme="majorBidi"/>
                    <w:sz w:val="16"/>
                    <w:szCs w:val="16"/>
                    <w:lang w:bidi="fa-IR"/>
                  </w:rPr>
                </w:rPrChange>
              </w:rPr>
            </w:pPr>
            <w:r w:rsidRPr="00B653BA">
              <w:rPr>
                <w:rStyle w:val="p"/>
                <w:rFonts w:asciiTheme="majorBidi" w:eastAsiaTheme="majorEastAsia" w:hAnsiTheme="majorBidi" w:cstheme="majorBidi"/>
                <w:color w:val="212121"/>
                <w:sz w:val="16"/>
                <w:szCs w:val="16"/>
                <w:lang w:val="en-US"/>
                <w:rPrChange w:id="924" w:author="Shirilord, Isaac (ARTORG)" w:date="2024-05-29T17:37:00Z">
                  <w:rPr>
                    <w:rStyle w:val="p"/>
                    <w:rFonts w:asciiTheme="majorBidi" w:eastAsiaTheme="majorEastAsia" w:hAnsiTheme="majorBidi" w:cstheme="majorBidi"/>
                    <w:color w:val="212121"/>
                    <w:sz w:val="16"/>
                    <w:szCs w:val="16"/>
                  </w:rPr>
                </w:rPrChange>
              </w:rPr>
              <w:t>[</w:t>
            </w:r>
            <w:r w:rsidRPr="00B653BA">
              <w:rPr>
                <w:rStyle w:val="mi"/>
                <w:rFonts w:asciiTheme="majorBidi" w:eastAsiaTheme="majorEastAsia" w:hAnsiTheme="majorBidi" w:cstheme="majorBidi"/>
                <w:color w:val="212121"/>
                <w:sz w:val="16"/>
                <w:szCs w:val="16"/>
                <w:lang w:val="en-US"/>
                <w:rPrChange w:id="925" w:author="Shirilord, Isaac (ARTORG)" w:date="2024-05-29T17:37:00Z">
                  <w:rPr>
                    <w:rStyle w:val="mi"/>
                    <w:rFonts w:asciiTheme="majorBidi" w:eastAsiaTheme="majorEastAsia" w:hAnsiTheme="majorBidi" w:cstheme="majorBidi"/>
                    <w:color w:val="212121"/>
                    <w:sz w:val="16"/>
                    <w:szCs w:val="16"/>
                  </w:rPr>
                </w:rPrChange>
              </w:rPr>
              <w:t>168</w:t>
            </w:r>
            <w:r w:rsidRPr="00B653BA">
              <w:rPr>
                <w:rStyle w:val="p"/>
                <w:rFonts w:asciiTheme="majorBidi" w:eastAsiaTheme="majorEastAsia" w:hAnsiTheme="majorBidi" w:cstheme="majorBidi"/>
                <w:color w:val="212121"/>
                <w:sz w:val="16"/>
                <w:szCs w:val="16"/>
                <w:lang w:val="en-US"/>
                <w:rPrChange w:id="926"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927" w:author="Shirilord, Isaac (ARTORG)" w:date="2024-05-29T17:37:00Z">
                  <w:rPr>
                    <w:rFonts w:asciiTheme="majorBidi" w:hAnsiTheme="majorBidi" w:cstheme="majorBidi"/>
                    <w:color w:val="212121"/>
                    <w:sz w:val="16"/>
                    <w:szCs w:val="16"/>
                  </w:rPr>
                </w:rPrChange>
              </w:rPr>
              <w:t xml:space="preserve"> </w:t>
            </w:r>
            <w:r w:rsidRPr="00B653BA">
              <w:rPr>
                <w:rStyle w:val="mi"/>
                <w:rFonts w:asciiTheme="majorBidi" w:eastAsiaTheme="majorEastAsia" w:hAnsiTheme="majorBidi" w:cstheme="majorBidi"/>
                <w:color w:val="212121"/>
                <w:sz w:val="16"/>
                <w:szCs w:val="16"/>
                <w:lang w:val="en-US"/>
                <w:rPrChange w:id="928" w:author="Shirilord, Isaac (ARTORG)" w:date="2024-05-29T17:37:00Z">
                  <w:rPr>
                    <w:rStyle w:val="mi"/>
                    <w:rFonts w:asciiTheme="majorBidi" w:eastAsiaTheme="majorEastAsia" w:hAnsiTheme="majorBidi" w:cstheme="majorBidi"/>
                    <w:color w:val="212121"/>
                    <w:sz w:val="16"/>
                    <w:szCs w:val="16"/>
                  </w:rPr>
                </w:rPrChange>
              </w:rPr>
              <w:t>168</w:t>
            </w:r>
            <w:r w:rsidRPr="00B653BA">
              <w:rPr>
                <w:rStyle w:val="p"/>
                <w:rFonts w:asciiTheme="majorBidi" w:eastAsiaTheme="majorEastAsia" w:hAnsiTheme="majorBidi" w:cstheme="majorBidi"/>
                <w:color w:val="212121"/>
                <w:sz w:val="16"/>
                <w:szCs w:val="16"/>
                <w:lang w:val="en-US"/>
                <w:rPrChange w:id="929"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930" w:author="Shirilord, Isaac (ARTORG)" w:date="2024-05-29T17:37:00Z">
                  <w:rPr>
                    <w:rFonts w:asciiTheme="majorBidi" w:hAnsiTheme="majorBidi" w:cstheme="majorBidi"/>
                    <w:color w:val="212121"/>
                    <w:sz w:val="16"/>
                    <w:szCs w:val="16"/>
                  </w:rPr>
                </w:rPrChange>
              </w:rPr>
              <w:t xml:space="preserve"> </w:t>
            </w:r>
            <w:r w:rsidRPr="00B653BA">
              <w:rPr>
                <w:rStyle w:val="mi"/>
                <w:rFonts w:asciiTheme="majorBidi" w:eastAsiaTheme="majorEastAsia" w:hAnsiTheme="majorBidi" w:cstheme="majorBidi"/>
                <w:color w:val="212121"/>
                <w:sz w:val="16"/>
                <w:szCs w:val="16"/>
                <w:lang w:val="en-US"/>
                <w:rPrChange w:id="931" w:author="Shirilord, Isaac (ARTORG)" w:date="2024-05-29T17:37:00Z">
                  <w:rPr>
                    <w:rStyle w:val="mi"/>
                    <w:rFonts w:asciiTheme="majorBidi" w:eastAsiaTheme="majorEastAsia" w:hAnsiTheme="majorBidi" w:cstheme="majorBidi"/>
                    <w:color w:val="212121"/>
                    <w:sz w:val="16"/>
                    <w:szCs w:val="16"/>
                  </w:rPr>
                </w:rPrChange>
              </w:rPr>
              <w:t>320</w:t>
            </w:r>
            <w:r w:rsidRPr="00B653BA">
              <w:rPr>
                <w:rStyle w:val="p"/>
                <w:rFonts w:asciiTheme="majorBidi" w:eastAsiaTheme="majorEastAsia" w:hAnsiTheme="majorBidi" w:cstheme="majorBidi"/>
                <w:color w:val="212121"/>
                <w:sz w:val="16"/>
                <w:szCs w:val="16"/>
                <w:lang w:val="en-US"/>
                <w:rPrChange w:id="932" w:author="Shirilord, Isaac (ARTORG)" w:date="2024-05-29T17:37:00Z">
                  <w:rPr>
                    <w:rStyle w:val="p"/>
                    <w:rFonts w:asciiTheme="majorBidi" w:eastAsiaTheme="majorEastAsia" w:hAnsiTheme="majorBidi" w:cstheme="majorBidi"/>
                    <w:color w:val="212121"/>
                    <w:sz w:val="16"/>
                    <w:szCs w:val="16"/>
                  </w:rPr>
                </w:rPrChange>
              </w:rPr>
              <w:t>]</w:t>
            </w:r>
          </w:p>
        </w:tc>
      </w:tr>
      <w:tr w:rsidR="00250867" w:rsidRPr="00B653BA" w14:paraId="57AEE2AA" w14:textId="77777777" w:rsidTr="00D06CBC">
        <w:tc>
          <w:tcPr>
            <w:tcW w:w="1803" w:type="dxa"/>
          </w:tcPr>
          <w:p w14:paraId="1B599901" w14:textId="77777777" w:rsidR="00250867" w:rsidRPr="00B653BA" w:rsidRDefault="00250867" w:rsidP="00D06CBC">
            <w:pPr>
              <w:pStyle w:val="NormalWeb"/>
              <w:rPr>
                <w:rFonts w:asciiTheme="majorBidi" w:eastAsiaTheme="minorHAnsi" w:hAnsiTheme="majorBidi" w:cstheme="majorBidi"/>
                <w:sz w:val="16"/>
                <w:szCs w:val="16"/>
                <w:lang w:val="en-US" w:bidi="fa-IR"/>
                <w:rPrChange w:id="933" w:author="Shirilord, Isaac (ARTORG)" w:date="2024-05-29T17:37:00Z">
                  <w:rPr>
                    <w:rFonts w:asciiTheme="majorBidi" w:eastAsiaTheme="minorHAnsi" w:hAnsiTheme="majorBidi" w:cstheme="majorBidi"/>
                    <w:sz w:val="16"/>
                    <w:szCs w:val="16"/>
                    <w:lang w:bidi="fa-IR"/>
                  </w:rPr>
                </w:rPrChange>
              </w:rPr>
            </w:pPr>
            <w:proofErr w:type="spellStart"/>
            <w:r w:rsidRPr="00B653BA">
              <w:rPr>
                <w:rStyle w:val="n"/>
                <w:rFonts w:asciiTheme="majorBidi" w:eastAsiaTheme="majorEastAsia" w:hAnsiTheme="majorBidi" w:cstheme="majorBidi"/>
                <w:color w:val="212121"/>
                <w:sz w:val="16"/>
                <w:szCs w:val="16"/>
                <w:lang w:val="en-US"/>
                <w:rPrChange w:id="934" w:author="Shirilord, Isaac (ARTORG)" w:date="2024-05-29T17:37:00Z">
                  <w:rPr>
                    <w:rStyle w:val="n"/>
                    <w:rFonts w:asciiTheme="majorBidi" w:eastAsiaTheme="majorEastAsia" w:hAnsiTheme="majorBidi" w:cstheme="majorBidi"/>
                    <w:color w:val="212121"/>
                    <w:sz w:val="16"/>
                    <w:szCs w:val="16"/>
                  </w:rPr>
                </w:rPrChange>
              </w:rPr>
              <w:t>train_transforms</w:t>
            </w:r>
            <w:proofErr w:type="spellEnd"/>
          </w:p>
        </w:tc>
        <w:tc>
          <w:tcPr>
            <w:tcW w:w="7213" w:type="dxa"/>
          </w:tcPr>
          <w:p w14:paraId="574F70A3" w14:textId="77777777" w:rsidR="00250867" w:rsidRPr="00B653BA" w:rsidRDefault="00250867" w:rsidP="00D06CBC">
            <w:pPr>
              <w:pStyle w:val="HTMLPreformatted"/>
              <w:spacing w:line="244" w:lineRule="atLeast"/>
              <w:rPr>
                <w:rFonts w:asciiTheme="majorBidi" w:hAnsiTheme="majorBidi" w:cstheme="majorBidi"/>
                <w:color w:val="212121"/>
                <w:sz w:val="16"/>
                <w:szCs w:val="16"/>
                <w:lang w:val="en-US"/>
                <w:rPrChange w:id="935" w:author="Shirilord, Isaac (ARTORG)" w:date="2024-05-29T17:37:00Z">
                  <w:rPr>
                    <w:rFonts w:asciiTheme="majorBidi" w:hAnsiTheme="majorBidi" w:cstheme="majorBidi"/>
                    <w:color w:val="212121"/>
                    <w:sz w:val="16"/>
                    <w:szCs w:val="16"/>
                  </w:rPr>
                </w:rPrChange>
              </w:rPr>
            </w:pPr>
            <w:proofErr w:type="spellStart"/>
            <w:proofErr w:type="gramStart"/>
            <w:r w:rsidRPr="00B653BA">
              <w:rPr>
                <w:rStyle w:val="n"/>
                <w:rFonts w:asciiTheme="majorBidi" w:eastAsiaTheme="majorEastAsia" w:hAnsiTheme="majorBidi" w:cstheme="majorBidi"/>
                <w:color w:val="212121"/>
                <w:sz w:val="16"/>
                <w:szCs w:val="16"/>
                <w:lang w:val="en-US"/>
                <w:rPrChange w:id="936" w:author="Shirilord, Isaac (ARTORG)" w:date="2024-05-29T17:37:00Z">
                  <w:rPr>
                    <w:rStyle w:val="n"/>
                    <w:rFonts w:asciiTheme="majorBidi" w:eastAsiaTheme="majorEastAsia" w:hAnsiTheme="majorBidi" w:cstheme="majorBidi"/>
                    <w:color w:val="212121"/>
                    <w:sz w:val="16"/>
                    <w:szCs w:val="16"/>
                  </w:rPr>
                </w:rPrChange>
              </w:rPr>
              <w:t>Spacingd</w:t>
            </w:r>
            <w:proofErr w:type="spellEnd"/>
            <w:r w:rsidRPr="00B653BA">
              <w:rPr>
                <w:rStyle w:val="p"/>
                <w:rFonts w:asciiTheme="majorBidi" w:eastAsiaTheme="majorEastAsia" w:hAnsiTheme="majorBidi" w:cstheme="majorBidi"/>
                <w:color w:val="212121"/>
                <w:sz w:val="16"/>
                <w:szCs w:val="16"/>
                <w:lang w:val="en-US"/>
                <w:rPrChange w:id="937" w:author="Shirilord, Isaac (ARTORG)" w:date="2024-05-29T17:37:00Z">
                  <w:rPr>
                    <w:rStyle w:val="p"/>
                    <w:rFonts w:asciiTheme="majorBidi" w:eastAsiaTheme="majorEastAsia" w:hAnsiTheme="majorBidi" w:cstheme="majorBidi"/>
                    <w:color w:val="212121"/>
                    <w:sz w:val="16"/>
                    <w:szCs w:val="16"/>
                  </w:rPr>
                </w:rPrChange>
              </w:rPr>
              <w:t>(</w:t>
            </w:r>
            <w:proofErr w:type="gramEnd"/>
            <w:r w:rsidRPr="00B653BA">
              <w:rPr>
                <w:rStyle w:val="n"/>
                <w:rFonts w:asciiTheme="majorBidi" w:eastAsiaTheme="majorEastAsia" w:hAnsiTheme="majorBidi" w:cstheme="majorBidi"/>
                <w:color w:val="212121"/>
                <w:sz w:val="16"/>
                <w:szCs w:val="16"/>
                <w:lang w:val="en-US"/>
                <w:rPrChange w:id="938" w:author="Shirilord, Isaac (ARTORG)" w:date="2024-05-29T17:37:00Z">
                  <w:rPr>
                    <w:rStyle w:val="n"/>
                    <w:rFonts w:asciiTheme="majorBidi" w:eastAsiaTheme="majorEastAsia" w:hAnsiTheme="majorBidi" w:cstheme="majorBidi"/>
                    <w:color w:val="212121"/>
                    <w:sz w:val="16"/>
                    <w:szCs w:val="16"/>
                  </w:rPr>
                </w:rPrChange>
              </w:rPr>
              <w:t>keys</w:t>
            </w:r>
            <w:r w:rsidRPr="00B653BA">
              <w:rPr>
                <w:rStyle w:val="o"/>
                <w:rFonts w:asciiTheme="majorBidi" w:eastAsiaTheme="majorEastAsia" w:hAnsiTheme="majorBidi" w:cstheme="majorBidi"/>
                <w:b/>
                <w:bCs/>
                <w:color w:val="212121"/>
                <w:sz w:val="16"/>
                <w:szCs w:val="16"/>
                <w:lang w:val="en-US"/>
                <w:rPrChange w:id="939"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p"/>
                <w:rFonts w:asciiTheme="majorBidi" w:eastAsiaTheme="majorEastAsia" w:hAnsiTheme="majorBidi" w:cstheme="majorBidi"/>
                <w:color w:val="212121"/>
                <w:sz w:val="16"/>
                <w:szCs w:val="16"/>
                <w:lang w:val="en-US"/>
                <w:rPrChange w:id="940" w:author="Shirilord, Isaac (ARTORG)" w:date="2024-05-29T17:37:00Z">
                  <w:rPr>
                    <w:rStyle w:val="p"/>
                    <w:rFonts w:asciiTheme="majorBidi" w:eastAsiaTheme="majorEastAsia" w:hAnsiTheme="majorBidi" w:cstheme="majorBidi"/>
                    <w:color w:val="212121"/>
                    <w:sz w:val="16"/>
                    <w:szCs w:val="16"/>
                  </w:rPr>
                </w:rPrChange>
              </w:rPr>
              <w:t>[</w:t>
            </w:r>
            <w:r w:rsidRPr="00B653BA">
              <w:rPr>
                <w:rStyle w:val="s2"/>
                <w:rFonts w:asciiTheme="majorBidi" w:eastAsiaTheme="majorEastAsia" w:hAnsiTheme="majorBidi" w:cstheme="majorBidi"/>
                <w:color w:val="212121"/>
                <w:sz w:val="16"/>
                <w:szCs w:val="16"/>
                <w:lang w:val="en-US"/>
                <w:rPrChange w:id="941" w:author="Shirilord, Isaac (ARTORG)" w:date="2024-05-29T17:37:00Z">
                  <w:rPr>
                    <w:rStyle w:val="s2"/>
                    <w:rFonts w:asciiTheme="majorBidi" w:eastAsiaTheme="majorEastAsia" w:hAnsiTheme="majorBidi" w:cstheme="majorBidi"/>
                    <w:color w:val="212121"/>
                    <w:sz w:val="16"/>
                    <w:szCs w:val="16"/>
                  </w:rPr>
                </w:rPrChange>
              </w:rPr>
              <w:t>"image"</w:t>
            </w:r>
            <w:r w:rsidRPr="00B653BA">
              <w:rPr>
                <w:rStyle w:val="p"/>
                <w:rFonts w:asciiTheme="majorBidi" w:eastAsiaTheme="majorEastAsia" w:hAnsiTheme="majorBidi" w:cstheme="majorBidi"/>
                <w:color w:val="212121"/>
                <w:sz w:val="16"/>
                <w:szCs w:val="16"/>
                <w:lang w:val="en-US"/>
                <w:rPrChange w:id="942"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943" w:author="Shirilord, Isaac (ARTORG)" w:date="2024-05-29T17:37:00Z">
                  <w:rPr>
                    <w:rFonts w:asciiTheme="majorBidi" w:hAnsiTheme="majorBidi" w:cstheme="majorBidi"/>
                    <w:color w:val="212121"/>
                    <w:sz w:val="16"/>
                    <w:szCs w:val="16"/>
                  </w:rPr>
                </w:rPrChange>
              </w:rPr>
              <w:t xml:space="preserve"> </w:t>
            </w:r>
            <w:r w:rsidRPr="00B653BA">
              <w:rPr>
                <w:rStyle w:val="s2"/>
                <w:rFonts w:asciiTheme="majorBidi" w:eastAsiaTheme="majorEastAsia" w:hAnsiTheme="majorBidi" w:cstheme="majorBidi"/>
                <w:color w:val="212121"/>
                <w:sz w:val="16"/>
                <w:szCs w:val="16"/>
                <w:lang w:val="en-US"/>
                <w:rPrChange w:id="944" w:author="Shirilord, Isaac (ARTORG)" w:date="2024-05-29T17:37:00Z">
                  <w:rPr>
                    <w:rStyle w:val="s2"/>
                    <w:rFonts w:asciiTheme="majorBidi" w:eastAsiaTheme="majorEastAsia" w:hAnsiTheme="majorBidi" w:cstheme="majorBidi"/>
                    <w:color w:val="212121"/>
                    <w:sz w:val="16"/>
                    <w:szCs w:val="16"/>
                  </w:rPr>
                </w:rPrChange>
              </w:rPr>
              <w:t>"target"</w:t>
            </w:r>
            <w:r w:rsidRPr="00B653BA">
              <w:rPr>
                <w:rStyle w:val="p"/>
                <w:rFonts w:asciiTheme="majorBidi" w:eastAsiaTheme="majorEastAsia" w:hAnsiTheme="majorBidi" w:cstheme="majorBidi"/>
                <w:color w:val="212121"/>
                <w:sz w:val="16"/>
                <w:szCs w:val="16"/>
                <w:lang w:val="en-US"/>
                <w:rPrChange w:id="945"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946" w:author="Shirilord, Isaac (ARTORG)" w:date="2024-05-29T17:37:00Z">
                  <w:rPr>
                    <w:rFonts w:asciiTheme="majorBidi" w:hAnsiTheme="majorBidi" w:cstheme="majorBidi"/>
                    <w:color w:val="212121"/>
                    <w:sz w:val="16"/>
                    <w:szCs w:val="16"/>
                  </w:rPr>
                </w:rPrChange>
              </w:rPr>
              <w:t xml:space="preserve"> </w:t>
            </w:r>
            <w:proofErr w:type="spellStart"/>
            <w:r w:rsidRPr="00B653BA">
              <w:rPr>
                <w:rStyle w:val="n"/>
                <w:rFonts w:asciiTheme="majorBidi" w:eastAsiaTheme="majorEastAsia" w:hAnsiTheme="majorBidi" w:cstheme="majorBidi"/>
                <w:color w:val="212121"/>
                <w:sz w:val="16"/>
                <w:szCs w:val="16"/>
                <w:lang w:val="en-US"/>
                <w:rPrChange w:id="947" w:author="Shirilord, Isaac (ARTORG)" w:date="2024-05-29T17:37:00Z">
                  <w:rPr>
                    <w:rStyle w:val="n"/>
                    <w:rFonts w:asciiTheme="majorBidi" w:eastAsiaTheme="majorEastAsia" w:hAnsiTheme="majorBidi" w:cstheme="majorBidi"/>
                    <w:color w:val="212121"/>
                    <w:sz w:val="16"/>
                    <w:szCs w:val="16"/>
                  </w:rPr>
                </w:rPrChange>
              </w:rPr>
              <w:t>pixdim</w:t>
            </w:r>
            <w:proofErr w:type="spellEnd"/>
            <w:r w:rsidRPr="00B653BA">
              <w:rPr>
                <w:rStyle w:val="o"/>
                <w:rFonts w:asciiTheme="majorBidi" w:eastAsiaTheme="majorEastAsia" w:hAnsiTheme="majorBidi" w:cstheme="majorBidi"/>
                <w:b/>
                <w:bCs/>
                <w:color w:val="212121"/>
                <w:sz w:val="16"/>
                <w:szCs w:val="16"/>
                <w:lang w:val="en-US"/>
                <w:rPrChange w:id="948"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p"/>
                <w:rFonts w:asciiTheme="majorBidi" w:eastAsiaTheme="majorEastAsia" w:hAnsiTheme="majorBidi" w:cstheme="majorBidi"/>
                <w:color w:val="212121"/>
                <w:sz w:val="16"/>
                <w:szCs w:val="16"/>
                <w:lang w:val="en-US"/>
                <w:rPrChange w:id="949" w:author="Shirilord, Isaac (ARTORG)" w:date="2024-05-29T17:37:00Z">
                  <w:rPr>
                    <w:rStyle w:val="p"/>
                    <w:rFonts w:asciiTheme="majorBidi" w:eastAsiaTheme="majorEastAsia" w:hAnsiTheme="majorBidi" w:cstheme="majorBidi"/>
                    <w:color w:val="212121"/>
                    <w:sz w:val="16"/>
                    <w:szCs w:val="16"/>
                  </w:rPr>
                </w:rPrChange>
              </w:rPr>
              <w:t>(</w:t>
            </w:r>
            <w:r w:rsidRPr="00B653BA">
              <w:rPr>
                <w:rStyle w:val="mf"/>
                <w:rFonts w:asciiTheme="majorBidi" w:eastAsiaTheme="majorEastAsia" w:hAnsiTheme="majorBidi" w:cstheme="majorBidi"/>
                <w:color w:val="212121"/>
                <w:sz w:val="16"/>
                <w:szCs w:val="16"/>
                <w:lang w:val="en-US"/>
                <w:rPrChange w:id="950" w:author="Shirilord, Isaac (ARTORG)" w:date="2024-05-29T17:37:00Z">
                  <w:rPr>
                    <w:rStyle w:val="mf"/>
                    <w:rFonts w:asciiTheme="majorBidi" w:eastAsiaTheme="majorEastAsia" w:hAnsiTheme="majorBidi" w:cstheme="majorBidi"/>
                    <w:color w:val="212121"/>
                    <w:sz w:val="16"/>
                    <w:szCs w:val="16"/>
                  </w:rPr>
                </w:rPrChange>
              </w:rPr>
              <w:t>4.07</w:t>
            </w:r>
            <w:r w:rsidRPr="00B653BA">
              <w:rPr>
                <w:rStyle w:val="p"/>
                <w:rFonts w:asciiTheme="majorBidi" w:eastAsiaTheme="majorEastAsia" w:hAnsiTheme="majorBidi" w:cstheme="majorBidi"/>
                <w:color w:val="212121"/>
                <w:sz w:val="16"/>
                <w:szCs w:val="16"/>
                <w:lang w:val="en-US"/>
                <w:rPrChange w:id="951"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952" w:author="Shirilord, Isaac (ARTORG)" w:date="2024-05-29T17:37:00Z">
                  <w:rPr>
                    <w:rFonts w:asciiTheme="majorBidi" w:hAnsiTheme="majorBidi" w:cstheme="majorBidi"/>
                    <w:color w:val="212121"/>
                    <w:sz w:val="16"/>
                    <w:szCs w:val="16"/>
                  </w:rPr>
                </w:rPrChange>
              </w:rPr>
              <w:t xml:space="preserve"> </w:t>
            </w:r>
            <w:r w:rsidRPr="00B653BA">
              <w:rPr>
                <w:rStyle w:val="mf"/>
                <w:rFonts w:asciiTheme="majorBidi" w:eastAsiaTheme="majorEastAsia" w:hAnsiTheme="majorBidi" w:cstheme="majorBidi"/>
                <w:color w:val="212121"/>
                <w:sz w:val="16"/>
                <w:szCs w:val="16"/>
                <w:lang w:val="en-US"/>
                <w:rPrChange w:id="953" w:author="Shirilord, Isaac (ARTORG)" w:date="2024-05-29T17:37:00Z">
                  <w:rPr>
                    <w:rStyle w:val="mf"/>
                    <w:rFonts w:asciiTheme="majorBidi" w:eastAsiaTheme="majorEastAsia" w:hAnsiTheme="majorBidi" w:cstheme="majorBidi"/>
                    <w:color w:val="212121"/>
                    <w:sz w:val="16"/>
                    <w:szCs w:val="16"/>
                  </w:rPr>
                </w:rPrChange>
              </w:rPr>
              <w:t>4.07</w:t>
            </w:r>
            <w:r w:rsidRPr="00B653BA">
              <w:rPr>
                <w:rStyle w:val="p"/>
                <w:rFonts w:asciiTheme="majorBidi" w:eastAsiaTheme="majorEastAsia" w:hAnsiTheme="majorBidi" w:cstheme="majorBidi"/>
                <w:color w:val="212121"/>
                <w:sz w:val="16"/>
                <w:szCs w:val="16"/>
                <w:lang w:val="en-US"/>
                <w:rPrChange w:id="954"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955" w:author="Shirilord, Isaac (ARTORG)" w:date="2024-05-29T17:37:00Z">
                  <w:rPr>
                    <w:rFonts w:asciiTheme="majorBidi" w:hAnsiTheme="majorBidi" w:cstheme="majorBidi"/>
                    <w:color w:val="212121"/>
                    <w:sz w:val="16"/>
                    <w:szCs w:val="16"/>
                  </w:rPr>
                </w:rPrChange>
              </w:rPr>
              <w:t xml:space="preserve"> </w:t>
            </w:r>
            <w:r w:rsidRPr="00B653BA">
              <w:rPr>
                <w:rStyle w:val="mf"/>
                <w:rFonts w:asciiTheme="majorBidi" w:eastAsiaTheme="majorEastAsia" w:hAnsiTheme="majorBidi" w:cstheme="majorBidi"/>
                <w:color w:val="212121"/>
                <w:sz w:val="16"/>
                <w:szCs w:val="16"/>
                <w:lang w:val="en-US"/>
                <w:rPrChange w:id="956" w:author="Shirilord, Isaac (ARTORG)" w:date="2024-05-29T17:37:00Z">
                  <w:rPr>
                    <w:rStyle w:val="mf"/>
                    <w:rFonts w:asciiTheme="majorBidi" w:eastAsiaTheme="majorEastAsia" w:hAnsiTheme="majorBidi" w:cstheme="majorBidi"/>
                    <w:color w:val="212121"/>
                    <w:sz w:val="16"/>
                    <w:szCs w:val="16"/>
                  </w:rPr>
                </w:rPrChange>
              </w:rPr>
              <w:t>3.00</w:t>
            </w:r>
            <w:r w:rsidRPr="00B653BA">
              <w:rPr>
                <w:rStyle w:val="p"/>
                <w:rFonts w:asciiTheme="majorBidi" w:eastAsiaTheme="majorEastAsia" w:hAnsiTheme="majorBidi" w:cstheme="majorBidi"/>
                <w:color w:val="212121"/>
                <w:sz w:val="16"/>
                <w:szCs w:val="16"/>
                <w:lang w:val="en-US"/>
                <w:rPrChange w:id="957"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958" w:author="Shirilord, Isaac (ARTORG)" w:date="2024-05-29T17:37:00Z">
                  <w:rPr>
                    <w:rFonts w:asciiTheme="majorBidi" w:hAnsiTheme="majorBidi" w:cstheme="majorBidi"/>
                    <w:color w:val="212121"/>
                    <w:sz w:val="16"/>
                    <w:szCs w:val="16"/>
                  </w:rPr>
                </w:rPrChange>
              </w:rPr>
              <w:t xml:space="preserve"> </w:t>
            </w:r>
            <w:r w:rsidRPr="00B653BA">
              <w:rPr>
                <w:rStyle w:val="n"/>
                <w:rFonts w:asciiTheme="majorBidi" w:eastAsiaTheme="majorEastAsia" w:hAnsiTheme="majorBidi" w:cstheme="majorBidi"/>
                <w:color w:val="212121"/>
                <w:sz w:val="16"/>
                <w:szCs w:val="16"/>
                <w:lang w:val="en-US"/>
                <w:rPrChange w:id="959" w:author="Shirilord, Isaac (ARTORG)" w:date="2024-05-29T17:37:00Z">
                  <w:rPr>
                    <w:rStyle w:val="n"/>
                    <w:rFonts w:asciiTheme="majorBidi" w:eastAsiaTheme="majorEastAsia" w:hAnsiTheme="majorBidi" w:cstheme="majorBidi"/>
                    <w:color w:val="212121"/>
                    <w:sz w:val="16"/>
                    <w:szCs w:val="16"/>
                  </w:rPr>
                </w:rPrChange>
              </w:rPr>
              <w:t>mode</w:t>
            </w:r>
            <w:r w:rsidRPr="00B653BA">
              <w:rPr>
                <w:rStyle w:val="o"/>
                <w:rFonts w:asciiTheme="majorBidi" w:eastAsiaTheme="majorEastAsia" w:hAnsiTheme="majorBidi" w:cstheme="majorBidi"/>
                <w:b/>
                <w:bCs/>
                <w:color w:val="212121"/>
                <w:sz w:val="16"/>
                <w:szCs w:val="16"/>
                <w:lang w:val="en-US"/>
                <w:rPrChange w:id="960" w:author="Shirilord, Isaac (ARTORG)" w:date="2024-05-29T17:37:00Z">
                  <w:rPr>
                    <w:rStyle w:val="o"/>
                    <w:rFonts w:asciiTheme="majorBidi" w:eastAsiaTheme="majorEastAsia" w:hAnsiTheme="majorBidi" w:cstheme="majorBidi"/>
                    <w:b/>
                    <w:bCs/>
                    <w:color w:val="212121"/>
                    <w:sz w:val="16"/>
                    <w:szCs w:val="16"/>
                  </w:rPr>
                </w:rPrChange>
              </w:rPr>
              <w:t>=</w:t>
            </w:r>
            <w:r w:rsidRPr="00B653BA">
              <w:rPr>
                <w:rFonts w:asciiTheme="majorBidi" w:hAnsiTheme="majorBidi" w:cstheme="majorBidi"/>
                <w:color w:val="212121"/>
                <w:sz w:val="16"/>
                <w:szCs w:val="16"/>
                <w:lang w:val="en-US"/>
                <w:rPrChange w:id="961" w:author="Shirilord, Isaac (ARTORG)" w:date="2024-05-29T17:37:00Z">
                  <w:rPr>
                    <w:rFonts w:asciiTheme="majorBidi" w:hAnsiTheme="majorBidi" w:cstheme="majorBidi"/>
                    <w:color w:val="212121"/>
                    <w:sz w:val="16"/>
                    <w:szCs w:val="16"/>
                  </w:rPr>
                </w:rPrChange>
              </w:rPr>
              <w:t xml:space="preserve"> </w:t>
            </w:r>
            <w:r w:rsidRPr="00B653BA">
              <w:rPr>
                <w:rStyle w:val="s1"/>
                <w:rFonts w:asciiTheme="majorBidi" w:hAnsiTheme="majorBidi" w:cstheme="majorBidi"/>
                <w:color w:val="212121"/>
                <w:lang w:val="en-US"/>
                <w:rPrChange w:id="962" w:author="Shirilord, Isaac (ARTORG)" w:date="2024-05-29T17:37:00Z">
                  <w:rPr>
                    <w:rStyle w:val="s1"/>
                    <w:rFonts w:asciiTheme="majorBidi" w:hAnsiTheme="majorBidi" w:cstheme="majorBidi"/>
                    <w:color w:val="212121"/>
                  </w:rPr>
                </w:rPrChange>
              </w:rPr>
              <w:t>'trilinear'</w:t>
            </w:r>
            <w:r w:rsidRPr="00B653BA">
              <w:rPr>
                <w:rStyle w:val="p"/>
                <w:rFonts w:asciiTheme="majorBidi" w:eastAsiaTheme="majorEastAsia" w:hAnsiTheme="majorBidi" w:cstheme="majorBidi"/>
                <w:color w:val="212121"/>
                <w:sz w:val="16"/>
                <w:szCs w:val="16"/>
                <w:lang w:val="en-US"/>
                <w:rPrChange w:id="963"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964" w:author="Shirilord, Isaac (ARTORG)" w:date="2024-05-29T17:37:00Z">
                  <w:rPr>
                    <w:rFonts w:asciiTheme="majorBidi" w:hAnsiTheme="majorBidi" w:cstheme="majorBidi"/>
                    <w:color w:val="212121"/>
                    <w:sz w:val="16"/>
                    <w:szCs w:val="16"/>
                  </w:rPr>
                </w:rPrChange>
              </w:rPr>
              <w:t xml:space="preserve">        </w:t>
            </w:r>
          </w:p>
          <w:p w14:paraId="1DA0FCAD" w14:textId="77777777" w:rsidR="00250867" w:rsidRPr="00B653BA" w:rsidRDefault="00250867" w:rsidP="00D06CBC">
            <w:pPr>
              <w:pStyle w:val="HTMLPreformatted"/>
              <w:spacing w:line="244" w:lineRule="atLeast"/>
              <w:rPr>
                <w:rFonts w:asciiTheme="majorBidi" w:hAnsiTheme="majorBidi" w:cstheme="majorBidi"/>
                <w:color w:val="212121"/>
                <w:sz w:val="16"/>
                <w:szCs w:val="16"/>
                <w:lang w:val="en-US"/>
                <w:rPrChange w:id="965" w:author="Shirilord, Isaac (ARTORG)" w:date="2024-05-29T17:37:00Z">
                  <w:rPr>
                    <w:rFonts w:asciiTheme="majorBidi" w:hAnsiTheme="majorBidi" w:cstheme="majorBidi"/>
                    <w:color w:val="212121"/>
                    <w:sz w:val="16"/>
                    <w:szCs w:val="16"/>
                  </w:rPr>
                </w:rPrChange>
              </w:rPr>
            </w:pPr>
            <w:proofErr w:type="spellStart"/>
            <w:proofErr w:type="gramStart"/>
            <w:r w:rsidRPr="00B653BA">
              <w:rPr>
                <w:rStyle w:val="n"/>
                <w:rFonts w:asciiTheme="majorBidi" w:eastAsiaTheme="majorEastAsia" w:hAnsiTheme="majorBidi" w:cstheme="majorBidi"/>
                <w:color w:val="212121"/>
                <w:sz w:val="16"/>
                <w:szCs w:val="16"/>
                <w:lang w:val="en-US"/>
                <w:rPrChange w:id="966" w:author="Shirilord, Isaac (ARTORG)" w:date="2024-05-29T17:37:00Z">
                  <w:rPr>
                    <w:rStyle w:val="n"/>
                    <w:rFonts w:asciiTheme="majorBidi" w:eastAsiaTheme="majorEastAsia" w:hAnsiTheme="majorBidi" w:cstheme="majorBidi"/>
                    <w:color w:val="212121"/>
                    <w:sz w:val="16"/>
                    <w:szCs w:val="16"/>
                  </w:rPr>
                </w:rPrChange>
              </w:rPr>
              <w:t>SpatialPadd</w:t>
            </w:r>
            <w:proofErr w:type="spellEnd"/>
            <w:r w:rsidRPr="00B653BA">
              <w:rPr>
                <w:rStyle w:val="p"/>
                <w:rFonts w:asciiTheme="majorBidi" w:eastAsiaTheme="majorEastAsia" w:hAnsiTheme="majorBidi" w:cstheme="majorBidi"/>
                <w:color w:val="212121"/>
                <w:sz w:val="16"/>
                <w:szCs w:val="16"/>
                <w:lang w:val="en-US"/>
                <w:rPrChange w:id="967" w:author="Shirilord, Isaac (ARTORG)" w:date="2024-05-29T17:37:00Z">
                  <w:rPr>
                    <w:rStyle w:val="p"/>
                    <w:rFonts w:asciiTheme="majorBidi" w:eastAsiaTheme="majorEastAsia" w:hAnsiTheme="majorBidi" w:cstheme="majorBidi"/>
                    <w:color w:val="212121"/>
                    <w:sz w:val="16"/>
                    <w:szCs w:val="16"/>
                  </w:rPr>
                </w:rPrChange>
              </w:rPr>
              <w:t>(</w:t>
            </w:r>
            <w:proofErr w:type="gramEnd"/>
            <w:r w:rsidRPr="00B653BA">
              <w:rPr>
                <w:rStyle w:val="n"/>
                <w:rFonts w:asciiTheme="majorBidi" w:eastAsiaTheme="majorEastAsia" w:hAnsiTheme="majorBidi" w:cstheme="majorBidi"/>
                <w:color w:val="212121"/>
                <w:sz w:val="16"/>
                <w:szCs w:val="16"/>
                <w:lang w:val="en-US"/>
                <w:rPrChange w:id="968" w:author="Shirilord, Isaac (ARTORG)" w:date="2024-05-29T17:37:00Z">
                  <w:rPr>
                    <w:rStyle w:val="n"/>
                    <w:rFonts w:asciiTheme="majorBidi" w:eastAsiaTheme="majorEastAsia" w:hAnsiTheme="majorBidi" w:cstheme="majorBidi"/>
                    <w:color w:val="212121"/>
                    <w:sz w:val="16"/>
                    <w:szCs w:val="16"/>
                  </w:rPr>
                </w:rPrChange>
              </w:rPr>
              <w:t>keys</w:t>
            </w:r>
            <w:r w:rsidRPr="00B653BA">
              <w:rPr>
                <w:rStyle w:val="o"/>
                <w:rFonts w:asciiTheme="majorBidi" w:eastAsiaTheme="majorEastAsia" w:hAnsiTheme="majorBidi" w:cstheme="majorBidi"/>
                <w:b/>
                <w:bCs/>
                <w:color w:val="212121"/>
                <w:sz w:val="16"/>
                <w:szCs w:val="16"/>
                <w:lang w:val="en-US"/>
                <w:rPrChange w:id="969"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p"/>
                <w:rFonts w:asciiTheme="majorBidi" w:eastAsiaTheme="majorEastAsia" w:hAnsiTheme="majorBidi" w:cstheme="majorBidi"/>
                <w:color w:val="212121"/>
                <w:sz w:val="16"/>
                <w:szCs w:val="16"/>
                <w:lang w:val="en-US"/>
                <w:rPrChange w:id="970" w:author="Shirilord, Isaac (ARTORG)" w:date="2024-05-29T17:37:00Z">
                  <w:rPr>
                    <w:rStyle w:val="p"/>
                    <w:rFonts w:asciiTheme="majorBidi" w:eastAsiaTheme="majorEastAsia" w:hAnsiTheme="majorBidi" w:cstheme="majorBidi"/>
                    <w:color w:val="212121"/>
                    <w:sz w:val="16"/>
                    <w:szCs w:val="16"/>
                  </w:rPr>
                </w:rPrChange>
              </w:rPr>
              <w:t>[</w:t>
            </w:r>
            <w:r w:rsidRPr="00B653BA">
              <w:rPr>
                <w:rStyle w:val="s2"/>
                <w:rFonts w:asciiTheme="majorBidi" w:eastAsiaTheme="majorEastAsia" w:hAnsiTheme="majorBidi" w:cstheme="majorBidi"/>
                <w:color w:val="212121"/>
                <w:sz w:val="16"/>
                <w:szCs w:val="16"/>
                <w:lang w:val="en-US"/>
                <w:rPrChange w:id="971" w:author="Shirilord, Isaac (ARTORG)" w:date="2024-05-29T17:37:00Z">
                  <w:rPr>
                    <w:rStyle w:val="s2"/>
                    <w:rFonts w:asciiTheme="majorBidi" w:eastAsiaTheme="majorEastAsia" w:hAnsiTheme="majorBidi" w:cstheme="majorBidi"/>
                    <w:color w:val="212121"/>
                    <w:sz w:val="16"/>
                    <w:szCs w:val="16"/>
                  </w:rPr>
                </w:rPrChange>
              </w:rPr>
              <w:t>"image"</w:t>
            </w:r>
            <w:r w:rsidRPr="00B653BA">
              <w:rPr>
                <w:rStyle w:val="p"/>
                <w:rFonts w:asciiTheme="majorBidi" w:eastAsiaTheme="majorEastAsia" w:hAnsiTheme="majorBidi" w:cstheme="majorBidi"/>
                <w:color w:val="212121"/>
                <w:sz w:val="16"/>
                <w:szCs w:val="16"/>
                <w:lang w:val="en-US"/>
                <w:rPrChange w:id="972"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973" w:author="Shirilord, Isaac (ARTORG)" w:date="2024-05-29T17:37:00Z">
                  <w:rPr>
                    <w:rFonts w:asciiTheme="majorBidi" w:hAnsiTheme="majorBidi" w:cstheme="majorBidi"/>
                    <w:color w:val="212121"/>
                    <w:sz w:val="16"/>
                    <w:szCs w:val="16"/>
                  </w:rPr>
                </w:rPrChange>
              </w:rPr>
              <w:t xml:space="preserve"> </w:t>
            </w:r>
            <w:r w:rsidRPr="00B653BA">
              <w:rPr>
                <w:rStyle w:val="s2"/>
                <w:rFonts w:asciiTheme="majorBidi" w:eastAsiaTheme="majorEastAsia" w:hAnsiTheme="majorBidi" w:cstheme="majorBidi"/>
                <w:color w:val="212121"/>
                <w:sz w:val="16"/>
                <w:szCs w:val="16"/>
                <w:lang w:val="en-US"/>
                <w:rPrChange w:id="974" w:author="Shirilord, Isaac (ARTORG)" w:date="2024-05-29T17:37:00Z">
                  <w:rPr>
                    <w:rStyle w:val="s2"/>
                    <w:rFonts w:asciiTheme="majorBidi" w:eastAsiaTheme="majorEastAsia" w:hAnsiTheme="majorBidi" w:cstheme="majorBidi"/>
                    <w:color w:val="212121"/>
                    <w:sz w:val="16"/>
                    <w:szCs w:val="16"/>
                  </w:rPr>
                </w:rPrChange>
              </w:rPr>
              <w:t>"target"</w:t>
            </w:r>
            <w:r w:rsidRPr="00B653BA">
              <w:rPr>
                <w:rStyle w:val="p"/>
                <w:rFonts w:asciiTheme="majorBidi" w:eastAsiaTheme="majorEastAsia" w:hAnsiTheme="majorBidi" w:cstheme="majorBidi"/>
                <w:color w:val="212121"/>
                <w:sz w:val="16"/>
                <w:szCs w:val="16"/>
                <w:lang w:val="en-US"/>
                <w:rPrChange w:id="975"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976" w:author="Shirilord, Isaac (ARTORG)" w:date="2024-05-29T17:37:00Z">
                  <w:rPr>
                    <w:rFonts w:asciiTheme="majorBidi" w:hAnsiTheme="majorBidi" w:cstheme="majorBidi"/>
                    <w:color w:val="212121"/>
                    <w:sz w:val="16"/>
                    <w:szCs w:val="16"/>
                  </w:rPr>
                </w:rPrChange>
              </w:rPr>
              <w:t xml:space="preserve"> </w:t>
            </w:r>
            <w:proofErr w:type="spellStart"/>
            <w:r w:rsidRPr="00B653BA">
              <w:rPr>
                <w:rStyle w:val="n"/>
                <w:rFonts w:asciiTheme="majorBidi" w:eastAsiaTheme="majorEastAsia" w:hAnsiTheme="majorBidi" w:cstheme="majorBidi"/>
                <w:color w:val="212121"/>
                <w:sz w:val="16"/>
                <w:szCs w:val="16"/>
                <w:lang w:val="en-US"/>
                <w:rPrChange w:id="977" w:author="Shirilord, Isaac (ARTORG)" w:date="2024-05-29T17:37:00Z">
                  <w:rPr>
                    <w:rStyle w:val="n"/>
                    <w:rFonts w:asciiTheme="majorBidi" w:eastAsiaTheme="majorEastAsia" w:hAnsiTheme="majorBidi" w:cstheme="majorBidi"/>
                    <w:color w:val="212121"/>
                    <w:sz w:val="16"/>
                    <w:szCs w:val="16"/>
                  </w:rPr>
                </w:rPrChange>
              </w:rPr>
              <w:t>spatial_size</w:t>
            </w:r>
            <w:proofErr w:type="spellEnd"/>
            <w:r w:rsidRPr="00B653BA">
              <w:rPr>
                <w:rStyle w:val="o"/>
                <w:rFonts w:asciiTheme="majorBidi" w:eastAsiaTheme="majorEastAsia" w:hAnsiTheme="majorBidi" w:cstheme="majorBidi"/>
                <w:b/>
                <w:bCs/>
                <w:color w:val="212121"/>
                <w:sz w:val="16"/>
                <w:szCs w:val="16"/>
                <w:lang w:val="en-US"/>
                <w:rPrChange w:id="978"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p"/>
                <w:rFonts w:asciiTheme="majorBidi" w:eastAsiaTheme="majorEastAsia" w:hAnsiTheme="majorBidi" w:cstheme="majorBidi"/>
                <w:color w:val="212121"/>
                <w:sz w:val="16"/>
                <w:szCs w:val="16"/>
                <w:lang w:val="en-US"/>
                <w:rPrChange w:id="979" w:author="Shirilord, Isaac (ARTORG)" w:date="2024-05-29T17:37:00Z">
                  <w:rPr>
                    <w:rStyle w:val="p"/>
                    <w:rFonts w:asciiTheme="majorBidi" w:eastAsiaTheme="majorEastAsia" w:hAnsiTheme="majorBidi" w:cstheme="majorBidi"/>
                    <w:color w:val="212121"/>
                    <w:sz w:val="16"/>
                    <w:szCs w:val="16"/>
                  </w:rPr>
                </w:rPrChange>
              </w:rPr>
              <w:t>(</w:t>
            </w:r>
            <w:r w:rsidRPr="00B653BA">
              <w:rPr>
                <w:rStyle w:val="mi"/>
                <w:rFonts w:asciiTheme="majorBidi" w:eastAsiaTheme="majorEastAsia" w:hAnsiTheme="majorBidi" w:cstheme="majorBidi"/>
                <w:color w:val="212121"/>
                <w:sz w:val="16"/>
                <w:szCs w:val="16"/>
                <w:lang w:val="en-US"/>
                <w:rPrChange w:id="980" w:author="Shirilord, Isaac (ARTORG)" w:date="2024-05-29T17:37:00Z">
                  <w:rPr>
                    <w:rStyle w:val="mi"/>
                    <w:rFonts w:asciiTheme="majorBidi" w:eastAsiaTheme="majorEastAsia" w:hAnsiTheme="majorBidi" w:cstheme="majorBidi"/>
                    <w:color w:val="212121"/>
                    <w:sz w:val="16"/>
                    <w:szCs w:val="16"/>
                  </w:rPr>
                </w:rPrChange>
              </w:rPr>
              <w:t>168</w:t>
            </w:r>
            <w:r w:rsidRPr="00B653BA">
              <w:rPr>
                <w:rStyle w:val="p"/>
                <w:rFonts w:asciiTheme="majorBidi" w:eastAsiaTheme="majorEastAsia" w:hAnsiTheme="majorBidi" w:cstheme="majorBidi"/>
                <w:color w:val="212121"/>
                <w:sz w:val="16"/>
                <w:szCs w:val="16"/>
                <w:lang w:val="en-US"/>
                <w:rPrChange w:id="981"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982" w:author="Shirilord, Isaac (ARTORG)" w:date="2024-05-29T17:37:00Z">
                  <w:rPr>
                    <w:rFonts w:asciiTheme="majorBidi" w:hAnsiTheme="majorBidi" w:cstheme="majorBidi"/>
                    <w:color w:val="212121"/>
                    <w:sz w:val="16"/>
                    <w:szCs w:val="16"/>
                  </w:rPr>
                </w:rPrChange>
              </w:rPr>
              <w:t xml:space="preserve"> </w:t>
            </w:r>
            <w:r w:rsidRPr="00B653BA">
              <w:rPr>
                <w:rStyle w:val="mi"/>
                <w:rFonts w:asciiTheme="majorBidi" w:eastAsiaTheme="majorEastAsia" w:hAnsiTheme="majorBidi" w:cstheme="majorBidi"/>
                <w:color w:val="212121"/>
                <w:sz w:val="16"/>
                <w:szCs w:val="16"/>
                <w:lang w:val="en-US"/>
                <w:rPrChange w:id="983" w:author="Shirilord, Isaac (ARTORG)" w:date="2024-05-29T17:37:00Z">
                  <w:rPr>
                    <w:rStyle w:val="mi"/>
                    <w:rFonts w:asciiTheme="majorBidi" w:eastAsiaTheme="majorEastAsia" w:hAnsiTheme="majorBidi" w:cstheme="majorBidi"/>
                    <w:color w:val="212121"/>
                    <w:sz w:val="16"/>
                    <w:szCs w:val="16"/>
                  </w:rPr>
                </w:rPrChange>
              </w:rPr>
              <w:t>168</w:t>
            </w:r>
            <w:r w:rsidRPr="00B653BA">
              <w:rPr>
                <w:rStyle w:val="p"/>
                <w:rFonts w:asciiTheme="majorBidi" w:eastAsiaTheme="majorEastAsia" w:hAnsiTheme="majorBidi" w:cstheme="majorBidi"/>
                <w:color w:val="212121"/>
                <w:sz w:val="16"/>
                <w:szCs w:val="16"/>
                <w:lang w:val="en-US"/>
                <w:rPrChange w:id="984"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985" w:author="Shirilord, Isaac (ARTORG)" w:date="2024-05-29T17:37:00Z">
                  <w:rPr>
                    <w:rFonts w:asciiTheme="majorBidi" w:hAnsiTheme="majorBidi" w:cstheme="majorBidi"/>
                    <w:color w:val="212121"/>
                    <w:sz w:val="16"/>
                    <w:szCs w:val="16"/>
                  </w:rPr>
                </w:rPrChange>
              </w:rPr>
              <w:t xml:space="preserve"> </w:t>
            </w:r>
            <w:r w:rsidRPr="00B653BA">
              <w:rPr>
                <w:rStyle w:val="mi"/>
                <w:rFonts w:asciiTheme="majorBidi" w:eastAsiaTheme="majorEastAsia" w:hAnsiTheme="majorBidi" w:cstheme="majorBidi"/>
                <w:color w:val="212121"/>
                <w:sz w:val="16"/>
                <w:szCs w:val="16"/>
                <w:lang w:val="en-US"/>
                <w:rPrChange w:id="986" w:author="Shirilord, Isaac (ARTORG)" w:date="2024-05-29T17:37:00Z">
                  <w:rPr>
                    <w:rStyle w:val="mi"/>
                    <w:rFonts w:asciiTheme="majorBidi" w:eastAsiaTheme="majorEastAsia" w:hAnsiTheme="majorBidi" w:cstheme="majorBidi"/>
                    <w:color w:val="212121"/>
                    <w:sz w:val="16"/>
                    <w:szCs w:val="16"/>
                  </w:rPr>
                </w:rPrChange>
              </w:rPr>
              <w:t>320</w:t>
            </w:r>
            <w:r w:rsidRPr="00B653BA">
              <w:rPr>
                <w:rStyle w:val="p"/>
                <w:rFonts w:asciiTheme="majorBidi" w:eastAsiaTheme="majorEastAsia" w:hAnsiTheme="majorBidi" w:cstheme="majorBidi"/>
                <w:color w:val="212121"/>
                <w:sz w:val="16"/>
                <w:szCs w:val="16"/>
                <w:lang w:val="en-US"/>
                <w:rPrChange w:id="987"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988" w:author="Shirilord, Isaac (ARTORG)" w:date="2024-05-29T17:37:00Z">
                  <w:rPr>
                    <w:rFonts w:asciiTheme="majorBidi" w:hAnsiTheme="majorBidi" w:cstheme="majorBidi"/>
                    <w:color w:val="212121"/>
                    <w:sz w:val="16"/>
                    <w:szCs w:val="16"/>
                  </w:rPr>
                </w:rPrChange>
              </w:rPr>
              <w:t xml:space="preserve"> </w:t>
            </w:r>
            <w:r w:rsidRPr="00B653BA">
              <w:rPr>
                <w:rStyle w:val="n"/>
                <w:rFonts w:asciiTheme="majorBidi" w:eastAsiaTheme="majorEastAsia" w:hAnsiTheme="majorBidi" w:cstheme="majorBidi"/>
                <w:color w:val="212121"/>
                <w:sz w:val="16"/>
                <w:szCs w:val="16"/>
                <w:lang w:val="en-US"/>
                <w:rPrChange w:id="989" w:author="Shirilord, Isaac (ARTORG)" w:date="2024-05-29T17:37:00Z">
                  <w:rPr>
                    <w:rStyle w:val="n"/>
                    <w:rFonts w:asciiTheme="majorBidi" w:eastAsiaTheme="majorEastAsia" w:hAnsiTheme="majorBidi" w:cstheme="majorBidi"/>
                    <w:color w:val="212121"/>
                    <w:sz w:val="16"/>
                    <w:szCs w:val="16"/>
                  </w:rPr>
                </w:rPrChange>
              </w:rPr>
              <w:t>mode</w:t>
            </w:r>
            <w:r w:rsidRPr="00B653BA">
              <w:rPr>
                <w:rStyle w:val="o"/>
                <w:rFonts w:asciiTheme="majorBidi" w:eastAsiaTheme="majorEastAsia" w:hAnsiTheme="majorBidi" w:cstheme="majorBidi"/>
                <w:b/>
                <w:bCs/>
                <w:color w:val="212121"/>
                <w:sz w:val="16"/>
                <w:szCs w:val="16"/>
                <w:lang w:val="en-US"/>
                <w:rPrChange w:id="990"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s1"/>
                <w:rFonts w:asciiTheme="majorBidi" w:hAnsiTheme="majorBidi" w:cstheme="majorBidi"/>
                <w:color w:val="212121"/>
                <w:lang w:val="en-US"/>
                <w:rPrChange w:id="991" w:author="Shirilord, Isaac (ARTORG)" w:date="2024-05-29T17:37:00Z">
                  <w:rPr>
                    <w:rStyle w:val="s1"/>
                    <w:rFonts w:asciiTheme="majorBidi" w:hAnsiTheme="majorBidi" w:cstheme="majorBidi"/>
                    <w:color w:val="212121"/>
                  </w:rPr>
                </w:rPrChange>
              </w:rPr>
              <w:t>'constant'</w:t>
            </w:r>
            <w:r w:rsidRPr="00B653BA">
              <w:rPr>
                <w:rStyle w:val="p"/>
                <w:rFonts w:asciiTheme="majorBidi" w:eastAsiaTheme="majorEastAsia" w:hAnsiTheme="majorBidi" w:cstheme="majorBidi"/>
                <w:color w:val="212121"/>
                <w:sz w:val="16"/>
                <w:szCs w:val="16"/>
                <w:lang w:val="en-US"/>
                <w:rPrChange w:id="992"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993" w:author="Shirilord, Isaac (ARTORG)" w:date="2024-05-29T17:37:00Z">
                  <w:rPr>
                    <w:rFonts w:asciiTheme="majorBidi" w:hAnsiTheme="majorBidi" w:cstheme="majorBidi"/>
                    <w:color w:val="212121"/>
                    <w:sz w:val="16"/>
                    <w:szCs w:val="16"/>
                  </w:rPr>
                </w:rPrChange>
              </w:rPr>
              <w:t xml:space="preserve">  </w:t>
            </w:r>
            <w:r w:rsidRPr="00B653BA">
              <w:rPr>
                <w:rStyle w:val="c1"/>
                <w:rFonts w:asciiTheme="majorBidi" w:eastAsiaTheme="majorEastAsia" w:hAnsiTheme="majorBidi" w:cstheme="majorBidi"/>
                <w:i/>
                <w:iCs/>
                <w:color w:val="212121"/>
                <w:sz w:val="16"/>
                <w:szCs w:val="16"/>
                <w:lang w:val="en-US"/>
                <w:rPrChange w:id="994" w:author="Shirilord, Isaac (ARTORG)" w:date="2024-05-29T17:37:00Z">
                  <w:rPr>
                    <w:rStyle w:val="c1"/>
                    <w:rFonts w:asciiTheme="majorBidi" w:eastAsiaTheme="majorEastAsia" w:hAnsiTheme="majorBidi" w:cstheme="majorBidi"/>
                    <w:i/>
                    <w:iCs/>
                    <w:color w:val="212121"/>
                    <w:sz w:val="16"/>
                    <w:szCs w:val="16"/>
                  </w:rPr>
                </w:rPrChange>
              </w:rPr>
              <w:t># Pad to ensure minimum size</w:t>
            </w:r>
            <w:r w:rsidRPr="00B653BA">
              <w:rPr>
                <w:rFonts w:asciiTheme="majorBidi" w:hAnsiTheme="majorBidi" w:cstheme="majorBidi"/>
                <w:color w:val="212121"/>
                <w:sz w:val="16"/>
                <w:szCs w:val="16"/>
                <w:lang w:val="en-US"/>
                <w:rPrChange w:id="995" w:author="Shirilord, Isaac (ARTORG)" w:date="2024-05-29T17:37:00Z">
                  <w:rPr>
                    <w:rFonts w:asciiTheme="majorBidi" w:hAnsiTheme="majorBidi" w:cstheme="majorBidi"/>
                    <w:color w:val="212121"/>
                    <w:sz w:val="16"/>
                    <w:szCs w:val="16"/>
                  </w:rPr>
                </w:rPrChange>
              </w:rPr>
              <w:t xml:space="preserve">     </w:t>
            </w:r>
          </w:p>
          <w:p w14:paraId="440A3C0F" w14:textId="77777777" w:rsidR="00250867" w:rsidRPr="00B653BA" w:rsidRDefault="00250867" w:rsidP="00D06CBC">
            <w:pPr>
              <w:pStyle w:val="HTMLPreformatted"/>
              <w:spacing w:line="244" w:lineRule="atLeast"/>
              <w:rPr>
                <w:rFonts w:asciiTheme="majorBidi" w:hAnsiTheme="majorBidi" w:cstheme="majorBidi"/>
                <w:color w:val="212121"/>
                <w:sz w:val="16"/>
                <w:szCs w:val="16"/>
                <w:lang w:val="en-US"/>
                <w:rPrChange w:id="996" w:author="Shirilord, Isaac (ARTORG)" w:date="2024-05-29T17:37:00Z">
                  <w:rPr>
                    <w:rFonts w:asciiTheme="majorBidi" w:hAnsiTheme="majorBidi" w:cstheme="majorBidi"/>
                    <w:color w:val="212121"/>
                    <w:sz w:val="16"/>
                    <w:szCs w:val="16"/>
                  </w:rPr>
                </w:rPrChange>
              </w:rPr>
            </w:pPr>
            <w:proofErr w:type="spellStart"/>
            <w:proofErr w:type="gramStart"/>
            <w:r w:rsidRPr="00B653BA">
              <w:rPr>
                <w:rStyle w:val="n"/>
                <w:rFonts w:asciiTheme="majorBidi" w:eastAsiaTheme="majorEastAsia" w:hAnsiTheme="majorBidi" w:cstheme="majorBidi"/>
                <w:color w:val="212121"/>
                <w:sz w:val="16"/>
                <w:szCs w:val="16"/>
                <w:lang w:val="en-US"/>
                <w:rPrChange w:id="997" w:author="Shirilord, Isaac (ARTORG)" w:date="2024-05-29T17:37:00Z">
                  <w:rPr>
                    <w:rStyle w:val="n"/>
                    <w:rFonts w:asciiTheme="majorBidi" w:eastAsiaTheme="majorEastAsia" w:hAnsiTheme="majorBidi" w:cstheme="majorBidi"/>
                    <w:color w:val="212121"/>
                    <w:sz w:val="16"/>
                    <w:szCs w:val="16"/>
                  </w:rPr>
                </w:rPrChange>
              </w:rPr>
              <w:t>RandCropByPosNegLabeld</w:t>
            </w:r>
            <w:proofErr w:type="spellEnd"/>
            <w:r w:rsidRPr="00B653BA">
              <w:rPr>
                <w:rStyle w:val="p"/>
                <w:rFonts w:asciiTheme="majorBidi" w:eastAsiaTheme="majorEastAsia" w:hAnsiTheme="majorBidi" w:cstheme="majorBidi"/>
                <w:color w:val="212121"/>
                <w:sz w:val="16"/>
                <w:szCs w:val="16"/>
                <w:lang w:val="en-US"/>
                <w:rPrChange w:id="998" w:author="Shirilord, Isaac (ARTORG)" w:date="2024-05-29T17:37:00Z">
                  <w:rPr>
                    <w:rStyle w:val="p"/>
                    <w:rFonts w:asciiTheme="majorBidi" w:eastAsiaTheme="majorEastAsia" w:hAnsiTheme="majorBidi" w:cstheme="majorBidi"/>
                    <w:color w:val="212121"/>
                    <w:sz w:val="16"/>
                    <w:szCs w:val="16"/>
                  </w:rPr>
                </w:rPrChange>
              </w:rPr>
              <w:t>(</w:t>
            </w:r>
            <w:proofErr w:type="gramEnd"/>
            <w:r w:rsidRPr="00B653BA">
              <w:rPr>
                <w:rStyle w:val="n"/>
                <w:rFonts w:asciiTheme="majorBidi" w:eastAsiaTheme="majorEastAsia" w:hAnsiTheme="majorBidi" w:cstheme="majorBidi"/>
                <w:color w:val="212121"/>
                <w:sz w:val="16"/>
                <w:szCs w:val="16"/>
                <w:lang w:val="en-US"/>
                <w:rPrChange w:id="999" w:author="Shirilord, Isaac (ARTORG)" w:date="2024-05-29T17:37:00Z">
                  <w:rPr>
                    <w:rStyle w:val="n"/>
                    <w:rFonts w:asciiTheme="majorBidi" w:eastAsiaTheme="majorEastAsia" w:hAnsiTheme="majorBidi" w:cstheme="majorBidi"/>
                    <w:color w:val="212121"/>
                    <w:sz w:val="16"/>
                    <w:szCs w:val="16"/>
                  </w:rPr>
                </w:rPrChange>
              </w:rPr>
              <w:t>keys</w:t>
            </w:r>
            <w:r w:rsidRPr="00B653BA">
              <w:rPr>
                <w:rStyle w:val="o"/>
                <w:rFonts w:asciiTheme="majorBidi" w:eastAsiaTheme="majorEastAsia" w:hAnsiTheme="majorBidi" w:cstheme="majorBidi"/>
                <w:b/>
                <w:bCs/>
                <w:color w:val="212121"/>
                <w:sz w:val="16"/>
                <w:szCs w:val="16"/>
                <w:lang w:val="en-US"/>
                <w:rPrChange w:id="1000"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p"/>
                <w:rFonts w:asciiTheme="majorBidi" w:eastAsiaTheme="majorEastAsia" w:hAnsiTheme="majorBidi" w:cstheme="majorBidi"/>
                <w:color w:val="212121"/>
                <w:sz w:val="16"/>
                <w:szCs w:val="16"/>
                <w:lang w:val="en-US"/>
                <w:rPrChange w:id="1001" w:author="Shirilord, Isaac (ARTORG)" w:date="2024-05-29T17:37:00Z">
                  <w:rPr>
                    <w:rStyle w:val="p"/>
                    <w:rFonts w:asciiTheme="majorBidi" w:eastAsiaTheme="majorEastAsia" w:hAnsiTheme="majorBidi" w:cstheme="majorBidi"/>
                    <w:color w:val="212121"/>
                    <w:sz w:val="16"/>
                    <w:szCs w:val="16"/>
                  </w:rPr>
                </w:rPrChange>
              </w:rPr>
              <w:t>[</w:t>
            </w:r>
            <w:r w:rsidRPr="00B653BA">
              <w:rPr>
                <w:rStyle w:val="s2"/>
                <w:rFonts w:asciiTheme="majorBidi" w:eastAsiaTheme="majorEastAsia" w:hAnsiTheme="majorBidi" w:cstheme="majorBidi"/>
                <w:color w:val="212121"/>
                <w:sz w:val="16"/>
                <w:szCs w:val="16"/>
                <w:lang w:val="en-US"/>
                <w:rPrChange w:id="1002" w:author="Shirilord, Isaac (ARTORG)" w:date="2024-05-29T17:37:00Z">
                  <w:rPr>
                    <w:rStyle w:val="s2"/>
                    <w:rFonts w:asciiTheme="majorBidi" w:eastAsiaTheme="majorEastAsia" w:hAnsiTheme="majorBidi" w:cstheme="majorBidi"/>
                    <w:color w:val="212121"/>
                    <w:sz w:val="16"/>
                    <w:szCs w:val="16"/>
                  </w:rPr>
                </w:rPrChange>
              </w:rPr>
              <w:t>"image"</w:t>
            </w:r>
            <w:r w:rsidRPr="00B653BA">
              <w:rPr>
                <w:rStyle w:val="p"/>
                <w:rFonts w:asciiTheme="majorBidi" w:eastAsiaTheme="majorEastAsia" w:hAnsiTheme="majorBidi" w:cstheme="majorBidi"/>
                <w:color w:val="212121"/>
                <w:sz w:val="16"/>
                <w:szCs w:val="16"/>
                <w:lang w:val="en-US"/>
                <w:rPrChange w:id="1003"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1004" w:author="Shirilord, Isaac (ARTORG)" w:date="2024-05-29T17:37:00Z">
                  <w:rPr>
                    <w:rFonts w:asciiTheme="majorBidi" w:hAnsiTheme="majorBidi" w:cstheme="majorBidi"/>
                    <w:color w:val="212121"/>
                    <w:sz w:val="16"/>
                    <w:szCs w:val="16"/>
                  </w:rPr>
                </w:rPrChange>
              </w:rPr>
              <w:t xml:space="preserve"> </w:t>
            </w:r>
            <w:r w:rsidRPr="00B653BA">
              <w:rPr>
                <w:rStyle w:val="s2"/>
                <w:rFonts w:asciiTheme="majorBidi" w:eastAsiaTheme="majorEastAsia" w:hAnsiTheme="majorBidi" w:cstheme="majorBidi"/>
                <w:color w:val="212121"/>
                <w:sz w:val="16"/>
                <w:szCs w:val="16"/>
                <w:lang w:val="en-US"/>
                <w:rPrChange w:id="1005" w:author="Shirilord, Isaac (ARTORG)" w:date="2024-05-29T17:37:00Z">
                  <w:rPr>
                    <w:rStyle w:val="s2"/>
                    <w:rFonts w:asciiTheme="majorBidi" w:eastAsiaTheme="majorEastAsia" w:hAnsiTheme="majorBidi" w:cstheme="majorBidi"/>
                    <w:color w:val="212121"/>
                    <w:sz w:val="16"/>
                    <w:szCs w:val="16"/>
                  </w:rPr>
                </w:rPrChange>
              </w:rPr>
              <w:t>"target"</w:t>
            </w:r>
            <w:r w:rsidRPr="00B653BA">
              <w:rPr>
                <w:rStyle w:val="p"/>
                <w:rFonts w:asciiTheme="majorBidi" w:eastAsiaTheme="majorEastAsia" w:hAnsiTheme="majorBidi" w:cstheme="majorBidi"/>
                <w:color w:val="212121"/>
                <w:sz w:val="16"/>
                <w:szCs w:val="16"/>
                <w:lang w:val="en-US"/>
                <w:rPrChange w:id="1006" w:author="Shirilord, Isaac (ARTORG)" w:date="2024-05-29T17:37:00Z">
                  <w:rPr>
                    <w:rStyle w:val="p"/>
                    <w:rFonts w:asciiTheme="majorBidi" w:eastAsiaTheme="majorEastAsia" w:hAnsiTheme="majorBidi" w:cstheme="majorBidi"/>
                    <w:color w:val="212121"/>
                    <w:sz w:val="16"/>
                    <w:szCs w:val="16"/>
                  </w:rPr>
                </w:rPrChange>
              </w:rPr>
              <w:t>],</w:t>
            </w:r>
            <w:proofErr w:type="spellStart"/>
            <w:r w:rsidRPr="00B653BA">
              <w:rPr>
                <w:rStyle w:val="n"/>
                <w:rFonts w:asciiTheme="majorBidi" w:eastAsiaTheme="majorEastAsia" w:hAnsiTheme="majorBidi" w:cstheme="majorBidi"/>
                <w:color w:val="212121"/>
                <w:sz w:val="16"/>
                <w:szCs w:val="16"/>
                <w:lang w:val="en-US"/>
                <w:rPrChange w:id="1007" w:author="Shirilord, Isaac (ARTORG)" w:date="2024-05-29T17:37:00Z">
                  <w:rPr>
                    <w:rStyle w:val="n"/>
                    <w:rFonts w:asciiTheme="majorBidi" w:eastAsiaTheme="majorEastAsia" w:hAnsiTheme="majorBidi" w:cstheme="majorBidi"/>
                    <w:color w:val="212121"/>
                    <w:sz w:val="16"/>
                    <w:szCs w:val="16"/>
                  </w:rPr>
                </w:rPrChange>
              </w:rPr>
              <w:t>label_key</w:t>
            </w:r>
            <w:proofErr w:type="spellEnd"/>
            <w:r w:rsidRPr="00B653BA">
              <w:rPr>
                <w:rStyle w:val="o"/>
                <w:rFonts w:asciiTheme="majorBidi" w:eastAsiaTheme="majorEastAsia" w:hAnsiTheme="majorBidi" w:cstheme="majorBidi"/>
                <w:b/>
                <w:bCs/>
                <w:color w:val="212121"/>
                <w:sz w:val="16"/>
                <w:szCs w:val="16"/>
                <w:lang w:val="en-US"/>
                <w:rPrChange w:id="1008"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s2"/>
                <w:rFonts w:asciiTheme="majorBidi" w:eastAsiaTheme="majorEastAsia" w:hAnsiTheme="majorBidi" w:cstheme="majorBidi"/>
                <w:color w:val="212121"/>
                <w:sz w:val="16"/>
                <w:szCs w:val="16"/>
                <w:lang w:val="en-US"/>
                <w:rPrChange w:id="1009" w:author="Shirilord, Isaac (ARTORG)" w:date="2024-05-29T17:37:00Z">
                  <w:rPr>
                    <w:rStyle w:val="s2"/>
                    <w:rFonts w:asciiTheme="majorBidi" w:eastAsiaTheme="majorEastAsia" w:hAnsiTheme="majorBidi" w:cstheme="majorBidi"/>
                    <w:color w:val="212121"/>
                    <w:sz w:val="16"/>
                    <w:szCs w:val="16"/>
                  </w:rPr>
                </w:rPrChange>
              </w:rPr>
              <w:t>"target"</w:t>
            </w:r>
            <w:r w:rsidRPr="00B653BA">
              <w:rPr>
                <w:rStyle w:val="p"/>
                <w:rFonts w:asciiTheme="majorBidi" w:eastAsiaTheme="majorEastAsia" w:hAnsiTheme="majorBidi" w:cstheme="majorBidi"/>
                <w:color w:val="212121"/>
                <w:sz w:val="16"/>
                <w:szCs w:val="16"/>
                <w:lang w:val="en-US"/>
                <w:rPrChange w:id="1010"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1011" w:author="Shirilord, Isaac (ARTORG)" w:date="2024-05-29T17:37:00Z">
                  <w:rPr>
                    <w:rFonts w:asciiTheme="majorBidi" w:hAnsiTheme="majorBidi" w:cstheme="majorBidi"/>
                    <w:color w:val="212121"/>
                    <w:sz w:val="16"/>
                    <w:szCs w:val="16"/>
                  </w:rPr>
                </w:rPrChange>
              </w:rPr>
              <w:t xml:space="preserve"> </w:t>
            </w:r>
            <w:proofErr w:type="spellStart"/>
            <w:r w:rsidRPr="00B653BA">
              <w:rPr>
                <w:rStyle w:val="n"/>
                <w:rFonts w:asciiTheme="majorBidi" w:eastAsiaTheme="majorEastAsia" w:hAnsiTheme="majorBidi" w:cstheme="majorBidi"/>
                <w:color w:val="212121"/>
                <w:sz w:val="16"/>
                <w:szCs w:val="16"/>
                <w:lang w:val="en-US"/>
                <w:rPrChange w:id="1012" w:author="Shirilord, Isaac (ARTORG)" w:date="2024-05-29T17:37:00Z">
                  <w:rPr>
                    <w:rStyle w:val="n"/>
                    <w:rFonts w:asciiTheme="majorBidi" w:eastAsiaTheme="majorEastAsia" w:hAnsiTheme="majorBidi" w:cstheme="majorBidi"/>
                    <w:color w:val="212121"/>
                    <w:sz w:val="16"/>
                    <w:szCs w:val="16"/>
                  </w:rPr>
                </w:rPrChange>
              </w:rPr>
              <w:t>spatial_size</w:t>
            </w:r>
            <w:proofErr w:type="spellEnd"/>
            <w:r w:rsidRPr="00B653BA">
              <w:rPr>
                <w:rStyle w:val="o"/>
                <w:rFonts w:asciiTheme="majorBidi" w:eastAsiaTheme="majorEastAsia" w:hAnsiTheme="majorBidi" w:cstheme="majorBidi"/>
                <w:b/>
                <w:bCs/>
                <w:color w:val="212121"/>
                <w:sz w:val="16"/>
                <w:szCs w:val="16"/>
                <w:lang w:val="en-US"/>
                <w:rPrChange w:id="1013"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p"/>
                <w:rFonts w:asciiTheme="majorBidi" w:eastAsiaTheme="majorEastAsia" w:hAnsiTheme="majorBidi" w:cstheme="majorBidi"/>
                <w:color w:val="212121"/>
                <w:sz w:val="16"/>
                <w:szCs w:val="16"/>
                <w:lang w:val="en-US"/>
                <w:rPrChange w:id="1014" w:author="Shirilord, Isaac (ARTORG)" w:date="2024-05-29T17:37:00Z">
                  <w:rPr>
                    <w:rStyle w:val="p"/>
                    <w:rFonts w:asciiTheme="majorBidi" w:eastAsiaTheme="majorEastAsia" w:hAnsiTheme="majorBidi" w:cstheme="majorBidi"/>
                    <w:color w:val="212121"/>
                    <w:sz w:val="16"/>
                    <w:szCs w:val="16"/>
                  </w:rPr>
                </w:rPrChange>
              </w:rPr>
              <w:t>(</w:t>
            </w:r>
            <w:r w:rsidRPr="00B653BA">
              <w:rPr>
                <w:rStyle w:val="mi"/>
                <w:rFonts w:asciiTheme="majorBidi" w:eastAsiaTheme="majorEastAsia" w:hAnsiTheme="majorBidi" w:cstheme="majorBidi"/>
                <w:color w:val="212121"/>
                <w:sz w:val="16"/>
                <w:szCs w:val="16"/>
                <w:lang w:val="en-US"/>
                <w:rPrChange w:id="1015" w:author="Shirilord, Isaac (ARTORG)" w:date="2024-05-29T17:37:00Z">
                  <w:rPr>
                    <w:rStyle w:val="mi"/>
                    <w:rFonts w:asciiTheme="majorBidi" w:eastAsiaTheme="majorEastAsia" w:hAnsiTheme="majorBidi" w:cstheme="majorBidi"/>
                    <w:color w:val="212121"/>
                    <w:sz w:val="16"/>
                    <w:szCs w:val="16"/>
                  </w:rPr>
                </w:rPrChange>
              </w:rPr>
              <w:t>168</w:t>
            </w:r>
            <w:r w:rsidRPr="00B653BA">
              <w:rPr>
                <w:rStyle w:val="p"/>
                <w:rFonts w:asciiTheme="majorBidi" w:eastAsiaTheme="majorEastAsia" w:hAnsiTheme="majorBidi" w:cstheme="majorBidi"/>
                <w:color w:val="212121"/>
                <w:sz w:val="16"/>
                <w:szCs w:val="16"/>
                <w:lang w:val="en-US"/>
                <w:rPrChange w:id="1016"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1017" w:author="Shirilord, Isaac (ARTORG)" w:date="2024-05-29T17:37:00Z">
                  <w:rPr>
                    <w:rFonts w:asciiTheme="majorBidi" w:hAnsiTheme="majorBidi" w:cstheme="majorBidi"/>
                    <w:color w:val="212121"/>
                    <w:sz w:val="16"/>
                    <w:szCs w:val="16"/>
                  </w:rPr>
                </w:rPrChange>
              </w:rPr>
              <w:t xml:space="preserve"> </w:t>
            </w:r>
            <w:r w:rsidRPr="00B653BA">
              <w:rPr>
                <w:rStyle w:val="mi"/>
                <w:rFonts w:asciiTheme="majorBidi" w:eastAsiaTheme="majorEastAsia" w:hAnsiTheme="majorBidi" w:cstheme="majorBidi"/>
                <w:color w:val="212121"/>
                <w:sz w:val="16"/>
                <w:szCs w:val="16"/>
                <w:lang w:val="en-US"/>
                <w:rPrChange w:id="1018" w:author="Shirilord, Isaac (ARTORG)" w:date="2024-05-29T17:37:00Z">
                  <w:rPr>
                    <w:rStyle w:val="mi"/>
                    <w:rFonts w:asciiTheme="majorBidi" w:eastAsiaTheme="majorEastAsia" w:hAnsiTheme="majorBidi" w:cstheme="majorBidi"/>
                    <w:color w:val="212121"/>
                    <w:sz w:val="16"/>
                    <w:szCs w:val="16"/>
                  </w:rPr>
                </w:rPrChange>
              </w:rPr>
              <w:t>168</w:t>
            </w:r>
            <w:r w:rsidRPr="00B653BA">
              <w:rPr>
                <w:rStyle w:val="p"/>
                <w:rFonts w:asciiTheme="majorBidi" w:eastAsiaTheme="majorEastAsia" w:hAnsiTheme="majorBidi" w:cstheme="majorBidi"/>
                <w:color w:val="212121"/>
                <w:sz w:val="16"/>
                <w:szCs w:val="16"/>
                <w:lang w:val="en-US"/>
                <w:rPrChange w:id="1019"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1020" w:author="Shirilord, Isaac (ARTORG)" w:date="2024-05-29T17:37:00Z">
                  <w:rPr>
                    <w:rFonts w:asciiTheme="majorBidi" w:hAnsiTheme="majorBidi" w:cstheme="majorBidi"/>
                    <w:color w:val="212121"/>
                    <w:sz w:val="16"/>
                    <w:szCs w:val="16"/>
                  </w:rPr>
                </w:rPrChange>
              </w:rPr>
              <w:t xml:space="preserve"> </w:t>
            </w:r>
            <w:r w:rsidRPr="00B653BA">
              <w:rPr>
                <w:rStyle w:val="mi"/>
                <w:rFonts w:asciiTheme="majorBidi" w:eastAsiaTheme="majorEastAsia" w:hAnsiTheme="majorBidi" w:cstheme="majorBidi"/>
                <w:color w:val="212121"/>
                <w:sz w:val="16"/>
                <w:szCs w:val="16"/>
                <w:lang w:val="en-US"/>
                <w:rPrChange w:id="1021" w:author="Shirilord, Isaac (ARTORG)" w:date="2024-05-29T17:37:00Z">
                  <w:rPr>
                    <w:rStyle w:val="mi"/>
                    <w:rFonts w:asciiTheme="majorBidi" w:eastAsiaTheme="majorEastAsia" w:hAnsiTheme="majorBidi" w:cstheme="majorBidi"/>
                    <w:color w:val="212121"/>
                    <w:sz w:val="16"/>
                    <w:szCs w:val="16"/>
                  </w:rPr>
                </w:rPrChange>
              </w:rPr>
              <w:t>32</w:t>
            </w:r>
            <w:r w:rsidRPr="00B653BA">
              <w:rPr>
                <w:rStyle w:val="p"/>
                <w:rFonts w:asciiTheme="majorBidi" w:eastAsiaTheme="majorEastAsia" w:hAnsiTheme="majorBidi" w:cstheme="majorBidi"/>
                <w:color w:val="212121"/>
                <w:sz w:val="16"/>
                <w:szCs w:val="16"/>
                <w:lang w:val="en-US"/>
                <w:rPrChange w:id="1022"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1023" w:author="Shirilord, Isaac (ARTORG)" w:date="2024-05-29T17:37:00Z">
                  <w:rPr>
                    <w:rFonts w:asciiTheme="majorBidi" w:hAnsiTheme="majorBidi" w:cstheme="majorBidi"/>
                    <w:color w:val="212121"/>
                    <w:sz w:val="16"/>
                    <w:szCs w:val="16"/>
                  </w:rPr>
                </w:rPrChange>
              </w:rPr>
              <w:t xml:space="preserve">   </w:t>
            </w:r>
            <w:r w:rsidRPr="00B653BA">
              <w:rPr>
                <w:rStyle w:val="n"/>
                <w:rFonts w:asciiTheme="majorBidi" w:eastAsiaTheme="majorEastAsia" w:hAnsiTheme="majorBidi" w:cstheme="majorBidi"/>
                <w:color w:val="212121"/>
                <w:sz w:val="16"/>
                <w:szCs w:val="16"/>
                <w:lang w:val="en-US"/>
                <w:rPrChange w:id="1024" w:author="Shirilord, Isaac (ARTORG)" w:date="2024-05-29T17:37:00Z">
                  <w:rPr>
                    <w:rStyle w:val="n"/>
                    <w:rFonts w:asciiTheme="majorBidi" w:eastAsiaTheme="majorEastAsia" w:hAnsiTheme="majorBidi" w:cstheme="majorBidi"/>
                    <w:color w:val="212121"/>
                    <w:sz w:val="16"/>
                    <w:szCs w:val="16"/>
                  </w:rPr>
                </w:rPrChange>
              </w:rPr>
              <w:t>pos</w:t>
            </w:r>
            <w:r w:rsidRPr="00B653BA">
              <w:rPr>
                <w:rStyle w:val="o"/>
                <w:rFonts w:asciiTheme="majorBidi" w:eastAsiaTheme="majorEastAsia" w:hAnsiTheme="majorBidi" w:cstheme="majorBidi"/>
                <w:b/>
                <w:bCs/>
                <w:color w:val="212121"/>
                <w:sz w:val="16"/>
                <w:szCs w:val="16"/>
                <w:lang w:val="en-US"/>
                <w:rPrChange w:id="1025"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mi"/>
                <w:rFonts w:asciiTheme="majorBidi" w:eastAsiaTheme="majorEastAsia" w:hAnsiTheme="majorBidi" w:cstheme="majorBidi"/>
                <w:color w:val="212121"/>
                <w:sz w:val="16"/>
                <w:szCs w:val="16"/>
                <w:lang w:val="en-US"/>
                <w:rPrChange w:id="1026" w:author="Shirilord, Isaac (ARTORG)" w:date="2024-05-29T17:37:00Z">
                  <w:rPr>
                    <w:rStyle w:val="mi"/>
                    <w:rFonts w:asciiTheme="majorBidi" w:eastAsiaTheme="majorEastAsia" w:hAnsiTheme="majorBidi" w:cstheme="majorBidi"/>
                    <w:color w:val="212121"/>
                    <w:sz w:val="16"/>
                    <w:szCs w:val="16"/>
                  </w:rPr>
                </w:rPrChange>
              </w:rPr>
              <w:t>1</w:t>
            </w:r>
            <w:r w:rsidRPr="00B653BA">
              <w:rPr>
                <w:rStyle w:val="p"/>
                <w:rFonts w:asciiTheme="majorBidi" w:eastAsiaTheme="majorEastAsia" w:hAnsiTheme="majorBidi" w:cstheme="majorBidi"/>
                <w:color w:val="212121"/>
                <w:sz w:val="16"/>
                <w:szCs w:val="16"/>
                <w:lang w:val="en-US"/>
                <w:rPrChange w:id="1027" w:author="Shirilord, Isaac (ARTORG)" w:date="2024-05-29T17:37:00Z">
                  <w:rPr>
                    <w:rStyle w:val="p"/>
                    <w:rFonts w:asciiTheme="majorBidi" w:eastAsiaTheme="majorEastAsia" w:hAnsiTheme="majorBidi" w:cstheme="majorBidi"/>
                    <w:color w:val="212121"/>
                    <w:sz w:val="16"/>
                    <w:szCs w:val="16"/>
                  </w:rPr>
                </w:rPrChange>
              </w:rPr>
              <w:t>,</w:t>
            </w:r>
            <w:r w:rsidRPr="00B653BA">
              <w:rPr>
                <w:rStyle w:val="n"/>
                <w:rFonts w:asciiTheme="majorBidi" w:eastAsiaTheme="majorEastAsia" w:hAnsiTheme="majorBidi" w:cstheme="majorBidi"/>
                <w:color w:val="212121"/>
                <w:sz w:val="16"/>
                <w:szCs w:val="16"/>
                <w:lang w:val="en-US"/>
                <w:rPrChange w:id="1028" w:author="Shirilord, Isaac (ARTORG)" w:date="2024-05-29T17:37:00Z">
                  <w:rPr>
                    <w:rStyle w:val="n"/>
                    <w:rFonts w:asciiTheme="majorBidi" w:eastAsiaTheme="majorEastAsia" w:hAnsiTheme="majorBidi" w:cstheme="majorBidi"/>
                    <w:color w:val="212121"/>
                    <w:sz w:val="16"/>
                    <w:szCs w:val="16"/>
                  </w:rPr>
                </w:rPrChange>
              </w:rPr>
              <w:t>neg</w:t>
            </w:r>
            <w:r w:rsidRPr="00B653BA">
              <w:rPr>
                <w:rStyle w:val="o"/>
                <w:rFonts w:asciiTheme="majorBidi" w:eastAsiaTheme="majorEastAsia" w:hAnsiTheme="majorBidi" w:cstheme="majorBidi"/>
                <w:b/>
                <w:bCs/>
                <w:color w:val="212121"/>
                <w:sz w:val="16"/>
                <w:szCs w:val="16"/>
                <w:lang w:val="en-US"/>
                <w:rPrChange w:id="1029"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mi"/>
                <w:rFonts w:asciiTheme="majorBidi" w:eastAsiaTheme="majorEastAsia" w:hAnsiTheme="majorBidi" w:cstheme="majorBidi"/>
                <w:color w:val="212121"/>
                <w:sz w:val="16"/>
                <w:szCs w:val="16"/>
                <w:lang w:val="en-US"/>
                <w:rPrChange w:id="1030" w:author="Shirilord, Isaac (ARTORG)" w:date="2024-05-29T17:37:00Z">
                  <w:rPr>
                    <w:rStyle w:val="mi"/>
                    <w:rFonts w:asciiTheme="majorBidi" w:eastAsiaTheme="majorEastAsia" w:hAnsiTheme="majorBidi" w:cstheme="majorBidi"/>
                    <w:color w:val="212121"/>
                    <w:sz w:val="16"/>
                    <w:szCs w:val="16"/>
                  </w:rPr>
                </w:rPrChange>
              </w:rPr>
              <w:t>1</w:t>
            </w:r>
            <w:r w:rsidRPr="00B653BA">
              <w:rPr>
                <w:rStyle w:val="p"/>
                <w:rFonts w:asciiTheme="majorBidi" w:eastAsiaTheme="majorEastAsia" w:hAnsiTheme="majorBidi" w:cstheme="majorBidi"/>
                <w:color w:val="212121"/>
                <w:sz w:val="16"/>
                <w:szCs w:val="16"/>
                <w:lang w:val="en-US"/>
                <w:rPrChange w:id="1031" w:author="Shirilord, Isaac (ARTORG)" w:date="2024-05-29T17:37:00Z">
                  <w:rPr>
                    <w:rStyle w:val="p"/>
                    <w:rFonts w:asciiTheme="majorBidi" w:eastAsiaTheme="majorEastAsia" w:hAnsiTheme="majorBidi" w:cstheme="majorBidi"/>
                    <w:color w:val="212121"/>
                    <w:sz w:val="16"/>
                    <w:szCs w:val="16"/>
                  </w:rPr>
                </w:rPrChange>
              </w:rPr>
              <w:t>,</w:t>
            </w:r>
            <w:r w:rsidRPr="00B653BA">
              <w:rPr>
                <w:rStyle w:val="n"/>
                <w:rFonts w:asciiTheme="majorBidi" w:eastAsiaTheme="majorEastAsia" w:hAnsiTheme="majorBidi" w:cstheme="majorBidi"/>
                <w:color w:val="212121"/>
                <w:sz w:val="16"/>
                <w:szCs w:val="16"/>
                <w:lang w:val="en-US"/>
                <w:rPrChange w:id="1032" w:author="Shirilord, Isaac (ARTORG)" w:date="2024-05-29T17:37:00Z">
                  <w:rPr>
                    <w:rStyle w:val="n"/>
                    <w:rFonts w:asciiTheme="majorBidi" w:eastAsiaTheme="majorEastAsia" w:hAnsiTheme="majorBidi" w:cstheme="majorBidi"/>
                    <w:color w:val="212121"/>
                    <w:sz w:val="16"/>
                    <w:szCs w:val="16"/>
                  </w:rPr>
                </w:rPrChange>
              </w:rPr>
              <w:t>num_samples</w:t>
            </w:r>
            <w:r w:rsidRPr="00B653BA">
              <w:rPr>
                <w:rStyle w:val="o"/>
                <w:rFonts w:asciiTheme="majorBidi" w:eastAsiaTheme="majorEastAsia" w:hAnsiTheme="majorBidi" w:cstheme="majorBidi"/>
                <w:b/>
                <w:bCs/>
                <w:color w:val="212121"/>
                <w:sz w:val="16"/>
                <w:szCs w:val="16"/>
                <w:lang w:val="en-US"/>
                <w:rPrChange w:id="1033"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mi"/>
                <w:rFonts w:asciiTheme="majorBidi" w:eastAsiaTheme="majorEastAsia" w:hAnsiTheme="majorBidi" w:cstheme="majorBidi"/>
                <w:color w:val="212121"/>
                <w:sz w:val="16"/>
                <w:szCs w:val="16"/>
                <w:lang w:val="en-US"/>
                <w:rPrChange w:id="1034" w:author="Shirilord, Isaac (ARTORG)" w:date="2024-05-29T17:37:00Z">
                  <w:rPr>
                    <w:rStyle w:val="mi"/>
                    <w:rFonts w:asciiTheme="majorBidi" w:eastAsiaTheme="majorEastAsia" w:hAnsiTheme="majorBidi" w:cstheme="majorBidi"/>
                    <w:color w:val="212121"/>
                    <w:sz w:val="16"/>
                    <w:szCs w:val="16"/>
                  </w:rPr>
                </w:rPrChange>
              </w:rPr>
              <w:t>4</w:t>
            </w:r>
            <w:r w:rsidRPr="00B653BA">
              <w:rPr>
                <w:rStyle w:val="p"/>
                <w:rFonts w:asciiTheme="majorBidi" w:eastAsiaTheme="majorEastAsia" w:hAnsiTheme="majorBidi" w:cstheme="majorBidi"/>
                <w:color w:val="212121"/>
                <w:sz w:val="16"/>
                <w:szCs w:val="16"/>
                <w:lang w:val="en-US"/>
                <w:rPrChange w:id="1035" w:author="Shirilord, Isaac (ARTORG)" w:date="2024-05-29T17:37:00Z">
                  <w:rPr>
                    <w:rStyle w:val="p"/>
                    <w:rFonts w:asciiTheme="majorBidi" w:eastAsiaTheme="majorEastAsia" w:hAnsiTheme="majorBidi" w:cstheme="majorBidi"/>
                    <w:color w:val="212121"/>
                    <w:sz w:val="16"/>
                    <w:szCs w:val="16"/>
                  </w:rPr>
                </w:rPrChange>
              </w:rPr>
              <w:t>,</w:t>
            </w:r>
            <w:r w:rsidRPr="00B653BA">
              <w:rPr>
                <w:rStyle w:val="n"/>
                <w:rFonts w:asciiTheme="majorBidi" w:eastAsiaTheme="majorEastAsia" w:hAnsiTheme="majorBidi" w:cstheme="majorBidi"/>
                <w:color w:val="212121"/>
                <w:sz w:val="16"/>
                <w:szCs w:val="16"/>
                <w:lang w:val="en-US"/>
                <w:rPrChange w:id="1036" w:author="Shirilord, Isaac (ARTORG)" w:date="2024-05-29T17:37:00Z">
                  <w:rPr>
                    <w:rStyle w:val="n"/>
                    <w:rFonts w:asciiTheme="majorBidi" w:eastAsiaTheme="majorEastAsia" w:hAnsiTheme="majorBidi" w:cstheme="majorBidi"/>
                    <w:color w:val="212121"/>
                    <w:sz w:val="16"/>
                    <w:szCs w:val="16"/>
                  </w:rPr>
                </w:rPrChange>
              </w:rPr>
              <w:t>image_key</w:t>
            </w:r>
            <w:r w:rsidRPr="00B653BA">
              <w:rPr>
                <w:rStyle w:val="o"/>
                <w:rFonts w:asciiTheme="majorBidi" w:eastAsiaTheme="majorEastAsia" w:hAnsiTheme="majorBidi" w:cstheme="majorBidi"/>
                <w:b/>
                <w:bCs/>
                <w:color w:val="212121"/>
                <w:sz w:val="16"/>
                <w:szCs w:val="16"/>
                <w:lang w:val="en-US"/>
                <w:rPrChange w:id="1037"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s2"/>
                <w:rFonts w:asciiTheme="majorBidi" w:eastAsiaTheme="majorEastAsia" w:hAnsiTheme="majorBidi" w:cstheme="majorBidi"/>
                <w:color w:val="212121"/>
                <w:sz w:val="16"/>
                <w:szCs w:val="16"/>
                <w:lang w:val="en-US"/>
                <w:rPrChange w:id="1038" w:author="Shirilord, Isaac (ARTORG)" w:date="2024-05-29T17:37:00Z">
                  <w:rPr>
                    <w:rStyle w:val="s2"/>
                    <w:rFonts w:asciiTheme="majorBidi" w:eastAsiaTheme="majorEastAsia" w:hAnsiTheme="majorBidi" w:cstheme="majorBidi"/>
                    <w:color w:val="212121"/>
                    <w:sz w:val="16"/>
                    <w:szCs w:val="16"/>
                  </w:rPr>
                </w:rPrChange>
              </w:rPr>
              <w:t>"image"</w:t>
            </w:r>
            <w:r w:rsidRPr="00B653BA">
              <w:rPr>
                <w:rStyle w:val="p"/>
                <w:rFonts w:asciiTheme="majorBidi" w:eastAsiaTheme="majorEastAsia" w:hAnsiTheme="majorBidi" w:cstheme="majorBidi"/>
                <w:color w:val="212121"/>
                <w:sz w:val="16"/>
                <w:szCs w:val="16"/>
                <w:lang w:val="en-US"/>
                <w:rPrChange w:id="1039" w:author="Shirilord, Isaac (ARTORG)" w:date="2024-05-29T17:37:00Z">
                  <w:rPr>
                    <w:rStyle w:val="p"/>
                    <w:rFonts w:asciiTheme="majorBidi" w:eastAsiaTheme="majorEastAsia" w:hAnsiTheme="majorBidi" w:cstheme="majorBidi"/>
                    <w:color w:val="212121"/>
                    <w:sz w:val="16"/>
                    <w:szCs w:val="16"/>
                  </w:rPr>
                </w:rPrChange>
              </w:rPr>
              <w:t>,</w:t>
            </w:r>
            <w:proofErr w:type="spellStart"/>
            <w:r w:rsidRPr="00B653BA">
              <w:rPr>
                <w:rStyle w:val="n"/>
                <w:rFonts w:asciiTheme="majorBidi" w:eastAsiaTheme="majorEastAsia" w:hAnsiTheme="majorBidi" w:cstheme="majorBidi"/>
                <w:color w:val="212121"/>
                <w:sz w:val="16"/>
                <w:szCs w:val="16"/>
                <w:lang w:val="en-US"/>
                <w:rPrChange w:id="1040" w:author="Shirilord, Isaac (ARTORG)" w:date="2024-05-29T17:37:00Z">
                  <w:rPr>
                    <w:rStyle w:val="n"/>
                    <w:rFonts w:asciiTheme="majorBidi" w:eastAsiaTheme="majorEastAsia" w:hAnsiTheme="majorBidi" w:cstheme="majorBidi"/>
                    <w:color w:val="212121"/>
                    <w:sz w:val="16"/>
                    <w:szCs w:val="16"/>
                  </w:rPr>
                </w:rPrChange>
              </w:rPr>
              <w:t>image_threshold</w:t>
            </w:r>
            <w:proofErr w:type="spellEnd"/>
            <w:r w:rsidRPr="00B653BA">
              <w:rPr>
                <w:rStyle w:val="o"/>
                <w:rFonts w:asciiTheme="majorBidi" w:eastAsiaTheme="majorEastAsia" w:hAnsiTheme="majorBidi" w:cstheme="majorBidi"/>
                <w:b/>
                <w:bCs/>
                <w:color w:val="212121"/>
                <w:sz w:val="16"/>
                <w:szCs w:val="16"/>
                <w:lang w:val="en-US"/>
                <w:rPrChange w:id="1041"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mi"/>
                <w:rFonts w:asciiTheme="majorBidi" w:eastAsiaTheme="majorEastAsia" w:hAnsiTheme="majorBidi" w:cstheme="majorBidi"/>
                <w:color w:val="212121"/>
                <w:sz w:val="16"/>
                <w:szCs w:val="16"/>
                <w:lang w:val="en-US"/>
                <w:rPrChange w:id="1042" w:author="Shirilord, Isaac (ARTORG)" w:date="2024-05-29T17:37:00Z">
                  <w:rPr>
                    <w:rStyle w:val="mi"/>
                    <w:rFonts w:asciiTheme="majorBidi" w:eastAsiaTheme="majorEastAsia" w:hAnsiTheme="majorBidi" w:cstheme="majorBidi"/>
                    <w:color w:val="212121"/>
                    <w:sz w:val="16"/>
                    <w:szCs w:val="16"/>
                  </w:rPr>
                </w:rPrChange>
              </w:rPr>
              <w:t>0</w:t>
            </w:r>
            <w:r w:rsidRPr="00B653BA">
              <w:rPr>
                <w:rStyle w:val="p"/>
                <w:rFonts w:asciiTheme="majorBidi" w:eastAsiaTheme="majorEastAsia" w:hAnsiTheme="majorBidi" w:cstheme="majorBidi"/>
                <w:color w:val="212121"/>
                <w:sz w:val="16"/>
                <w:szCs w:val="16"/>
                <w:lang w:val="en-US"/>
                <w:rPrChange w:id="1043" w:author="Shirilord, Isaac (ARTORG)" w:date="2024-05-29T17:37:00Z">
                  <w:rPr>
                    <w:rStyle w:val="p"/>
                    <w:rFonts w:asciiTheme="majorBidi" w:eastAsiaTheme="majorEastAsia" w:hAnsiTheme="majorBidi" w:cstheme="majorBidi"/>
                    <w:color w:val="212121"/>
                    <w:sz w:val="16"/>
                    <w:szCs w:val="16"/>
                  </w:rPr>
                </w:rPrChange>
              </w:rPr>
              <w:t>,</w:t>
            </w:r>
          </w:p>
        </w:tc>
      </w:tr>
      <w:tr w:rsidR="00250867" w:rsidRPr="00B653BA" w14:paraId="6AA693F0" w14:textId="77777777" w:rsidTr="00D06CBC">
        <w:tc>
          <w:tcPr>
            <w:tcW w:w="1803" w:type="dxa"/>
          </w:tcPr>
          <w:p w14:paraId="6B3A7E14" w14:textId="77777777" w:rsidR="00250867" w:rsidRPr="00B653BA" w:rsidRDefault="00250867" w:rsidP="00D06CBC">
            <w:pPr>
              <w:pStyle w:val="NormalWeb"/>
              <w:rPr>
                <w:rFonts w:asciiTheme="majorBidi" w:eastAsiaTheme="minorHAnsi" w:hAnsiTheme="majorBidi" w:cstheme="majorBidi"/>
                <w:sz w:val="16"/>
                <w:szCs w:val="16"/>
                <w:lang w:val="en-US" w:bidi="fa-IR"/>
                <w:rPrChange w:id="1044" w:author="Shirilord, Isaac (ARTORG)" w:date="2024-05-29T17:37:00Z">
                  <w:rPr>
                    <w:rFonts w:asciiTheme="majorBidi" w:eastAsiaTheme="minorHAnsi" w:hAnsiTheme="majorBidi" w:cstheme="majorBidi"/>
                    <w:sz w:val="16"/>
                    <w:szCs w:val="16"/>
                    <w:lang w:bidi="fa-IR"/>
                  </w:rPr>
                </w:rPrChange>
              </w:rPr>
            </w:pPr>
            <w:proofErr w:type="spellStart"/>
            <w:r w:rsidRPr="00B653BA">
              <w:rPr>
                <w:rStyle w:val="n"/>
                <w:rFonts w:asciiTheme="majorBidi" w:eastAsiaTheme="majorEastAsia" w:hAnsiTheme="majorBidi" w:cstheme="majorBidi"/>
                <w:color w:val="212121"/>
                <w:sz w:val="16"/>
                <w:szCs w:val="16"/>
                <w:lang w:val="en-US"/>
                <w:rPrChange w:id="1045" w:author="Shirilord, Isaac (ARTORG)" w:date="2024-05-29T17:37:00Z">
                  <w:rPr>
                    <w:rStyle w:val="n"/>
                    <w:rFonts w:asciiTheme="majorBidi" w:eastAsiaTheme="majorEastAsia" w:hAnsiTheme="majorBidi" w:cstheme="majorBidi"/>
                    <w:color w:val="212121"/>
                    <w:sz w:val="16"/>
                    <w:szCs w:val="16"/>
                  </w:rPr>
                </w:rPrChange>
              </w:rPr>
              <w:t>val_transforms</w:t>
            </w:r>
            <w:proofErr w:type="spellEnd"/>
          </w:p>
        </w:tc>
        <w:tc>
          <w:tcPr>
            <w:tcW w:w="7213" w:type="dxa"/>
          </w:tcPr>
          <w:p w14:paraId="3E03BBCD" w14:textId="77777777" w:rsidR="00250867" w:rsidRPr="00B653BA" w:rsidRDefault="00250867" w:rsidP="00D06CBC">
            <w:pPr>
              <w:pStyle w:val="HTMLPreformatted"/>
              <w:spacing w:line="244" w:lineRule="atLeast"/>
              <w:rPr>
                <w:rFonts w:asciiTheme="majorBidi" w:hAnsiTheme="majorBidi" w:cstheme="majorBidi"/>
                <w:color w:val="212121"/>
                <w:sz w:val="16"/>
                <w:szCs w:val="16"/>
                <w:lang w:val="en-US"/>
                <w:rPrChange w:id="1046" w:author="Shirilord, Isaac (ARTORG)" w:date="2024-05-29T17:37:00Z">
                  <w:rPr>
                    <w:rFonts w:asciiTheme="majorBidi" w:hAnsiTheme="majorBidi" w:cstheme="majorBidi"/>
                    <w:color w:val="212121"/>
                    <w:sz w:val="16"/>
                    <w:szCs w:val="16"/>
                  </w:rPr>
                </w:rPrChange>
              </w:rPr>
            </w:pPr>
            <w:proofErr w:type="spellStart"/>
            <w:proofErr w:type="gramStart"/>
            <w:r w:rsidRPr="00B653BA">
              <w:rPr>
                <w:rStyle w:val="n"/>
                <w:rFonts w:asciiTheme="majorBidi" w:eastAsiaTheme="majorEastAsia" w:hAnsiTheme="majorBidi" w:cstheme="majorBidi"/>
                <w:color w:val="212121"/>
                <w:sz w:val="16"/>
                <w:szCs w:val="16"/>
                <w:lang w:val="en-US"/>
                <w:rPrChange w:id="1047" w:author="Shirilord, Isaac (ARTORG)" w:date="2024-05-29T17:37:00Z">
                  <w:rPr>
                    <w:rStyle w:val="n"/>
                    <w:rFonts w:asciiTheme="majorBidi" w:eastAsiaTheme="majorEastAsia" w:hAnsiTheme="majorBidi" w:cstheme="majorBidi"/>
                    <w:color w:val="212121"/>
                    <w:sz w:val="16"/>
                    <w:szCs w:val="16"/>
                  </w:rPr>
                </w:rPrChange>
              </w:rPr>
              <w:t>Spacingd</w:t>
            </w:r>
            <w:proofErr w:type="spellEnd"/>
            <w:r w:rsidRPr="00B653BA">
              <w:rPr>
                <w:rStyle w:val="p"/>
                <w:rFonts w:asciiTheme="majorBidi" w:eastAsiaTheme="majorEastAsia" w:hAnsiTheme="majorBidi" w:cstheme="majorBidi"/>
                <w:color w:val="212121"/>
                <w:sz w:val="16"/>
                <w:szCs w:val="16"/>
                <w:lang w:val="en-US"/>
                <w:rPrChange w:id="1048" w:author="Shirilord, Isaac (ARTORG)" w:date="2024-05-29T17:37:00Z">
                  <w:rPr>
                    <w:rStyle w:val="p"/>
                    <w:rFonts w:asciiTheme="majorBidi" w:eastAsiaTheme="majorEastAsia" w:hAnsiTheme="majorBidi" w:cstheme="majorBidi"/>
                    <w:color w:val="212121"/>
                    <w:sz w:val="16"/>
                    <w:szCs w:val="16"/>
                  </w:rPr>
                </w:rPrChange>
              </w:rPr>
              <w:t>(</w:t>
            </w:r>
            <w:proofErr w:type="gramEnd"/>
            <w:r w:rsidRPr="00B653BA">
              <w:rPr>
                <w:rStyle w:val="n"/>
                <w:rFonts w:asciiTheme="majorBidi" w:eastAsiaTheme="majorEastAsia" w:hAnsiTheme="majorBidi" w:cstheme="majorBidi"/>
                <w:color w:val="212121"/>
                <w:sz w:val="16"/>
                <w:szCs w:val="16"/>
                <w:lang w:val="en-US"/>
                <w:rPrChange w:id="1049" w:author="Shirilord, Isaac (ARTORG)" w:date="2024-05-29T17:37:00Z">
                  <w:rPr>
                    <w:rStyle w:val="n"/>
                    <w:rFonts w:asciiTheme="majorBidi" w:eastAsiaTheme="majorEastAsia" w:hAnsiTheme="majorBidi" w:cstheme="majorBidi"/>
                    <w:color w:val="212121"/>
                    <w:sz w:val="16"/>
                    <w:szCs w:val="16"/>
                  </w:rPr>
                </w:rPrChange>
              </w:rPr>
              <w:t>keys</w:t>
            </w:r>
            <w:r w:rsidRPr="00B653BA">
              <w:rPr>
                <w:rStyle w:val="o"/>
                <w:rFonts w:asciiTheme="majorBidi" w:eastAsiaTheme="majorEastAsia" w:hAnsiTheme="majorBidi" w:cstheme="majorBidi"/>
                <w:b/>
                <w:bCs/>
                <w:color w:val="212121"/>
                <w:sz w:val="16"/>
                <w:szCs w:val="16"/>
                <w:lang w:val="en-US"/>
                <w:rPrChange w:id="1050"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p"/>
                <w:rFonts w:asciiTheme="majorBidi" w:eastAsiaTheme="majorEastAsia" w:hAnsiTheme="majorBidi" w:cstheme="majorBidi"/>
                <w:color w:val="212121"/>
                <w:sz w:val="16"/>
                <w:szCs w:val="16"/>
                <w:lang w:val="en-US"/>
                <w:rPrChange w:id="1051" w:author="Shirilord, Isaac (ARTORG)" w:date="2024-05-29T17:37:00Z">
                  <w:rPr>
                    <w:rStyle w:val="p"/>
                    <w:rFonts w:asciiTheme="majorBidi" w:eastAsiaTheme="majorEastAsia" w:hAnsiTheme="majorBidi" w:cstheme="majorBidi"/>
                    <w:color w:val="212121"/>
                    <w:sz w:val="16"/>
                    <w:szCs w:val="16"/>
                  </w:rPr>
                </w:rPrChange>
              </w:rPr>
              <w:t>[</w:t>
            </w:r>
            <w:r w:rsidRPr="00B653BA">
              <w:rPr>
                <w:rStyle w:val="s2"/>
                <w:rFonts w:asciiTheme="majorBidi" w:eastAsiaTheme="majorEastAsia" w:hAnsiTheme="majorBidi" w:cstheme="majorBidi"/>
                <w:color w:val="212121"/>
                <w:sz w:val="16"/>
                <w:szCs w:val="16"/>
                <w:lang w:val="en-US"/>
                <w:rPrChange w:id="1052" w:author="Shirilord, Isaac (ARTORG)" w:date="2024-05-29T17:37:00Z">
                  <w:rPr>
                    <w:rStyle w:val="s2"/>
                    <w:rFonts w:asciiTheme="majorBidi" w:eastAsiaTheme="majorEastAsia" w:hAnsiTheme="majorBidi" w:cstheme="majorBidi"/>
                    <w:color w:val="212121"/>
                    <w:sz w:val="16"/>
                    <w:szCs w:val="16"/>
                  </w:rPr>
                </w:rPrChange>
              </w:rPr>
              <w:t>"image"</w:t>
            </w:r>
            <w:r w:rsidRPr="00B653BA">
              <w:rPr>
                <w:rStyle w:val="p"/>
                <w:rFonts w:asciiTheme="majorBidi" w:eastAsiaTheme="majorEastAsia" w:hAnsiTheme="majorBidi" w:cstheme="majorBidi"/>
                <w:color w:val="212121"/>
                <w:sz w:val="16"/>
                <w:szCs w:val="16"/>
                <w:lang w:val="en-US"/>
                <w:rPrChange w:id="1053"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1054" w:author="Shirilord, Isaac (ARTORG)" w:date="2024-05-29T17:37:00Z">
                  <w:rPr>
                    <w:rFonts w:asciiTheme="majorBidi" w:hAnsiTheme="majorBidi" w:cstheme="majorBidi"/>
                    <w:color w:val="212121"/>
                    <w:sz w:val="16"/>
                    <w:szCs w:val="16"/>
                  </w:rPr>
                </w:rPrChange>
              </w:rPr>
              <w:t xml:space="preserve"> </w:t>
            </w:r>
            <w:r w:rsidRPr="00B653BA">
              <w:rPr>
                <w:rStyle w:val="s2"/>
                <w:rFonts w:asciiTheme="majorBidi" w:eastAsiaTheme="majorEastAsia" w:hAnsiTheme="majorBidi" w:cstheme="majorBidi"/>
                <w:color w:val="212121"/>
                <w:sz w:val="16"/>
                <w:szCs w:val="16"/>
                <w:lang w:val="en-US"/>
                <w:rPrChange w:id="1055" w:author="Shirilord, Isaac (ARTORG)" w:date="2024-05-29T17:37:00Z">
                  <w:rPr>
                    <w:rStyle w:val="s2"/>
                    <w:rFonts w:asciiTheme="majorBidi" w:eastAsiaTheme="majorEastAsia" w:hAnsiTheme="majorBidi" w:cstheme="majorBidi"/>
                    <w:color w:val="212121"/>
                    <w:sz w:val="16"/>
                    <w:szCs w:val="16"/>
                  </w:rPr>
                </w:rPrChange>
              </w:rPr>
              <w:t>"target"</w:t>
            </w:r>
            <w:r w:rsidRPr="00B653BA">
              <w:rPr>
                <w:rStyle w:val="p"/>
                <w:rFonts w:asciiTheme="majorBidi" w:eastAsiaTheme="majorEastAsia" w:hAnsiTheme="majorBidi" w:cstheme="majorBidi"/>
                <w:color w:val="212121"/>
                <w:sz w:val="16"/>
                <w:szCs w:val="16"/>
                <w:lang w:val="en-US"/>
                <w:rPrChange w:id="1056"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1057" w:author="Shirilord, Isaac (ARTORG)" w:date="2024-05-29T17:37:00Z">
                  <w:rPr>
                    <w:rFonts w:asciiTheme="majorBidi" w:hAnsiTheme="majorBidi" w:cstheme="majorBidi"/>
                    <w:color w:val="212121"/>
                    <w:sz w:val="16"/>
                    <w:szCs w:val="16"/>
                  </w:rPr>
                </w:rPrChange>
              </w:rPr>
              <w:t xml:space="preserve"> </w:t>
            </w:r>
            <w:proofErr w:type="spellStart"/>
            <w:r w:rsidRPr="00B653BA">
              <w:rPr>
                <w:rStyle w:val="n"/>
                <w:rFonts w:asciiTheme="majorBidi" w:eastAsiaTheme="majorEastAsia" w:hAnsiTheme="majorBidi" w:cstheme="majorBidi"/>
                <w:color w:val="212121"/>
                <w:sz w:val="16"/>
                <w:szCs w:val="16"/>
                <w:lang w:val="en-US"/>
                <w:rPrChange w:id="1058" w:author="Shirilord, Isaac (ARTORG)" w:date="2024-05-29T17:37:00Z">
                  <w:rPr>
                    <w:rStyle w:val="n"/>
                    <w:rFonts w:asciiTheme="majorBidi" w:eastAsiaTheme="majorEastAsia" w:hAnsiTheme="majorBidi" w:cstheme="majorBidi"/>
                    <w:color w:val="212121"/>
                    <w:sz w:val="16"/>
                    <w:szCs w:val="16"/>
                  </w:rPr>
                </w:rPrChange>
              </w:rPr>
              <w:t>pixdim</w:t>
            </w:r>
            <w:proofErr w:type="spellEnd"/>
            <w:r w:rsidRPr="00B653BA">
              <w:rPr>
                <w:rStyle w:val="o"/>
                <w:rFonts w:asciiTheme="majorBidi" w:eastAsiaTheme="majorEastAsia" w:hAnsiTheme="majorBidi" w:cstheme="majorBidi"/>
                <w:b/>
                <w:bCs/>
                <w:color w:val="212121"/>
                <w:sz w:val="16"/>
                <w:szCs w:val="16"/>
                <w:lang w:val="en-US"/>
                <w:rPrChange w:id="1059"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p"/>
                <w:rFonts w:asciiTheme="majorBidi" w:eastAsiaTheme="majorEastAsia" w:hAnsiTheme="majorBidi" w:cstheme="majorBidi"/>
                <w:color w:val="212121"/>
                <w:sz w:val="16"/>
                <w:szCs w:val="16"/>
                <w:lang w:val="en-US"/>
                <w:rPrChange w:id="1060" w:author="Shirilord, Isaac (ARTORG)" w:date="2024-05-29T17:37:00Z">
                  <w:rPr>
                    <w:rStyle w:val="p"/>
                    <w:rFonts w:asciiTheme="majorBidi" w:eastAsiaTheme="majorEastAsia" w:hAnsiTheme="majorBidi" w:cstheme="majorBidi"/>
                    <w:color w:val="212121"/>
                    <w:sz w:val="16"/>
                    <w:szCs w:val="16"/>
                  </w:rPr>
                </w:rPrChange>
              </w:rPr>
              <w:t>(</w:t>
            </w:r>
            <w:r w:rsidRPr="00B653BA">
              <w:rPr>
                <w:rStyle w:val="mf"/>
                <w:rFonts w:asciiTheme="majorBidi" w:eastAsiaTheme="majorEastAsia" w:hAnsiTheme="majorBidi" w:cstheme="majorBidi"/>
                <w:color w:val="212121"/>
                <w:sz w:val="16"/>
                <w:szCs w:val="16"/>
                <w:lang w:val="en-US"/>
                <w:rPrChange w:id="1061" w:author="Shirilord, Isaac (ARTORG)" w:date="2024-05-29T17:37:00Z">
                  <w:rPr>
                    <w:rStyle w:val="mf"/>
                    <w:rFonts w:asciiTheme="majorBidi" w:eastAsiaTheme="majorEastAsia" w:hAnsiTheme="majorBidi" w:cstheme="majorBidi"/>
                    <w:color w:val="212121"/>
                    <w:sz w:val="16"/>
                    <w:szCs w:val="16"/>
                  </w:rPr>
                </w:rPrChange>
              </w:rPr>
              <w:t>4.07</w:t>
            </w:r>
            <w:r w:rsidRPr="00B653BA">
              <w:rPr>
                <w:rStyle w:val="p"/>
                <w:rFonts w:asciiTheme="majorBidi" w:eastAsiaTheme="majorEastAsia" w:hAnsiTheme="majorBidi" w:cstheme="majorBidi"/>
                <w:color w:val="212121"/>
                <w:sz w:val="16"/>
                <w:szCs w:val="16"/>
                <w:lang w:val="en-US"/>
                <w:rPrChange w:id="1062"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1063" w:author="Shirilord, Isaac (ARTORG)" w:date="2024-05-29T17:37:00Z">
                  <w:rPr>
                    <w:rFonts w:asciiTheme="majorBidi" w:hAnsiTheme="majorBidi" w:cstheme="majorBidi"/>
                    <w:color w:val="212121"/>
                    <w:sz w:val="16"/>
                    <w:szCs w:val="16"/>
                  </w:rPr>
                </w:rPrChange>
              </w:rPr>
              <w:t xml:space="preserve"> </w:t>
            </w:r>
            <w:r w:rsidRPr="00B653BA">
              <w:rPr>
                <w:rStyle w:val="mf"/>
                <w:rFonts w:asciiTheme="majorBidi" w:eastAsiaTheme="majorEastAsia" w:hAnsiTheme="majorBidi" w:cstheme="majorBidi"/>
                <w:color w:val="212121"/>
                <w:sz w:val="16"/>
                <w:szCs w:val="16"/>
                <w:lang w:val="en-US"/>
                <w:rPrChange w:id="1064" w:author="Shirilord, Isaac (ARTORG)" w:date="2024-05-29T17:37:00Z">
                  <w:rPr>
                    <w:rStyle w:val="mf"/>
                    <w:rFonts w:asciiTheme="majorBidi" w:eastAsiaTheme="majorEastAsia" w:hAnsiTheme="majorBidi" w:cstheme="majorBidi"/>
                    <w:color w:val="212121"/>
                    <w:sz w:val="16"/>
                    <w:szCs w:val="16"/>
                  </w:rPr>
                </w:rPrChange>
              </w:rPr>
              <w:t>4.07</w:t>
            </w:r>
            <w:r w:rsidRPr="00B653BA">
              <w:rPr>
                <w:rStyle w:val="p"/>
                <w:rFonts w:asciiTheme="majorBidi" w:eastAsiaTheme="majorEastAsia" w:hAnsiTheme="majorBidi" w:cstheme="majorBidi"/>
                <w:color w:val="212121"/>
                <w:sz w:val="16"/>
                <w:szCs w:val="16"/>
                <w:lang w:val="en-US"/>
                <w:rPrChange w:id="1065"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1066" w:author="Shirilord, Isaac (ARTORG)" w:date="2024-05-29T17:37:00Z">
                  <w:rPr>
                    <w:rFonts w:asciiTheme="majorBidi" w:hAnsiTheme="majorBidi" w:cstheme="majorBidi"/>
                    <w:color w:val="212121"/>
                    <w:sz w:val="16"/>
                    <w:szCs w:val="16"/>
                  </w:rPr>
                </w:rPrChange>
              </w:rPr>
              <w:t xml:space="preserve"> </w:t>
            </w:r>
            <w:r w:rsidRPr="00B653BA">
              <w:rPr>
                <w:rStyle w:val="mf"/>
                <w:rFonts w:asciiTheme="majorBidi" w:eastAsiaTheme="majorEastAsia" w:hAnsiTheme="majorBidi" w:cstheme="majorBidi"/>
                <w:color w:val="212121"/>
                <w:sz w:val="16"/>
                <w:szCs w:val="16"/>
                <w:lang w:val="en-US"/>
                <w:rPrChange w:id="1067" w:author="Shirilord, Isaac (ARTORG)" w:date="2024-05-29T17:37:00Z">
                  <w:rPr>
                    <w:rStyle w:val="mf"/>
                    <w:rFonts w:asciiTheme="majorBidi" w:eastAsiaTheme="majorEastAsia" w:hAnsiTheme="majorBidi" w:cstheme="majorBidi"/>
                    <w:color w:val="212121"/>
                    <w:sz w:val="16"/>
                    <w:szCs w:val="16"/>
                  </w:rPr>
                </w:rPrChange>
              </w:rPr>
              <w:t>3.00</w:t>
            </w:r>
            <w:r w:rsidRPr="00B653BA">
              <w:rPr>
                <w:rStyle w:val="p"/>
                <w:rFonts w:asciiTheme="majorBidi" w:eastAsiaTheme="majorEastAsia" w:hAnsiTheme="majorBidi" w:cstheme="majorBidi"/>
                <w:color w:val="212121"/>
                <w:sz w:val="16"/>
                <w:szCs w:val="16"/>
                <w:lang w:val="en-US"/>
                <w:rPrChange w:id="1068"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1069" w:author="Shirilord, Isaac (ARTORG)" w:date="2024-05-29T17:37:00Z">
                  <w:rPr>
                    <w:rFonts w:asciiTheme="majorBidi" w:hAnsiTheme="majorBidi" w:cstheme="majorBidi"/>
                    <w:color w:val="212121"/>
                    <w:sz w:val="16"/>
                    <w:szCs w:val="16"/>
                  </w:rPr>
                </w:rPrChange>
              </w:rPr>
              <w:t xml:space="preserve"> </w:t>
            </w:r>
            <w:r w:rsidRPr="00B653BA">
              <w:rPr>
                <w:rStyle w:val="n"/>
                <w:rFonts w:asciiTheme="majorBidi" w:eastAsiaTheme="majorEastAsia" w:hAnsiTheme="majorBidi" w:cstheme="majorBidi"/>
                <w:color w:val="212121"/>
                <w:sz w:val="16"/>
                <w:szCs w:val="16"/>
                <w:lang w:val="en-US"/>
                <w:rPrChange w:id="1070" w:author="Shirilord, Isaac (ARTORG)" w:date="2024-05-29T17:37:00Z">
                  <w:rPr>
                    <w:rStyle w:val="n"/>
                    <w:rFonts w:asciiTheme="majorBidi" w:eastAsiaTheme="majorEastAsia" w:hAnsiTheme="majorBidi" w:cstheme="majorBidi"/>
                    <w:color w:val="212121"/>
                    <w:sz w:val="16"/>
                    <w:szCs w:val="16"/>
                  </w:rPr>
                </w:rPrChange>
              </w:rPr>
              <w:t>mode</w:t>
            </w:r>
            <w:r w:rsidRPr="00B653BA">
              <w:rPr>
                <w:rStyle w:val="o"/>
                <w:rFonts w:asciiTheme="majorBidi" w:eastAsiaTheme="majorEastAsia" w:hAnsiTheme="majorBidi" w:cstheme="majorBidi"/>
                <w:b/>
                <w:bCs/>
                <w:color w:val="212121"/>
                <w:sz w:val="16"/>
                <w:szCs w:val="16"/>
                <w:lang w:val="en-US"/>
                <w:rPrChange w:id="1071" w:author="Shirilord, Isaac (ARTORG)" w:date="2024-05-29T17:37:00Z">
                  <w:rPr>
                    <w:rStyle w:val="o"/>
                    <w:rFonts w:asciiTheme="majorBidi" w:eastAsiaTheme="majorEastAsia" w:hAnsiTheme="majorBidi" w:cstheme="majorBidi"/>
                    <w:b/>
                    <w:bCs/>
                    <w:color w:val="212121"/>
                    <w:sz w:val="16"/>
                    <w:szCs w:val="16"/>
                  </w:rPr>
                </w:rPrChange>
              </w:rPr>
              <w:t>=</w:t>
            </w:r>
            <w:r w:rsidRPr="00B653BA">
              <w:rPr>
                <w:rFonts w:asciiTheme="majorBidi" w:hAnsiTheme="majorBidi" w:cstheme="majorBidi"/>
                <w:color w:val="212121"/>
                <w:sz w:val="16"/>
                <w:szCs w:val="16"/>
                <w:lang w:val="en-US"/>
                <w:rPrChange w:id="1072" w:author="Shirilord, Isaac (ARTORG)" w:date="2024-05-29T17:37:00Z">
                  <w:rPr>
                    <w:rFonts w:asciiTheme="majorBidi" w:hAnsiTheme="majorBidi" w:cstheme="majorBidi"/>
                    <w:color w:val="212121"/>
                    <w:sz w:val="16"/>
                    <w:szCs w:val="16"/>
                  </w:rPr>
                </w:rPrChange>
              </w:rPr>
              <w:t xml:space="preserve"> </w:t>
            </w:r>
            <w:r w:rsidRPr="00B653BA">
              <w:rPr>
                <w:rStyle w:val="s1"/>
                <w:rFonts w:asciiTheme="majorBidi" w:hAnsiTheme="majorBidi" w:cstheme="majorBidi"/>
                <w:color w:val="212121"/>
                <w:lang w:val="en-US"/>
                <w:rPrChange w:id="1073" w:author="Shirilord, Isaac (ARTORG)" w:date="2024-05-29T17:37:00Z">
                  <w:rPr>
                    <w:rStyle w:val="s1"/>
                    <w:rFonts w:asciiTheme="majorBidi" w:hAnsiTheme="majorBidi" w:cstheme="majorBidi"/>
                    <w:color w:val="212121"/>
                  </w:rPr>
                </w:rPrChange>
              </w:rPr>
              <w:t>'trilinear'</w:t>
            </w:r>
            <w:r w:rsidRPr="00B653BA">
              <w:rPr>
                <w:rStyle w:val="p"/>
                <w:rFonts w:asciiTheme="majorBidi" w:eastAsiaTheme="majorEastAsia" w:hAnsiTheme="majorBidi" w:cstheme="majorBidi"/>
                <w:color w:val="212121"/>
                <w:sz w:val="16"/>
                <w:szCs w:val="16"/>
                <w:lang w:val="en-US"/>
                <w:rPrChange w:id="1074" w:author="Shirilord, Isaac (ARTORG)" w:date="2024-05-29T17:37:00Z">
                  <w:rPr>
                    <w:rStyle w:val="p"/>
                    <w:rFonts w:asciiTheme="majorBidi" w:eastAsiaTheme="majorEastAsia" w:hAnsiTheme="majorBidi" w:cstheme="majorBidi"/>
                    <w:color w:val="212121"/>
                    <w:sz w:val="16"/>
                    <w:szCs w:val="16"/>
                  </w:rPr>
                </w:rPrChange>
              </w:rPr>
              <w:t>),</w:t>
            </w:r>
          </w:p>
          <w:p w14:paraId="30488F1A" w14:textId="77777777" w:rsidR="00250867" w:rsidRPr="00B653BA" w:rsidRDefault="00250867" w:rsidP="00D06CBC">
            <w:pPr>
              <w:pStyle w:val="HTMLPreformatted"/>
              <w:spacing w:line="244" w:lineRule="atLeast"/>
              <w:rPr>
                <w:rFonts w:asciiTheme="majorBidi" w:hAnsiTheme="majorBidi" w:cstheme="majorBidi"/>
                <w:color w:val="212121"/>
                <w:sz w:val="16"/>
                <w:szCs w:val="16"/>
                <w:lang w:val="en-US"/>
                <w:rPrChange w:id="1075" w:author="Shirilord, Isaac (ARTORG)" w:date="2024-05-29T17:37:00Z">
                  <w:rPr>
                    <w:rFonts w:asciiTheme="majorBidi" w:hAnsiTheme="majorBidi" w:cstheme="majorBidi"/>
                    <w:color w:val="212121"/>
                    <w:sz w:val="16"/>
                    <w:szCs w:val="16"/>
                  </w:rPr>
                </w:rPrChange>
              </w:rPr>
            </w:pPr>
            <w:proofErr w:type="spellStart"/>
            <w:proofErr w:type="gramStart"/>
            <w:r w:rsidRPr="00B653BA">
              <w:rPr>
                <w:rStyle w:val="n"/>
                <w:rFonts w:asciiTheme="majorBidi" w:eastAsiaTheme="majorEastAsia" w:hAnsiTheme="majorBidi" w:cstheme="majorBidi"/>
                <w:color w:val="212121"/>
                <w:sz w:val="16"/>
                <w:szCs w:val="16"/>
                <w:lang w:val="en-US"/>
                <w:rPrChange w:id="1076" w:author="Shirilord, Isaac (ARTORG)" w:date="2024-05-29T17:37:00Z">
                  <w:rPr>
                    <w:rStyle w:val="n"/>
                    <w:rFonts w:asciiTheme="majorBidi" w:eastAsiaTheme="majorEastAsia" w:hAnsiTheme="majorBidi" w:cstheme="majorBidi"/>
                    <w:color w:val="212121"/>
                    <w:sz w:val="16"/>
                    <w:szCs w:val="16"/>
                  </w:rPr>
                </w:rPrChange>
              </w:rPr>
              <w:t>SpatialPadd</w:t>
            </w:r>
            <w:proofErr w:type="spellEnd"/>
            <w:r w:rsidRPr="00B653BA">
              <w:rPr>
                <w:rStyle w:val="p"/>
                <w:rFonts w:asciiTheme="majorBidi" w:eastAsiaTheme="majorEastAsia" w:hAnsiTheme="majorBidi" w:cstheme="majorBidi"/>
                <w:color w:val="212121"/>
                <w:sz w:val="16"/>
                <w:szCs w:val="16"/>
                <w:lang w:val="en-US"/>
                <w:rPrChange w:id="1077" w:author="Shirilord, Isaac (ARTORG)" w:date="2024-05-29T17:37:00Z">
                  <w:rPr>
                    <w:rStyle w:val="p"/>
                    <w:rFonts w:asciiTheme="majorBidi" w:eastAsiaTheme="majorEastAsia" w:hAnsiTheme="majorBidi" w:cstheme="majorBidi"/>
                    <w:color w:val="212121"/>
                    <w:sz w:val="16"/>
                    <w:szCs w:val="16"/>
                  </w:rPr>
                </w:rPrChange>
              </w:rPr>
              <w:t>(</w:t>
            </w:r>
            <w:proofErr w:type="gramEnd"/>
            <w:r w:rsidRPr="00B653BA">
              <w:rPr>
                <w:rStyle w:val="n"/>
                <w:rFonts w:asciiTheme="majorBidi" w:eastAsiaTheme="majorEastAsia" w:hAnsiTheme="majorBidi" w:cstheme="majorBidi"/>
                <w:color w:val="212121"/>
                <w:sz w:val="16"/>
                <w:szCs w:val="16"/>
                <w:lang w:val="en-US"/>
                <w:rPrChange w:id="1078" w:author="Shirilord, Isaac (ARTORG)" w:date="2024-05-29T17:37:00Z">
                  <w:rPr>
                    <w:rStyle w:val="n"/>
                    <w:rFonts w:asciiTheme="majorBidi" w:eastAsiaTheme="majorEastAsia" w:hAnsiTheme="majorBidi" w:cstheme="majorBidi"/>
                    <w:color w:val="212121"/>
                    <w:sz w:val="16"/>
                    <w:szCs w:val="16"/>
                  </w:rPr>
                </w:rPrChange>
              </w:rPr>
              <w:t>keys</w:t>
            </w:r>
            <w:r w:rsidRPr="00B653BA">
              <w:rPr>
                <w:rStyle w:val="o"/>
                <w:rFonts w:asciiTheme="majorBidi" w:eastAsiaTheme="majorEastAsia" w:hAnsiTheme="majorBidi" w:cstheme="majorBidi"/>
                <w:b/>
                <w:bCs/>
                <w:color w:val="212121"/>
                <w:sz w:val="16"/>
                <w:szCs w:val="16"/>
                <w:lang w:val="en-US"/>
                <w:rPrChange w:id="1079"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p"/>
                <w:rFonts w:asciiTheme="majorBidi" w:eastAsiaTheme="majorEastAsia" w:hAnsiTheme="majorBidi" w:cstheme="majorBidi"/>
                <w:color w:val="212121"/>
                <w:sz w:val="16"/>
                <w:szCs w:val="16"/>
                <w:lang w:val="en-US"/>
                <w:rPrChange w:id="1080" w:author="Shirilord, Isaac (ARTORG)" w:date="2024-05-29T17:37:00Z">
                  <w:rPr>
                    <w:rStyle w:val="p"/>
                    <w:rFonts w:asciiTheme="majorBidi" w:eastAsiaTheme="majorEastAsia" w:hAnsiTheme="majorBidi" w:cstheme="majorBidi"/>
                    <w:color w:val="212121"/>
                    <w:sz w:val="16"/>
                    <w:szCs w:val="16"/>
                  </w:rPr>
                </w:rPrChange>
              </w:rPr>
              <w:t>[</w:t>
            </w:r>
            <w:r w:rsidRPr="00B653BA">
              <w:rPr>
                <w:rStyle w:val="s2"/>
                <w:rFonts w:asciiTheme="majorBidi" w:eastAsiaTheme="majorEastAsia" w:hAnsiTheme="majorBidi" w:cstheme="majorBidi"/>
                <w:color w:val="212121"/>
                <w:sz w:val="16"/>
                <w:szCs w:val="16"/>
                <w:lang w:val="en-US"/>
                <w:rPrChange w:id="1081" w:author="Shirilord, Isaac (ARTORG)" w:date="2024-05-29T17:37:00Z">
                  <w:rPr>
                    <w:rStyle w:val="s2"/>
                    <w:rFonts w:asciiTheme="majorBidi" w:eastAsiaTheme="majorEastAsia" w:hAnsiTheme="majorBidi" w:cstheme="majorBidi"/>
                    <w:color w:val="212121"/>
                    <w:sz w:val="16"/>
                    <w:szCs w:val="16"/>
                  </w:rPr>
                </w:rPrChange>
              </w:rPr>
              <w:t>"image"</w:t>
            </w:r>
            <w:r w:rsidRPr="00B653BA">
              <w:rPr>
                <w:rStyle w:val="p"/>
                <w:rFonts w:asciiTheme="majorBidi" w:eastAsiaTheme="majorEastAsia" w:hAnsiTheme="majorBidi" w:cstheme="majorBidi"/>
                <w:color w:val="212121"/>
                <w:sz w:val="16"/>
                <w:szCs w:val="16"/>
                <w:lang w:val="en-US"/>
                <w:rPrChange w:id="1082"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1083" w:author="Shirilord, Isaac (ARTORG)" w:date="2024-05-29T17:37:00Z">
                  <w:rPr>
                    <w:rFonts w:asciiTheme="majorBidi" w:hAnsiTheme="majorBidi" w:cstheme="majorBidi"/>
                    <w:color w:val="212121"/>
                    <w:sz w:val="16"/>
                    <w:szCs w:val="16"/>
                  </w:rPr>
                </w:rPrChange>
              </w:rPr>
              <w:t xml:space="preserve"> </w:t>
            </w:r>
            <w:r w:rsidRPr="00B653BA">
              <w:rPr>
                <w:rStyle w:val="s2"/>
                <w:rFonts w:asciiTheme="majorBidi" w:eastAsiaTheme="majorEastAsia" w:hAnsiTheme="majorBidi" w:cstheme="majorBidi"/>
                <w:color w:val="212121"/>
                <w:sz w:val="16"/>
                <w:szCs w:val="16"/>
                <w:lang w:val="en-US"/>
                <w:rPrChange w:id="1084" w:author="Shirilord, Isaac (ARTORG)" w:date="2024-05-29T17:37:00Z">
                  <w:rPr>
                    <w:rStyle w:val="s2"/>
                    <w:rFonts w:asciiTheme="majorBidi" w:eastAsiaTheme="majorEastAsia" w:hAnsiTheme="majorBidi" w:cstheme="majorBidi"/>
                    <w:color w:val="212121"/>
                    <w:sz w:val="16"/>
                    <w:szCs w:val="16"/>
                  </w:rPr>
                </w:rPrChange>
              </w:rPr>
              <w:t>"target"</w:t>
            </w:r>
            <w:r w:rsidRPr="00B653BA">
              <w:rPr>
                <w:rStyle w:val="p"/>
                <w:rFonts w:asciiTheme="majorBidi" w:eastAsiaTheme="majorEastAsia" w:hAnsiTheme="majorBidi" w:cstheme="majorBidi"/>
                <w:color w:val="212121"/>
                <w:sz w:val="16"/>
                <w:szCs w:val="16"/>
                <w:lang w:val="en-US"/>
                <w:rPrChange w:id="1085"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1086" w:author="Shirilord, Isaac (ARTORG)" w:date="2024-05-29T17:37:00Z">
                  <w:rPr>
                    <w:rFonts w:asciiTheme="majorBidi" w:hAnsiTheme="majorBidi" w:cstheme="majorBidi"/>
                    <w:color w:val="212121"/>
                    <w:sz w:val="16"/>
                    <w:szCs w:val="16"/>
                  </w:rPr>
                </w:rPrChange>
              </w:rPr>
              <w:t xml:space="preserve"> </w:t>
            </w:r>
            <w:proofErr w:type="spellStart"/>
            <w:r w:rsidRPr="00B653BA">
              <w:rPr>
                <w:rStyle w:val="n"/>
                <w:rFonts w:asciiTheme="majorBidi" w:eastAsiaTheme="majorEastAsia" w:hAnsiTheme="majorBidi" w:cstheme="majorBidi"/>
                <w:color w:val="212121"/>
                <w:sz w:val="16"/>
                <w:szCs w:val="16"/>
                <w:lang w:val="en-US"/>
                <w:rPrChange w:id="1087" w:author="Shirilord, Isaac (ARTORG)" w:date="2024-05-29T17:37:00Z">
                  <w:rPr>
                    <w:rStyle w:val="n"/>
                    <w:rFonts w:asciiTheme="majorBidi" w:eastAsiaTheme="majorEastAsia" w:hAnsiTheme="majorBidi" w:cstheme="majorBidi"/>
                    <w:color w:val="212121"/>
                    <w:sz w:val="16"/>
                    <w:szCs w:val="16"/>
                  </w:rPr>
                </w:rPrChange>
              </w:rPr>
              <w:t>spatial_size</w:t>
            </w:r>
            <w:proofErr w:type="spellEnd"/>
            <w:r w:rsidRPr="00B653BA">
              <w:rPr>
                <w:rStyle w:val="o"/>
                <w:rFonts w:asciiTheme="majorBidi" w:eastAsiaTheme="majorEastAsia" w:hAnsiTheme="majorBidi" w:cstheme="majorBidi"/>
                <w:b/>
                <w:bCs/>
                <w:color w:val="212121"/>
                <w:sz w:val="16"/>
                <w:szCs w:val="16"/>
                <w:lang w:val="en-US"/>
                <w:rPrChange w:id="1088"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p"/>
                <w:rFonts w:asciiTheme="majorBidi" w:eastAsiaTheme="majorEastAsia" w:hAnsiTheme="majorBidi" w:cstheme="majorBidi"/>
                <w:color w:val="212121"/>
                <w:sz w:val="16"/>
                <w:szCs w:val="16"/>
                <w:lang w:val="en-US"/>
                <w:rPrChange w:id="1089" w:author="Shirilord, Isaac (ARTORG)" w:date="2024-05-29T17:37:00Z">
                  <w:rPr>
                    <w:rStyle w:val="p"/>
                    <w:rFonts w:asciiTheme="majorBidi" w:eastAsiaTheme="majorEastAsia" w:hAnsiTheme="majorBidi" w:cstheme="majorBidi"/>
                    <w:color w:val="212121"/>
                    <w:sz w:val="16"/>
                    <w:szCs w:val="16"/>
                  </w:rPr>
                </w:rPrChange>
              </w:rPr>
              <w:t>(</w:t>
            </w:r>
            <w:r w:rsidRPr="00B653BA">
              <w:rPr>
                <w:rStyle w:val="mi"/>
                <w:rFonts w:asciiTheme="majorBidi" w:eastAsiaTheme="majorEastAsia" w:hAnsiTheme="majorBidi" w:cstheme="majorBidi"/>
                <w:color w:val="212121"/>
                <w:sz w:val="16"/>
                <w:szCs w:val="16"/>
                <w:lang w:val="en-US"/>
                <w:rPrChange w:id="1090" w:author="Shirilord, Isaac (ARTORG)" w:date="2024-05-29T17:37:00Z">
                  <w:rPr>
                    <w:rStyle w:val="mi"/>
                    <w:rFonts w:asciiTheme="majorBidi" w:eastAsiaTheme="majorEastAsia" w:hAnsiTheme="majorBidi" w:cstheme="majorBidi"/>
                    <w:color w:val="212121"/>
                    <w:sz w:val="16"/>
                    <w:szCs w:val="16"/>
                  </w:rPr>
                </w:rPrChange>
              </w:rPr>
              <w:t>168</w:t>
            </w:r>
            <w:r w:rsidRPr="00B653BA">
              <w:rPr>
                <w:rStyle w:val="p"/>
                <w:rFonts w:asciiTheme="majorBidi" w:eastAsiaTheme="majorEastAsia" w:hAnsiTheme="majorBidi" w:cstheme="majorBidi"/>
                <w:color w:val="212121"/>
                <w:sz w:val="16"/>
                <w:szCs w:val="16"/>
                <w:lang w:val="en-US"/>
                <w:rPrChange w:id="1091"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1092" w:author="Shirilord, Isaac (ARTORG)" w:date="2024-05-29T17:37:00Z">
                  <w:rPr>
                    <w:rFonts w:asciiTheme="majorBidi" w:hAnsiTheme="majorBidi" w:cstheme="majorBidi"/>
                    <w:color w:val="212121"/>
                    <w:sz w:val="16"/>
                    <w:szCs w:val="16"/>
                  </w:rPr>
                </w:rPrChange>
              </w:rPr>
              <w:t xml:space="preserve"> </w:t>
            </w:r>
            <w:r w:rsidRPr="00B653BA">
              <w:rPr>
                <w:rStyle w:val="mi"/>
                <w:rFonts w:asciiTheme="majorBidi" w:eastAsiaTheme="majorEastAsia" w:hAnsiTheme="majorBidi" w:cstheme="majorBidi"/>
                <w:color w:val="212121"/>
                <w:sz w:val="16"/>
                <w:szCs w:val="16"/>
                <w:lang w:val="en-US"/>
                <w:rPrChange w:id="1093" w:author="Shirilord, Isaac (ARTORG)" w:date="2024-05-29T17:37:00Z">
                  <w:rPr>
                    <w:rStyle w:val="mi"/>
                    <w:rFonts w:asciiTheme="majorBidi" w:eastAsiaTheme="majorEastAsia" w:hAnsiTheme="majorBidi" w:cstheme="majorBidi"/>
                    <w:color w:val="212121"/>
                    <w:sz w:val="16"/>
                    <w:szCs w:val="16"/>
                  </w:rPr>
                </w:rPrChange>
              </w:rPr>
              <w:t>168</w:t>
            </w:r>
            <w:r w:rsidRPr="00B653BA">
              <w:rPr>
                <w:rStyle w:val="p"/>
                <w:rFonts w:asciiTheme="majorBidi" w:eastAsiaTheme="majorEastAsia" w:hAnsiTheme="majorBidi" w:cstheme="majorBidi"/>
                <w:color w:val="212121"/>
                <w:sz w:val="16"/>
                <w:szCs w:val="16"/>
                <w:lang w:val="en-US"/>
                <w:rPrChange w:id="1094"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1095" w:author="Shirilord, Isaac (ARTORG)" w:date="2024-05-29T17:37:00Z">
                  <w:rPr>
                    <w:rFonts w:asciiTheme="majorBidi" w:hAnsiTheme="majorBidi" w:cstheme="majorBidi"/>
                    <w:color w:val="212121"/>
                    <w:sz w:val="16"/>
                    <w:szCs w:val="16"/>
                  </w:rPr>
                </w:rPrChange>
              </w:rPr>
              <w:t xml:space="preserve"> </w:t>
            </w:r>
            <w:r w:rsidRPr="00B653BA">
              <w:rPr>
                <w:rStyle w:val="mi"/>
                <w:rFonts w:asciiTheme="majorBidi" w:eastAsiaTheme="majorEastAsia" w:hAnsiTheme="majorBidi" w:cstheme="majorBidi"/>
                <w:color w:val="212121"/>
                <w:sz w:val="16"/>
                <w:szCs w:val="16"/>
                <w:lang w:val="en-US"/>
                <w:rPrChange w:id="1096" w:author="Shirilord, Isaac (ARTORG)" w:date="2024-05-29T17:37:00Z">
                  <w:rPr>
                    <w:rStyle w:val="mi"/>
                    <w:rFonts w:asciiTheme="majorBidi" w:eastAsiaTheme="majorEastAsia" w:hAnsiTheme="majorBidi" w:cstheme="majorBidi"/>
                    <w:color w:val="212121"/>
                    <w:sz w:val="16"/>
                    <w:szCs w:val="16"/>
                  </w:rPr>
                </w:rPrChange>
              </w:rPr>
              <w:t>320</w:t>
            </w:r>
            <w:r w:rsidRPr="00B653BA">
              <w:rPr>
                <w:rStyle w:val="p"/>
                <w:rFonts w:asciiTheme="majorBidi" w:eastAsiaTheme="majorEastAsia" w:hAnsiTheme="majorBidi" w:cstheme="majorBidi"/>
                <w:color w:val="212121"/>
                <w:sz w:val="16"/>
                <w:szCs w:val="16"/>
                <w:lang w:val="en-US"/>
                <w:rPrChange w:id="1097"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1098" w:author="Shirilord, Isaac (ARTORG)" w:date="2024-05-29T17:37:00Z">
                  <w:rPr>
                    <w:rFonts w:asciiTheme="majorBidi" w:hAnsiTheme="majorBidi" w:cstheme="majorBidi"/>
                    <w:color w:val="212121"/>
                    <w:sz w:val="16"/>
                    <w:szCs w:val="16"/>
                  </w:rPr>
                </w:rPrChange>
              </w:rPr>
              <w:t xml:space="preserve"> </w:t>
            </w:r>
            <w:r w:rsidRPr="00B653BA">
              <w:rPr>
                <w:rStyle w:val="n"/>
                <w:rFonts w:asciiTheme="majorBidi" w:eastAsiaTheme="majorEastAsia" w:hAnsiTheme="majorBidi" w:cstheme="majorBidi"/>
                <w:color w:val="212121"/>
                <w:sz w:val="16"/>
                <w:szCs w:val="16"/>
                <w:lang w:val="en-US"/>
                <w:rPrChange w:id="1099" w:author="Shirilord, Isaac (ARTORG)" w:date="2024-05-29T17:37:00Z">
                  <w:rPr>
                    <w:rStyle w:val="n"/>
                    <w:rFonts w:asciiTheme="majorBidi" w:eastAsiaTheme="majorEastAsia" w:hAnsiTheme="majorBidi" w:cstheme="majorBidi"/>
                    <w:color w:val="212121"/>
                    <w:sz w:val="16"/>
                    <w:szCs w:val="16"/>
                  </w:rPr>
                </w:rPrChange>
              </w:rPr>
              <w:t>mode</w:t>
            </w:r>
            <w:r w:rsidRPr="00B653BA">
              <w:rPr>
                <w:rStyle w:val="o"/>
                <w:rFonts w:asciiTheme="majorBidi" w:eastAsiaTheme="majorEastAsia" w:hAnsiTheme="majorBidi" w:cstheme="majorBidi"/>
                <w:b/>
                <w:bCs/>
                <w:color w:val="212121"/>
                <w:sz w:val="16"/>
                <w:szCs w:val="16"/>
                <w:lang w:val="en-US"/>
                <w:rPrChange w:id="1100"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s1"/>
                <w:rFonts w:asciiTheme="majorBidi" w:hAnsiTheme="majorBidi" w:cstheme="majorBidi"/>
                <w:color w:val="212121"/>
                <w:lang w:val="en-US"/>
                <w:rPrChange w:id="1101" w:author="Shirilord, Isaac (ARTORG)" w:date="2024-05-29T17:37:00Z">
                  <w:rPr>
                    <w:rStyle w:val="s1"/>
                    <w:rFonts w:asciiTheme="majorBidi" w:hAnsiTheme="majorBidi" w:cstheme="majorBidi"/>
                    <w:color w:val="212121"/>
                  </w:rPr>
                </w:rPrChange>
              </w:rPr>
              <w:t>'constant'</w:t>
            </w:r>
            <w:r w:rsidRPr="00B653BA">
              <w:rPr>
                <w:rStyle w:val="p"/>
                <w:rFonts w:asciiTheme="majorBidi" w:eastAsiaTheme="majorEastAsia" w:hAnsiTheme="majorBidi" w:cstheme="majorBidi"/>
                <w:color w:val="212121"/>
                <w:sz w:val="16"/>
                <w:szCs w:val="16"/>
                <w:lang w:val="en-US"/>
                <w:rPrChange w:id="1102"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1103" w:author="Shirilord, Isaac (ARTORG)" w:date="2024-05-29T17:37:00Z">
                  <w:rPr>
                    <w:rFonts w:asciiTheme="majorBidi" w:hAnsiTheme="majorBidi" w:cstheme="majorBidi"/>
                    <w:color w:val="212121"/>
                    <w:sz w:val="16"/>
                    <w:szCs w:val="16"/>
                  </w:rPr>
                </w:rPrChange>
              </w:rPr>
              <w:t xml:space="preserve">  </w:t>
            </w:r>
            <w:r w:rsidRPr="00B653BA">
              <w:rPr>
                <w:rStyle w:val="c1"/>
                <w:rFonts w:asciiTheme="majorBidi" w:eastAsiaTheme="majorEastAsia" w:hAnsiTheme="majorBidi" w:cstheme="majorBidi"/>
                <w:i/>
                <w:iCs/>
                <w:color w:val="212121"/>
                <w:sz w:val="16"/>
                <w:szCs w:val="16"/>
                <w:lang w:val="en-US"/>
                <w:rPrChange w:id="1104" w:author="Shirilord, Isaac (ARTORG)" w:date="2024-05-29T17:37:00Z">
                  <w:rPr>
                    <w:rStyle w:val="c1"/>
                    <w:rFonts w:asciiTheme="majorBidi" w:eastAsiaTheme="majorEastAsia" w:hAnsiTheme="majorBidi" w:cstheme="majorBidi"/>
                    <w:i/>
                    <w:iCs/>
                    <w:color w:val="212121"/>
                    <w:sz w:val="16"/>
                    <w:szCs w:val="16"/>
                  </w:rPr>
                </w:rPrChange>
              </w:rPr>
              <w:t># Pad to ensure minimum size</w:t>
            </w:r>
          </w:p>
        </w:tc>
      </w:tr>
      <w:tr w:rsidR="00250867" w:rsidRPr="00B653BA" w14:paraId="4D27DCE8" w14:textId="77777777" w:rsidTr="00D06CBC">
        <w:tc>
          <w:tcPr>
            <w:tcW w:w="1803" w:type="dxa"/>
          </w:tcPr>
          <w:p w14:paraId="13864092" w14:textId="77777777" w:rsidR="00250867" w:rsidRPr="00B653BA" w:rsidRDefault="00250867" w:rsidP="00D06CBC">
            <w:pPr>
              <w:pStyle w:val="NormalWeb"/>
              <w:rPr>
                <w:rFonts w:asciiTheme="majorBidi" w:eastAsiaTheme="minorHAnsi" w:hAnsiTheme="majorBidi" w:cstheme="majorBidi"/>
                <w:sz w:val="16"/>
                <w:szCs w:val="16"/>
                <w:lang w:val="en-US" w:bidi="fa-IR"/>
                <w:rPrChange w:id="1105" w:author="Shirilord, Isaac (ARTORG)" w:date="2024-05-29T17:37:00Z">
                  <w:rPr>
                    <w:rFonts w:asciiTheme="majorBidi" w:eastAsiaTheme="minorHAnsi" w:hAnsiTheme="majorBidi" w:cstheme="majorBidi"/>
                    <w:sz w:val="16"/>
                    <w:szCs w:val="16"/>
                    <w:lang w:bidi="fa-IR"/>
                  </w:rPr>
                </w:rPrChange>
              </w:rPr>
            </w:pPr>
            <w:proofErr w:type="spellStart"/>
            <w:r w:rsidRPr="00B653BA">
              <w:rPr>
                <w:rStyle w:val="n"/>
                <w:rFonts w:asciiTheme="majorBidi" w:eastAsiaTheme="majorEastAsia" w:hAnsiTheme="majorBidi" w:cstheme="majorBidi"/>
                <w:color w:val="212121"/>
                <w:sz w:val="16"/>
                <w:szCs w:val="16"/>
                <w:lang w:val="en-US"/>
                <w:rPrChange w:id="1106" w:author="Shirilord, Isaac (ARTORG)" w:date="2024-05-29T17:37:00Z">
                  <w:rPr>
                    <w:rStyle w:val="n"/>
                    <w:rFonts w:asciiTheme="majorBidi" w:eastAsiaTheme="majorEastAsia" w:hAnsiTheme="majorBidi" w:cstheme="majorBidi"/>
                    <w:color w:val="212121"/>
                    <w:sz w:val="16"/>
                    <w:szCs w:val="16"/>
                  </w:rPr>
                </w:rPrChange>
              </w:rPr>
              <w:t>batch_size</w:t>
            </w:r>
            <w:proofErr w:type="spellEnd"/>
          </w:p>
        </w:tc>
        <w:tc>
          <w:tcPr>
            <w:tcW w:w="7213" w:type="dxa"/>
          </w:tcPr>
          <w:p w14:paraId="2067E779" w14:textId="77777777" w:rsidR="00250867" w:rsidRPr="00B653BA" w:rsidRDefault="00250867" w:rsidP="00D06CBC">
            <w:pPr>
              <w:pStyle w:val="NormalWeb"/>
              <w:rPr>
                <w:rFonts w:asciiTheme="majorBidi" w:eastAsiaTheme="minorHAnsi" w:hAnsiTheme="majorBidi" w:cstheme="majorBidi"/>
                <w:sz w:val="16"/>
                <w:szCs w:val="16"/>
                <w:lang w:val="en-US" w:bidi="fa-IR"/>
                <w:rPrChange w:id="1107" w:author="Shirilord, Isaac (ARTORG)" w:date="2024-05-29T17:37:00Z">
                  <w:rPr>
                    <w:rFonts w:asciiTheme="majorBidi" w:eastAsiaTheme="minorHAnsi" w:hAnsiTheme="majorBidi" w:cstheme="majorBidi"/>
                    <w:sz w:val="16"/>
                    <w:szCs w:val="16"/>
                    <w:lang w:bidi="fa-IR"/>
                  </w:rPr>
                </w:rPrChange>
              </w:rPr>
            </w:pPr>
            <w:r w:rsidRPr="00B653BA">
              <w:rPr>
                <w:rStyle w:val="mi"/>
                <w:rFonts w:asciiTheme="majorBidi" w:eastAsiaTheme="majorEastAsia" w:hAnsiTheme="majorBidi" w:cstheme="majorBidi"/>
                <w:color w:val="212121"/>
                <w:sz w:val="16"/>
                <w:szCs w:val="16"/>
                <w:lang w:val="en-US"/>
                <w:rPrChange w:id="1108" w:author="Shirilord, Isaac (ARTORG)" w:date="2024-05-29T17:37:00Z">
                  <w:rPr>
                    <w:rStyle w:val="mi"/>
                    <w:rFonts w:asciiTheme="majorBidi" w:eastAsiaTheme="majorEastAsia" w:hAnsiTheme="majorBidi" w:cstheme="majorBidi"/>
                    <w:color w:val="212121"/>
                    <w:sz w:val="16"/>
                    <w:szCs w:val="16"/>
                  </w:rPr>
                </w:rPrChange>
              </w:rPr>
              <w:t>16</w:t>
            </w:r>
          </w:p>
        </w:tc>
      </w:tr>
      <w:tr w:rsidR="00250867" w:rsidRPr="00B653BA" w14:paraId="2054C28A" w14:textId="77777777" w:rsidTr="00D06CBC">
        <w:tc>
          <w:tcPr>
            <w:tcW w:w="1803" w:type="dxa"/>
          </w:tcPr>
          <w:p w14:paraId="0D5282DB" w14:textId="77777777" w:rsidR="00250867" w:rsidRPr="00B653BA" w:rsidRDefault="00250867" w:rsidP="00D06CBC">
            <w:pPr>
              <w:pStyle w:val="NormalWeb"/>
              <w:rPr>
                <w:rFonts w:asciiTheme="majorBidi" w:eastAsiaTheme="minorHAnsi" w:hAnsiTheme="majorBidi" w:cstheme="majorBidi"/>
                <w:sz w:val="16"/>
                <w:szCs w:val="16"/>
                <w:lang w:val="en-US" w:bidi="fa-IR"/>
                <w:rPrChange w:id="1109" w:author="Shirilord, Isaac (ARTORG)" w:date="2024-05-29T17:37:00Z">
                  <w:rPr>
                    <w:rFonts w:asciiTheme="majorBidi" w:eastAsiaTheme="minorHAnsi" w:hAnsiTheme="majorBidi" w:cstheme="majorBidi"/>
                    <w:sz w:val="16"/>
                    <w:szCs w:val="16"/>
                    <w:lang w:bidi="fa-IR"/>
                  </w:rPr>
                </w:rPrChange>
              </w:rPr>
            </w:pPr>
            <w:r w:rsidRPr="00B653BA">
              <w:rPr>
                <w:rStyle w:val="n"/>
                <w:rFonts w:asciiTheme="majorBidi" w:eastAsiaTheme="majorEastAsia" w:hAnsiTheme="majorBidi" w:cstheme="majorBidi"/>
                <w:color w:val="212121"/>
                <w:sz w:val="16"/>
                <w:szCs w:val="16"/>
                <w:lang w:val="en-US"/>
                <w:rPrChange w:id="1110" w:author="Shirilord, Isaac (ARTORG)" w:date="2024-05-29T17:37:00Z">
                  <w:rPr>
                    <w:rStyle w:val="n"/>
                    <w:rFonts w:asciiTheme="majorBidi" w:eastAsiaTheme="majorEastAsia" w:hAnsiTheme="majorBidi" w:cstheme="majorBidi"/>
                    <w:color w:val="212121"/>
                    <w:sz w:val="16"/>
                    <w:szCs w:val="16"/>
                  </w:rPr>
                </w:rPrChange>
              </w:rPr>
              <w:t>model</w:t>
            </w:r>
          </w:p>
        </w:tc>
        <w:tc>
          <w:tcPr>
            <w:tcW w:w="7213" w:type="dxa"/>
          </w:tcPr>
          <w:p w14:paraId="3172C57B" w14:textId="77777777" w:rsidR="00250867" w:rsidRPr="00B653BA" w:rsidRDefault="00250867" w:rsidP="00D06CBC">
            <w:pPr>
              <w:pStyle w:val="HTMLPreformatted"/>
              <w:spacing w:line="244" w:lineRule="atLeast"/>
              <w:rPr>
                <w:rFonts w:asciiTheme="majorBidi" w:hAnsiTheme="majorBidi" w:cstheme="majorBidi"/>
                <w:color w:val="212121"/>
                <w:sz w:val="16"/>
                <w:szCs w:val="16"/>
                <w:lang w:val="en-US"/>
                <w:rPrChange w:id="1111" w:author="Shirilord, Isaac (ARTORG)" w:date="2024-05-29T17:37:00Z">
                  <w:rPr>
                    <w:rFonts w:asciiTheme="majorBidi" w:hAnsiTheme="majorBidi" w:cstheme="majorBidi"/>
                    <w:color w:val="212121"/>
                    <w:sz w:val="16"/>
                    <w:szCs w:val="16"/>
                  </w:rPr>
                </w:rPrChange>
              </w:rPr>
            </w:pPr>
            <w:proofErr w:type="spellStart"/>
            <w:proofErr w:type="gramStart"/>
            <w:r w:rsidRPr="00B653BA">
              <w:rPr>
                <w:rStyle w:val="n"/>
                <w:rFonts w:asciiTheme="majorBidi" w:eastAsiaTheme="majorEastAsia" w:hAnsiTheme="majorBidi" w:cstheme="majorBidi"/>
                <w:color w:val="212121"/>
                <w:sz w:val="16"/>
                <w:szCs w:val="16"/>
                <w:lang w:val="en-US"/>
                <w:rPrChange w:id="1112" w:author="Shirilord, Isaac (ARTORG)" w:date="2024-05-29T17:37:00Z">
                  <w:rPr>
                    <w:rStyle w:val="n"/>
                    <w:rFonts w:asciiTheme="majorBidi" w:eastAsiaTheme="majorEastAsia" w:hAnsiTheme="majorBidi" w:cstheme="majorBidi"/>
                    <w:color w:val="212121"/>
                    <w:sz w:val="16"/>
                    <w:szCs w:val="16"/>
                  </w:rPr>
                </w:rPrChange>
              </w:rPr>
              <w:t>UNet</w:t>
            </w:r>
            <w:proofErr w:type="spellEnd"/>
            <w:r w:rsidRPr="00B653BA">
              <w:rPr>
                <w:rStyle w:val="p"/>
                <w:rFonts w:asciiTheme="majorBidi" w:eastAsiaTheme="majorEastAsia" w:hAnsiTheme="majorBidi" w:cstheme="majorBidi"/>
                <w:color w:val="212121"/>
                <w:sz w:val="16"/>
                <w:szCs w:val="16"/>
                <w:lang w:val="en-US"/>
                <w:rPrChange w:id="1113" w:author="Shirilord, Isaac (ARTORG)" w:date="2024-05-29T17:37:00Z">
                  <w:rPr>
                    <w:rStyle w:val="p"/>
                    <w:rFonts w:asciiTheme="majorBidi" w:eastAsiaTheme="majorEastAsia" w:hAnsiTheme="majorBidi" w:cstheme="majorBidi"/>
                    <w:color w:val="212121"/>
                    <w:sz w:val="16"/>
                    <w:szCs w:val="16"/>
                  </w:rPr>
                </w:rPrChange>
              </w:rPr>
              <w:t>(</w:t>
            </w:r>
            <w:proofErr w:type="spellStart"/>
            <w:proofErr w:type="gramEnd"/>
            <w:r w:rsidRPr="00B653BA">
              <w:rPr>
                <w:rStyle w:val="n"/>
                <w:rFonts w:asciiTheme="majorBidi" w:eastAsiaTheme="majorEastAsia" w:hAnsiTheme="majorBidi" w:cstheme="majorBidi"/>
                <w:color w:val="212121"/>
                <w:sz w:val="16"/>
                <w:szCs w:val="16"/>
                <w:lang w:val="en-US"/>
                <w:rPrChange w:id="1114" w:author="Shirilord, Isaac (ARTORG)" w:date="2024-05-29T17:37:00Z">
                  <w:rPr>
                    <w:rStyle w:val="n"/>
                    <w:rFonts w:asciiTheme="majorBidi" w:eastAsiaTheme="majorEastAsia" w:hAnsiTheme="majorBidi" w:cstheme="majorBidi"/>
                    <w:color w:val="212121"/>
                    <w:sz w:val="16"/>
                    <w:szCs w:val="16"/>
                  </w:rPr>
                </w:rPrChange>
              </w:rPr>
              <w:t>spatial_dims</w:t>
            </w:r>
            <w:proofErr w:type="spellEnd"/>
            <w:r w:rsidRPr="00B653BA">
              <w:rPr>
                <w:rStyle w:val="o"/>
                <w:rFonts w:asciiTheme="majorBidi" w:eastAsiaTheme="majorEastAsia" w:hAnsiTheme="majorBidi" w:cstheme="majorBidi"/>
                <w:b/>
                <w:bCs/>
                <w:color w:val="212121"/>
                <w:sz w:val="16"/>
                <w:szCs w:val="16"/>
                <w:lang w:val="en-US"/>
                <w:rPrChange w:id="1115"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mi"/>
                <w:rFonts w:asciiTheme="majorBidi" w:eastAsiaTheme="majorEastAsia" w:hAnsiTheme="majorBidi" w:cstheme="majorBidi"/>
                <w:color w:val="212121"/>
                <w:sz w:val="16"/>
                <w:szCs w:val="16"/>
                <w:lang w:val="en-US"/>
                <w:rPrChange w:id="1116" w:author="Shirilord, Isaac (ARTORG)" w:date="2024-05-29T17:37:00Z">
                  <w:rPr>
                    <w:rStyle w:val="mi"/>
                    <w:rFonts w:asciiTheme="majorBidi" w:eastAsiaTheme="majorEastAsia" w:hAnsiTheme="majorBidi" w:cstheme="majorBidi"/>
                    <w:color w:val="212121"/>
                    <w:sz w:val="16"/>
                    <w:szCs w:val="16"/>
                  </w:rPr>
                </w:rPrChange>
              </w:rPr>
              <w:t>3</w:t>
            </w:r>
            <w:r w:rsidRPr="00B653BA">
              <w:rPr>
                <w:rStyle w:val="p"/>
                <w:rFonts w:asciiTheme="majorBidi" w:eastAsiaTheme="majorEastAsia" w:hAnsiTheme="majorBidi" w:cstheme="majorBidi"/>
                <w:color w:val="212121"/>
                <w:sz w:val="16"/>
                <w:szCs w:val="16"/>
                <w:lang w:val="en-US"/>
                <w:rPrChange w:id="1117" w:author="Shirilord, Isaac (ARTORG)" w:date="2024-05-29T17:37:00Z">
                  <w:rPr>
                    <w:rStyle w:val="p"/>
                    <w:rFonts w:asciiTheme="majorBidi" w:eastAsiaTheme="majorEastAsia" w:hAnsiTheme="majorBidi" w:cstheme="majorBidi"/>
                    <w:color w:val="212121"/>
                    <w:sz w:val="16"/>
                    <w:szCs w:val="16"/>
                  </w:rPr>
                </w:rPrChange>
              </w:rPr>
              <w:t>,</w:t>
            </w:r>
            <w:r w:rsidRPr="00B653BA">
              <w:rPr>
                <w:rStyle w:val="n"/>
                <w:rFonts w:asciiTheme="majorBidi" w:eastAsiaTheme="majorEastAsia" w:hAnsiTheme="majorBidi" w:cstheme="majorBidi"/>
                <w:color w:val="212121"/>
                <w:sz w:val="16"/>
                <w:szCs w:val="16"/>
                <w:lang w:val="en-US"/>
                <w:rPrChange w:id="1118" w:author="Shirilord, Isaac (ARTORG)" w:date="2024-05-29T17:37:00Z">
                  <w:rPr>
                    <w:rStyle w:val="n"/>
                    <w:rFonts w:asciiTheme="majorBidi" w:eastAsiaTheme="majorEastAsia" w:hAnsiTheme="majorBidi" w:cstheme="majorBidi"/>
                    <w:color w:val="212121"/>
                    <w:sz w:val="16"/>
                    <w:szCs w:val="16"/>
                  </w:rPr>
                </w:rPrChange>
              </w:rPr>
              <w:t>in_channels</w:t>
            </w:r>
            <w:r w:rsidRPr="00B653BA">
              <w:rPr>
                <w:rStyle w:val="o"/>
                <w:rFonts w:asciiTheme="majorBidi" w:eastAsiaTheme="majorEastAsia" w:hAnsiTheme="majorBidi" w:cstheme="majorBidi"/>
                <w:b/>
                <w:bCs/>
                <w:color w:val="212121"/>
                <w:sz w:val="16"/>
                <w:szCs w:val="16"/>
                <w:lang w:val="en-US"/>
                <w:rPrChange w:id="1119"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mi"/>
                <w:rFonts w:asciiTheme="majorBidi" w:eastAsiaTheme="majorEastAsia" w:hAnsiTheme="majorBidi" w:cstheme="majorBidi"/>
                <w:color w:val="212121"/>
                <w:sz w:val="16"/>
                <w:szCs w:val="16"/>
                <w:lang w:val="en-US"/>
                <w:rPrChange w:id="1120" w:author="Shirilord, Isaac (ARTORG)" w:date="2024-05-29T17:37:00Z">
                  <w:rPr>
                    <w:rStyle w:val="mi"/>
                    <w:rFonts w:asciiTheme="majorBidi" w:eastAsiaTheme="majorEastAsia" w:hAnsiTheme="majorBidi" w:cstheme="majorBidi"/>
                    <w:color w:val="212121"/>
                    <w:sz w:val="16"/>
                    <w:szCs w:val="16"/>
                  </w:rPr>
                </w:rPrChange>
              </w:rPr>
              <w:t>1</w:t>
            </w:r>
            <w:r w:rsidRPr="00B653BA">
              <w:rPr>
                <w:rStyle w:val="p"/>
                <w:rFonts w:asciiTheme="majorBidi" w:eastAsiaTheme="majorEastAsia" w:hAnsiTheme="majorBidi" w:cstheme="majorBidi"/>
                <w:color w:val="212121"/>
                <w:sz w:val="16"/>
                <w:szCs w:val="16"/>
                <w:lang w:val="en-US"/>
                <w:rPrChange w:id="1121" w:author="Shirilord, Isaac (ARTORG)" w:date="2024-05-29T17:37:00Z">
                  <w:rPr>
                    <w:rStyle w:val="p"/>
                    <w:rFonts w:asciiTheme="majorBidi" w:eastAsiaTheme="majorEastAsia" w:hAnsiTheme="majorBidi" w:cstheme="majorBidi"/>
                    <w:color w:val="212121"/>
                    <w:sz w:val="16"/>
                    <w:szCs w:val="16"/>
                  </w:rPr>
                </w:rPrChange>
              </w:rPr>
              <w:t>,</w:t>
            </w:r>
            <w:r w:rsidRPr="00B653BA">
              <w:rPr>
                <w:rStyle w:val="n"/>
                <w:rFonts w:asciiTheme="majorBidi" w:eastAsiaTheme="majorEastAsia" w:hAnsiTheme="majorBidi" w:cstheme="majorBidi"/>
                <w:color w:val="212121"/>
                <w:sz w:val="16"/>
                <w:szCs w:val="16"/>
                <w:lang w:val="en-US"/>
                <w:rPrChange w:id="1122" w:author="Shirilord, Isaac (ARTORG)" w:date="2024-05-29T17:37:00Z">
                  <w:rPr>
                    <w:rStyle w:val="n"/>
                    <w:rFonts w:asciiTheme="majorBidi" w:eastAsiaTheme="majorEastAsia" w:hAnsiTheme="majorBidi" w:cstheme="majorBidi"/>
                    <w:color w:val="212121"/>
                    <w:sz w:val="16"/>
                    <w:szCs w:val="16"/>
                  </w:rPr>
                </w:rPrChange>
              </w:rPr>
              <w:t>out_channels</w:t>
            </w:r>
            <w:r w:rsidRPr="00B653BA">
              <w:rPr>
                <w:rStyle w:val="o"/>
                <w:rFonts w:asciiTheme="majorBidi" w:eastAsiaTheme="majorEastAsia" w:hAnsiTheme="majorBidi" w:cstheme="majorBidi"/>
                <w:b/>
                <w:bCs/>
                <w:color w:val="212121"/>
                <w:sz w:val="16"/>
                <w:szCs w:val="16"/>
                <w:lang w:val="en-US"/>
                <w:rPrChange w:id="1123"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mi"/>
                <w:rFonts w:asciiTheme="majorBidi" w:eastAsiaTheme="majorEastAsia" w:hAnsiTheme="majorBidi" w:cstheme="majorBidi"/>
                <w:color w:val="212121"/>
                <w:sz w:val="16"/>
                <w:szCs w:val="16"/>
                <w:lang w:val="en-US"/>
                <w:rPrChange w:id="1124" w:author="Shirilord, Isaac (ARTORG)" w:date="2024-05-29T17:37:00Z">
                  <w:rPr>
                    <w:rStyle w:val="mi"/>
                    <w:rFonts w:asciiTheme="majorBidi" w:eastAsiaTheme="majorEastAsia" w:hAnsiTheme="majorBidi" w:cstheme="majorBidi"/>
                    <w:color w:val="212121"/>
                    <w:sz w:val="16"/>
                    <w:szCs w:val="16"/>
                  </w:rPr>
                </w:rPrChange>
              </w:rPr>
              <w:t>1</w:t>
            </w:r>
            <w:r w:rsidRPr="00B653BA">
              <w:rPr>
                <w:rStyle w:val="p"/>
                <w:rFonts w:asciiTheme="majorBidi" w:eastAsiaTheme="majorEastAsia" w:hAnsiTheme="majorBidi" w:cstheme="majorBidi"/>
                <w:color w:val="212121"/>
                <w:sz w:val="16"/>
                <w:szCs w:val="16"/>
                <w:lang w:val="en-US"/>
                <w:rPrChange w:id="1125" w:author="Shirilord, Isaac (ARTORG)" w:date="2024-05-29T17:37:00Z">
                  <w:rPr>
                    <w:rStyle w:val="p"/>
                    <w:rFonts w:asciiTheme="majorBidi" w:eastAsiaTheme="majorEastAsia" w:hAnsiTheme="majorBidi" w:cstheme="majorBidi"/>
                    <w:color w:val="212121"/>
                    <w:sz w:val="16"/>
                    <w:szCs w:val="16"/>
                  </w:rPr>
                </w:rPrChange>
              </w:rPr>
              <w:t>,</w:t>
            </w:r>
          </w:p>
          <w:p w14:paraId="1B0EC2D2" w14:textId="77777777" w:rsidR="00250867" w:rsidRPr="00B653BA" w:rsidRDefault="00250867" w:rsidP="00D06CBC">
            <w:pPr>
              <w:pStyle w:val="HTMLPreformatted"/>
              <w:spacing w:line="244" w:lineRule="atLeast"/>
              <w:rPr>
                <w:rFonts w:asciiTheme="majorBidi" w:hAnsiTheme="majorBidi" w:cstheme="majorBidi"/>
                <w:color w:val="212121"/>
                <w:sz w:val="16"/>
                <w:szCs w:val="16"/>
                <w:lang w:val="en-US"/>
                <w:rPrChange w:id="1126" w:author="Shirilord, Isaac (ARTORG)" w:date="2024-05-29T17:37:00Z">
                  <w:rPr>
                    <w:rFonts w:asciiTheme="majorBidi"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1127" w:author="Shirilord, Isaac (ARTORG)" w:date="2024-05-29T17:37:00Z">
                  <w:rPr>
                    <w:rStyle w:val="n"/>
                    <w:rFonts w:asciiTheme="majorBidi" w:eastAsiaTheme="majorEastAsia" w:hAnsiTheme="majorBidi" w:cstheme="majorBidi"/>
                    <w:color w:val="212121"/>
                    <w:sz w:val="16"/>
                    <w:szCs w:val="16"/>
                  </w:rPr>
                </w:rPrChange>
              </w:rPr>
              <w:t>channels</w:t>
            </w:r>
            <w:proofErr w:type="gramStart"/>
            <w:r w:rsidRPr="00B653BA">
              <w:rPr>
                <w:rStyle w:val="o"/>
                <w:rFonts w:asciiTheme="majorBidi" w:eastAsiaTheme="majorEastAsia" w:hAnsiTheme="majorBidi" w:cstheme="majorBidi"/>
                <w:b/>
                <w:bCs/>
                <w:color w:val="212121"/>
                <w:sz w:val="16"/>
                <w:szCs w:val="16"/>
                <w:lang w:val="en-US"/>
                <w:rPrChange w:id="1128"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p"/>
                <w:rFonts w:asciiTheme="majorBidi" w:eastAsiaTheme="majorEastAsia" w:hAnsiTheme="majorBidi" w:cstheme="majorBidi"/>
                <w:color w:val="212121"/>
                <w:sz w:val="16"/>
                <w:szCs w:val="16"/>
                <w:lang w:val="en-US"/>
                <w:rPrChange w:id="1129" w:author="Shirilord, Isaac (ARTORG)" w:date="2024-05-29T17:37:00Z">
                  <w:rPr>
                    <w:rStyle w:val="p"/>
                    <w:rFonts w:asciiTheme="majorBidi" w:eastAsiaTheme="majorEastAsia" w:hAnsiTheme="majorBidi" w:cstheme="majorBidi"/>
                    <w:color w:val="212121"/>
                    <w:sz w:val="16"/>
                    <w:szCs w:val="16"/>
                  </w:rPr>
                </w:rPrChange>
              </w:rPr>
              <w:t>(</w:t>
            </w:r>
            <w:proofErr w:type="gramEnd"/>
            <w:r w:rsidRPr="00B653BA">
              <w:rPr>
                <w:rStyle w:val="mi"/>
                <w:rFonts w:asciiTheme="majorBidi" w:eastAsiaTheme="majorEastAsia" w:hAnsiTheme="majorBidi" w:cstheme="majorBidi"/>
                <w:color w:val="212121"/>
                <w:sz w:val="16"/>
                <w:szCs w:val="16"/>
                <w:lang w:val="en-US"/>
                <w:rPrChange w:id="1130" w:author="Shirilord, Isaac (ARTORG)" w:date="2024-05-29T17:37:00Z">
                  <w:rPr>
                    <w:rStyle w:val="mi"/>
                    <w:rFonts w:asciiTheme="majorBidi" w:eastAsiaTheme="majorEastAsia" w:hAnsiTheme="majorBidi" w:cstheme="majorBidi"/>
                    <w:color w:val="212121"/>
                    <w:sz w:val="16"/>
                    <w:szCs w:val="16"/>
                  </w:rPr>
                </w:rPrChange>
              </w:rPr>
              <w:t>32</w:t>
            </w:r>
            <w:r w:rsidRPr="00B653BA">
              <w:rPr>
                <w:rStyle w:val="p"/>
                <w:rFonts w:asciiTheme="majorBidi" w:eastAsiaTheme="majorEastAsia" w:hAnsiTheme="majorBidi" w:cstheme="majorBidi"/>
                <w:color w:val="212121"/>
                <w:sz w:val="16"/>
                <w:szCs w:val="16"/>
                <w:lang w:val="en-US"/>
                <w:rPrChange w:id="1131"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1132" w:author="Shirilord, Isaac (ARTORG)" w:date="2024-05-29T17:37:00Z">
                  <w:rPr>
                    <w:rFonts w:asciiTheme="majorBidi" w:hAnsiTheme="majorBidi" w:cstheme="majorBidi"/>
                    <w:color w:val="212121"/>
                    <w:sz w:val="16"/>
                    <w:szCs w:val="16"/>
                  </w:rPr>
                </w:rPrChange>
              </w:rPr>
              <w:t xml:space="preserve"> </w:t>
            </w:r>
            <w:r w:rsidRPr="00B653BA">
              <w:rPr>
                <w:rStyle w:val="mi"/>
                <w:rFonts w:asciiTheme="majorBidi" w:eastAsiaTheme="majorEastAsia" w:hAnsiTheme="majorBidi" w:cstheme="majorBidi"/>
                <w:color w:val="212121"/>
                <w:sz w:val="16"/>
                <w:szCs w:val="16"/>
                <w:lang w:val="en-US"/>
                <w:rPrChange w:id="1133" w:author="Shirilord, Isaac (ARTORG)" w:date="2024-05-29T17:37:00Z">
                  <w:rPr>
                    <w:rStyle w:val="mi"/>
                    <w:rFonts w:asciiTheme="majorBidi" w:eastAsiaTheme="majorEastAsia" w:hAnsiTheme="majorBidi" w:cstheme="majorBidi"/>
                    <w:color w:val="212121"/>
                    <w:sz w:val="16"/>
                    <w:szCs w:val="16"/>
                  </w:rPr>
                </w:rPrChange>
              </w:rPr>
              <w:t>64</w:t>
            </w:r>
            <w:r w:rsidRPr="00B653BA">
              <w:rPr>
                <w:rStyle w:val="p"/>
                <w:rFonts w:asciiTheme="majorBidi" w:eastAsiaTheme="majorEastAsia" w:hAnsiTheme="majorBidi" w:cstheme="majorBidi"/>
                <w:color w:val="212121"/>
                <w:sz w:val="16"/>
                <w:szCs w:val="16"/>
                <w:lang w:val="en-US"/>
                <w:rPrChange w:id="1134"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1135" w:author="Shirilord, Isaac (ARTORG)" w:date="2024-05-29T17:37:00Z">
                  <w:rPr>
                    <w:rFonts w:asciiTheme="majorBidi" w:hAnsiTheme="majorBidi" w:cstheme="majorBidi"/>
                    <w:color w:val="212121"/>
                    <w:sz w:val="16"/>
                    <w:szCs w:val="16"/>
                  </w:rPr>
                </w:rPrChange>
              </w:rPr>
              <w:t xml:space="preserve"> </w:t>
            </w:r>
            <w:r w:rsidRPr="00B653BA">
              <w:rPr>
                <w:rStyle w:val="mi"/>
                <w:rFonts w:asciiTheme="majorBidi" w:eastAsiaTheme="majorEastAsia" w:hAnsiTheme="majorBidi" w:cstheme="majorBidi"/>
                <w:color w:val="212121"/>
                <w:sz w:val="16"/>
                <w:szCs w:val="16"/>
                <w:lang w:val="en-US"/>
                <w:rPrChange w:id="1136" w:author="Shirilord, Isaac (ARTORG)" w:date="2024-05-29T17:37:00Z">
                  <w:rPr>
                    <w:rStyle w:val="mi"/>
                    <w:rFonts w:asciiTheme="majorBidi" w:eastAsiaTheme="majorEastAsia" w:hAnsiTheme="majorBidi" w:cstheme="majorBidi"/>
                    <w:color w:val="212121"/>
                    <w:sz w:val="16"/>
                    <w:szCs w:val="16"/>
                  </w:rPr>
                </w:rPrChange>
              </w:rPr>
              <w:t>128</w:t>
            </w:r>
            <w:r w:rsidRPr="00B653BA">
              <w:rPr>
                <w:rStyle w:val="p"/>
                <w:rFonts w:asciiTheme="majorBidi" w:eastAsiaTheme="majorEastAsia" w:hAnsiTheme="majorBidi" w:cstheme="majorBidi"/>
                <w:color w:val="212121"/>
                <w:sz w:val="16"/>
                <w:szCs w:val="16"/>
                <w:lang w:val="en-US"/>
                <w:rPrChange w:id="1137"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1138" w:author="Shirilord, Isaac (ARTORG)" w:date="2024-05-29T17:37:00Z">
                  <w:rPr>
                    <w:rFonts w:asciiTheme="majorBidi" w:hAnsiTheme="majorBidi" w:cstheme="majorBidi"/>
                    <w:color w:val="212121"/>
                    <w:sz w:val="16"/>
                    <w:szCs w:val="16"/>
                  </w:rPr>
                </w:rPrChange>
              </w:rPr>
              <w:t xml:space="preserve"> </w:t>
            </w:r>
            <w:r w:rsidRPr="00B653BA">
              <w:rPr>
                <w:rStyle w:val="mi"/>
                <w:rFonts w:asciiTheme="majorBidi" w:eastAsiaTheme="majorEastAsia" w:hAnsiTheme="majorBidi" w:cstheme="majorBidi"/>
                <w:color w:val="212121"/>
                <w:sz w:val="16"/>
                <w:szCs w:val="16"/>
                <w:lang w:val="en-US"/>
                <w:rPrChange w:id="1139" w:author="Shirilord, Isaac (ARTORG)" w:date="2024-05-29T17:37:00Z">
                  <w:rPr>
                    <w:rStyle w:val="mi"/>
                    <w:rFonts w:asciiTheme="majorBidi" w:eastAsiaTheme="majorEastAsia" w:hAnsiTheme="majorBidi" w:cstheme="majorBidi"/>
                    <w:color w:val="212121"/>
                    <w:sz w:val="16"/>
                    <w:szCs w:val="16"/>
                  </w:rPr>
                </w:rPrChange>
              </w:rPr>
              <w:t>256</w:t>
            </w:r>
            <w:r w:rsidRPr="00B653BA">
              <w:rPr>
                <w:rStyle w:val="p"/>
                <w:rFonts w:asciiTheme="majorBidi" w:eastAsiaTheme="majorEastAsia" w:hAnsiTheme="majorBidi" w:cstheme="majorBidi"/>
                <w:color w:val="212121"/>
                <w:sz w:val="16"/>
                <w:szCs w:val="16"/>
                <w:lang w:val="en-US"/>
                <w:rPrChange w:id="1140" w:author="Shirilord, Isaac (ARTORG)" w:date="2024-05-29T17:37:00Z">
                  <w:rPr>
                    <w:rStyle w:val="p"/>
                    <w:rFonts w:asciiTheme="majorBidi" w:eastAsiaTheme="majorEastAsia" w:hAnsiTheme="majorBidi" w:cstheme="majorBidi"/>
                    <w:color w:val="212121"/>
                    <w:sz w:val="16"/>
                    <w:szCs w:val="16"/>
                  </w:rPr>
                </w:rPrChange>
              </w:rPr>
              <w:t>),</w:t>
            </w:r>
            <w:r w:rsidRPr="00B653BA">
              <w:rPr>
                <w:rStyle w:val="n"/>
                <w:rFonts w:asciiTheme="majorBidi" w:eastAsiaTheme="majorEastAsia" w:hAnsiTheme="majorBidi" w:cstheme="majorBidi"/>
                <w:color w:val="212121"/>
                <w:sz w:val="16"/>
                <w:szCs w:val="16"/>
                <w:lang w:val="en-US"/>
                <w:rPrChange w:id="1141" w:author="Shirilord, Isaac (ARTORG)" w:date="2024-05-29T17:37:00Z">
                  <w:rPr>
                    <w:rStyle w:val="n"/>
                    <w:rFonts w:asciiTheme="majorBidi" w:eastAsiaTheme="majorEastAsia" w:hAnsiTheme="majorBidi" w:cstheme="majorBidi"/>
                    <w:color w:val="212121"/>
                    <w:sz w:val="16"/>
                    <w:szCs w:val="16"/>
                  </w:rPr>
                </w:rPrChange>
              </w:rPr>
              <w:t>act</w:t>
            </w:r>
            <w:r w:rsidRPr="00B653BA">
              <w:rPr>
                <w:rStyle w:val="o"/>
                <w:rFonts w:asciiTheme="majorBidi" w:eastAsiaTheme="majorEastAsia" w:hAnsiTheme="majorBidi" w:cstheme="majorBidi"/>
                <w:b/>
                <w:bCs/>
                <w:color w:val="212121"/>
                <w:sz w:val="16"/>
                <w:szCs w:val="16"/>
                <w:lang w:val="en-US"/>
                <w:rPrChange w:id="1142"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p"/>
                <w:rFonts w:asciiTheme="majorBidi" w:eastAsiaTheme="majorEastAsia" w:hAnsiTheme="majorBidi" w:cstheme="majorBidi"/>
                <w:color w:val="212121"/>
                <w:sz w:val="16"/>
                <w:szCs w:val="16"/>
                <w:lang w:val="en-US"/>
                <w:rPrChange w:id="1143" w:author="Shirilord, Isaac (ARTORG)" w:date="2024-05-29T17:37:00Z">
                  <w:rPr>
                    <w:rStyle w:val="p"/>
                    <w:rFonts w:asciiTheme="majorBidi" w:eastAsiaTheme="majorEastAsia" w:hAnsiTheme="majorBidi" w:cstheme="majorBidi"/>
                    <w:color w:val="212121"/>
                    <w:sz w:val="16"/>
                    <w:szCs w:val="16"/>
                  </w:rPr>
                </w:rPrChange>
              </w:rPr>
              <w:t>(</w:t>
            </w:r>
            <w:r w:rsidRPr="00B653BA">
              <w:rPr>
                <w:rStyle w:val="n"/>
                <w:rFonts w:asciiTheme="majorBidi" w:eastAsiaTheme="majorEastAsia" w:hAnsiTheme="majorBidi" w:cstheme="majorBidi"/>
                <w:color w:val="212121"/>
                <w:sz w:val="16"/>
                <w:szCs w:val="16"/>
                <w:lang w:val="en-US"/>
                <w:rPrChange w:id="1144" w:author="Shirilord, Isaac (ARTORG)" w:date="2024-05-29T17:37:00Z">
                  <w:rPr>
                    <w:rStyle w:val="n"/>
                    <w:rFonts w:asciiTheme="majorBidi" w:eastAsiaTheme="majorEastAsia" w:hAnsiTheme="majorBidi" w:cstheme="majorBidi"/>
                    <w:color w:val="212121"/>
                    <w:sz w:val="16"/>
                    <w:szCs w:val="16"/>
                  </w:rPr>
                </w:rPrChange>
              </w:rPr>
              <w:t>nn</w:t>
            </w:r>
            <w:r w:rsidRPr="00B653BA">
              <w:rPr>
                <w:rStyle w:val="o"/>
                <w:rFonts w:asciiTheme="majorBidi" w:eastAsiaTheme="majorEastAsia" w:hAnsiTheme="majorBidi" w:cstheme="majorBidi"/>
                <w:b/>
                <w:bCs/>
                <w:color w:val="212121"/>
                <w:sz w:val="16"/>
                <w:szCs w:val="16"/>
                <w:lang w:val="en-US"/>
                <w:rPrChange w:id="1145"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n"/>
                <w:rFonts w:asciiTheme="majorBidi" w:eastAsiaTheme="majorEastAsia" w:hAnsiTheme="majorBidi" w:cstheme="majorBidi"/>
                <w:color w:val="212121"/>
                <w:sz w:val="16"/>
                <w:szCs w:val="16"/>
                <w:lang w:val="en-US"/>
                <w:rPrChange w:id="1146" w:author="Shirilord, Isaac (ARTORG)" w:date="2024-05-29T17:37:00Z">
                  <w:rPr>
                    <w:rStyle w:val="n"/>
                    <w:rFonts w:asciiTheme="majorBidi" w:eastAsiaTheme="majorEastAsia" w:hAnsiTheme="majorBidi" w:cstheme="majorBidi"/>
                    <w:color w:val="212121"/>
                    <w:sz w:val="16"/>
                    <w:szCs w:val="16"/>
                  </w:rPr>
                </w:rPrChange>
              </w:rPr>
              <w:t>ReLU6</w:t>
            </w:r>
            <w:r w:rsidRPr="00B653BA">
              <w:rPr>
                <w:rStyle w:val="p"/>
                <w:rFonts w:asciiTheme="majorBidi" w:eastAsiaTheme="majorEastAsia" w:hAnsiTheme="majorBidi" w:cstheme="majorBidi"/>
                <w:color w:val="212121"/>
                <w:sz w:val="16"/>
                <w:szCs w:val="16"/>
                <w:lang w:val="en-US"/>
                <w:rPrChange w:id="1147"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1148" w:author="Shirilord, Isaac (ARTORG)" w:date="2024-05-29T17:37:00Z">
                  <w:rPr>
                    <w:rFonts w:asciiTheme="majorBidi" w:hAnsiTheme="majorBidi" w:cstheme="majorBidi"/>
                    <w:color w:val="212121"/>
                    <w:sz w:val="16"/>
                    <w:szCs w:val="16"/>
                  </w:rPr>
                </w:rPrChange>
              </w:rPr>
              <w:t xml:space="preserve"> </w:t>
            </w:r>
            <w:r w:rsidRPr="00B653BA">
              <w:rPr>
                <w:rStyle w:val="p"/>
                <w:rFonts w:asciiTheme="majorBidi" w:eastAsiaTheme="majorEastAsia" w:hAnsiTheme="majorBidi" w:cstheme="majorBidi"/>
                <w:color w:val="212121"/>
                <w:sz w:val="16"/>
                <w:szCs w:val="16"/>
                <w:lang w:val="en-US"/>
                <w:rPrChange w:id="1149" w:author="Shirilord, Isaac (ARTORG)" w:date="2024-05-29T17:37:00Z">
                  <w:rPr>
                    <w:rStyle w:val="p"/>
                    <w:rFonts w:asciiTheme="majorBidi" w:eastAsiaTheme="majorEastAsia" w:hAnsiTheme="majorBidi" w:cstheme="majorBidi"/>
                    <w:color w:val="212121"/>
                    <w:sz w:val="16"/>
                    <w:szCs w:val="16"/>
                  </w:rPr>
                </w:rPrChange>
              </w:rPr>
              <w:t>{</w:t>
            </w:r>
            <w:r w:rsidRPr="00B653BA">
              <w:rPr>
                <w:rStyle w:val="s2"/>
                <w:rFonts w:asciiTheme="majorBidi" w:eastAsiaTheme="majorEastAsia" w:hAnsiTheme="majorBidi" w:cstheme="majorBidi"/>
                <w:color w:val="212121"/>
                <w:sz w:val="16"/>
                <w:szCs w:val="16"/>
                <w:lang w:val="en-US"/>
                <w:rPrChange w:id="1150" w:author="Shirilord, Isaac (ARTORG)" w:date="2024-05-29T17:37:00Z">
                  <w:rPr>
                    <w:rStyle w:val="s2"/>
                    <w:rFonts w:asciiTheme="majorBidi" w:eastAsiaTheme="majorEastAsia" w:hAnsiTheme="majorBidi" w:cstheme="majorBidi"/>
                    <w:color w:val="212121"/>
                    <w:sz w:val="16"/>
                    <w:szCs w:val="16"/>
                  </w:rPr>
                </w:rPrChange>
              </w:rPr>
              <w:t>"</w:t>
            </w:r>
            <w:proofErr w:type="spellStart"/>
            <w:r w:rsidRPr="00B653BA">
              <w:rPr>
                <w:rStyle w:val="s2"/>
                <w:rFonts w:asciiTheme="majorBidi" w:eastAsiaTheme="majorEastAsia" w:hAnsiTheme="majorBidi" w:cstheme="majorBidi"/>
                <w:color w:val="212121"/>
                <w:sz w:val="16"/>
                <w:szCs w:val="16"/>
                <w:lang w:val="en-US"/>
                <w:rPrChange w:id="1151" w:author="Shirilord, Isaac (ARTORG)" w:date="2024-05-29T17:37:00Z">
                  <w:rPr>
                    <w:rStyle w:val="s2"/>
                    <w:rFonts w:asciiTheme="majorBidi" w:eastAsiaTheme="majorEastAsia" w:hAnsiTheme="majorBidi" w:cstheme="majorBidi"/>
                    <w:color w:val="212121"/>
                    <w:sz w:val="16"/>
                    <w:szCs w:val="16"/>
                  </w:rPr>
                </w:rPrChange>
              </w:rPr>
              <w:t>inplace</w:t>
            </w:r>
            <w:proofErr w:type="spellEnd"/>
            <w:r w:rsidRPr="00B653BA">
              <w:rPr>
                <w:rStyle w:val="s2"/>
                <w:rFonts w:asciiTheme="majorBidi" w:eastAsiaTheme="majorEastAsia" w:hAnsiTheme="majorBidi" w:cstheme="majorBidi"/>
                <w:color w:val="212121"/>
                <w:sz w:val="16"/>
                <w:szCs w:val="16"/>
                <w:lang w:val="en-US"/>
                <w:rPrChange w:id="1152" w:author="Shirilord, Isaac (ARTORG)" w:date="2024-05-29T17:37:00Z">
                  <w:rPr>
                    <w:rStyle w:val="s2"/>
                    <w:rFonts w:asciiTheme="majorBidi" w:eastAsiaTheme="majorEastAsia" w:hAnsiTheme="majorBidi" w:cstheme="majorBidi"/>
                    <w:color w:val="212121"/>
                    <w:sz w:val="16"/>
                    <w:szCs w:val="16"/>
                  </w:rPr>
                </w:rPrChange>
              </w:rPr>
              <w:t>"</w:t>
            </w:r>
            <w:r w:rsidRPr="00B653BA">
              <w:rPr>
                <w:rStyle w:val="p"/>
                <w:rFonts w:asciiTheme="majorBidi" w:eastAsiaTheme="majorEastAsia" w:hAnsiTheme="majorBidi" w:cstheme="majorBidi"/>
                <w:color w:val="212121"/>
                <w:sz w:val="16"/>
                <w:szCs w:val="16"/>
                <w:lang w:val="en-US"/>
                <w:rPrChange w:id="1153"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1154" w:author="Shirilord, Isaac (ARTORG)" w:date="2024-05-29T17:37:00Z">
                  <w:rPr>
                    <w:rFonts w:asciiTheme="majorBidi" w:hAnsiTheme="majorBidi" w:cstheme="majorBidi"/>
                    <w:color w:val="212121"/>
                    <w:sz w:val="16"/>
                    <w:szCs w:val="16"/>
                  </w:rPr>
                </w:rPrChange>
              </w:rPr>
              <w:t xml:space="preserve"> </w:t>
            </w:r>
            <w:r w:rsidRPr="00B653BA">
              <w:rPr>
                <w:rStyle w:val="kc"/>
                <w:rFonts w:asciiTheme="majorBidi" w:eastAsiaTheme="majorEastAsia" w:hAnsiTheme="majorBidi" w:cstheme="majorBidi"/>
                <w:b/>
                <w:bCs/>
                <w:color w:val="212121"/>
                <w:sz w:val="16"/>
                <w:szCs w:val="16"/>
                <w:lang w:val="en-US"/>
                <w:rPrChange w:id="1155" w:author="Shirilord, Isaac (ARTORG)" w:date="2024-05-29T17:37:00Z">
                  <w:rPr>
                    <w:rStyle w:val="kc"/>
                    <w:rFonts w:asciiTheme="majorBidi" w:eastAsiaTheme="majorEastAsia" w:hAnsiTheme="majorBidi" w:cstheme="majorBidi"/>
                    <w:b/>
                    <w:bCs/>
                    <w:color w:val="212121"/>
                    <w:sz w:val="16"/>
                    <w:szCs w:val="16"/>
                  </w:rPr>
                </w:rPrChange>
              </w:rPr>
              <w:t>True</w:t>
            </w:r>
            <w:r w:rsidRPr="00B653BA">
              <w:rPr>
                <w:rStyle w:val="p"/>
                <w:rFonts w:asciiTheme="majorBidi" w:eastAsiaTheme="majorEastAsia" w:hAnsiTheme="majorBidi" w:cstheme="majorBidi"/>
                <w:color w:val="212121"/>
                <w:sz w:val="16"/>
                <w:szCs w:val="16"/>
                <w:lang w:val="en-US"/>
                <w:rPrChange w:id="1156" w:author="Shirilord, Isaac (ARTORG)" w:date="2024-05-29T17:37:00Z">
                  <w:rPr>
                    <w:rStyle w:val="p"/>
                    <w:rFonts w:asciiTheme="majorBidi" w:eastAsiaTheme="majorEastAsia" w:hAnsiTheme="majorBidi" w:cstheme="majorBidi"/>
                    <w:color w:val="212121"/>
                    <w:sz w:val="16"/>
                    <w:szCs w:val="16"/>
                  </w:rPr>
                </w:rPrChange>
              </w:rPr>
              <w:t>}),</w:t>
            </w:r>
            <w:r w:rsidRPr="00B653BA">
              <w:rPr>
                <w:rStyle w:val="n"/>
                <w:rFonts w:asciiTheme="majorBidi" w:eastAsiaTheme="majorEastAsia" w:hAnsiTheme="majorBidi" w:cstheme="majorBidi"/>
                <w:color w:val="212121"/>
                <w:sz w:val="16"/>
                <w:szCs w:val="16"/>
                <w:lang w:val="en-US"/>
                <w:rPrChange w:id="1157" w:author="Shirilord, Isaac (ARTORG)" w:date="2024-05-29T17:37:00Z">
                  <w:rPr>
                    <w:rStyle w:val="n"/>
                    <w:rFonts w:asciiTheme="majorBidi" w:eastAsiaTheme="majorEastAsia" w:hAnsiTheme="majorBidi" w:cstheme="majorBidi"/>
                    <w:color w:val="212121"/>
                    <w:sz w:val="16"/>
                    <w:szCs w:val="16"/>
                  </w:rPr>
                </w:rPrChange>
              </w:rPr>
              <w:t>strides</w:t>
            </w:r>
            <w:r w:rsidRPr="00B653BA">
              <w:rPr>
                <w:rStyle w:val="o"/>
                <w:rFonts w:asciiTheme="majorBidi" w:eastAsiaTheme="majorEastAsia" w:hAnsiTheme="majorBidi" w:cstheme="majorBidi"/>
                <w:b/>
                <w:bCs/>
                <w:color w:val="212121"/>
                <w:sz w:val="16"/>
                <w:szCs w:val="16"/>
                <w:lang w:val="en-US"/>
                <w:rPrChange w:id="1158"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p"/>
                <w:rFonts w:asciiTheme="majorBidi" w:eastAsiaTheme="majorEastAsia" w:hAnsiTheme="majorBidi" w:cstheme="majorBidi"/>
                <w:color w:val="212121"/>
                <w:sz w:val="16"/>
                <w:szCs w:val="16"/>
                <w:lang w:val="en-US"/>
                <w:rPrChange w:id="1159" w:author="Shirilord, Isaac (ARTORG)" w:date="2024-05-29T17:37:00Z">
                  <w:rPr>
                    <w:rStyle w:val="p"/>
                    <w:rFonts w:asciiTheme="majorBidi" w:eastAsiaTheme="majorEastAsia" w:hAnsiTheme="majorBidi" w:cstheme="majorBidi"/>
                    <w:color w:val="212121"/>
                    <w:sz w:val="16"/>
                    <w:szCs w:val="16"/>
                  </w:rPr>
                </w:rPrChange>
              </w:rPr>
              <w:t>(</w:t>
            </w:r>
            <w:r w:rsidRPr="00B653BA">
              <w:rPr>
                <w:rStyle w:val="mi"/>
                <w:rFonts w:asciiTheme="majorBidi" w:eastAsiaTheme="majorEastAsia" w:hAnsiTheme="majorBidi" w:cstheme="majorBidi"/>
                <w:color w:val="212121"/>
                <w:sz w:val="16"/>
                <w:szCs w:val="16"/>
                <w:lang w:val="en-US"/>
                <w:rPrChange w:id="1160" w:author="Shirilord, Isaac (ARTORG)" w:date="2024-05-29T17:37:00Z">
                  <w:rPr>
                    <w:rStyle w:val="mi"/>
                    <w:rFonts w:asciiTheme="majorBidi" w:eastAsiaTheme="majorEastAsia" w:hAnsiTheme="majorBidi" w:cstheme="majorBidi"/>
                    <w:color w:val="212121"/>
                    <w:sz w:val="16"/>
                    <w:szCs w:val="16"/>
                  </w:rPr>
                </w:rPrChange>
              </w:rPr>
              <w:t>2</w:t>
            </w:r>
            <w:r w:rsidRPr="00B653BA">
              <w:rPr>
                <w:rStyle w:val="p"/>
                <w:rFonts w:asciiTheme="majorBidi" w:eastAsiaTheme="majorEastAsia" w:hAnsiTheme="majorBidi" w:cstheme="majorBidi"/>
                <w:color w:val="212121"/>
                <w:sz w:val="16"/>
                <w:szCs w:val="16"/>
                <w:lang w:val="en-US"/>
                <w:rPrChange w:id="1161"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1162" w:author="Shirilord, Isaac (ARTORG)" w:date="2024-05-29T17:37:00Z">
                  <w:rPr>
                    <w:rFonts w:asciiTheme="majorBidi" w:hAnsiTheme="majorBidi" w:cstheme="majorBidi"/>
                    <w:color w:val="212121"/>
                    <w:sz w:val="16"/>
                    <w:szCs w:val="16"/>
                  </w:rPr>
                </w:rPrChange>
              </w:rPr>
              <w:t xml:space="preserve"> </w:t>
            </w:r>
            <w:r w:rsidRPr="00B653BA">
              <w:rPr>
                <w:rStyle w:val="mi"/>
                <w:rFonts w:asciiTheme="majorBidi" w:eastAsiaTheme="majorEastAsia" w:hAnsiTheme="majorBidi" w:cstheme="majorBidi"/>
                <w:color w:val="212121"/>
                <w:sz w:val="16"/>
                <w:szCs w:val="16"/>
                <w:lang w:val="en-US"/>
                <w:rPrChange w:id="1163" w:author="Shirilord, Isaac (ARTORG)" w:date="2024-05-29T17:37:00Z">
                  <w:rPr>
                    <w:rStyle w:val="mi"/>
                    <w:rFonts w:asciiTheme="majorBidi" w:eastAsiaTheme="majorEastAsia" w:hAnsiTheme="majorBidi" w:cstheme="majorBidi"/>
                    <w:color w:val="212121"/>
                    <w:sz w:val="16"/>
                    <w:szCs w:val="16"/>
                  </w:rPr>
                </w:rPrChange>
              </w:rPr>
              <w:t>2</w:t>
            </w:r>
            <w:r w:rsidRPr="00B653BA">
              <w:rPr>
                <w:rStyle w:val="p"/>
                <w:rFonts w:asciiTheme="majorBidi" w:eastAsiaTheme="majorEastAsia" w:hAnsiTheme="majorBidi" w:cstheme="majorBidi"/>
                <w:color w:val="212121"/>
                <w:sz w:val="16"/>
                <w:szCs w:val="16"/>
                <w:lang w:val="en-US"/>
                <w:rPrChange w:id="1164"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1165" w:author="Shirilord, Isaac (ARTORG)" w:date="2024-05-29T17:37:00Z">
                  <w:rPr>
                    <w:rFonts w:asciiTheme="majorBidi" w:hAnsiTheme="majorBidi" w:cstheme="majorBidi"/>
                    <w:color w:val="212121"/>
                    <w:sz w:val="16"/>
                    <w:szCs w:val="16"/>
                  </w:rPr>
                </w:rPrChange>
              </w:rPr>
              <w:t xml:space="preserve"> </w:t>
            </w:r>
            <w:r w:rsidRPr="00B653BA">
              <w:rPr>
                <w:rStyle w:val="mi"/>
                <w:rFonts w:asciiTheme="majorBidi" w:eastAsiaTheme="majorEastAsia" w:hAnsiTheme="majorBidi" w:cstheme="majorBidi"/>
                <w:color w:val="212121"/>
                <w:sz w:val="16"/>
                <w:szCs w:val="16"/>
                <w:lang w:val="en-US"/>
                <w:rPrChange w:id="1166" w:author="Shirilord, Isaac (ARTORG)" w:date="2024-05-29T17:37:00Z">
                  <w:rPr>
                    <w:rStyle w:val="mi"/>
                    <w:rFonts w:asciiTheme="majorBidi" w:eastAsiaTheme="majorEastAsia" w:hAnsiTheme="majorBidi" w:cstheme="majorBidi"/>
                    <w:color w:val="212121"/>
                    <w:sz w:val="16"/>
                    <w:szCs w:val="16"/>
                  </w:rPr>
                </w:rPrChange>
              </w:rPr>
              <w:t>2</w:t>
            </w:r>
            <w:r w:rsidRPr="00B653BA">
              <w:rPr>
                <w:rStyle w:val="p"/>
                <w:rFonts w:asciiTheme="majorBidi" w:eastAsiaTheme="majorEastAsia" w:hAnsiTheme="majorBidi" w:cstheme="majorBidi"/>
                <w:color w:val="212121"/>
                <w:sz w:val="16"/>
                <w:szCs w:val="16"/>
                <w:lang w:val="en-US"/>
                <w:rPrChange w:id="1167"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1168" w:author="Shirilord, Isaac (ARTORG)" w:date="2024-05-29T17:37:00Z">
                  <w:rPr>
                    <w:rFonts w:asciiTheme="majorBidi" w:hAnsiTheme="majorBidi" w:cstheme="majorBidi"/>
                    <w:color w:val="212121"/>
                    <w:sz w:val="16"/>
                    <w:szCs w:val="16"/>
                  </w:rPr>
                </w:rPrChange>
              </w:rPr>
              <w:t xml:space="preserve"> </w:t>
            </w:r>
            <w:r w:rsidRPr="00B653BA">
              <w:rPr>
                <w:rStyle w:val="mi"/>
                <w:rFonts w:asciiTheme="majorBidi" w:eastAsiaTheme="majorEastAsia" w:hAnsiTheme="majorBidi" w:cstheme="majorBidi"/>
                <w:color w:val="212121"/>
                <w:sz w:val="16"/>
                <w:szCs w:val="16"/>
                <w:lang w:val="en-US"/>
                <w:rPrChange w:id="1169" w:author="Shirilord, Isaac (ARTORG)" w:date="2024-05-29T17:37:00Z">
                  <w:rPr>
                    <w:rStyle w:val="mi"/>
                    <w:rFonts w:asciiTheme="majorBidi" w:eastAsiaTheme="majorEastAsia" w:hAnsiTheme="majorBidi" w:cstheme="majorBidi"/>
                    <w:color w:val="212121"/>
                    <w:sz w:val="16"/>
                    <w:szCs w:val="16"/>
                  </w:rPr>
                </w:rPrChange>
              </w:rPr>
              <w:t>2</w:t>
            </w:r>
            <w:r w:rsidRPr="00B653BA">
              <w:rPr>
                <w:rStyle w:val="p"/>
                <w:rFonts w:asciiTheme="majorBidi" w:eastAsiaTheme="majorEastAsia" w:hAnsiTheme="majorBidi" w:cstheme="majorBidi"/>
                <w:color w:val="212121"/>
                <w:sz w:val="16"/>
                <w:szCs w:val="16"/>
                <w:lang w:val="en-US"/>
                <w:rPrChange w:id="1170"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1171" w:author="Shirilord, Isaac (ARTORG)" w:date="2024-05-29T17:37:00Z">
                  <w:rPr>
                    <w:rFonts w:asciiTheme="majorBidi" w:hAnsiTheme="majorBidi" w:cstheme="majorBidi"/>
                    <w:color w:val="212121"/>
                    <w:sz w:val="16"/>
                    <w:szCs w:val="16"/>
                  </w:rPr>
                </w:rPrChange>
              </w:rPr>
              <w:t xml:space="preserve"> </w:t>
            </w:r>
            <w:proofErr w:type="spellStart"/>
            <w:r w:rsidRPr="00B653BA">
              <w:rPr>
                <w:rStyle w:val="n"/>
                <w:rFonts w:asciiTheme="majorBidi" w:eastAsiaTheme="majorEastAsia" w:hAnsiTheme="majorBidi" w:cstheme="majorBidi"/>
                <w:color w:val="212121"/>
                <w:sz w:val="16"/>
                <w:szCs w:val="16"/>
                <w:lang w:val="en-US"/>
                <w:rPrChange w:id="1172" w:author="Shirilord, Isaac (ARTORG)" w:date="2024-05-29T17:37:00Z">
                  <w:rPr>
                    <w:rStyle w:val="n"/>
                    <w:rFonts w:asciiTheme="majorBidi" w:eastAsiaTheme="majorEastAsia" w:hAnsiTheme="majorBidi" w:cstheme="majorBidi"/>
                    <w:color w:val="212121"/>
                    <w:sz w:val="16"/>
                    <w:szCs w:val="16"/>
                  </w:rPr>
                </w:rPrChange>
              </w:rPr>
              <w:t>num_res_units</w:t>
            </w:r>
            <w:proofErr w:type="spellEnd"/>
            <w:r w:rsidRPr="00B653BA">
              <w:rPr>
                <w:rStyle w:val="o"/>
                <w:rFonts w:asciiTheme="majorBidi" w:eastAsiaTheme="majorEastAsia" w:hAnsiTheme="majorBidi" w:cstheme="majorBidi"/>
                <w:b/>
                <w:bCs/>
                <w:color w:val="212121"/>
                <w:sz w:val="16"/>
                <w:szCs w:val="16"/>
                <w:lang w:val="en-US"/>
                <w:rPrChange w:id="1173"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mi"/>
                <w:rFonts w:asciiTheme="majorBidi" w:eastAsiaTheme="majorEastAsia" w:hAnsiTheme="majorBidi" w:cstheme="majorBidi"/>
                <w:color w:val="212121"/>
                <w:sz w:val="16"/>
                <w:szCs w:val="16"/>
                <w:lang w:val="en-US"/>
                <w:rPrChange w:id="1174" w:author="Shirilord, Isaac (ARTORG)" w:date="2024-05-29T17:37:00Z">
                  <w:rPr>
                    <w:rStyle w:val="mi"/>
                    <w:rFonts w:asciiTheme="majorBidi" w:eastAsiaTheme="majorEastAsia" w:hAnsiTheme="majorBidi" w:cstheme="majorBidi"/>
                    <w:color w:val="212121"/>
                    <w:sz w:val="16"/>
                    <w:szCs w:val="16"/>
                  </w:rPr>
                </w:rPrChange>
              </w:rPr>
              <w:t>2</w:t>
            </w:r>
            <w:r w:rsidRPr="00B653BA">
              <w:rPr>
                <w:rStyle w:val="p"/>
                <w:rFonts w:asciiTheme="majorBidi" w:eastAsiaTheme="majorEastAsia" w:hAnsiTheme="majorBidi" w:cstheme="majorBidi"/>
                <w:color w:val="212121"/>
                <w:sz w:val="16"/>
                <w:szCs w:val="16"/>
                <w:lang w:val="en-US"/>
                <w:rPrChange w:id="1175" w:author="Shirilord, Isaac (ARTORG)" w:date="2024-05-29T17:37:00Z">
                  <w:rPr>
                    <w:rStyle w:val="p"/>
                    <w:rFonts w:asciiTheme="majorBidi" w:eastAsiaTheme="majorEastAsia" w:hAnsiTheme="majorBidi" w:cstheme="majorBidi"/>
                    <w:color w:val="212121"/>
                    <w:sz w:val="16"/>
                    <w:szCs w:val="16"/>
                  </w:rPr>
                </w:rPrChange>
              </w:rPr>
              <w:t>,</w:t>
            </w:r>
          </w:p>
        </w:tc>
      </w:tr>
      <w:tr w:rsidR="00250867" w:rsidRPr="00B653BA" w14:paraId="5C59E65D" w14:textId="77777777" w:rsidTr="00D06CBC">
        <w:tc>
          <w:tcPr>
            <w:tcW w:w="1803" w:type="dxa"/>
          </w:tcPr>
          <w:p w14:paraId="6EB7F036" w14:textId="77777777" w:rsidR="00250867" w:rsidRPr="00B653BA" w:rsidRDefault="00250867" w:rsidP="00D06CBC">
            <w:pPr>
              <w:pStyle w:val="NormalWeb"/>
              <w:rPr>
                <w:rFonts w:asciiTheme="majorBidi" w:eastAsiaTheme="minorHAnsi" w:hAnsiTheme="majorBidi" w:cstheme="majorBidi"/>
                <w:sz w:val="16"/>
                <w:szCs w:val="16"/>
                <w:lang w:val="en-US" w:bidi="fa-IR"/>
                <w:rPrChange w:id="1176" w:author="Shirilord, Isaac (ARTORG)" w:date="2024-05-29T17:37:00Z">
                  <w:rPr>
                    <w:rFonts w:asciiTheme="majorBidi" w:eastAsiaTheme="minorHAnsi" w:hAnsiTheme="majorBidi" w:cstheme="majorBidi"/>
                    <w:sz w:val="16"/>
                    <w:szCs w:val="16"/>
                    <w:lang w:bidi="fa-IR"/>
                  </w:rPr>
                </w:rPrChange>
              </w:rPr>
            </w:pPr>
            <w:r w:rsidRPr="00B653BA">
              <w:rPr>
                <w:rStyle w:val="n"/>
                <w:rFonts w:asciiTheme="majorBidi" w:eastAsiaTheme="majorEastAsia" w:hAnsiTheme="majorBidi" w:cstheme="majorBidi"/>
                <w:color w:val="212121"/>
                <w:sz w:val="16"/>
                <w:szCs w:val="16"/>
                <w:lang w:val="en-US"/>
                <w:rPrChange w:id="1177" w:author="Shirilord, Isaac (ARTORG)" w:date="2024-05-29T17:37:00Z">
                  <w:rPr>
                    <w:rStyle w:val="n"/>
                    <w:rFonts w:asciiTheme="majorBidi" w:eastAsiaTheme="majorEastAsia" w:hAnsiTheme="majorBidi" w:cstheme="majorBidi"/>
                    <w:color w:val="212121"/>
                    <w:sz w:val="16"/>
                    <w:szCs w:val="16"/>
                  </w:rPr>
                </w:rPrChange>
              </w:rPr>
              <w:t>optimizer</w:t>
            </w:r>
          </w:p>
        </w:tc>
        <w:tc>
          <w:tcPr>
            <w:tcW w:w="7213" w:type="dxa"/>
          </w:tcPr>
          <w:p w14:paraId="21873DC8" w14:textId="77777777" w:rsidR="00250867" w:rsidRPr="00B653BA" w:rsidRDefault="00250867" w:rsidP="00D06CBC">
            <w:pPr>
              <w:pStyle w:val="HTMLPreformatted"/>
              <w:spacing w:line="244" w:lineRule="atLeast"/>
              <w:rPr>
                <w:rFonts w:asciiTheme="majorBidi" w:hAnsiTheme="majorBidi" w:cstheme="majorBidi"/>
                <w:color w:val="212121"/>
                <w:sz w:val="16"/>
                <w:szCs w:val="16"/>
                <w:lang w:val="en-US"/>
                <w:rPrChange w:id="1178" w:author="Shirilord, Isaac (ARTORG)" w:date="2024-05-29T17:37:00Z">
                  <w:rPr>
                    <w:rFonts w:asciiTheme="majorBidi" w:hAnsiTheme="majorBidi" w:cstheme="majorBidi"/>
                    <w:color w:val="212121"/>
                    <w:sz w:val="16"/>
                    <w:szCs w:val="16"/>
                  </w:rPr>
                </w:rPrChange>
              </w:rPr>
            </w:pPr>
            <w:proofErr w:type="spellStart"/>
            <w:proofErr w:type="gramStart"/>
            <w:r w:rsidRPr="00B653BA">
              <w:rPr>
                <w:rStyle w:val="n"/>
                <w:rFonts w:asciiTheme="majorBidi" w:eastAsiaTheme="majorEastAsia" w:hAnsiTheme="majorBidi" w:cstheme="majorBidi"/>
                <w:color w:val="212121"/>
                <w:sz w:val="16"/>
                <w:szCs w:val="16"/>
                <w:lang w:val="en-US"/>
                <w:rPrChange w:id="1179" w:author="Shirilord, Isaac (ARTORG)" w:date="2024-05-29T17:37:00Z">
                  <w:rPr>
                    <w:rStyle w:val="n"/>
                    <w:rFonts w:asciiTheme="majorBidi" w:eastAsiaTheme="majorEastAsia" w:hAnsiTheme="majorBidi" w:cstheme="majorBidi"/>
                    <w:color w:val="212121"/>
                    <w:sz w:val="16"/>
                    <w:szCs w:val="16"/>
                  </w:rPr>
                </w:rPrChange>
              </w:rPr>
              <w:t>torch</w:t>
            </w:r>
            <w:r w:rsidRPr="00B653BA">
              <w:rPr>
                <w:rStyle w:val="o"/>
                <w:rFonts w:asciiTheme="majorBidi" w:eastAsiaTheme="majorEastAsia" w:hAnsiTheme="majorBidi" w:cstheme="majorBidi"/>
                <w:b/>
                <w:bCs/>
                <w:color w:val="212121"/>
                <w:sz w:val="16"/>
                <w:szCs w:val="16"/>
                <w:lang w:val="en-US"/>
                <w:rPrChange w:id="1180"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n"/>
                <w:rFonts w:asciiTheme="majorBidi" w:eastAsiaTheme="majorEastAsia" w:hAnsiTheme="majorBidi" w:cstheme="majorBidi"/>
                <w:color w:val="212121"/>
                <w:sz w:val="16"/>
                <w:szCs w:val="16"/>
                <w:lang w:val="en-US"/>
                <w:rPrChange w:id="1181" w:author="Shirilord, Isaac (ARTORG)" w:date="2024-05-29T17:37:00Z">
                  <w:rPr>
                    <w:rStyle w:val="n"/>
                    <w:rFonts w:asciiTheme="majorBidi" w:eastAsiaTheme="majorEastAsia" w:hAnsiTheme="majorBidi" w:cstheme="majorBidi"/>
                    <w:color w:val="212121"/>
                    <w:sz w:val="16"/>
                    <w:szCs w:val="16"/>
                  </w:rPr>
                </w:rPrChange>
              </w:rPr>
              <w:t>optim</w:t>
            </w:r>
            <w:proofErr w:type="gramEnd"/>
            <w:r w:rsidRPr="00B653BA">
              <w:rPr>
                <w:rStyle w:val="o"/>
                <w:rFonts w:asciiTheme="majorBidi" w:eastAsiaTheme="majorEastAsia" w:hAnsiTheme="majorBidi" w:cstheme="majorBidi"/>
                <w:b/>
                <w:bCs/>
                <w:color w:val="212121"/>
                <w:sz w:val="16"/>
                <w:szCs w:val="16"/>
                <w:lang w:val="en-US"/>
                <w:rPrChange w:id="1182"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n"/>
                <w:rFonts w:asciiTheme="majorBidi" w:eastAsiaTheme="majorEastAsia" w:hAnsiTheme="majorBidi" w:cstheme="majorBidi"/>
                <w:color w:val="212121"/>
                <w:sz w:val="16"/>
                <w:szCs w:val="16"/>
                <w:lang w:val="en-US"/>
                <w:rPrChange w:id="1183" w:author="Shirilord, Isaac (ARTORG)" w:date="2024-05-29T17:37:00Z">
                  <w:rPr>
                    <w:rStyle w:val="n"/>
                    <w:rFonts w:asciiTheme="majorBidi" w:eastAsiaTheme="majorEastAsia" w:hAnsiTheme="majorBidi" w:cstheme="majorBidi"/>
                    <w:color w:val="212121"/>
                    <w:sz w:val="16"/>
                    <w:szCs w:val="16"/>
                  </w:rPr>
                </w:rPrChange>
              </w:rPr>
              <w:t>Adam</w:t>
            </w:r>
            <w:proofErr w:type="spellEnd"/>
            <w:r w:rsidRPr="00B653BA">
              <w:rPr>
                <w:rStyle w:val="p"/>
                <w:rFonts w:asciiTheme="majorBidi" w:eastAsiaTheme="majorEastAsia" w:hAnsiTheme="majorBidi" w:cstheme="majorBidi"/>
                <w:color w:val="212121"/>
                <w:sz w:val="16"/>
                <w:szCs w:val="16"/>
                <w:lang w:val="en-US"/>
                <w:rPrChange w:id="1184" w:author="Shirilord, Isaac (ARTORG)" w:date="2024-05-29T17:37:00Z">
                  <w:rPr>
                    <w:rStyle w:val="p"/>
                    <w:rFonts w:asciiTheme="majorBidi" w:eastAsiaTheme="majorEastAsia" w:hAnsiTheme="majorBidi" w:cstheme="majorBidi"/>
                    <w:color w:val="212121"/>
                    <w:sz w:val="16"/>
                    <w:szCs w:val="16"/>
                  </w:rPr>
                </w:rPrChange>
              </w:rPr>
              <w:t>(</w:t>
            </w:r>
            <w:proofErr w:type="spellStart"/>
            <w:r w:rsidRPr="00B653BA">
              <w:rPr>
                <w:rStyle w:val="n"/>
                <w:rFonts w:asciiTheme="majorBidi" w:eastAsiaTheme="majorEastAsia" w:hAnsiTheme="majorBidi" w:cstheme="majorBidi"/>
                <w:color w:val="212121"/>
                <w:sz w:val="16"/>
                <w:szCs w:val="16"/>
                <w:lang w:val="en-US"/>
                <w:rPrChange w:id="1185" w:author="Shirilord, Isaac (ARTORG)" w:date="2024-05-29T17:37:00Z">
                  <w:rPr>
                    <w:rStyle w:val="n"/>
                    <w:rFonts w:asciiTheme="majorBidi" w:eastAsiaTheme="majorEastAsia" w:hAnsiTheme="majorBidi" w:cstheme="majorBidi"/>
                    <w:color w:val="212121"/>
                    <w:sz w:val="16"/>
                    <w:szCs w:val="16"/>
                  </w:rPr>
                </w:rPrChange>
              </w:rPr>
              <w:t>model</w:t>
            </w:r>
            <w:r w:rsidRPr="00B653BA">
              <w:rPr>
                <w:rStyle w:val="o"/>
                <w:rFonts w:asciiTheme="majorBidi" w:eastAsiaTheme="majorEastAsia" w:hAnsiTheme="majorBidi" w:cstheme="majorBidi"/>
                <w:b/>
                <w:bCs/>
                <w:color w:val="212121"/>
                <w:sz w:val="16"/>
                <w:szCs w:val="16"/>
                <w:lang w:val="en-US"/>
                <w:rPrChange w:id="1186"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n"/>
                <w:rFonts w:asciiTheme="majorBidi" w:eastAsiaTheme="majorEastAsia" w:hAnsiTheme="majorBidi" w:cstheme="majorBidi"/>
                <w:color w:val="212121"/>
                <w:sz w:val="16"/>
                <w:szCs w:val="16"/>
                <w:lang w:val="en-US"/>
                <w:rPrChange w:id="1187" w:author="Shirilord, Isaac (ARTORG)" w:date="2024-05-29T17:37:00Z">
                  <w:rPr>
                    <w:rStyle w:val="n"/>
                    <w:rFonts w:asciiTheme="majorBidi" w:eastAsiaTheme="majorEastAsia" w:hAnsiTheme="majorBidi" w:cstheme="majorBidi"/>
                    <w:color w:val="212121"/>
                    <w:sz w:val="16"/>
                    <w:szCs w:val="16"/>
                  </w:rPr>
                </w:rPrChange>
              </w:rPr>
              <w:t>parameters</w:t>
            </w:r>
            <w:proofErr w:type="spellEnd"/>
            <w:r w:rsidRPr="00B653BA">
              <w:rPr>
                <w:rStyle w:val="p"/>
                <w:rFonts w:asciiTheme="majorBidi" w:eastAsiaTheme="majorEastAsia" w:hAnsiTheme="majorBidi" w:cstheme="majorBidi"/>
                <w:color w:val="212121"/>
                <w:sz w:val="16"/>
                <w:szCs w:val="16"/>
                <w:lang w:val="en-US"/>
                <w:rPrChange w:id="1188"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1189" w:author="Shirilord, Isaac (ARTORG)" w:date="2024-05-29T17:37:00Z">
                  <w:rPr>
                    <w:rFonts w:asciiTheme="majorBidi" w:hAnsiTheme="majorBidi" w:cstheme="majorBidi"/>
                    <w:color w:val="212121"/>
                    <w:sz w:val="16"/>
                    <w:szCs w:val="16"/>
                  </w:rPr>
                </w:rPrChange>
              </w:rPr>
              <w:t xml:space="preserve"> </w:t>
            </w:r>
            <w:proofErr w:type="spellStart"/>
            <w:r w:rsidRPr="00B653BA">
              <w:rPr>
                <w:rStyle w:val="n"/>
                <w:rFonts w:asciiTheme="majorBidi" w:eastAsiaTheme="majorEastAsia" w:hAnsiTheme="majorBidi" w:cstheme="majorBidi"/>
                <w:color w:val="212121"/>
                <w:sz w:val="16"/>
                <w:szCs w:val="16"/>
                <w:lang w:val="en-US"/>
                <w:rPrChange w:id="1190" w:author="Shirilord, Isaac (ARTORG)" w:date="2024-05-29T17:37:00Z">
                  <w:rPr>
                    <w:rStyle w:val="n"/>
                    <w:rFonts w:asciiTheme="majorBidi" w:eastAsiaTheme="majorEastAsia" w:hAnsiTheme="majorBidi" w:cstheme="majorBidi"/>
                    <w:color w:val="212121"/>
                    <w:sz w:val="16"/>
                    <w:szCs w:val="16"/>
                  </w:rPr>
                </w:rPrChange>
              </w:rPr>
              <w:t>lr</w:t>
            </w:r>
            <w:proofErr w:type="spellEnd"/>
            <w:r w:rsidRPr="00B653BA">
              <w:rPr>
                <w:rStyle w:val="o"/>
                <w:rFonts w:asciiTheme="majorBidi" w:eastAsiaTheme="majorEastAsia" w:hAnsiTheme="majorBidi" w:cstheme="majorBidi"/>
                <w:b/>
                <w:bCs/>
                <w:color w:val="212121"/>
                <w:sz w:val="16"/>
                <w:szCs w:val="16"/>
                <w:lang w:val="en-US"/>
                <w:rPrChange w:id="1191"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mf"/>
                <w:rFonts w:asciiTheme="majorBidi" w:hAnsiTheme="majorBidi" w:cstheme="majorBidi"/>
                <w:color w:val="212121"/>
                <w:sz w:val="16"/>
                <w:szCs w:val="16"/>
                <w:lang w:val="en-US"/>
                <w:rPrChange w:id="1192" w:author="Shirilord, Isaac (ARTORG)" w:date="2024-05-29T17:37:00Z">
                  <w:rPr>
                    <w:rStyle w:val="mf"/>
                    <w:rFonts w:asciiTheme="majorBidi" w:hAnsiTheme="majorBidi" w:cstheme="majorBidi"/>
                    <w:color w:val="212121"/>
                    <w:sz w:val="16"/>
                    <w:szCs w:val="16"/>
                  </w:rPr>
                </w:rPrChange>
              </w:rPr>
              <w:t>1e-4</w:t>
            </w:r>
            <w:r w:rsidRPr="00B653BA">
              <w:rPr>
                <w:rStyle w:val="p"/>
                <w:rFonts w:asciiTheme="majorBidi" w:eastAsiaTheme="majorEastAsia" w:hAnsiTheme="majorBidi" w:cstheme="majorBidi"/>
                <w:color w:val="212121"/>
                <w:sz w:val="16"/>
                <w:szCs w:val="16"/>
                <w:lang w:val="en-US"/>
                <w:rPrChange w:id="1193"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1194" w:author="Shirilord, Isaac (ARTORG)" w:date="2024-05-29T17:37:00Z">
                  <w:rPr>
                    <w:rFonts w:asciiTheme="majorBidi" w:hAnsiTheme="majorBidi" w:cstheme="majorBidi"/>
                    <w:color w:val="212121"/>
                    <w:sz w:val="16"/>
                    <w:szCs w:val="16"/>
                  </w:rPr>
                </w:rPrChange>
              </w:rPr>
              <w:t xml:space="preserve"> </w:t>
            </w:r>
            <w:proofErr w:type="spellStart"/>
            <w:r w:rsidRPr="00B653BA">
              <w:rPr>
                <w:rStyle w:val="n"/>
                <w:rFonts w:asciiTheme="majorBidi" w:eastAsiaTheme="majorEastAsia" w:hAnsiTheme="majorBidi" w:cstheme="majorBidi"/>
                <w:color w:val="212121"/>
                <w:sz w:val="16"/>
                <w:szCs w:val="16"/>
                <w:lang w:val="en-US"/>
                <w:rPrChange w:id="1195" w:author="Shirilord, Isaac (ARTORG)" w:date="2024-05-29T17:37:00Z">
                  <w:rPr>
                    <w:rStyle w:val="n"/>
                    <w:rFonts w:asciiTheme="majorBidi" w:eastAsiaTheme="majorEastAsia" w:hAnsiTheme="majorBidi" w:cstheme="majorBidi"/>
                    <w:color w:val="212121"/>
                    <w:sz w:val="16"/>
                    <w:szCs w:val="16"/>
                  </w:rPr>
                </w:rPrChange>
              </w:rPr>
              <w:t>weight_decay</w:t>
            </w:r>
            <w:proofErr w:type="spellEnd"/>
            <w:r w:rsidRPr="00B653BA">
              <w:rPr>
                <w:rStyle w:val="o"/>
                <w:rFonts w:asciiTheme="majorBidi" w:eastAsiaTheme="majorEastAsia" w:hAnsiTheme="majorBidi" w:cstheme="majorBidi"/>
                <w:b/>
                <w:bCs/>
                <w:color w:val="212121"/>
                <w:sz w:val="16"/>
                <w:szCs w:val="16"/>
                <w:lang w:val="en-US"/>
                <w:rPrChange w:id="1196"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mf"/>
                <w:rFonts w:asciiTheme="majorBidi" w:hAnsiTheme="majorBidi" w:cstheme="majorBidi"/>
                <w:color w:val="212121"/>
                <w:sz w:val="16"/>
                <w:szCs w:val="16"/>
                <w:lang w:val="en-US"/>
                <w:rPrChange w:id="1197" w:author="Shirilord, Isaac (ARTORG)" w:date="2024-05-29T17:37:00Z">
                  <w:rPr>
                    <w:rStyle w:val="mf"/>
                    <w:rFonts w:asciiTheme="majorBidi" w:hAnsiTheme="majorBidi" w:cstheme="majorBidi"/>
                    <w:color w:val="212121"/>
                    <w:sz w:val="16"/>
                    <w:szCs w:val="16"/>
                  </w:rPr>
                </w:rPrChange>
              </w:rPr>
              <w:t>0.0</w:t>
            </w:r>
            <w:r w:rsidRPr="00B653BA">
              <w:rPr>
                <w:rStyle w:val="p"/>
                <w:rFonts w:asciiTheme="majorBidi" w:eastAsiaTheme="majorEastAsia" w:hAnsiTheme="majorBidi" w:cstheme="majorBidi"/>
                <w:color w:val="212121"/>
                <w:sz w:val="16"/>
                <w:szCs w:val="16"/>
                <w:lang w:val="en-US"/>
                <w:rPrChange w:id="1198" w:author="Shirilord, Isaac (ARTORG)" w:date="2024-05-29T17:37:00Z">
                  <w:rPr>
                    <w:rStyle w:val="p"/>
                    <w:rFonts w:asciiTheme="majorBidi" w:eastAsiaTheme="majorEastAsia" w:hAnsiTheme="majorBidi" w:cstheme="majorBidi"/>
                    <w:color w:val="212121"/>
                    <w:sz w:val="16"/>
                    <w:szCs w:val="16"/>
                  </w:rPr>
                </w:rPrChange>
              </w:rPr>
              <w:t>)</w:t>
            </w:r>
          </w:p>
        </w:tc>
      </w:tr>
      <w:tr w:rsidR="00250867" w:rsidRPr="00B653BA" w14:paraId="0C0703FB" w14:textId="77777777" w:rsidTr="00D06CBC">
        <w:tc>
          <w:tcPr>
            <w:tcW w:w="1803" w:type="dxa"/>
          </w:tcPr>
          <w:p w14:paraId="7FE76D46" w14:textId="77777777" w:rsidR="00250867" w:rsidRPr="00B653BA" w:rsidRDefault="00250867" w:rsidP="00D06CBC">
            <w:pPr>
              <w:pStyle w:val="NormalWeb"/>
              <w:rPr>
                <w:rFonts w:asciiTheme="majorBidi" w:eastAsiaTheme="minorHAnsi" w:hAnsiTheme="majorBidi" w:cstheme="majorBidi"/>
                <w:sz w:val="16"/>
                <w:szCs w:val="16"/>
                <w:lang w:val="en-US" w:bidi="fa-IR"/>
                <w:rPrChange w:id="1199" w:author="Shirilord, Isaac (ARTORG)" w:date="2024-05-29T17:37:00Z">
                  <w:rPr>
                    <w:rFonts w:asciiTheme="majorBidi" w:eastAsiaTheme="minorHAnsi" w:hAnsiTheme="majorBidi" w:cstheme="majorBidi"/>
                    <w:sz w:val="16"/>
                    <w:szCs w:val="16"/>
                    <w:lang w:bidi="fa-IR"/>
                  </w:rPr>
                </w:rPrChange>
              </w:rPr>
            </w:pPr>
            <w:r w:rsidRPr="00B653BA">
              <w:rPr>
                <w:rStyle w:val="n"/>
                <w:rFonts w:asciiTheme="majorBidi" w:eastAsiaTheme="majorEastAsia" w:hAnsiTheme="majorBidi" w:cstheme="majorBidi"/>
                <w:color w:val="212121"/>
                <w:sz w:val="16"/>
                <w:szCs w:val="16"/>
                <w:lang w:val="en-US"/>
                <w:rPrChange w:id="1200" w:author="Shirilord, Isaac (ARTORG)" w:date="2024-05-29T17:37:00Z">
                  <w:rPr>
                    <w:rStyle w:val="n"/>
                    <w:rFonts w:asciiTheme="majorBidi" w:eastAsiaTheme="majorEastAsia" w:hAnsiTheme="majorBidi" w:cstheme="majorBidi"/>
                    <w:color w:val="212121"/>
                    <w:sz w:val="16"/>
                    <w:szCs w:val="16"/>
                  </w:rPr>
                </w:rPrChange>
              </w:rPr>
              <w:t>scheduler</w:t>
            </w:r>
          </w:p>
        </w:tc>
        <w:tc>
          <w:tcPr>
            <w:tcW w:w="7213" w:type="dxa"/>
          </w:tcPr>
          <w:p w14:paraId="6C58216B" w14:textId="77777777" w:rsidR="00250867" w:rsidRPr="00B653BA" w:rsidRDefault="00250867" w:rsidP="00D06CBC">
            <w:pPr>
              <w:pStyle w:val="NormalWeb"/>
              <w:rPr>
                <w:rFonts w:asciiTheme="majorBidi" w:eastAsiaTheme="minorHAnsi" w:hAnsiTheme="majorBidi" w:cstheme="majorBidi"/>
                <w:sz w:val="16"/>
                <w:szCs w:val="16"/>
                <w:lang w:val="en-US" w:bidi="fa-IR"/>
                <w:rPrChange w:id="1201" w:author="Shirilord, Isaac (ARTORG)" w:date="2024-05-29T17:37:00Z">
                  <w:rPr>
                    <w:rFonts w:asciiTheme="majorBidi" w:eastAsiaTheme="minorHAnsi" w:hAnsiTheme="majorBidi" w:cstheme="majorBidi"/>
                    <w:sz w:val="16"/>
                    <w:szCs w:val="16"/>
                    <w:lang w:bidi="fa-IR"/>
                  </w:rPr>
                </w:rPrChange>
              </w:rPr>
            </w:pPr>
            <w:proofErr w:type="spellStart"/>
            <w:r w:rsidRPr="00B653BA">
              <w:rPr>
                <w:rStyle w:val="n"/>
                <w:rFonts w:asciiTheme="majorBidi" w:eastAsiaTheme="majorEastAsia" w:hAnsiTheme="majorBidi" w:cstheme="majorBidi"/>
                <w:color w:val="212121"/>
                <w:sz w:val="16"/>
                <w:szCs w:val="16"/>
                <w:lang w:val="en-US"/>
                <w:rPrChange w:id="1202" w:author="Shirilord, Isaac (ARTORG)" w:date="2024-05-29T17:37:00Z">
                  <w:rPr>
                    <w:rStyle w:val="n"/>
                    <w:rFonts w:asciiTheme="majorBidi" w:eastAsiaTheme="majorEastAsia" w:hAnsiTheme="majorBidi" w:cstheme="majorBidi"/>
                    <w:color w:val="212121"/>
                    <w:sz w:val="16"/>
                    <w:szCs w:val="16"/>
                  </w:rPr>
                </w:rPrChange>
              </w:rPr>
              <w:t>torch</w:t>
            </w:r>
            <w:r w:rsidRPr="00B653BA">
              <w:rPr>
                <w:rStyle w:val="o"/>
                <w:rFonts w:asciiTheme="majorBidi" w:eastAsiaTheme="majorEastAsia" w:hAnsiTheme="majorBidi" w:cstheme="majorBidi"/>
                <w:b/>
                <w:bCs/>
                <w:color w:val="212121"/>
                <w:sz w:val="16"/>
                <w:szCs w:val="16"/>
                <w:lang w:val="en-US"/>
                <w:rPrChange w:id="1203"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n"/>
                <w:rFonts w:asciiTheme="majorBidi" w:eastAsiaTheme="majorEastAsia" w:hAnsiTheme="majorBidi" w:cstheme="majorBidi"/>
                <w:color w:val="212121"/>
                <w:sz w:val="16"/>
                <w:szCs w:val="16"/>
                <w:lang w:val="en-US"/>
                <w:rPrChange w:id="1204" w:author="Shirilord, Isaac (ARTORG)" w:date="2024-05-29T17:37:00Z">
                  <w:rPr>
                    <w:rStyle w:val="n"/>
                    <w:rFonts w:asciiTheme="majorBidi" w:eastAsiaTheme="majorEastAsia" w:hAnsiTheme="majorBidi" w:cstheme="majorBidi"/>
                    <w:color w:val="212121"/>
                    <w:sz w:val="16"/>
                    <w:szCs w:val="16"/>
                  </w:rPr>
                </w:rPrChange>
              </w:rPr>
              <w:t>optim</w:t>
            </w:r>
            <w:r w:rsidRPr="00B653BA">
              <w:rPr>
                <w:rStyle w:val="o"/>
                <w:rFonts w:asciiTheme="majorBidi" w:eastAsiaTheme="majorEastAsia" w:hAnsiTheme="majorBidi" w:cstheme="majorBidi"/>
                <w:b/>
                <w:bCs/>
                <w:color w:val="212121"/>
                <w:sz w:val="16"/>
                <w:szCs w:val="16"/>
                <w:lang w:val="en-US"/>
                <w:rPrChange w:id="1205"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n"/>
                <w:rFonts w:asciiTheme="majorBidi" w:eastAsiaTheme="majorEastAsia" w:hAnsiTheme="majorBidi" w:cstheme="majorBidi"/>
                <w:color w:val="212121"/>
                <w:sz w:val="16"/>
                <w:szCs w:val="16"/>
                <w:lang w:val="en-US"/>
                <w:rPrChange w:id="1206" w:author="Shirilord, Isaac (ARTORG)" w:date="2024-05-29T17:37:00Z">
                  <w:rPr>
                    <w:rStyle w:val="n"/>
                    <w:rFonts w:asciiTheme="majorBidi" w:eastAsiaTheme="majorEastAsia" w:hAnsiTheme="majorBidi" w:cstheme="majorBidi"/>
                    <w:color w:val="212121"/>
                    <w:sz w:val="16"/>
                    <w:szCs w:val="16"/>
                  </w:rPr>
                </w:rPrChange>
              </w:rPr>
              <w:t>lr_</w:t>
            </w:r>
            <w:proofErr w:type="gramStart"/>
            <w:r w:rsidRPr="00B653BA">
              <w:rPr>
                <w:rStyle w:val="n"/>
                <w:rFonts w:asciiTheme="majorBidi" w:eastAsiaTheme="majorEastAsia" w:hAnsiTheme="majorBidi" w:cstheme="majorBidi"/>
                <w:color w:val="212121"/>
                <w:sz w:val="16"/>
                <w:szCs w:val="16"/>
                <w:lang w:val="en-US"/>
                <w:rPrChange w:id="1207" w:author="Shirilord, Isaac (ARTORG)" w:date="2024-05-29T17:37:00Z">
                  <w:rPr>
                    <w:rStyle w:val="n"/>
                    <w:rFonts w:asciiTheme="majorBidi" w:eastAsiaTheme="majorEastAsia" w:hAnsiTheme="majorBidi" w:cstheme="majorBidi"/>
                    <w:color w:val="212121"/>
                    <w:sz w:val="16"/>
                    <w:szCs w:val="16"/>
                  </w:rPr>
                </w:rPrChange>
              </w:rPr>
              <w:t>scheduler</w:t>
            </w:r>
            <w:r w:rsidRPr="00B653BA">
              <w:rPr>
                <w:rStyle w:val="o"/>
                <w:rFonts w:asciiTheme="majorBidi" w:eastAsiaTheme="majorEastAsia" w:hAnsiTheme="majorBidi" w:cstheme="majorBidi"/>
                <w:b/>
                <w:bCs/>
                <w:color w:val="212121"/>
                <w:sz w:val="16"/>
                <w:szCs w:val="16"/>
                <w:lang w:val="en-US"/>
                <w:rPrChange w:id="1208"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n"/>
                <w:rFonts w:asciiTheme="majorBidi" w:eastAsiaTheme="majorEastAsia" w:hAnsiTheme="majorBidi" w:cstheme="majorBidi"/>
                <w:color w:val="212121"/>
                <w:sz w:val="16"/>
                <w:szCs w:val="16"/>
                <w:lang w:val="en-US"/>
                <w:rPrChange w:id="1209" w:author="Shirilord, Isaac (ARTORG)" w:date="2024-05-29T17:37:00Z">
                  <w:rPr>
                    <w:rStyle w:val="n"/>
                    <w:rFonts w:asciiTheme="majorBidi" w:eastAsiaTheme="majorEastAsia" w:hAnsiTheme="majorBidi" w:cstheme="majorBidi"/>
                    <w:color w:val="212121"/>
                    <w:sz w:val="16"/>
                    <w:szCs w:val="16"/>
                  </w:rPr>
                </w:rPrChange>
              </w:rPr>
              <w:t>StepLR</w:t>
            </w:r>
            <w:proofErr w:type="spellEnd"/>
            <w:proofErr w:type="gramEnd"/>
            <w:r w:rsidRPr="00B653BA">
              <w:rPr>
                <w:rStyle w:val="p"/>
                <w:rFonts w:asciiTheme="majorBidi" w:eastAsiaTheme="majorEastAsia" w:hAnsiTheme="majorBidi" w:cstheme="majorBidi"/>
                <w:color w:val="212121"/>
                <w:sz w:val="16"/>
                <w:szCs w:val="16"/>
                <w:lang w:val="en-US"/>
                <w:rPrChange w:id="1210" w:author="Shirilord, Isaac (ARTORG)" w:date="2024-05-29T17:37:00Z">
                  <w:rPr>
                    <w:rStyle w:val="p"/>
                    <w:rFonts w:asciiTheme="majorBidi" w:eastAsiaTheme="majorEastAsia" w:hAnsiTheme="majorBidi" w:cstheme="majorBidi"/>
                    <w:color w:val="212121"/>
                    <w:sz w:val="16"/>
                    <w:szCs w:val="16"/>
                  </w:rPr>
                </w:rPrChange>
              </w:rPr>
              <w:t>(</w:t>
            </w:r>
            <w:r w:rsidRPr="00B653BA">
              <w:rPr>
                <w:rStyle w:val="n"/>
                <w:rFonts w:asciiTheme="majorBidi" w:eastAsiaTheme="majorEastAsia" w:hAnsiTheme="majorBidi" w:cstheme="majorBidi"/>
                <w:color w:val="212121"/>
                <w:sz w:val="16"/>
                <w:szCs w:val="16"/>
                <w:lang w:val="en-US"/>
                <w:rPrChange w:id="1211" w:author="Shirilord, Isaac (ARTORG)" w:date="2024-05-29T17:37:00Z">
                  <w:rPr>
                    <w:rStyle w:val="n"/>
                    <w:rFonts w:asciiTheme="majorBidi" w:eastAsiaTheme="majorEastAsia" w:hAnsiTheme="majorBidi" w:cstheme="majorBidi"/>
                    <w:color w:val="212121"/>
                    <w:sz w:val="16"/>
                    <w:szCs w:val="16"/>
                  </w:rPr>
                </w:rPrChange>
              </w:rPr>
              <w:t>optimizer</w:t>
            </w:r>
            <w:r w:rsidRPr="00B653BA">
              <w:rPr>
                <w:rStyle w:val="p"/>
                <w:rFonts w:asciiTheme="majorBidi" w:eastAsiaTheme="majorEastAsia" w:hAnsiTheme="majorBidi" w:cstheme="majorBidi"/>
                <w:color w:val="212121"/>
                <w:sz w:val="16"/>
                <w:szCs w:val="16"/>
                <w:lang w:val="en-US"/>
                <w:rPrChange w:id="1212"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1213" w:author="Shirilord, Isaac (ARTORG)" w:date="2024-05-29T17:37:00Z">
                  <w:rPr>
                    <w:rFonts w:asciiTheme="majorBidi" w:hAnsiTheme="majorBidi" w:cstheme="majorBidi"/>
                    <w:color w:val="212121"/>
                    <w:sz w:val="16"/>
                    <w:szCs w:val="16"/>
                  </w:rPr>
                </w:rPrChange>
              </w:rPr>
              <w:t xml:space="preserve"> </w:t>
            </w:r>
            <w:r w:rsidRPr="00B653BA">
              <w:rPr>
                <w:rStyle w:val="mi"/>
                <w:rFonts w:asciiTheme="majorBidi" w:eastAsiaTheme="majorEastAsia" w:hAnsiTheme="majorBidi" w:cstheme="majorBidi"/>
                <w:color w:val="212121"/>
                <w:sz w:val="16"/>
                <w:szCs w:val="16"/>
                <w:lang w:val="en-US"/>
                <w:rPrChange w:id="1214" w:author="Shirilord, Isaac (ARTORG)" w:date="2024-05-29T17:37:00Z">
                  <w:rPr>
                    <w:rStyle w:val="mi"/>
                    <w:rFonts w:asciiTheme="majorBidi" w:eastAsiaTheme="majorEastAsia" w:hAnsiTheme="majorBidi" w:cstheme="majorBidi"/>
                    <w:color w:val="212121"/>
                    <w:sz w:val="16"/>
                    <w:szCs w:val="16"/>
                  </w:rPr>
                </w:rPrChange>
              </w:rPr>
              <w:t>40</w:t>
            </w:r>
            <w:r w:rsidRPr="00B653BA">
              <w:rPr>
                <w:rStyle w:val="p"/>
                <w:rFonts w:asciiTheme="majorBidi" w:eastAsiaTheme="majorEastAsia" w:hAnsiTheme="majorBidi" w:cstheme="majorBidi"/>
                <w:color w:val="212121"/>
                <w:sz w:val="16"/>
                <w:szCs w:val="16"/>
                <w:lang w:val="en-US"/>
                <w:rPrChange w:id="1215"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1216" w:author="Shirilord, Isaac (ARTORG)" w:date="2024-05-29T17:37:00Z">
                  <w:rPr>
                    <w:rFonts w:asciiTheme="majorBidi" w:hAnsiTheme="majorBidi" w:cstheme="majorBidi"/>
                    <w:color w:val="212121"/>
                    <w:sz w:val="16"/>
                    <w:szCs w:val="16"/>
                  </w:rPr>
                </w:rPrChange>
              </w:rPr>
              <w:t xml:space="preserve"> </w:t>
            </w:r>
            <w:r w:rsidRPr="00B653BA">
              <w:rPr>
                <w:rStyle w:val="mf"/>
                <w:rFonts w:asciiTheme="majorBidi" w:hAnsiTheme="majorBidi" w:cstheme="majorBidi"/>
                <w:color w:val="212121"/>
                <w:sz w:val="16"/>
                <w:szCs w:val="16"/>
                <w:lang w:val="en-US"/>
                <w:rPrChange w:id="1217" w:author="Shirilord, Isaac (ARTORG)" w:date="2024-05-29T17:37:00Z">
                  <w:rPr>
                    <w:rStyle w:val="mf"/>
                    <w:rFonts w:asciiTheme="majorBidi" w:hAnsiTheme="majorBidi" w:cstheme="majorBidi"/>
                    <w:color w:val="212121"/>
                    <w:sz w:val="16"/>
                    <w:szCs w:val="16"/>
                  </w:rPr>
                </w:rPrChange>
              </w:rPr>
              <w:t>0.1</w:t>
            </w:r>
            <w:r w:rsidRPr="00B653BA">
              <w:rPr>
                <w:rStyle w:val="p"/>
                <w:rFonts w:asciiTheme="majorBidi" w:eastAsiaTheme="majorEastAsia" w:hAnsiTheme="majorBidi" w:cstheme="majorBidi"/>
                <w:color w:val="212121"/>
                <w:sz w:val="16"/>
                <w:szCs w:val="16"/>
                <w:lang w:val="en-US"/>
                <w:rPrChange w:id="1218" w:author="Shirilord, Isaac (ARTORG)" w:date="2024-05-29T17:37:00Z">
                  <w:rPr>
                    <w:rStyle w:val="p"/>
                    <w:rFonts w:asciiTheme="majorBidi" w:eastAsiaTheme="majorEastAsia" w:hAnsiTheme="majorBidi" w:cstheme="majorBidi"/>
                    <w:color w:val="212121"/>
                    <w:sz w:val="16"/>
                    <w:szCs w:val="16"/>
                  </w:rPr>
                </w:rPrChange>
              </w:rPr>
              <w:t>)</w:t>
            </w:r>
          </w:p>
        </w:tc>
      </w:tr>
      <w:tr w:rsidR="00250867" w:rsidRPr="00B653BA" w14:paraId="06A5D630" w14:textId="77777777" w:rsidTr="00D06CBC">
        <w:tc>
          <w:tcPr>
            <w:tcW w:w="1803" w:type="dxa"/>
          </w:tcPr>
          <w:p w14:paraId="04305C46" w14:textId="77777777" w:rsidR="00250867" w:rsidRPr="00B653BA" w:rsidRDefault="00250867" w:rsidP="00D06CBC">
            <w:pPr>
              <w:pStyle w:val="NormalWeb"/>
              <w:rPr>
                <w:rFonts w:asciiTheme="majorBidi" w:eastAsiaTheme="minorHAnsi" w:hAnsiTheme="majorBidi" w:cstheme="majorBidi"/>
                <w:sz w:val="16"/>
                <w:szCs w:val="16"/>
                <w:lang w:val="en-US" w:bidi="fa-IR"/>
                <w:rPrChange w:id="1219" w:author="Shirilord, Isaac (ARTORG)" w:date="2024-05-29T17:37:00Z">
                  <w:rPr>
                    <w:rFonts w:asciiTheme="majorBidi" w:eastAsiaTheme="minorHAnsi" w:hAnsiTheme="majorBidi" w:cstheme="majorBidi"/>
                    <w:sz w:val="16"/>
                    <w:szCs w:val="16"/>
                    <w:lang w:bidi="fa-IR"/>
                  </w:rPr>
                </w:rPrChange>
              </w:rPr>
            </w:pPr>
            <w:proofErr w:type="spellStart"/>
            <w:r w:rsidRPr="00B653BA">
              <w:rPr>
                <w:rStyle w:val="n"/>
                <w:rFonts w:asciiTheme="majorBidi" w:eastAsiaTheme="majorEastAsia" w:hAnsiTheme="majorBidi" w:cstheme="majorBidi"/>
                <w:color w:val="212121"/>
                <w:sz w:val="16"/>
                <w:szCs w:val="16"/>
                <w:lang w:val="en-US"/>
                <w:rPrChange w:id="1220" w:author="Shirilord, Isaac (ARTORG)" w:date="2024-05-29T17:37:00Z">
                  <w:rPr>
                    <w:rStyle w:val="n"/>
                    <w:rFonts w:asciiTheme="majorBidi" w:eastAsiaTheme="majorEastAsia" w:hAnsiTheme="majorBidi" w:cstheme="majorBidi"/>
                    <w:color w:val="212121"/>
                    <w:sz w:val="16"/>
                    <w:szCs w:val="16"/>
                  </w:rPr>
                </w:rPrChange>
              </w:rPr>
              <w:t>max_epochs</w:t>
            </w:r>
            <w:proofErr w:type="spellEnd"/>
          </w:p>
        </w:tc>
        <w:tc>
          <w:tcPr>
            <w:tcW w:w="7213" w:type="dxa"/>
          </w:tcPr>
          <w:p w14:paraId="4E50A3B9" w14:textId="77777777" w:rsidR="00250867" w:rsidRPr="00B653BA" w:rsidRDefault="00250867" w:rsidP="00D06CBC">
            <w:pPr>
              <w:pStyle w:val="HTMLPreformatted"/>
              <w:spacing w:line="244" w:lineRule="atLeast"/>
              <w:rPr>
                <w:rFonts w:asciiTheme="majorBidi" w:eastAsiaTheme="minorHAnsi" w:hAnsiTheme="majorBidi" w:cstheme="majorBidi"/>
                <w:sz w:val="16"/>
                <w:szCs w:val="16"/>
                <w:lang w:val="en-US" w:bidi="fa-IR"/>
                <w:rPrChange w:id="1221" w:author="Shirilord, Isaac (ARTORG)" w:date="2024-05-29T17:37:00Z">
                  <w:rPr>
                    <w:rFonts w:asciiTheme="majorBidi" w:eastAsiaTheme="minorHAnsi" w:hAnsiTheme="majorBidi" w:cstheme="majorBidi"/>
                    <w:sz w:val="16"/>
                    <w:szCs w:val="16"/>
                    <w:lang w:bidi="fa-IR"/>
                  </w:rPr>
                </w:rPrChange>
              </w:rPr>
            </w:pPr>
            <w:r w:rsidRPr="00B653BA">
              <w:rPr>
                <w:rStyle w:val="mi"/>
                <w:rFonts w:asciiTheme="majorBidi" w:eastAsiaTheme="majorEastAsia" w:hAnsiTheme="majorBidi" w:cstheme="majorBidi"/>
                <w:color w:val="212121"/>
                <w:sz w:val="16"/>
                <w:szCs w:val="16"/>
                <w:lang w:val="en-US"/>
                <w:rPrChange w:id="1222" w:author="Shirilord, Isaac (ARTORG)" w:date="2024-05-29T17:37:00Z">
                  <w:rPr>
                    <w:rStyle w:val="mi"/>
                    <w:rFonts w:asciiTheme="majorBidi" w:eastAsiaTheme="majorEastAsia" w:hAnsiTheme="majorBidi" w:cstheme="majorBidi"/>
                    <w:color w:val="212121"/>
                    <w:sz w:val="16"/>
                    <w:szCs w:val="16"/>
                  </w:rPr>
                </w:rPrChange>
              </w:rPr>
              <w:t>150</w:t>
            </w:r>
          </w:p>
        </w:tc>
      </w:tr>
    </w:tbl>
    <w:p w14:paraId="2316AB15" w14:textId="77777777" w:rsidR="00250867" w:rsidRPr="00B653BA" w:rsidRDefault="00250867" w:rsidP="00250867">
      <w:pPr>
        <w:pStyle w:val="NormalWeb"/>
        <w:rPr>
          <w:rFonts w:asciiTheme="majorBidi" w:hAnsiTheme="majorBidi" w:cstheme="majorBidi"/>
          <w:lang w:val="en-US" w:bidi="fa-IR"/>
          <w:rPrChange w:id="1223" w:author="Shirilord, Isaac (ARTORG)" w:date="2024-05-29T17:37:00Z">
            <w:rPr>
              <w:rFonts w:asciiTheme="majorBidi" w:hAnsiTheme="majorBidi" w:cstheme="majorBidi"/>
              <w:lang w:bidi="fa-IR"/>
            </w:rPr>
          </w:rPrChange>
        </w:rPr>
      </w:pPr>
      <w:r w:rsidRPr="00B653BA">
        <w:rPr>
          <w:rFonts w:asciiTheme="majorBidi" w:hAnsiTheme="majorBidi" w:cstheme="majorBidi"/>
          <w:noProof/>
          <w:lang w:val="en-US"/>
          <w:rPrChange w:id="1224" w:author="Shirilord, Isaac (ARTORG)" w:date="2024-05-29T17:37:00Z">
            <w:rPr>
              <w:rFonts w:asciiTheme="majorBidi" w:hAnsiTheme="majorBidi" w:cstheme="majorBidi"/>
              <w:noProof/>
            </w:rPr>
          </w:rPrChange>
        </w:rPr>
        <w:drawing>
          <wp:inline distT="0" distB="0" distL="0" distR="0" wp14:anchorId="2A7F709A" wp14:editId="760F89ED">
            <wp:extent cx="4838369" cy="2288388"/>
            <wp:effectExtent l="0" t="0" r="635" b="0"/>
            <wp:docPr id="1726706594" name="Picture 19"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06594" name="Picture 19" descr="A graph with blue and orange lines&#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31985" cy="2332665"/>
                    </a:xfrm>
                    <a:prstGeom prst="rect">
                      <a:avLst/>
                    </a:prstGeom>
                    <a:noFill/>
                    <a:ln>
                      <a:noFill/>
                    </a:ln>
                  </pic:spPr>
                </pic:pic>
              </a:graphicData>
            </a:graphic>
          </wp:inline>
        </w:drawing>
      </w:r>
    </w:p>
    <w:p w14:paraId="2D3FB002" w14:textId="7032811A" w:rsidR="00B375AC" w:rsidRDefault="00250867" w:rsidP="00B375AC">
      <w:pPr>
        <w:pStyle w:val="NormalWeb"/>
        <w:keepNext/>
      </w:pPr>
      <w:r w:rsidRPr="00B653BA">
        <w:rPr>
          <w:rFonts w:asciiTheme="majorBidi" w:hAnsiTheme="majorBidi" w:cstheme="majorBidi"/>
          <w:noProof/>
          <w:lang w:val="en-US"/>
          <w:rPrChange w:id="1225" w:author="Shirilord, Isaac (ARTORG)" w:date="2024-05-29T17:37:00Z">
            <w:rPr>
              <w:rFonts w:asciiTheme="majorBidi" w:hAnsiTheme="majorBidi" w:cstheme="majorBidi"/>
              <w:noProof/>
            </w:rPr>
          </w:rPrChange>
        </w:rPr>
        <w:drawing>
          <wp:inline distT="0" distB="0" distL="0" distR="0" wp14:anchorId="4D2B3BF6" wp14:editId="0EA837BE">
            <wp:extent cx="2798859" cy="1254764"/>
            <wp:effectExtent l="0" t="0" r="1905" b="2540"/>
            <wp:docPr id="1417956782" name="Picture 17" descr="A group of images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56782" name="Picture 17" descr="A group of images of a person's body&#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57058" cy="1280855"/>
                    </a:xfrm>
                    <a:prstGeom prst="rect">
                      <a:avLst/>
                    </a:prstGeom>
                    <a:noFill/>
                    <a:ln>
                      <a:noFill/>
                    </a:ln>
                  </pic:spPr>
                </pic:pic>
              </a:graphicData>
            </a:graphic>
          </wp:inline>
        </w:drawing>
      </w:r>
      <w:r w:rsidR="00B375AC" w:rsidRPr="00B653BA">
        <w:rPr>
          <w:rFonts w:asciiTheme="majorBidi" w:hAnsiTheme="majorBidi" w:cstheme="majorBidi"/>
          <w:noProof/>
          <w:lang w:val="en-US"/>
          <w:rPrChange w:id="1226" w:author="Shirilord, Isaac (ARTORG)" w:date="2024-05-29T17:37:00Z">
            <w:rPr>
              <w:rFonts w:asciiTheme="majorBidi" w:hAnsiTheme="majorBidi" w:cstheme="majorBidi"/>
              <w:noProof/>
            </w:rPr>
          </w:rPrChange>
        </w:rPr>
        <w:drawing>
          <wp:inline distT="0" distB="0" distL="0" distR="0" wp14:anchorId="5C8FAC51" wp14:editId="0ED29298">
            <wp:extent cx="2827047" cy="1272209"/>
            <wp:effectExtent l="0" t="0" r="0" b="4445"/>
            <wp:docPr id="1890205692" name="Picture 18" descr="A group of images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05692" name="Picture 18" descr="A group of images of a person's body&#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906690" cy="1308050"/>
                    </a:xfrm>
                    <a:prstGeom prst="rect">
                      <a:avLst/>
                    </a:prstGeom>
                    <a:noFill/>
                    <a:ln>
                      <a:noFill/>
                    </a:ln>
                  </pic:spPr>
                </pic:pic>
              </a:graphicData>
            </a:graphic>
          </wp:inline>
        </w:drawing>
      </w:r>
    </w:p>
    <w:p w14:paraId="761728F4" w14:textId="0D018B6D" w:rsidR="00250867" w:rsidRPr="00B375AC" w:rsidRDefault="00B375AC" w:rsidP="00B375AC">
      <w:pPr>
        <w:pStyle w:val="Caption"/>
        <w:rPr>
          <w:rPrChange w:id="1227" w:author="Shirilord, Isaac (ARTORG)" w:date="2024-05-29T17:37:00Z">
            <w:rPr>
              <w:lang w:bidi="fa-IR"/>
            </w:rPr>
          </w:rPrChange>
        </w:rPr>
      </w:pPr>
      <w:r>
        <w:t xml:space="preserve">Fig </w:t>
      </w:r>
      <w:r>
        <w:fldChar w:fldCharType="begin"/>
      </w:r>
      <w:r>
        <w:instrText xml:space="preserve"> SEQ Fig \* ARABIC </w:instrText>
      </w:r>
      <w:r>
        <w:fldChar w:fldCharType="separate"/>
      </w:r>
      <w:r>
        <w:rPr>
          <w:noProof/>
        </w:rPr>
        <w:t>4</w:t>
      </w:r>
      <w:r>
        <w:fldChar w:fldCharType="end"/>
      </w:r>
      <w:r>
        <w:t xml:space="preserve">: </w:t>
      </w:r>
      <w:r w:rsidRPr="00B653BA">
        <w:rPr>
          <w:lang w:val="en-US"/>
          <w:rPrChange w:id="1228" w:author="Shirilord, Isaac (ARTORG)" w:date="2024-05-29T17:37:00Z">
            <w:rPr/>
          </w:rPrChange>
        </w:rPr>
        <w:t>top: Training and validation loss for 3D-Unet model, bottom: Two sample slices of outputs, Best Metric: 0.2328, Epoch: 148</w:t>
      </w:r>
    </w:p>
    <w:p w14:paraId="718B1C70" w14:textId="77777777" w:rsidR="00250867" w:rsidRPr="00B653BA" w:rsidRDefault="00250867" w:rsidP="00D804A5">
      <w:pPr>
        <w:pStyle w:val="Heading3"/>
        <w:rPr>
          <w:color w:val="auto"/>
          <w:lang w:val="en-US" w:bidi="fa-IR"/>
          <w:rPrChange w:id="1229" w:author="Shirilord, Isaac (ARTORG)" w:date="2024-05-29T17:37:00Z">
            <w:rPr>
              <w:color w:val="auto"/>
              <w:lang w:bidi="fa-IR"/>
            </w:rPr>
          </w:rPrChange>
        </w:rPr>
      </w:pPr>
      <w:bookmarkStart w:id="1230" w:name="_Toc168472941"/>
      <w:bookmarkStart w:id="1231" w:name="_Toc168473855"/>
      <w:r w:rsidRPr="00B653BA">
        <w:rPr>
          <w:lang w:val="en-US" w:bidi="fa-IR"/>
          <w:rPrChange w:id="1232" w:author="Shirilord, Isaac (ARTORG)" w:date="2024-05-29T17:37:00Z">
            <w:rPr>
              <w:lang w:bidi="fa-IR"/>
            </w:rPr>
          </w:rPrChange>
        </w:rPr>
        <w:t>2D-Unet</w:t>
      </w:r>
      <w:bookmarkEnd w:id="1230"/>
      <w:bookmarkEnd w:id="1231"/>
    </w:p>
    <w:p w14:paraId="00CEE203" w14:textId="77777777" w:rsidR="00250867" w:rsidRPr="00B653BA" w:rsidRDefault="00250867" w:rsidP="00250867">
      <w:pPr>
        <w:pStyle w:val="NormalWeb"/>
        <w:rPr>
          <w:rFonts w:asciiTheme="majorBidi" w:eastAsiaTheme="minorHAnsi" w:hAnsiTheme="majorBidi" w:cstheme="majorBidi"/>
          <w:sz w:val="22"/>
          <w:szCs w:val="22"/>
          <w:lang w:val="en-US" w:bidi="fa-IR"/>
          <w:rPrChange w:id="1233" w:author="Shirilord, Isaac (ARTORG)" w:date="2024-05-29T17:37:00Z">
            <w:rPr>
              <w:rFonts w:asciiTheme="majorBidi" w:eastAsiaTheme="minorHAnsi" w:hAnsiTheme="majorBidi" w:cstheme="majorBidi"/>
              <w:sz w:val="22"/>
              <w:szCs w:val="22"/>
              <w:lang w:bidi="fa-IR"/>
            </w:rPr>
          </w:rPrChange>
        </w:rPr>
      </w:pPr>
      <w:r w:rsidRPr="00B653BA">
        <w:rPr>
          <w:rFonts w:asciiTheme="majorBidi" w:eastAsiaTheme="minorHAnsi" w:hAnsiTheme="majorBidi" w:cstheme="majorBidi"/>
          <w:sz w:val="22"/>
          <w:szCs w:val="22"/>
          <w:lang w:val="en-US" w:bidi="fa-IR"/>
          <w:rPrChange w:id="1234" w:author="Shirilord, Isaac (ARTORG)" w:date="2024-05-29T17:37:00Z">
            <w:rPr>
              <w:rFonts w:asciiTheme="majorBidi" w:eastAsiaTheme="minorHAnsi" w:hAnsiTheme="majorBidi" w:cstheme="majorBidi"/>
              <w:sz w:val="22"/>
              <w:szCs w:val="22"/>
              <w:lang w:bidi="fa-IR"/>
            </w:rPr>
          </w:rPrChange>
        </w:rPr>
        <w:t xml:space="preserve">In addition to </w:t>
      </w:r>
      <w:proofErr w:type="gramStart"/>
      <w:r w:rsidRPr="00B653BA">
        <w:rPr>
          <w:rFonts w:asciiTheme="majorBidi" w:eastAsiaTheme="minorHAnsi" w:hAnsiTheme="majorBidi" w:cstheme="majorBidi"/>
          <w:sz w:val="22"/>
          <w:szCs w:val="22"/>
          <w:lang w:val="en-US" w:bidi="fa-IR"/>
          <w:rPrChange w:id="1235" w:author="Shirilord, Isaac (ARTORG)" w:date="2024-05-29T17:37:00Z">
            <w:rPr>
              <w:rFonts w:asciiTheme="majorBidi" w:eastAsiaTheme="minorHAnsi" w:hAnsiTheme="majorBidi" w:cstheme="majorBidi"/>
              <w:sz w:val="22"/>
              <w:szCs w:val="22"/>
              <w:lang w:bidi="fa-IR"/>
            </w:rPr>
          </w:rPrChange>
        </w:rPr>
        <w:t>search</w:t>
      </w:r>
      <w:proofErr w:type="gramEnd"/>
      <w:r w:rsidRPr="00B653BA">
        <w:rPr>
          <w:rFonts w:asciiTheme="majorBidi" w:eastAsiaTheme="minorHAnsi" w:hAnsiTheme="majorBidi" w:cstheme="majorBidi"/>
          <w:sz w:val="22"/>
          <w:szCs w:val="22"/>
          <w:lang w:val="en-US" w:bidi="fa-IR"/>
          <w:rPrChange w:id="1236" w:author="Shirilord, Isaac (ARTORG)" w:date="2024-05-29T17:37:00Z">
            <w:rPr>
              <w:rFonts w:asciiTheme="majorBidi" w:eastAsiaTheme="minorHAnsi" w:hAnsiTheme="majorBidi" w:cstheme="majorBidi"/>
              <w:sz w:val="22"/>
              <w:szCs w:val="22"/>
              <w:lang w:bidi="fa-IR"/>
            </w:rPr>
          </w:rPrChange>
        </w:rPr>
        <w:t xml:space="preserve"> for the best match model to get lower loss and better quality of images, we evaluated a 2D-Unet model training approach.</w:t>
      </w:r>
    </w:p>
    <w:p w14:paraId="1BC1412B" w14:textId="77777777" w:rsidR="00250867" w:rsidRPr="00B653BA" w:rsidRDefault="00250867" w:rsidP="00250867">
      <w:pPr>
        <w:pStyle w:val="NormalWeb"/>
        <w:rPr>
          <w:rFonts w:asciiTheme="majorBidi" w:eastAsiaTheme="minorHAnsi" w:hAnsiTheme="majorBidi" w:cstheme="majorBidi"/>
          <w:sz w:val="22"/>
          <w:szCs w:val="22"/>
          <w:lang w:val="en-US" w:bidi="fa-IR"/>
          <w:rPrChange w:id="1237" w:author="Shirilord, Isaac (ARTORG)" w:date="2024-05-29T17:37:00Z">
            <w:rPr>
              <w:rFonts w:asciiTheme="majorBidi" w:eastAsiaTheme="minorHAnsi" w:hAnsiTheme="majorBidi" w:cstheme="majorBidi"/>
              <w:sz w:val="22"/>
              <w:szCs w:val="22"/>
              <w:lang w:bidi="fa-IR"/>
            </w:rPr>
          </w:rPrChange>
        </w:rPr>
      </w:pPr>
      <w:r w:rsidRPr="00B653BA">
        <w:rPr>
          <w:rFonts w:asciiTheme="majorBidi" w:eastAsiaTheme="minorHAnsi" w:hAnsiTheme="majorBidi" w:cstheme="majorBidi"/>
          <w:sz w:val="22"/>
          <w:szCs w:val="22"/>
          <w:lang w:val="en-US" w:bidi="fa-IR"/>
          <w:rPrChange w:id="1238" w:author="Shirilord, Isaac (ARTORG)" w:date="2024-05-29T17:37:00Z">
            <w:rPr>
              <w:rFonts w:asciiTheme="majorBidi" w:eastAsiaTheme="minorHAnsi" w:hAnsiTheme="majorBidi" w:cstheme="majorBidi"/>
              <w:sz w:val="22"/>
              <w:szCs w:val="22"/>
              <w:lang w:bidi="fa-IR"/>
            </w:rPr>
          </w:rPrChange>
        </w:rPr>
        <w:t xml:space="preserve">This 2D U-Net architecture was mostly </w:t>
      </w:r>
      <w:proofErr w:type="gramStart"/>
      <w:r w:rsidRPr="00B653BA">
        <w:rPr>
          <w:rFonts w:asciiTheme="majorBidi" w:eastAsiaTheme="minorHAnsi" w:hAnsiTheme="majorBidi" w:cstheme="majorBidi"/>
          <w:sz w:val="22"/>
          <w:szCs w:val="22"/>
          <w:lang w:val="en-US" w:bidi="fa-IR"/>
          <w:rPrChange w:id="1239" w:author="Shirilord, Isaac (ARTORG)" w:date="2024-05-29T17:37:00Z">
            <w:rPr>
              <w:rFonts w:asciiTheme="majorBidi" w:eastAsiaTheme="minorHAnsi" w:hAnsiTheme="majorBidi" w:cstheme="majorBidi"/>
              <w:sz w:val="22"/>
              <w:szCs w:val="22"/>
              <w:lang w:bidi="fa-IR"/>
            </w:rPr>
          </w:rPrChange>
        </w:rPr>
        <w:t>similar to</w:t>
      </w:r>
      <w:proofErr w:type="gramEnd"/>
      <w:r w:rsidRPr="00B653BA">
        <w:rPr>
          <w:rFonts w:asciiTheme="majorBidi" w:eastAsiaTheme="minorHAnsi" w:hAnsiTheme="majorBidi" w:cstheme="majorBidi"/>
          <w:sz w:val="22"/>
          <w:szCs w:val="22"/>
          <w:lang w:val="en-US" w:bidi="fa-IR"/>
          <w:rPrChange w:id="1240" w:author="Shirilord, Isaac (ARTORG)" w:date="2024-05-29T17:37:00Z">
            <w:rPr>
              <w:rFonts w:asciiTheme="majorBidi" w:eastAsiaTheme="minorHAnsi" w:hAnsiTheme="majorBidi" w:cstheme="majorBidi"/>
              <w:sz w:val="22"/>
              <w:szCs w:val="22"/>
              <w:lang w:bidi="fa-IR"/>
            </w:rPr>
          </w:rPrChange>
        </w:rPr>
        <w:t xml:space="preserve"> the previous model. The model training was optimized using an Adam optimizer with a specifically tailored learning rate schedule, which adjusted the learning rate based on the epoch count to enhance training stability and performance.</w:t>
      </w:r>
    </w:p>
    <w:p w14:paraId="5FEDCB50" w14:textId="77777777" w:rsidR="00250867" w:rsidRPr="00B653BA" w:rsidRDefault="00250867" w:rsidP="00250867">
      <w:pPr>
        <w:pStyle w:val="NormalWeb"/>
        <w:rPr>
          <w:rFonts w:asciiTheme="majorBidi" w:eastAsiaTheme="minorHAnsi" w:hAnsiTheme="majorBidi" w:cstheme="majorBidi"/>
          <w:sz w:val="22"/>
          <w:szCs w:val="22"/>
          <w:lang w:val="en-US" w:bidi="fa-IR"/>
          <w:rPrChange w:id="1241" w:author="Shirilord, Isaac (ARTORG)" w:date="2024-05-29T17:37:00Z">
            <w:rPr>
              <w:rFonts w:asciiTheme="majorBidi" w:eastAsiaTheme="minorHAnsi" w:hAnsiTheme="majorBidi" w:cstheme="majorBidi"/>
              <w:sz w:val="22"/>
              <w:szCs w:val="22"/>
              <w:lang w:bidi="fa-IR"/>
            </w:rPr>
          </w:rPrChange>
        </w:rPr>
      </w:pPr>
      <w:r w:rsidRPr="00B653BA">
        <w:rPr>
          <w:rFonts w:asciiTheme="majorBidi" w:eastAsiaTheme="minorHAnsi" w:hAnsiTheme="majorBidi" w:cstheme="majorBidi"/>
          <w:sz w:val="22"/>
          <w:szCs w:val="22"/>
          <w:lang w:val="en-US" w:bidi="fa-IR"/>
          <w:rPrChange w:id="1242" w:author="Shirilord, Isaac (ARTORG)" w:date="2024-05-29T17:37:00Z">
            <w:rPr>
              <w:rFonts w:asciiTheme="majorBidi" w:eastAsiaTheme="minorHAnsi" w:hAnsiTheme="majorBidi" w:cstheme="majorBidi"/>
              <w:sz w:val="22"/>
              <w:szCs w:val="22"/>
              <w:lang w:bidi="fa-IR"/>
            </w:rPr>
          </w:rPrChange>
        </w:rPr>
        <w:t>Some key variables and results detailed in Fig</w:t>
      </w:r>
      <w:del w:id="1243" w:author="Samane Shahpouri" w:date="2024-06-05T09:52:00Z" w16du:dateUtc="2024-06-05T07:52:00Z">
        <w:r w:rsidRPr="00B653BA" w:rsidDel="00790DE4">
          <w:rPr>
            <w:rFonts w:asciiTheme="majorBidi" w:eastAsiaTheme="minorHAnsi" w:hAnsiTheme="majorBidi" w:cstheme="majorBidi"/>
            <w:sz w:val="22"/>
            <w:szCs w:val="22"/>
            <w:lang w:val="en-US" w:bidi="fa-IR"/>
            <w:rPrChange w:id="1244" w:author="Shirilord, Isaac (ARTORG)" w:date="2024-05-29T17:37:00Z">
              <w:rPr>
                <w:rFonts w:asciiTheme="majorBidi" w:eastAsiaTheme="minorHAnsi" w:hAnsiTheme="majorBidi" w:cstheme="majorBidi"/>
                <w:sz w:val="22"/>
                <w:szCs w:val="22"/>
                <w:lang w:bidi="fa-IR"/>
              </w:rPr>
            </w:rPrChange>
          </w:rPr>
          <w:delText>ure</w:delText>
        </w:r>
      </w:del>
      <w:r w:rsidRPr="00B653BA">
        <w:rPr>
          <w:rFonts w:asciiTheme="majorBidi" w:eastAsiaTheme="minorHAnsi" w:hAnsiTheme="majorBidi" w:cstheme="majorBidi"/>
          <w:sz w:val="22"/>
          <w:szCs w:val="22"/>
          <w:lang w:val="en-US" w:bidi="fa-IR"/>
          <w:rPrChange w:id="1245" w:author="Shirilord, Isaac (ARTORG)" w:date="2024-05-29T17:37:00Z">
            <w:rPr>
              <w:rFonts w:asciiTheme="majorBidi" w:eastAsiaTheme="minorHAnsi" w:hAnsiTheme="majorBidi" w:cstheme="majorBidi"/>
              <w:sz w:val="22"/>
              <w:szCs w:val="22"/>
              <w:lang w:bidi="fa-IR"/>
            </w:rPr>
          </w:rPrChange>
        </w:rPr>
        <w:t xml:space="preserve"> 4 and Table 4.</w:t>
      </w:r>
    </w:p>
    <w:p w14:paraId="409DA659" w14:textId="77777777" w:rsidR="00250867" w:rsidRPr="00B653BA" w:rsidRDefault="00250867" w:rsidP="00250867">
      <w:pPr>
        <w:pStyle w:val="HTMLPreformatted"/>
        <w:spacing w:line="244" w:lineRule="atLeast"/>
        <w:rPr>
          <w:rFonts w:asciiTheme="majorBidi" w:hAnsiTheme="majorBidi" w:cstheme="majorBidi"/>
          <w:color w:val="212121"/>
          <w:lang w:val="en-US"/>
          <w:rPrChange w:id="1246" w:author="Shirilord, Isaac (ARTORG)" w:date="2024-05-29T17:37:00Z">
            <w:rPr>
              <w:rFonts w:asciiTheme="majorBidi" w:hAnsiTheme="majorBidi" w:cstheme="majorBidi"/>
              <w:color w:val="212121"/>
            </w:rPr>
          </w:rPrChange>
        </w:rPr>
      </w:pPr>
    </w:p>
    <w:p w14:paraId="7B03843D" w14:textId="77777777" w:rsidR="00250867" w:rsidRPr="00B653BA" w:rsidRDefault="00250867" w:rsidP="00250867">
      <w:pPr>
        <w:pStyle w:val="HTMLPreformatted"/>
        <w:spacing w:line="244" w:lineRule="atLeast"/>
        <w:rPr>
          <w:rFonts w:asciiTheme="majorBidi" w:hAnsiTheme="majorBidi" w:cstheme="majorBidi"/>
          <w:color w:val="212121"/>
          <w:lang w:val="en-US"/>
          <w:rPrChange w:id="1247" w:author="Shirilord, Isaac (ARTORG)" w:date="2024-05-29T17:37:00Z">
            <w:rPr>
              <w:rFonts w:asciiTheme="majorBidi" w:hAnsiTheme="majorBidi" w:cstheme="majorBidi"/>
              <w:color w:val="212121"/>
            </w:rPr>
          </w:rPrChange>
        </w:rPr>
      </w:pPr>
    </w:p>
    <w:p w14:paraId="648C6585" w14:textId="43AAF163" w:rsidR="009A0FB7" w:rsidRPr="009A0FB7" w:rsidRDefault="00250867" w:rsidP="00B375AC">
      <w:pPr>
        <w:pStyle w:val="Caption"/>
      </w:pPr>
      <w:r w:rsidRPr="00B83AEA">
        <w:t xml:space="preserve">Table </w:t>
      </w:r>
      <w:r w:rsidRPr="00B83AEA">
        <w:fldChar w:fldCharType="begin"/>
      </w:r>
      <w:r w:rsidRPr="00B83AEA">
        <w:instrText xml:space="preserve"> SEQ Table \* ARABIC </w:instrText>
      </w:r>
      <w:r w:rsidRPr="00B83AEA">
        <w:fldChar w:fldCharType="separate"/>
      </w:r>
      <w:r w:rsidR="009A0FB7">
        <w:rPr>
          <w:noProof/>
        </w:rPr>
        <w:t>5</w:t>
      </w:r>
      <w:r w:rsidRPr="00B83AEA">
        <w:fldChar w:fldCharType="end"/>
      </w:r>
      <w:r w:rsidRPr="00B83AEA">
        <w:t>: Some specification of training approach</w:t>
      </w:r>
    </w:p>
    <w:tbl>
      <w:tblPr>
        <w:tblStyle w:val="TableGrid"/>
        <w:tblW w:w="0" w:type="auto"/>
        <w:tblLook w:val="04A0" w:firstRow="1" w:lastRow="0" w:firstColumn="1" w:lastColumn="0" w:noHBand="0" w:noVBand="1"/>
      </w:tblPr>
      <w:tblGrid>
        <w:gridCol w:w="1618"/>
        <w:gridCol w:w="7398"/>
      </w:tblGrid>
      <w:tr w:rsidR="00250867" w:rsidRPr="00B653BA" w14:paraId="29CF8F5D" w14:textId="77777777" w:rsidTr="00D06CBC">
        <w:tc>
          <w:tcPr>
            <w:tcW w:w="1618" w:type="dxa"/>
          </w:tcPr>
          <w:p w14:paraId="62D49AA3" w14:textId="77777777" w:rsidR="00250867" w:rsidRPr="00B653BA" w:rsidRDefault="00250867" w:rsidP="00D06CBC">
            <w:pPr>
              <w:pStyle w:val="NormalWeb"/>
              <w:rPr>
                <w:rStyle w:val="n"/>
                <w:rFonts w:asciiTheme="majorBidi" w:eastAsiaTheme="majorEastAsia" w:hAnsiTheme="majorBidi" w:cstheme="majorBidi"/>
                <w:color w:val="212121"/>
                <w:sz w:val="16"/>
                <w:szCs w:val="16"/>
                <w:lang w:val="en-US"/>
                <w:rPrChange w:id="1248" w:author="Shirilord, Isaac (ARTORG)" w:date="2024-05-29T17:37:00Z">
                  <w:rPr>
                    <w:rStyle w:val="n"/>
                    <w:rFonts w:asciiTheme="majorBidi" w:eastAsiaTheme="majorEastAsia" w:hAnsiTheme="majorBidi" w:cstheme="majorBidi"/>
                    <w:color w:val="212121"/>
                    <w:sz w:val="16"/>
                    <w:szCs w:val="16"/>
                  </w:rPr>
                </w:rPrChange>
              </w:rPr>
            </w:pPr>
            <w:proofErr w:type="spellStart"/>
            <w:r w:rsidRPr="00B653BA">
              <w:rPr>
                <w:rStyle w:val="n"/>
                <w:rFonts w:asciiTheme="majorBidi" w:eastAsiaTheme="majorEastAsia" w:hAnsiTheme="majorBidi" w:cstheme="majorBidi"/>
                <w:color w:val="212121"/>
                <w:sz w:val="16"/>
                <w:szCs w:val="16"/>
                <w:lang w:val="en-US"/>
                <w:rPrChange w:id="1249" w:author="Shirilord, Isaac (ARTORG)" w:date="2024-05-29T17:37:00Z">
                  <w:rPr>
                    <w:rStyle w:val="n"/>
                    <w:rFonts w:asciiTheme="majorBidi" w:eastAsiaTheme="majorEastAsia" w:hAnsiTheme="majorBidi" w:cstheme="majorBidi"/>
                    <w:color w:val="212121"/>
                    <w:sz w:val="16"/>
                    <w:szCs w:val="16"/>
                  </w:rPr>
                </w:rPrChange>
              </w:rPr>
              <w:t>train_transforms</w:t>
            </w:r>
            <w:proofErr w:type="spellEnd"/>
          </w:p>
        </w:tc>
        <w:tc>
          <w:tcPr>
            <w:tcW w:w="7398" w:type="dxa"/>
          </w:tcPr>
          <w:p w14:paraId="113D52C2" w14:textId="77777777" w:rsidR="00250867" w:rsidRPr="00B653BA" w:rsidRDefault="00250867" w:rsidP="00D06CBC">
            <w:pPr>
              <w:pStyle w:val="HTMLPreformatted"/>
              <w:spacing w:line="244" w:lineRule="atLeast"/>
              <w:rPr>
                <w:rStyle w:val="n"/>
                <w:rFonts w:asciiTheme="majorBidi" w:eastAsiaTheme="majorEastAsia" w:hAnsiTheme="majorBidi" w:cstheme="majorBidi"/>
                <w:color w:val="212121"/>
                <w:sz w:val="16"/>
                <w:szCs w:val="16"/>
                <w:lang w:val="en-US"/>
                <w:rPrChange w:id="1250" w:author="Shirilord, Isaac (ARTORG)" w:date="2024-05-29T17:37:00Z">
                  <w:rPr>
                    <w:rStyle w:val="n"/>
                    <w:rFonts w:asciiTheme="majorBidi" w:eastAsiaTheme="majorEastAsia" w:hAnsiTheme="majorBidi" w:cstheme="majorBidi"/>
                    <w:color w:val="212121"/>
                    <w:sz w:val="16"/>
                    <w:szCs w:val="16"/>
                    <w:shd w:val="clear" w:color="auto" w:fill="FFFFFF"/>
                  </w:rPr>
                </w:rPrChange>
              </w:rPr>
            </w:pPr>
            <w:proofErr w:type="spellStart"/>
            <w:proofErr w:type="gramStart"/>
            <w:r w:rsidRPr="00B653BA">
              <w:rPr>
                <w:rStyle w:val="n"/>
                <w:rFonts w:asciiTheme="majorBidi" w:eastAsiaTheme="majorEastAsia" w:hAnsiTheme="majorBidi" w:cstheme="majorBidi"/>
                <w:color w:val="212121"/>
                <w:sz w:val="16"/>
                <w:szCs w:val="16"/>
                <w:lang w:val="en-US"/>
                <w:rPrChange w:id="1251" w:author="Shirilord, Isaac (ARTORG)" w:date="2024-05-29T17:37:00Z">
                  <w:rPr>
                    <w:rStyle w:val="n"/>
                    <w:rFonts w:asciiTheme="majorBidi" w:eastAsiaTheme="majorEastAsia" w:hAnsiTheme="majorBidi" w:cstheme="majorBidi"/>
                    <w:color w:val="212121"/>
                    <w:sz w:val="16"/>
                    <w:szCs w:val="16"/>
                  </w:rPr>
                </w:rPrChange>
              </w:rPr>
              <w:t>Spacingd</w:t>
            </w:r>
            <w:proofErr w:type="spellEnd"/>
            <w:r w:rsidRPr="00B653BA">
              <w:rPr>
                <w:rStyle w:val="n"/>
                <w:rFonts w:asciiTheme="majorBidi" w:eastAsiaTheme="majorEastAsia" w:hAnsiTheme="majorBidi" w:cstheme="majorBidi"/>
                <w:color w:val="212121"/>
                <w:sz w:val="16"/>
                <w:szCs w:val="16"/>
                <w:lang w:val="en-US"/>
                <w:rPrChange w:id="1252" w:author="Shirilord, Isaac (ARTORG)" w:date="2024-05-29T17:37:00Z">
                  <w:rPr>
                    <w:rStyle w:val="n"/>
                    <w:rFonts w:asciiTheme="majorBidi" w:eastAsiaTheme="majorEastAsia" w:hAnsiTheme="majorBidi" w:cstheme="majorBidi"/>
                    <w:color w:val="212121"/>
                    <w:sz w:val="16"/>
                    <w:szCs w:val="16"/>
                  </w:rPr>
                </w:rPrChange>
              </w:rPr>
              <w:t>(</w:t>
            </w:r>
            <w:proofErr w:type="gramEnd"/>
            <w:r w:rsidRPr="00B653BA">
              <w:rPr>
                <w:rStyle w:val="n"/>
                <w:rFonts w:asciiTheme="majorBidi" w:eastAsiaTheme="majorEastAsia" w:hAnsiTheme="majorBidi" w:cstheme="majorBidi"/>
                <w:color w:val="212121"/>
                <w:sz w:val="16"/>
                <w:szCs w:val="16"/>
                <w:lang w:val="en-US"/>
                <w:rPrChange w:id="1253" w:author="Shirilord, Isaac (ARTORG)" w:date="2024-05-29T17:37:00Z">
                  <w:rPr>
                    <w:rStyle w:val="n"/>
                    <w:rFonts w:asciiTheme="majorBidi" w:eastAsiaTheme="majorEastAsia" w:hAnsiTheme="majorBidi" w:cstheme="majorBidi"/>
                    <w:color w:val="212121"/>
                    <w:sz w:val="16"/>
                    <w:szCs w:val="16"/>
                  </w:rPr>
                </w:rPrChange>
              </w:rPr>
              <w:t xml:space="preserve">keys=["image", "target"], </w:t>
            </w:r>
            <w:proofErr w:type="spellStart"/>
            <w:r w:rsidRPr="00B653BA">
              <w:rPr>
                <w:rStyle w:val="n"/>
                <w:rFonts w:asciiTheme="majorBidi" w:eastAsiaTheme="majorEastAsia" w:hAnsiTheme="majorBidi" w:cstheme="majorBidi"/>
                <w:color w:val="212121"/>
                <w:sz w:val="16"/>
                <w:szCs w:val="16"/>
                <w:lang w:val="en-US"/>
                <w:rPrChange w:id="1254" w:author="Shirilord, Isaac (ARTORG)" w:date="2024-05-29T17:37:00Z">
                  <w:rPr>
                    <w:rStyle w:val="n"/>
                    <w:rFonts w:asciiTheme="majorBidi" w:eastAsiaTheme="majorEastAsia" w:hAnsiTheme="majorBidi" w:cstheme="majorBidi"/>
                    <w:color w:val="212121"/>
                    <w:sz w:val="16"/>
                    <w:szCs w:val="16"/>
                  </w:rPr>
                </w:rPrChange>
              </w:rPr>
              <w:t>pixdim</w:t>
            </w:r>
            <w:proofErr w:type="spellEnd"/>
            <w:r w:rsidRPr="00B653BA">
              <w:rPr>
                <w:rStyle w:val="n"/>
                <w:rFonts w:asciiTheme="majorBidi" w:eastAsiaTheme="majorEastAsia" w:hAnsiTheme="majorBidi" w:cstheme="majorBidi"/>
                <w:color w:val="212121"/>
                <w:sz w:val="16"/>
                <w:szCs w:val="16"/>
                <w:lang w:val="en-US"/>
                <w:rPrChange w:id="1255" w:author="Shirilord, Isaac (ARTORG)" w:date="2024-05-29T17:37:00Z">
                  <w:rPr>
                    <w:rStyle w:val="n"/>
                    <w:rFonts w:asciiTheme="majorBidi" w:eastAsiaTheme="majorEastAsia" w:hAnsiTheme="majorBidi" w:cstheme="majorBidi"/>
                    <w:color w:val="212121"/>
                    <w:sz w:val="16"/>
                    <w:szCs w:val="16"/>
                  </w:rPr>
                </w:rPrChange>
              </w:rPr>
              <w:t>=(4.07, 4.07), mode= 'bilinear'),</w:t>
            </w:r>
          </w:p>
          <w:p w14:paraId="789C9365" w14:textId="77777777" w:rsidR="00250867" w:rsidRPr="00B653BA" w:rsidRDefault="00250867" w:rsidP="00D06CBC">
            <w:pPr>
              <w:pStyle w:val="HTMLPreformatted"/>
              <w:spacing w:line="244" w:lineRule="atLeast"/>
              <w:rPr>
                <w:rStyle w:val="n"/>
                <w:rFonts w:asciiTheme="majorBidi" w:eastAsiaTheme="majorEastAsia" w:hAnsiTheme="majorBidi" w:cstheme="majorBidi"/>
                <w:color w:val="212121"/>
                <w:sz w:val="16"/>
                <w:szCs w:val="16"/>
                <w:lang w:val="en-US"/>
                <w:rPrChange w:id="1256" w:author="Shirilord, Isaac (ARTORG)" w:date="2024-05-29T17:37:00Z">
                  <w:rPr>
                    <w:rStyle w:val="n"/>
                    <w:rFonts w:asciiTheme="majorBidi" w:eastAsiaTheme="majorEastAsia" w:hAnsiTheme="majorBidi" w:cstheme="majorBidi"/>
                    <w:color w:val="212121"/>
                    <w:sz w:val="16"/>
                    <w:szCs w:val="16"/>
                  </w:rPr>
                </w:rPrChange>
              </w:rPr>
            </w:pPr>
            <w:proofErr w:type="spellStart"/>
            <w:r w:rsidRPr="00B653BA">
              <w:rPr>
                <w:rStyle w:val="n"/>
                <w:rFonts w:asciiTheme="majorBidi" w:eastAsiaTheme="majorEastAsia" w:hAnsiTheme="majorBidi" w:cstheme="majorBidi"/>
                <w:color w:val="212121"/>
                <w:sz w:val="16"/>
                <w:szCs w:val="16"/>
                <w:lang w:val="en-US"/>
                <w:rPrChange w:id="1257" w:author="Shirilord, Isaac (ARTORG)" w:date="2024-05-29T17:37:00Z">
                  <w:rPr>
                    <w:rStyle w:val="n"/>
                    <w:rFonts w:asciiTheme="majorBidi" w:eastAsiaTheme="majorEastAsia" w:hAnsiTheme="majorBidi" w:cstheme="majorBidi"/>
                    <w:color w:val="212121"/>
                    <w:sz w:val="16"/>
                    <w:szCs w:val="16"/>
                  </w:rPr>
                </w:rPrChange>
              </w:rPr>
              <w:t>spatial_size</w:t>
            </w:r>
            <w:proofErr w:type="spellEnd"/>
            <w:proofErr w:type="gramStart"/>
            <w:r w:rsidRPr="00B653BA">
              <w:rPr>
                <w:rStyle w:val="n"/>
                <w:rFonts w:asciiTheme="majorBidi" w:eastAsiaTheme="majorEastAsia" w:hAnsiTheme="majorBidi" w:cstheme="majorBidi"/>
                <w:color w:val="212121"/>
                <w:sz w:val="16"/>
                <w:szCs w:val="16"/>
                <w:lang w:val="en-US"/>
                <w:rPrChange w:id="1258" w:author="Shirilord, Isaac (ARTORG)" w:date="2024-05-29T17:37:00Z">
                  <w:rPr>
                    <w:rStyle w:val="n"/>
                    <w:rFonts w:asciiTheme="majorBidi" w:eastAsiaTheme="majorEastAsia" w:hAnsiTheme="majorBidi" w:cstheme="majorBidi"/>
                    <w:color w:val="212121"/>
                    <w:sz w:val="16"/>
                    <w:szCs w:val="16"/>
                  </w:rPr>
                </w:rPrChange>
              </w:rPr>
              <w:t>=[</w:t>
            </w:r>
            <w:proofErr w:type="gramEnd"/>
            <w:r w:rsidRPr="00B653BA">
              <w:rPr>
                <w:rStyle w:val="n"/>
                <w:rFonts w:asciiTheme="majorBidi" w:eastAsiaTheme="majorEastAsia" w:hAnsiTheme="majorBidi" w:cstheme="majorBidi"/>
                <w:color w:val="212121"/>
                <w:sz w:val="16"/>
                <w:szCs w:val="16"/>
                <w:lang w:val="en-US"/>
                <w:rPrChange w:id="1259" w:author="Shirilord, Isaac (ARTORG)" w:date="2024-05-29T17:37:00Z">
                  <w:rPr>
                    <w:rStyle w:val="n"/>
                    <w:rFonts w:asciiTheme="majorBidi" w:eastAsiaTheme="majorEastAsia" w:hAnsiTheme="majorBidi" w:cstheme="majorBidi"/>
                    <w:color w:val="212121"/>
                    <w:sz w:val="16"/>
                    <w:szCs w:val="16"/>
                  </w:rPr>
                </w:rPrChange>
              </w:rPr>
              <w:t>168, 168], mode='constant'</w:t>
            </w:r>
          </w:p>
        </w:tc>
      </w:tr>
      <w:tr w:rsidR="00250867" w:rsidRPr="00B653BA" w14:paraId="1F77B3E1" w14:textId="77777777" w:rsidTr="00D06CBC">
        <w:tc>
          <w:tcPr>
            <w:tcW w:w="1618" w:type="dxa"/>
          </w:tcPr>
          <w:p w14:paraId="1ABBBE6D" w14:textId="77777777" w:rsidR="00250867" w:rsidRPr="00B653BA" w:rsidRDefault="00250867" w:rsidP="00D06CBC">
            <w:pPr>
              <w:pStyle w:val="NormalWeb"/>
              <w:rPr>
                <w:rStyle w:val="n"/>
                <w:rFonts w:asciiTheme="majorBidi" w:eastAsiaTheme="majorEastAsia" w:hAnsiTheme="majorBidi" w:cstheme="majorBidi"/>
                <w:color w:val="212121"/>
                <w:sz w:val="16"/>
                <w:szCs w:val="16"/>
                <w:lang w:val="en-US"/>
                <w:rPrChange w:id="1260" w:author="Shirilord, Isaac (ARTORG)" w:date="2024-05-29T17:37:00Z">
                  <w:rPr>
                    <w:rStyle w:val="n"/>
                    <w:rFonts w:asciiTheme="majorBidi" w:eastAsiaTheme="majorEastAsia"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1261" w:author="Shirilord, Isaac (ARTORG)" w:date="2024-05-29T17:37:00Z">
                  <w:rPr>
                    <w:rStyle w:val="n"/>
                    <w:rFonts w:asciiTheme="majorBidi" w:eastAsiaTheme="majorEastAsia" w:hAnsiTheme="majorBidi" w:cstheme="majorBidi"/>
                    <w:color w:val="212121"/>
                    <w:sz w:val="16"/>
                    <w:szCs w:val="16"/>
                  </w:rPr>
                </w:rPrChange>
              </w:rPr>
              <w:t>model</w:t>
            </w:r>
          </w:p>
        </w:tc>
        <w:tc>
          <w:tcPr>
            <w:tcW w:w="7398" w:type="dxa"/>
          </w:tcPr>
          <w:p w14:paraId="2F8514B2" w14:textId="77777777" w:rsidR="00250867" w:rsidRPr="00B653BA" w:rsidRDefault="00250867" w:rsidP="00D06CBC">
            <w:pPr>
              <w:pStyle w:val="HTMLPreformatted"/>
              <w:spacing w:line="244" w:lineRule="atLeast"/>
              <w:rPr>
                <w:rStyle w:val="n"/>
                <w:rFonts w:asciiTheme="majorBidi" w:eastAsiaTheme="majorEastAsia" w:hAnsiTheme="majorBidi" w:cstheme="majorBidi"/>
                <w:color w:val="212121"/>
                <w:sz w:val="16"/>
                <w:szCs w:val="16"/>
                <w:lang w:val="en-US"/>
                <w:rPrChange w:id="1262" w:author="Shirilord, Isaac (ARTORG)" w:date="2024-05-29T17:37:00Z">
                  <w:rPr>
                    <w:rStyle w:val="n"/>
                    <w:rFonts w:asciiTheme="majorBidi" w:eastAsiaTheme="majorEastAsia" w:hAnsiTheme="majorBidi" w:cstheme="majorBidi"/>
                    <w:color w:val="212121"/>
                    <w:sz w:val="16"/>
                    <w:szCs w:val="16"/>
                    <w:shd w:val="clear" w:color="auto" w:fill="FFFFFF"/>
                  </w:rPr>
                </w:rPrChange>
              </w:rPr>
            </w:pPr>
            <w:proofErr w:type="gramStart"/>
            <w:r w:rsidRPr="00B653BA">
              <w:rPr>
                <w:rStyle w:val="n"/>
                <w:rFonts w:asciiTheme="majorBidi" w:eastAsiaTheme="majorEastAsia" w:hAnsiTheme="majorBidi" w:cstheme="majorBidi"/>
                <w:color w:val="212121"/>
                <w:sz w:val="16"/>
                <w:szCs w:val="16"/>
                <w:lang w:val="en-US"/>
                <w:rPrChange w:id="1263" w:author="Shirilord, Isaac (ARTORG)" w:date="2024-05-29T17:37:00Z">
                  <w:rPr>
                    <w:rStyle w:val="n"/>
                    <w:rFonts w:asciiTheme="majorBidi" w:eastAsiaTheme="majorEastAsia" w:hAnsiTheme="majorBidi" w:cstheme="majorBidi"/>
                    <w:color w:val="212121"/>
                    <w:sz w:val="16"/>
                    <w:szCs w:val="16"/>
                  </w:rPr>
                </w:rPrChange>
              </w:rPr>
              <w:t>monai.networks</w:t>
            </w:r>
            <w:proofErr w:type="gramEnd"/>
            <w:r w:rsidRPr="00B653BA">
              <w:rPr>
                <w:rStyle w:val="n"/>
                <w:rFonts w:asciiTheme="majorBidi" w:eastAsiaTheme="majorEastAsia" w:hAnsiTheme="majorBidi" w:cstheme="majorBidi"/>
                <w:color w:val="212121"/>
                <w:sz w:val="16"/>
                <w:szCs w:val="16"/>
                <w:lang w:val="en-US"/>
                <w:rPrChange w:id="1264" w:author="Shirilord, Isaac (ARTORG)" w:date="2024-05-29T17:37:00Z">
                  <w:rPr>
                    <w:rStyle w:val="n"/>
                    <w:rFonts w:asciiTheme="majorBidi" w:eastAsiaTheme="majorEastAsia" w:hAnsiTheme="majorBidi" w:cstheme="majorBidi"/>
                    <w:color w:val="212121"/>
                    <w:sz w:val="16"/>
                    <w:szCs w:val="16"/>
                  </w:rPr>
                </w:rPrChange>
              </w:rPr>
              <w:t>.nets.UNet(spatial_dims=2,in_channels=1,out_channels=1,channels=(16, 32, 64, 128),strides=(2, 2, 2, 2),</w:t>
            </w:r>
            <w:proofErr w:type="spellStart"/>
            <w:r w:rsidRPr="00B653BA">
              <w:rPr>
                <w:rStyle w:val="n"/>
                <w:rFonts w:asciiTheme="majorBidi" w:eastAsiaTheme="majorEastAsia" w:hAnsiTheme="majorBidi" w:cstheme="majorBidi"/>
                <w:color w:val="212121"/>
                <w:sz w:val="16"/>
                <w:szCs w:val="16"/>
                <w:lang w:val="en-US"/>
                <w:rPrChange w:id="1265" w:author="Shirilord, Isaac (ARTORG)" w:date="2024-05-29T17:37:00Z">
                  <w:rPr>
                    <w:rStyle w:val="n"/>
                    <w:rFonts w:asciiTheme="majorBidi" w:eastAsiaTheme="majorEastAsia" w:hAnsiTheme="majorBidi" w:cstheme="majorBidi"/>
                    <w:color w:val="212121"/>
                    <w:sz w:val="16"/>
                    <w:szCs w:val="16"/>
                  </w:rPr>
                </w:rPrChange>
              </w:rPr>
              <w:t>num_res_units</w:t>
            </w:r>
            <w:proofErr w:type="spellEnd"/>
            <w:r w:rsidRPr="00B653BA">
              <w:rPr>
                <w:rStyle w:val="n"/>
                <w:rFonts w:asciiTheme="majorBidi" w:eastAsiaTheme="majorEastAsia" w:hAnsiTheme="majorBidi" w:cstheme="majorBidi"/>
                <w:color w:val="212121"/>
                <w:sz w:val="16"/>
                <w:szCs w:val="16"/>
                <w:lang w:val="en-US"/>
                <w:rPrChange w:id="1266" w:author="Shirilord, Isaac (ARTORG)" w:date="2024-05-29T17:37:00Z">
                  <w:rPr>
                    <w:rStyle w:val="n"/>
                    <w:rFonts w:asciiTheme="majorBidi" w:eastAsiaTheme="majorEastAsia" w:hAnsiTheme="majorBidi" w:cstheme="majorBidi"/>
                    <w:color w:val="212121"/>
                    <w:sz w:val="16"/>
                    <w:szCs w:val="16"/>
                  </w:rPr>
                </w:rPrChange>
              </w:rPr>
              <w:t>=2,</w:t>
            </w:r>
          </w:p>
        </w:tc>
      </w:tr>
      <w:tr w:rsidR="00250867" w:rsidRPr="00B653BA" w14:paraId="1A055AE3" w14:textId="77777777" w:rsidTr="00D06CBC">
        <w:tc>
          <w:tcPr>
            <w:tcW w:w="1618" w:type="dxa"/>
          </w:tcPr>
          <w:p w14:paraId="4E3C6F97" w14:textId="77777777" w:rsidR="00250867" w:rsidRPr="00B653BA" w:rsidRDefault="00250867" w:rsidP="00D06CBC">
            <w:pPr>
              <w:pStyle w:val="NormalWeb"/>
              <w:rPr>
                <w:rStyle w:val="n"/>
                <w:rFonts w:asciiTheme="majorBidi" w:eastAsiaTheme="majorEastAsia" w:hAnsiTheme="majorBidi" w:cstheme="majorBidi"/>
                <w:color w:val="212121"/>
                <w:sz w:val="16"/>
                <w:szCs w:val="16"/>
                <w:lang w:val="en-US"/>
                <w:rPrChange w:id="1267" w:author="Shirilord, Isaac (ARTORG)" w:date="2024-05-29T17:37:00Z">
                  <w:rPr>
                    <w:rStyle w:val="n"/>
                    <w:rFonts w:asciiTheme="majorBidi" w:eastAsiaTheme="majorEastAsia" w:hAnsiTheme="majorBidi" w:cstheme="majorBidi"/>
                    <w:color w:val="212121"/>
                    <w:sz w:val="16"/>
                    <w:szCs w:val="16"/>
                  </w:rPr>
                </w:rPrChange>
              </w:rPr>
            </w:pPr>
            <w:proofErr w:type="spellStart"/>
            <w:r w:rsidRPr="00B653BA">
              <w:rPr>
                <w:rStyle w:val="n"/>
                <w:rFonts w:asciiTheme="majorBidi" w:eastAsiaTheme="majorEastAsia" w:hAnsiTheme="majorBidi" w:cstheme="majorBidi"/>
                <w:color w:val="212121"/>
                <w:sz w:val="16"/>
                <w:szCs w:val="16"/>
                <w:lang w:val="en-US"/>
                <w:rPrChange w:id="1268" w:author="Shirilord, Isaac (ARTORG)" w:date="2024-05-29T17:37:00Z">
                  <w:rPr>
                    <w:rStyle w:val="n"/>
                    <w:rFonts w:asciiTheme="majorBidi" w:eastAsiaTheme="majorEastAsia" w:hAnsiTheme="majorBidi" w:cstheme="majorBidi"/>
                    <w:color w:val="212121"/>
                    <w:sz w:val="16"/>
                    <w:szCs w:val="16"/>
                  </w:rPr>
                </w:rPrChange>
              </w:rPr>
              <w:t>loss_function</w:t>
            </w:r>
            <w:proofErr w:type="spellEnd"/>
          </w:p>
        </w:tc>
        <w:tc>
          <w:tcPr>
            <w:tcW w:w="7398" w:type="dxa"/>
          </w:tcPr>
          <w:p w14:paraId="7F91DE2D" w14:textId="77777777" w:rsidR="00250867" w:rsidRPr="00B653BA" w:rsidRDefault="00250867" w:rsidP="00D06CBC">
            <w:pPr>
              <w:pStyle w:val="HTMLPreformatted"/>
              <w:spacing w:line="244" w:lineRule="atLeast"/>
              <w:rPr>
                <w:rStyle w:val="n"/>
                <w:rFonts w:asciiTheme="majorBidi" w:eastAsiaTheme="majorEastAsia" w:hAnsiTheme="majorBidi" w:cstheme="majorBidi"/>
                <w:color w:val="212121"/>
                <w:sz w:val="16"/>
                <w:szCs w:val="16"/>
                <w:lang w:val="en-US"/>
                <w:rPrChange w:id="1269" w:author="Shirilord, Isaac (ARTORG)" w:date="2024-05-29T17:37:00Z">
                  <w:rPr>
                    <w:rStyle w:val="n"/>
                    <w:rFonts w:asciiTheme="majorBidi" w:eastAsiaTheme="majorEastAsia" w:hAnsiTheme="majorBidi" w:cstheme="majorBidi"/>
                    <w:color w:val="212121"/>
                    <w:sz w:val="16"/>
                    <w:szCs w:val="16"/>
                    <w:shd w:val="clear" w:color="auto" w:fill="FFFFFF"/>
                  </w:rPr>
                </w:rPrChange>
              </w:rPr>
            </w:pPr>
            <w:r w:rsidRPr="00B653BA">
              <w:rPr>
                <w:rStyle w:val="n"/>
                <w:rFonts w:asciiTheme="majorBidi" w:eastAsiaTheme="majorEastAsia" w:hAnsiTheme="majorBidi" w:cstheme="majorBidi"/>
                <w:color w:val="212121"/>
                <w:sz w:val="16"/>
                <w:szCs w:val="16"/>
                <w:lang w:val="en-US"/>
                <w:rPrChange w:id="1270" w:author="Shirilord, Isaac (ARTORG)" w:date="2024-05-29T17:37:00Z">
                  <w:rPr>
                    <w:rStyle w:val="n"/>
                    <w:rFonts w:asciiTheme="majorBidi" w:eastAsiaTheme="majorEastAsia" w:hAnsiTheme="majorBidi" w:cstheme="majorBidi"/>
                    <w:color w:val="212121"/>
                    <w:sz w:val="16"/>
                    <w:szCs w:val="16"/>
                  </w:rPr>
                </w:rPrChange>
              </w:rPr>
              <w:t xml:space="preserve">= </w:t>
            </w:r>
            <w:proofErr w:type="spellStart"/>
            <w:r w:rsidRPr="00B653BA">
              <w:rPr>
                <w:rStyle w:val="n"/>
                <w:rFonts w:asciiTheme="majorBidi" w:eastAsiaTheme="majorEastAsia" w:hAnsiTheme="majorBidi" w:cstheme="majorBidi"/>
                <w:color w:val="212121"/>
                <w:sz w:val="16"/>
                <w:szCs w:val="16"/>
                <w:lang w:val="en-US"/>
                <w:rPrChange w:id="1271" w:author="Shirilord, Isaac (ARTORG)" w:date="2024-05-29T17:37:00Z">
                  <w:rPr>
                    <w:rStyle w:val="n"/>
                    <w:rFonts w:asciiTheme="majorBidi" w:eastAsiaTheme="majorEastAsia" w:hAnsiTheme="majorBidi" w:cstheme="majorBidi"/>
                    <w:color w:val="212121"/>
                    <w:sz w:val="16"/>
                    <w:szCs w:val="16"/>
                  </w:rPr>
                </w:rPrChange>
              </w:rPr>
              <w:t>torch.</w:t>
            </w:r>
            <w:proofErr w:type="gramStart"/>
            <w:r w:rsidRPr="00B653BA">
              <w:rPr>
                <w:rStyle w:val="n"/>
                <w:rFonts w:asciiTheme="majorBidi" w:eastAsiaTheme="majorEastAsia" w:hAnsiTheme="majorBidi" w:cstheme="majorBidi"/>
                <w:color w:val="212121"/>
                <w:sz w:val="16"/>
                <w:szCs w:val="16"/>
                <w:lang w:val="en-US"/>
                <w:rPrChange w:id="1272" w:author="Shirilord, Isaac (ARTORG)" w:date="2024-05-29T17:37:00Z">
                  <w:rPr>
                    <w:rStyle w:val="n"/>
                    <w:rFonts w:asciiTheme="majorBidi" w:eastAsiaTheme="majorEastAsia" w:hAnsiTheme="majorBidi" w:cstheme="majorBidi"/>
                    <w:color w:val="212121"/>
                    <w:sz w:val="16"/>
                    <w:szCs w:val="16"/>
                  </w:rPr>
                </w:rPrChange>
              </w:rPr>
              <w:t>nn.MSELoss</w:t>
            </w:r>
            <w:proofErr w:type="spellEnd"/>
            <w:proofErr w:type="gramEnd"/>
            <w:r w:rsidRPr="00B653BA">
              <w:rPr>
                <w:rStyle w:val="n"/>
                <w:rFonts w:asciiTheme="majorBidi" w:eastAsiaTheme="majorEastAsia" w:hAnsiTheme="majorBidi" w:cstheme="majorBidi"/>
                <w:color w:val="212121"/>
                <w:sz w:val="16"/>
                <w:szCs w:val="16"/>
                <w:lang w:val="en-US"/>
                <w:rPrChange w:id="1273" w:author="Shirilord, Isaac (ARTORG)" w:date="2024-05-29T17:37:00Z">
                  <w:rPr>
                    <w:rStyle w:val="n"/>
                    <w:rFonts w:asciiTheme="majorBidi" w:eastAsiaTheme="majorEastAsia" w:hAnsiTheme="majorBidi" w:cstheme="majorBidi"/>
                    <w:color w:val="212121"/>
                    <w:sz w:val="16"/>
                    <w:szCs w:val="16"/>
                  </w:rPr>
                </w:rPrChange>
              </w:rPr>
              <w:t>()</w:t>
            </w:r>
          </w:p>
        </w:tc>
      </w:tr>
      <w:tr w:rsidR="00250867" w:rsidRPr="00B653BA" w14:paraId="3E25C3FB" w14:textId="77777777" w:rsidTr="00D06CBC">
        <w:tc>
          <w:tcPr>
            <w:tcW w:w="1618" w:type="dxa"/>
          </w:tcPr>
          <w:p w14:paraId="5A7C77BA" w14:textId="77777777" w:rsidR="00250867" w:rsidRPr="00B653BA" w:rsidRDefault="00250867" w:rsidP="00D06CBC">
            <w:pPr>
              <w:pStyle w:val="NormalWeb"/>
              <w:rPr>
                <w:rStyle w:val="n"/>
                <w:rFonts w:asciiTheme="majorBidi" w:eastAsiaTheme="majorEastAsia" w:hAnsiTheme="majorBidi" w:cstheme="majorBidi"/>
                <w:color w:val="212121"/>
                <w:sz w:val="16"/>
                <w:szCs w:val="16"/>
                <w:lang w:val="en-US"/>
                <w:rPrChange w:id="1274" w:author="Shirilord, Isaac (ARTORG)" w:date="2024-05-29T17:37:00Z">
                  <w:rPr>
                    <w:rStyle w:val="n"/>
                    <w:rFonts w:asciiTheme="majorBidi" w:eastAsiaTheme="majorEastAsia"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1275" w:author="Shirilord, Isaac (ARTORG)" w:date="2024-05-29T17:37:00Z">
                  <w:rPr>
                    <w:rStyle w:val="n"/>
                    <w:rFonts w:asciiTheme="majorBidi" w:eastAsiaTheme="majorEastAsia" w:hAnsiTheme="majorBidi" w:cstheme="majorBidi"/>
                    <w:color w:val="212121"/>
                    <w:sz w:val="16"/>
                    <w:szCs w:val="16"/>
                  </w:rPr>
                </w:rPrChange>
              </w:rPr>
              <w:t>optimizer</w:t>
            </w:r>
          </w:p>
        </w:tc>
        <w:tc>
          <w:tcPr>
            <w:tcW w:w="7398" w:type="dxa"/>
          </w:tcPr>
          <w:p w14:paraId="7409FC6C" w14:textId="77777777" w:rsidR="00250867" w:rsidRPr="00B653BA" w:rsidRDefault="00250867" w:rsidP="00D06CBC">
            <w:pPr>
              <w:pStyle w:val="NormalWeb"/>
              <w:rPr>
                <w:rStyle w:val="n"/>
                <w:rFonts w:asciiTheme="majorBidi" w:eastAsiaTheme="majorEastAsia" w:hAnsiTheme="majorBidi" w:cstheme="majorBidi"/>
                <w:color w:val="212121"/>
                <w:sz w:val="16"/>
                <w:szCs w:val="16"/>
                <w:lang w:val="en-US"/>
                <w:rPrChange w:id="1276" w:author="Shirilord, Isaac (ARTORG)" w:date="2024-05-29T17:37:00Z">
                  <w:rPr>
                    <w:rStyle w:val="n"/>
                    <w:rFonts w:asciiTheme="majorBidi" w:eastAsiaTheme="majorEastAsia" w:hAnsiTheme="majorBidi" w:cstheme="majorBidi"/>
                    <w:color w:val="212121"/>
                    <w:sz w:val="16"/>
                    <w:szCs w:val="16"/>
                  </w:rPr>
                </w:rPrChange>
              </w:rPr>
            </w:pPr>
            <w:proofErr w:type="spellStart"/>
            <w:proofErr w:type="gramStart"/>
            <w:r w:rsidRPr="00B653BA">
              <w:rPr>
                <w:rStyle w:val="n"/>
                <w:rFonts w:asciiTheme="majorBidi" w:eastAsiaTheme="majorEastAsia" w:hAnsiTheme="majorBidi" w:cstheme="majorBidi"/>
                <w:color w:val="212121"/>
                <w:sz w:val="16"/>
                <w:szCs w:val="16"/>
                <w:lang w:val="en-US"/>
                <w:rPrChange w:id="1277" w:author="Shirilord, Isaac (ARTORG)" w:date="2024-05-29T17:37:00Z">
                  <w:rPr>
                    <w:rStyle w:val="n"/>
                    <w:rFonts w:asciiTheme="majorBidi" w:eastAsiaTheme="majorEastAsia" w:hAnsiTheme="majorBidi" w:cstheme="majorBidi"/>
                    <w:color w:val="212121"/>
                    <w:sz w:val="16"/>
                    <w:szCs w:val="16"/>
                  </w:rPr>
                </w:rPrChange>
              </w:rPr>
              <w:t>torch.optim</w:t>
            </w:r>
            <w:proofErr w:type="gramEnd"/>
            <w:r w:rsidRPr="00B653BA">
              <w:rPr>
                <w:rStyle w:val="n"/>
                <w:rFonts w:asciiTheme="majorBidi" w:eastAsiaTheme="majorEastAsia" w:hAnsiTheme="majorBidi" w:cstheme="majorBidi"/>
                <w:color w:val="212121"/>
                <w:sz w:val="16"/>
                <w:szCs w:val="16"/>
                <w:lang w:val="en-US"/>
                <w:rPrChange w:id="1278" w:author="Shirilord, Isaac (ARTORG)" w:date="2024-05-29T17:37:00Z">
                  <w:rPr>
                    <w:rStyle w:val="n"/>
                    <w:rFonts w:asciiTheme="majorBidi" w:eastAsiaTheme="majorEastAsia" w:hAnsiTheme="majorBidi" w:cstheme="majorBidi"/>
                    <w:color w:val="212121"/>
                    <w:sz w:val="16"/>
                    <w:szCs w:val="16"/>
                  </w:rPr>
                </w:rPrChange>
              </w:rPr>
              <w:t>.Adam</w:t>
            </w:r>
            <w:proofErr w:type="spellEnd"/>
            <w:r w:rsidRPr="00B653BA">
              <w:rPr>
                <w:rStyle w:val="n"/>
                <w:rFonts w:asciiTheme="majorBidi" w:eastAsiaTheme="majorEastAsia" w:hAnsiTheme="majorBidi" w:cstheme="majorBidi"/>
                <w:color w:val="212121"/>
                <w:sz w:val="16"/>
                <w:szCs w:val="16"/>
                <w:lang w:val="en-US"/>
                <w:rPrChange w:id="1279" w:author="Shirilord, Isaac (ARTORG)" w:date="2024-05-29T17:37:00Z">
                  <w:rPr>
                    <w:rStyle w:val="n"/>
                    <w:rFonts w:asciiTheme="majorBidi" w:eastAsiaTheme="majorEastAsia" w:hAnsiTheme="majorBidi" w:cstheme="majorBidi"/>
                    <w:color w:val="212121"/>
                    <w:sz w:val="16"/>
                    <w:szCs w:val="16"/>
                  </w:rPr>
                </w:rPrChange>
              </w:rPr>
              <w:t>(</w:t>
            </w:r>
            <w:proofErr w:type="spellStart"/>
            <w:r w:rsidRPr="00B653BA">
              <w:rPr>
                <w:rStyle w:val="n"/>
                <w:rFonts w:asciiTheme="majorBidi" w:eastAsiaTheme="majorEastAsia" w:hAnsiTheme="majorBidi" w:cstheme="majorBidi"/>
                <w:color w:val="212121"/>
                <w:sz w:val="16"/>
                <w:szCs w:val="16"/>
                <w:lang w:val="en-US"/>
                <w:rPrChange w:id="1280" w:author="Shirilord, Isaac (ARTORG)" w:date="2024-05-29T17:37:00Z">
                  <w:rPr>
                    <w:rStyle w:val="n"/>
                    <w:rFonts w:asciiTheme="majorBidi" w:eastAsiaTheme="majorEastAsia" w:hAnsiTheme="majorBidi" w:cstheme="majorBidi"/>
                    <w:color w:val="212121"/>
                    <w:sz w:val="16"/>
                    <w:szCs w:val="16"/>
                  </w:rPr>
                </w:rPrChange>
              </w:rPr>
              <w:t>model.parameters</w:t>
            </w:r>
            <w:proofErr w:type="spellEnd"/>
            <w:r w:rsidRPr="00B653BA">
              <w:rPr>
                <w:rStyle w:val="n"/>
                <w:rFonts w:asciiTheme="majorBidi" w:eastAsiaTheme="majorEastAsia" w:hAnsiTheme="majorBidi" w:cstheme="majorBidi"/>
                <w:color w:val="212121"/>
                <w:sz w:val="16"/>
                <w:szCs w:val="16"/>
                <w:lang w:val="en-US"/>
                <w:rPrChange w:id="1281" w:author="Shirilord, Isaac (ARTORG)" w:date="2024-05-29T17:37:00Z">
                  <w:rPr>
                    <w:rStyle w:val="n"/>
                    <w:rFonts w:asciiTheme="majorBidi" w:eastAsiaTheme="majorEastAsia" w:hAnsiTheme="majorBidi" w:cstheme="majorBidi"/>
                    <w:color w:val="212121"/>
                    <w:sz w:val="16"/>
                    <w:szCs w:val="16"/>
                  </w:rPr>
                </w:rPrChange>
              </w:rPr>
              <w:t xml:space="preserve">(), </w:t>
            </w:r>
            <w:proofErr w:type="spellStart"/>
            <w:r w:rsidRPr="00B653BA">
              <w:rPr>
                <w:rStyle w:val="n"/>
                <w:rFonts w:asciiTheme="majorBidi" w:eastAsiaTheme="majorEastAsia" w:hAnsiTheme="majorBidi" w:cstheme="majorBidi"/>
                <w:color w:val="212121"/>
                <w:sz w:val="16"/>
                <w:szCs w:val="16"/>
                <w:lang w:val="en-US"/>
                <w:rPrChange w:id="1282" w:author="Shirilord, Isaac (ARTORG)" w:date="2024-05-29T17:37:00Z">
                  <w:rPr>
                    <w:rStyle w:val="n"/>
                    <w:rFonts w:asciiTheme="majorBidi" w:eastAsiaTheme="majorEastAsia" w:hAnsiTheme="majorBidi" w:cstheme="majorBidi"/>
                    <w:color w:val="212121"/>
                    <w:sz w:val="16"/>
                    <w:szCs w:val="16"/>
                  </w:rPr>
                </w:rPrChange>
              </w:rPr>
              <w:t>lr</w:t>
            </w:r>
            <w:proofErr w:type="spellEnd"/>
            <w:r w:rsidRPr="00B653BA">
              <w:rPr>
                <w:rStyle w:val="n"/>
                <w:rFonts w:asciiTheme="majorBidi" w:eastAsiaTheme="majorEastAsia" w:hAnsiTheme="majorBidi" w:cstheme="majorBidi"/>
                <w:color w:val="212121"/>
                <w:sz w:val="16"/>
                <w:szCs w:val="16"/>
                <w:lang w:val="en-US"/>
                <w:rPrChange w:id="1283" w:author="Shirilord, Isaac (ARTORG)" w:date="2024-05-29T17:37:00Z">
                  <w:rPr>
                    <w:rStyle w:val="n"/>
                    <w:rFonts w:asciiTheme="majorBidi" w:eastAsiaTheme="majorEastAsia" w:hAnsiTheme="majorBidi" w:cstheme="majorBidi"/>
                    <w:color w:val="212121"/>
                    <w:sz w:val="16"/>
                    <w:szCs w:val="16"/>
                  </w:rPr>
                </w:rPrChange>
              </w:rPr>
              <w:t>=</w:t>
            </w:r>
            <w:proofErr w:type="spellStart"/>
            <w:r w:rsidRPr="00B653BA">
              <w:rPr>
                <w:rStyle w:val="n"/>
                <w:rFonts w:asciiTheme="majorBidi" w:eastAsiaTheme="majorEastAsia" w:hAnsiTheme="majorBidi" w:cstheme="majorBidi"/>
                <w:color w:val="212121"/>
                <w:sz w:val="16"/>
                <w:szCs w:val="16"/>
                <w:lang w:val="en-US"/>
                <w:rPrChange w:id="1284" w:author="Shirilord, Isaac (ARTORG)" w:date="2024-05-29T17:37:00Z">
                  <w:rPr>
                    <w:rStyle w:val="n"/>
                    <w:rFonts w:asciiTheme="majorBidi" w:eastAsiaTheme="majorEastAsia" w:hAnsiTheme="majorBidi" w:cstheme="majorBidi"/>
                    <w:color w:val="212121"/>
                    <w:sz w:val="16"/>
                    <w:szCs w:val="16"/>
                  </w:rPr>
                </w:rPrChange>
              </w:rPr>
              <w:t>learning_rate</w:t>
            </w:r>
            <w:proofErr w:type="spellEnd"/>
            <w:r w:rsidRPr="00B653BA">
              <w:rPr>
                <w:rStyle w:val="n"/>
                <w:rFonts w:asciiTheme="majorBidi" w:eastAsiaTheme="majorEastAsia" w:hAnsiTheme="majorBidi" w:cstheme="majorBidi"/>
                <w:color w:val="212121"/>
                <w:sz w:val="16"/>
                <w:szCs w:val="16"/>
                <w:lang w:val="en-US"/>
                <w:rPrChange w:id="1285" w:author="Shirilord, Isaac (ARTORG)" w:date="2024-05-29T17:37:00Z">
                  <w:rPr>
                    <w:rStyle w:val="n"/>
                    <w:rFonts w:asciiTheme="majorBidi" w:eastAsiaTheme="majorEastAsia" w:hAnsiTheme="majorBidi" w:cstheme="majorBidi"/>
                    <w:color w:val="212121"/>
                    <w:sz w:val="16"/>
                    <w:szCs w:val="16"/>
                  </w:rPr>
                </w:rPrChange>
              </w:rPr>
              <w:t>, betas=(0.5, 0.999))</w:t>
            </w:r>
          </w:p>
        </w:tc>
      </w:tr>
      <w:tr w:rsidR="00250867" w:rsidRPr="00B653BA" w14:paraId="2AEB85CC" w14:textId="77777777" w:rsidTr="00D06CBC">
        <w:tc>
          <w:tcPr>
            <w:tcW w:w="1618" w:type="dxa"/>
          </w:tcPr>
          <w:p w14:paraId="49DC3AB1" w14:textId="77777777" w:rsidR="00250867" w:rsidRPr="00B653BA" w:rsidRDefault="00250867" w:rsidP="00D06CBC">
            <w:pPr>
              <w:pStyle w:val="NormalWeb"/>
              <w:rPr>
                <w:rStyle w:val="n"/>
                <w:rFonts w:asciiTheme="majorBidi" w:eastAsiaTheme="majorEastAsia" w:hAnsiTheme="majorBidi" w:cstheme="majorBidi"/>
                <w:color w:val="212121"/>
                <w:sz w:val="16"/>
                <w:szCs w:val="16"/>
                <w:lang w:val="en-US"/>
                <w:rPrChange w:id="1286" w:author="Shirilord, Isaac (ARTORG)" w:date="2024-05-29T17:37:00Z">
                  <w:rPr>
                    <w:rStyle w:val="n"/>
                    <w:rFonts w:asciiTheme="majorBidi" w:eastAsiaTheme="majorEastAsia" w:hAnsiTheme="majorBidi" w:cstheme="majorBidi"/>
                    <w:color w:val="212121"/>
                    <w:sz w:val="16"/>
                    <w:szCs w:val="16"/>
                  </w:rPr>
                </w:rPrChange>
              </w:rPr>
            </w:pPr>
            <w:proofErr w:type="spellStart"/>
            <w:r w:rsidRPr="00B653BA">
              <w:rPr>
                <w:rStyle w:val="n"/>
                <w:rFonts w:asciiTheme="majorBidi" w:eastAsiaTheme="majorEastAsia" w:hAnsiTheme="majorBidi" w:cstheme="majorBidi"/>
                <w:color w:val="212121"/>
                <w:sz w:val="16"/>
                <w:szCs w:val="16"/>
                <w:lang w:val="en-US"/>
                <w:rPrChange w:id="1287" w:author="Shirilord, Isaac (ARTORG)" w:date="2024-05-29T17:37:00Z">
                  <w:rPr>
                    <w:rStyle w:val="n"/>
                    <w:rFonts w:asciiTheme="majorBidi" w:eastAsiaTheme="majorEastAsia" w:hAnsiTheme="majorBidi" w:cstheme="majorBidi"/>
                    <w:color w:val="212121"/>
                    <w:sz w:val="16"/>
                    <w:szCs w:val="16"/>
                  </w:rPr>
                </w:rPrChange>
              </w:rPr>
              <w:t>max_epoch</w:t>
            </w:r>
            <w:proofErr w:type="spellEnd"/>
          </w:p>
        </w:tc>
        <w:tc>
          <w:tcPr>
            <w:tcW w:w="7398" w:type="dxa"/>
          </w:tcPr>
          <w:p w14:paraId="20C46F38" w14:textId="77777777" w:rsidR="00250867" w:rsidRPr="00B653BA" w:rsidRDefault="00250867" w:rsidP="00D06CBC">
            <w:pPr>
              <w:pStyle w:val="HTMLPreformatted"/>
              <w:spacing w:line="244" w:lineRule="atLeast"/>
              <w:rPr>
                <w:rStyle w:val="n"/>
                <w:rFonts w:asciiTheme="majorBidi" w:eastAsiaTheme="majorEastAsia" w:hAnsiTheme="majorBidi" w:cstheme="majorBidi"/>
                <w:color w:val="212121"/>
                <w:sz w:val="16"/>
                <w:szCs w:val="16"/>
                <w:lang w:val="en-US"/>
                <w:rPrChange w:id="1288" w:author="Shirilord, Isaac (ARTORG)" w:date="2024-05-29T17:37:00Z">
                  <w:rPr>
                    <w:rStyle w:val="n"/>
                    <w:rFonts w:asciiTheme="majorBidi" w:eastAsiaTheme="majorEastAsia" w:hAnsiTheme="majorBidi" w:cstheme="majorBidi"/>
                    <w:color w:val="212121"/>
                    <w:sz w:val="16"/>
                    <w:szCs w:val="16"/>
                    <w:shd w:val="clear" w:color="auto" w:fill="FFFFFF"/>
                  </w:rPr>
                </w:rPrChange>
              </w:rPr>
            </w:pPr>
            <w:r w:rsidRPr="00B653BA">
              <w:rPr>
                <w:rStyle w:val="n"/>
                <w:rFonts w:asciiTheme="majorBidi" w:eastAsiaTheme="majorEastAsia" w:hAnsiTheme="majorBidi" w:cstheme="majorBidi"/>
                <w:color w:val="212121"/>
                <w:sz w:val="16"/>
                <w:szCs w:val="16"/>
                <w:lang w:val="en-US"/>
                <w:rPrChange w:id="1289" w:author="Shirilord, Isaac (ARTORG)" w:date="2024-05-29T17:37:00Z">
                  <w:rPr>
                    <w:rStyle w:val="n"/>
                    <w:rFonts w:asciiTheme="majorBidi" w:eastAsiaTheme="majorEastAsia" w:hAnsiTheme="majorBidi" w:cstheme="majorBidi"/>
                    <w:color w:val="212121"/>
                    <w:sz w:val="16"/>
                    <w:szCs w:val="16"/>
                  </w:rPr>
                </w:rPrChange>
              </w:rPr>
              <w:t>300</w:t>
            </w:r>
          </w:p>
        </w:tc>
      </w:tr>
      <w:tr w:rsidR="00250867" w:rsidRPr="00B653BA" w14:paraId="1EA12AB3" w14:textId="77777777" w:rsidTr="00D06CBC">
        <w:tc>
          <w:tcPr>
            <w:tcW w:w="1618" w:type="dxa"/>
          </w:tcPr>
          <w:p w14:paraId="28789D68" w14:textId="77777777" w:rsidR="00250867" w:rsidRPr="00B653BA" w:rsidRDefault="00250867" w:rsidP="00D06CBC">
            <w:pPr>
              <w:pStyle w:val="NormalWeb"/>
              <w:rPr>
                <w:rStyle w:val="n"/>
                <w:rFonts w:asciiTheme="majorBidi" w:eastAsiaTheme="majorEastAsia" w:hAnsiTheme="majorBidi" w:cstheme="majorBidi"/>
                <w:color w:val="212121"/>
                <w:sz w:val="16"/>
                <w:szCs w:val="16"/>
                <w:lang w:val="en-US"/>
                <w:rPrChange w:id="1290" w:author="Shirilord, Isaac (ARTORG)" w:date="2024-05-29T17:37:00Z">
                  <w:rPr>
                    <w:rStyle w:val="n"/>
                    <w:rFonts w:asciiTheme="majorBidi" w:eastAsiaTheme="majorEastAsia" w:hAnsiTheme="majorBidi" w:cstheme="majorBidi"/>
                    <w:color w:val="212121"/>
                    <w:sz w:val="16"/>
                    <w:szCs w:val="16"/>
                  </w:rPr>
                </w:rPrChange>
              </w:rPr>
            </w:pPr>
            <w:proofErr w:type="spellStart"/>
            <w:r w:rsidRPr="00B653BA">
              <w:rPr>
                <w:rStyle w:val="n"/>
                <w:rFonts w:asciiTheme="majorBidi" w:eastAsiaTheme="majorEastAsia" w:hAnsiTheme="majorBidi" w:cstheme="majorBidi"/>
                <w:color w:val="212121"/>
                <w:sz w:val="16"/>
                <w:szCs w:val="16"/>
                <w:lang w:val="en-US"/>
                <w:rPrChange w:id="1291" w:author="Shirilord, Isaac (ARTORG)" w:date="2024-05-29T17:37:00Z">
                  <w:rPr>
                    <w:rStyle w:val="n"/>
                    <w:rFonts w:asciiTheme="majorBidi" w:eastAsiaTheme="majorEastAsia" w:hAnsiTheme="majorBidi" w:cstheme="majorBidi"/>
                    <w:color w:val="212121"/>
                    <w:sz w:val="16"/>
                    <w:szCs w:val="16"/>
                  </w:rPr>
                </w:rPrChange>
              </w:rPr>
              <w:t>lr_lambda</w:t>
            </w:r>
            <w:proofErr w:type="spellEnd"/>
          </w:p>
        </w:tc>
        <w:tc>
          <w:tcPr>
            <w:tcW w:w="7398" w:type="dxa"/>
          </w:tcPr>
          <w:p w14:paraId="363B5E65" w14:textId="77777777" w:rsidR="00250867" w:rsidRPr="00B653BA" w:rsidRDefault="00250867" w:rsidP="00D06CBC">
            <w:pPr>
              <w:pStyle w:val="HTMLPreformatted"/>
              <w:spacing w:line="244" w:lineRule="atLeast"/>
              <w:rPr>
                <w:rStyle w:val="n"/>
                <w:rFonts w:asciiTheme="majorBidi" w:eastAsiaTheme="majorEastAsia" w:hAnsiTheme="majorBidi" w:cstheme="majorBidi"/>
                <w:color w:val="212121"/>
                <w:sz w:val="16"/>
                <w:szCs w:val="16"/>
                <w:lang w:val="en-US"/>
                <w:rPrChange w:id="1292" w:author="Shirilord, Isaac (ARTORG)" w:date="2024-05-29T17:37:00Z">
                  <w:rPr>
                    <w:rStyle w:val="n"/>
                    <w:rFonts w:asciiTheme="majorBidi" w:eastAsiaTheme="majorEastAsia" w:hAnsiTheme="majorBidi" w:cstheme="majorBidi"/>
                    <w:color w:val="212121"/>
                    <w:sz w:val="16"/>
                    <w:szCs w:val="16"/>
                    <w:shd w:val="clear" w:color="auto" w:fill="FFFFFF"/>
                  </w:rPr>
                </w:rPrChange>
              </w:rPr>
            </w:pPr>
            <w:proofErr w:type="spellStart"/>
            <w:proofErr w:type="gramStart"/>
            <w:r w:rsidRPr="00B653BA">
              <w:rPr>
                <w:rStyle w:val="n"/>
                <w:rFonts w:asciiTheme="majorBidi" w:eastAsiaTheme="majorEastAsia" w:hAnsiTheme="majorBidi" w:cstheme="majorBidi"/>
                <w:color w:val="212121"/>
                <w:sz w:val="16"/>
                <w:szCs w:val="16"/>
                <w:lang w:val="en-US"/>
                <w:rPrChange w:id="1293" w:author="Shirilord, Isaac (ARTORG)" w:date="2024-05-29T17:37:00Z">
                  <w:rPr>
                    <w:rStyle w:val="n"/>
                    <w:rFonts w:asciiTheme="majorBidi" w:eastAsiaTheme="majorEastAsia" w:hAnsiTheme="majorBidi" w:cstheme="majorBidi"/>
                    <w:color w:val="212121"/>
                    <w:sz w:val="16"/>
                    <w:szCs w:val="16"/>
                  </w:rPr>
                </w:rPrChange>
              </w:rPr>
              <w:t>DecayLR</w:t>
            </w:r>
            <w:proofErr w:type="spellEnd"/>
            <w:r w:rsidRPr="00B653BA">
              <w:rPr>
                <w:rStyle w:val="n"/>
                <w:rFonts w:asciiTheme="majorBidi" w:eastAsiaTheme="majorEastAsia" w:hAnsiTheme="majorBidi" w:cstheme="majorBidi"/>
                <w:color w:val="212121"/>
                <w:sz w:val="16"/>
                <w:szCs w:val="16"/>
                <w:lang w:val="en-US"/>
                <w:rPrChange w:id="1294" w:author="Shirilord, Isaac (ARTORG)" w:date="2024-05-29T17:37:00Z">
                  <w:rPr>
                    <w:rStyle w:val="n"/>
                    <w:rFonts w:asciiTheme="majorBidi" w:eastAsiaTheme="majorEastAsia" w:hAnsiTheme="majorBidi" w:cstheme="majorBidi"/>
                    <w:color w:val="212121"/>
                    <w:sz w:val="16"/>
                    <w:szCs w:val="16"/>
                  </w:rPr>
                </w:rPrChange>
              </w:rPr>
              <w:t>(</w:t>
            </w:r>
            <w:proofErr w:type="gramEnd"/>
            <w:r w:rsidRPr="00B653BA">
              <w:rPr>
                <w:rStyle w:val="n"/>
                <w:rFonts w:asciiTheme="majorBidi" w:eastAsiaTheme="majorEastAsia" w:hAnsiTheme="majorBidi" w:cstheme="majorBidi"/>
                <w:color w:val="212121"/>
                <w:sz w:val="16"/>
                <w:szCs w:val="16"/>
                <w:lang w:val="en-US"/>
                <w:rPrChange w:id="1295" w:author="Shirilord, Isaac (ARTORG)" w:date="2024-05-29T17:37:00Z">
                  <w:rPr>
                    <w:rStyle w:val="n"/>
                    <w:rFonts w:asciiTheme="majorBidi" w:eastAsiaTheme="majorEastAsia" w:hAnsiTheme="majorBidi" w:cstheme="majorBidi"/>
                    <w:color w:val="212121"/>
                    <w:sz w:val="16"/>
                    <w:szCs w:val="16"/>
                  </w:rPr>
                </w:rPrChange>
              </w:rPr>
              <w:t>epochs=</w:t>
            </w:r>
            <w:proofErr w:type="spellStart"/>
            <w:r w:rsidRPr="00B653BA">
              <w:rPr>
                <w:rStyle w:val="n"/>
                <w:rFonts w:asciiTheme="majorBidi" w:eastAsiaTheme="majorEastAsia" w:hAnsiTheme="majorBidi" w:cstheme="majorBidi"/>
                <w:color w:val="212121"/>
                <w:sz w:val="16"/>
                <w:szCs w:val="16"/>
                <w:lang w:val="en-US"/>
                <w:rPrChange w:id="1296" w:author="Shirilord, Isaac (ARTORG)" w:date="2024-05-29T17:37:00Z">
                  <w:rPr>
                    <w:rStyle w:val="n"/>
                    <w:rFonts w:asciiTheme="majorBidi" w:eastAsiaTheme="majorEastAsia" w:hAnsiTheme="majorBidi" w:cstheme="majorBidi"/>
                    <w:color w:val="212121"/>
                    <w:sz w:val="16"/>
                    <w:szCs w:val="16"/>
                  </w:rPr>
                </w:rPrChange>
              </w:rPr>
              <w:t>max_epochs</w:t>
            </w:r>
            <w:proofErr w:type="spellEnd"/>
            <w:r w:rsidRPr="00B653BA">
              <w:rPr>
                <w:rStyle w:val="n"/>
                <w:rFonts w:asciiTheme="majorBidi" w:eastAsiaTheme="majorEastAsia" w:hAnsiTheme="majorBidi" w:cstheme="majorBidi"/>
                <w:color w:val="212121"/>
                <w:sz w:val="16"/>
                <w:szCs w:val="16"/>
                <w:lang w:val="en-US"/>
                <w:rPrChange w:id="1297" w:author="Shirilord, Isaac (ARTORG)" w:date="2024-05-29T17:37:00Z">
                  <w:rPr>
                    <w:rStyle w:val="n"/>
                    <w:rFonts w:asciiTheme="majorBidi" w:eastAsiaTheme="majorEastAsia" w:hAnsiTheme="majorBidi" w:cstheme="majorBidi"/>
                    <w:color w:val="212121"/>
                    <w:sz w:val="16"/>
                    <w:szCs w:val="16"/>
                  </w:rPr>
                </w:rPrChange>
              </w:rPr>
              <w:t xml:space="preserve">, offset=0, </w:t>
            </w:r>
            <w:proofErr w:type="spellStart"/>
            <w:r w:rsidRPr="00B653BA">
              <w:rPr>
                <w:rStyle w:val="n"/>
                <w:rFonts w:asciiTheme="majorBidi" w:eastAsiaTheme="majorEastAsia" w:hAnsiTheme="majorBidi" w:cstheme="majorBidi"/>
                <w:color w:val="212121"/>
                <w:sz w:val="16"/>
                <w:szCs w:val="16"/>
                <w:lang w:val="en-US"/>
                <w:rPrChange w:id="1298" w:author="Shirilord, Isaac (ARTORG)" w:date="2024-05-29T17:37:00Z">
                  <w:rPr>
                    <w:rStyle w:val="n"/>
                    <w:rFonts w:asciiTheme="majorBidi" w:eastAsiaTheme="majorEastAsia" w:hAnsiTheme="majorBidi" w:cstheme="majorBidi"/>
                    <w:color w:val="212121"/>
                    <w:sz w:val="16"/>
                    <w:szCs w:val="16"/>
                  </w:rPr>
                </w:rPrChange>
              </w:rPr>
              <w:t>decay_epochs</w:t>
            </w:r>
            <w:proofErr w:type="spellEnd"/>
            <w:r w:rsidRPr="00B653BA">
              <w:rPr>
                <w:rStyle w:val="n"/>
                <w:rFonts w:asciiTheme="majorBidi" w:eastAsiaTheme="majorEastAsia" w:hAnsiTheme="majorBidi" w:cstheme="majorBidi"/>
                <w:color w:val="212121"/>
                <w:sz w:val="16"/>
                <w:szCs w:val="16"/>
                <w:lang w:val="en-US"/>
                <w:rPrChange w:id="1299" w:author="Shirilord, Isaac (ARTORG)" w:date="2024-05-29T17:37:00Z">
                  <w:rPr>
                    <w:rStyle w:val="n"/>
                    <w:rFonts w:asciiTheme="majorBidi" w:eastAsiaTheme="majorEastAsia" w:hAnsiTheme="majorBidi" w:cstheme="majorBidi"/>
                    <w:color w:val="212121"/>
                    <w:sz w:val="16"/>
                    <w:szCs w:val="16"/>
                  </w:rPr>
                </w:rPrChange>
              </w:rPr>
              <w:t>=</w:t>
            </w:r>
            <w:proofErr w:type="spellStart"/>
            <w:r w:rsidRPr="00B653BA">
              <w:rPr>
                <w:rStyle w:val="n"/>
                <w:rFonts w:asciiTheme="majorBidi" w:eastAsiaTheme="majorEastAsia" w:hAnsiTheme="majorBidi" w:cstheme="majorBidi"/>
                <w:color w:val="212121"/>
                <w:sz w:val="16"/>
                <w:szCs w:val="16"/>
                <w:lang w:val="en-US"/>
                <w:rPrChange w:id="1300" w:author="Shirilord, Isaac (ARTORG)" w:date="2024-05-29T17:37:00Z">
                  <w:rPr>
                    <w:rStyle w:val="n"/>
                    <w:rFonts w:asciiTheme="majorBidi" w:eastAsiaTheme="majorEastAsia" w:hAnsiTheme="majorBidi" w:cstheme="majorBidi"/>
                    <w:color w:val="212121"/>
                    <w:sz w:val="16"/>
                    <w:szCs w:val="16"/>
                  </w:rPr>
                </w:rPrChange>
              </w:rPr>
              <w:t>decay_epoch</w:t>
            </w:r>
            <w:proofErr w:type="spellEnd"/>
            <w:r w:rsidRPr="00B653BA">
              <w:rPr>
                <w:rStyle w:val="n"/>
                <w:rFonts w:asciiTheme="majorBidi" w:eastAsiaTheme="majorEastAsia" w:hAnsiTheme="majorBidi" w:cstheme="majorBidi"/>
                <w:color w:val="212121"/>
                <w:sz w:val="16"/>
                <w:szCs w:val="16"/>
                <w:lang w:val="en-US"/>
                <w:rPrChange w:id="1301" w:author="Shirilord, Isaac (ARTORG)" w:date="2024-05-29T17:37:00Z">
                  <w:rPr>
                    <w:rStyle w:val="n"/>
                    <w:rFonts w:asciiTheme="majorBidi" w:eastAsiaTheme="majorEastAsia" w:hAnsiTheme="majorBidi" w:cstheme="majorBidi"/>
                    <w:color w:val="212121"/>
                    <w:sz w:val="16"/>
                    <w:szCs w:val="16"/>
                  </w:rPr>
                </w:rPrChange>
              </w:rPr>
              <w:t>).step</w:t>
            </w:r>
          </w:p>
        </w:tc>
      </w:tr>
      <w:tr w:rsidR="00250867" w:rsidRPr="00B653BA" w14:paraId="0FE34E5C" w14:textId="77777777" w:rsidTr="00D06CBC">
        <w:tc>
          <w:tcPr>
            <w:tcW w:w="1618" w:type="dxa"/>
          </w:tcPr>
          <w:p w14:paraId="27EFDEFC" w14:textId="77777777" w:rsidR="00250867" w:rsidRPr="00B653BA" w:rsidRDefault="00250867" w:rsidP="00D06CBC">
            <w:pPr>
              <w:pStyle w:val="NormalWeb"/>
              <w:rPr>
                <w:rStyle w:val="n"/>
                <w:rFonts w:asciiTheme="majorBidi" w:eastAsiaTheme="majorEastAsia" w:hAnsiTheme="majorBidi" w:cstheme="majorBidi"/>
                <w:color w:val="212121"/>
                <w:sz w:val="16"/>
                <w:szCs w:val="16"/>
                <w:lang w:val="en-US"/>
                <w:rPrChange w:id="1302" w:author="Shirilord, Isaac (ARTORG)" w:date="2024-05-29T17:37:00Z">
                  <w:rPr>
                    <w:rStyle w:val="n"/>
                    <w:rFonts w:asciiTheme="majorBidi" w:eastAsiaTheme="majorEastAsia"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1303" w:author="Shirilord, Isaac (ARTORG)" w:date="2024-05-29T17:37:00Z">
                  <w:rPr>
                    <w:rStyle w:val="n"/>
                    <w:rFonts w:asciiTheme="majorBidi" w:eastAsiaTheme="majorEastAsia" w:hAnsiTheme="majorBidi" w:cstheme="majorBidi"/>
                    <w:color w:val="212121"/>
                    <w:sz w:val="16"/>
                    <w:szCs w:val="16"/>
                  </w:rPr>
                </w:rPrChange>
              </w:rPr>
              <w:t>scheduler</w:t>
            </w:r>
          </w:p>
        </w:tc>
        <w:tc>
          <w:tcPr>
            <w:tcW w:w="7398" w:type="dxa"/>
          </w:tcPr>
          <w:p w14:paraId="384A27BD" w14:textId="77777777" w:rsidR="00250867" w:rsidRPr="00B653BA" w:rsidRDefault="00250867" w:rsidP="00D06CBC">
            <w:pPr>
              <w:pStyle w:val="HTMLPreformatted"/>
              <w:spacing w:line="244" w:lineRule="atLeast"/>
              <w:rPr>
                <w:rStyle w:val="n"/>
                <w:rFonts w:asciiTheme="majorBidi" w:eastAsiaTheme="majorEastAsia" w:hAnsiTheme="majorBidi" w:cstheme="majorBidi"/>
                <w:color w:val="212121"/>
                <w:sz w:val="16"/>
                <w:szCs w:val="16"/>
                <w:lang w:val="en-US"/>
                <w:rPrChange w:id="1304" w:author="Shirilord, Isaac (ARTORG)" w:date="2024-05-29T17:37:00Z">
                  <w:rPr>
                    <w:rStyle w:val="n"/>
                    <w:rFonts w:asciiTheme="majorBidi" w:eastAsiaTheme="majorEastAsia" w:hAnsiTheme="majorBidi" w:cstheme="majorBidi"/>
                    <w:color w:val="212121"/>
                    <w:sz w:val="16"/>
                    <w:szCs w:val="16"/>
                    <w:shd w:val="clear" w:color="auto" w:fill="FFFFFF"/>
                  </w:rPr>
                </w:rPrChange>
              </w:rPr>
            </w:pPr>
            <w:proofErr w:type="spellStart"/>
            <w:r w:rsidRPr="00B653BA">
              <w:rPr>
                <w:rStyle w:val="n"/>
                <w:rFonts w:asciiTheme="majorBidi" w:eastAsiaTheme="majorEastAsia" w:hAnsiTheme="majorBidi" w:cstheme="majorBidi"/>
                <w:color w:val="212121"/>
                <w:sz w:val="16"/>
                <w:szCs w:val="16"/>
                <w:lang w:val="en-US"/>
                <w:rPrChange w:id="1305" w:author="Shirilord, Isaac (ARTORG)" w:date="2024-05-29T17:37:00Z">
                  <w:rPr>
                    <w:rStyle w:val="n"/>
                    <w:rFonts w:asciiTheme="majorBidi" w:eastAsiaTheme="majorEastAsia" w:hAnsiTheme="majorBidi" w:cstheme="majorBidi"/>
                    <w:color w:val="212121"/>
                    <w:sz w:val="16"/>
                    <w:szCs w:val="16"/>
                  </w:rPr>
                </w:rPrChange>
              </w:rPr>
              <w:t>torch.optim.lr_</w:t>
            </w:r>
            <w:proofErr w:type="gramStart"/>
            <w:r w:rsidRPr="00B653BA">
              <w:rPr>
                <w:rStyle w:val="n"/>
                <w:rFonts w:asciiTheme="majorBidi" w:eastAsiaTheme="majorEastAsia" w:hAnsiTheme="majorBidi" w:cstheme="majorBidi"/>
                <w:color w:val="212121"/>
                <w:sz w:val="16"/>
                <w:szCs w:val="16"/>
                <w:lang w:val="en-US"/>
                <w:rPrChange w:id="1306" w:author="Shirilord, Isaac (ARTORG)" w:date="2024-05-29T17:37:00Z">
                  <w:rPr>
                    <w:rStyle w:val="n"/>
                    <w:rFonts w:asciiTheme="majorBidi" w:eastAsiaTheme="majorEastAsia" w:hAnsiTheme="majorBidi" w:cstheme="majorBidi"/>
                    <w:color w:val="212121"/>
                    <w:sz w:val="16"/>
                    <w:szCs w:val="16"/>
                  </w:rPr>
                </w:rPrChange>
              </w:rPr>
              <w:t>scheduler.LambdaLR</w:t>
            </w:r>
            <w:proofErr w:type="spellEnd"/>
            <w:proofErr w:type="gramEnd"/>
            <w:r w:rsidRPr="00B653BA">
              <w:rPr>
                <w:rStyle w:val="n"/>
                <w:rFonts w:asciiTheme="majorBidi" w:eastAsiaTheme="majorEastAsia" w:hAnsiTheme="majorBidi" w:cstheme="majorBidi"/>
                <w:color w:val="212121"/>
                <w:sz w:val="16"/>
                <w:szCs w:val="16"/>
                <w:lang w:val="en-US"/>
                <w:rPrChange w:id="1307" w:author="Shirilord, Isaac (ARTORG)" w:date="2024-05-29T17:37:00Z">
                  <w:rPr>
                    <w:rStyle w:val="n"/>
                    <w:rFonts w:asciiTheme="majorBidi" w:eastAsiaTheme="majorEastAsia" w:hAnsiTheme="majorBidi" w:cstheme="majorBidi"/>
                    <w:color w:val="212121"/>
                    <w:sz w:val="16"/>
                    <w:szCs w:val="16"/>
                  </w:rPr>
                </w:rPrChange>
              </w:rPr>
              <w:t xml:space="preserve">(optimizer, </w:t>
            </w:r>
            <w:proofErr w:type="spellStart"/>
            <w:r w:rsidRPr="00B653BA">
              <w:rPr>
                <w:rStyle w:val="n"/>
                <w:rFonts w:asciiTheme="majorBidi" w:eastAsiaTheme="majorEastAsia" w:hAnsiTheme="majorBidi" w:cstheme="majorBidi"/>
                <w:color w:val="212121"/>
                <w:sz w:val="16"/>
                <w:szCs w:val="16"/>
                <w:lang w:val="en-US"/>
                <w:rPrChange w:id="1308" w:author="Shirilord, Isaac (ARTORG)" w:date="2024-05-29T17:37:00Z">
                  <w:rPr>
                    <w:rStyle w:val="n"/>
                    <w:rFonts w:asciiTheme="majorBidi" w:eastAsiaTheme="majorEastAsia" w:hAnsiTheme="majorBidi" w:cstheme="majorBidi"/>
                    <w:color w:val="212121"/>
                    <w:sz w:val="16"/>
                    <w:szCs w:val="16"/>
                  </w:rPr>
                </w:rPrChange>
              </w:rPr>
              <w:t>lr_lambda</w:t>
            </w:r>
            <w:proofErr w:type="spellEnd"/>
            <w:r w:rsidRPr="00B653BA">
              <w:rPr>
                <w:rStyle w:val="n"/>
                <w:rFonts w:asciiTheme="majorBidi" w:eastAsiaTheme="majorEastAsia" w:hAnsiTheme="majorBidi" w:cstheme="majorBidi"/>
                <w:color w:val="212121"/>
                <w:sz w:val="16"/>
                <w:szCs w:val="16"/>
                <w:lang w:val="en-US"/>
                <w:rPrChange w:id="1309" w:author="Shirilord, Isaac (ARTORG)" w:date="2024-05-29T17:37:00Z">
                  <w:rPr>
                    <w:rStyle w:val="n"/>
                    <w:rFonts w:asciiTheme="majorBidi" w:eastAsiaTheme="majorEastAsia" w:hAnsiTheme="majorBidi" w:cstheme="majorBidi"/>
                    <w:color w:val="212121"/>
                    <w:sz w:val="16"/>
                    <w:szCs w:val="16"/>
                  </w:rPr>
                </w:rPrChange>
              </w:rPr>
              <w:t>=</w:t>
            </w:r>
            <w:proofErr w:type="spellStart"/>
            <w:r w:rsidRPr="00B653BA">
              <w:rPr>
                <w:rStyle w:val="n"/>
                <w:rFonts w:asciiTheme="majorBidi" w:eastAsiaTheme="majorEastAsia" w:hAnsiTheme="majorBidi" w:cstheme="majorBidi"/>
                <w:color w:val="212121"/>
                <w:sz w:val="16"/>
                <w:szCs w:val="16"/>
                <w:lang w:val="en-US"/>
                <w:rPrChange w:id="1310" w:author="Shirilord, Isaac (ARTORG)" w:date="2024-05-29T17:37:00Z">
                  <w:rPr>
                    <w:rStyle w:val="n"/>
                    <w:rFonts w:asciiTheme="majorBidi" w:eastAsiaTheme="majorEastAsia" w:hAnsiTheme="majorBidi" w:cstheme="majorBidi"/>
                    <w:color w:val="212121"/>
                    <w:sz w:val="16"/>
                    <w:szCs w:val="16"/>
                  </w:rPr>
                </w:rPrChange>
              </w:rPr>
              <w:t>lr_lambda</w:t>
            </w:r>
            <w:proofErr w:type="spellEnd"/>
            <w:r w:rsidRPr="00B653BA">
              <w:rPr>
                <w:rStyle w:val="n"/>
                <w:rFonts w:asciiTheme="majorBidi" w:eastAsiaTheme="majorEastAsia" w:hAnsiTheme="majorBidi" w:cstheme="majorBidi"/>
                <w:color w:val="212121"/>
                <w:sz w:val="16"/>
                <w:szCs w:val="16"/>
                <w:lang w:val="en-US"/>
                <w:rPrChange w:id="1311" w:author="Shirilord, Isaac (ARTORG)" w:date="2024-05-29T17:37:00Z">
                  <w:rPr>
                    <w:rStyle w:val="n"/>
                    <w:rFonts w:asciiTheme="majorBidi" w:eastAsiaTheme="majorEastAsia" w:hAnsiTheme="majorBidi" w:cstheme="majorBidi"/>
                    <w:color w:val="212121"/>
                    <w:sz w:val="16"/>
                    <w:szCs w:val="16"/>
                  </w:rPr>
                </w:rPrChange>
              </w:rPr>
              <w:t>)</w:t>
            </w:r>
          </w:p>
        </w:tc>
      </w:tr>
    </w:tbl>
    <w:p w14:paraId="19A10275" w14:textId="77777777" w:rsidR="00B375AC" w:rsidRDefault="00250867" w:rsidP="00B375AC">
      <w:pPr>
        <w:pStyle w:val="NormalWeb"/>
        <w:keepNext/>
      </w:pPr>
      <w:r w:rsidRPr="00B653BA">
        <w:rPr>
          <w:rFonts w:asciiTheme="majorBidi" w:hAnsiTheme="majorBidi" w:cstheme="majorBidi"/>
          <w:lang w:val="en-US" w:bidi="fa-IR"/>
          <w:rPrChange w:id="1312" w:author="Shirilord, Isaac (ARTORG)" w:date="2024-05-29T17:37:00Z">
            <w:rPr>
              <w:rFonts w:asciiTheme="majorBidi" w:hAnsiTheme="majorBidi" w:cstheme="majorBidi"/>
              <w:lang w:bidi="fa-IR"/>
            </w:rPr>
          </w:rPrChange>
        </w:rPr>
        <w:br/>
      </w:r>
      <w:r w:rsidRPr="00B653BA">
        <w:rPr>
          <w:rFonts w:asciiTheme="majorBidi" w:hAnsiTheme="majorBidi" w:cstheme="majorBidi"/>
          <w:noProof/>
          <w:lang w:val="en-US"/>
          <w:rPrChange w:id="1313" w:author="Shirilord, Isaac (ARTORG)" w:date="2024-05-29T17:37:00Z">
            <w:rPr>
              <w:rFonts w:asciiTheme="majorBidi" w:hAnsiTheme="majorBidi" w:cstheme="majorBidi"/>
              <w:noProof/>
            </w:rPr>
          </w:rPrChange>
        </w:rPr>
        <w:drawing>
          <wp:inline distT="0" distB="0" distL="0" distR="0" wp14:anchorId="7ABFB214" wp14:editId="271FAF50">
            <wp:extent cx="4834255" cy="1656051"/>
            <wp:effectExtent l="0" t="0" r="4445" b="1905"/>
            <wp:docPr id="406901342" name="Picture 21"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01342" name="Picture 21" descr="A close-up of a brain&#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863989" cy="1666237"/>
                    </a:xfrm>
                    <a:prstGeom prst="rect">
                      <a:avLst/>
                    </a:prstGeom>
                    <a:noFill/>
                    <a:ln>
                      <a:noFill/>
                    </a:ln>
                  </pic:spPr>
                </pic:pic>
              </a:graphicData>
            </a:graphic>
          </wp:inline>
        </w:drawing>
      </w:r>
      <w:r w:rsidRPr="00B653BA">
        <w:rPr>
          <w:rFonts w:asciiTheme="majorBidi" w:hAnsiTheme="majorBidi" w:cstheme="majorBidi"/>
          <w:noProof/>
          <w:lang w:val="en-US"/>
          <w:rPrChange w:id="1314" w:author="Shirilord, Isaac (ARTORG)" w:date="2024-05-29T17:37:00Z">
            <w:rPr>
              <w:rFonts w:asciiTheme="majorBidi" w:hAnsiTheme="majorBidi" w:cstheme="majorBidi"/>
              <w:noProof/>
            </w:rPr>
          </w:rPrChange>
        </w:rPr>
        <w:drawing>
          <wp:inline distT="0" distB="0" distL="0" distR="0" wp14:anchorId="05956842" wp14:editId="4FCD576F">
            <wp:extent cx="4834393" cy="2286508"/>
            <wp:effectExtent l="0" t="0" r="4445" b="0"/>
            <wp:docPr id="948340237" name="Picture 20"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40237" name="Picture 20" descr="A graph of a graph&#10;&#10;Description automatically generated with medium confidenc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65749" cy="2301338"/>
                    </a:xfrm>
                    <a:prstGeom prst="rect">
                      <a:avLst/>
                    </a:prstGeom>
                    <a:noFill/>
                    <a:ln>
                      <a:noFill/>
                    </a:ln>
                  </pic:spPr>
                </pic:pic>
              </a:graphicData>
            </a:graphic>
          </wp:inline>
        </w:drawing>
      </w:r>
    </w:p>
    <w:p w14:paraId="61DF49B6" w14:textId="0A8E63B3" w:rsidR="00250867" w:rsidRPr="00B375AC" w:rsidRDefault="00B375AC" w:rsidP="00B375AC">
      <w:pPr>
        <w:pStyle w:val="Caption"/>
        <w:rPr>
          <w:lang w:val="en-US"/>
          <w:rPrChange w:id="1315" w:author="Shirilord, Isaac (ARTORG)" w:date="2024-05-29T17:37:00Z">
            <w:rPr>
              <w:lang w:bidi="fa-IR"/>
            </w:rPr>
          </w:rPrChange>
        </w:rPr>
      </w:pPr>
      <w:r>
        <w:t xml:space="preserve">Fig </w:t>
      </w:r>
      <w:r>
        <w:fldChar w:fldCharType="begin"/>
      </w:r>
      <w:r>
        <w:instrText xml:space="preserve"> SEQ Fig \* ARABIC </w:instrText>
      </w:r>
      <w:r>
        <w:fldChar w:fldCharType="separate"/>
      </w:r>
      <w:r>
        <w:rPr>
          <w:noProof/>
        </w:rPr>
        <w:t>5</w:t>
      </w:r>
      <w:r>
        <w:fldChar w:fldCharType="end"/>
      </w:r>
      <w:r>
        <w:t xml:space="preserve">: </w:t>
      </w:r>
      <w:r w:rsidRPr="00B653BA">
        <w:rPr>
          <w:lang w:val="en-US"/>
          <w:rPrChange w:id="1316" w:author="Shirilord, Isaac (ARTORG)" w:date="2024-05-29T17:37:00Z">
            <w:rPr/>
          </w:rPrChange>
        </w:rPr>
        <w:t>top: Training and validation loss for 2D-Unet model, bottom: Sample slice of output, Best Metric: 0.206, Epoch: 48</w:t>
      </w:r>
    </w:p>
    <w:p w14:paraId="4E1BB85D" w14:textId="77777777" w:rsidR="00250867" w:rsidRPr="00B653BA" w:rsidRDefault="00250867" w:rsidP="00250867">
      <w:pPr>
        <w:pStyle w:val="Heading3"/>
        <w:rPr>
          <w:rFonts w:asciiTheme="majorBidi" w:hAnsiTheme="majorBidi" w:cstheme="majorBidi"/>
          <w:lang w:val="en-US" w:bidi="fa-IR"/>
          <w:rPrChange w:id="1317" w:author="Shirilord, Isaac (ARTORG)" w:date="2024-05-29T17:37:00Z">
            <w:rPr>
              <w:rFonts w:asciiTheme="majorBidi" w:hAnsiTheme="majorBidi" w:cstheme="majorBidi"/>
              <w:lang w:bidi="fa-IR"/>
            </w:rPr>
          </w:rPrChange>
        </w:rPr>
      </w:pPr>
      <w:bookmarkStart w:id="1318" w:name="_Toc168472942"/>
      <w:bookmarkStart w:id="1319" w:name="_Toc168473856"/>
      <w:proofErr w:type="spellStart"/>
      <w:r w:rsidRPr="00B653BA">
        <w:rPr>
          <w:rFonts w:asciiTheme="majorBidi" w:hAnsiTheme="majorBidi" w:cstheme="majorBidi"/>
          <w:lang w:val="en-US" w:bidi="fa-IR"/>
          <w:rPrChange w:id="1320" w:author="Shirilord, Isaac (ARTORG)" w:date="2024-05-29T17:37:00Z">
            <w:rPr>
              <w:rFonts w:asciiTheme="majorBidi" w:hAnsiTheme="majorBidi" w:cstheme="majorBidi"/>
              <w:lang w:bidi="fa-IR"/>
            </w:rPr>
          </w:rPrChange>
        </w:rPr>
        <w:t>DyUnet</w:t>
      </w:r>
      <w:proofErr w:type="spellEnd"/>
      <w:r w:rsidRPr="00B653BA">
        <w:rPr>
          <w:rFonts w:asciiTheme="majorBidi" w:hAnsiTheme="majorBidi" w:cstheme="majorBidi"/>
          <w:lang w:val="en-US" w:bidi="fa-IR"/>
          <w:rPrChange w:id="1321" w:author="Shirilord, Isaac (ARTORG)" w:date="2024-05-29T17:37:00Z">
            <w:rPr>
              <w:rFonts w:asciiTheme="majorBidi" w:hAnsiTheme="majorBidi" w:cstheme="majorBidi"/>
              <w:lang w:bidi="fa-IR"/>
            </w:rPr>
          </w:rPrChange>
        </w:rPr>
        <w:t>:</w:t>
      </w:r>
      <w:bookmarkEnd w:id="1318"/>
      <w:bookmarkEnd w:id="1319"/>
    </w:p>
    <w:p w14:paraId="187C9B2F" w14:textId="77777777" w:rsidR="00250867" w:rsidRPr="00B653BA" w:rsidRDefault="00250867" w:rsidP="00250867">
      <w:pPr>
        <w:pStyle w:val="NormalWeb"/>
        <w:rPr>
          <w:rFonts w:asciiTheme="majorBidi" w:eastAsiaTheme="minorHAnsi" w:hAnsiTheme="majorBidi" w:cstheme="majorBidi"/>
          <w:sz w:val="22"/>
          <w:szCs w:val="22"/>
          <w:lang w:val="en-US" w:bidi="fa-IR"/>
          <w:rPrChange w:id="1322" w:author="Shirilord, Isaac (ARTORG)" w:date="2024-05-29T17:37:00Z">
            <w:rPr>
              <w:rFonts w:asciiTheme="majorBidi" w:eastAsiaTheme="minorHAnsi" w:hAnsiTheme="majorBidi" w:cstheme="majorBidi"/>
              <w:sz w:val="22"/>
              <w:szCs w:val="22"/>
              <w:lang w:bidi="fa-IR"/>
            </w:rPr>
          </w:rPrChange>
        </w:rPr>
      </w:pPr>
      <w:r w:rsidRPr="00B653BA">
        <w:rPr>
          <w:rFonts w:asciiTheme="majorBidi" w:eastAsiaTheme="minorHAnsi" w:hAnsiTheme="majorBidi" w:cstheme="majorBidi"/>
          <w:sz w:val="22"/>
          <w:szCs w:val="22"/>
          <w:lang w:val="en-US" w:bidi="fa-IR"/>
          <w:rPrChange w:id="1323" w:author="Shirilord, Isaac (ARTORG)" w:date="2024-05-29T17:37:00Z">
            <w:rPr>
              <w:rFonts w:asciiTheme="majorBidi" w:eastAsiaTheme="minorHAnsi" w:hAnsiTheme="majorBidi" w:cstheme="majorBidi"/>
              <w:sz w:val="22"/>
              <w:szCs w:val="22"/>
              <w:lang w:bidi="fa-IR"/>
            </w:rPr>
          </w:rPrChange>
        </w:rPr>
        <w:t xml:space="preserve">In parallel with 2D evaluation, we implemented the </w:t>
      </w:r>
      <w:proofErr w:type="spellStart"/>
      <w:r w:rsidRPr="00B653BA">
        <w:rPr>
          <w:rFonts w:asciiTheme="majorBidi" w:eastAsiaTheme="minorHAnsi" w:hAnsiTheme="majorBidi" w:cstheme="majorBidi"/>
          <w:sz w:val="22"/>
          <w:szCs w:val="22"/>
          <w:lang w:val="en-US" w:bidi="fa-IR"/>
          <w:rPrChange w:id="1324" w:author="Shirilord, Isaac (ARTORG)" w:date="2024-05-29T17:37:00Z">
            <w:rPr>
              <w:rFonts w:asciiTheme="majorBidi" w:eastAsiaTheme="minorHAnsi" w:hAnsiTheme="majorBidi" w:cstheme="majorBidi"/>
              <w:sz w:val="22"/>
              <w:szCs w:val="22"/>
              <w:lang w:bidi="fa-IR"/>
            </w:rPr>
          </w:rPrChange>
        </w:rPr>
        <w:t>DynUNet</w:t>
      </w:r>
      <w:proofErr w:type="spellEnd"/>
      <w:r w:rsidRPr="00B653BA">
        <w:rPr>
          <w:rFonts w:asciiTheme="majorBidi" w:eastAsiaTheme="minorHAnsi" w:hAnsiTheme="majorBidi" w:cstheme="majorBidi"/>
          <w:sz w:val="22"/>
          <w:szCs w:val="22"/>
          <w:lang w:val="en-US" w:bidi="fa-IR"/>
          <w:rPrChange w:id="1325" w:author="Shirilord, Isaac (ARTORG)" w:date="2024-05-29T17:37:00Z">
            <w:rPr>
              <w:rFonts w:asciiTheme="majorBidi" w:eastAsiaTheme="minorHAnsi" w:hAnsiTheme="majorBidi" w:cstheme="majorBidi"/>
              <w:sz w:val="22"/>
              <w:szCs w:val="22"/>
              <w:lang w:bidi="fa-IR"/>
            </w:rPr>
          </w:rPrChange>
        </w:rPr>
        <w:t xml:space="preserve"> architecture, an advanced and dynamic variant of the traditional U-Net designed specifically for biomedical image segmentation.</w:t>
      </w:r>
    </w:p>
    <w:p w14:paraId="7F5A13EA" w14:textId="77777777" w:rsidR="00250867" w:rsidRPr="00B653BA" w:rsidRDefault="00250867" w:rsidP="00250867">
      <w:pPr>
        <w:pStyle w:val="NormalWeb"/>
        <w:rPr>
          <w:rFonts w:asciiTheme="majorBidi" w:eastAsiaTheme="minorHAnsi" w:hAnsiTheme="majorBidi" w:cstheme="majorBidi"/>
          <w:sz w:val="22"/>
          <w:szCs w:val="22"/>
          <w:lang w:val="en-US" w:bidi="fa-IR"/>
          <w:rPrChange w:id="1326" w:author="Shirilord, Isaac (ARTORG)" w:date="2024-05-29T17:37:00Z">
            <w:rPr>
              <w:rFonts w:asciiTheme="majorBidi" w:eastAsiaTheme="minorHAnsi" w:hAnsiTheme="majorBidi" w:cstheme="majorBidi"/>
              <w:sz w:val="22"/>
              <w:szCs w:val="22"/>
              <w:lang w:bidi="fa-IR"/>
            </w:rPr>
          </w:rPrChange>
        </w:rPr>
      </w:pPr>
      <w:proofErr w:type="spellStart"/>
      <w:r w:rsidRPr="00B653BA">
        <w:rPr>
          <w:rFonts w:asciiTheme="majorBidi" w:eastAsiaTheme="minorHAnsi" w:hAnsiTheme="majorBidi" w:cstheme="majorBidi"/>
          <w:sz w:val="22"/>
          <w:szCs w:val="22"/>
          <w:lang w:val="en-US" w:bidi="fa-IR"/>
          <w:rPrChange w:id="1327" w:author="Shirilord, Isaac (ARTORG)" w:date="2024-05-29T17:37:00Z">
            <w:rPr>
              <w:rFonts w:asciiTheme="majorBidi" w:eastAsiaTheme="minorHAnsi" w:hAnsiTheme="majorBidi" w:cstheme="majorBidi"/>
              <w:sz w:val="22"/>
              <w:szCs w:val="22"/>
              <w:lang w:bidi="fa-IR"/>
            </w:rPr>
          </w:rPrChange>
        </w:rPr>
        <w:t>DynUNet</w:t>
      </w:r>
      <w:proofErr w:type="spellEnd"/>
      <w:r w:rsidRPr="00B653BA">
        <w:rPr>
          <w:rFonts w:asciiTheme="majorBidi" w:eastAsiaTheme="minorHAnsi" w:hAnsiTheme="majorBidi" w:cstheme="majorBidi"/>
          <w:sz w:val="22"/>
          <w:szCs w:val="22"/>
          <w:lang w:val="en-US" w:bidi="fa-IR"/>
          <w:rPrChange w:id="1328" w:author="Shirilord, Isaac (ARTORG)" w:date="2024-05-29T17:37:00Z">
            <w:rPr>
              <w:rFonts w:asciiTheme="majorBidi" w:eastAsiaTheme="minorHAnsi" w:hAnsiTheme="majorBidi" w:cstheme="majorBidi"/>
              <w:sz w:val="22"/>
              <w:szCs w:val="22"/>
              <w:lang w:bidi="fa-IR"/>
            </w:rPr>
          </w:rPrChange>
        </w:rPr>
        <w:t xml:space="preserve"> introduces several key enhancements over the standard U-Net, including the option for deep supervision. This feature allows the network to output additional intermediate layers' predictions and facilitate the learning process by ensuring that gradients are effectively propagated back through the network, enhancing the training dynamics and enabling the model to learn detailed representations without significant overfitting.</w:t>
      </w:r>
    </w:p>
    <w:p w14:paraId="3DBB00E7" w14:textId="77777777" w:rsidR="00250867" w:rsidRPr="00B653BA" w:rsidRDefault="00250867" w:rsidP="00250867">
      <w:pPr>
        <w:pStyle w:val="NormalWeb"/>
        <w:rPr>
          <w:rFonts w:asciiTheme="majorBidi" w:eastAsiaTheme="minorHAnsi" w:hAnsiTheme="majorBidi" w:cstheme="majorBidi"/>
          <w:sz w:val="22"/>
          <w:szCs w:val="22"/>
          <w:lang w:val="en-US" w:bidi="fa-IR"/>
          <w:rPrChange w:id="1329" w:author="Shirilord, Isaac (ARTORG)" w:date="2024-05-29T17:37:00Z">
            <w:rPr>
              <w:rFonts w:asciiTheme="majorBidi" w:eastAsiaTheme="minorHAnsi" w:hAnsiTheme="majorBidi" w:cstheme="majorBidi"/>
              <w:sz w:val="22"/>
              <w:szCs w:val="22"/>
              <w:lang w:bidi="fa-IR"/>
            </w:rPr>
          </w:rPrChange>
        </w:rPr>
      </w:pPr>
      <w:r w:rsidRPr="00B653BA">
        <w:rPr>
          <w:rFonts w:asciiTheme="majorBidi" w:eastAsiaTheme="minorHAnsi" w:hAnsiTheme="majorBidi" w:cstheme="majorBidi"/>
          <w:sz w:val="22"/>
          <w:szCs w:val="22"/>
          <w:lang w:val="en-US" w:bidi="fa-IR"/>
          <w:rPrChange w:id="1330" w:author="Shirilord, Isaac (ARTORG)" w:date="2024-05-29T17:37:00Z">
            <w:rPr>
              <w:rFonts w:asciiTheme="majorBidi" w:eastAsiaTheme="minorHAnsi" w:hAnsiTheme="majorBidi" w:cstheme="majorBidi"/>
              <w:sz w:val="22"/>
              <w:szCs w:val="22"/>
              <w:lang w:bidi="fa-IR"/>
            </w:rPr>
          </w:rPrChange>
        </w:rPr>
        <w:t xml:space="preserve">With compatible configurations of kernel sizes and strides and depth of </w:t>
      </w:r>
      <w:proofErr w:type="spellStart"/>
      <w:r w:rsidRPr="00B653BA">
        <w:rPr>
          <w:rFonts w:asciiTheme="majorBidi" w:eastAsiaTheme="minorHAnsi" w:hAnsiTheme="majorBidi" w:cstheme="majorBidi"/>
          <w:sz w:val="22"/>
          <w:szCs w:val="22"/>
          <w:lang w:val="en-US" w:bidi="fa-IR"/>
          <w:rPrChange w:id="1331" w:author="Shirilord, Isaac (ARTORG)" w:date="2024-05-29T17:37:00Z">
            <w:rPr>
              <w:rFonts w:asciiTheme="majorBidi" w:eastAsiaTheme="minorHAnsi" w:hAnsiTheme="majorBidi" w:cstheme="majorBidi"/>
              <w:sz w:val="22"/>
              <w:szCs w:val="22"/>
              <w:lang w:bidi="fa-IR"/>
            </w:rPr>
          </w:rPrChange>
        </w:rPr>
        <w:t>artitecture</w:t>
      </w:r>
      <w:proofErr w:type="spellEnd"/>
      <w:r w:rsidRPr="00B653BA">
        <w:rPr>
          <w:rFonts w:asciiTheme="majorBidi" w:eastAsiaTheme="minorHAnsi" w:hAnsiTheme="majorBidi" w:cstheme="majorBidi"/>
          <w:sz w:val="22"/>
          <w:szCs w:val="22"/>
          <w:lang w:val="en-US" w:bidi="fa-IR"/>
          <w:rPrChange w:id="1332" w:author="Shirilord, Isaac (ARTORG)" w:date="2024-05-29T17:37:00Z">
            <w:rPr>
              <w:rFonts w:asciiTheme="majorBidi" w:eastAsiaTheme="minorHAnsi" w:hAnsiTheme="majorBidi" w:cstheme="majorBidi"/>
              <w:sz w:val="22"/>
              <w:szCs w:val="22"/>
              <w:lang w:bidi="fa-IR"/>
            </w:rPr>
          </w:rPrChange>
        </w:rPr>
        <w:t xml:space="preserve">, </w:t>
      </w:r>
      <w:proofErr w:type="gramStart"/>
      <w:r w:rsidRPr="00B653BA">
        <w:rPr>
          <w:rFonts w:asciiTheme="majorBidi" w:eastAsiaTheme="minorHAnsi" w:hAnsiTheme="majorBidi" w:cstheme="majorBidi"/>
          <w:sz w:val="22"/>
          <w:szCs w:val="22"/>
          <w:lang w:val="en-US" w:bidi="fa-IR"/>
          <w:rPrChange w:id="1333" w:author="Shirilord, Isaac (ARTORG)" w:date="2024-05-29T17:37:00Z">
            <w:rPr>
              <w:rFonts w:asciiTheme="majorBidi" w:eastAsiaTheme="minorHAnsi" w:hAnsiTheme="majorBidi" w:cstheme="majorBidi"/>
              <w:sz w:val="22"/>
              <w:szCs w:val="22"/>
              <w:lang w:bidi="fa-IR"/>
            </w:rPr>
          </w:rPrChange>
        </w:rPr>
        <w:t>model enables</w:t>
      </w:r>
      <w:proofErr w:type="gramEnd"/>
      <w:r w:rsidRPr="00B653BA">
        <w:rPr>
          <w:rFonts w:asciiTheme="majorBidi" w:eastAsiaTheme="minorHAnsi" w:hAnsiTheme="majorBidi" w:cstheme="majorBidi"/>
          <w:sz w:val="22"/>
          <w:szCs w:val="22"/>
          <w:lang w:val="en-US" w:bidi="fa-IR"/>
          <w:rPrChange w:id="1334" w:author="Shirilord, Isaac (ARTORG)" w:date="2024-05-29T17:37:00Z">
            <w:rPr>
              <w:rFonts w:asciiTheme="majorBidi" w:eastAsiaTheme="minorHAnsi" w:hAnsiTheme="majorBidi" w:cstheme="majorBidi"/>
              <w:sz w:val="22"/>
              <w:szCs w:val="22"/>
              <w:lang w:bidi="fa-IR"/>
            </w:rPr>
          </w:rPrChange>
        </w:rPr>
        <w:t xml:space="preserve"> to effectively capture relevant features at different scales. </w:t>
      </w:r>
    </w:p>
    <w:p w14:paraId="4A1E725D" w14:textId="77777777" w:rsidR="00250867" w:rsidRPr="00B653BA" w:rsidRDefault="00250867" w:rsidP="00250867">
      <w:pPr>
        <w:pStyle w:val="NormalWeb"/>
        <w:rPr>
          <w:rFonts w:asciiTheme="majorBidi" w:eastAsiaTheme="minorHAnsi" w:hAnsiTheme="majorBidi" w:cstheme="majorBidi"/>
          <w:sz w:val="22"/>
          <w:szCs w:val="22"/>
          <w:lang w:val="en-US" w:bidi="fa-IR"/>
          <w:rPrChange w:id="1335" w:author="Shirilord, Isaac (ARTORG)" w:date="2024-05-29T17:37:00Z">
            <w:rPr>
              <w:rFonts w:asciiTheme="majorBidi" w:eastAsiaTheme="minorHAnsi" w:hAnsiTheme="majorBidi" w:cstheme="majorBidi"/>
              <w:sz w:val="22"/>
              <w:szCs w:val="22"/>
              <w:lang w:bidi="fa-IR"/>
            </w:rPr>
          </w:rPrChange>
        </w:rPr>
      </w:pPr>
      <w:r w:rsidRPr="00B653BA">
        <w:rPr>
          <w:rFonts w:asciiTheme="majorBidi" w:eastAsiaTheme="minorHAnsi" w:hAnsiTheme="majorBidi" w:cstheme="majorBidi"/>
          <w:sz w:val="22"/>
          <w:szCs w:val="22"/>
          <w:lang w:val="en-US" w:bidi="fa-IR"/>
          <w:rPrChange w:id="1336" w:author="Shirilord, Isaac (ARTORG)" w:date="2024-05-29T17:37:00Z">
            <w:rPr>
              <w:rFonts w:asciiTheme="majorBidi" w:eastAsiaTheme="minorHAnsi" w:hAnsiTheme="majorBidi" w:cstheme="majorBidi"/>
              <w:sz w:val="22"/>
              <w:szCs w:val="22"/>
              <w:lang w:bidi="fa-IR"/>
            </w:rPr>
          </w:rPrChange>
        </w:rPr>
        <w:lastRenderedPageBreak/>
        <w:t xml:space="preserve">Key configuration parameters of </w:t>
      </w:r>
      <w:proofErr w:type="spellStart"/>
      <w:r w:rsidRPr="00B653BA">
        <w:rPr>
          <w:rFonts w:asciiTheme="majorBidi" w:eastAsiaTheme="minorHAnsi" w:hAnsiTheme="majorBidi" w:cstheme="majorBidi"/>
          <w:sz w:val="22"/>
          <w:szCs w:val="22"/>
          <w:lang w:val="en-US" w:bidi="fa-IR"/>
          <w:rPrChange w:id="1337" w:author="Shirilord, Isaac (ARTORG)" w:date="2024-05-29T17:37:00Z">
            <w:rPr>
              <w:rFonts w:asciiTheme="majorBidi" w:eastAsiaTheme="minorHAnsi" w:hAnsiTheme="majorBidi" w:cstheme="majorBidi"/>
              <w:sz w:val="22"/>
              <w:szCs w:val="22"/>
              <w:lang w:bidi="fa-IR"/>
            </w:rPr>
          </w:rPrChange>
        </w:rPr>
        <w:t>DynUNet</w:t>
      </w:r>
      <w:proofErr w:type="spellEnd"/>
      <w:r w:rsidRPr="00B653BA">
        <w:rPr>
          <w:rFonts w:asciiTheme="majorBidi" w:eastAsiaTheme="minorHAnsi" w:hAnsiTheme="majorBidi" w:cstheme="majorBidi"/>
          <w:sz w:val="22"/>
          <w:szCs w:val="22"/>
          <w:lang w:val="en-US" w:bidi="fa-IR"/>
          <w:rPrChange w:id="1338" w:author="Shirilord, Isaac (ARTORG)" w:date="2024-05-29T17:37:00Z">
            <w:rPr>
              <w:rFonts w:asciiTheme="majorBidi" w:eastAsiaTheme="minorHAnsi" w:hAnsiTheme="majorBidi" w:cstheme="majorBidi"/>
              <w:sz w:val="22"/>
              <w:szCs w:val="22"/>
              <w:lang w:bidi="fa-IR"/>
            </w:rPr>
          </w:rPrChange>
        </w:rPr>
        <w:t xml:space="preserve"> are listed in table 6 and there is one sample output from </w:t>
      </w:r>
      <w:proofErr w:type="spellStart"/>
      <w:r w:rsidRPr="00B653BA">
        <w:rPr>
          <w:rFonts w:asciiTheme="majorBidi" w:eastAsiaTheme="minorHAnsi" w:hAnsiTheme="majorBidi" w:cstheme="majorBidi"/>
          <w:sz w:val="22"/>
          <w:szCs w:val="22"/>
          <w:lang w:val="en-US" w:bidi="fa-IR"/>
          <w:rPrChange w:id="1339" w:author="Shirilord, Isaac (ARTORG)" w:date="2024-05-29T17:37:00Z">
            <w:rPr>
              <w:rFonts w:asciiTheme="majorBidi" w:eastAsiaTheme="minorHAnsi" w:hAnsiTheme="majorBidi" w:cstheme="majorBidi"/>
              <w:sz w:val="22"/>
              <w:szCs w:val="22"/>
              <w:lang w:bidi="fa-IR"/>
            </w:rPr>
          </w:rPrChange>
        </w:rPr>
        <w:t>out</w:t>
      </w:r>
      <w:proofErr w:type="spellEnd"/>
      <w:r w:rsidRPr="00B653BA">
        <w:rPr>
          <w:rFonts w:asciiTheme="majorBidi" w:eastAsiaTheme="minorHAnsi" w:hAnsiTheme="majorBidi" w:cstheme="majorBidi"/>
          <w:sz w:val="22"/>
          <w:szCs w:val="22"/>
          <w:lang w:val="en-US" w:bidi="fa-IR"/>
          <w:rPrChange w:id="1340" w:author="Shirilord, Isaac (ARTORG)" w:date="2024-05-29T17:37:00Z">
            <w:rPr>
              <w:rFonts w:asciiTheme="majorBidi" w:eastAsiaTheme="minorHAnsi" w:hAnsiTheme="majorBidi" w:cstheme="majorBidi"/>
              <w:sz w:val="22"/>
              <w:szCs w:val="22"/>
              <w:lang w:bidi="fa-IR"/>
            </w:rPr>
          </w:rPrChange>
        </w:rPr>
        <w:t xml:space="preserve"> initial implementation in the Fig</w:t>
      </w:r>
      <w:del w:id="1341" w:author="Samane Shahpouri" w:date="2024-06-05T09:52:00Z" w16du:dateUtc="2024-06-05T07:52:00Z">
        <w:r w:rsidRPr="00B653BA" w:rsidDel="00790DE4">
          <w:rPr>
            <w:rFonts w:asciiTheme="majorBidi" w:eastAsiaTheme="minorHAnsi" w:hAnsiTheme="majorBidi" w:cstheme="majorBidi"/>
            <w:sz w:val="22"/>
            <w:szCs w:val="22"/>
            <w:lang w:val="en-US" w:bidi="fa-IR"/>
            <w:rPrChange w:id="1342" w:author="Shirilord, Isaac (ARTORG)" w:date="2024-05-29T17:37:00Z">
              <w:rPr>
                <w:rFonts w:asciiTheme="majorBidi" w:eastAsiaTheme="minorHAnsi" w:hAnsiTheme="majorBidi" w:cstheme="majorBidi"/>
                <w:sz w:val="22"/>
                <w:szCs w:val="22"/>
                <w:lang w:bidi="fa-IR"/>
              </w:rPr>
            </w:rPrChange>
          </w:rPr>
          <w:delText>ure</w:delText>
        </w:r>
      </w:del>
      <w:r w:rsidRPr="00B653BA">
        <w:rPr>
          <w:rFonts w:asciiTheme="majorBidi" w:eastAsiaTheme="minorHAnsi" w:hAnsiTheme="majorBidi" w:cstheme="majorBidi"/>
          <w:sz w:val="22"/>
          <w:szCs w:val="22"/>
          <w:lang w:val="en-US" w:bidi="fa-IR"/>
          <w:rPrChange w:id="1343" w:author="Shirilord, Isaac (ARTORG)" w:date="2024-05-29T17:37:00Z">
            <w:rPr>
              <w:rFonts w:asciiTheme="majorBidi" w:eastAsiaTheme="minorHAnsi" w:hAnsiTheme="majorBidi" w:cstheme="majorBidi"/>
              <w:sz w:val="22"/>
              <w:szCs w:val="22"/>
              <w:lang w:bidi="fa-IR"/>
            </w:rPr>
          </w:rPrChange>
        </w:rPr>
        <w:t xml:space="preserve"> 5.</w:t>
      </w:r>
    </w:p>
    <w:p w14:paraId="6F34A833" w14:textId="07D25254" w:rsidR="009A0FB7" w:rsidRPr="009A0FB7" w:rsidRDefault="00250867" w:rsidP="00B375AC">
      <w:pPr>
        <w:pStyle w:val="Caption"/>
      </w:pPr>
      <w:r w:rsidRPr="00B83AEA">
        <w:t xml:space="preserve">Table </w:t>
      </w:r>
      <w:r w:rsidRPr="00B83AEA">
        <w:fldChar w:fldCharType="begin"/>
      </w:r>
      <w:r w:rsidRPr="00B83AEA">
        <w:instrText xml:space="preserve"> SEQ Table \* ARABIC </w:instrText>
      </w:r>
      <w:r w:rsidRPr="00B83AEA">
        <w:fldChar w:fldCharType="separate"/>
      </w:r>
      <w:r w:rsidR="009A0FB7">
        <w:rPr>
          <w:noProof/>
        </w:rPr>
        <w:t>6</w:t>
      </w:r>
      <w:r w:rsidRPr="00B83AEA">
        <w:fldChar w:fldCharType="end"/>
      </w:r>
      <w:r w:rsidRPr="00B83AEA">
        <w:t>: Some specification of training approach</w:t>
      </w:r>
    </w:p>
    <w:tbl>
      <w:tblPr>
        <w:tblStyle w:val="TableGrid"/>
        <w:tblW w:w="0" w:type="auto"/>
        <w:tblLook w:val="04A0" w:firstRow="1" w:lastRow="0" w:firstColumn="1" w:lastColumn="0" w:noHBand="0" w:noVBand="1"/>
      </w:tblPr>
      <w:tblGrid>
        <w:gridCol w:w="1753"/>
        <w:gridCol w:w="7263"/>
      </w:tblGrid>
      <w:tr w:rsidR="00250867" w:rsidRPr="00B653BA" w14:paraId="11668F84" w14:textId="77777777" w:rsidTr="00D06CBC">
        <w:tc>
          <w:tcPr>
            <w:tcW w:w="1753" w:type="dxa"/>
          </w:tcPr>
          <w:p w14:paraId="261B0611" w14:textId="77777777" w:rsidR="00250867" w:rsidRPr="00B653BA" w:rsidRDefault="00250867" w:rsidP="00D06CBC">
            <w:pPr>
              <w:pStyle w:val="NormalWeb"/>
              <w:rPr>
                <w:rStyle w:val="n"/>
                <w:rFonts w:asciiTheme="majorBidi" w:eastAsiaTheme="majorEastAsia" w:hAnsiTheme="majorBidi" w:cstheme="majorBidi"/>
                <w:color w:val="212121"/>
                <w:sz w:val="16"/>
                <w:szCs w:val="16"/>
                <w:lang w:val="en-US"/>
                <w:rPrChange w:id="1344" w:author="Shirilord, Isaac (ARTORG)" w:date="2024-05-29T17:37:00Z">
                  <w:rPr>
                    <w:rStyle w:val="n"/>
                    <w:rFonts w:asciiTheme="majorBidi" w:eastAsiaTheme="majorEastAsia" w:hAnsiTheme="majorBidi" w:cstheme="majorBidi"/>
                    <w:color w:val="212121"/>
                    <w:sz w:val="16"/>
                    <w:szCs w:val="16"/>
                  </w:rPr>
                </w:rPrChange>
              </w:rPr>
            </w:pPr>
            <w:proofErr w:type="spellStart"/>
            <w:r w:rsidRPr="00B653BA">
              <w:rPr>
                <w:rStyle w:val="n"/>
                <w:rFonts w:asciiTheme="majorBidi" w:eastAsiaTheme="majorEastAsia" w:hAnsiTheme="majorBidi" w:cstheme="majorBidi"/>
                <w:color w:val="212121"/>
                <w:sz w:val="16"/>
                <w:szCs w:val="16"/>
                <w:lang w:val="en-US"/>
                <w:rPrChange w:id="1345" w:author="Shirilord, Isaac (ARTORG)" w:date="2024-05-29T17:37:00Z">
                  <w:rPr>
                    <w:rStyle w:val="n"/>
                    <w:rFonts w:asciiTheme="majorBidi" w:eastAsiaTheme="majorEastAsia" w:hAnsiTheme="majorBidi" w:cstheme="majorBidi"/>
                    <w:color w:val="212121"/>
                    <w:sz w:val="16"/>
                    <w:szCs w:val="16"/>
                  </w:rPr>
                </w:rPrChange>
              </w:rPr>
              <w:t>patch_size</w:t>
            </w:r>
            <w:proofErr w:type="spellEnd"/>
          </w:p>
        </w:tc>
        <w:tc>
          <w:tcPr>
            <w:tcW w:w="7263" w:type="dxa"/>
          </w:tcPr>
          <w:p w14:paraId="75C493C9" w14:textId="77777777" w:rsidR="00250867" w:rsidRPr="00B653BA" w:rsidRDefault="00250867" w:rsidP="00D804A5">
            <w:pPr>
              <w:pStyle w:val="NormalWeb"/>
              <w:jc w:val="left"/>
              <w:rPr>
                <w:rStyle w:val="n"/>
                <w:rFonts w:asciiTheme="majorBidi" w:eastAsiaTheme="majorEastAsia" w:hAnsiTheme="majorBidi" w:cstheme="majorBidi"/>
                <w:color w:val="212121"/>
                <w:sz w:val="16"/>
                <w:szCs w:val="16"/>
                <w:lang w:val="en-US"/>
                <w:rPrChange w:id="1346" w:author="Shirilord, Isaac (ARTORG)" w:date="2024-05-29T17:37:00Z">
                  <w:rPr>
                    <w:rStyle w:val="n"/>
                    <w:rFonts w:asciiTheme="majorBidi" w:eastAsiaTheme="majorEastAsia"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1347" w:author="Shirilord, Isaac (ARTORG)" w:date="2024-05-29T17:37:00Z">
                  <w:rPr>
                    <w:rStyle w:val="n"/>
                    <w:rFonts w:asciiTheme="majorBidi" w:eastAsiaTheme="majorEastAsia" w:hAnsiTheme="majorBidi" w:cstheme="majorBidi"/>
                    <w:color w:val="212121"/>
                    <w:sz w:val="16"/>
                    <w:szCs w:val="16"/>
                  </w:rPr>
                </w:rPrChange>
              </w:rPr>
              <w:t>[168, 168, 16]</w:t>
            </w:r>
          </w:p>
        </w:tc>
      </w:tr>
      <w:tr w:rsidR="00250867" w:rsidRPr="00B653BA" w14:paraId="1A42A5C0" w14:textId="77777777" w:rsidTr="00D06CBC">
        <w:tc>
          <w:tcPr>
            <w:tcW w:w="1753" w:type="dxa"/>
          </w:tcPr>
          <w:p w14:paraId="269C7A6B" w14:textId="77777777" w:rsidR="00250867" w:rsidRPr="00B653BA" w:rsidRDefault="00250867" w:rsidP="00D06CBC">
            <w:pPr>
              <w:pStyle w:val="NormalWeb"/>
              <w:rPr>
                <w:rStyle w:val="n"/>
                <w:rFonts w:asciiTheme="majorBidi" w:eastAsiaTheme="majorEastAsia" w:hAnsiTheme="majorBidi" w:cstheme="majorBidi"/>
                <w:color w:val="212121"/>
                <w:sz w:val="16"/>
                <w:szCs w:val="16"/>
                <w:lang w:val="en-US"/>
                <w:rPrChange w:id="1348" w:author="Shirilord, Isaac (ARTORG)" w:date="2024-05-29T17:37:00Z">
                  <w:rPr>
                    <w:rStyle w:val="n"/>
                    <w:rFonts w:asciiTheme="majorBidi" w:eastAsiaTheme="majorEastAsia"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1349" w:author="Shirilord, Isaac (ARTORG)" w:date="2024-05-29T17:37:00Z">
                  <w:rPr>
                    <w:rStyle w:val="n"/>
                    <w:rFonts w:asciiTheme="majorBidi" w:eastAsiaTheme="majorEastAsia" w:hAnsiTheme="majorBidi" w:cstheme="majorBidi"/>
                    <w:color w:val="212121"/>
                    <w:sz w:val="16"/>
                    <w:szCs w:val="16"/>
                  </w:rPr>
                </w:rPrChange>
              </w:rPr>
              <w:t xml:space="preserve">spacing </w:t>
            </w:r>
          </w:p>
        </w:tc>
        <w:tc>
          <w:tcPr>
            <w:tcW w:w="7263" w:type="dxa"/>
          </w:tcPr>
          <w:p w14:paraId="5C112EF0" w14:textId="77777777" w:rsidR="00250867" w:rsidRPr="00B653BA" w:rsidRDefault="00250867" w:rsidP="00D804A5">
            <w:pPr>
              <w:pStyle w:val="NormalWeb"/>
              <w:jc w:val="left"/>
              <w:rPr>
                <w:rStyle w:val="n"/>
                <w:rFonts w:asciiTheme="majorBidi" w:eastAsiaTheme="majorEastAsia" w:hAnsiTheme="majorBidi" w:cstheme="majorBidi"/>
                <w:color w:val="212121"/>
                <w:sz w:val="16"/>
                <w:szCs w:val="16"/>
                <w:lang w:val="en-US"/>
                <w:rPrChange w:id="1350" w:author="Shirilord, Isaac (ARTORG)" w:date="2024-05-29T17:37:00Z">
                  <w:rPr>
                    <w:rStyle w:val="n"/>
                    <w:rFonts w:asciiTheme="majorBidi" w:eastAsiaTheme="majorEastAsia"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1351" w:author="Shirilord, Isaac (ARTORG)" w:date="2024-05-29T17:37:00Z">
                  <w:rPr>
                    <w:rStyle w:val="n"/>
                    <w:rFonts w:asciiTheme="majorBidi" w:eastAsiaTheme="majorEastAsia" w:hAnsiTheme="majorBidi" w:cstheme="majorBidi"/>
                    <w:color w:val="212121"/>
                    <w:sz w:val="16"/>
                    <w:szCs w:val="16"/>
                  </w:rPr>
                </w:rPrChange>
              </w:rPr>
              <w:t>[4.07, 4.07, 3.00]</w:t>
            </w:r>
          </w:p>
        </w:tc>
      </w:tr>
      <w:tr w:rsidR="00250867" w:rsidRPr="00B653BA" w14:paraId="39F4C9DF" w14:textId="77777777" w:rsidTr="00D06CBC">
        <w:tc>
          <w:tcPr>
            <w:tcW w:w="1753" w:type="dxa"/>
          </w:tcPr>
          <w:p w14:paraId="09DD7432" w14:textId="77777777" w:rsidR="00250867" w:rsidRPr="00B653BA" w:rsidRDefault="00250867" w:rsidP="00D06CBC">
            <w:pPr>
              <w:pStyle w:val="NormalWeb"/>
              <w:rPr>
                <w:rStyle w:val="n"/>
                <w:rFonts w:asciiTheme="majorBidi" w:eastAsiaTheme="majorEastAsia" w:hAnsiTheme="majorBidi" w:cstheme="majorBidi"/>
                <w:color w:val="212121"/>
                <w:sz w:val="16"/>
                <w:szCs w:val="16"/>
                <w:lang w:val="en-US"/>
                <w:rPrChange w:id="1352" w:author="Shirilord, Isaac (ARTORG)" w:date="2024-05-29T17:37:00Z">
                  <w:rPr>
                    <w:rStyle w:val="n"/>
                    <w:rFonts w:asciiTheme="majorBidi" w:eastAsiaTheme="majorEastAsia" w:hAnsiTheme="majorBidi" w:cstheme="majorBidi"/>
                    <w:color w:val="212121"/>
                    <w:sz w:val="16"/>
                    <w:szCs w:val="16"/>
                  </w:rPr>
                </w:rPrChange>
              </w:rPr>
            </w:pPr>
            <w:proofErr w:type="spellStart"/>
            <w:r w:rsidRPr="00B653BA">
              <w:rPr>
                <w:rStyle w:val="n"/>
                <w:rFonts w:asciiTheme="majorBidi" w:eastAsiaTheme="majorEastAsia" w:hAnsiTheme="majorBidi" w:cstheme="majorBidi"/>
                <w:color w:val="212121"/>
                <w:sz w:val="16"/>
                <w:szCs w:val="16"/>
                <w:lang w:val="en-US"/>
                <w:rPrChange w:id="1353" w:author="Shirilord, Isaac (ARTORG)" w:date="2024-05-29T17:37:00Z">
                  <w:rPr>
                    <w:rStyle w:val="n"/>
                    <w:rFonts w:asciiTheme="majorBidi" w:eastAsiaTheme="majorEastAsia" w:hAnsiTheme="majorBidi" w:cstheme="majorBidi"/>
                    <w:color w:val="212121"/>
                    <w:sz w:val="16"/>
                    <w:szCs w:val="16"/>
                  </w:rPr>
                </w:rPrChange>
              </w:rPr>
              <w:t>spatial_size</w:t>
            </w:r>
            <w:proofErr w:type="spellEnd"/>
          </w:p>
        </w:tc>
        <w:tc>
          <w:tcPr>
            <w:tcW w:w="7263" w:type="dxa"/>
          </w:tcPr>
          <w:p w14:paraId="0FBF538C" w14:textId="77777777" w:rsidR="00250867" w:rsidRPr="00B653BA" w:rsidRDefault="00250867" w:rsidP="00D804A5">
            <w:pPr>
              <w:pStyle w:val="NormalWeb"/>
              <w:jc w:val="left"/>
              <w:rPr>
                <w:rStyle w:val="n"/>
                <w:rFonts w:asciiTheme="majorBidi" w:eastAsiaTheme="majorEastAsia" w:hAnsiTheme="majorBidi" w:cstheme="majorBidi"/>
                <w:color w:val="212121"/>
                <w:sz w:val="16"/>
                <w:szCs w:val="16"/>
                <w:lang w:val="en-US"/>
                <w:rPrChange w:id="1354" w:author="Shirilord, Isaac (ARTORG)" w:date="2024-05-29T17:37:00Z">
                  <w:rPr>
                    <w:rStyle w:val="n"/>
                    <w:rFonts w:asciiTheme="majorBidi" w:eastAsiaTheme="majorEastAsia"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1355" w:author="Shirilord, Isaac (ARTORG)" w:date="2024-05-29T17:37:00Z">
                  <w:rPr>
                    <w:rStyle w:val="n"/>
                    <w:rFonts w:asciiTheme="majorBidi" w:eastAsiaTheme="majorEastAsia" w:hAnsiTheme="majorBidi" w:cstheme="majorBidi"/>
                    <w:color w:val="212121"/>
                    <w:sz w:val="16"/>
                    <w:szCs w:val="16"/>
                  </w:rPr>
                </w:rPrChange>
              </w:rPr>
              <w:t>(168, 168, 320)</w:t>
            </w:r>
          </w:p>
        </w:tc>
      </w:tr>
      <w:tr w:rsidR="00250867" w:rsidRPr="00B653BA" w14:paraId="23E6A742" w14:textId="77777777" w:rsidTr="00D06CBC">
        <w:tc>
          <w:tcPr>
            <w:tcW w:w="1753" w:type="dxa"/>
          </w:tcPr>
          <w:p w14:paraId="7EF149B3" w14:textId="77777777" w:rsidR="00250867" w:rsidRPr="00B653BA" w:rsidRDefault="00250867" w:rsidP="00D06CBC">
            <w:pPr>
              <w:pStyle w:val="NormalWeb"/>
              <w:rPr>
                <w:rStyle w:val="n"/>
                <w:rFonts w:asciiTheme="majorBidi" w:eastAsiaTheme="majorEastAsia" w:hAnsiTheme="majorBidi" w:cstheme="majorBidi"/>
                <w:color w:val="212121"/>
                <w:sz w:val="16"/>
                <w:szCs w:val="16"/>
                <w:lang w:val="en-US"/>
                <w:rPrChange w:id="1356" w:author="Shirilord, Isaac (ARTORG)" w:date="2024-05-29T17:37:00Z">
                  <w:rPr>
                    <w:rStyle w:val="n"/>
                    <w:rFonts w:asciiTheme="majorBidi" w:eastAsiaTheme="majorEastAsia" w:hAnsiTheme="majorBidi" w:cstheme="majorBidi"/>
                    <w:color w:val="212121"/>
                    <w:sz w:val="16"/>
                    <w:szCs w:val="16"/>
                  </w:rPr>
                </w:rPrChange>
              </w:rPr>
            </w:pPr>
            <w:proofErr w:type="spellStart"/>
            <w:r w:rsidRPr="00B653BA">
              <w:rPr>
                <w:rStyle w:val="n"/>
                <w:rFonts w:asciiTheme="majorBidi" w:eastAsiaTheme="majorEastAsia" w:hAnsiTheme="majorBidi" w:cstheme="majorBidi"/>
                <w:color w:val="212121"/>
                <w:sz w:val="16"/>
                <w:szCs w:val="16"/>
                <w:lang w:val="en-US"/>
                <w:rPrChange w:id="1357" w:author="Shirilord, Isaac (ARTORG)" w:date="2024-05-29T17:37:00Z">
                  <w:rPr>
                    <w:rStyle w:val="n"/>
                    <w:rFonts w:asciiTheme="majorBidi" w:eastAsiaTheme="majorEastAsia" w:hAnsiTheme="majorBidi" w:cstheme="majorBidi"/>
                    <w:color w:val="212121"/>
                    <w:sz w:val="16"/>
                    <w:szCs w:val="16"/>
                  </w:rPr>
                </w:rPrChange>
              </w:rPr>
              <w:t>train_transforms</w:t>
            </w:r>
            <w:proofErr w:type="spellEnd"/>
          </w:p>
        </w:tc>
        <w:tc>
          <w:tcPr>
            <w:tcW w:w="7263" w:type="dxa"/>
          </w:tcPr>
          <w:p w14:paraId="09A54221" w14:textId="60BBB47D" w:rsidR="00250867" w:rsidRPr="00B653BA" w:rsidRDefault="00250867" w:rsidP="00D804A5">
            <w:pPr>
              <w:pStyle w:val="NormalWeb"/>
              <w:jc w:val="left"/>
              <w:rPr>
                <w:rStyle w:val="n"/>
                <w:rFonts w:asciiTheme="majorBidi" w:eastAsiaTheme="majorEastAsia" w:hAnsiTheme="majorBidi" w:cstheme="majorBidi"/>
                <w:color w:val="212121"/>
                <w:sz w:val="16"/>
                <w:szCs w:val="16"/>
                <w:lang w:val="en-US"/>
                <w:rPrChange w:id="1358" w:author="Shirilord, Isaac (ARTORG)" w:date="2024-05-29T17:37:00Z">
                  <w:rPr>
                    <w:rStyle w:val="n"/>
                    <w:rFonts w:asciiTheme="majorBidi" w:eastAsiaTheme="majorEastAsia" w:hAnsiTheme="majorBidi" w:cstheme="majorBidi"/>
                    <w:color w:val="212121"/>
                    <w:sz w:val="16"/>
                    <w:szCs w:val="16"/>
                  </w:rPr>
                </w:rPrChange>
              </w:rPr>
            </w:pPr>
            <w:proofErr w:type="spellStart"/>
            <w:proofErr w:type="gramStart"/>
            <w:r w:rsidRPr="00B653BA">
              <w:rPr>
                <w:rStyle w:val="n"/>
                <w:rFonts w:asciiTheme="majorBidi" w:eastAsiaTheme="majorEastAsia" w:hAnsiTheme="majorBidi" w:cstheme="majorBidi"/>
                <w:color w:val="212121"/>
                <w:sz w:val="16"/>
                <w:szCs w:val="16"/>
                <w:lang w:val="en-US"/>
                <w:rPrChange w:id="1359" w:author="Shirilord, Isaac (ARTORG)" w:date="2024-05-29T17:37:00Z">
                  <w:rPr>
                    <w:rStyle w:val="n"/>
                    <w:rFonts w:asciiTheme="majorBidi" w:eastAsiaTheme="majorEastAsia" w:hAnsiTheme="majorBidi" w:cstheme="majorBidi"/>
                    <w:color w:val="212121"/>
                    <w:sz w:val="16"/>
                    <w:szCs w:val="16"/>
                  </w:rPr>
                </w:rPrChange>
              </w:rPr>
              <w:t>Spacingd</w:t>
            </w:r>
            <w:proofErr w:type="spellEnd"/>
            <w:r w:rsidRPr="00B653BA">
              <w:rPr>
                <w:rStyle w:val="n"/>
                <w:rFonts w:asciiTheme="majorBidi" w:eastAsiaTheme="majorEastAsia" w:hAnsiTheme="majorBidi" w:cstheme="majorBidi"/>
                <w:color w:val="212121"/>
                <w:sz w:val="16"/>
                <w:szCs w:val="16"/>
                <w:lang w:val="en-US"/>
                <w:rPrChange w:id="1360" w:author="Shirilord, Isaac (ARTORG)" w:date="2024-05-29T17:37:00Z">
                  <w:rPr>
                    <w:rStyle w:val="n"/>
                    <w:rFonts w:asciiTheme="majorBidi" w:eastAsiaTheme="majorEastAsia" w:hAnsiTheme="majorBidi" w:cstheme="majorBidi"/>
                    <w:color w:val="212121"/>
                    <w:sz w:val="16"/>
                    <w:szCs w:val="16"/>
                  </w:rPr>
                </w:rPrChange>
              </w:rPr>
              <w:t>(</w:t>
            </w:r>
            <w:proofErr w:type="gramEnd"/>
            <w:r w:rsidRPr="00B653BA">
              <w:rPr>
                <w:rStyle w:val="n"/>
                <w:rFonts w:asciiTheme="majorBidi" w:eastAsiaTheme="majorEastAsia" w:hAnsiTheme="majorBidi" w:cstheme="majorBidi"/>
                <w:color w:val="212121"/>
                <w:sz w:val="16"/>
                <w:szCs w:val="16"/>
                <w:lang w:val="en-US"/>
                <w:rPrChange w:id="1361" w:author="Shirilord, Isaac (ARTORG)" w:date="2024-05-29T17:37:00Z">
                  <w:rPr>
                    <w:rStyle w:val="n"/>
                    <w:rFonts w:asciiTheme="majorBidi" w:eastAsiaTheme="majorEastAsia" w:hAnsiTheme="majorBidi" w:cstheme="majorBidi"/>
                    <w:color w:val="212121"/>
                    <w:sz w:val="16"/>
                    <w:szCs w:val="16"/>
                  </w:rPr>
                </w:rPrChange>
              </w:rPr>
              <w:t xml:space="preserve">keys=["image", "target"], </w:t>
            </w:r>
            <w:proofErr w:type="spellStart"/>
            <w:r w:rsidRPr="00B653BA">
              <w:rPr>
                <w:rStyle w:val="n"/>
                <w:rFonts w:asciiTheme="majorBidi" w:eastAsiaTheme="majorEastAsia" w:hAnsiTheme="majorBidi" w:cstheme="majorBidi"/>
                <w:color w:val="212121"/>
                <w:sz w:val="16"/>
                <w:szCs w:val="16"/>
                <w:lang w:val="en-US"/>
                <w:rPrChange w:id="1362" w:author="Shirilord, Isaac (ARTORG)" w:date="2024-05-29T17:37:00Z">
                  <w:rPr>
                    <w:rStyle w:val="n"/>
                    <w:rFonts w:asciiTheme="majorBidi" w:eastAsiaTheme="majorEastAsia" w:hAnsiTheme="majorBidi" w:cstheme="majorBidi"/>
                    <w:color w:val="212121"/>
                    <w:sz w:val="16"/>
                    <w:szCs w:val="16"/>
                  </w:rPr>
                </w:rPrChange>
              </w:rPr>
              <w:t>pixdim</w:t>
            </w:r>
            <w:proofErr w:type="spellEnd"/>
            <w:r w:rsidRPr="00B653BA">
              <w:rPr>
                <w:rStyle w:val="n"/>
                <w:rFonts w:asciiTheme="majorBidi" w:eastAsiaTheme="majorEastAsia" w:hAnsiTheme="majorBidi" w:cstheme="majorBidi"/>
                <w:color w:val="212121"/>
                <w:sz w:val="16"/>
                <w:szCs w:val="16"/>
                <w:lang w:val="en-US"/>
                <w:rPrChange w:id="1363" w:author="Shirilord, Isaac (ARTORG)" w:date="2024-05-29T17:37:00Z">
                  <w:rPr>
                    <w:rStyle w:val="n"/>
                    <w:rFonts w:asciiTheme="majorBidi" w:eastAsiaTheme="majorEastAsia" w:hAnsiTheme="majorBidi" w:cstheme="majorBidi"/>
                    <w:color w:val="212121"/>
                    <w:sz w:val="16"/>
                    <w:szCs w:val="16"/>
                  </w:rPr>
                </w:rPrChange>
              </w:rPr>
              <w:t>= spacing, mode= 'trilinear'),</w:t>
            </w:r>
            <w:proofErr w:type="spellStart"/>
            <w:r w:rsidRPr="00B653BA">
              <w:rPr>
                <w:rStyle w:val="n"/>
                <w:rFonts w:asciiTheme="majorBidi" w:eastAsiaTheme="majorEastAsia" w:hAnsiTheme="majorBidi" w:cstheme="majorBidi"/>
                <w:color w:val="212121"/>
                <w:sz w:val="16"/>
                <w:szCs w:val="16"/>
                <w:lang w:val="en-US"/>
                <w:rPrChange w:id="1364" w:author="Shirilord, Isaac (ARTORG)" w:date="2024-05-29T17:37:00Z">
                  <w:rPr>
                    <w:rStyle w:val="n"/>
                    <w:rFonts w:asciiTheme="majorBidi" w:eastAsiaTheme="majorEastAsia" w:hAnsiTheme="majorBidi" w:cstheme="majorBidi"/>
                    <w:color w:val="212121"/>
                    <w:sz w:val="16"/>
                    <w:szCs w:val="16"/>
                  </w:rPr>
                </w:rPrChange>
              </w:rPr>
              <w:t>SpatialPadd</w:t>
            </w:r>
            <w:proofErr w:type="spellEnd"/>
            <w:r w:rsidRPr="00B653BA">
              <w:rPr>
                <w:rStyle w:val="n"/>
                <w:rFonts w:asciiTheme="majorBidi" w:eastAsiaTheme="majorEastAsia" w:hAnsiTheme="majorBidi" w:cstheme="majorBidi"/>
                <w:color w:val="212121"/>
                <w:sz w:val="16"/>
                <w:szCs w:val="16"/>
                <w:lang w:val="en-US"/>
                <w:rPrChange w:id="1365" w:author="Shirilord, Isaac (ARTORG)" w:date="2024-05-29T17:37:00Z">
                  <w:rPr>
                    <w:rStyle w:val="n"/>
                    <w:rFonts w:asciiTheme="majorBidi" w:eastAsiaTheme="majorEastAsia" w:hAnsiTheme="majorBidi" w:cstheme="majorBidi"/>
                    <w:color w:val="212121"/>
                    <w:sz w:val="16"/>
                    <w:szCs w:val="16"/>
                  </w:rPr>
                </w:rPrChange>
              </w:rPr>
              <w:t>(keys=["</w:t>
            </w:r>
            <w:proofErr w:type="spellStart"/>
            <w:r w:rsidRPr="00B653BA">
              <w:rPr>
                <w:rStyle w:val="n"/>
                <w:rFonts w:asciiTheme="majorBidi" w:eastAsiaTheme="majorEastAsia" w:hAnsiTheme="majorBidi" w:cstheme="majorBidi"/>
                <w:color w:val="212121"/>
                <w:sz w:val="16"/>
                <w:szCs w:val="16"/>
                <w:lang w:val="en-US"/>
                <w:rPrChange w:id="1366" w:author="Shirilord, Isaac (ARTORG)" w:date="2024-05-29T17:37:00Z">
                  <w:rPr>
                    <w:rStyle w:val="n"/>
                    <w:rFonts w:asciiTheme="majorBidi" w:eastAsiaTheme="majorEastAsia" w:hAnsiTheme="majorBidi" w:cstheme="majorBidi"/>
                    <w:color w:val="212121"/>
                    <w:sz w:val="16"/>
                    <w:szCs w:val="16"/>
                  </w:rPr>
                </w:rPrChange>
              </w:rPr>
              <w:t>image","target</w:t>
            </w:r>
            <w:proofErr w:type="spellEnd"/>
            <w:r w:rsidRPr="00B653BA">
              <w:rPr>
                <w:rStyle w:val="n"/>
                <w:rFonts w:asciiTheme="majorBidi" w:eastAsiaTheme="majorEastAsia" w:hAnsiTheme="majorBidi" w:cstheme="majorBidi"/>
                <w:color w:val="212121"/>
                <w:sz w:val="16"/>
                <w:szCs w:val="16"/>
                <w:lang w:val="en-US"/>
                <w:rPrChange w:id="1367" w:author="Shirilord, Isaac (ARTORG)" w:date="2024-05-29T17:37:00Z">
                  <w:rPr>
                    <w:rStyle w:val="n"/>
                    <w:rFonts w:asciiTheme="majorBidi" w:eastAsiaTheme="majorEastAsia" w:hAnsiTheme="majorBidi" w:cstheme="majorBidi"/>
                    <w:color w:val="212121"/>
                    <w:sz w:val="16"/>
                    <w:szCs w:val="16"/>
                  </w:rPr>
                </w:rPrChange>
              </w:rPr>
              <w:t xml:space="preserve">"], </w:t>
            </w:r>
            <w:proofErr w:type="spellStart"/>
            <w:r w:rsidRPr="00B653BA">
              <w:rPr>
                <w:rStyle w:val="n"/>
                <w:rFonts w:asciiTheme="majorBidi" w:eastAsiaTheme="majorEastAsia" w:hAnsiTheme="majorBidi" w:cstheme="majorBidi"/>
                <w:color w:val="212121"/>
                <w:sz w:val="16"/>
                <w:szCs w:val="16"/>
                <w:lang w:val="en-US"/>
                <w:rPrChange w:id="1368" w:author="Shirilord, Isaac (ARTORG)" w:date="2024-05-29T17:37:00Z">
                  <w:rPr>
                    <w:rStyle w:val="n"/>
                    <w:rFonts w:asciiTheme="majorBidi" w:eastAsiaTheme="majorEastAsia" w:hAnsiTheme="majorBidi" w:cstheme="majorBidi"/>
                    <w:color w:val="212121"/>
                    <w:sz w:val="16"/>
                    <w:szCs w:val="16"/>
                  </w:rPr>
                </w:rPrChange>
              </w:rPr>
              <w:t>spatial_size</w:t>
            </w:r>
            <w:proofErr w:type="spellEnd"/>
            <w:r w:rsidRPr="00B653BA">
              <w:rPr>
                <w:rStyle w:val="n"/>
                <w:rFonts w:asciiTheme="majorBidi" w:eastAsiaTheme="majorEastAsia" w:hAnsiTheme="majorBidi" w:cstheme="majorBidi"/>
                <w:color w:val="212121"/>
                <w:sz w:val="16"/>
                <w:szCs w:val="16"/>
                <w:lang w:val="en-US"/>
                <w:rPrChange w:id="1369" w:author="Shirilord, Isaac (ARTORG)" w:date="2024-05-29T17:37:00Z">
                  <w:rPr>
                    <w:rStyle w:val="n"/>
                    <w:rFonts w:asciiTheme="majorBidi" w:eastAsiaTheme="majorEastAsia" w:hAnsiTheme="majorBidi" w:cstheme="majorBidi"/>
                    <w:color w:val="212121"/>
                    <w:sz w:val="16"/>
                    <w:szCs w:val="16"/>
                  </w:rPr>
                </w:rPrChange>
              </w:rPr>
              <w:t>=</w:t>
            </w:r>
            <w:proofErr w:type="spellStart"/>
            <w:r w:rsidRPr="00B653BA">
              <w:rPr>
                <w:rStyle w:val="n"/>
                <w:rFonts w:asciiTheme="majorBidi" w:eastAsiaTheme="majorEastAsia" w:hAnsiTheme="majorBidi" w:cstheme="majorBidi"/>
                <w:color w:val="212121"/>
                <w:sz w:val="16"/>
                <w:szCs w:val="16"/>
                <w:lang w:val="en-US"/>
                <w:rPrChange w:id="1370" w:author="Shirilord, Isaac (ARTORG)" w:date="2024-05-29T17:37:00Z">
                  <w:rPr>
                    <w:rStyle w:val="n"/>
                    <w:rFonts w:asciiTheme="majorBidi" w:eastAsiaTheme="majorEastAsia" w:hAnsiTheme="majorBidi" w:cstheme="majorBidi"/>
                    <w:color w:val="212121"/>
                    <w:sz w:val="16"/>
                    <w:szCs w:val="16"/>
                  </w:rPr>
                </w:rPrChange>
              </w:rPr>
              <w:t>spatial_size</w:t>
            </w:r>
            <w:proofErr w:type="spellEnd"/>
            <w:r w:rsidRPr="00B653BA">
              <w:rPr>
                <w:rStyle w:val="n"/>
                <w:rFonts w:asciiTheme="majorBidi" w:eastAsiaTheme="majorEastAsia" w:hAnsiTheme="majorBidi" w:cstheme="majorBidi"/>
                <w:color w:val="212121"/>
                <w:sz w:val="16"/>
                <w:szCs w:val="16"/>
                <w:lang w:val="en-US"/>
                <w:rPrChange w:id="1371" w:author="Shirilord, Isaac (ARTORG)" w:date="2024-05-29T17:37:00Z">
                  <w:rPr>
                    <w:rStyle w:val="n"/>
                    <w:rFonts w:asciiTheme="majorBidi" w:eastAsiaTheme="majorEastAsia" w:hAnsiTheme="majorBidi" w:cstheme="majorBidi"/>
                    <w:color w:val="212121"/>
                    <w:sz w:val="16"/>
                    <w:szCs w:val="16"/>
                  </w:rPr>
                </w:rPrChange>
              </w:rPr>
              <w:t xml:space="preserve">, mode='constant'),RandSpatialCropSamplesd(keys=["image","target"], </w:t>
            </w:r>
            <w:proofErr w:type="spellStart"/>
            <w:r w:rsidRPr="00B653BA">
              <w:rPr>
                <w:rStyle w:val="n"/>
                <w:rFonts w:asciiTheme="majorBidi" w:eastAsiaTheme="majorEastAsia" w:hAnsiTheme="majorBidi" w:cstheme="majorBidi"/>
                <w:color w:val="212121"/>
                <w:sz w:val="16"/>
                <w:szCs w:val="16"/>
                <w:lang w:val="en-US"/>
                <w:rPrChange w:id="1372" w:author="Shirilord, Isaac (ARTORG)" w:date="2024-05-29T17:37:00Z">
                  <w:rPr>
                    <w:rStyle w:val="n"/>
                    <w:rFonts w:asciiTheme="majorBidi" w:eastAsiaTheme="majorEastAsia" w:hAnsiTheme="majorBidi" w:cstheme="majorBidi"/>
                    <w:color w:val="212121"/>
                    <w:sz w:val="16"/>
                    <w:szCs w:val="16"/>
                  </w:rPr>
                </w:rPrChange>
              </w:rPr>
              <w:t>roi_size</w:t>
            </w:r>
            <w:proofErr w:type="spellEnd"/>
            <w:r w:rsidRPr="00B653BA">
              <w:rPr>
                <w:rStyle w:val="n"/>
                <w:rFonts w:asciiTheme="majorBidi" w:eastAsiaTheme="majorEastAsia" w:hAnsiTheme="majorBidi" w:cstheme="majorBidi"/>
                <w:color w:val="212121"/>
                <w:sz w:val="16"/>
                <w:szCs w:val="16"/>
                <w:lang w:val="en-US"/>
                <w:rPrChange w:id="1373" w:author="Shirilord, Isaac (ARTORG)" w:date="2024-05-29T17:37:00Z">
                  <w:rPr>
                    <w:rStyle w:val="n"/>
                    <w:rFonts w:asciiTheme="majorBidi" w:eastAsiaTheme="majorEastAsia" w:hAnsiTheme="majorBidi" w:cstheme="majorBidi"/>
                    <w:color w:val="212121"/>
                    <w:sz w:val="16"/>
                    <w:szCs w:val="16"/>
                  </w:rPr>
                </w:rPrChange>
              </w:rPr>
              <w:t>=</w:t>
            </w:r>
            <w:proofErr w:type="spellStart"/>
            <w:r w:rsidRPr="00B653BA">
              <w:rPr>
                <w:rStyle w:val="n"/>
                <w:rFonts w:asciiTheme="majorBidi" w:eastAsiaTheme="majorEastAsia" w:hAnsiTheme="majorBidi" w:cstheme="majorBidi"/>
                <w:color w:val="212121"/>
                <w:sz w:val="16"/>
                <w:szCs w:val="16"/>
                <w:lang w:val="en-US"/>
                <w:rPrChange w:id="1374" w:author="Shirilord, Isaac (ARTORG)" w:date="2024-05-29T17:37:00Z">
                  <w:rPr>
                    <w:rStyle w:val="n"/>
                    <w:rFonts w:asciiTheme="majorBidi" w:eastAsiaTheme="majorEastAsia" w:hAnsiTheme="majorBidi" w:cstheme="majorBidi"/>
                    <w:color w:val="212121"/>
                    <w:sz w:val="16"/>
                    <w:szCs w:val="16"/>
                  </w:rPr>
                </w:rPrChange>
              </w:rPr>
              <w:t>self.patch_size</w:t>
            </w:r>
            <w:proofErr w:type="spellEnd"/>
            <w:r w:rsidRPr="00B653BA">
              <w:rPr>
                <w:rStyle w:val="n"/>
                <w:rFonts w:asciiTheme="majorBidi" w:eastAsiaTheme="majorEastAsia" w:hAnsiTheme="majorBidi" w:cstheme="majorBidi"/>
                <w:color w:val="212121"/>
                <w:sz w:val="16"/>
                <w:szCs w:val="16"/>
                <w:lang w:val="en-US"/>
                <w:rPrChange w:id="1375" w:author="Shirilord, Isaac (ARTORG)" w:date="2024-05-29T17:37:00Z">
                  <w:rPr>
                    <w:rStyle w:val="n"/>
                    <w:rFonts w:asciiTheme="majorBidi" w:eastAsiaTheme="majorEastAsia" w:hAnsiTheme="majorBidi" w:cstheme="majorBidi"/>
                    <w:color w:val="212121"/>
                    <w:sz w:val="16"/>
                    <w:szCs w:val="16"/>
                  </w:rPr>
                </w:rPrChange>
              </w:rPr>
              <w:t xml:space="preserve">, </w:t>
            </w:r>
            <w:proofErr w:type="spellStart"/>
            <w:r w:rsidRPr="00B653BA">
              <w:rPr>
                <w:rStyle w:val="n"/>
                <w:rFonts w:asciiTheme="majorBidi" w:eastAsiaTheme="majorEastAsia" w:hAnsiTheme="majorBidi" w:cstheme="majorBidi"/>
                <w:color w:val="212121"/>
                <w:sz w:val="16"/>
                <w:szCs w:val="16"/>
                <w:lang w:val="en-US"/>
                <w:rPrChange w:id="1376" w:author="Shirilord, Isaac (ARTORG)" w:date="2024-05-29T17:37:00Z">
                  <w:rPr>
                    <w:rStyle w:val="n"/>
                    <w:rFonts w:asciiTheme="majorBidi" w:eastAsiaTheme="majorEastAsia" w:hAnsiTheme="majorBidi" w:cstheme="majorBidi"/>
                    <w:color w:val="212121"/>
                    <w:sz w:val="16"/>
                    <w:szCs w:val="16"/>
                  </w:rPr>
                </w:rPrChange>
              </w:rPr>
              <w:t>num_samples</w:t>
            </w:r>
            <w:proofErr w:type="spellEnd"/>
            <w:r w:rsidRPr="00B653BA">
              <w:rPr>
                <w:rStyle w:val="n"/>
                <w:rFonts w:asciiTheme="majorBidi" w:eastAsiaTheme="majorEastAsia" w:hAnsiTheme="majorBidi" w:cstheme="majorBidi"/>
                <w:color w:val="212121"/>
                <w:sz w:val="16"/>
                <w:szCs w:val="16"/>
                <w:lang w:val="en-US"/>
                <w:rPrChange w:id="1377" w:author="Shirilord, Isaac (ARTORG)" w:date="2024-05-29T17:37:00Z">
                  <w:rPr>
                    <w:rStyle w:val="n"/>
                    <w:rFonts w:asciiTheme="majorBidi" w:eastAsiaTheme="majorEastAsia" w:hAnsiTheme="majorBidi" w:cstheme="majorBidi"/>
                    <w:color w:val="212121"/>
                    <w:sz w:val="16"/>
                    <w:szCs w:val="16"/>
                  </w:rPr>
                </w:rPrChange>
              </w:rPr>
              <w:t>=4),</w:t>
            </w:r>
          </w:p>
        </w:tc>
      </w:tr>
      <w:tr w:rsidR="00250867" w:rsidRPr="00B653BA" w14:paraId="1058E604" w14:textId="77777777" w:rsidTr="00D06CBC">
        <w:tc>
          <w:tcPr>
            <w:tcW w:w="1753" w:type="dxa"/>
          </w:tcPr>
          <w:p w14:paraId="62AB5C73" w14:textId="77777777" w:rsidR="00250867" w:rsidRPr="00B653BA" w:rsidRDefault="00250867" w:rsidP="00D06CBC">
            <w:pPr>
              <w:pStyle w:val="NormalWeb"/>
              <w:rPr>
                <w:rStyle w:val="n"/>
                <w:rFonts w:asciiTheme="majorBidi" w:eastAsiaTheme="majorEastAsia" w:hAnsiTheme="majorBidi" w:cstheme="majorBidi"/>
                <w:color w:val="212121"/>
                <w:sz w:val="16"/>
                <w:szCs w:val="16"/>
                <w:lang w:val="en-US"/>
                <w:rPrChange w:id="1378" w:author="Shirilord, Isaac (ARTORG)" w:date="2024-05-29T17:37:00Z">
                  <w:rPr>
                    <w:rStyle w:val="n"/>
                    <w:rFonts w:asciiTheme="majorBidi" w:eastAsiaTheme="majorEastAsia" w:hAnsiTheme="majorBidi" w:cstheme="majorBidi"/>
                    <w:color w:val="212121"/>
                    <w:sz w:val="16"/>
                    <w:szCs w:val="16"/>
                  </w:rPr>
                </w:rPrChange>
              </w:rPr>
            </w:pPr>
            <w:proofErr w:type="spellStart"/>
            <w:r w:rsidRPr="00B653BA">
              <w:rPr>
                <w:rStyle w:val="n"/>
                <w:rFonts w:asciiTheme="majorBidi" w:eastAsiaTheme="majorEastAsia" w:hAnsiTheme="majorBidi" w:cstheme="majorBidi"/>
                <w:color w:val="212121"/>
                <w:sz w:val="16"/>
                <w:szCs w:val="16"/>
                <w:lang w:val="en-US"/>
                <w:rPrChange w:id="1379" w:author="Shirilord, Isaac (ARTORG)" w:date="2024-05-29T17:37:00Z">
                  <w:rPr>
                    <w:rStyle w:val="n"/>
                    <w:rFonts w:asciiTheme="majorBidi" w:eastAsiaTheme="majorEastAsia" w:hAnsiTheme="majorBidi" w:cstheme="majorBidi"/>
                    <w:color w:val="212121"/>
                    <w:sz w:val="16"/>
                    <w:szCs w:val="16"/>
                  </w:rPr>
                </w:rPrChange>
              </w:rPr>
              <w:t>val_transforms</w:t>
            </w:r>
            <w:proofErr w:type="spellEnd"/>
          </w:p>
        </w:tc>
        <w:tc>
          <w:tcPr>
            <w:tcW w:w="7263" w:type="dxa"/>
          </w:tcPr>
          <w:p w14:paraId="6306A0EF" w14:textId="77777777" w:rsidR="00250867" w:rsidRPr="00B653BA" w:rsidRDefault="00250867" w:rsidP="00D804A5">
            <w:pPr>
              <w:pStyle w:val="NormalWeb"/>
              <w:jc w:val="left"/>
              <w:rPr>
                <w:rStyle w:val="n"/>
                <w:rFonts w:asciiTheme="majorBidi" w:eastAsiaTheme="majorEastAsia" w:hAnsiTheme="majorBidi" w:cstheme="majorBidi"/>
                <w:color w:val="212121"/>
                <w:sz w:val="16"/>
                <w:szCs w:val="16"/>
                <w:lang w:val="en-US"/>
                <w:rPrChange w:id="1380" w:author="Shirilord, Isaac (ARTORG)" w:date="2024-05-29T17:37:00Z">
                  <w:rPr>
                    <w:rStyle w:val="n"/>
                    <w:rFonts w:asciiTheme="majorBidi" w:eastAsiaTheme="majorEastAsia" w:hAnsiTheme="majorBidi" w:cstheme="majorBidi"/>
                    <w:color w:val="212121"/>
                    <w:sz w:val="16"/>
                    <w:szCs w:val="16"/>
                  </w:rPr>
                </w:rPrChange>
              </w:rPr>
            </w:pPr>
            <w:proofErr w:type="spellStart"/>
            <w:proofErr w:type="gramStart"/>
            <w:r w:rsidRPr="00B653BA">
              <w:rPr>
                <w:rStyle w:val="n"/>
                <w:rFonts w:asciiTheme="majorBidi" w:eastAsiaTheme="majorEastAsia" w:hAnsiTheme="majorBidi" w:cstheme="majorBidi"/>
                <w:color w:val="212121"/>
                <w:sz w:val="16"/>
                <w:szCs w:val="16"/>
                <w:lang w:val="en-US"/>
                <w:rPrChange w:id="1381" w:author="Shirilord, Isaac (ARTORG)" w:date="2024-05-29T17:37:00Z">
                  <w:rPr>
                    <w:rStyle w:val="n"/>
                    <w:rFonts w:asciiTheme="majorBidi" w:eastAsiaTheme="majorEastAsia" w:hAnsiTheme="majorBidi" w:cstheme="majorBidi"/>
                    <w:color w:val="212121"/>
                    <w:sz w:val="16"/>
                    <w:szCs w:val="16"/>
                  </w:rPr>
                </w:rPrChange>
              </w:rPr>
              <w:t>CenterSpatialCropd</w:t>
            </w:r>
            <w:proofErr w:type="spellEnd"/>
            <w:r w:rsidRPr="00B653BA">
              <w:rPr>
                <w:rStyle w:val="n"/>
                <w:rFonts w:asciiTheme="majorBidi" w:eastAsiaTheme="majorEastAsia" w:hAnsiTheme="majorBidi" w:cstheme="majorBidi"/>
                <w:color w:val="212121"/>
                <w:sz w:val="16"/>
                <w:szCs w:val="16"/>
                <w:lang w:val="en-US"/>
                <w:rPrChange w:id="1382" w:author="Shirilord, Isaac (ARTORG)" w:date="2024-05-29T17:37:00Z">
                  <w:rPr>
                    <w:rStyle w:val="n"/>
                    <w:rFonts w:asciiTheme="majorBidi" w:eastAsiaTheme="majorEastAsia" w:hAnsiTheme="majorBidi" w:cstheme="majorBidi"/>
                    <w:color w:val="212121"/>
                    <w:sz w:val="16"/>
                    <w:szCs w:val="16"/>
                  </w:rPr>
                </w:rPrChange>
              </w:rPr>
              <w:t>(</w:t>
            </w:r>
            <w:proofErr w:type="gramEnd"/>
            <w:r w:rsidRPr="00B653BA">
              <w:rPr>
                <w:rStyle w:val="n"/>
                <w:rFonts w:asciiTheme="majorBidi" w:eastAsiaTheme="majorEastAsia" w:hAnsiTheme="majorBidi" w:cstheme="majorBidi"/>
                <w:color w:val="212121"/>
                <w:sz w:val="16"/>
                <w:szCs w:val="16"/>
                <w:lang w:val="en-US"/>
                <w:rPrChange w:id="1383" w:author="Shirilord, Isaac (ARTORG)" w:date="2024-05-29T17:37:00Z">
                  <w:rPr>
                    <w:rStyle w:val="n"/>
                    <w:rFonts w:asciiTheme="majorBidi" w:eastAsiaTheme="majorEastAsia" w:hAnsiTheme="majorBidi" w:cstheme="majorBidi"/>
                    <w:color w:val="212121"/>
                    <w:sz w:val="16"/>
                    <w:szCs w:val="16"/>
                  </w:rPr>
                </w:rPrChange>
              </w:rPr>
              <w:t xml:space="preserve">keys=["image", "target"], </w:t>
            </w:r>
            <w:proofErr w:type="spellStart"/>
            <w:r w:rsidRPr="00B653BA">
              <w:rPr>
                <w:rStyle w:val="n"/>
                <w:rFonts w:asciiTheme="majorBidi" w:eastAsiaTheme="majorEastAsia" w:hAnsiTheme="majorBidi" w:cstheme="majorBidi"/>
                <w:color w:val="212121"/>
                <w:sz w:val="16"/>
                <w:szCs w:val="16"/>
                <w:lang w:val="en-US"/>
                <w:rPrChange w:id="1384" w:author="Shirilord, Isaac (ARTORG)" w:date="2024-05-29T17:37:00Z">
                  <w:rPr>
                    <w:rStyle w:val="n"/>
                    <w:rFonts w:asciiTheme="majorBidi" w:eastAsiaTheme="majorEastAsia" w:hAnsiTheme="majorBidi" w:cstheme="majorBidi"/>
                    <w:color w:val="212121"/>
                    <w:sz w:val="16"/>
                    <w:szCs w:val="16"/>
                  </w:rPr>
                </w:rPrChange>
              </w:rPr>
              <w:t>roi_size</w:t>
            </w:r>
            <w:proofErr w:type="spellEnd"/>
            <w:r w:rsidRPr="00B653BA">
              <w:rPr>
                <w:rStyle w:val="n"/>
                <w:rFonts w:asciiTheme="majorBidi" w:eastAsiaTheme="majorEastAsia" w:hAnsiTheme="majorBidi" w:cstheme="majorBidi"/>
                <w:color w:val="212121"/>
                <w:sz w:val="16"/>
                <w:szCs w:val="16"/>
                <w:lang w:val="en-US"/>
                <w:rPrChange w:id="1385" w:author="Shirilord, Isaac (ARTORG)" w:date="2024-05-29T17:37:00Z">
                  <w:rPr>
                    <w:rStyle w:val="n"/>
                    <w:rFonts w:asciiTheme="majorBidi" w:eastAsiaTheme="majorEastAsia" w:hAnsiTheme="majorBidi" w:cstheme="majorBidi"/>
                    <w:color w:val="212121"/>
                    <w:sz w:val="16"/>
                    <w:szCs w:val="16"/>
                  </w:rPr>
                </w:rPrChange>
              </w:rPr>
              <w:t>=</w:t>
            </w:r>
            <w:proofErr w:type="spellStart"/>
            <w:r w:rsidRPr="00B653BA">
              <w:rPr>
                <w:rStyle w:val="n"/>
                <w:rFonts w:asciiTheme="majorBidi" w:eastAsiaTheme="majorEastAsia" w:hAnsiTheme="majorBidi" w:cstheme="majorBidi"/>
                <w:color w:val="212121"/>
                <w:sz w:val="16"/>
                <w:szCs w:val="16"/>
                <w:lang w:val="en-US"/>
                <w:rPrChange w:id="1386" w:author="Shirilord, Isaac (ARTORG)" w:date="2024-05-29T17:37:00Z">
                  <w:rPr>
                    <w:rStyle w:val="n"/>
                    <w:rFonts w:asciiTheme="majorBidi" w:eastAsiaTheme="majorEastAsia" w:hAnsiTheme="majorBidi" w:cstheme="majorBidi"/>
                    <w:color w:val="212121"/>
                    <w:sz w:val="16"/>
                    <w:szCs w:val="16"/>
                  </w:rPr>
                </w:rPrChange>
              </w:rPr>
              <w:t>self.spatial_size</w:t>
            </w:r>
            <w:proofErr w:type="spellEnd"/>
            <w:r w:rsidRPr="00B653BA">
              <w:rPr>
                <w:rStyle w:val="n"/>
                <w:rFonts w:asciiTheme="majorBidi" w:eastAsiaTheme="majorEastAsia" w:hAnsiTheme="majorBidi" w:cstheme="majorBidi"/>
                <w:color w:val="212121"/>
                <w:sz w:val="16"/>
                <w:szCs w:val="16"/>
                <w:lang w:val="en-US"/>
                <w:rPrChange w:id="1387" w:author="Shirilord, Isaac (ARTORG)" w:date="2024-05-29T17:37:00Z">
                  <w:rPr>
                    <w:rStyle w:val="n"/>
                    <w:rFonts w:asciiTheme="majorBidi" w:eastAsiaTheme="majorEastAsia" w:hAnsiTheme="majorBidi" w:cstheme="majorBidi"/>
                    <w:color w:val="212121"/>
                    <w:sz w:val="16"/>
                    <w:szCs w:val="16"/>
                  </w:rPr>
                </w:rPrChange>
              </w:rPr>
              <w:t>)</w:t>
            </w:r>
          </w:p>
        </w:tc>
      </w:tr>
      <w:tr w:rsidR="00250867" w:rsidRPr="00B653BA" w14:paraId="3C2A5AEE" w14:textId="77777777" w:rsidTr="00D06CBC">
        <w:tc>
          <w:tcPr>
            <w:tcW w:w="1753" w:type="dxa"/>
          </w:tcPr>
          <w:p w14:paraId="3D7CDE3A" w14:textId="77777777" w:rsidR="00250867" w:rsidRPr="00B653BA" w:rsidRDefault="00250867" w:rsidP="00D06CBC">
            <w:pPr>
              <w:pStyle w:val="NormalWeb"/>
              <w:rPr>
                <w:rStyle w:val="n"/>
                <w:rFonts w:asciiTheme="majorBidi" w:eastAsiaTheme="majorEastAsia" w:hAnsiTheme="majorBidi" w:cstheme="majorBidi"/>
                <w:color w:val="212121"/>
                <w:sz w:val="16"/>
                <w:szCs w:val="16"/>
                <w:lang w:val="en-US"/>
                <w:rPrChange w:id="1388" w:author="Shirilord, Isaac (ARTORG)" w:date="2024-05-29T17:37:00Z">
                  <w:rPr>
                    <w:rStyle w:val="n"/>
                    <w:rFonts w:asciiTheme="majorBidi" w:eastAsiaTheme="majorEastAsia"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1389" w:author="Shirilord, Isaac (ARTORG)" w:date="2024-05-29T17:37:00Z">
                  <w:rPr>
                    <w:rStyle w:val="n"/>
                    <w:rFonts w:asciiTheme="majorBidi" w:eastAsiaTheme="majorEastAsia" w:hAnsiTheme="majorBidi" w:cstheme="majorBidi"/>
                    <w:color w:val="212121"/>
                    <w:sz w:val="16"/>
                    <w:szCs w:val="16"/>
                  </w:rPr>
                </w:rPrChange>
              </w:rPr>
              <w:t xml:space="preserve">Model </w:t>
            </w:r>
          </w:p>
        </w:tc>
        <w:tc>
          <w:tcPr>
            <w:tcW w:w="7263" w:type="dxa"/>
          </w:tcPr>
          <w:p w14:paraId="7A662870" w14:textId="1B62A1D5" w:rsidR="00250867" w:rsidRPr="00B653BA" w:rsidRDefault="00250867" w:rsidP="00D804A5">
            <w:pPr>
              <w:pStyle w:val="NormalWeb"/>
              <w:jc w:val="left"/>
              <w:rPr>
                <w:rStyle w:val="n"/>
                <w:rFonts w:asciiTheme="majorBidi" w:eastAsiaTheme="majorEastAsia" w:hAnsiTheme="majorBidi" w:cstheme="majorBidi"/>
                <w:color w:val="212121"/>
                <w:sz w:val="16"/>
                <w:szCs w:val="16"/>
                <w:lang w:val="en-US"/>
                <w:rPrChange w:id="1390" w:author="Shirilord, Isaac (ARTORG)" w:date="2024-05-29T17:37:00Z">
                  <w:rPr>
                    <w:rStyle w:val="n"/>
                    <w:rFonts w:asciiTheme="majorBidi" w:eastAsiaTheme="majorEastAsia" w:hAnsiTheme="majorBidi" w:cstheme="majorBidi"/>
                    <w:color w:val="212121"/>
                    <w:sz w:val="16"/>
                    <w:szCs w:val="16"/>
                  </w:rPr>
                </w:rPrChange>
              </w:rPr>
            </w:pPr>
            <w:proofErr w:type="spellStart"/>
            <w:proofErr w:type="gramStart"/>
            <w:r w:rsidRPr="00B653BA">
              <w:rPr>
                <w:rStyle w:val="n"/>
                <w:rFonts w:asciiTheme="majorBidi" w:eastAsiaTheme="majorEastAsia" w:hAnsiTheme="majorBidi" w:cstheme="majorBidi"/>
                <w:color w:val="212121"/>
                <w:sz w:val="16"/>
                <w:szCs w:val="16"/>
                <w:lang w:val="en-US"/>
                <w:rPrChange w:id="1391" w:author="Shirilord, Isaac (ARTORG)" w:date="2024-05-29T17:37:00Z">
                  <w:rPr>
                    <w:rStyle w:val="n"/>
                    <w:rFonts w:asciiTheme="majorBidi" w:eastAsiaTheme="majorEastAsia" w:hAnsiTheme="majorBidi" w:cstheme="majorBidi"/>
                    <w:color w:val="212121"/>
                    <w:sz w:val="16"/>
                    <w:szCs w:val="16"/>
                  </w:rPr>
                </w:rPrChange>
              </w:rPr>
              <w:t>DynUNet</w:t>
            </w:r>
            <w:proofErr w:type="spellEnd"/>
            <w:r w:rsidRPr="00B653BA">
              <w:rPr>
                <w:rStyle w:val="n"/>
                <w:rFonts w:asciiTheme="majorBidi" w:eastAsiaTheme="majorEastAsia" w:hAnsiTheme="majorBidi" w:cstheme="majorBidi"/>
                <w:color w:val="212121"/>
                <w:sz w:val="16"/>
                <w:szCs w:val="16"/>
                <w:lang w:val="en-US"/>
                <w:rPrChange w:id="1392" w:author="Shirilord, Isaac (ARTORG)" w:date="2024-05-29T17:37:00Z">
                  <w:rPr>
                    <w:rStyle w:val="n"/>
                    <w:rFonts w:asciiTheme="majorBidi" w:eastAsiaTheme="majorEastAsia" w:hAnsiTheme="majorBidi" w:cstheme="majorBidi"/>
                    <w:color w:val="212121"/>
                    <w:sz w:val="16"/>
                    <w:szCs w:val="16"/>
                  </w:rPr>
                </w:rPrChange>
              </w:rPr>
              <w:t xml:space="preserve">( </w:t>
            </w:r>
            <w:proofErr w:type="spellStart"/>
            <w:r w:rsidRPr="00B653BA">
              <w:rPr>
                <w:rStyle w:val="n"/>
                <w:rFonts w:asciiTheme="majorBidi" w:eastAsiaTheme="majorEastAsia" w:hAnsiTheme="majorBidi" w:cstheme="majorBidi"/>
                <w:color w:val="212121"/>
                <w:sz w:val="16"/>
                <w:szCs w:val="16"/>
                <w:lang w:val="en-US"/>
                <w:rPrChange w:id="1393" w:author="Shirilord, Isaac (ARTORG)" w:date="2024-05-29T17:37:00Z">
                  <w:rPr>
                    <w:rStyle w:val="n"/>
                    <w:rFonts w:asciiTheme="majorBidi" w:eastAsiaTheme="majorEastAsia" w:hAnsiTheme="majorBidi" w:cstheme="majorBidi"/>
                    <w:color w:val="212121"/>
                    <w:sz w:val="16"/>
                    <w:szCs w:val="16"/>
                  </w:rPr>
                </w:rPrChange>
              </w:rPr>
              <w:t>spatial</w:t>
            </w:r>
            <w:proofErr w:type="gramEnd"/>
            <w:r w:rsidRPr="00B653BA">
              <w:rPr>
                <w:rStyle w:val="n"/>
                <w:rFonts w:asciiTheme="majorBidi" w:eastAsiaTheme="majorEastAsia" w:hAnsiTheme="majorBidi" w:cstheme="majorBidi"/>
                <w:color w:val="212121"/>
                <w:sz w:val="16"/>
                <w:szCs w:val="16"/>
                <w:lang w:val="en-US"/>
                <w:rPrChange w:id="1394" w:author="Shirilord, Isaac (ARTORG)" w:date="2024-05-29T17:37:00Z">
                  <w:rPr>
                    <w:rStyle w:val="n"/>
                    <w:rFonts w:asciiTheme="majorBidi" w:eastAsiaTheme="majorEastAsia" w:hAnsiTheme="majorBidi" w:cstheme="majorBidi"/>
                    <w:color w:val="212121"/>
                    <w:sz w:val="16"/>
                    <w:szCs w:val="16"/>
                  </w:rPr>
                </w:rPrChange>
              </w:rPr>
              <w:t>_dims</w:t>
            </w:r>
            <w:proofErr w:type="spellEnd"/>
            <w:r w:rsidRPr="00B653BA">
              <w:rPr>
                <w:rStyle w:val="n"/>
                <w:rFonts w:asciiTheme="majorBidi" w:eastAsiaTheme="majorEastAsia" w:hAnsiTheme="majorBidi" w:cstheme="majorBidi"/>
                <w:color w:val="212121"/>
                <w:sz w:val="16"/>
                <w:szCs w:val="16"/>
                <w:lang w:val="en-US"/>
                <w:rPrChange w:id="1395" w:author="Shirilord, Isaac (ARTORG)" w:date="2024-05-29T17:37:00Z">
                  <w:rPr>
                    <w:rStyle w:val="n"/>
                    <w:rFonts w:asciiTheme="majorBidi" w:eastAsiaTheme="majorEastAsia" w:hAnsiTheme="majorBidi" w:cstheme="majorBidi"/>
                    <w:color w:val="212121"/>
                    <w:sz w:val="16"/>
                    <w:szCs w:val="16"/>
                  </w:rPr>
                </w:rPrChange>
              </w:rPr>
              <w:t xml:space="preserve">=3,    </w:t>
            </w:r>
            <w:proofErr w:type="spellStart"/>
            <w:r w:rsidRPr="00B653BA">
              <w:rPr>
                <w:rStyle w:val="n"/>
                <w:rFonts w:asciiTheme="majorBidi" w:eastAsiaTheme="majorEastAsia" w:hAnsiTheme="majorBidi" w:cstheme="majorBidi"/>
                <w:color w:val="212121"/>
                <w:sz w:val="16"/>
                <w:szCs w:val="16"/>
                <w:lang w:val="en-US"/>
                <w:rPrChange w:id="1396" w:author="Shirilord, Isaac (ARTORG)" w:date="2024-05-29T17:37:00Z">
                  <w:rPr>
                    <w:rStyle w:val="n"/>
                    <w:rFonts w:asciiTheme="majorBidi" w:eastAsiaTheme="majorEastAsia" w:hAnsiTheme="majorBidi" w:cstheme="majorBidi"/>
                    <w:color w:val="212121"/>
                    <w:sz w:val="16"/>
                    <w:szCs w:val="16"/>
                  </w:rPr>
                </w:rPrChange>
              </w:rPr>
              <w:t>in_channels</w:t>
            </w:r>
            <w:proofErr w:type="spellEnd"/>
            <w:r w:rsidRPr="00B653BA">
              <w:rPr>
                <w:rStyle w:val="n"/>
                <w:rFonts w:asciiTheme="majorBidi" w:eastAsiaTheme="majorEastAsia" w:hAnsiTheme="majorBidi" w:cstheme="majorBidi"/>
                <w:color w:val="212121"/>
                <w:sz w:val="16"/>
                <w:szCs w:val="16"/>
                <w:lang w:val="en-US"/>
                <w:rPrChange w:id="1397" w:author="Shirilord, Isaac (ARTORG)" w:date="2024-05-29T17:37:00Z">
                  <w:rPr>
                    <w:rStyle w:val="n"/>
                    <w:rFonts w:asciiTheme="majorBidi" w:eastAsiaTheme="majorEastAsia" w:hAnsiTheme="majorBidi" w:cstheme="majorBidi"/>
                    <w:color w:val="212121"/>
                    <w:sz w:val="16"/>
                    <w:szCs w:val="16"/>
                  </w:rPr>
                </w:rPrChange>
              </w:rPr>
              <w:t xml:space="preserve">=1,  </w:t>
            </w:r>
            <w:proofErr w:type="spellStart"/>
            <w:r w:rsidRPr="00B653BA">
              <w:rPr>
                <w:rStyle w:val="n"/>
                <w:rFonts w:asciiTheme="majorBidi" w:eastAsiaTheme="majorEastAsia" w:hAnsiTheme="majorBidi" w:cstheme="majorBidi"/>
                <w:color w:val="212121"/>
                <w:sz w:val="16"/>
                <w:szCs w:val="16"/>
                <w:lang w:val="en-US"/>
                <w:rPrChange w:id="1398" w:author="Shirilord, Isaac (ARTORG)" w:date="2024-05-29T17:37:00Z">
                  <w:rPr>
                    <w:rStyle w:val="n"/>
                    <w:rFonts w:asciiTheme="majorBidi" w:eastAsiaTheme="majorEastAsia" w:hAnsiTheme="majorBidi" w:cstheme="majorBidi"/>
                    <w:color w:val="212121"/>
                    <w:sz w:val="16"/>
                    <w:szCs w:val="16"/>
                  </w:rPr>
                </w:rPrChange>
              </w:rPr>
              <w:t>out_channels</w:t>
            </w:r>
            <w:proofErr w:type="spellEnd"/>
            <w:r w:rsidRPr="00B653BA">
              <w:rPr>
                <w:rStyle w:val="n"/>
                <w:rFonts w:asciiTheme="majorBidi" w:eastAsiaTheme="majorEastAsia" w:hAnsiTheme="majorBidi" w:cstheme="majorBidi"/>
                <w:color w:val="212121"/>
                <w:sz w:val="16"/>
                <w:szCs w:val="16"/>
                <w:lang w:val="en-US"/>
                <w:rPrChange w:id="1399" w:author="Shirilord, Isaac (ARTORG)" w:date="2024-05-29T17:37:00Z">
                  <w:rPr>
                    <w:rStyle w:val="n"/>
                    <w:rFonts w:asciiTheme="majorBidi" w:eastAsiaTheme="majorEastAsia" w:hAnsiTheme="majorBidi" w:cstheme="majorBidi"/>
                    <w:color w:val="212121"/>
                    <w:sz w:val="16"/>
                    <w:szCs w:val="16"/>
                  </w:rPr>
                </w:rPrChange>
              </w:rPr>
              <w:t xml:space="preserve">=1,    </w:t>
            </w:r>
            <w:proofErr w:type="spellStart"/>
            <w:r w:rsidRPr="00B653BA">
              <w:rPr>
                <w:rStyle w:val="n"/>
                <w:rFonts w:asciiTheme="majorBidi" w:eastAsiaTheme="majorEastAsia" w:hAnsiTheme="majorBidi" w:cstheme="majorBidi"/>
                <w:color w:val="212121"/>
                <w:sz w:val="16"/>
                <w:szCs w:val="16"/>
                <w:lang w:val="en-US"/>
                <w:rPrChange w:id="1400" w:author="Shirilord, Isaac (ARTORG)" w:date="2024-05-29T17:37:00Z">
                  <w:rPr>
                    <w:rStyle w:val="n"/>
                    <w:rFonts w:asciiTheme="majorBidi" w:eastAsiaTheme="majorEastAsia" w:hAnsiTheme="majorBidi" w:cstheme="majorBidi"/>
                    <w:color w:val="212121"/>
                    <w:sz w:val="16"/>
                    <w:szCs w:val="16"/>
                  </w:rPr>
                </w:rPrChange>
              </w:rPr>
              <w:t>kernel_size</w:t>
            </w:r>
            <w:proofErr w:type="spellEnd"/>
            <w:r w:rsidRPr="00B653BA">
              <w:rPr>
                <w:rStyle w:val="n"/>
                <w:rFonts w:asciiTheme="majorBidi" w:eastAsiaTheme="majorEastAsia" w:hAnsiTheme="majorBidi" w:cstheme="majorBidi"/>
                <w:color w:val="212121"/>
                <w:sz w:val="16"/>
                <w:szCs w:val="16"/>
                <w:lang w:val="en-US"/>
                <w:rPrChange w:id="1401" w:author="Shirilord, Isaac (ARTORG)" w:date="2024-05-29T17:37:00Z">
                  <w:rPr>
                    <w:rStyle w:val="n"/>
                    <w:rFonts w:asciiTheme="majorBidi" w:eastAsiaTheme="majorEastAsia" w:hAnsiTheme="majorBidi" w:cstheme="majorBidi"/>
                    <w:color w:val="212121"/>
                    <w:sz w:val="16"/>
                    <w:szCs w:val="16"/>
                  </w:rPr>
                </w:rPrChange>
              </w:rPr>
              <w:t xml:space="preserve">=kernels,  strides=strides,     </w:t>
            </w:r>
            <w:proofErr w:type="spellStart"/>
            <w:r w:rsidRPr="00B653BA">
              <w:rPr>
                <w:rStyle w:val="n"/>
                <w:rFonts w:asciiTheme="majorBidi" w:eastAsiaTheme="majorEastAsia" w:hAnsiTheme="majorBidi" w:cstheme="majorBidi"/>
                <w:color w:val="212121"/>
                <w:sz w:val="16"/>
                <w:szCs w:val="16"/>
                <w:lang w:val="en-US"/>
                <w:rPrChange w:id="1402" w:author="Shirilord, Isaac (ARTORG)" w:date="2024-05-29T17:37:00Z">
                  <w:rPr>
                    <w:rStyle w:val="n"/>
                    <w:rFonts w:asciiTheme="majorBidi" w:eastAsiaTheme="majorEastAsia" w:hAnsiTheme="majorBidi" w:cstheme="majorBidi"/>
                    <w:color w:val="212121"/>
                    <w:sz w:val="16"/>
                    <w:szCs w:val="16"/>
                  </w:rPr>
                </w:rPrChange>
              </w:rPr>
              <w:t>upsample_kernel_size</w:t>
            </w:r>
            <w:proofErr w:type="spellEnd"/>
            <w:r w:rsidRPr="00B653BA">
              <w:rPr>
                <w:rStyle w:val="n"/>
                <w:rFonts w:asciiTheme="majorBidi" w:eastAsiaTheme="majorEastAsia" w:hAnsiTheme="majorBidi" w:cstheme="majorBidi"/>
                <w:color w:val="212121"/>
                <w:sz w:val="16"/>
                <w:szCs w:val="16"/>
                <w:lang w:val="en-US"/>
                <w:rPrChange w:id="1403" w:author="Shirilord, Isaac (ARTORG)" w:date="2024-05-29T17:37:00Z">
                  <w:rPr>
                    <w:rStyle w:val="n"/>
                    <w:rFonts w:asciiTheme="majorBidi" w:eastAsiaTheme="majorEastAsia" w:hAnsiTheme="majorBidi" w:cstheme="majorBidi"/>
                    <w:color w:val="212121"/>
                    <w:sz w:val="16"/>
                    <w:szCs w:val="16"/>
                  </w:rPr>
                </w:rPrChange>
              </w:rPr>
              <w:t xml:space="preserve">=strides[1:], </w:t>
            </w:r>
            <w:proofErr w:type="spellStart"/>
            <w:r w:rsidRPr="00B653BA">
              <w:rPr>
                <w:rStyle w:val="n"/>
                <w:rFonts w:asciiTheme="majorBidi" w:eastAsiaTheme="majorEastAsia" w:hAnsiTheme="majorBidi" w:cstheme="majorBidi"/>
                <w:color w:val="212121"/>
                <w:sz w:val="16"/>
                <w:szCs w:val="16"/>
                <w:lang w:val="en-US"/>
                <w:rPrChange w:id="1404" w:author="Shirilord, Isaac (ARTORG)" w:date="2024-05-29T17:37:00Z">
                  <w:rPr>
                    <w:rStyle w:val="n"/>
                    <w:rFonts w:asciiTheme="majorBidi" w:eastAsiaTheme="majorEastAsia" w:hAnsiTheme="majorBidi" w:cstheme="majorBidi"/>
                    <w:color w:val="212121"/>
                    <w:sz w:val="16"/>
                    <w:szCs w:val="16"/>
                  </w:rPr>
                </w:rPrChange>
              </w:rPr>
              <w:t>norm_name</w:t>
            </w:r>
            <w:proofErr w:type="spellEnd"/>
            <w:r w:rsidRPr="00B653BA">
              <w:rPr>
                <w:rStyle w:val="n"/>
                <w:rFonts w:asciiTheme="majorBidi" w:eastAsiaTheme="majorEastAsia" w:hAnsiTheme="majorBidi" w:cstheme="majorBidi"/>
                <w:color w:val="212121"/>
                <w:sz w:val="16"/>
                <w:szCs w:val="16"/>
                <w:lang w:val="en-US"/>
                <w:rPrChange w:id="1405" w:author="Shirilord, Isaac (ARTORG)" w:date="2024-05-29T17:37:00Z">
                  <w:rPr>
                    <w:rStyle w:val="n"/>
                    <w:rFonts w:asciiTheme="majorBidi" w:eastAsiaTheme="majorEastAsia" w:hAnsiTheme="majorBidi" w:cstheme="majorBidi"/>
                    <w:color w:val="212121"/>
                    <w:sz w:val="16"/>
                    <w:szCs w:val="16"/>
                  </w:rPr>
                </w:rPrChange>
              </w:rPr>
              <w:t xml:space="preserve">="INSTANCE",     </w:t>
            </w:r>
            <w:proofErr w:type="spellStart"/>
            <w:r w:rsidRPr="00B653BA">
              <w:rPr>
                <w:rStyle w:val="n"/>
                <w:rFonts w:asciiTheme="majorBidi" w:eastAsiaTheme="majorEastAsia" w:hAnsiTheme="majorBidi" w:cstheme="majorBidi"/>
                <w:color w:val="212121"/>
                <w:sz w:val="16"/>
                <w:szCs w:val="16"/>
                <w:lang w:val="en-US"/>
                <w:rPrChange w:id="1406" w:author="Shirilord, Isaac (ARTORG)" w:date="2024-05-29T17:37:00Z">
                  <w:rPr>
                    <w:rStyle w:val="n"/>
                    <w:rFonts w:asciiTheme="majorBidi" w:eastAsiaTheme="majorEastAsia" w:hAnsiTheme="majorBidi" w:cstheme="majorBidi"/>
                    <w:color w:val="212121"/>
                    <w:sz w:val="16"/>
                    <w:szCs w:val="16"/>
                  </w:rPr>
                </w:rPrChange>
              </w:rPr>
              <w:t>deep_supervision</w:t>
            </w:r>
            <w:proofErr w:type="spellEnd"/>
            <w:r w:rsidRPr="00B653BA">
              <w:rPr>
                <w:rStyle w:val="n"/>
                <w:rFonts w:asciiTheme="majorBidi" w:eastAsiaTheme="majorEastAsia" w:hAnsiTheme="majorBidi" w:cstheme="majorBidi"/>
                <w:color w:val="212121"/>
                <w:sz w:val="16"/>
                <w:szCs w:val="16"/>
                <w:lang w:val="en-US"/>
                <w:rPrChange w:id="1407" w:author="Shirilord, Isaac (ARTORG)" w:date="2024-05-29T17:37:00Z">
                  <w:rPr>
                    <w:rStyle w:val="n"/>
                    <w:rFonts w:asciiTheme="majorBidi" w:eastAsiaTheme="majorEastAsia" w:hAnsiTheme="majorBidi" w:cstheme="majorBidi"/>
                    <w:color w:val="212121"/>
                    <w:sz w:val="16"/>
                    <w:szCs w:val="16"/>
                  </w:rPr>
                </w:rPrChange>
              </w:rPr>
              <w:t xml:space="preserve">=True, </w:t>
            </w:r>
            <w:proofErr w:type="spellStart"/>
            <w:r w:rsidRPr="00B653BA">
              <w:rPr>
                <w:rStyle w:val="n"/>
                <w:rFonts w:asciiTheme="majorBidi" w:eastAsiaTheme="majorEastAsia" w:hAnsiTheme="majorBidi" w:cstheme="majorBidi"/>
                <w:color w:val="212121"/>
                <w:sz w:val="16"/>
                <w:szCs w:val="16"/>
                <w:lang w:val="en-US"/>
                <w:rPrChange w:id="1408" w:author="Shirilord, Isaac (ARTORG)" w:date="2024-05-29T17:37:00Z">
                  <w:rPr>
                    <w:rStyle w:val="n"/>
                    <w:rFonts w:asciiTheme="majorBidi" w:eastAsiaTheme="majorEastAsia" w:hAnsiTheme="majorBidi" w:cstheme="majorBidi"/>
                    <w:color w:val="212121"/>
                    <w:sz w:val="16"/>
                    <w:szCs w:val="16"/>
                  </w:rPr>
                </w:rPrChange>
              </w:rPr>
              <w:t>deep_supr_num</w:t>
            </w:r>
            <w:proofErr w:type="spellEnd"/>
            <w:r w:rsidRPr="00B653BA">
              <w:rPr>
                <w:rStyle w:val="n"/>
                <w:rFonts w:asciiTheme="majorBidi" w:eastAsiaTheme="majorEastAsia" w:hAnsiTheme="majorBidi" w:cstheme="majorBidi"/>
                <w:color w:val="212121"/>
                <w:sz w:val="16"/>
                <w:szCs w:val="16"/>
                <w:lang w:val="en-US"/>
                <w:rPrChange w:id="1409" w:author="Shirilord, Isaac (ARTORG)" w:date="2024-05-29T17:37:00Z">
                  <w:rPr>
                    <w:rStyle w:val="n"/>
                    <w:rFonts w:asciiTheme="majorBidi" w:eastAsiaTheme="majorEastAsia" w:hAnsiTheme="majorBidi" w:cstheme="majorBidi"/>
                    <w:color w:val="212121"/>
                    <w:sz w:val="16"/>
                    <w:szCs w:val="16"/>
                  </w:rPr>
                </w:rPrChange>
              </w:rPr>
              <w:t>=2,)</w:t>
            </w:r>
          </w:p>
        </w:tc>
      </w:tr>
    </w:tbl>
    <w:p w14:paraId="3FEF3B3F" w14:textId="77777777" w:rsidR="00250867" w:rsidRPr="00B653BA" w:rsidRDefault="00250867" w:rsidP="00250867">
      <w:pPr>
        <w:pStyle w:val="NormalWeb"/>
        <w:rPr>
          <w:rFonts w:asciiTheme="majorBidi" w:eastAsiaTheme="minorHAnsi" w:hAnsiTheme="majorBidi" w:cstheme="majorBidi"/>
          <w:sz w:val="22"/>
          <w:szCs w:val="22"/>
          <w:lang w:val="en-US" w:bidi="fa-IR"/>
          <w:rPrChange w:id="1410" w:author="Shirilord, Isaac (ARTORG)" w:date="2024-05-29T17:37:00Z">
            <w:rPr>
              <w:rFonts w:asciiTheme="majorBidi" w:eastAsiaTheme="minorHAnsi" w:hAnsiTheme="majorBidi" w:cstheme="majorBidi"/>
              <w:sz w:val="22"/>
              <w:szCs w:val="22"/>
              <w:lang w:bidi="fa-IR"/>
            </w:rPr>
          </w:rPrChange>
        </w:rPr>
      </w:pPr>
      <w:r w:rsidRPr="00B653BA">
        <w:rPr>
          <w:rFonts w:asciiTheme="majorBidi" w:eastAsiaTheme="minorHAnsi" w:hAnsiTheme="majorBidi" w:cstheme="majorBidi"/>
          <w:sz w:val="22"/>
          <w:szCs w:val="22"/>
          <w:lang w:val="en-US" w:bidi="fa-IR"/>
          <w:rPrChange w:id="1411" w:author="Shirilord, Isaac (ARTORG)" w:date="2024-05-29T17:37:00Z">
            <w:rPr>
              <w:rFonts w:asciiTheme="majorBidi" w:eastAsiaTheme="minorHAnsi" w:hAnsiTheme="majorBidi" w:cstheme="majorBidi"/>
              <w:sz w:val="22"/>
              <w:szCs w:val="22"/>
              <w:lang w:bidi="fa-IR"/>
            </w:rPr>
          </w:rPrChange>
        </w:rPr>
        <w:t xml:space="preserve">After these improvements, finally we could decrease the validation loss from around 0.2 at the </w:t>
      </w:r>
      <w:proofErr w:type="gramStart"/>
      <w:r w:rsidRPr="00B653BA">
        <w:rPr>
          <w:rFonts w:asciiTheme="majorBidi" w:eastAsiaTheme="minorHAnsi" w:hAnsiTheme="majorBidi" w:cstheme="majorBidi"/>
          <w:sz w:val="22"/>
          <w:szCs w:val="22"/>
          <w:lang w:val="en-US" w:bidi="fa-IR"/>
          <w:rPrChange w:id="1412" w:author="Shirilord, Isaac (ARTORG)" w:date="2024-05-29T17:37:00Z">
            <w:rPr>
              <w:rFonts w:asciiTheme="majorBidi" w:eastAsiaTheme="minorHAnsi" w:hAnsiTheme="majorBidi" w:cstheme="majorBidi"/>
              <w:sz w:val="22"/>
              <w:szCs w:val="22"/>
              <w:lang w:bidi="fa-IR"/>
            </w:rPr>
          </w:rPrChange>
        </w:rPr>
        <w:t>initially</w:t>
      </w:r>
      <w:proofErr w:type="gramEnd"/>
      <w:r w:rsidRPr="00B653BA">
        <w:rPr>
          <w:rFonts w:asciiTheme="majorBidi" w:eastAsiaTheme="minorHAnsi" w:hAnsiTheme="majorBidi" w:cstheme="majorBidi"/>
          <w:sz w:val="22"/>
          <w:szCs w:val="22"/>
          <w:lang w:val="en-US" w:bidi="fa-IR"/>
          <w:rPrChange w:id="1413" w:author="Shirilord, Isaac (ARTORG)" w:date="2024-05-29T17:37:00Z">
            <w:rPr>
              <w:rFonts w:asciiTheme="majorBidi" w:eastAsiaTheme="minorHAnsi" w:hAnsiTheme="majorBidi" w:cstheme="majorBidi"/>
              <w:sz w:val="22"/>
              <w:szCs w:val="22"/>
              <w:lang w:bidi="fa-IR"/>
            </w:rPr>
          </w:rPrChange>
        </w:rPr>
        <w:t xml:space="preserve"> trials to the 0.0664. </w:t>
      </w:r>
    </w:p>
    <w:p w14:paraId="57C0B11C" w14:textId="77777777" w:rsidR="00250867" w:rsidRPr="00B653BA" w:rsidRDefault="00250867" w:rsidP="002508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heme="majorBidi" w:hAnsiTheme="majorBidi" w:cstheme="majorBidi"/>
          <w:lang w:val="en-US"/>
          <w:rPrChange w:id="1414" w:author="Shirilord, Isaac (ARTORG)" w:date="2024-05-29T17:37:00Z">
            <w:rPr>
              <w:rFonts w:asciiTheme="majorBidi" w:hAnsiTheme="majorBidi" w:cstheme="majorBidi"/>
            </w:rPr>
          </w:rPrChange>
        </w:rPr>
      </w:pPr>
      <w:r w:rsidRPr="00B653BA">
        <w:rPr>
          <w:rFonts w:asciiTheme="majorBidi" w:hAnsiTheme="majorBidi" w:cstheme="majorBidi"/>
          <w:highlight w:val="yellow"/>
          <w:lang w:val="en-US"/>
          <w:rPrChange w:id="1415" w:author="Shirilord, Isaac (ARTORG)" w:date="2024-05-29T17:37:00Z">
            <w:rPr>
              <w:rFonts w:asciiTheme="majorBidi" w:hAnsiTheme="majorBidi" w:cstheme="majorBidi"/>
              <w:highlight w:val="yellow"/>
            </w:rPr>
          </w:rPrChange>
        </w:rPr>
        <w:t>To enhance the robustness of our model, we implemented specific data augmentations. These included adding rotations of ±15 degrees and increasing the number of samples per patient from 4 to 20.</w:t>
      </w:r>
    </w:p>
    <w:p w14:paraId="1657551E" w14:textId="77777777" w:rsidR="00250867" w:rsidRPr="00B653BA" w:rsidRDefault="00250867" w:rsidP="002508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heme="majorBidi" w:eastAsia="Times New Roman" w:hAnsiTheme="majorBidi" w:cstheme="majorBidi"/>
          <w:sz w:val="20"/>
          <w:szCs w:val="20"/>
          <w:lang w:val="en-US"/>
          <w:rPrChange w:id="1416" w:author="Shirilord, Isaac (ARTORG)" w:date="2024-05-29T17:37:00Z">
            <w:rPr>
              <w:rFonts w:asciiTheme="majorBidi" w:eastAsia="Times New Roman" w:hAnsiTheme="majorBidi" w:cstheme="majorBidi"/>
              <w:sz w:val="20"/>
              <w:szCs w:val="20"/>
            </w:rPr>
          </w:rPrChange>
        </w:rPr>
      </w:pPr>
      <w:r w:rsidRPr="00B653BA">
        <w:rPr>
          <w:rFonts w:asciiTheme="majorBidi" w:hAnsiTheme="majorBidi" w:cstheme="majorBidi"/>
          <w:noProof/>
          <w:lang w:val="en-US"/>
          <w:rPrChange w:id="1417" w:author="Shirilord, Isaac (ARTORG)" w:date="2024-05-29T17:37:00Z">
            <w:rPr>
              <w:rFonts w:asciiTheme="majorBidi" w:hAnsiTheme="majorBidi" w:cstheme="majorBidi"/>
              <w:noProof/>
            </w:rPr>
          </w:rPrChange>
        </w:rPr>
        <w:drawing>
          <wp:anchor distT="0" distB="0" distL="114300" distR="114300" simplePos="0" relativeHeight="251661312" behindDoc="0" locked="0" layoutInCell="1" allowOverlap="1" wp14:anchorId="13A024A7" wp14:editId="19826331">
            <wp:simplePos x="0" y="0"/>
            <wp:positionH relativeFrom="margin">
              <wp:posOffset>1482725</wp:posOffset>
            </wp:positionH>
            <wp:positionV relativeFrom="paragraph">
              <wp:posOffset>440690</wp:posOffset>
            </wp:positionV>
            <wp:extent cx="3168015" cy="1391285"/>
            <wp:effectExtent l="0" t="0" r="0" b="0"/>
            <wp:wrapThrough wrapText="bothSides">
              <wp:wrapPolygon edited="0">
                <wp:start x="0" y="0"/>
                <wp:lineTo x="0" y="21294"/>
                <wp:lineTo x="21431" y="21294"/>
                <wp:lineTo x="21431" y="0"/>
                <wp:lineTo x="0" y="0"/>
              </wp:wrapPolygon>
            </wp:wrapThrough>
            <wp:docPr id="1007719730" name="Picture 24" descr="A graph of a person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19730" name="Picture 24" descr="A graph of a person with blue and orange lines&#10;&#10;Description automatically generated"/>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2276" t="5246" b="4008"/>
                    <a:stretch/>
                  </pic:blipFill>
                  <pic:spPr bwMode="auto">
                    <a:xfrm>
                      <a:off x="0" y="0"/>
                      <a:ext cx="3168015" cy="13912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653BA">
        <w:rPr>
          <w:rFonts w:asciiTheme="majorBidi" w:hAnsiTheme="majorBidi" w:cstheme="majorBidi"/>
          <w:noProof/>
          <w:lang w:val="en-US"/>
          <w:rPrChange w:id="1418" w:author="Shirilord, Isaac (ARTORG)" w:date="2024-05-29T17:37:00Z">
            <w:rPr>
              <w:rFonts w:asciiTheme="majorBidi" w:hAnsiTheme="majorBidi" w:cstheme="majorBidi"/>
              <w:noProof/>
            </w:rPr>
          </w:rPrChange>
        </w:rPr>
        <w:drawing>
          <wp:anchor distT="0" distB="0" distL="114300" distR="114300" simplePos="0" relativeHeight="251667456" behindDoc="1" locked="0" layoutInCell="1" allowOverlap="1" wp14:anchorId="1379332C" wp14:editId="6F546319">
            <wp:simplePos x="0" y="0"/>
            <wp:positionH relativeFrom="column">
              <wp:posOffset>123052</wp:posOffset>
            </wp:positionH>
            <wp:positionV relativeFrom="paragraph">
              <wp:posOffset>272857</wp:posOffset>
            </wp:positionV>
            <wp:extent cx="4583927" cy="2193947"/>
            <wp:effectExtent l="0" t="0" r="7620" b="0"/>
            <wp:wrapNone/>
            <wp:docPr id="204879426" name="Picture 23" descr="A graph with a number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16496" name="Picture 23" descr="A graph with a number of lines&#10;&#10;Description automatically generated with medium confidenc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83927" cy="219394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81422C" w14:textId="77777777" w:rsidR="00B375AC" w:rsidRDefault="00250867" w:rsidP="00B375A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pPr>
      <w:r w:rsidRPr="00B653BA">
        <w:rPr>
          <w:rFonts w:asciiTheme="majorBidi" w:hAnsiTheme="majorBidi" w:cstheme="majorBidi"/>
          <w:noProof/>
          <w:lang w:val="en-US"/>
          <w:rPrChange w:id="1419" w:author="Shirilord, Isaac (ARTORG)" w:date="2024-05-29T17:37:00Z">
            <w:rPr>
              <w:rFonts w:asciiTheme="majorBidi" w:hAnsiTheme="majorBidi" w:cstheme="majorBidi"/>
              <w:noProof/>
            </w:rPr>
          </w:rPrChange>
        </w:rPr>
        <w:drawing>
          <wp:inline distT="0" distB="0" distL="0" distR="0" wp14:anchorId="22B0A369" wp14:editId="6D79C257">
            <wp:extent cx="4723894" cy="2600077"/>
            <wp:effectExtent l="0" t="0" r="635" b="0"/>
            <wp:docPr id="416095396" name="Picture 22" descr="A collage of images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95396" name="Picture 22" descr="A collage of images of a person's body&#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771039" cy="2626026"/>
                    </a:xfrm>
                    <a:prstGeom prst="rect">
                      <a:avLst/>
                    </a:prstGeom>
                    <a:noFill/>
                    <a:ln>
                      <a:noFill/>
                    </a:ln>
                  </pic:spPr>
                </pic:pic>
              </a:graphicData>
            </a:graphic>
          </wp:inline>
        </w:drawing>
      </w:r>
    </w:p>
    <w:p w14:paraId="6F1024EA" w14:textId="3A093BF8" w:rsidR="00250867" w:rsidRPr="00B375AC" w:rsidRDefault="00B375AC" w:rsidP="00B375AC">
      <w:pPr>
        <w:pStyle w:val="Caption"/>
        <w:rPr>
          <w:color w:val="auto"/>
          <w:lang w:val="en-US"/>
          <w:rPrChange w:id="1420" w:author="Shirilord, Isaac (ARTORG)" w:date="2024-05-29T17:37:00Z">
            <w:rPr>
              <w:lang w:bidi="fa-IR"/>
            </w:rPr>
          </w:rPrChange>
        </w:rPr>
      </w:pPr>
      <w:r>
        <w:t xml:space="preserve">Fig </w:t>
      </w:r>
      <w:r>
        <w:fldChar w:fldCharType="begin"/>
      </w:r>
      <w:r>
        <w:instrText xml:space="preserve"> SEQ Fig \* ARABIC </w:instrText>
      </w:r>
      <w:r>
        <w:fldChar w:fldCharType="separate"/>
      </w:r>
      <w:r>
        <w:rPr>
          <w:noProof/>
        </w:rPr>
        <w:t>6</w:t>
      </w:r>
      <w:r>
        <w:fldChar w:fldCharType="end"/>
      </w:r>
      <w:r>
        <w:t xml:space="preserve">: </w:t>
      </w:r>
      <w:r w:rsidRPr="00B653BA">
        <w:rPr>
          <w:lang w:val="en-US"/>
          <w:rPrChange w:id="1421" w:author="Shirilord, Isaac (ARTORG)" w:date="2024-05-29T17:37:00Z">
            <w:rPr/>
          </w:rPrChange>
        </w:rPr>
        <w:t>top: Training and validation loss for 2D-Unet model, bottom: Sample slice of output, Best Metric: 0.206, Epoch: 48</w:t>
      </w:r>
    </w:p>
    <w:p w14:paraId="5965061D" w14:textId="77777777" w:rsidR="00250867" w:rsidRPr="00B653BA" w:rsidRDefault="00250867" w:rsidP="00250867">
      <w:pPr>
        <w:pStyle w:val="NormalWeb"/>
        <w:rPr>
          <w:rFonts w:asciiTheme="majorBidi" w:eastAsiaTheme="minorHAnsi" w:hAnsiTheme="majorBidi" w:cstheme="majorBidi"/>
          <w:sz w:val="22"/>
          <w:szCs w:val="22"/>
          <w:lang w:val="en-US" w:bidi="fa-IR"/>
          <w:rPrChange w:id="1422" w:author="Shirilord, Isaac (ARTORG)" w:date="2024-05-29T17:37:00Z">
            <w:rPr>
              <w:rFonts w:asciiTheme="majorBidi" w:eastAsiaTheme="minorHAnsi" w:hAnsiTheme="majorBidi" w:cstheme="majorBidi"/>
              <w:sz w:val="22"/>
              <w:szCs w:val="22"/>
              <w:lang w:bidi="fa-IR"/>
            </w:rPr>
          </w:rPrChange>
        </w:rPr>
      </w:pPr>
      <w:r w:rsidRPr="00B653BA">
        <w:rPr>
          <w:rFonts w:asciiTheme="majorBidi" w:eastAsiaTheme="minorHAnsi" w:hAnsiTheme="majorBidi" w:cstheme="majorBidi"/>
          <w:sz w:val="22"/>
          <w:szCs w:val="22"/>
          <w:lang w:val="en-US" w:bidi="fa-IR"/>
          <w:rPrChange w:id="1423" w:author="Shirilord, Isaac (ARTORG)" w:date="2024-05-29T17:37:00Z">
            <w:rPr>
              <w:rFonts w:asciiTheme="majorBidi" w:eastAsiaTheme="minorHAnsi" w:hAnsiTheme="majorBidi" w:cstheme="majorBidi"/>
              <w:sz w:val="22"/>
              <w:szCs w:val="22"/>
              <w:lang w:bidi="fa-IR"/>
            </w:rPr>
          </w:rPrChange>
        </w:rPr>
        <w:t>Here are some other metric errors from the beginning of this research:</w:t>
      </w:r>
    </w:p>
    <w:tbl>
      <w:tblPr>
        <w:tblStyle w:val="TableGrid"/>
        <w:tblW w:w="0" w:type="auto"/>
        <w:tblLook w:val="04A0" w:firstRow="1" w:lastRow="0" w:firstColumn="1" w:lastColumn="0" w:noHBand="0" w:noVBand="1"/>
      </w:tblPr>
      <w:tblGrid>
        <w:gridCol w:w="2263"/>
        <w:gridCol w:w="3828"/>
      </w:tblGrid>
      <w:tr w:rsidR="00250867" w:rsidRPr="00B653BA" w14:paraId="6B5A0A6B" w14:textId="77777777" w:rsidTr="00D06CBC">
        <w:tc>
          <w:tcPr>
            <w:tcW w:w="2263" w:type="dxa"/>
          </w:tcPr>
          <w:p w14:paraId="13A86FF6" w14:textId="77777777" w:rsidR="00250867" w:rsidRPr="00B653BA" w:rsidRDefault="00250867" w:rsidP="00D06CBC">
            <w:pPr>
              <w:pStyle w:val="NormalWeb"/>
              <w:spacing w:before="0" w:beforeAutospacing="0" w:after="0" w:afterAutospacing="0"/>
              <w:ind w:left="-57" w:right="57"/>
              <w:rPr>
                <w:rFonts w:asciiTheme="majorBidi" w:hAnsiTheme="majorBidi" w:cstheme="majorBidi"/>
                <w:sz w:val="18"/>
                <w:szCs w:val="18"/>
                <w:lang w:val="en-US"/>
                <w:rPrChange w:id="1424"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425" w:author="Shirilord, Isaac (ARTORG)" w:date="2024-05-29T17:37:00Z">
                  <w:rPr>
                    <w:rFonts w:asciiTheme="majorBidi" w:hAnsiTheme="majorBidi" w:cstheme="majorBidi"/>
                    <w:sz w:val="18"/>
                    <w:szCs w:val="18"/>
                  </w:rPr>
                </w:rPrChange>
              </w:rPr>
              <w:lastRenderedPageBreak/>
              <w:t>At early stage</w:t>
            </w:r>
          </w:p>
        </w:tc>
        <w:tc>
          <w:tcPr>
            <w:tcW w:w="3828" w:type="dxa"/>
          </w:tcPr>
          <w:p w14:paraId="3FDBF9A6" w14:textId="77777777" w:rsidR="00250867" w:rsidRPr="00B653BA" w:rsidRDefault="00250867" w:rsidP="00D06CBC">
            <w:pPr>
              <w:pStyle w:val="NormalWeb"/>
              <w:spacing w:before="0" w:beforeAutospacing="0" w:after="0" w:afterAutospacing="0"/>
              <w:ind w:left="-57" w:right="57"/>
              <w:rPr>
                <w:rFonts w:asciiTheme="majorBidi" w:hAnsiTheme="majorBidi" w:cstheme="majorBidi"/>
                <w:sz w:val="18"/>
                <w:szCs w:val="18"/>
                <w:lang w:val="en-US"/>
                <w:rPrChange w:id="1426"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427" w:author="Shirilord, Isaac (ARTORG)" w:date="2024-05-29T17:37:00Z">
                  <w:rPr>
                    <w:rFonts w:asciiTheme="majorBidi" w:hAnsiTheme="majorBidi" w:cstheme="majorBidi"/>
                    <w:sz w:val="18"/>
                    <w:szCs w:val="18"/>
                  </w:rPr>
                </w:rPrChange>
              </w:rPr>
              <w:t>ME: 0.64</w:t>
            </w:r>
          </w:p>
          <w:p w14:paraId="75052181" w14:textId="77777777" w:rsidR="00250867" w:rsidRPr="00B653BA" w:rsidRDefault="00250867" w:rsidP="00D06CBC">
            <w:pPr>
              <w:pStyle w:val="NormalWeb"/>
              <w:spacing w:before="0" w:beforeAutospacing="0" w:after="0" w:afterAutospacing="0"/>
              <w:ind w:left="-57" w:right="57"/>
              <w:rPr>
                <w:rFonts w:asciiTheme="majorBidi" w:hAnsiTheme="majorBidi" w:cstheme="majorBidi"/>
                <w:sz w:val="18"/>
                <w:szCs w:val="18"/>
                <w:lang w:val="en-US"/>
                <w:rPrChange w:id="1428"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429" w:author="Shirilord, Isaac (ARTORG)" w:date="2024-05-29T17:37:00Z">
                  <w:rPr>
                    <w:rFonts w:asciiTheme="majorBidi" w:hAnsiTheme="majorBidi" w:cstheme="majorBidi"/>
                    <w:sz w:val="18"/>
                    <w:szCs w:val="18"/>
                  </w:rPr>
                </w:rPrChange>
              </w:rPr>
              <w:t>MAE: 0.95</w:t>
            </w:r>
          </w:p>
          <w:p w14:paraId="60E347A6" w14:textId="77777777" w:rsidR="00250867" w:rsidRPr="00B653BA" w:rsidRDefault="00250867" w:rsidP="00D06CBC">
            <w:pPr>
              <w:pStyle w:val="NormalWeb"/>
              <w:spacing w:before="0" w:beforeAutospacing="0" w:after="0" w:afterAutospacing="0"/>
              <w:ind w:left="-57" w:right="57"/>
              <w:rPr>
                <w:rFonts w:asciiTheme="majorBidi" w:hAnsiTheme="majorBidi" w:cstheme="majorBidi"/>
                <w:sz w:val="18"/>
                <w:szCs w:val="18"/>
                <w:lang w:val="en-US"/>
                <w:rPrChange w:id="1430"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431" w:author="Shirilord, Isaac (ARTORG)" w:date="2024-05-29T17:37:00Z">
                  <w:rPr>
                    <w:rFonts w:asciiTheme="majorBidi" w:hAnsiTheme="majorBidi" w:cstheme="majorBidi"/>
                    <w:sz w:val="18"/>
                    <w:szCs w:val="18"/>
                  </w:rPr>
                </w:rPrChange>
              </w:rPr>
              <w:t>RE: 193.7%</w:t>
            </w:r>
          </w:p>
          <w:p w14:paraId="0A4099D4" w14:textId="77777777" w:rsidR="00250867" w:rsidRPr="00B653BA" w:rsidRDefault="00250867" w:rsidP="00D06CBC">
            <w:pPr>
              <w:pStyle w:val="NormalWeb"/>
              <w:spacing w:before="0" w:beforeAutospacing="0" w:after="0" w:afterAutospacing="0"/>
              <w:ind w:left="-57" w:right="57"/>
              <w:rPr>
                <w:rFonts w:asciiTheme="majorBidi" w:hAnsiTheme="majorBidi" w:cstheme="majorBidi"/>
                <w:sz w:val="18"/>
                <w:szCs w:val="18"/>
                <w:lang w:val="en-US"/>
                <w:rPrChange w:id="1432"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433" w:author="Shirilord, Isaac (ARTORG)" w:date="2024-05-29T17:37:00Z">
                  <w:rPr>
                    <w:rFonts w:asciiTheme="majorBidi" w:hAnsiTheme="majorBidi" w:cstheme="majorBidi"/>
                    <w:sz w:val="18"/>
                    <w:szCs w:val="18"/>
                  </w:rPr>
                </w:rPrChange>
              </w:rPr>
              <w:t>ARE: 199.0%</w:t>
            </w:r>
          </w:p>
        </w:tc>
      </w:tr>
      <w:tr w:rsidR="00250867" w:rsidRPr="00B653BA" w14:paraId="680652EB" w14:textId="77777777" w:rsidTr="00D06CBC">
        <w:tc>
          <w:tcPr>
            <w:tcW w:w="2263" w:type="dxa"/>
          </w:tcPr>
          <w:p w14:paraId="784E91BF" w14:textId="77777777" w:rsidR="00250867" w:rsidRPr="00B653BA" w:rsidRDefault="00250867" w:rsidP="00D06CBC">
            <w:pPr>
              <w:pStyle w:val="NormalWeb"/>
              <w:spacing w:before="0" w:beforeAutospacing="0" w:after="0" w:afterAutospacing="0"/>
              <w:ind w:left="-57" w:right="57"/>
              <w:rPr>
                <w:rFonts w:asciiTheme="majorBidi" w:hAnsiTheme="majorBidi" w:cstheme="majorBidi"/>
                <w:sz w:val="18"/>
                <w:szCs w:val="18"/>
                <w:lang w:val="en-US"/>
                <w:rPrChange w:id="1434"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435" w:author="Shirilord, Isaac (ARTORG)" w:date="2024-05-29T17:37:00Z">
                  <w:rPr>
                    <w:rFonts w:asciiTheme="majorBidi" w:hAnsiTheme="majorBidi" w:cstheme="majorBidi"/>
                    <w:sz w:val="18"/>
                    <w:szCs w:val="18"/>
                  </w:rPr>
                </w:rPrChange>
              </w:rPr>
              <w:t xml:space="preserve">Using </w:t>
            </w:r>
            <w:proofErr w:type="spellStart"/>
            <w:r w:rsidRPr="00B653BA">
              <w:rPr>
                <w:rFonts w:asciiTheme="majorBidi" w:hAnsiTheme="majorBidi" w:cstheme="majorBidi"/>
                <w:sz w:val="18"/>
                <w:szCs w:val="18"/>
                <w:lang w:val="en-US"/>
                <w:rPrChange w:id="1436" w:author="Shirilord, Isaac (ARTORG)" w:date="2024-05-29T17:37:00Z">
                  <w:rPr>
                    <w:rFonts w:asciiTheme="majorBidi" w:hAnsiTheme="majorBidi" w:cstheme="majorBidi"/>
                    <w:sz w:val="18"/>
                    <w:szCs w:val="18"/>
                  </w:rPr>
                </w:rPrChange>
              </w:rPr>
              <w:t>Unet</w:t>
            </w:r>
            <w:proofErr w:type="spellEnd"/>
          </w:p>
        </w:tc>
        <w:tc>
          <w:tcPr>
            <w:tcW w:w="3828" w:type="dxa"/>
          </w:tcPr>
          <w:p w14:paraId="793A355C" w14:textId="77777777" w:rsidR="00250867" w:rsidRPr="00B653BA" w:rsidRDefault="00250867" w:rsidP="00D06CBC">
            <w:pPr>
              <w:pStyle w:val="HTMLPreformatted"/>
              <w:shd w:val="clear" w:color="auto" w:fill="FFFFFF"/>
              <w:ind w:left="-57" w:right="57"/>
              <w:rPr>
                <w:rFonts w:asciiTheme="majorBidi" w:hAnsiTheme="majorBidi" w:cstheme="majorBidi"/>
                <w:sz w:val="18"/>
                <w:szCs w:val="18"/>
                <w:lang w:val="en-US"/>
                <w:rPrChange w:id="1437"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438" w:author="Shirilord, Isaac (ARTORG)" w:date="2024-05-29T17:37:00Z">
                  <w:rPr>
                    <w:rFonts w:asciiTheme="majorBidi" w:hAnsiTheme="majorBidi" w:cstheme="majorBidi"/>
                    <w:sz w:val="18"/>
                    <w:szCs w:val="18"/>
                  </w:rPr>
                </w:rPrChange>
              </w:rPr>
              <w:t>Mean Error (SUV): -0.32 ± 0.1032</w:t>
            </w:r>
          </w:p>
          <w:p w14:paraId="491DF6B1" w14:textId="77777777" w:rsidR="00250867" w:rsidRPr="00B653BA" w:rsidRDefault="00250867" w:rsidP="00D06CBC">
            <w:pPr>
              <w:pStyle w:val="HTMLPreformatted"/>
              <w:shd w:val="clear" w:color="auto" w:fill="FFFFFF"/>
              <w:ind w:left="-57" w:right="57"/>
              <w:rPr>
                <w:rFonts w:asciiTheme="majorBidi" w:hAnsiTheme="majorBidi" w:cstheme="majorBidi"/>
                <w:sz w:val="18"/>
                <w:szCs w:val="18"/>
                <w:lang w:val="en-US"/>
                <w:rPrChange w:id="1439"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440" w:author="Shirilord, Isaac (ARTORG)" w:date="2024-05-29T17:37:00Z">
                  <w:rPr>
                    <w:rFonts w:asciiTheme="majorBidi" w:hAnsiTheme="majorBidi" w:cstheme="majorBidi"/>
                    <w:sz w:val="18"/>
                    <w:szCs w:val="18"/>
                  </w:rPr>
                </w:rPrChange>
              </w:rPr>
              <w:t xml:space="preserve">Mean </w:t>
            </w:r>
            <w:proofErr w:type="spellStart"/>
            <w:r w:rsidRPr="00B653BA">
              <w:rPr>
                <w:rFonts w:asciiTheme="majorBidi" w:hAnsiTheme="majorBidi" w:cstheme="majorBidi"/>
                <w:sz w:val="18"/>
                <w:szCs w:val="18"/>
                <w:lang w:val="en-US"/>
                <w:rPrChange w:id="1441" w:author="Shirilord, Isaac (ARTORG)" w:date="2024-05-29T17:37:00Z">
                  <w:rPr>
                    <w:rFonts w:asciiTheme="majorBidi" w:hAnsiTheme="majorBidi" w:cstheme="majorBidi"/>
                    <w:sz w:val="18"/>
                    <w:szCs w:val="18"/>
                  </w:rPr>
                </w:rPrChange>
              </w:rPr>
              <w:t>Absolure</w:t>
            </w:r>
            <w:proofErr w:type="spellEnd"/>
            <w:r w:rsidRPr="00B653BA">
              <w:rPr>
                <w:rFonts w:asciiTheme="majorBidi" w:hAnsiTheme="majorBidi" w:cstheme="majorBidi"/>
                <w:sz w:val="18"/>
                <w:szCs w:val="18"/>
                <w:lang w:val="en-US"/>
                <w:rPrChange w:id="1442" w:author="Shirilord, Isaac (ARTORG)" w:date="2024-05-29T17:37:00Z">
                  <w:rPr>
                    <w:rFonts w:asciiTheme="majorBidi" w:hAnsiTheme="majorBidi" w:cstheme="majorBidi"/>
                    <w:sz w:val="18"/>
                    <w:szCs w:val="18"/>
                  </w:rPr>
                </w:rPrChange>
              </w:rPr>
              <w:t xml:space="preserve"> Error (SUV): 0.33 ± 0.0868</w:t>
            </w:r>
          </w:p>
          <w:p w14:paraId="1D8DD046" w14:textId="77777777" w:rsidR="00250867" w:rsidRPr="00B653BA" w:rsidRDefault="00250867" w:rsidP="00D06CBC">
            <w:pPr>
              <w:pStyle w:val="HTMLPreformatted"/>
              <w:shd w:val="clear" w:color="auto" w:fill="FFFFFF"/>
              <w:ind w:left="-57" w:right="57"/>
              <w:rPr>
                <w:rFonts w:asciiTheme="majorBidi" w:hAnsiTheme="majorBidi" w:cstheme="majorBidi"/>
                <w:sz w:val="18"/>
                <w:szCs w:val="18"/>
                <w:lang w:val="en-US"/>
                <w:rPrChange w:id="1443"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444" w:author="Shirilord, Isaac (ARTORG)" w:date="2024-05-29T17:37:00Z">
                  <w:rPr>
                    <w:rFonts w:asciiTheme="majorBidi" w:hAnsiTheme="majorBidi" w:cstheme="majorBidi"/>
                    <w:sz w:val="18"/>
                    <w:szCs w:val="18"/>
                  </w:rPr>
                </w:rPrChange>
              </w:rPr>
              <w:t>Relative Error (SUV%): -55.49 ± 15.6193</w:t>
            </w:r>
          </w:p>
          <w:p w14:paraId="647BDD74" w14:textId="77777777" w:rsidR="00250867" w:rsidRPr="00B653BA" w:rsidRDefault="00250867" w:rsidP="00D06CBC">
            <w:pPr>
              <w:pStyle w:val="HTMLPreformatted"/>
              <w:shd w:val="clear" w:color="auto" w:fill="FFFFFF"/>
              <w:ind w:left="-57" w:right="57"/>
              <w:rPr>
                <w:rFonts w:asciiTheme="majorBidi" w:hAnsiTheme="majorBidi" w:cstheme="majorBidi"/>
                <w:sz w:val="18"/>
                <w:szCs w:val="18"/>
                <w:lang w:val="en-US"/>
                <w:rPrChange w:id="1445" w:author="Shirilord, Isaac (ARTORG)" w:date="2024-05-29T17:37:00Z">
                  <w:rPr>
                    <w:rFonts w:asciiTheme="majorBidi" w:hAnsiTheme="majorBidi" w:cstheme="majorBidi"/>
                    <w:sz w:val="18"/>
                    <w:szCs w:val="18"/>
                  </w:rPr>
                </w:rPrChange>
              </w:rPr>
            </w:pPr>
            <w:proofErr w:type="spellStart"/>
            <w:r w:rsidRPr="00B653BA">
              <w:rPr>
                <w:rFonts w:asciiTheme="majorBidi" w:hAnsiTheme="majorBidi" w:cstheme="majorBidi"/>
                <w:sz w:val="18"/>
                <w:szCs w:val="18"/>
                <w:lang w:val="en-US"/>
                <w:rPrChange w:id="1446" w:author="Shirilord, Isaac (ARTORG)" w:date="2024-05-29T17:37:00Z">
                  <w:rPr>
                    <w:rFonts w:asciiTheme="majorBidi" w:hAnsiTheme="majorBidi" w:cstheme="majorBidi"/>
                    <w:sz w:val="18"/>
                    <w:szCs w:val="18"/>
                  </w:rPr>
                </w:rPrChange>
              </w:rPr>
              <w:t>Absolure</w:t>
            </w:r>
            <w:proofErr w:type="spellEnd"/>
            <w:r w:rsidRPr="00B653BA">
              <w:rPr>
                <w:rFonts w:asciiTheme="majorBidi" w:hAnsiTheme="majorBidi" w:cstheme="majorBidi"/>
                <w:sz w:val="18"/>
                <w:szCs w:val="18"/>
                <w:lang w:val="en-US"/>
                <w:rPrChange w:id="1447" w:author="Shirilord, Isaac (ARTORG)" w:date="2024-05-29T17:37:00Z">
                  <w:rPr>
                    <w:rFonts w:asciiTheme="majorBidi" w:hAnsiTheme="majorBidi" w:cstheme="majorBidi"/>
                    <w:sz w:val="18"/>
                    <w:szCs w:val="18"/>
                  </w:rPr>
                </w:rPrChange>
              </w:rPr>
              <w:t xml:space="preserve"> Relative Error (SUV%): 56.98 ± 13.3306</w:t>
            </w:r>
          </w:p>
          <w:p w14:paraId="7EEB84AD" w14:textId="77777777" w:rsidR="00250867" w:rsidRPr="00B653BA" w:rsidRDefault="00250867" w:rsidP="00D06CBC">
            <w:pPr>
              <w:pStyle w:val="HTMLPreformatted"/>
              <w:shd w:val="clear" w:color="auto" w:fill="FFFFFF"/>
              <w:ind w:left="-57" w:right="57"/>
              <w:rPr>
                <w:rFonts w:asciiTheme="majorBidi" w:hAnsiTheme="majorBidi" w:cstheme="majorBidi"/>
                <w:sz w:val="18"/>
                <w:szCs w:val="18"/>
                <w:lang w:val="en-US"/>
                <w:rPrChange w:id="1448"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449" w:author="Shirilord, Isaac (ARTORG)" w:date="2024-05-29T17:37:00Z">
                  <w:rPr>
                    <w:rFonts w:asciiTheme="majorBidi" w:hAnsiTheme="majorBidi" w:cstheme="majorBidi"/>
                    <w:sz w:val="18"/>
                    <w:szCs w:val="18"/>
                  </w:rPr>
                </w:rPrChange>
              </w:rPr>
              <w:t>Root Mean Squared Error: 0.48 ± 0.1741</w:t>
            </w:r>
          </w:p>
          <w:p w14:paraId="2C4DE360" w14:textId="77777777" w:rsidR="00250867" w:rsidRPr="00B653BA" w:rsidRDefault="00250867" w:rsidP="00D06CBC">
            <w:pPr>
              <w:pStyle w:val="HTMLPreformatted"/>
              <w:shd w:val="clear" w:color="auto" w:fill="FFFFFF"/>
              <w:ind w:left="-57" w:right="57"/>
              <w:rPr>
                <w:rFonts w:asciiTheme="majorBidi" w:hAnsiTheme="majorBidi" w:cstheme="majorBidi"/>
                <w:sz w:val="18"/>
                <w:szCs w:val="18"/>
                <w:lang w:val="en-US"/>
                <w:rPrChange w:id="1450"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451" w:author="Shirilord, Isaac (ARTORG)" w:date="2024-05-29T17:37:00Z">
                  <w:rPr>
                    <w:rFonts w:asciiTheme="majorBidi" w:hAnsiTheme="majorBidi" w:cstheme="majorBidi"/>
                    <w:sz w:val="18"/>
                    <w:szCs w:val="18"/>
                  </w:rPr>
                </w:rPrChange>
              </w:rPr>
              <w:t>Peak Signal-to-Noise Ratio: 23.92 ± 6.4356</w:t>
            </w:r>
          </w:p>
          <w:p w14:paraId="43189D89" w14:textId="77777777" w:rsidR="00250867" w:rsidRPr="00B653BA" w:rsidRDefault="00250867" w:rsidP="00D06CBC">
            <w:pPr>
              <w:pStyle w:val="HTMLPreformatted"/>
              <w:shd w:val="clear" w:color="auto" w:fill="FFFFFF"/>
              <w:ind w:left="-57" w:right="57"/>
              <w:rPr>
                <w:rFonts w:asciiTheme="majorBidi" w:hAnsiTheme="majorBidi" w:cstheme="majorBidi"/>
                <w:sz w:val="18"/>
                <w:szCs w:val="18"/>
                <w:lang w:val="en-US"/>
                <w:rPrChange w:id="1452" w:author="Shirilord, Isaac (ARTORG)" w:date="2024-05-29T17:37:00Z">
                  <w:rPr>
                    <w:rFonts w:asciiTheme="majorBidi" w:hAnsiTheme="majorBidi" w:cstheme="majorBidi"/>
                    <w:sz w:val="18"/>
                    <w:szCs w:val="18"/>
                  </w:rPr>
                </w:rPrChange>
              </w:rPr>
            </w:pPr>
            <w:proofErr w:type="spellStart"/>
            <w:r w:rsidRPr="00B653BA">
              <w:rPr>
                <w:rFonts w:asciiTheme="majorBidi" w:hAnsiTheme="majorBidi" w:cstheme="majorBidi"/>
                <w:sz w:val="18"/>
                <w:szCs w:val="18"/>
                <w:lang w:val="en-US"/>
                <w:rPrChange w:id="1453" w:author="Shirilord, Isaac (ARTORG)" w:date="2024-05-29T17:37:00Z">
                  <w:rPr>
                    <w:rFonts w:asciiTheme="majorBidi" w:hAnsiTheme="majorBidi" w:cstheme="majorBidi"/>
                    <w:sz w:val="18"/>
                    <w:szCs w:val="18"/>
                  </w:rPr>
                </w:rPrChange>
              </w:rPr>
              <w:t>Structual</w:t>
            </w:r>
            <w:proofErr w:type="spellEnd"/>
            <w:r w:rsidRPr="00B653BA">
              <w:rPr>
                <w:rFonts w:asciiTheme="majorBidi" w:hAnsiTheme="majorBidi" w:cstheme="majorBidi"/>
                <w:sz w:val="18"/>
                <w:szCs w:val="18"/>
                <w:lang w:val="en-US"/>
                <w:rPrChange w:id="1454" w:author="Shirilord, Isaac (ARTORG)" w:date="2024-05-29T17:37:00Z">
                  <w:rPr>
                    <w:rFonts w:asciiTheme="majorBidi" w:hAnsiTheme="majorBidi" w:cstheme="majorBidi"/>
                    <w:sz w:val="18"/>
                    <w:szCs w:val="18"/>
                  </w:rPr>
                </w:rPrChange>
              </w:rPr>
              <w:t xml:space="preserve"> Similarity Index: 0.63 ± 0.1537</w:t>
            </w:r>
          </w:p>
          <w:p w14:paraId="22606B6F" w14:textId="77777777" w:rsidR="00250867" w:rsidRPr="00B653BA" w:rsidRDefault="00250867" w:rsidP="00D06CBC">
            <w:pPr>
              <w:pStyle w:val="NormalWeb"/>
              <w:spacing w:before="0" w:beforeAutospacing="0" w:after="0" w:afterAutospacing="0"/>
              <w:ind w:left="-57" w:right="57"/>
              <w:rPr>
                <w:rFonts w:asciiTheme="majorBidi" w:hAnsiTheme="majorBidi" w:cstheme="majorBidi"/>
                <w:sz w:val="18"/>
                <w:szCs w:val="18"/>
                <w:lang w:val="en-US"/>
                <w:rPrChange w:id="1455" w:author="Shirilord, Isaac (ARTORG)" w:date="2024-05-29T17:37:00Z">
                  <w:rPr>
                    <w:rFonts w:asciiTheme="majorBidi" w:hAnsiTheme="majorBidi" w:cstheme="majorBidi"/>
                    <w:sz w:val="18"/>
                    <w:szCs w:val="18"/>
                  </w:rPr>
                </w:rPrChange>
              </w:rPr>
            </w:pPr>
          </w:p>
        </w:tc>
      </w:tr>
      <w:tr w:rsidR="00250867" w:rsidRPr="00B653BA" w14:paraId="7B3BABA0" w14:textId="77777777" w:rsidTr="00D06CBC">
        <w:tc>
          <w:tcPr>
            <w:tcW w:w="2263" w:type="dxa"/>
          </w:tcPr>
          <w:p w14:paraId="55A7FA28" w14:textId="77777777" w:rsidR="00250867" w:rsidRPr="00B653BA" w:rsidRDefault="00250867" w:rsidP="00D06CBC">
            <w:pPr>
              <w:pStyle w:val="NormalWeb"/>
              <w:spacing w:before="0" w:beforeAutospacing="0" w:after="0" w:afterAutospacing="0"/>
              <w:ind w:left="-57" w:right="57"/>
              <w:rPr>
                <w:rFonts w:asciiTheme="majorBidi" w:hAnsiTheme="majorBidi" w:cstheme="majorBidi"/>
                <w:sz w:val="18"/>
                <w:szCs w:val="18"/>
                <w:lang w:val="en-US"/>
                <w:rPrChange w:id="1456"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457" w:author="Shirilord, Isaac (ARTORG)" w:date="2024-05-29T17:37:00Z">
                  <w:rPr>
                    <w:rFonts w:asciiTheme="majorBidi" w:hAnsiTheme="majorBidi" w:cstheme="majorBidi"/>
                    <w:sz w:val="18"/>
                    <w:szCs w:val="18"/>
                  </w:rPr>
                </w:rPrChange>
              </w:rPr>
              <w:t xml:space="preserve">Using </w:t>
            </w:r>
            <w:proofErr w:type="spellStart"/>
            <w:r w:rsidRPr="00B653BA">
              <w:rPr>
                <w:rFonts w:asciiTheme="majorBidi" w:hAnsiTheme="majorBidi" w:cstheme="majorBidi"/>
                <w:sz w:val="18"/>
                <w:szCs w:val="18"/>
                <w:lang w:val="en-US"/>
                <w:rPrChange w:id="1458" w:author="Shirilord, Isaac (ARTORG)" w:date="2024-05-29T17:37:00Z">
                  <w:rPr>
                    <w:rFonts w:asciiTheme="majorBidi" w:hAnsiTheme="majorBidi" w:cstheme="majorBidi"/>
                    <w:sz w:val="18"/>
                    <w:szCs w:val="18"/>
                  </w:rPr>
                </w:rPrChange>
              </w:rPr>
              <w:t>DynUnet</w:t>
            </w:r>
            <w:proofErr w:type="spellEnd"/>
          </w:p>
        </w:tc>
        <w:tc>
          <w:tcPr>
            <w:tcW w:w="3828" w:type="dxa"/>
          </w:tcPr>
          <w:p w14:paraId="2834A2E1" w14:textId="77777777" w:rsidR="00250867" w:rsidRPr="00B653BA" w:rsidRDefault="00250867" w:rsidP="00D06CBC">
            <w:pPr>
              <w:pStyle w:val="HTMLPreformatted"/>
              <w:shd w:val="clear" w:color="auto" w:fill="FFFFFF"/>
              <w:ind w:left="-57" w:right="57"/>
              <w:rPr>
                <w:rFonts w:asciiTheme="majorBidi" w:hAnsiTheme="majorBidi" w:cstheme="majorBidi"/>
                <w:sz w:val="18"/>
                <w:szCs w:val="18"/>
                <w:lang w:val="en-US"/>
                <w:rPrChange w:id="1459" w:author="Shirilord, Isaac (ARTORG)" w:date="2024-05-29T17:37:00Z">
                  <w:rPr>
                    <w:rFonts w:asciiTheme="majorBidi" w:hAnsiTheme="majorBidi" w:cstheme="majorBidi"/>
                    <w:sz w:val="18"/>
                    <w:szCs w:val="18"/>
                  </w:rPr>
                </w:rPrChange>
              </w:rPr>
            </w:pPr>
            <w:proofErr w:type="spellStart"/>
            <w:r w:rsidRPr="00B653BA">
              <w:rPr>
                <w:rFonts w:asciiTheme="majorBidi" w:hAnsiTheme="majorBidi" w:cstheme="majorBidi"/>
                <w:sz w:val="18"/>
                <w:szCs w:val="18"/>
                <w:lang w:val="en-US"/>
                <w:rPrChange w:id="1460" w:author="Shirilord, Isaac (ARTORG)" w:date="2024-05-29T17:37:00Z">
                  <w:rPr>
                    <w:rFonts w:asciiTheme="majorBidi" w:hAnsiTheme="majorBidi" w:cstheme="majorBidi"/>
                    <w:sz w:val="18"/>
                    <w:szCs w:val="18"/>
                  </w:rPr>
                </w:rPrChange>
              </w:rPr>
              <w:t>mean_error</w:t>
            </w:r>
            <w:proofErr w:type="spellEnd"/>
            <w:r w:rsidRPr="00B653BA">
              <w:rPr>
                <w:rFonts w:asciiTheme="majorBidi" w:hAnsiTheme="majorBidi" w:cstheme="majorBidi"/>
                <w:sz w:val="18"/>
                <w:szCs w:val="18"/>
                <w:lang w:val="en-US"/>
                <w:rPrChange w:id="1461" w:author="Shirilord, Isaac (ARTORG)" w:date="2024-05-29T17:37:00Z">
                  <w:rPr>
                    <w:rFonts w:asciiTheme="majorBidi" w:hAnsiTheme="majorBidi" w:cstheme="majorBidi"/>
                    <w:sz w:val="18"/>
                    <w:szCs w:val="18"/>
                  </w:rPr>
                </w:rPrChange>
              </w:rPr>
              <w:t>: -0.43 ± 0.3433</w:t>
            </w:r>
          </w:p>
          <w:p w14:paraId="06595D1F" w14:textId="77777777" w:rsidR="00250867" w:rsidRPr="00B653BA" w:rsidRDefault="00250867" w:rsidP="00D06CBC">
            <w:pPr>
              <w:pStyle w:val="HTMLPreformatted"/>
              <w:shd w:val="clear" w:color="auto" w:fill="FFFFFF"/>
              <w:ind w:left="-57" w:right="57"/>
              <w:rPr>
                <w:rFonts w:asciiTheme="majorBidi" w:hAnsiTheme="majorBidi" w:cstheme="majorBidi"/>
                <w:sz w:val="18"/>
                <w:szCs w:val="18"/>
                <w:lang w:val="en-US"/>
                <w:rPrChange w:id="1462" w:author="Shirilord, Isaac (ARTORG)" w:date="2024-05-29T17:37:00Z">
                  <w:rPr>
                    <w:rFonts w:asciiTheme="majorBidi" w:hAnsiTheme="majorBidi" w:cstheme="majorBidi"/>
                    <w:sz w:val="18"/>
                    <w:szCs w:val="18"/>
                  </w:rPr>
                </w:rPrChange>
              </w:rPr>
            </w:pPr>
            <w:proofErr w:type="spellStart"/>
            <w:r w:rsidRPr="00B653BA">
              <w:rPr>
                <w:rFonts w:asciiTheme="majorBidi" w:hAnsiTheme="majorBidi" w:cstheme="majorBidi"/>
                <w:sz w:val="18"/>
                <w:szCs w:val="18"/>
                <w:lang w:val="en-US"/>
                <w:rPrChange w:id="1463" w:author="Shirilord, Isaac (ARTORG)" w:date="2024-05-29T17:37:00Z">
                  <w:rPr>
                    <w:rFonts w:asciiTheme="majorBidi" w:hAnsiTheme="majorBidi" w:cstheme="majorBidi"/>
                    <w:sz w:val="18"/>
                    <w:szCs w:val="18"/>
                  </w:rPr>
                </w:rPrChange>
              </w:rPr>
              <w:t>mean_absolute_error</w:t>
            </w:r>
            <w:proofErr w:type="spellEnd"/>
            <w:r w:rsidRPr="00B653BA">
              <w:rPr>
                <w:rFonts w:asciiTheme="majorBidi" w:hAnsiTheme="majorBidi" w:cstheme="majorBidi"/>
                <w:sz w:val="18"/>
                <w:szCs w:val="18"/>
                <w:lang w:val="en-US"/>
                <w:rPrChange w:id="1464" w:author="Shirilord, Isaac (ARTORG)" w:date="2024-05-29T17:37:00Z">
                  <w:rPr>
                    <w:rFonts w:asciiTheme="majorBidi" w:hAnsiTheme="majorBidi" w:cstheme="majorBidi"/>
                    <w:sz w:val="18"/>
                    <w:szCs w:val="18"/>
                  </w:rPr>
                </w:rPrChange>
              </w:rPr>
              <w:t>: 0.54 ± 0.2896</w:t>
            </w:r>
          </w:p>
          <w:p w14:paraId="2D561766" w14:textId="77777777" w:rsidR="00250867" w:rsidRPr="00B653BA" w:rsidRDefault="00250867" w:rsidP="00D06CBC">
            <w:pPr>
              <w:pStyle w:val="HTMLPreformatted"/>
              <w:shd w:val="clear" w:color="auto" w:fill="FFFFFF"/>
              <w:ind w:left="-57" w:right="57"/>
              <w:rPr>
                <w:rFonts w:asciiTheme="majorBidi" w:hAnsiTheme="majorBidi" w:cstheme="majorBidi"/>
                <w:sz w:val="18"/>
                <w:szCs w:val="18"/>
                <w:lang w:val="en-US"/>
                <w:rPrChange w:id="1465" w:author="Shirilord, Isaac (ARTORG)" w:date="2024-05-29T17:37:00Z">
                  <w:rPr>
                    <w:rFonts w:asciiTheme="majorBidi" w:hAnsiTheme="majorBidi" w:cstheme="majorBidi"/>
                    <w:sz w:val="18"/>
                    <w:szCs w:val="18"/>
                  </w:rPr>
                </w:rPrChange>
              </w:rPr>
            </w:pPr>
            <w:proofErr w:type="spellStart"/>
            <w:r w:rsidRPr="00B653BA">
              <w:rPr>
                <w:rFonts w:asciiTheme="majorBidi" w:hAnsiTheme="majorBidi" w:cstheme="majorBidi"/>
                <w:sz w:val="18"/>
                <w:szCs w:val="18"/>
                <w:lang w:val="en-US"/>
                <w:rPrChange w:id="1466" w:author="Shirilord, Isaac (ARTORG)" w:date="2024-05-29T17:37:00Z">
                  <w:rPr>
                    <w:rFonts w:asciiTheme="majorBidi" w:hAnsiTheme="majorBidi" w:cstheme="majorBidi"/>
                    <w:sz w:val="18"/>
                    <w:szCs w:val="18"/>
                  </w:rPr>
                </w:rPrChange>
              </w:rPr>
              <w:t>relative_error</w:t>
            </w:r>
            <w:proofErr w:type="spellEnd"/>
            <w:r w:rsidRPr="00B653BA">
              <w:rPr>
                <w:rFonts w:asciiTheme="majorBidi" w:hAnsiTheme="majorBidi" w:cstheme="majorBidi"/>
                <w:sz w:val="18"/>
                <w:szCs w:val="18"/>
                <w:lang w:val="en-US"/>
                <w:rPrChange w:id="1467" w:author="Shirilord, Isaac (ARTORG)" w:date="2024-05-29T17:37:00Z">
                  <w:rPr>
                    <w:rFonts w:asciiTheme="majorBidi" w:hAnsiTheme="majorBidi" w:cstheme="majorBidi"/>
                    <w:sz w:val="18"/>
                    <w:szCs w:val="18"/>
                  </w:rPr>
                </w:rPrChange>
              </w:rPr>
              <w:t>: -23.92 ± 14.8091</w:t>
            </w:r>
          </w:p>
          <w:p w14:paraId="5ACC732D" w14:textId="77777777" w:rsidR="00250867" w:rsidRPr="00B653BA" w:rsidRDefault="00250867" w:rsidP="00D06CBC">
            <w:pPr>
              <w:pStyle w:val="HTMLPreformatted"/>
              <w:shd w:val="clear" w:color="auto" w:fill="FFFFFF"/>
              <w:ind w:left="-57" w:right="57"/>
              <w:rPr>
                <w:rFonts w:asciiTheme="majorBidi" w:hAnsiTheme="majorBidi" w:cstheme="majorBidi"/>
                <w:sz w:val="18"/>
                <w:szCs w:val="18"/>
                <w:lang w:val="en-US"/>
                <w:rPrChange w:id="1468" w:author="Shirilord, Isaac (ARTORG)" w:date="2024-05-29T17:37:00Z">
                  <w:rPr>
                    <w:rFonts w:asciiTheme="majorBidi" w:hAnsiTheme="majorBidi" w:cstheme="majorBidi"/>
                    <w:sz w:val="18"/>
                    <w:szCs w:val="18"/>
                  </w:rPr>
                </w:rPrChange>
              </w:rPr>
            </w:pPr>
            <w:proofErr w:type="spellStart"/>
            <w:r w:rsidRPr="00B653BA">
              <w:rPr>
                <w:rFonts w:asciiTheme="majorBidi" w:hAnsiTheme="majorBidi" w:cstheme="majorBidi"/>
                <w:sz w:val="18"/>
                <w:szCs w:val="18"/>
                <w:lang w:val="en-US"/>
                <w:rPrChange w:id="1469" w:author="Shirilord, Isaac (ARTORG)" w:date="2024-05-29T17:37:00Z">
                  <w:rPr>
                    <w:rFonts w:asciiTheme="majorBidi" w:hAnsiTheme="majorBidi" w:cstheme="majorBidi"/>
                    <w:sz w:val="18"/>
                    <w:szCs w:val="18"/>
                  </w:rPr>
                </w:rPrChange>
              </w:rPr>
              <w:t>absolute_relative_error</w:t>
            </w:r>
            <w:proofErr w:type="spellEnd"/>
            <w:r w:rsidRPr="00B653BA">
              <w:rPr>
                <w:rFonts w:asciiTheme="majorBidi" w:hAnsiTheme="majorBidi" w:cstheme="majorBidi"/>
                <w:sz w:val="18"/>
                <w:szCs w:val="18"/>
                <w:lang w:val="en-US"/>
                <w:rPrChange w:id="1470" w:author="Shirilord, Isaac (ARTORG)" w:date="2024-05-29T17:37:00Z">
                  <w:rPr>
                    <w:rFonts w:asciiTheme="majorBidi" w:hAnsiTheme="majorBidi" w:cstheme="majorBidi"/>
                    <w:sz w:val="18"/>
                    <w:szCs w:val="18"/>
                  </w:rPr>
                </w:rPrChange>
              </w:rPr>
              <w:t>: 35.36 ± 7.7831</w:t>
            </w:r>
          </w:p>
          <w:p w14:paraId="706B7E5B" w14:textId="77777777" w:rsidR="00250867" w:rsidRPr="00B653BA" w:rsidRDefault="00250867" w:rsidP="00D06CBC">
            <w:pPr>
              <w:pStyle w:val="HTMLPreformatted"/>
              <w:shd w:val="clear" w:color="auto" w:fill="FFFFFF"/>
              <w:ind w:left="-57" w:right="57"/>
              <w:rPr>
                <w:rFonts w:asciiTheme="majorBidi" w:hAnsiTheme="majorBidi" w:cstheme="majorBidi"/>
                <w:sz w:val="18"/>
                <w:szCs w:val="18"/>
                <w:lang w:val="en-US"/>
                <w:rPrChange w:id="1471" w:author="Shirilord, Isaac (ARTORG)" w:date="2024-05-29T17:37:00Z">
                  <w:rPr>
                    <w:rFonts w:asciiTheme="majorBidi" w:hAnsiTheme="majorBidi" w:cstheme="majorBidi"/>
                    <w:sz w:val="18"/>
                    <w:szCs w:val="18"/>
                  </w:rPr>
                </w:rPrChange>
              </w:rPr>
            </w:pPr>
            <w:proofErr w:type="spellStart"/>
            <w:r w:rsidRPr="00B653BA">
              <w:rPr>
                <w:rFonts w:asciiTheme="majorBidi" w:hAnsiTheme="majorBidi" w:cstheme="majorBidi"/>
                <w:sz w:val="18"/>
                <w:szCs w:val="18"/>
                <w:lang w:val="en-US"/>
                <w:rPrChange w:id="1472" w:author="Shirilord, Isaac (ARTORG)" w:date="2024-05-29T17:37:00Z">
                  <w:rPr>
                    <w:rFonts w:asciiTheme="majorBidi" w:hAnsiTheme="majorBidi" w:cstheme="majorBidi"/>
                    <w:sz w:val="18"/>
                    <w:szCs w:val="18"/>
                  </w:rPr>
                </w:rPrChange>
              </w:rPr>
              <w:t>rmse</w:t>
            </w:r>
            <w:proofErr w:type="spellEnd"/>
            <w:r w:rsidRPr="00B653BA">
              <w:rPr>
                <w:rFonts w:asciiTheme="majorBidi" w:hAnsiTheme="majorBidi" w:cstheme="majorBidi"/>
                <w:sz w:val="18"/>
                <w:szCs w:val="18"/>
                <w:lang w:val="en-US"/>
                <w:rPrChange w:id="1473" w:author="Shirilord, Isaac (ARTORG)" w:date="2024-05-29T17:37:00Z">
                  <w:rPr>
                    <w:rFonts w:asciiTheme="majorBidi" w:hAnsiTheme="majorBidi" w:cstheme="majorBidi"/>
                    <w:sz w:val="18"/>
                    <w:szCs w:val="18"/>
                  </w:rPr>
                </w:rPrChange>
              </w:rPr>
              <w:t>: 1.13 ± 0.8008</w:t>
            </w:r>
          </w:p>
          <w:p w14:paraId="66DB504F" w14:textId="77777777" w:rsidR="00250867" w:rsidRPr="00B653BA" w:rsidRDefault="00250867" w:rsidP="00D06CBC">
            <w:pPr>
              <w:pStyle w:val="HTMLPreformatted"/>
              <w:shd w:val="clear" w:color="auto" w:fill="FFFFFF"/>
              <w:ind w:left="-57" w:right="57"/>
              <w:rPr>
                <w:rFonts w:asciiTheme="majorBidi" w:hAnsiTheme="majorBidi" w:cstheme="majorBidi"/>
                <w:sz w:val="18"/>
                <w:szCs w:val="18"/>
                <w:lang w:val="en-US"/>
                <w:rPrChange w:id="1474" w:author="Shirilord, Isaac (ARTORG)" w:date="2024-05-29T17:37:00Z">
                  <w:rPr>
                    <w:rFonts w:asciiTheme="majorBidi" w:hAnsiTheme="majorBidi" w:cstheme="majorBidi"/>
                    <w:sz w:val="18"/>
                    <w:szCs w:val="18"/>
                  </w:rPr>
                </w:rPrChange>
              </w:rPr>
            </w:pPr>
            <w:proofErr w:type="spellStart"/>
            <w:r w:rsidRPr="00B653BA">
              <w:rPr>
                <w:rFonts w:asciiTheme="majorBidi" w:hAnsiTheme="majorBidi" w:cstheme="majorBidi"/>
                <w:sz w:val="18"/>
                <w:szCs w:val="18"/>
                <w:lang w:val="en-US"/>
                <w:rPrChange w:id="1475" w:author="Shirilord, Isaac (ARTORG)" w:date="2024-05-29T17:37:00Z">
                  <w:rPr>
                    <w:rFonts w:asciiTheme="majorBidi" w:hAnsiTheme="majorBidi" w:cstheme="majorBidi"/>
                    <w:sz w:val="18"/>
                    <w:szCs w:val="18"/>
                  </w:rPr>
                </w:rPrChange>
              </w:rPr>
              <w:t>psnr</w:t>
            </w:r>
            <w:proofErr w:type="spellEnd"/>
            <w:r w:rsidRPr="00B653BA">
              <w:rPr>
                <w:rFonts w:asciiTheme="majorBidi" w:hAnsiTheme="majorBidi" w:cstheme="majorBidi"/>
                <w:sz w:val="18"/>
                <w:szCs w:val="18"/>
                <w:lang w:val="en-US"/>
                <w:rPrChange w:id="1476" w:author="Shirilord, Isaac (ARTORG)" w:date="2024-05-29T17:37:00Z">
                  <w:rPr>
                    <w:rFonts w:asciiTheme="majorBidi" w:hAnsiTheme="majorBidi" w:cstheme="majorBidi"/>
                    <w:sz w:val="18"/>
                    <w:szCs w:val="18"/>
                  </w:rPr>
                </w:rPrChange>
              </w:rPr>
              <w:t>: 32.57 ± 4.2616</w:t>
            </w:r>
          </w:p>
          <w:p w14:paraId="06A4CC3B" w14:textId="77777777" w:rsidR="00250867" w:rsidRPr="00B653BA" w:rsidRDefault="00250867" w:rsidP="00D06CBC">
            <w:pPr>
              <w:pStyle w:val="NormalWeb"/>
              <w:spacing w:before="0" w:beforeAutospacing="0" w:after="0" w:afterAutospacing="0"/>
              <w:ind w:left="-57" w:right="57"/>
              <w:rPr>
                <w:rFonts w:asciiTheme="majorBidi" w:hAnsiTheme="majorBidi" w:cstheme="majorBidi"/>
                <w:sz w:val="18"/>
                <w:szCs w:val="18"/>
                <w:lang w:val="en-US"/>
                <w:rPrChange w:id="1477" w:author="Shirilord, Isaac (ARTORG)" w:date="2024-05-29T17:37:00Z">
                  <w:rPr>
                    <w:rFonts w:asciiTheme="majorBidi" w:hAnsiTheme="majorBidi" w:cstheme="majorBidi"/>
                    <w:sz w:val="18"/>
                    <w:szCs w:val="18"/>
                  </w:rPr>
                </w:rPrChange>
              </w:rPr>
            </w:pPr>
            <w:proofErr w:type="spellStart"/>
            <w:r w:rsidRPr="00B653BA">
              <w:rPr>
                <w:rFonts w:asciiTheme="majorBidi" w:hAnsiTheme="majorBidi" w:cstheme="majorBidi"/>
                <w:sz w:val="18"/>
                <w:szCs w:val="18"/>
                <w:lang w:val="en-US"/>
                <w:rPrChange w:id="1478" w:author="Shirilord, Isaac (ARTORG)" w:date="2024-05-29T17:37:00Z">
                  <w:rPr>
                    <w:rFonts w:asciiTheme="majorBidi" w:hAnsiTheme="majorBidi" w:cstheme="majorBidi"/>
                    <w:sz w:val="18"/>
                    <w:szCs w:val="18"/>
                  </w:rPr>
                </w:rPrChange>
              </w:rPr>
              <w:t>ssim</w:t>
            </w:r>
            <w:proofErr w:type="spellEnd"/>
            <w:r w:rsidRPr="00B653BA">
              <w:rPr>
                <w:rFonts w:asciiTheme="majorBidi" w:hAnsiTheme="majorBidi" w:cstheme="majorBidi"/>
                <w:sz w:val="18"/>
                <w:szCs w:val="18"/>
                <w:lang w:val="en-US"/>
                <w:rPrChange w:id="1479" w:author="Shirilord, Isaac (ARTORG)" w:date="2024-05-29T17:37:00Z">
                  <w:rPr>
                    <w:rFonts w:asciiTheme="majorBidi" w:hAnsiTheme="majorBidi" w:cstheme="majorBidi"/>
                    <w:sz w:val="18"/>
                    <w:szCs w:val="18"/>
                  </w:rPr>
                </w:rPrChange>
              </w:rPr>
              <w:t>: 0.87 ± 0.0568</w:t>
            </w:r>
          </w:p>
        </w:tc>
      </w:tr>
      <w:tr w:rsidR="00250867" w:rsidRPr="00B653BA" w14:paraId="7C236753" w14:textId="77777777" w:rsidTr="00D06CBC">
        <w:tc>
          <w:tcPr>
            <w:tcW w:w="2263" w:type="dxa"/>
          </w:tcPr>
          <w:p w14:paraId="3B34222B" w14:textId="77777777" w:rsidR="00250867" w:rsidRPr="00B653BA" w:rsidRDefault="00250867" w:rsidP="00D06CBC">
            <w:pPr>
              <w:pStyle w:val="NormalWeb"/>
              <w:spacing w:before="0" w:beforeAutospacing="0" w:after="0" w:afterAutospacing="0"/>
              <w:ind w:left="-57" w:right="57"/>
              <w:rPr>
                <w:rFonts w:asciiTheme="majorBidi" w:hAnsiTheme="majorBidi" w:cstheme="majorBidi"/>
                <w:sz w:val="18"/>
                <w:szCs w:val="18"/>
                <w:lang w:val="en-US"/>
                <w:rPrChange w:id="1480" w:author="Shirilord, Isaac (ARTORG)" w:date="2024-05-29T17:37:00Z">
                  <w:rPr>
                    <w:rFonts w:asciiTheme="majorBidi" w:hAnsiTheme="majorBidi" w:cstheme="majorBidi"/>
                    <w:sz w:val="18"/>
                    <w:szCs w:val="18"/>
                  </w:rPr>
                </w:rPrChange>
              </w:rPr>
            </w:pPr>
            <w:proofErr w:type="spellStart"/>
            <w:r w:rsidRPr="00B653BA">
              <w:rPr>
                <w:rFonts w:asciiTheme="majorBidi" w:hAnsiTheme="majorBidi" w:cstheme="majorBidi"/>
                <w:sz w:val="18"/>
                <w:szCs w:val="18"/>
                <w:lang w:val="en-US"/>
                <w:rPrChange w:id="1481" w:author="Shirilord, Isaac (ARTORG)" w:date="2024-05-29T17:37:00Z">
                  <w:rPr>
                    <w:rFonts w:asciiTheme="majorBidi" w:hAnsiTheme="majorBidi" w:cstheme="majorBidi"/>
                    <w:sz w:val="18"/>
                    <w:szCs w:val="18"/>
                  </w:rPr>
                </w:rPrChange>
              </w:rPr>
              <w:t>DynUnet</w:t>
            </w:r>
            <w:proofErr w:type="spellEnd"/>
            <w:r w:rsidRPr="00B653BA">
              <w:rPr>
                <w:rFonts w:asciiTheme="majorBidi" w:hAnsiTheme="majorBidi" w:cstheme="majorBidi"/>
                <w:sz w:val="18"/>
                <w:szCs w:val="18"/>
                <w:lang w:val="en-US"/>
                <w:rPrChange w:id="1482" w:author="Shirilord, Isaac (ARTORG)" w:date="2024-05-29T17:37:00Z">
                  <w:rPr>
                    <w:rFonts w:asciiTheme="majorBidi" w:hAnsiTheme="majorBidi" w:cstheme="majorBidi"/>
                    <w:sz w:val="18"/>
                    <w:szCs w:val="18"/>
                  </w:rPr>
                </w:rPrChange>
              </w:rPr>
              <w:t>, ADCM method</w:t>
            </w:r>
          </w:p>
        </w:tc>
        <w:tc>
          <w:tcPr>
            <w:tcW w:w="3828" w:type="dxa"/>
          </w:tcPr>
          <w:p w14:paraId="5A0FAE00" w14:textId="77777777" w:rsidR="00250867" w:rsidRPr="00B653BA" w:rsidRDefault="00250867" w:rsidP="00D06CBC">
            <w:pPr>
              <w:pStyle w:val="NormalWeb"/>
              <w:shd w:val="clear" w:color="auto" w:fill="FFFFFF"/>
              <w:spacing w:before="0" w:beforeAutospacing="0" w:after="0" w:afterAutospacing="0"/>
              <w:ind w:left="-57" w:right="57"/>
              <w:rPr>
                <w:rFonts w:asciiTheme="majorBidi" w:hAnsiTheme="majorBidi" w:cstheme="majorBidi"/>
                <w:sz w:val="18"/>
                <w:szCs w:val="18"/>
                <w:lang w:val="en-US"/>
                <w:rPrChange w:id="1483"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484" w:author="Shirilord, Isaac (ARTORG)" w:date="2024-05-29T17:37:00Z">
                  <w:rPr>
                    <w:rFonts w:asciiTheme="majorBidi" w:hAnsiTheme="majorBidi" w:cstheme="majorBidi"/>
                    <w:sz w:val="18"/>
                    <w:szCs w:val="18"/>
                  </w:rPr>
                </w:rPrChange>
              </w:rPr>
              <w:t>Mean Error (SUV): -0.42 ± 0.0783</w:t>
            </w:r>
          </w:p>
          <w:p w14:paraId="269322CC" w14:textId="77777777" w:rsidR="00250867" w:rsidRPr="00B653BA" w:rsidRDefault="00250867" w:rsidP="00D06CBC">
            <w:pPr>
              <w:pStyle w:val="NormalWeb"/>
              <w:shd w:val="clear" w:color="auto" w:fill="FFFFFF"/>
              <w:spacing w:before="0" w:beforeAutospacing="0" w:after="0" w:afterAutospacing="0"/>
              <w:ind w:left="-57" w:right="57"/>
              <w:rPr>
                <w:rFonts w:asciiTheme="majorBidi" w:hAnsiTheme="majorBidi" w:cstheme="majorBidi"/>
                <w:sz w:val="18"/>
                <w:szCs w:val="18"/>
                <w:lang w:val="en-US"/>
                <w:rPrChange w:id="1485"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486" w:author="Shirilord, Isaac (ARTORG)" w:date="2024-05-29T17:37:00Z">
                  <w:rPr>
                    <w:rFonts w:asciiTheme="majorBidi" w:hAnsiTheme="majorBidi" w:cstheme="majorBidi"/>
                    <w:sz w:val="18"/>
                    <w:szCs w:val="18"/>
                  </w:rPr>
                </w:rPrChange>
              </w:rPr>
              <w:t xml:space="preserve">Mean </w:t>
            </w:r>
            <w:proofErr w:type="spellStart"/>
            <w:r w:rsidRPr="00B653BA">
              <w:rPr>
                <w:rFonts w:asciiTheme="majorBidi" w:hAnsiTheme="majorBidi" w:cstheme="majorBidi"/>
                <w:sz w:val="18"/>
                <w:szCs w:val="18"/>
                <w:lang w:val="en-US"/>
                <w:rPrChange w:id="1487" w:author="Shirilord, Isaac (ARTORG)" w:date="2024-05-29T17:37:00Z">
                  <w:rPr>
                    <w:rFonts w:asciiTheme="majorBidi" w:hAnsiTheme="majorBidi" w:cstheme="majorBidi"/>
                    <w:sz w:val="18"/>
                    <w:szCs w:val="18"/>
                  </w:rPr>
                </w:rPrChange>
              </w:rPr>
              <w:t>Absolure</w:t>
            </w:r>
            <w:proofErr w:type="spellEnd"/>
            <w:r w:rsidRPr="00B653BA">
              <w:rPr>
                <w:rFonts w:asciiTheme="majorBidi" w:hAnsiTheme="majorBidi" w:cstheme="majorBidi"/>
                <w:sz w:val="18"/>
                <w:szCs w:val="18"/>
                <w:lang w:val="en-US"/>
                <w:rPrChange w:id="1488" w:author="Shirilord, Isaac (ARTORG)" w:date="2024-05-29T17:37:00Z">
                  <w:rPr>
                    <w:rFonts w:asciiTheme="majorBidi" w:hAnsiTheme="majorBidi" w:cstheme="majorBidi"/>
                    <w:sz w:val="18"/>
                    <w:szCs w:val="18"/>
                  </w:rPr>
                </w:rPrChange>
              </w:rPr>
              <w:t xml:space="preserve"> Error (SUV): 0.42 ± 0.0767</w:t>
            </w:r>
          </w:p>
          <w:p w14:paraId="75AABC0E" w14:textId="77777777" w:rsidR="00250867" w:rsidRPr="00B653BA" w:rsidRDefault="00250867" w:rsidP="00D06CBC">
            <w:pPr>
              <w:pStyle w:val="NormalWeb"/>
              <w:shd w:val="clear" w:color="auto" w:fill="FFFFFF"/>
              <w:spacing w:before="0" w:beforeAutospacing="0" w:after="0" w:afterAutospacing="0"/>
              <w:ind w:left="-57" w:right="57"/>
              <w:rPr>
                <w:rFonts w:asciiTheme="majorBidi" w:hAnsiTheme="majorBidi" w:cstheme="majorBidi"/>
                <w:sz w:val="18"/>
                <w:szCs w:val="18"/>
                <w:lang w:val="en-US"/>
                <w:rPrChange w:id="1489"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490" w:author="Shirilord, Isaac (ARTORG)" w:date="2024-05-29T17:37:00Z">
                  <w:rPr>
                    <w:rFonts w:asciiTheme="majorBidi" w:hAnsiTheme="majorBidi" w:cstheme="majorBidi"/>
                    <w:sz w:val="18"/>
                    <w:szCs w:val="18"/>
                  </w:rPr>
                </w:rPrChange>
              </w:rPr>
              <w:t xml:space="preserve">Relative Error (SUV%): -72.41 ± 10.2247 </w:t>
            </w:r>
          </w:p>
          <w:p w14:paraId="31FD5E05" w14:textId="77777777" w:rsidR="00250867" w:rsidRPr="00B653BA" w:rsidRDefault="00250867" w:rsidP="00D06CBC">
            <w:pPr>
              <w:pStyle w:val="NormalWeb"/>
              <w:shd w:val="clear" w:color="auto" w:fill="FFFFFF"/>
              <w:spacing w:before="0" w:beforeAutospacing="0" w:after="0" w:afterAutospacing="0"/>
              <w:ind w:left="-57" w:right="57"/>
              <w:rPr>
                <w:rFonts w:asciiTheme="majorBidi" w:hAnsiTheme="majorBidi" w:cstheme="majorBidi"/>
                <w:sz w:val="18"/>
                <w:szCs w:val="18"/>
                <w:lang w:val="en-US"/>
                <w:rPrChange w:id="1491" w:author="Shirilord, Isaac (ARTORG)" w:date="2024-05-29T17:37:00Z">
                  <w:rPr>
                    <w:rFonts w:asciiTheme="majorBidi" w:hAnsiTheme="majorBidi" w:cstheme="majorBidi"/>
                    <w:sz w:val="18"/>
                    <w:szCs w:val="18"/>
                  </w:rPr>
                </w:rPrChange>
              </w:rPr>
            </w:pPr>
            <w:proofErr w:type="spellStart"/>
            <w:r w:rsidRPr="00B653BA">
              <w:rPr>
                <w:rFonts w:asciiTheme="majorBidi" w:hAnsiTheme="majorBidi" w:cstheme="majorBidi"/>
                <w:sz w:val="18"/>
                <w:szCs w:val="18"/>
                <w:lang w:val="en-US"/>
                <w:rPrChange w:id="1492" w:author="Shirilord, Isaac (ARTORG)" w:date="2024-05-29T17:37:00Z">
                  <w:rPr>
                    <w:rFonts w:asciiTheme="majorBidi" w:hAnsiTheme="majorBidi" w:cstheme="majorBidi"/>
                    <w:sz w:val="18"/>
                    <w:szCs w:val="18"/>
                  </w:rPr>
                </w:rPrChange>
              </w:rPr>
              <w:t>Absolure</w:t>
            </w:r>
            <w:proofErr w:type="spellEnd"/>
            <w:r w:rsidRPr="00B653BA">
              <w:rPr>
                <w:rFonts w:asciiTheme="majorBidi" w:hAnsiTheme="majorBidi" w:cstheme="majorBidi"/>
                <w:sz w:val="18"/>
                <w:szCs w:val="18"/>
                <w:lang w:val="en-US"/>
                <w:rPrChange w:id="1493" w:author="Shirilord, Isaac (ARTORG)" w:date="2024-05-29T17:37:00Z">
                  <w:rPr>
                    <w:rFonts w:asciiTheme="majorBidi" w:hAnsiTheme="majorBidi" w:cstheme="majorBidi"/>
                    <w:sz w:val="18"/>
                    <w:szCs w:val="18"/>
                  </w:rPr>
                </w:rPrChange>
              </w:rPr>
              <w:t xml:space="preserve"> Relative Error (SUV%): 72.65 ± 9.9125 </w:t>
            </w:r>
          </w:p>
          <w:p w14:paraId="600CC63F" w14:textId="77777777" w:rsidR="00250867" w:rsidRPr="00B653BA" w:rsidRDefault="00250867" w:rsidP="00D06CBC">
            <w:pPr>
              <w:pStyle w:val="NormalWeb"/>
              <w:shd w:val="clear" w:color="auto" w:fill="FFFFFF"/>
              <w:spacing w:before="0" w:beforeAutospacing="0" w:after="0" w:afterAutospacing="0"/>
              <w:ind w:left="-57" w:right="57"/>
              <w:rPr>
                <w:rFonts w:asciiTheme="majorBidi" w:hAnsiTheme="majorBidi" w:cstheme="majorBidi"/>
                <w:sz w:val="18"/>
                <w:szCs w:val="18"/>
                <w:lang w:val="en-US"/>
                <w:rPrChange w:id="1494"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495" w:author="Shirilord, Isaac (ARTORG)" w:date="2024-05-29T17:37:00Z">
                  <w:rPr>
                    <w:rFonts w:asciiTheme="majorBidi" w:hAnsiTheme="majorBidi" w:cstheme="majorBidi"/>
                    <w:sz w:val="18"/>
                    <w:szCs w:val="18"/>
                  </w:rPr>
                </w:rPrChange>
              </w:rPr>
              <w:t xml:space="preserve">Root Mean Squared Error: 0.57 ± 0.1856 </w:t>
            </w:r>
          </w:p>
          <w:p w14:paraId="651E5652" w14:textId="77777777" w:rsidR="00250867" w:rsidRPr="00B653BA" w:rsidRDefault="00250867" w:rsidP="00D06CBC">
            <w:pPr>
              <w:pStyle w:val="NormalWeb"/>
              <w:shd w:val="clear" w:color="auto" w:fill="FFFFFF"/>
              <w:spacing w:before="0" w:beforeAutospacing="0" w:after="0" w:afterAutospacing="0"/>
              <w:ind w:left="-57" w:right="57"/>
              <w:rPr>
                <w:rFonts w:asciiTheme="majorBidi" w:hAnsiTheme="majorBidi" w:cstheme="majorBidi"/>
                <w:sz w:val="18"/>
                <w:szCs w:val="18"/>
                <w:lang w:val="en-US"/>
                <w:rPrChange w:id="1496"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497" w:author="Shirilord, Isaac (ARTORG)" w:date="2024-05-29T17:37:00Z">
                  <w:rPr>
                    <w:rFonts w:asciiTheme="majorBidi" w:hAnsiTheme="majorBidi" w:cstheme="majorBidi"/>
                    <w:sz w:val="18"/>
                    <w:szCs w:val="18"/>
                  </w:rPr>
                </w:rPrChange>
              </w:rPr>
              <w:t xml:space="preserve">Peak Signal-to-Noise Ratio: 22.53 ± 6.7792 </w:t>
            </w:r>
          </w:p>
          <w:p w14:paraId="57E27628" w14:textId="77777777" w:rsidR="00250867" w:rsidRPr="00B653BA" w:rsidRDefault="00250867" w:rsidP="00D06CBC">
            <w:pPr>
              <w:pStyle w:val="NormalWeb"/>
              <w:shd w:val="clear" w:color="auto" w:fill="FFFFFF"/>
              <w:spacing w:before="0" w:beforeAutospacing="0" w:after="0" w:afterAutospacing="0"/>
              <w:ind w:left="-57" w:right="57"/>
              <w:rPr>
                <w:rFonts w:asciiTheme="majorBidi" w:hAnsiTheme="majorBidi" w:cstheme="majorBidi"/>
                <w:sz w:val="18"/>
                <w:szCs w:val="18"/>
                <w:lang w:val="en-US"/>
                <w:rPrChange w:id="1498" w:author="Shirilord, Isaac (ARTORG)" w:date="2024-05-29T17:37:00Z">
                  <w:rPr>
                    <w:rFonts w:asciiTheme="majorBidi" w:hAnsiTheme="majorBidi" w:cstheme="majorBidi"/>
                    <w:sz w:val="18"/>
                    <w:szCs w:val="18"/>
                  </w:rPr>
                </w:rPrChange>
              </w:rPr>
            </w:pPr>
            <w:proofErr w:type="spellStart"/>
            <w:r w:rsidRPr="00B653BA">
              <w:rPr>
                <w:rFonts w:asciiTheme="majorBidi" w:hAnsiTheme="majorBidi" w:cstheme="majorBidi"/>
                <w:sz w:val="18"/>
                <w:szCs w:val="18"/>
                <w:lang w:val="en-US"/>
                <w:rPrChange w:id="1499" w:author="Shirilord, Isaac (ARTORG)" w:date="2024-05-29T17:37:00Z">
                  <w:rPr>
                    <w:rFonts w:asciiTheme="majorBidi" w:hAnsiTheme="majorBidi" w:cstheme="majorBidi"/>
                    <w:sz w:val="18"/>
                    <w:szCs w:val="18"/>
                  </w:rPr>
                </w:rPrChange>
              </w:rPr>
              <w:t>Structual</w:t>
            </w:r>
            <w:proofErr w:type="spellEnd"/>
            <w:r w:rsidRPr="00B653BA">
              <w:rPr>
                <w:rFonts w:asciiTheme="majorBidi" w:hAnsiTheme="majorBidi" w:cstheme="majorBidi"/>
                <w:sz w:val="18"/>
                <w:szCs w:val="18"/>
                <w:lang w:val="en-US"/>
                <w:rPrChange w:id="1500" w:author="Shirilord, Isaac (ARTORG)" w:date="2024-05-29T17:37:00Z">
                  <w:rPr>
                    <w:rFonts w:asciiTheme="majorBidi" w:hAnsiTheme="majorBidi" w:cstheme="majorBidi"/>
                    <w:sz w:val="18"/>
                    <w:szCs w:val="18"/>
                  </w:rPr>
                </w:rPrChange>
              </w:rPr>
              <w:t xml:space="preserve"> Similarity Index: 0.44 ± 0.1617</w:t>
            </w:r>
          </w:p>
          <w:p w14:paraId="25DBCBBA" w14:textId="77777777" w:rsidR="00250867" w:rsidRPr="00B653BA" w:rsidRDefault="00250867" w:rsidP="00D06CBC">
            <w:pPr>
              <w:pStyle w:val="HTMLPreformatted"/>
              <w:shd w:val="clear" w:color="auto" w:fill="FFFFFF"/>
              <w:ind w:left="-57" w:right="57"/>
              <w:rPr>
                <w:rFonts w:asciiTheme="majorBidi" w:hAnsiTheme="majorBidi" w:cstheme="majorBidi"/>
                <w:sz w:val="18"/>
                <w:szCs w:val="18"/>
                <w:lang w:val="en-US"/>
                <w:rPrChange w:id="1501" w:author="Shirilord, Isaac (ARTORG)" w:date="2024-05-29T17:37:00Z">
                  <w:rPr>
                    <w:rFonts w:asciiTheme="majorBidi" w:hAnsiTheme="majorBidi" w:cstheme="majorBidi"/>
                    <w:sz w:val="18"/>
                    <w:szCs w:val="18"/>
                  </w:rPr>
                </w:rPrChange>
              </w:rPr>
            </w:pPr>
          </w:p>
        </w:tc>
      </w:tr>
    </w:tbl>
    <w:p w14:paraId="753FC34D" w14:textId="77777777" w:rsidR="00250867" w:rsidRPr="00B653BA" w:rsidRDefault="00250867" w:rsidP="00250867">
      <w:pPr>
        <w:pStyle w:val="NormalWeb"/>
        <w:shd w:val="clear" w:color="auto" w:fill="FFFFFF"/>
        <w:spacing w:before="0" w:beforeAutospacing="0" w:after="120" w:afterAutospacing="0"/>
        <w:rPr>
          <w:rFonts w:asciiTheme="majorBidi" w:hAnsiTheme="majorBidi" w:cstheme="majorBidi"/>
          <w:sz w:val="20"/>
          <w:szCs w:val="20"/>
          <w:lang w:val="en-US"/>
          <w:rPrChange w:id="1502" w:author="Shirilord, Isaac (ARTORG)" w:date="2024-05-29T17:37:00Z">
            <w:rPr>
              <w:rFonts w:asciiTheme="majorBidi" w:hAnsiTheme="majorBidi" w:cstheme="majorBidi"/>
              <w:sz w:val="20"/>
              <w:szCs w:val="20"/>
            </w:rPr>
          </w:rPrChange>
        </w:rPr>
      </w:pPr>
    </w:p>
    <w:p w14:paraId="68AC30AB" w14:textId="77777777" w:rsidR="002A516A" w:rsidRPr="00B653BA" w:rsidRDefault="002A516A" w:rsidP="00250867">
      <w:pPr>
        <w:pStyle w:val="NormalWeb"/>
        <w:shd w:val="clear" w:color="auto" w:fill="FFFFFF"/>
        <w:spacing w:before="0" w:beforeAutospacing="0" w:after="120" w:afterAutospacing="0"/>
        <w:rPr>
          <w:rFonts w:asciiTheme="majorBidi" w:hAnsiTheme="majorBidi" w:cstheme="majorBidi"/>
          <w:sz w:val="20"/>
          <w:szCs w:val="20"/>
          <w:lang w:val="en-US"/>
          <w:rPrChange w:id="1503" w:author="Shirilord, Isaac (ARTORG)" w:date="2024-05-29T17:37:00Z">
            <w:rPr>
              <w:rFonts w:asciiTheme="majorBidi" w:hAnsiTheme="majorBidi" w:cstheme="majorBidi"/>
              <w:sz w:val="20"/>
              <w:szCs w:val="20"/>
            </w:rPr>
          </w:rPrChange>
        </w:rPr>
      </w:pPr>
    </w:p>
    <w:p w14:paraId="28F4B73F" w14:textId="77777777" w:rsidR="002A516A" w:rsidRPr="00B653BA" w:rsidRDefault="002A516A" w:rsidP="00D804A5">
      <w:pPr>
        <w:pStyle w:val="NormalWeb"/>
        <w:keepNext/>
        <w:shd w:val="clear" w:color="auto" w:fill="FFFFFF"/>
        <w:spacing w:before="0" w:beforeAutospacing="0" w:after="120" w:afterAutospacing="0"/>
        <w:rPr>
          <w:rFonts w:asciiTheme="majorBidi" w:hAnsiTheme="majorBidi" w:cstheme="majorBidi"/>
          <w:lang w:val="en-US"/>
          <w:rPrChange w:id="1504" w:author="Shirilord, Isaac (ARTORG)" w:date="2024-05-29T17:37:00Z">
            <w:rPr>
              <w:rFonts w:asciiTheme="majorBidi" w:hAnsiTheme="majorBidi" w:cstheme="majorBidi"/>
            </w:rPr>
          </w:rPrChange>
        </w:rPr>
      </w:pPr>
      <w:r w:rsidRPr="00B653BA">
        <w:rPr>
          <w:rFonts w:asciiTheme="majorBidi" w:hAnsiTheme="majorBidi" w:cstheme="majorBidi"/>
          <w:noProof/>
          <w:sz w:val="20"/>
          <w:szCs w:val="20"/>
          <w:lang w:val="en-US"/>
          <w:rPrChange w:id="1505" w:author="Shirilord, Isaac (ARTORG)" w:date="2024-05-29T17:37:00Z">
            <w:rPr>
              <w:rFonts w:asciiTheme="majorBidi" w:hAnsiTheme="majorBidi" w:cstheme="majorBidi"/>
              <w:noProof/>
              <w:sz w:val="20"/>
              <w:szCs w:val="20"/>
            </w:rPr>
          </w:rPrChange>
        </w:rPr>
        <w:drawing>
          <wp:inline distT="0" distB="0" distL="0" distR="0" wp14:anchorId="34055DD8" wp14:editId="452E6527">
            <wp:extent cx="5731510" cy="2829560"/>
            <wp:effectExtent l="19050" t="19050" r="21590" b="27940"/>
            <wp:docPr id="1969452707"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52707" name="Picture 1" descr="A diagram of a diagram&#10;&#10;Description automatically generated with medium confidence"/>
                    <pic:cNvPicPr/>
                  </pic:nvPicPr>
                  <pic:blipFill>
                    <a:blip r:embed="rId106"/>
                    <a:stretch>
                      <a:fillRect/>
                    </a:stretch>
                  </pic:blipFill>
                  <pic:spPr>
                    <a:xfrm>
                      <a:off x="0" y="0"/>
                      <a:ext cx="5731510" cy="2829560"/>
                    </a:xfrm>
                    <a:prstGeom prst="rect">
                      <a:avLst/>
                    </a:prstGeom>
                    <a:ln w="3175">
                      <a:solidFill>
                        <a:schemeClr val="tx1"/>
                      </a:solidFill>
                    </a:ln>
                  </pic:spPr>
                </pic:pic>
              </a:graphicData>
            </a:graphic>
          </wp:inline>
        </w:drawing>
      </w:r>
    </w:p>
    <w:p w14:paraId="1AF84898" w14:textId="34D39EE8" w:rsidR="002A516A" w:rsidRPr="00B653BA" w:rsidRDefault="00E24B0A" w:rsidP="00D804A5">
      <w:pPr>
        <w:rPr>
          <w:color w:val="4472C4" w:themeColor="accent1"/>
          <w:lang w:val="en-US"/>
          <w:rPrChange w:id="1506" w:author="Shirilord, Isaac (ARTORG)" w:date="2024-05-29T17:37:00Z">
            <w:rPr>
              <w:color w:val="4472C4" w:themeColor="accent1"/>
            </w:rPr>
          </w:rPrChange>
        </w:rPr>
      </w:pPr>
      <w:r w:rsidRPr="00B653BA">
        <w:rPr>
          <w:color w:val="4472C4" w:themeColor="accent1"/>
          <w:lang w:val="en-US"/>
          <w:rPrChange w:id="1507" w:author="Shirilord, Isaac (ARTORG)" w:date="2024-05-29T17:37:00Z">
            <w:rPr>
              <w:color w:val="4472C4" w:themeColor="accent1"/>
            </w:rPr>
          </w:rPrChange>
        </w:rPr>
        <w:t>Fig</w:t>
      </w:r>
      <w:del w:id="1508" w:author="Samane Shahpouri" w:date="2024-06-05T09:52:00Z" w16du:dateUtc="2024-06-05T07:52:00Z">
        <w:r w:rsidRPr="00B653BA" w:rsidDel="00790DE4">
          <w:rPr>
            <w:color w:val="4472C4" w:themeColor="accent1"/>
            <w:lang w:val="en-US"/>
            <w:rPrChange w:id="1509" w:author="Shirilord, Isaac (ARTORG)" w:date="2024-05-29T17:37:00Z">
              <w:rPr>
                <w:color w:val="4472C4" w:themeColor="accent1"/>
              </w:rPr>
            </w:rPrChange>
          </w:rPr>
          <w:delText>ure</w:delText>
        </w:r>
      </w:del>
      <w:r w:rsidRPr="00B653BA">
        <w:rPr>
          <w:color w:val="4472C4" w:themeColor="accent1"/>
          <w:lang w:val="en-US"/>
          <w:rPrChange w:id="1510" w:author="Shirilord, Isaac (ARTORG)" w:date="2024-05-29T17:37:00Z">
            <w:rPr>
              <w:color w:val="4472C4" w:themeColor="accent1"/>
            </w:rPr>
          </w:rPrChange>
        </w:rPr>
        <w:t xml:space="preserve"> 7: </w:t>
      </w:r>
      <w:r w:rsidR="002A516A" w:rsidRPr="00B653BA">
        <w:rPr>
          <w:color w:val="4472C4" w:themeColor="accent1"/>
          <w:lang w:val="en-US"/>
          <w:rPrChange w:id="1511" w:author="Shirilord, Isaac (ARTORG)" w:date="2024-05-29T17:37:00Z">
            <w:rPr>
              <w:color w:val="4472C4" w:themeColor="accent1"/>
            </w:rPr>
          </w:rPrChange>
        </w:rPr>
        <w:t xml:space="preserve">The architecture of </w:t>
      </w:r>
      <w:proofErr w:type="spellStart"/>
      <w:r w:rsidR="002A516A" w:rsidRPr="00B653BA">
        <w:rPr>
          <w:color w:val="4472C4" w:themeColor="accent1"/>
          <w:lang w:val="en-US"/>
          <w:rPrChange w:id="1512" w:author="Shirilord, Isaac (ARTORG)" w:date="2024-05-29T17:37:00Z">
            <w:rPr>
              <w:color w:val="4472C4" w:themeColor="accent1"/>
            </w:rPr>
          </w:rPrChange>
        </w:rPr>
        <w:t>DynUnet</w:t>
      </w:r>
      <w:proofErr w:type="spellEnd"/>
      <w:r w:rsidR="002A516A" w:rsidRPr="00B653BA">
        <w:rPr>
          <w:color w:val="4472C4" w:themeColor="accent1"/>
          <w:lang w:val="en-US"/>
          <w:rPrChange w:id="1513" w:author="Shirilord, Isaac (ARTORG)" w:date="2024-05-29T17:37:00Z">
            <w:rPr>
              <w:color w:val="4472C4" w:themeColor="accent1"/>
            </w:rPr>
          </w:rPrChange>
        </w:rPr>
        <w:t>.</w:t>
      </w:r>
    </w:p>
    <w:p w14:paraId="0C4293F2" w14:textId="77777777" w:rsidR="00250867" w:rsidRPr="00B653BA" w:rsidRDefault="00250867">
      <w:pPr>
        <w:rPr>
          <w:rFonts w:asciiTheme="majorBidi" w:hAnsiTheme="majorBidi" w:cstheme="majorBidi"/>
          <w:lang w:val="en-US"/>
          <w:rPrChange w:id="1514" w:author="Shirilord, Isaac (ARTORG)" w:date="2024-05-29T17:37:00Z">
            <w:rPr>
              <w:rFonts w:asciiTheme="majorBidi" w:hAnsiTheme="majorBidi" w:cstheme="majorBidi"/>
            </w:rPr>
          </w:rPrChange>
        </w:rPr>
      </w:pPr>
    </w:p>
    <w:p w14:paraId="425DA8E6" w14:textId="6BCB1266" w:rsidR="00250867" w:rsidRPr="00B653BA" w:rsidRDefault="00250867">
      <w:pPr>
        <w:jc w:val="left"/>
        <w:rPr>
          <w:rFonts w:asciiTheme="majorBidi" w:hAnsiTheme="majorBidi" w:cstheme="majorBidi"/>
          <w:lang w:val="en-US"/>
          <w:rPrChange w:id="1515" w:author="Shirilord, Isaac (ARTORG)" w:date="2024-05-29T17:37:00Z">
            <w:rPr>
              <w:rFonts w:asciiTheme="majorBidi" w:hAnsiTheme="majorBidi" w:cstheme="majorBidi"/>
            </w:rPr>
          </w:rPrChange>
        </w:rPr>
      </w:pPr>
      <w:r w:rsidRPr="00B653BA">
        <w:rPr>
          <w:rFonts w:asciiTheme="majorBidi" w:hAnsiTheme="majorBidi" w:cstheme="majorBidi"/>
          <w:lang w:val="en-US"/>
          <w:rPrChange w:id="1516" w:author="Shirilord, Isaac (ARTORG)" w:date="2024-05-29T17:37:00Z">
            <w:rPr>
              <w:rFonts w:asciiTheme="majorBidi" w:hAnsiTheme="majorBidi" w:cstheme="majorBidi"/>
            </w:rPr>
          </w:rPrChange>
        </w:rPr>
        <w:br w:type="page"/>
      </w:r>
    </w:p>
    <w:p w14:paraId="1E9E6FE9" w14:textId="77777777" w:rsidR="00250867" w:rsidRPr="00B653BA" w:rsidRDefault="00250867" w:rsidP="00250867">
      <w:pPr>
        <w:pStyle w:val="Heading1"/>
        <w:rPr>
          <w:rFonts w:asciiTheme="majorBidi" w:hAnsiTheme="majorBidi" w:cstheme="majorBidi"/>
          <w:lang w:val="en-US"/>
          <w:rPrChange w:id="1517" w:author="Shirilord, Isaac (ARTORG)" w:date="2024-05-29T17:37:00Z">
            <w:rPr>
              <w:rFonts w:asciiTheme="majorBidi" w:hAnsiTheme="majorBidi" w:cstheme="majorBidi"/>
            </w:rPr>
          </w:rPrChange>
        </w:rPr>
      </w:pPr>
      <w:bookmarkStart w:id="1518" w:name="_Toc168472943"/>
      <w:bookmarkStart w:id="1519" w:name="_Toc168473857"/>
      <w:r w:rsidRPr="00B653BA">
        <w:rPr>
          <w:rFonts w:asciiTheme="majorBidi" w:hAnsiTheme="majorBidi" w:cstheme="majorBidi"/>
          <w:lang w:val="en-US"/>
          <w:rPrChange w:id="1520" w:author="Shirilord, Isaac (ARTORG)" w:date="2024-05-29T17:37:00Z">
            <w:rPr>
              <w:rFonts w:asciiTheme="majorBidi" w:hAnsiTheme="majorBidi" w:cstheme="majorBidi"/>
            </w:rPr>
          </w:rPrChange>
        </w:rPr>
        <w:lastRenderedPageBreak/>
        <w:t>Supplementary Material 2</w:t>
      </w:r>
      <w:bookmarkEnd w:id="1518"/>
      <w:bookmarkEnd w:id="1519"/>
    </w:p>
    <w:p w14:paraId="3F37FE4F" w14:textId="77777777" w:rsidR="00250867" w:rsidRPr="00B653BA" w:rsidRDefault="00250867" w:rsidP="00250867">
      <w:pPr>
        <w:rPr>
          <w:rFonts w:asciiTheme="majorBidi" w:hAnsiTheme="majorBidi" w:cstheme="majorBidi"/>
          <w:lang w:val="en-US"/>
          <w:rPrChange w:id="1521" w:author="Shirilord, Isaac (ARTORG)" w:date="2024-05-29T17:37:00Z">
            <w:rPr>
              <w:rFonts w:asciiTheme="majorBidi" w:hAnsiTheme="majorBidi" w:cstheme="majorBidi"/>
            </w:rPr>
          </w:rPrChange>
        </w:rPr>
      </w:pPr>
    </w:p>
    <w:tbl>
      <w:tblPr>
        <w:tblStyle w:val="TableGrid"/>
        <w:tblpPr w:leftFromText="180" w:rightFromText="180" w:vertAnchor="text" w:horzAnchor="page" w:tblpX="2029" w:tblpY="-23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250867" w:rsidRPr="00B653BA" w14:paraId="3BA94CE5" w14:textId="77777777" w:rsidTr="00B83AEA">
        <w:trPr>
          <w:trHeight w:val="2419"/>
        </w:trPr>
        <w:tc>
          <w:tcPr>
            <w:tcW w:w="3777" w:type="dxa"/>
          </w:tcPr>
          <w:p w14:paraId="6223ED2C" w14:textId="77777777" w:rsidR="00250867" w:rsidRPr="00B83AEA" w:rsidRDefault="00250867" w:rsidP="00D06CBC">
            <w:pPr>
              <w:rPr>
                <w:rFonts w:asciiTheme="majorBidi" w:hAnsiTheme="majorBidi" w:cstheme="majorBidi"/>
                <w:lang w:val="en-US"/>
              </w:rPr>
            </w:pPr>
            <w:r w:rsidRPr="00B83AEA">
              <w:rPr>
                <w:rFonts w:asciiTheme="majorBidi" w:hAnsiTheme="majorBidi" w:cstheme="majorBidi"/>
                <w:noProof/>
                <w:lang w:val="en-US"/>
              </w:rPr>
              <w:drawing>
                <wp:inline distT="0" distB="0" distL="0" distR="0" wp14:anchorId="1609981B" wp14:editId="091CF796">
                  <wp:extent cx="2261538" cy="1800000"/>
                  <wp:effectExtent l="0" t="0" r="0" b="0"/>
                  <wp:docPr id="1329387141" name="Picture 1" descr="A chart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87141" name="Picture 1" descr="A chart with different colored squares&#10;&#10;Description automatically generated"/>
                          <pic:cNvPicPr/>
                        </pic:nvPicPr>
                        <pic:blipFill>
                          <a:blip r:embed="rId107"/>
                          <a:stretch>
                            <a:fillRect/>
                          </a:stretch>
                        </pic:blipFill>
                        <pic:spPr>
                          <a:xfrm>
                            <a:off x="0" y="0"/>
                            <a:ext cx="2261538" cy="1800000"/>
                          </a:xfrm>
                          <a:prstGeom prst="rect">
                            <a:avLst/>
                          </a:prstGeom>
                        </pic:spPr>
                      </pic:pic>
                    </a:graphicData>
                  </a:graphic>
                </wp:inline>
              </w:drawing>
            </w:r>
          </w:p>
        </w:tc>
        <w:tc>
          <w:tcPr>
            <w:tcW w:w="3777" w:type="dxa"/>
          </w:tcPr>
          <w:p w14:paraId="174E8DF9" w14:textId="77777777" w:rsidR="00250867" w:rsidRPr="00B83AEA" w:rsidRDefault="00250867" w:rsidP="00D06CBC">
            <w:pPr>
              <w:rPr>
                <w:rFonts w:asciiTheme="majorBidi" w:hAnsiTheme="majorBidi" w:cstheme="majorBidi"/>
                <w:lang w:val="en-US"/>
              </w:rPr>
            </w:pPr>
            <w:r w:rsidRPr="00B83AEA">
              <w:rPr>
                <w:rFonts w:asciiTheme="majorBidi" w:hAnsiTheme="majorBidi" w:cstheme="majorBidi"/>
                <w:noProof/>
                <w:lang w:val="en-US"/>
              </w:rPr>
              <w:drawing>
                <wp:inline distT="0" distB="0" distL="0" distR="0" wp14:anchorId="3752FCAD" wp14:editId="05B441C2">
                  <wp:extent cx="2261538" cy="1800000"/>
                  <wp:effectExtent l="0" t="0" r="0" b="0"/>
                  <wp:docPr id="1744227668" name="Picture 1" descr="A chart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27668" name="Picture 1" descr="A chart with different colored squares&#10;&#10;Description automatically generated"/>
                          <pic:cNvPicPr/>
                        </pic:nvPicPr>
                        <pic:blipFill>
                          <a:blip r:embed="rId108"/>
                          <a:stretch>
                            <a:fillRect/>
                          </a:stretch>
                        </pic:blipFill>
                        <pic:spPr>
                          <a:xfrm>
                            <a:off x="0" y="0"/>
                            <a:ext cx="2261538" cy="1800000"/>
                          </a:xfrm>
                          <a:prstGeom prst="rect">
                            <a:avLst/>
                          </a:prstGeom>
                        </pic:spPr>
                      </pic:pic>
                    </a:graphicData>
                  </a:graphic>
                </wp:inline>
              </w:drawing>
            </w:r>
          </w:p>
        </w:tc>
      </w:tr>
      <w:tr w:rsidR="00250867" w:rsidRPr="00B653BA" w14:paraId="6391DF75" w14:textId="77777777" w:rsidTr="00B83AEA">
        <w:trPr>
          <w:trHeight w:val="2424"/>
        </w:trPr>
        <w:tc>
          <w:tcPr>
            <w:tcW w:w="3777" w:type="dxa"/>
          </w:tcPr>
          <w:p w14:paraId="68F7B2F3" w14:textId="77777777" w:rsidR="00250867" w:rsidRPr="00B83AEA" w:rsidRDefault="00250867" w:rsidP="00D06CBC">
            <w:pPr>
              <w:rPr>
                <w:rFonts w:asciiTheme="majorBidi" w:hAnsiTheme="majorBidi" w:cstheme="majorBidi"/>
                <w:lang w:val="en-US"/>
              </w:rPr>
            </w:pPr>
            <w:r w:rsidRPr="00B83AEA">
              <w:rPr>
                <w:rFonts w:asciiTheme="majorBidi" w:hAnsiTheme="majorBidi" w:cstheme="majorBidi"/>
                <w:noProof/>
                <w:lang w:val="en-US"/>
              </w:rPr>
              <w:drawing>
                <wp:inline distT="0" distB="0" distL="0" distR="0" wp14:anchorId="6F4B58D6" wp14:editId="389BEDC6">
                  <wp:extent cx="2261538" cy="1800000"/>
                  <wp:effectExtent l="0" t="0" r="0" b="0"/>
                  <wp:docPr id="1195495079" name="Picture 1" descr="A graph of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95079" name="Picture 1" descr="A graph of different colored boxes&#10;&#10;Description automatically generated"/>
                          <pic:cNvPicPr/>
                        </pic:nvPicPr>
                        <pic:blipFill>
                          <a:blip r:embed="rId109"/>
                          <a:stretch>
                            <a:fillRect/>
                          </a:stretch>
                        </pic:blipFill>
                        <pic:spPr>
                          <a:xfrm>
                            <a:off x="0" y="0"/>
                            <a:ext cx="2261538" cy="1800000"/>
                          </a:xfrm>
                          <a:prstGeom prst="rect">
                            <a:avLst/>
                          </a:prstGeom>
                        </pic:spPr>
                      </pic:pic>
                    </a:graphicData>
                  </a:graphic>
                </wp:inline>
              </w:drawing>
            </w:r>
          </w:p>
        </w:tc>
        <w:tc>
          <w:tcPr>
            <w:tcW w:w="3777" w:type="dxa"/>
          </w:tcPr>
          <w:p w14:paraId="0198F23E" w14:textId="77777777" w:rsidR="00250867" w:rsidRPr="00B83AEA" w:rsidRDefault="00250867" w:rsidP="00D06CBC">
            <w:pPr>
              <w:rPr>
                <w:rFonts w:asciiTheme="majorBidi" w:hAnsiTheme="majorBidi" w:cstheme="majorBidi"/>
                <w:lang w:val="en-US"/>
              </w:rPr>
            </w:pPr>
            <w:r w:rsidRPr="00B83AEA">
              <w:rPr>
                <w:rFonts w:asciiTheme="majorBidi" w:hAnsiTheme="majorBidi" w:cstheme="majorBidi"/>
                <w:noProof/>
                <w:lang w:val="en-US"/>
              </w:rPr>
              <w:drawing>
                <wp:inline distT="0" distB="0" distL="0" distR="0" wp14:anchorId="50FD8B49" wp14:editId="29D55EDD">
                  <wp:extent cx="2261538" cy="1800000"/>
                  <wp:effectExtent l="0" t="0" r="0" b="0"/>
                  <wp:docPr id="980027048" name="Picture 1" descr="A chart with yellow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27048" name="Picture 1" descr="A chart with yellow and blue squares&#10;&#10;Description automatically generated"/>
                          <pic:cNvPicPr/>
                        </pic:nvPicPr>
                        <pic:blipFill>
                          <a:blip r:embed="rId110"/>
                          <a:stretch>
                            <a:fillRect/>
                          </a:stretch>
                        </pic:blipFill>
                        <pic:spPr>
                          <a:xfrm>
                            <a:off x="0" y="0"/>
                            <a:ext cx="2261538" cy="1800000"/>
                          </a:xfrm>
                          <a:prstGeom prst="rect">
                            <a:avLst/>
                          </a:prstGeom>
                        </pic:spPr>
                      </pic:pic>
                    </a:graphicData>
                  </a:graphic>
                </wp:inline>
              </w:drawing>
            </w:r>
          </w:p>
        </w:tc>
      </w:tr>
      <w:tr w:rsidR="00250867" w:rsidRPr="00B653BA" w14:paraId="0702D8B4" w14:textId="77777777" w:rsidTr="00B83AEA">
        <w:trPr>
          <w:trHeight w:val="2419"/>
        </w:trPr>
        <w:tc>
          <w:tcPr>
            <w:tcW w:w="3777" w:type="dxa"/>
          </w:tcPr>
          <w:p w14:paraId="6E36686A" w14:textId="77777777" w:rsidR="00250867" w:rsidRPr="00B83AEA" w:rsidRDefault="00250867" w:rsidP="00D06CBC">
            <w:pPr>
              <w:rPr>
                <w:rFonts w:asciiTheme="majorBidi" w:hAnsiTheme="majorBidi" w:cstheme="majorBidi"/>
                <w:lang w:val="en-US"/>
              </w:rPr>
            </w:pPr>
            <w:r w:rsidRPr="00B83AEA">
              <w:rPr>
                <w:rFonts w:asciiTheme="majorBidi" w:hAnsiTheme="majorBidi" w:cstheme="majorBidi"/>
                <w:noProof/>
                <w:lang w:val="en-US"/>
              </w:rPr>
              <w:drawing>
                <wp:inline distT="0" distB="0" distL="0" distR="0" wp14:anchorId="79A51AF9" wp14:editId="4E08C8BA">
                  <wp:extent cx="2261538" cy="1800000"/>
                  <wp:effectExtent l="0" t="0" r="0" b="0"/>
                  <wp:docPr id="781797491" name="Picture 1" descr="A diagram of a variety of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97491" name="Picture 1" descr="A diagram of a variety of colored boxes&#10;&#10;Description automatically generated"/>
                          <pic:cNvPicPr/>
                        </pic:nvPicPr>
                        <pic:blipFill>
                          <a:blip r:embed="rId111"/>
                          <a:stretch>
                            <a:fillRect/>
                          </a:stretch>
                        </pic:blipFill>
                        <pic:spPr>
                          <a:xfrm>
                            <a:off x="0" y="0"/>
                            <a:ext cx="2261538" cy="1800000"/>
                          </a:xfrm>
                          <a:prstGeom prst="rect">
                            <a:avLst/>
                          </a:prstGeom>
                        </pic:spPr>
                      </pic:pic>
                    </a:graphicData>
                  </a:graphic>
                </wp:inline>
              </w:drawing>
            </w:r>
          </w:p>
        </w:tc>
        <w:tc>
          <w:tcPr>
            <w:tcW w:w="3777" w:type="dxa"/>
          </w:tcPr>
          <w:p w14:paraId="385098CE" w14:textId="77777777" w:rsidR="00250867" w:rsidRPr="00B83AEA" w:rsidRDefault="00250867" w:rsidP="00D06CBC">
            <w:pPr>
              <w:rPr>
                <w:rFonts w:asciiTheme="majorBidi" w:hAnsiTheme="majorBidi" w:cstheme="majorBidi"/>
                <w:lang w:val="en-US"/>
              </w:rPr>
            </w:pPr>
            <w:r w:rsidRPr="00B83AEA">
              <w:rPr>
                <w:rFonts w:asciiTheme="majorBidi" w:hAnsiTheme="majorBidi" w:cstheme="majorBidi"/>
                <w:noProof/>
                <w:lang w:val="en-US"/>
              </w:rPr>
              <w:drawing>
                <wp:inline distT="0" distB="0" distL="0" distR="0" wp14:anchorId="42097497" wp14:editId="7FCAA9B5">
                  <wp:extent cx="2261538" cy="1800000"/>
                  <wp:effectExtent l="0" t="0" r="0" b="0"/>
                  <wp:docPr id="651796928" name="Picture 1" descr="A chart with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96928" name="Picture 1" descr="A chart with different colored boxes&#10;&#10;Description automatically generated"/>
                          <pic:cNvPicPr/>
                        </pic:nvPicPr>
                        <pic:blipFill>
                          <a:blip r:embed="rId112"/>
                          <a:stretch>
                            <a:fillRect/>
                          </a:stretch>
                        </pic:blipFill>
                        <pic:spPr>
                          <a:xfrm>
                            <a:off x="0" y="0"/>
                            <a:ext cx="2261538" cy="1800000"/>
                          </a:xfrm>
                          <a:prstGeom prst="rect">
                            <a:avLst/>
                          </a:prstGeom>
                        </pic:spPr>
                      </pic:pic>
                    </a:graphicData>
                  </a:graphic>
                </wp:inline>
              </w:drawing>
            </w:r>
          </w:p>
        </w:tc>
      </w:tr>
    </w:tbl>
    <w:p w14:paraId="134017E8" w14:textId="77777777" w:rsidR="00250867" w:rsidRPr="00C25452" w:rsidRDefault="00250867" w:rsidP="00507D2D">
      <w:pPr>
        <w:pStyle w:val="Caption"/>
        <w:rPr>
          <w:lang w:val="en-US"/>
        </w:rPr>
      </w:pPr>
    </w:p>
    <w:p w14:paraId="1CE1E0B2" w14:textId="77777777" w:rsidR="00250867" w:rsidRPr="00C25452" w:rsidRDefault="00250867" w:rsidP="00507D2D">
      <w:pPr>
        <w:pStyle w:val="Caption"/>
        <w:rPr>
          <w:lang w:val="en-US"/>
        </w:rPr>
      </w:pPr>
    </w:p>
    <w:p w14:paraId="2075D619" w14:textId="77777777" w:rsidR="00250867" w:rsidRPr="00C25452" w:rsidRDefault="00250867" w:rsidP="00507D2D">
      <w:pPr>
        <w:pStyle w:val="Caption"/>
        <w:rPr>
          <w:lang w:val="en-US"/>
        </w:rPr>
      </w:pPr>
    </w:p>
    <w:p w14:paraId="63A330DB" w14:textId="77777777" w:rsidR="00250867" w:rsidRPr="00C25452" w:rsidRDefault="00250867" w:rsidP="00507D2D">
      <w:pPr>
        <w:pStyle w:val="Caption"/>
        <w:rPr>
          <w:lang w:val="en-US"/>
        </w:rPr>
      </w:pPr>
    </w:p>
    <w:p w14:paraId="06962F1C" w14:textId="77777777" w:rsidR="00250867" w:rsidRPr="00C25452" w:rsidRDefault="00250867" w:rsidP="00507D2D">
      <w:pPr>
        <w:pStyle w:val="Caption"/>
        <w:rPr>
          <w:lang w:val="en-US"/>
        </w:rPr>
      </w:pPr>
    </w:p>
    <w:p w14:paraId="4A99E7B7" w14:textId="77777777" w:rsidR="00250867" w:rsidRPr="00C25452" w:rsidRDefault="00250867" w:rsidP="00507D2D">
      <w:pPr>
        <w:pStyle w:val="Caption"/>
        <w:rPr>
          <w:lang w:val="en-US"/>
        </w:rPr>
      </w:pPr>
    </w:p>
    <w:p w14:paraId="0D5B2735" w14:textId="77777777" w:rsidR="00250867" w:rsidRPr="00C25452" w:rsidRDefault="00250867" w:rsidP="00507D2D">
      <w:pPr>
        <w:pStyle w:val="Caption"/>
        <w:rPr>
          <w:lang w:val="en-US"/>
        </w:rPr>
      </w:pPr>
    </w:p>
    <w:p w14:paraId="7CFBD9EB" w14:textId="77777777" w:rsidR="00250867" w:rsidRPr="00C25452" w:rsidRDefault="00250867" w:rsidP="00507D2D">
      <w:pPr>
        <w:pStyle w:val="Caption"/>
        <w:rPr>
          <w:lang w:val="en-US"/>
        </w:rPr>
      </w:pPr>
    </w:p>
    <w:p w14:paraId="64E3F904" w14:textId="77777777" w:rsidR="00250867" w:rsidRPr="00C25452" w:rsidRDefault="00250867" w:rsidP="00507D2D">
      <w:pPr>
        <w:pStyle w:val="Caption"/>
        <w:rPr>
          <w:lang w:val="en-US"/>
        </w:rPr>
      </w:pPr>
    </w:p>
    <w:p w14:paraId="18D4F6FB" w14:textId="77777777" w:rsidR="00250867" w:rsidRPr="00C25452" w:rsidRDefault="00250867" w:rsidP="00507D2D">
      <w:pPr>
        <w:pStyle w:val="Caption"/>
        <w:rPr>
          <w:lang w:val="en-US"/>
        </w:rPr>
      </w:pPr>
    </w:p>
    <w:p w14:paraId="3D13BD92" w14:textId="77777777" w:rsidR="00250867" w:rsidRPr="00C25452" w:rsidRDefault="00250867" w:rsidP="00507D2D">
      <w:pPr>
        <w:pStyle w:val="Caption"/>
        <w:rPr>
          <w:lang w:val="en-US"/>
        </w:rPr>
      </w:pPr>
    </w:p>
    <w:p w14:paraId="395C6155" w14:textId="77777777" w:rsidR="00250867" w:rsidRPr="00C25452" w:rsidRDefault="00250867" w:rsidP="00507D2D">
      <w:pPr>
        <w:pStyle w:val="Caption"/>
        <w:rPr>
          <w:lang w:val="en-US"/>
        </w:rPr>
      </w:pPr>
    </w:p>
    <w:p w14:paraId="280EC4CF" w14:textId="77777777" w:rsidR="00250867" w:rsidRPr="00C25452" w:rsidRDefault="00250867" w:rsidP="00507D2D">
      <w:pPr>
        <w:pStyle w:val="Caption"/>
        <w:rPr>
          <w:lang w:val="en-US"/>
        </w:rPr>
      </w:pPr>
    </w:p>
    <w:p w14:paraId="59A10540" w14:textId="77777777" w:rsidR="00250867" w:rsidRPr="00C25452" w:rsidRDefault="00250867" w:rsidP="00507D2D">
      <w:pPr>
        <w:pStyle w:val="Caption"/>
        <w:rPr>
          <w:lang w:val="en-US"/>
        </w:rPr>
      </w:pPr>
    </w:p>
    <w:p w14:paraId="1153501B" w14:textId="77777777" w:rsidR="00250867" w:rsidRPr="00C25452" w:rsidRDefault="00250867" w:rsidP="00507D2D">
      <w:pPr>
        <w:pStyle w:val="Caption"/>
        <w:rPr>
          <w:lang w:val="en-US"/>
        </w:rPr>
      </w:pPr>
    </w:p>
    <w:p w14:paraId="4434C5D8" w14:textId="77777777" w:rsidR="00250867" w:rsidRPr="00C25452" w:rsidRDefault="00250867" w:rsidP="00507D2D">
      <w:pPr>
        <w:pStyle w:val="Caption"/>
        <w:rPr>
          <w:lang w:val="en-US"/>
        </w:rPr>
      </w:pPr>
    </w:p>
    <w:p w14:paraId="3796C57D" w14:textId="77777777" w:rsidR="00250867" w:rsidRPr="00C25452" w:rsidRDefault="00250867" w:rsidP="00507D2D">
      <w:pPr>
        <w:pStyle w:val="Caption"/>
        <w:rPr>
          <w:lang w:val="en-US"/>
        </w:rPr>
      </w:pPr>
    </w:p>
    <w:p w14:paraId="2E2313F8" w14:textId="77777777" w:rsidR="00250867" w:rsidRPr="00C25452" w:rsidRDefault="00250867" w:rsidP="00507D2D">
      <w:pPr>
        <w:pStyle w:val="Caption"/>
        <w:rPr>
          <w:lang w:val="en-US"/>
        </w:rPr>
      </w:pPr>
    </w:p>
    <w:p w14:paraId="12C1D67B" w14:textId="77777777" w:rsidR="00250867" w:rsidRPr="00C25452" w:rsidRDefault="00250867" w:rsidP="00507D2D">
      <w:pPr>
        <w:pStyle w:val="Caption"/>
        <w:rPr>
          <w:lang w:val="en-US"/>
        </w:rPr>
      </w:pPr>
    </w:p>
    <w:p w14:paraId="314DE7CE" w14:textId="77777777" w:rsidR="00250867" w:rsidRPr="00C25452" w:rsidRDefault="00250867" w:rsidP="00507D2D">
      <w:pPr>
        <w:pStyle w:val="Caption"/>
        <w:rPr>
          <w:lang w:val="en-US"/>
        </w:rPr>
      </w:pPr>
    </w:p>
    <w:p w14:paraId="2B35DC26" w14:textId="77777777" w:rsidR="00B83AEA" w:rsidRDefault="00B83AEA" w:rsidP="00B375AC">
      <w:pPr>
        <w:pStyle w:val="Caption"/>
      </w:pPr>
    </w:p>
    <w:p w14:paraId="14C28961" w14:textId="13AB3C52" w:rsidR="00250867" w:rsidRPr="00C25452" w:rsidRDefault="00B375AC" w:rsidP="00B375AC">
      <w:pPr>
        <w:pStyle w:val="Caption"/>
        <w:rPr>
          <w:lang w:val="en-US"/>
        </w:rPr>
      </w:pPr>
      <w:r>
        <w:t xml:space="preserve">Fig </w:t>
      </w:r>
      <w:r>
        <w:fldChar w:fldCharType="begin"/>
      </w:r>
      <w:r>
        <w:instrText xml:space="preserve"> SEQ Fig \* ARABIC </w:instrText>
      </w:r>
      <w:r>
        <w:fldChar w:fldCharType="separate"/>
      </w:r>
      <w:r>
        <w:rPr>
          <w:noProof/>
        </w:rPr>
        <w:t>7</w:t>
      </w:r>
      <w:r>
        <w:fldChar w:fldCharType="end"/>
      </w:r>
      <w:r>
        <w:t xml:space="preserve">: </w:t>
      </w:r>
      <w:r w:rsidRPr="00C25452">
        <w:rPr>
          <w:lang w:val="en-US"/>
        </w:rPr>
        <w:t>Performance Metrics of IMCM and ADCM Across Cent</w:t>
      </w:r>
      <w:r w:rsidRPr="009239C2">
        <w:rPr>
          <w:lang w:val="en-US"/>
        </w:rPr>
        <w:t>er</w:t>
      </w:r>
      <w:r w:rsidRPr="00C25452">
        <w:rPr>
          <w:lang w:val="en-US"/>
        </w:rPr>
        <w:t>s C1 to C5</w:t>
      </w:r>
    </w:p>
    <w:p w14:paraId="061D02EB" w14:textId="77777777" w:rsidR="00250867" w:rsidRPr="00C25452" w:rsidRDefault="00250867" w:rsidP="00250867">
      <w:pPr>
        <w:rPr>
          <w:rFonts w:asciiTheme="majorBidi" w:hAnsiTheme="majorBidi" w:cstheme="majorBidi"/>
          <w:lang w:val="en-US"/>
        </w:rPr>
      </w:pPr>
    </w:p>
    <w:p w14:paraId="48B1DF61" w14:textId="7CF82B19" w:rsidR="009A0FB7" w:rsidRPr="009A0FB7" w:rsidRDefault="00250867" w:rsidP="009A0FB7">
      <w:pPr>
        <w:pStyle w:val="Caption"/>
        <w:rPr>
          <w:lang w:val="en-US"/>
        </w:rPr>
      </w:pPr>
      <w:r w:rsidRPr="00C25452">
        <w:rPr>
          <w:lang w:val="en-US"/>
        </w:rPr>
        <w:t xml:space="preserve">Table </w:t>
      </w:r>
      <w:r w:rsidRPr="00C25452">
        <w:rPr>
          <w:lang w:val="en-US"/>
        </w:rPr>
        <w:fldChar w:fldCharType="begin"/>
      </w:r>
      <w:r w:rsidRPr="00C25452">
        <w:rPr>
          <w:lang w:val="en-US"/>
        </w:rPr>
        <w:instrText xml:space="preserve"> SEQ Table \* ARABIC </w:instrText>
      </w:r>
      <w:r w:rsidRPr="00C25452">
        <w:rPr>
          <w:lang w:val="en-US"/>
        </w:rPr>
        <w:fldChar w:fldCharType="separate"/>
      </w:r>
      <w:r w:rsidR="009A0FB7">
        <w:rPr>
          <w:noProof/>
          <w:lang w:val="en-US"/>
        </w:rPr>
        <w:t>7</w:t>
      </w:r>
      <w:r w:rsidRPr="00C25452">
        <w:rPr>
          <w:lang w:val="en-US"/>
        </w:rPr>
        <w:fldChar w:fldCharType="end"/>
      </w:r>
      <w:r w:rsidRPr="00C25452">
        <w:rPr>
          <w:lang w:val="en-US"/>
        </w:rPr>
        <w:t>: Summary statistics of quantitative parameters for different approaches on cross center (Ga dataset)</w:t>
      </w:r>
    </w:p>
    <w:tbl>
      <w:tblPr>
        <w:tblStyle w:val="TableGrid"/>
        <w:tblpPr w:leftFromText="180" w:rightFromText="180" w:vertAnchor="text" w:horzAnchor="margin" w:tblpXSpec="center" w:tblpY="-25"/>
        <w:tblW w:w="10178" w:type="dxa"/>
        <w:tblLook w:val="04A0" w:firstRow="1" w:lastRow="0" w:firstColumn="1" w:lastColumn="0" w:noHBand="0" w:noVBand="1"/>
      </w:tblPr>
      <w:tblGrid>
        <w:gridCol w:w="902"/>
        <w:gridCol w:w="974"/>
        <w:gridCol w:w="1106"/>
        <w:gridCol w:w="1110"/>
        <w:gridCol w:w="1312"/>
        <w:gridCol w:w="1314"/>
        <w:gridCol w:w="1088"/>
        <w:gridCol w:w="1189"/>
        <w:gridCol w:w="1183"/>
      </w:tblGrid>
      <w:tr w:rsidR="00250867" w:rsidRPr="00B653BA" w14:paraId="3935AA0F" w14:textId="77777777" w:rsidTr="009A0FB7">
        <w:trPr>
          <w:trHeight w:val="393"/>
        </w:trPr>
        <w:tc>
          <w:tcPr>
            <w:tcW w:w="902" w:type="dxa"/>
          </w:tcPr>
          <w:p w14:paraId="4BCE9ECF" w14:textId="77777777" w:rsidR="00250867" w:rsidRPr="00C25452" w:rsidRDefault="00250867" w:rsidP="00D06CBC">
            <w:pPr>
              <w:rPr>
                <w:rFonts w:asciiTheme="majorBidi" w:hAnsiTheme="majorBidi" w:cstheme="majorBidi"/>
                <w:sz w:val="18"/>
                <w:szCs w:val="18"/>
                <w:lang w:val="en-US"/>
              </w:rPr>
            </w:pPr>
          </w:p>
        </w:tc>
        <w:tc>
          <w:tcPr>
            <w:tcW w:w="974" w:type="dxa"/>
            <w:vAlign w:val="center"/>
          </w:tcPr>
          <w:p w14:paraId="50AF3F6B" w14:textId="77777777" w:rsidR="00250867" w:rsidRPr="00C25452" w:rsidRDefault="00250867" w:rsidP="00D06CBC">
            <w:pPr>
              <w:jc w:val="center"/>
              <w:rPr>
                <w:rFonts w:asciiTheme="majorBidi" w:hAnsiTheme="majorBidi" w:cstheme="majorBidi"/>
                <w:b/>
                <w:bCs/>
                <w:lang w:val="en-US"/>
              </w:rPr>
            </w:pPr>
            <w:r w:rsidRPr="00C25452">
              <w:rPr>
                <w:rFonts w:asciiTheme="majorBidi" w:hAnsiTheme="majorBidi" w:cstheme="majorBidi"/>
                <w:b/>
                <w:bCs/>
                <w:lang w:val="en-US"/>
              </w:rPr>
              <w:t>Method</w:t>
            </w:r>
          </w:p>
        </w:tc>
        <w:tc>
          <w:tcPr>
            <w:tcW w:w="1106" w:type="dxa"/>
            <w:vAlign w:val="center"/>
          </w:tcPr>
          <w:p w14:paraId="6E20CC00" w14:textId="77777777" w:rsidR="00250867" w:rsidRPr="00C25452" w:rsidRDefault="00250867" w:rsidP="00D06CBC">
            <w:pPr>
              <w:rPr>
                <w:rFonts w:asciiTheme="majorBidi" w:hAnsiTheme="majorBidi" w:cstheme="majorBidi"/>
                <w:b/>
                <w:bCs/>
                <w:lang w:val="en-US"/>
              </w:rPr>
            </w:pPr>
            <w:r w:rsidRPr="00C25452">
              <w:rPr>
                <w:rFonts w:asciiTheme="majorBidi" w:hAnsiTheme="majorBidi" w:cstheme="majorBidi"/>
                <w:b/>
                <w:bCs/>
                <w:lang w:val="en-US"/>
              </w:rPr>
              <w:t>ME</w:t>
            </w:r>
          </w:p>
        </w:tc>
        <w:tc>
          <w:tcPr>
            <w:tcW w:w="1110" w:type="dxa"/>
            <w:vAlign w:val="center"/>
          </w:tcPr>
          <w:p w14:paraId="7B3F1DEC" w14:textId="77777777" w:rsidR="00250867" w:rsidRPr="00C25452" w:rsidRDefault="00250867" w:rsidP="00D06CBC">
            <w:pPr>
              <w:rPr>
                <w:rFonts w:asciiTheme="majorBidi" w:hAnsiTheme="majorBidi" w:cstheme="majorBidi"/>
                <w:b/>
                <w:bCs/>
                <w:lang w:val="en-US"/>
              </w:rPr>
            </w:pPr>
            <w:r w:rsidRPr="00C25452">
              <w:rPr>
                <w:rFonts w:asciiTheme="majorBidi" w:hAnsiTheme="majorBidi" w:cstheme="majorBidi"/>
                <w:b/>
                <w:bCs/>
                <w:lang w:val="en-US"/>
              </w:rPr>
              <w:t>MAE</w:t>
            </w:r>
          </w:p>
        </w:tc>
        <w:tc>
          <w:tcPr>
            <w:tcW w:w="1312" w:type="dxa"/>
            <w:vAlign w:val="center"/>
          </w:tcPr>
          <w:p w14:paraId="3F6BE5BD" w14:textId="77777777" w:rsidR="00250867" w:rsidRPr="00C25452" w:rsidRDefault="00250867" w:rsidP="00D06CBC">
            <w:pPr>
              <w:rPr>
                <w:rFonts w:asciiTheme="majorBidi" w:hAnsiTheme="majorBidi" w:cstheme="majorBidi"/>
                <w:b/>
                <w:bCs/>
                <w:lang w:val="en-US"/>
              </w:rPr>
            </w:pPr>
            <w:r w:rsidRPr="00C25452">
              <w:rPr>
                <w:rFonts w:asciiTheme="majorBidi" w:hAnsiTheme="majorBidi" w:cstheme="majorBidi"/>
                <w:b/>
                <w:bCs/>
                <w:lang w:val="en-US"/>
              </w:rPr>
              <w:t>RE</w:t>
            </w:r>
          </w:p>
        </w:tc>
        <w:tc>
          <w:tcPr>
            <w:tcW w:w="1314" w:type="dxa"/>
            <w:vAlign w:val="center"/>
          </w:tcPr>
          <w:p w14:paraId="29595901" w14:textId="77777777" w:rsidR="00250867" w:rsidRPr="00C25452" w:rsidRDefault="00250867" w:rsidP="00D06CBC">
            <w:pPr>
              <w:rPr>
                <w:rFonts w:asciiTheme="majorBidi" w:hAnsiTheme="majorBidi" w:cstheme="majorBidi"/>
                <w:b/>
                <w:bCs/>
                <w:lang w:val="en-US"/>
              </w:rPr>
            </w:pPr>
            <w:r w:rsidRPr="00C25452">
              <w:rPr>
                <w:rFonts w:asciiTheme="majorBidi" w:hAnsiTheme="majorBidi" w:cstheme="majorBidi"/>
                <w:b/>
                <w:bCs/>
                <w:lang w:val="en-US"/>
              </w:rPr>
              <w:t>ARE</w:t>
            </w:r>
          </w:p>
        </w:tc>
        <w:tc>
          <w:tcPr>
            <w:tcW w:w="1088" w:type="dxa"/>
            <w:vAlign w:val="center"/>
          </w:tcPr>
          <w:p w14:paraId="63B850EE" w14:textId="77777777" w:rsidR="00250867" w:rsidRPr="00C25452" w:rsidRDefault="00250867" w:rsidP="00D06CBC">
            <w:pPr>
              <w:rPr>
                <w:rFonts w:asciiTheme="majorBidi" w:hAnsiTheme="majorBidi" w:cstheme="majorBidi"/>
                <w:b/>
                <w:bCs/>
                <w:lang w:val="en-US"/>
              </w:rPr>
            </w:pPr>
            <w:r w:rsidRPr="00C25452">
              <w:rPr>
                <w:rFonts w:asciiTheme="majorBidi" w:hAnsiTheme="majorBidi" w:cstheme="majorBidi"/>
                <w:b/>
                <w:bCs/>
                <w:lang w:val="en-US"/>
              </w:rPr>
              <w:t>RMSE</w:t>
            </w:r>
          </w:p>
        </w:tc>
        <w:tc>
          <w:tcPr>
            <w:tcW w:w="1189" w:type="dxa"/>
            <w:vAlign w:val="center"/>
          </w:tcPr>
          <w:p w14:paraId="3105A4EF" w14:textId="77777777" w:rsidR="00250867" w:rsidRPr="00C25452" w:rsidRDefault="00250867" w:rsidP="00D06CBC">
            <w:pPr>
              <w:rPr>
                <w:rFonts w:asciiTheme="majorBidi" w:hAnsiTheme="majorBidi" w:cstheme="majorBidi"/>
                <w:b/>
                <w:bCs/>
                <w:lang w:val="en-US"/>
              </w:rPr>
            </w:pPr>
            <w:r w:rsidRPr="00C25452">
              <w:rPr>
                <w:rFonts w:asciiTheme="majorBidi" w:hAnsiTheme="majorBidi" w:cstheme="majorBidi"/>
                <w:b/>
                <w:bCs/>
                <w:lang w:val="en-US"/>
              </w:rPr>
              <w:t>PSNR</w:t>
            </w:r>
          </w:p>
        </w:tc>
        <w:tc>
          <w:tcPr>
            <w:tcW w:w="1183" w:type="dxa"/>
            <w:vAlign w:val="center"/>
          </w:tcPr>
          <w:p w14:paraId="409542EF" w14:textId="77777777" w:rsidR="00250867" w:rsidRPr="00C25452" w:rsidRDefault="00250867" w:rsidP="00D06CBC">
            <w:pPr>
              <w:rPr>
                <w:rFonts w:asciiTheme="majorBidi" w:hAnsiTheme="majorBidi" w:cstheme="majorBidi"/>
                <w:b/>
                <w:bCs/>
                <w:lang w:val="en-US"/>
              </w:rPr>
            </w:pPr>
            <w:r w:rsidRPr="00C25452">
              <w:rPr>
                <w:rFonts w:asciiTheme="majorBidi" w:hAnsiTheme="majorBidi" w:cstheme="majorBidi"/>
                <w:b/>
                <w:bCs/>
                <w:lang w:val="en-US"/>
              </w:rPr>
              <w:t>SSI</w:t>
            </w:r>
          </w:p>
        </w:tc>
      </w:tr>
      <w:tr w:rsidR="00250867" w:rsidRPr="00B653BA" w14:paraId="46FEE7CD" w14:textId="77777777" w:rsidTr="009A0FB7">
        <w:trPr>
          <w:trHeight w:val="567"/>
        </w:trPr>
        <w:tc>
          <w:tcPr>
            <w:tcW w:w="902" w:type="dxa"/>
            <w:vMerge w:val="restart"/>
            <w:vAlign w:val="center"/>
          </w:tcPr>
          <w:p w14:paraId="5AC9D61E" w14:textId="77777777" w:rsidR="00250867" w:rsidRPr="00C25452" w:rsidRDefault="00250867" w:rsidP="00D06CBC">
            <w:pPr>
              <w:jc w:val="center"/>
              <w:rPr>
                <w:rFonts w:asciiTheme="majorBidi" w:hAnsiTheme="majorBidi" w:cstheme="majorBidi"/>
                <w:b/>
                <w:bCs/>
                <w:lang w:val="en-US"/>
              </w:rPr>
            </w:pPr>
            <w:r w:rsidRPr="00C25452">
              <w:rPr>
                <w:rFonts w:asciiTheme="majorBidi" w:hAnsiTheme="majorBidi" w:cstheme="majorBidi"/>
                <w:b/>
                <w:bCs/>
                <w:lang w:val="en-US"/>
              </w:rPr>
              <w:t>Mean ± SD</w:t>
            </w:r>
          </w:p>
        </w:tc>
        <w:tc>
          <w:tcPr>
            <w:tcW w:w="974" w:type="dxa"/>
            <w:vAlign w:val="center"/>
          </w:tcPr>
          <w:p w14:paraId="0C28207B" w14:textId="77777777" w:rsidR="00250867" w:rsidRPr="00C25452" w:rsidRDefault="00250867" w:rsidP="00D06CBC">
            <w:pPr>
              <w:jc w:val="center"/>
              <w:rPr>
                <w:rFonts w:asciiTheme="majorBidi" w:hAnsiTheme="majorBidi" w:cstheme="majorBidi"/>
                <w:b/>
                <w:bCs/>
                <w:lang w:val="en-US"/>
              </w:rPr>
            </w:pPr>
            <w:r w:rsidRPr="00C25452">
              <w:rPr>
                <w:rFonts w:asciiTheme="majorBidi" w:hAnsiTheme="majorBidi" w:cstheme="majorBidi"/>
                <w:b/>
                <w:bCs/>
                <w:lang w:val="en-US"/>
              </w:rPr>
              <w:t>ADCM</w:t>
            </w:r>
          </w:p>
        </w:tc>
        <w:tc>
          <w:tcPr>
            <w:tcW w:w="1106" w:type="dxa"/>
            <w:vAlign w:val="center"/>
          </w:tcPr>
          <w:p w14:paraId="7A72D184" w14:textId="77777777" w:rsidR="00250867" w:rsidRPr="00C25452" w:rsidRDefault="00250867" w:rsidP="00D06CBC">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0.67 ± 1.10</w:t>
            </w:r>
          </w:p>
        </w:tc>
        <w:tc>
          <w:tcPr>
            <w:tcW w:w="1110" w:type="dxa"/>
            <w:vAlign w:val="center"/>
          </w:tcPr>
          <w:p w14:paraId="21DCB60F" w14:textId="77777777" w:rsidR="00250867" w:rsidRPr="00C25452" w:rsidRDefault="00250867" w:rsidP="00D06CBC">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2.87 ± 0.75</w:t>
            </w:r>
          </w:p>
        </w:tc>
        <w:tc>
          <w:tcPr>
            <w:tcW w:w="1312" w:type="dxa"/>
            <w:vAlign w:val="center"/>
          </w:tcPr>
          <w:p w14:paraId="2B410FBA" w14:textId="77777777" w:rsidR="00250867" w:rsidRPr="00C25452" w:rsidRDefault="00250867" w:rsidP="00D06CBC">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-2.17 ± 20.85</w:t>
            </w:r>
          </w:p>
        </w:tc>
        <w:tc>
          <w:tcPr>
            <w:tcW w:w="1314" w:type="dxa"/>
            <w:vAlign w:val="center"/>
          </w:tcPr>
          <w:p w14:paraId="7A0527D6" w14:textId="77777777" w:rsidR="00250867" w:rsidRPr="00C25452" w:rsidRDefault="00250867" w:rsidP="00D06CBC">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57.23 ± 7.41</w:t>
            </w:r>
          </w:p>
        </w:tc>
        <w:tc>
          <w:tcPr>
            <w:tcW w:w="1088" w:type="dxa"/>
            <w:vAlign w:val="center"/>
          </w:tcPr>
          <w:p w14:paraId="32D631B5" w14:textId="77777777" w:rsidR="00250867" w:rsidRPr="00C25452" w:rsidRDefault="00250867" w:rsidP="00D06CBC">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11.79 ± 7.03</w:t>
            </w:r>
          </w:p>
        </w:tc>
        <w:tc>
          <w:tcPr>
            <w:tcW w:w="1189" w:type="dxa"/>
            <w:vAlign w:val="center"/>
          </w:tcPr>
          <w:p w14:paraId="5E3DB50F" w14:textId="77777777" w:rsidR="00250867" w:rsidRPr="00C25452" w:rsidRDefault="00250867" w:rsidP="00D06CBC">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36.83 ± 3.17</w:t>
            </w:r>
          </w:p>
        </w:tc>
        <w:tc>
          <w:tcPr>
            <w:tcW w:w="1183" w:type="dxa"/>
            <w:vAlign w:val="center"/>
          </w:tcPr>
          <w:p w14:paraId="0057E528" w14:textId="77777777" w:rsidR="00250867" w:rsidRPr="00C25452" w:rsidRDefault="00250867" w:rsidP="00D06CBC">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0.85 ± 0.03</w:t>
            </w:r>
          </w:p>
        </w:tc>
      </w:tr>
      <w:tr w:rsidR="00250867" w:rsidRPr="00B653BA" w14:paraId="365BE63C" w14:textId="77777777" w:rsidTr="009A0FB7">
        <w:trPr>
          <w:trHeight w:val="567"/>
        </w:trPr>
        <w:tc>
          <w:tcPr>
            <w:tcW w:w="902" w:type="dxa"/>
            <w:vMerge/>
            <w:vAlign w:val="center"/>
          </w:tcPr>
          <w:p w14:paraId="3C0F8D20" w14:textId="77777777" w:rsidR="00250867" w:rsidRPr="00C25452" w:rsidRDefault="00250867" w:rsidP="00D06CBC">
            <w:pPr>
              <w:jc w:val="center"/>
              <w:rPr>
                <w:rFonts w:asciiTheme="majorBidi" w:hAnsiTheme="majorBidi" w:cstheme="majorBidi"/>
                <w:b/>
                <w:bCs/>
                <w:lang w:val="en-US"/>
              </w:rPr>
            </w:pPr>
          </w:p>
        </w:tc>
        <w:tc>
          <w:tcPr>
            <w:tcW w:w="974" w:type="dxa"/>
            <w:vAlign w:val="center"/>
          </w:tcPr>
          <w:p w14:paraId="3BA5CAD5" w14:textId="77777777" w:rsidR="00250867" w:rsidRPr="00C25452" w:rsidRDefault="00250867" w:rsidP="00D06CBC">
            <w:pPr>
              <w:jc w:val="center"/>
              <w:rPr>
                <w:rFonts w:asciiTheme="majorBidi" w:hAnsiTheme="majorBidi" w:cstheme="majorBidi"/>
                <w:b/>
                <w:bCs/>
                <w:lang w:val="en-US"/>
              </w:rPr>
            </w:pPr>
            <w:r w:rsidRPr="00C25452">
              <w:rPr>
                <w:rFonts w:asciiTheme="majorBidi" w:hAnsiTheme="majorBidi" w:cstheme="majorBidi"/>
                <w:b/>
                <w:bCs/>
                <w:lang w:val="en-US"/>
              </w:rPr>
              <w:t>IMCM</w:t>
            </w:r>
          </w:p>
        </w:tc>
        <w:tc>
          <w:tcPr>
            <w:tcW w:w="1106" w:type="dxa"/>
            <w:vAlign w:val="center"/>
          </w:tcPr>
          <w:p w14:paraId="62632EC9" w14:textId="77777777" w:rsidR="00250867" w:rsidRPr="00C25452" w:rsidRDefault="00250867" w:rsidP="00D06CBC">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-1.38 ± 0.93</w:t>
            </w:r>
          </w:p>
        </w:tc>
        <w:tc>
          <w:tcPr>
            <w:tcW w:w="1110" w:type="dxa"/>
            <w:vAlign w:val="center"/>
          </w:tcPr>
          <w:p w14:paraId="1206B3F5" w14:textId="77777777" w:rsidR="00250867" w:rsidRPr="00C25452" w:rsidRDefault="00250867" w:rsidP="00D06CBC">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1.94 ± 0.83</w:t>
            </w:r>
          </w:p>
        </w:tc>
        <w:tc>
          <w:tcPr>
            <w:tcW w:w="1312" w:type="dxa"/>
            <w:vAlign w:val="center"/>
          </w:tcPr>
          <w:p w14:paraId="263276CD" w14:textId="77777777" w:rsidR="00250867" w:rsidRPr="00C25452" w:rsidRDefault="00250867" w:rsidP="00D06CBC">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-12.38 ± 20.98</w:t>
            </w:r>
          </w:p>
        </w:tc>
        <w:tc>
          <w:tcPr>
            <w:tcW w:w="1314" w:type="dxa"/>
            <w:vAlign w:val="center"/>
          </w:tcPr>
          <w:p w14:paraId="7904642C" w14:textId="77777777" w:rsidR="00250867" w:rsidRPr="00C25452" w:rsidRDefault="00250867" w:rsidP="00D06CBC">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43.62 ± 11.56</w:t>
            </w:r>
          </w:p>
        </w:tc>
        <w:tc>
          <w:tcPr>
            <w:tcW w:w="1088" w:type="dxa"/>
            <w:vAlign w:val="center"/>
          </w:tcPr>
          <w:p w14:paraId="3883D3B0" w14:textId="77777777" w:rsidR="00250867" w:rsidRPr="00C25452" w:rsidRDefault="00250867" w:rsidP="00D06CBC">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4.40 ± 2.66</w:t>
            </w:r>
          </w:p>
        </w:tc>
        <w:tc>
          <w:tcPr>
            <w:tcW w:w="1189" w:type="dxa"/>
            <w:vAlign w:val="center"/>
          </w:tcPr>
          <w:p w14:paraId="345CC966" w14:textId="77777777" w:rsidR="00250867" w:rsidRPr="00C25452" w:rsidRDefault="00250867" w:rsidP="00D06CBC">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34.42 ± 3.92</w:t>
            </w:r>
          </w:p>
        </w:tc>
        <w:tc>
          <w:tcPr>
            <w:tcW w:w="1183" w:type="dxa"/>
            <w:vAlign w:val="center"/>
          </w:tcPr>
          <w:p w14:paraId="66A72C50" w14:textId="77777777" w:rsidR="00250867" w:rsidRPr="00C25452" w:rsidRDefault="00250867" w:rsidP="00D06CBC">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0.91 ± 0.04</w:t>
            </w:r>
          </w:p>
        </w:tc>
      </w:tr>
      <w:tr w:rsidR="00250867" w:rsidRPr="00B653BA" w14:paraId="78757116" w14:textId="77777777" w:rsidTr="009A0FB7">
        <w:trPr>
          <w:trHeight w:val="567"/>
        </w:trPr>
        <w:tc>
          <w:tcPr>
            <w:tcW w:w="902" w:type="dxa"/>
            <w:vMerge w:val="restart"/>
            <w:vAlign w:val="center"/>
          </w:tcPr>
          <w:p w14:paraId="7E9C5838" w14:textId="77777777" w:rsidR="00250867" w:rsidRPr="00C25452" w:rsidRDefault="00250867" w:rsidP="00D06CBC">
            <w:pPr>
              <w:jc w:val="center"/>
              <w:rPr>
                <w:rFonts w:asciiTheme="majorBidi" w:hAnsiTheme="majorBidi" w:cstheme="majorBidi"/>
                <w:b/>
                <w:bCs/>
                <w:lang w:val="en-US"/>
              </w:rPr>
            </w:pPr>
            <w:r w:rsidRPr="00C25452">
              <w:rPr>
                <w:rFonts w:asciiTheme="majorBidi" w:hAnsiTheme="majorBidi" w:cstheme="majorBidi"/>
                <w:b/>
                <w:bCs/>
                <w:lang w:val="en-US"/>
              </w:rPr>
              <w:t>CI95%</w:t>
            </w:r>
          </w:p>
        </w:tc>
        <w:tc>
          <w:tcPr>
            <w:tcW w:w="974" w:type="dxa"/>
            <w:vAlign w:val="center"/>
          </w:tcPr>
          <w:p w14:paraId="4EF16709" w14:textId="77777777" w:rsidR="00250867" w:rsidRPr="00C25452" w:rsidRDefault="00250867" w:rsidP="00D06CBC">
            <w:pPr>
              <w:jc w:val="center"/>
              <w:rPr>
                <w:rFonts w:asciiTheme="majorBidi" w:hAnsiTheme="majorBidi" w:cstheme="majorBidi"/>
                <w:b/>
                <w:bCs/>
                <w:lang w:val="en-US"/>
              </w:rPr>
            </w:pPr>
            <w:r w:rsidRPr="00C25452">
              <w:rPr>
                <w:rFonts w:asciiTheme="majorBidi" w:hAnsiTheme="majorBidi" w:cstheme="majorBidi"/>
                <w:b/>
                <w:bCs/>
                <w:lang w:val="en-US"/>
              </w:rPr>
              <w:t>ADCM</w:t>
            </w:r>
          </w:p>
        </w:tc>
        <w:tc>
          <w:tcPr>
            <w:tcW w:w="1106" w:type="dxa"/>
            <w:vAlign w:val="center"/>
          </w:tcPr>
          <w:p w14:paraId="1E0AA681" w14:textId="77777777" w:rsidR="00250867" w:rsidRPr="00C25452" w:rsidRDefault="00250867" w:rsidP="00D06CBC">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[0.15, 1.18]</w:t>
            </w:r>
          </w:p>
        </w:tc>
        <w:tc>
          <w:tcPr>
            <w:tcW w:w="1110" w:type="dxa"/>
            <w:vAlign w:val="center"/>
          </w:tcPr>
          <w:p w14:paraId="19A25B5D" w14:textId="77777777" w:rsidR="00250867" w:rsidRPr="00C25452" w:rsidRDefault="00250867" w:rsidP="00D06CBC">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[2.52, 3.22]</w:t>
            </w:r>
          </w:p>
        </w:tc>
        <w:tc>
          <w:tcPr>
            <w:tcW w:w="1312" w:type="dxa"/>
            <w:vAlign w:val="center"/>
          </w:tcPr>
          <w:p w14:paraId="0497B09E" w14:textId="77777777" w:rsidR="00250867" w:rsidRPr="00C25452" w:rsidRDefault="00250867" w:rsidP="00D06CBC">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[-11.93, 7.59]</w:t>
            </w:r>
          </w:p>
        </w:tc>
        <w:tc>
          <w:tcPr>
            <w:tcW w:w="1314" w:type="dxa"/>
            <w:vAlign w:val="center"/>
          </w:tcPr>
          <w:p w14:paraId="4A5F48DB" w14:textId="77777777" w:rsidR="00250867" w:rsidRPr="00C25452" w:rsidRDefault="00250867" w:rsidP="00D06CBC">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[53.77, 60.70]</w:t>
            </w:r>
          </w:p>
        </w:tc>
        <w:tc>
          <w:tcPr>
            <w:tcW w:w="1088" w:type="dxa"/>
            <w:vAlign w:val="center"/>
          </w:tcPr>
          <w:p w14:paraId="447AE0E2" w14:textId="77777777" w:rsidR="00250867" w:rsidRPr="00C25452" w:rsidRDefault="00250867" w:rsidP="00D06CBC">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[8.50, 15.08]</w:t>
            </w:r>
          </w:p>
        </w:tc>
        <w:tc>
          <w:tcPr>
            <w:tcW w:w="1189" w:type="dxa"/>
            <w:vAlign w:val="center"/>
          </w:tcPr>
          <w:p w14:paraId="39122A73" w14:textId="77777777" w:rsidR="00250867" w:rsidRPr="00C25452" w:rsidRDefault="00250867" w:rsidP="00D06CBC">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[35.35, 38.31]</w:t>
            </w:r>
          </w:p>
        </w:tc>
        <w:tc>
          <w:tcPr>
            <w:tcW w:w="1183" w:type="dxa"/>
            <w:vAlign w:val="center"/>
          </w:tcPr>
          <w:p w14:paraId="08F34A48" w14:textId="77777777" w:rsidR="00250867" w:rsidRPr="00C25452" w:rsidRDefault="00250867" w:rsidP="00D06CBC">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[0.84, 0.86]</w:t>
            </w:r>
          </w:p>
        </w:tc>
      </w:tr>
      <w:tr w:rsidR="00250867" w:rsidRPr="00B653BA" w14:paraId="0100B2D3" w14:textId="77777777" w:rsidTr="009A0FB7">
        <w:trPr>
          <w:trHeight w:val="567"/>
        </w:trPr>
        <w:tc>
          <w:tcPr>
            <w:tcW w:w="902" w:type="dxa"/>
            <w:vMerge/>
          </w:tcPr>
          <w:p w14:paraId="4C805D64" w14:textId="77777777" w:rsidR="00250867" w:rsidRPr="00C25452" w:rsidRDefault="00250867" w:rsidP="00D06CBC">
            <w:pPr>
              <w:rPr>
                <w:rFonts w:asciiTheme="majorBidi" w:hAnsiTheme="majorBidi" w:cstheme="majorBidi"/>
                <w:sz w:val="18"/>
                <w:szCs w:val="18"/>
                <w:lang w:val="en-US"/>
              </w:rPr>
            </w:pPr>
          </w:p>
        </w:tc>
        <w:tc>
          <w:tcPr>
            <w:tcW w:w="974" w:type="dxa"/>
            <w:vAlign w:val="center"/>
          </w:tcPr>
          <w:p w14:paraId="738B9DAA" w14:textId="77777777" w:rsidR="00250867" w:rsidRPr="00C25452" w:rsidRDefault="00250867" w:rsidP="00D06CBC">
            <w:pPr>
              <w:jc w:val="center"/>
              <w:rPr>
                <w:rFonts w:asciiTheme="majorBidi" w:hAnsiTheme="majorBidi" w:cstheme="majorBidi"/>
                <w:b/>
                <w:bCs/>
                <w:lang w:val="en-US"/>
              </w:rPr>
            </w:pPr>
            <w:r w:rsidRPr="00C25452">
              <w:rPr>
                <w:rFonts w:asciiTheme="majorBidi" w:hAnsiTheme="majorBidi" w:cstheme="majorBidi"/>
                <w:b/>
                <w:bCs/>
                <w:lang w:val="en-US"/>
              </w:rPr>
              <w:t>IMCM</w:t>
            </w:r>
          </w:p>
        </w:tc>
        <w:tc>
          <w:tcPr>
            <w:tcW w:w="1106" w:type="dxa"/>
            <w:vAlign w:val="center"/>
          </w:tcPr>
          <w:p w14:paraId="4E2C88E1" w14:textId="77777777" w:rsidR="00250867" w:rsidRPr="00C25452" w:rsidRDefault="00250867" w:rsidP="00D06CBC">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[-1.81, -0.94]</w:t>
            </w:r>
          </w:p>
        </w:tc>
        <w:tc>
          <w:tcPr>
            <w:tcW w:w="1110" w:type="dxa"/>
            <w:vAlign w:val="center"/>
          </w:tcPr>
          <w:p w14:paraId="1D8BFEF9" w14:textId="77777777" w:rsidR="00250867" w:rsidRPr="00C25452" w:rsidRDefault="00250867" w:rsidP="00D06CBC">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[1.55, 2.33]</w:t>
            </w:r>
          </w:p>
        </w:tc>
        <w:tc>
          <w:tcPr>
            <w:tcW w:w="1312" w:type="dxa"/>
            <w:vAlign w:val="center"/>
          </w:tcPr>
          <w:p w14:paraId="1EC16B21" w14:textId="77777777" w:rsidR="00250867" w:rsidRPr="00C25452" w:rsidRDefault="00250867" w:rsidP="00D06CBC">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[-22.20, -2.56]</w:t>
            </w:r>
          </w:p>
        </w:tc>
        <w:tc>
          <w:tcPr>
            <w:tcW w:w="1314" w:type="dxa"/>
            <w:vAlign w:val="center"/>
          </w:tcPr>
          <w:p w14:paraId="7D378E34" w14:textId="77777777" w:rsidR="00250867" w:rsidRPr="00C25452" w:rsidRDefault="00250867" w:rsidP="00D06CBC">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[38.21, 49.04]</w:t>
            </w:r>
          </w:p>
        </w:tc>
        <w:tc>
          <w:tcPr>
            <w:tcW w:w="1088" w:type="dxa"/>
            <w:vAlign w:val="center"/>
          </w:tcPr>
          <w:p w14:paraId="57574A17" w14:textId="77777777" w:rsidR="00250867" w:rsidRPr="00C25452" w:rsidRDefault="00250867" w:rsidP="00D06CBC">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[3.16, 5.65]</w:t>
            </w:r>
          </w:p>
        </w:tc>
        <w:tc>
          <w:tcPr>
            <w:tcW w:w="1189" w:type="dxa"/>
            <w:vAlign w:val="center"/>
          </w:tcPr>
          <w:p w14:paraId="4AC22F18" w14:textId="77777777" w:rsidR="00250867" w:rsidRPr="00C25452" w:rsidRDefault="00250867" w:rsidP="00D06CBC">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[32.58, 36.25]</w:t>
            </w:r>
          </w:p>
        </w:tc>
        <w:tc>
          <w:tcPr>
            <w:tcW w:w="1183" w:type="dxa"/>
            <w:vAlign w:val="center"/>
          </w:tcPr>
          <w:p w14:paraId="16958449" w14:textId="77777777" w:rsidR="00250867" w:rsidRPr="00C25452" w:rsidRDefault="00250867" w:rsidP="00D06CBC">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[0.89, 0.92]</w:t>
            </w:r>
          </w:p>
        </w:tc>
      </w:tr>
    </w:tbl>
    <w:p w14:paraId="12D8F503" w14:textId="77777777" w:rsidR="00250867" w:rsidRPr="00C25452" w:rsidRDefault="00250867" w:rsidP="00250867">
      <w:pPr>
        <w:rPr>
          <w:rFonts w:asciiTheme="majorBidi" w:hAnsiTheme="majorBidi" w:cstheme="majorBidi"/>
          <w:lang w:val="en-US"/>
        </w:rPr>
      </w:pPr>
    </w:p>
    <w:p w14:paraId="283C3BF3" w14:textId="77777777" w:rsidR="00250867" w:rsidRPr="00C25452" w:rsidRDefault="00250867" w:rsidP="00D804A5">
      <w:pPr>
        <w:pStyle w:val="Heading2"/>
        <w:rPr>
          <w:rFonts w:asciiTheme="majorBidi" w:hAnsiTheme="majorBidi" w:cstheme="majorBidi"/>
          <w:b w:val="0"/>
          <w:bCs w:val="0"/>
          <w:lang w:val="en-US"/>
        </w:rPr>
      </w:pPr>
      <w:bookmarkStart w:id="1522" w:name="_Hlk166106832"/>
      <w:bookmarkStart w:id="1523" w:name="_Toc168472944"/>
      <w:bookmarkStart w:id="1524" w:name="_Toc168473858"/>
      <w:r w:rsidRPr="00C25452">
        <w:rPr>
          <w:rFonts w:asciiTheme="majorBidi" w:hAnsiTheme="majorBidi" w:cstheme="majorBidi"/>
          <w:lang w:val="en-US"/>
        </w:rPr>
        <w:lastRenderedPageBreak/>
        <w:t>Statistical tests</w:t>
      </w:r>
      <w:bookmarkEnd w:id="1522"/>
      <w:bookmarkEnd w:id="1523"/>
      <w:bookmarkEnd w:id="1524"/>
    </w:p>
    <w:p w14:paraId="29D49FAD" w14:textId="77777777" w:rsidR="00250867" w:rsidRPr="00C25452" w:rsidRDefault="00250867" w:rsidP="00D804A5">
      <w:pPr>
        <w:pStyle w:val="Heading3"/>
        <w:rPr>
          <w:rFonts w:asciiTheme="majorBidi" w:hAnsiTheme="majorBidi" w:cstheme="majorBidi"/>
          <w:b w:val="0"/>
          <w:bCs w:val="0"/>
          <w:lang w:val="en-US"/>
        </w:rPr>
      </w:pPr>
      <w:bookmarkStart w:id="1525" w:name="_Toc168472945"/>
      <w:bookmarkStart w:id="1526" w:name="_Toc168473859"/>
      <w:r w:rsidRPr="00C25452">
        <w:rPr>
          <w:rFonts w:asciiTheme="majorBidi" w:hAnsiTheme="majorBidi" w:cstheme="majorBidi"/>
          <w:lang w:val="en-US"/>
        </w:rPr>
        <w:t>Normality Testing</w:t>
      </w:r>
      <w:bookmarkEnd w:id="1525"/>
      <w:bookmarkEnd w:id="1526"/>
    </w:p>
    <w:p w14:paraId="5CFE6921" w14:textId="77777777" w:rsidR="00250867" w:rsidRPr="00C25452" w:rsidRDefault="00250867" w:rsidP="00250867">
      <w:pPr>
        <w:rPr>
          <w:rFonts w:asciiTheme="majorBidi" w:hAnsiTheme="majorBidi" w:cstheme="majorBidi"/>
          <w:lang w:val="en-US"/>
        </w:rPr>
      </w:pPr>
      <w:r w:rsidRPr="00C25452">
        <w:rPr>
          <w:rFonts w:asciiTheme="majorBidi" w:hAnsiTheme="majorBidi" w:cstheme="majorBidi"/>
          <w:lang w:val="en-US"/>
        </w:rPr>
        <w:t>Before selecting an appropriate statistical test for our analysis, we first assessed the normality of the distribution of each metric within both datasets using the Shapiro-Wilk test. This step was crucial to determine whether parametric or non-parametric statistical methods were suitable. Our findings indicated that several metrics did not follow a normal distribution, particularly in the IMCM dataset where metrics such as Relative Error (SUV%) and Absolute Relative Error (SUV%) showed significant deviations from normality with p-values below 0.05. Similarly, Root Mean Squared Error and Peak Signal-to-Noise Ratio in the ADCM dataset also deviated significantly from a normal distribution.</w:t>
      </w:r>
    </w:p>
    <w:p w14:paraId="4522DE88" w14:textId="77777777" w:rsidR="00250867" w:rsidRPr="00C25452" w:rsidRDefault="00250867" w:rsidP="00250867">
      <w:pPr>
        <w:rPr>
          <w:rFonts w:asciiTheme="majorBidi" w:hAnsiTheme="majorBidi" w:cstheme="majorBidi"/>
          <w:lang w:val="en-US"/>
        </w:rPr>
      </w:pPr>
    </w:p>
    <w:p w14:paraId="0249E396" w14:textId="6B3BC0D2" w:rsidR="009A0FB7" w:rsidRPr="009A0FB7" w:rsidRDefault="00250867" w:rsidP="009A0FB7">
      <w:pPr>
        <w:pStyle w:val="Caption"/>
        <w:rPr>
          <w:lang w:val="en-US"/>
        </w:rPr>
      </w:pPr>
      <w:r w:rsidRPr="00C25452">
        <w:rPr>
          <w:lang w:val="en-US"/>
        </w:rPr>
        <w:t xml:space="preserve">Table </w:t>
      </w:r>
      <w:r w:rsidRPr="00C25452">
        <w:rPr>
          <w:lang w:val="en-US"/>
        </w:rPr>
        <w:fldChar w:fldCharType="begin"/>
      </w:r>
      <w:r w:rsidRPr="00C25452">
        <w:rPr>
          <w:lang w:val="en-US"/>
        </w:rPr>
        <w:instrText xml:space="preserve"> SEQ Table \* ARABIC </w:instrText>
      </w:r>
      <w:r w:rsidRPr="00C25452">
        <w:rPr>
          <w:lang w:val="en-US"/>
        </w:rPr>
        <w:fldChar w:fldCharType="separate"/>
      </w:r>
      <w:r w:rsidR="009A0FB7">
        <w:rPr>
          <w:noProof/>
          <w:lang w:val="en-US"/>
        </w:rPr>
        <w:t>8</w:t>
      </w:r>
      <w:r w:rsidRPr="00C25452">
        <w:rPr>
          <w:lang w:val="en-US"/>
        </w:rPr>
        <w:fldChar w:fldCharType="end"/>
      </w:r>
      <w:r w:rsidRPr="00C25452">
        <w:rPr>
          <w:lang w:val="en-US"/>
        </w:rPr>
        <w:t>: Evaluation of normality of all metric variables across both ADCM and IMCM datasets, by performing a Shapiro-Wilk test for each metric.</w:t>
      </w:r>
    </w:p>
    <w:tbl>
      <w:tblPr>
        <w:tblW w:w="935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firstRow="1" w:lastRow="0" w:firstColumn="1" w:lastColumn="0" w:noHBand="0" w:noVBand="1"/>
      </w:tblPr>
      <w:tblGrid>
        <w:gridCol w:w="354"/>
        <w:gridCol w:w="3043"/>
        <w:gridCol w:w="1430"/>
        <w:gridCol w:w="1689"/>
        <w:gridCol w:w="1422"/>
        <w:gridCol w:w="1413"/>
      </w:tblGrid>
      <w:tr w:rsidR="00250867" w:rsidRPr="00B653BA" w14:paraId="07AD39DA" w14:textId="77777777" w:rsidTr="00D06CBC">
        <w:trPr>
          <w:tblHeader/>
        </w:trPr>
        <w:tc>
          <w:tcPr>
            <w:tcW w:w="0" w:type="auto"/>
            <w:tcBorders>
              <w:top w:val="nil"/>
              <w:left w:val="nil"/>
            </w:tcBorders>
            <w:tcMar>
              <w:top w:w="60" w:type="dxa"/>
              <w:left w:w="120" w:type="dxa"/>
              <w:bottom w:w="60" w:type="dxa"/>
              <w:right w:w="120" w:type="dxa"/>
            </w:tcMar>
            <w:vAlign w:val="center"/>
            <w:hideMark/>
          </w:tcPr>
          <w:p w14:paraId="0C67C89D" w14:textId="77777777" w:rsidR="00250867" w:rsidRPr="00C25452" w:rsidRDefault="00250867" w:rsidP="00D06CBC">
            <w:pPr>
              <w:spacing w:after="0" w:line="240" w:lineRule="auto"/>
              <w:jc w:val="right"/>
              <w:rPr>
                <w:rFonts w:asciiTheme="majorBidi" w:eastAsia="Times New Roman" w:hAnsiTheme="majorBidi" w:cstheme="majorBidi"/>
                <w:b/>
                <w:bCs/>
                <w:sz w:val="21"/>
                <w:szCs w:val="21"/>
                <w:lang w:val="en-US"/>
              </w:rPr>
            </w:pPr>
            <w:r w:rsidRPr="00C25452">
              <w:rPr>
                <w:rFonts w:asciiTheme="majorBidi" w:eastAsia="Times New Roman" w:hAnsiTheme="majorBidi" w:cstheme="majorBidi"/>
                <w:b/>
                <w:bCs/>
                <w:sz w:val="21"/>
                <w:szCs w:val="21"/>
                <w:lang w:val="en-US"/>
              </w:rPr>
              <w:br/>
            </w:r>
          </w:p>
        </w:tc>
        <w:tc>
          <w:tcPr>
            <w:tcW w:w="0" w:type="auto"/>
            <w:tcMar>
              <w:top w:w="60" w:type="dxa"/>
              <w:left w:w="120" w:type="dxa"/>
              <w:bottom w:w="60" w:type="dxa"/>
              <w:right w:w="120" w:type="dxa"/>
            </w:tcMar>
            <w:vAlign w:val="center"/>
            <w:hideMark/>
          </w:tcPr>
          <w:p w14:paraId="0487F5FF" w14:textId="77777777" w:rsidR="00250867" w:rsidRPr="00C25452" w:rsidRDefault="00250867" w:rsidP="00D06CBC">
            <w:pPr>
              <w:spacing w:after="0" w:line="240" w:lineRule="auto"/>
              <w:jc w:val="center"/>
              <w:rPr>
                <w:rFonts w:asciiTheme="majorBidi" w:eastAsia="Times New Roman" w:hAnsiTheme="majorBidi" w:cstheme="majorBidi"/>
                <w:b/>
                <w:bCs/>
                <w:sz w:val="20"/>
                <w:szCs w:val="20"/>
                <w:lang w:val="en-US"/>
              </w:rPr>
            </w:pPr>
            <w:r w:rsidRPr="00C25452">
              <w:rPr>
                <w:rFonts w:asciiTheme="majorBidi" w:eastAsia="Times New Roman" w:hAnsiTheme="majorBidi" w:cstheme="majorBidi"/>
                <w:b/>
                <w:bCs/>
                <w:sz w:val="20"/>
                <w:szCs w:val="20"/>
                <w:lang w:val="en-US"/>
              </w:rPr>
              <w:t>Metric</w:t>
            </w:r>
          </w:p>
        </w:tc>
        <w:tc>
          <w:tcPr>
            <w:tcW w:w="0" w:type="auto"/>
            <w:tcMar>
              <w:top w:w="60" w:type="dxa"/>
              <w:left w:w="120" w:type="dxa"/>
              <w:bottom w:w="60" w:type="dxa"/>
              <w:right w:w="120" w:type="dxa"/>
            </w:tcMar>
            <w:vAlign w:val="center"/>
            <w:hideMark/>
          </w:tcPr>
          <w:p w14:paraId="6EF4EBA2" w14:textId="77777777" w:rsidR="00250867" w:rsidRPr="00C25452" w:rsidRDefault="00250867" w:rsidP="00D06CBC">
            <w:pPr>
              <w:spacing w:after="0" w:line="240" w:lineRule="auto"/>
              <w:jc w:val="center"/>
              <w:rPr>
                <w:rFonts w:asciiTheme="majorBidi" w:eastAsia="Times New Roman" w:hAnsiTheme="majorBidi" w:cstheme="majorBidi"/>
                <w:b/>
                <w:bCs/>
                <w:sz w:val="20"/>
                <w:szCs w:val="20"/>
                <w:lang w:val="en-US"/>
              </w:rPr>
            </w:pPr>
            <w:r w:rsidRPr="00C25452">
              <w:rPr>
                <w:rFonts w:asciiTheme="majorBidi" w:eastAsia="Times New Roman" w:hAnsiTheme="majorBidi" w:cstheme="majorBidi"/>
                <w:b/>
                <w:bCs/>
                <w:sz w:val="20"/>
                <w:szCs w:val="20"/>
                <w:lang w:val="en-US"/>
              </w:rPr>
              <w:t>ADCM Statistic</w:t>
            </w:r>
          </w:p>
        </w:tc>
        <w:tc>
          <w:tcPr>
            <w:tcW w:w="1689" w:type="dxa"/>
            <w:tcMar>
              <w:top w:w="60" w:type="dxa"/>
              <w:left w:w="120" w:type="dxa"/>
              <w:bottom w:w="60" w:type="dxa"/>
              <w:right w:w="120" w:type="dxa"/>
            </w:tcMar>
            <w:vAlign w:val="center"/>
            <w:hideMark/>
          </w:tcPr>
          <w:p w14:paraId="4500A84D" w14:textId="77777777" w:rsidR="00250867" w:rsidRPr="00C25452" w:rsidRDefault="00250867" w:rsidP="00D06CBC">
            <w:pPr>
              <w:spacing w:after="0" w:line="240" w:lineRule="auto"/>
              <w:jc w:val="center"/>
              <w:rPr>
                <w:rFonts w:asciiTheme="majorBidi" w:eastAsia="Times New Roman" w:hAnsiTheme="majorBidi" w:cstheme="majorBidi"/>
                <w:b/>
                <w:bCs/>
                <w:sz w:val="20"/>
                <w:szCs w:val="20"/>
                <w:lang w:val="en-US"/>
              </w:rPr>
            </w:pPr>
            <w:r w:rsidRPr="00C25452">
              <w:rPr>
                <w:rFonts w:asciiTheme="majorBidi" w:eastAsia="Times New Roman" w:hAnsiTheme="majorBidi" w:cstheme="majorBidi"/>
                <w:b/>
                <w:bCs/>
                <w:sz w:val="20"/>
                <w:szCs w:val="20"/>
                <w:lang w:val="en-US"/>
              </w:rPr>
              <w:t>ADCM P-value</w:t>
            </w:r>
          </w:p>
        </w:tc>
        <w:tc>
          <w:tcPr>
            <w:tcW w:w="1422" w:type="dxa"/>
            <w:tcMar>
              <w:top w:w="60" w:type="dxa"/>
              <w:left w:w="120" w:type="dxa"/>
              <w:bottom w:w="60" w:type="dxa"/>
              <w:right w:w="120" w:type="dxa"/>
            </w:tcMar>
            <w:vAlign w:val="center"/>
            <w:hideMark/>
          </w:tcPr>
          <w:p w14:paraId="454574F4" w14:textId="77777777" w:rsidR="00250867" w:rsidRPr="00C25452" w:rsidRDefault="00250867" w:rsidP="00D06CBC">
            <w:pPr>
              <w:spacing w:after="0" w:line="240" w:lineRule="auto"/>
              <w:jc w:val="center"/>
              <w:rPr>
                <w:rFonts w:asciiTheme="majorBidi" w:eastAsia="Times New Roman" w:hAnsiTheme="majorBidi" w:cstheme="majorBidi"/>
                <w:b/>
                <w:bCs/>
                <w:sz w:val="20"/>
                <w:szCs w:val="20"/>
                <w:lang w:val="en-US"/>
              </w:rPr>
            </w:pPr>
            <w:r w:rsidRPr="00C25452">
              <w:rPr>
                <w:rFonts w:asciiTheme="majorBidi" w:eastAsia="Times New Roman" w:hAnsiTheme="majorBidi" w:cstheme="majorBidi"/>
                <w:b/>
                <w:bCs/>
                <w:sz w:val="20"/>
                <w:szCs w:val="20"/>
                <w:lang w:val="en-US"/>
              </w:rPr>
              <w:t>IMCM Statistic</w:t>
            </w:r>
          </w:p>
        </w:tc>
        <w:tc>
          <w:tcPr>
            <w:tcW w:w="1413" w:type="dxa"/>
            <w:tcBorders>
              <w:top w:val="single" w:sz="4" w:space="0" w:color="auto"/>
              <w:bottom w:val="single" w:sz="4" w:space="0" w:color="auto"/>
              <w:right w:val="single" w:sz="4" w:space="0" w:color="auto"/>
            </w:tcBorders>
            <w:shd w:val="clear" w:color="auto" w:fill="auto"/>
            <w:vAlign w:val="center"/>
          </w:tcPr>
          <w:p w14:paraId="14A48C76" w14:textId="77777777" w:rsidR="00250867" w:rsidRPr="00C25452" w:rsidRDefault="00250867" w:rsidP="00D06CBC">
            <w:pPr>
              <w:jc w:val="center"/>
              <w:rPr>
                <w:rFonts w:asciiTheme="majorBidi" w:eastAsia="Times New Roman" w:hAnsiTheme="majorBidi" w:cstheme="majorBidi"/>
                <w:sz w:val="20"/>
                <w:szCs w:val="20"/>
                <w:lang w:val="en-US"/>
              </w:rPr>
            </w:pPr>
            <w:r w:rsidRPr="00C25452">
              <w:rPr>
                <w:rFonts w:asciiTheme="majorBidi" w:eastAsia="Times New Roman" w:hAnsiTheme="majorBidi" w:cstheme="majorBidi"/>
                <w:b/>
                <w:bCs/>
                <w:sz w:val="20"/>
                <w:szCs w:val="20"/>
                <w:lang w:val="en-US"/>
              </w:rPr>
              <w:t>IMCM P-value</w:t>
            </w:r>
          </w:p>
        </w:tc>
      </w:tr>
      <w:tr w:rsidR="00250867" w:rsidRPr="00B653BA" w14:paraId="1DB6EB51" w14:textId="77777777" w:rsidTr="00D06CBC">
        <w:tc>
          <w:tcPr>
            <w:tcW w:w="0" w:type="auto"/>
            <w:tcMar>
              <w:top w:w="60" w:type="dxa"/>
              <w:left w:w="120" w:type="dxa"/>
              <w:bottom w:w="60" w:type="dxa"/>
              <w:right w:w="120" w:type="dxa"/>
            </w:tcMar>
            <w:vAlign w:val="center"/>
            <w:hideMark/>
          </w:tcPr>
          <w:p w14:paraId="1B910F67" w14:textId="77777777" w:rsidR="00250867" w:rsidRPr="00C25452" w:rsidRDefault="00250867" w:rsidP="00D06CBC">
            <w:pPr>
              <w:spacing w:after="0" w:line="240" w:lineRule="auto"/>
              <w:jc w:val="right"/>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w:t>
            </w:r>
          </w:p>
        </w:tc>
        <w:tc>
          <w:tcPr>
            <w:tcW w:w="3043" w:type="dxa"/>
            <w:tcMar>
              <w:top w:w="60" w:type="dxa"/>
              <w:left w:w="120" w:type="dxa"/>
              <w:bottom w:w="60" w:type="dxa"/>
              <w:right w:w="120" w:type="dxa"/>
            </w:tcMar>
            <w:vAlign w:val="center"/>
            <w:hideMark/>
          </w:tcPr>
          <w:p w14:paraId="2708A688" w14:textId="77777777" w:rsidR="00250867" w:rsidRPr="00C25452" w:rsidRDefault="00250867" w:rsidP="00D06CBC">
            <w:pPr>
              <w:spacing w:after="0" w:line="240" w:lineRule="auto"/>
              <w:rPr>
                <w:rFonts w:asciiTheme="majorBidi" w:eastAsia="Times New Roman" w:hAnsiTheme="majorBidi" w:cstheme="majorBidi"/>
                <w:sz w:val="20"/>
                <w:szCs w:val="20"/>
                <w:lang w:val="en-US"/>
              </w:rPr>
            </w:pPr>
            <w:r w:rsidRPr="00C25452">
              <w:rPr>
                <w:rFonts w:asciiTheme="majorBidi" w:eastAsia="Times New Roman" w:hAnsiTheme="majorBidi" w:cstheme="majorBidi"/>
                <w:sz w:val="20"/>
                <w:szCs w:val="20"/>
                <w:lang w:val="en-US"/>
              </w:rPr>
              <w:t>Mean Error (SUV)</w:t>
            </w:r>
          </w:p>
        </w:tc>
        <w:tc>
          <w:tcPr>
            <w:tcW w:w="1430" w:type="dxa"/>
            <w:tcMar>
              <w:top w:w="60" w:type="dxa"/>
              <w:left w:w="120" w:type="dxa"/>
              <w:bottom w:w="60" w:type="dxa"/>
              <w:right w:w="120" w:type="dxa"/>
            </w:tcMar>
            <w:vAlign w:val="center"/>
            <w:hideMark/>
          </w:tcPr>
          <w:p w14:paraId="11E96728" w14:textId="77777777" w:rsidR="00250867" w:rsidRPr="00C25452" w:rsidRDefault="00250867" w:rsidP="00D06CBC">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0.962684</w:t>
            </w:r>
          </w:p>
        </w:tc>
        <w:tc>
          <w:tcPr>
            <w:tcW w:w="1689" w:type="dxa"/>
            <w:tcMar>
              <w:top w:w="60" w:type="dxa"/>
              <w:left w:w="120" w:type="dxa"/>
              <w:bottom w:w="60" w:type="dxa"/>
              <w:right w:w="120" w:type="dxa"/>
            </w:tcMar>
            <w:vAlign w:val="center"/>
            <w:hideMark/>
          </w:tcPr>
          <w:p w14:paraId="42272267" w14:textId="77777777" w:rsidR="00250867" w:rsidRPr="00C25452" w:rsidRDefault="00250867" w:rsidP="00D06CBC">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0.598745</w:t>
            </w:r>
          </w:p>
        </w:tc>
        <w:tc>
          <w:tcPr>
            <w:tcW w:w="1422" w:type="dxa"/>
            <w:tcMar>
              <w:top w:w="60" w:type="dxa"/>
              <w:left w:w="120" w:type="dxa"/>
              <w:bottom w:w="60" w:type="dxa"/>
              <w:right w:w="120" w:type="dxa"/>
            </w:tcMar>
            <w:vAlign w:val="center"/>
            <w:hideMark/>
          </w:tcPr>
          <w:p w14:paraId="725F9E16" w14:textId="77777777" w:rsidR="00250867" w:rsidRPr="00C25452" w:rsidRDefault="00250867" w:rsidP="00D06CBC">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0.964505</w:t>
            </w:r>
          </w:p>
        </w:tc>
        <w:tc>
          <w:tcPr>
            <w:tcW w:w="1413" w:type="dxa"/>
            <w:tcMar>
              <w:top w:w="60" w:type="dxa"/>
              <w:left w:w="120" w:type="dxa"/>
              <w:bottom w:w="60" w:type="dxa"/>
              <w:right w:w="120" w:type="dxa"/>
            </w:tcMar>
            <w:vAlign w:val="center"/>
            <w:hideMark/>
          </w:tcPr>
          <w:p w14:paraId="59409592" w14:textId="77777777" w:rsidR="00250867" w:rsidRPr="00C25452" w:rsidRDefault="00250867" w:rsidP="00D06CBC">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0.637189</w:t>
            </w:r>
          </w:p>
        </w:tc>
      </w:tr>
      <w:tr w:rsidR="00250867" w:rsidRPr="00B653BA" w14:paraId="17E7CC1A" w14:textId="77777777" w:rsidTr="00D06CBC">
        <w:tc>
          <w:tcPr>
            <w:tcW w:w="0" w:type="auto"/>
            <w:tcMar>
              <w:top w:w="60" w:type="dxa"/>
              <w:left w:w="120" w:type="dxa"/>
              <w:bottom w:w="60" w:type="dxa"/>
              <w:right w:w="120" w:type="dxa"/>
            </w:tcMar>
            <w:vAlign w:val="center"/>
            <w:hideMark/>
          </w:tcPr>
          <w:p w14:paraId="0D6E3DC6" w14:textId="77777777" w:rsidR="00250867" w:rsidRPr="00C25452" w:rsidRDefault="00250867" w:rsidP="00D06CBC">
            <w:pPr>
              <w:spacing w:after="0" w:line="240" w:lineRule="auto"/>
              <w:jc w:val="right"/>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1</w:t>
            </w:r>
          </w:p>
        </w:tc>
        <w:tc>
          <w:tcPr>
            <w:tcW w:w="3043" w:type="dxa"/>
            <w:tcMar>
              <w:top w:w="60" w:type="dxa"/>
              <w:left w:w="120" w:type="dxa"/>
              <w:bottom w:w="60" w:type="dxa"/>
              <w:right w:w="120" w:type="dxa"/>
            </w:tcMar>
            <w:vAlign w:val="center"/>
            <w:hideMark/>
          </w:tcPr>
          <w:p w14:paraId="59448302" w14:textId="77777777" w:rsidR="00250867" w:rsidRPr="00C25452" w:rsidRDefault="00250867" w:rsidP="00D06CBC">
            <w:pPr>
              <w:spacing w:after="0" w:line="240" w:lineRule="auto"/>
              <w:rPr>
                <w:rFonts w:asciiTheme="majorBidi" w:eastAsia="Times New Roman" w:hAnsiTheme="majorBidi" w:cstheme="majorBidi"/>
                <w:sz w:val="20"/>
                <w:szCs w:val="20"/>
                <w:lang w:val="en-US"/>
              </w:rPr>
            </w:pPr>
            <w:r w:rsidRPr="00C25452">
              <w:rPr>
                <w:rFonts w:asciiTheme="majorBidi" w:eastAsia="Times New Roman" w:hAnsiTheme="majorBidi" w:cstheme="majorBidi"/>
                <w:sz w:val="20"/>
                <w:szCs w:val="20"/>
                <w:lang w:val="en-US"/>
              </w:rPr>
              <w:t xml:space="preserve">Mean </w:t>
            </w:r>
            <w:proofErr w:type="spellStart"/>
            <w:r w:rsidRPr="00C25452">
              <w:rPr>
                <w:rFonts w:asciiTheme="majorBidi" w:eastAsia="Times New Roman" w:hAnsiTheme="majorBidi" w:cstheme="majorBidi"/>
                <w:sz w:val="20"/>
                <w:szCs w:val="20"/>
                <w:lang w:val="en-US"/>
              </w:rPr>
              <w:t>Absolure</w:t>
            </w:r>
            <w:proofErr w:type="spellEnd"/>
            <w:r w:rsidRPr="00C25452">
              <w:rPr>
                <w:rFonts w:asciiTheme="majorBidi" w:eastAsia="Times New Roman" w:hAnsiTheme="majorBidi" w:cstheme="majorBidi"/>
                <w:sz w:val="20"/>
                <w:szCs w:val="20"/>
                <w:lang w:val="en-US"/>
              </w:rPr>
              <w:t xml:space="preserve"> Error (SUV)</w:t>
            </w:r>
          </w:p>
        </w:tc>
        <w:tc>
          <w:tcPr>
            <w:tcW w:w="1430" w:type="dxa"/>
            <w:tcMar>
              <w:top w:w="60" w:type="dxa"/>
              <w:left w:w="120" w:type="dxa"/>
              <w:bottom w:w="60" w:type="dxa"/>
              <w:right w:w="120" w:type="dxa"/>
            </w:tcMar>
            <w:vAlign w:val="center"/>
            <w:hideMark/>
          </w:tcPr>
          <w:p w14:paraId="3462D8C4" w14:textId="77777777" w:rsidR="00250867" w:rsidRPr="00C25452" w:rsidRDefault="00250867" w:rsidP="00D06CBC">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0.973161</w:t>
            </w:r>
          </w:p>
        </w:tc>
        <w:tc>
          <w:tcPr>
            <w:tcW w:w="1689" w:type="dxa"/>
            <w:tcMar>
              <w:top w:w="60" w:type="dxa"/>
              <w:left w:w="120" w:type="dxa"/>
              <w:bottom w:w="60" w:type="dxa"/>
              <w:right w:w="120" w:type="dxa"/>
            </w:tcMar>
            <w:vAlign w:val="center"/>
            <w:hideMark/>
          </w:tcPr>
          <w:p w14:paraId="4F22A667" w14:textId="77777777" w:rsidR="00250867" w:rsidRPr="00C25452" w:rsidRDefault="00250867" w:rsidP="00D06CBC">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0.819726</w:t>
            </w:r>
          </w:p>
        </w:tc>
        <w:tc>
          <w:tcPr>
            <w:tcW w:w="1422" w:type="dxa"/>
            <w:tcMar>
              <w:top w:w="60" w:type="dxa"/>
              <w:left w:w="120" w:type="dxa"/>
              <w:bottom w:w="60" w:type="dxa"/>
              <w:right w:w="120" w:type="dxa"/>
            </w:tcMar>
            <w:vAlign w:val="center"/>
            <w:hideMark/>
          </w:tcPr>
          <w:p w14:paraId="7F569707" w14:textId="77777777" w:rsidR="00250867" w:rsidRPr="00C25452" w:rsidRDefault="00250867" w:rsidP="00D06CBC">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0.902938</w:t>
            </w:r>
          </w:p>
        </w:tc>
        <w:tc>
          <w:tcPr>
            <w:tcW w:w="1413" w:type="dxa"/>
            <w:tcMar>
              <w:top w:w="60" w:type="dxa"/>
              <w:left w:w="120" w:type="dxa"/>
              <w:bottom w:w="60" w:type="dxa"/>
              <w:right w:w="120" w:type="dxa"/>
            </w:tcMar>
            <w:vAlign w:val="center"/>
            <w:hideMark/>
          </w:tcPr>
          <w:p w14:paraId="37ECF10A" w14:textId="77777777" w:rsidR="00250867" w:rsidRPr="00C25452" w:rsidRDefault="00250867" w:rsidP="00D06CBC">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0.046832</w:t>
            </w:r>
          </w:p>
        </w:tc>
      </w:tr>
      <w:tr w:rsidR="00250867" w:rsidRPr="00B653BA" w14:paraId="673EB5AE" w14:textId="77777777" w:rsidTr="00D06CBC">
        <w:tc>
          <w:tcPr>
            <w:tcW w:w="0" w:type="auto"/>
            <w:tcMar>
              <w:top w:w="60" w:type="dxa"/>
              <w:left w:w="120" w:type="dxa"/>
              <w:bottom w:w="60" w:type="dxa"/>
              <w:right w:w="120" w:type="dxa"/>
            </w:tcMar>
            <w:vAlign w:val="center"/>
            <w:hideMark/>
          </w:tcPr>
          <w:p w14:paraId="328DAF27" w14:textId="77777777" w:rsidR="00250867" w:rsidRPr="00C25452" w:rsidRDefault="00250867" w:rsidP="00D06CBC">
            <w:pPr>
              <w:spacing w:after="0" w:line="240" w:lineRule="auto"/>
              <w:jc w:val="right"/>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2</w:t>
            </w:r>
          </w:p>
        </w:tc>
        <w:tc>
          <w:tcPr>
            <w:tcW w:w="3043" w:type="dxa"/>
            <w:tcMar>
              <w:top w:w="60" w:type="dxa"/>
              <w:left w:w="120" w:type="dxa"/>
              <w:bottom w:w="60" w:type="dxa"/>
              <w:right w:w="120" w:type="dxa"/>
            </w:tcMar>
            <w:vAlign w:val="center"/>
            <w:hideMark/>
          </w:tcPr>
          <w:p w14:paraId="00853D5E" w14:textId="77777777" w:rsidR="00250867" w:rsidRPr="00C25452" w:rsidRDefault="00250867" w:rsidP="00D06CBC">
            <w:pPr>
              <w:spacing w:after="0" w:line="240" w:lineRule="auto"/>
              <w:rPr>
                <w:rFonts w:asciiTheme="majorBidi" w:eastAsia="Times New Roman" w:hAnsiTheme="majorBidi" w:cstheme="majorBidi"/>
                <w:sz w:val="20"/>
                <w:szCs w:val="20"/>
                <w:lang w:val="en-US"/>
              </w:rPr>
            </w:pPr>
            <w:r w:rsidRPr="00C25452">
              <w:rPr>
                <w:rFonts w:asciiTheme="majorBidi" w:eastAsia="Times New Roman" w:hAnsiTheme="majorBidi" w:cstheme="majorBidi"/>
                <w:sz w:val="20"/>
                <w:szCs w:val="20"/>
                <w:lang w:val="en-US"/>
              </w:rPr>
              <w:t>Relative Error (SUV%)</w:t>
            </w:r>
          </w:p>
        </w:tc>
        <w:tc>
          <w:tcPr>
            <w:tcW w:w="1430" w:type="dxa"/>
            <w:tcMar>
              <w:top w:w="60" w:type="dxa"/>
              <w:left w:w="120" w:type="dxa"/>
              <w:bottom w:w="60" w:type="dxa"/>
              <w:right w:w="120" w:type="dxa"/>
            </w:tcMar>
            <w:vAlign w:val="center"/>
            <w:hideMark/>
          </w:tcPr>
          <w:p w14:paraId="128FFC98" w14:textId="77777777" w:rsidR="00250867" w:rsidRPr="00C25452" w:rsidRDefault="00250867" w:rsidP="00D06CBC">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0.926644</w:t>
            </w:r>
          </w:p>
        </w:tc>
        <w:tc>
          <w:tcPr>
            <w:tcW w:w="1689" w:type="dxa"/>
            <w:tcMar>
              <w:top w:w="60" w:type="dxa"/>
              <w:left w:w="120" w:type="dxa"/>
              <w:bottom w:w="60" w:type="dxa"/>
              <w:right w:w="120" w:type="dxa"/>
            </w:tcMar>
            <w:vAlign w:val="center"/>
            <w:hideMark/>
          </w:tcPr>
          <w:p w14:paraId="38DA0499" w14:textId="77777777" w:rsidR="00250867" w:rsidRPr="00C25452" w:rsidRDefault="00250867" w:rsidP="00D06CBC">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0.133062</w:t>
            </w:r>
          </w:p>
        </w:tc>
        <w:tc>
          <w:tcPr>
            <w:tcW w:w="1422" w:type="dxa"/>
            <w:tcMar>
              <w:top w:w="60" w:type="dxa"/>
              <w:left w:w="120" w:type="dxa"/>
              <w:bottom w:w="60" w:type="dxa"/>
              <w:right w:w="120" w:type="dxa"/>
            </w:tcMar>
            <w:vAlign w:val="center"/>
            <w:hideMark/>
          </w:tcPr>
          <w:p w14:paraId="1EEF3B76" w14:textId="77777777" w:rsidR="00250867" w:rsidRPr="00C25452" w:rsidRDefault="00250867" w:rsidP="00D06CBC">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0.903215</w:t>
            </w:r>
          </w:p>
        </w:tc>
        <w:tc>
          <w:tcPr>
            <w:tcW w:w="1413" w:type="dxa"/>
            <w:tcMar>
              <w:top w:w="60" w:type="dxa"/>
              <w:left w:w="120" w:type="dxa"/>
              <w:bottom w:w="60" w:type="dxa"/>
              <w:right w:w="120" w:type="dxa"/>
            </w:tcMar>
            <w:vAlign w:val="center"/>
            <w:hideMark/>
          </w:tcPr>
          <w:p w14:paraId="5AC8DFCE" w14:textId="77777777" w:rsidR="00250867" w:rsidRPr="00C25452" w:rsidRDefault="00250867" w:rsidP="00D06CBC">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0.047397</w:t>
            </w:r>
          </w:p>
        </w:tc>
      </w:tr>
      <w:tr w:rsidR="00250867" w:rsidRPr="00B653BA" w14:paraId="4B3AC31E" w14:textId="77777777" w:rsidTr="00D06CBC">
        <w:tc>
          <w:tcPr>
            <w:tcW w:w="0" w:type="auto"/>
            <w:tcMar>
              <w:top w:w="60" w:type="dxa"/>
              <w:left w:w="120" w:type="dxa"/>
              <w:bottom w:w="60" w:type="dxa"/>
              <w:right w:w="120" w:type="dxa"/>
            </w:tcMar>
            <w:vAlign w:val="center"/>
            <w:hideMark/>
          </w:tcPr>
          <w:p w14:paraId="6BCCB7DD" w14:textId="77777777" w:rsidR="00250867" w:rsidRPr="00C25452" w:rsidRDefault="00250867" w:rsidP="00D06CBC">
            <w:pPr>
              <w:spacing w:after="0" w:line="240" w:lineRule="auto"/>
              <w:jc w:val="right"/>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3</w:t>
            </w:r>
          </w:p>
        </w:tc>
        <w:tc>
          <w:tcPr>
            <w:tcW w:w="3043" w:type="dxa"/>
            <w:tcMar>
              <w:top w:w="60" w:type="dxa"/>
              <w:left w:w="120" w:type="dxa"/>
              <w:bottom w:w="60" w:type="dxa"/>
              <w:right w:w="120" w:type="dxa"/>
            </w:tcMar>
            <w:vAlign w:val="center"/>
            <w:hideMark/>
          </w:tcPr>
          <w:p w14:paraId="27B68974" w14:textId="77777777" w:rsidR="00250867" w:rsidRPr="00C25452" w:rsidRDefault="00250867" w:rsidP="00D06CBC">
            <w:pPr>
              <w:spacing w:after="0" w:line="240" w:lineRule="auto"/>
              <w:rPr>
                <w:rFonts w:asciiTheme="majorBidi" w:eastAsia="Times New Roman" w:hAnsiTheme="majorBidi" w:cstheme="majorBidi"/>
                <w:sz w:val="20"/>
                <w:szCs w:val="20"/>
                <w:lang w:val="en-US"/>
              </w:rPr>
            </w:pPr>
            <w:proofErr w:type="spellStart"/>
            <w:r w:rsidRPr="00C25452">
              <w:rPr>
                <w:rFonts w:asciiTheme="majorBidi" w:eastAsia="Times New Roman" w:hAnsiTheme="majorBidi" w:cstheme="majorBidi"/>
                <w:sz w:val="20"/>
                <w:szCs w:val="20"/>
                <w:lang w:val="en-US"/>
              </w:rPr>
              <w:t>Absolure</w:t>
            </w:r>
            <w:proofErr w:type="spellEnd"/>
            <w:r w:rsidRPr="00C25452">
              <w:rPr>
                <w:rFonts w:asciiTheme="majorBidi" w:eastAsia="Times New Roman" w:hAnsiTheme="majorBidi" w:cstheme="majorBidi"/>
                <w:sz w:val="20"/>
                <w:szCs w:val="20"/>
                <w:lang w:val="en-US"/>
              </w:rPr>
              <w:t xml:space="preserve"> Relative Error (SUV%)</w:t>
            </w:r>
          </w:p>
        </w:tc>
        <w:tc>
          <w:tcPr>
            <w:tcW w:w="1430" w:type="dxa"/>
            <w:tcMar>
              <w:top w:w="60" w:type="dxa"/>
              <w:left w:w="120" w:type="dxa"/>
              <w:bottom w:w="60" w:type="dxa"/>
              <w:right w:w="120" w:type="dxa"/>
            </w:tcMar>
            <w:vAlign w:val="center"/>
            <w:hideMark/>
          </w:tcPr>
          <w:p w14:paraId="20C3FDD6" w14:textId="77777777" w:rsidR="00250867" w:rsidRPr="00C25452" w:rsidRDefault="00250867" w:rsidP="00D06CBC">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0.934748</w:t>
            </w:r>
          </w:p>
        </w:tc>
        <w:tc>
          <w:tcPr>
            <w:tcW w:w="1689" w:type="dxa"/>
            <w:tcMar>
              <w:top w:w="60" w:type="dxa"/>
              <w:left w:w="120" w:type="dxa"/>
              <w:bottom w:w="60" w:type="dxa"/>
              <w:right w:w="120" w:type="dxa"/>
            </w:tcMar>
            <w:vAlign w:val="center"/>
            <w:hideMark/>
          </w:tcPr>
          <w:p w14:paraId="19EDB44A" w14:textId="77777777" w:rsidR="00250867" w:rsidRPr="00C25452" w:rsidRDefault="00250867" w:rsidP="00D06CBC">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0.190480</w:t>
            </w:r>
          </w:p>
        </w:tc>
        <w:tc>
          <w:tcPr>
            <w:tcW w:w="1422" w:type="dxa"/>
            <w:tcMar>
              <w:top w:w="60" w:type="dxa"/>
              <w:left w:w="120" w:type="dxa"/>
              <w:bottom w:w="60" w:type="dxa"/>
              <w:right w:w="120" w:type="dxa"/>
            </w:tcMar>
            <w:vAlign w:val="center"/>
            <w:hideMark/>
          </w:tcPr>
          <w:p w14:paraId="4F2A418A" w14:textId="77777777" w:rsidR="00250867" w:rsidRPr="00C25452" w:rsidRDefault="00250867" w:rsidP="00D06CBC">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0.813324</w:t>
            </w:r>
          </w:p>
        </w:tc>
        <w:tc>
          <w:tcPr>
            <w:tcW w:w="1413" w:type="dxa"/>
            <w:tcMar>
              <w:top w:w="60" w:type="dxa"/>
              <w:left w:w="120" w:type="dxa"/>
              <w:bottom w:w="60" w:type="dxa"/>
              <w:right w:w="120" w:type="dxa"/>
            </w:tcMar>
            <w:vAlign w:val="center"/>
            <w:hideMark/>
          </w:tcPr>
          <w:p w14:paraId="23212FFD" w14:textId="77777777" w:rsidR="00250867" w:rsidRPr="00C25452" w:rsidRDefault="00250867" w:rsidP="00D06CBC">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0.001375</w:t>
            </w:r>
          </w:p>
        </w:tc>
      </w:tr>
      <w:tr w:rsidR="00250867" w:rsidRPr="00B653BA" w14:paraId="0296B1B6" w14:textId="77777777" w:rsidTr="00D06CBC">
        <w:tc>
          <w:tcPr>
            <w:tcW w:w="0" w:type="auto"/>
            <w:tcMar>
              <w:top w:w="60" w:type="dxa"/>
              <w:left w:w="120" w:type="dxa"/>
              <w:bottom w:w="60" w:type="dxa"/>
              <w:right w:w="120" w:type="dxa"/>
            </w:tcMar>
            <w:vAlign w:val="center"/>
            <w:hideMark/>
          </w:tcPr>
          <w:p w14:paraId="285C374F" w14:textId="77777777" w:rsidR="00250867" w:rsidRPr="00C25452" w:rsidRDefault="00250867" w:rsidP="00D06CBC">
            <w:pPr>
              <w:spacing w:after="0" w:line="240" w:lineRule="auto"/>
              <w:jc w:val="right"/>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4</w:t>
            </w:r>
          </w:p>
        </w:tc>
        <w:tc>
          <w:tcPr>
            <w:tcW w:w="3043" w:type="dxa"/>
            <w:tcMar>
              <w:top w:w="60" w:type="dxa"/>
              <w:left w:w="120" w:type="dxa"/>
              <w:bottom w:w="60" w:type="dxa"/>
              <w:right w:w="120" w:type="dxa"/>
            </w:tcMar>
            <w:vAlign w:val="center"/>
            <w:hideMark/>
          </w:tcPr>
          <w:p w14:paraId="74C28A44" w14:textId="77777777" w:rsidR="00250867" w:rsidRPr="00C25452" w:rsidRDefault="00250867" w:rsidP="00D06CBC">
            <w:pPr>
              <w:spacing w:after="0" w:line="240" w:lineRule="auto"/>
              <w:rPr>
                <w:rFonts w:asciiTheme="majorBidi" w:eastAsia="Times New Roman" w:hAnsiTheme="majorBidi" w:cstheme="majorBidi"/>
                <w:sz w:val="20"/>
                <w:szCs w:val="20"/>
                <w:lang w:val="en-US"/>
              </w:rPr>
            </w:pPr>
            <w:r w:rsidRPr="00C25452">
              <w:rPr>
                <w:rFonts w:asciiTheme="majorBidi" w:eastAsia="Times New Roman" w:hAnsiTheme="majorBidi" w:cstheme="majorBidi"/>
                <w:sz w:val="20"/>
                <w:szCs w:val="20"/>
                <w:lang w:val="en-US"/>
              </w:rPr>
              <w:t>Root Mean Squared Error</w:t>
            </w:r>
          </w:p>
        </w:tc>
        <w:tc>
          <w:tcPr>
            <w:tcW w:w="1430" w:type="dxa"/>
            <w:tcMar>
              <w:top w:w="60" w:type="dxa"/>
              <w:left w:w="120" w:type="dxa"/>
              <w:bottom w:w="60" w:type="dxa"/>
              <w:right w:w="120" w:type="dxa"/>
            </w:tcMar>
            <w:vAlign w:val="center"/>
            <w:hideMark/>
          </w:tcPr>
          <w:p w14:paraId="663F5839" w14:textId="77777777" w:rsidR="00250867" w:rsidRPr="00C25452" w:rsidRDefault="00250867" w:rsidP="00D06CBC">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0.875041</w:t>
            </w:r>
          </w:p>
        </w:tc>
        <w:tc>
          <w:tcPr>
            <w:tcW w:w="1689" w:type="dxa"/>
            <w:tcMar>
              <w:top w:w="60" w:type="dxa"/>
              <w:left w:w="120" w:type="dxa"/>
              <w:bottom w:w="60" w:type="dxa"/>
              <w:right w:w="120" w:type="dxa"/>
            </w:tcMar>
            <w:vAlign w:val="center"/>
            <w:hideMark/>
          </w:tcPr>
          <w:p w14:paraId="272876EC" w14:textId="77777777" w:rsidR="00250867" w:rsidRPr="00C25452" w:rsidRDefault="00250867" w:rsidP="00D06CBC">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0.014425</w:t>
            </w:r>
          </w:p>
        </w:tc>
        <w:tc>
          <w:tcPr>
            <w:tcW w:w="1422" w:type="dxa"/>
            <w:tcMar>
              <w:top w:w="60" w:type="dxa"/>
              <w:left w:w="120" w:type="dxa"/>
              <w:bottom w:w="60" w:type="dxa"/>
              <w:right w:w="120" w:type="dxa"/>
            </w:tcMar>
            <w:vAlign w:val="center"/>
            <w:hideMark/>
          </w:tcPr>
          <w:p w14:paraId="56670B02" w14:textId="77777777" w:rsidR="00250867" w:rsidRPr="00C25452" w:rsidRDefault="00250867" w:rsidP="00D06CBC">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0.670732</w:t>
            </w:r>
          </w:p>
        </w:tc>
        <w:tc>
          <w:tcPr>
            <w:tcW w:w="1413" w:type="dxa"/>
            <w:tcMar>
              <w:top w:w="60" w:type="dxa"/>
              <w:left w:w="120" w:type="dxa"/>
              <w:bottom w:w="60" w:type="dxa"/>
              <w:right w:w="120" w:type="dxa"/>
            </w:tcMar>
            <w:vAlign w:val="center"/>
            <w:hideMark/>
          </w:tcPr>
          <w:p w14:paraId="4A1E2C4F" w14:textId="77777777" w:rsidR="00250867" w:rsidRPr="00C25452" w:rsidRDefault="00250867" w:rsidP="00D06CBC">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0.000018</w:t>
            </w:r>
          </w:p>
        </w:tc>
      </w:tr>
      <w:tr w:rsidR="00250867" w:rsidRPr="00B653BA" w14:paraId="1CAC8C85" w14:textId="77777777" w:rsidTr="00D06CBC">
        <w:tc>
          <w:tcPr>
            <w:tcW w:w="0" w:type="auto"/>
            <w:tcMar>
              <w:top w:w="60" w:type="dxa"/>
              <w:left w:w="120" w:type="dxa"/>
              <w:bottom w:w="60" w:type="dxa"/>
              <w:right w:w="120" w:type="dxa"/>
            </w:tcMar>
            <w:vAlign w:val="center"/>
            <w:hideMark/>
          </w:tcPr>
          <w:p w14:paraId="6A2C52E1" w14:textId="77777777" w:rsidR="00250867" w:rsidRPr="00C25452" w:rsidRDefault="00250867" w:rsidP="00D06CBC">
            <w:pPr>
              <w:spacing w:after="0" w:line="240" w:lineRule="auto"/>
              <w:jc w:val="right"/>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5</w:t>
            </w:r>
          </w:p>
        </w:tc>
        <w:tc>
          <w:tcPr>
            <w:tcW w:w="3043" w:type="dxa"/>
            <w:tcMar>
              <w:top w:w="60" w:type="dxa"/>
              <w:left w:w="120" w:type="dxa"/>
              <w:bottom w:w="60" w:type="dxa"/>
              <w:right w:w="120" w:type="dxa"/>
            </w:tcMar>
            <w:vAlign w:val="center"/>
            <w:hideMark/>
          </w:tcPr>
          <w:p w14:paraId="417471AF" w14:textId="77777777" w:rsidR="00250867" w:rsidRPr="00C25452" w:rsidRDefault="00250867" w:rsidP="00D06CBC">
            <w:pPr>
              <w:spacing w:after="0" w:line="240" w:lineRule="auto"/>
              <w:rPr>
                <w:rFonts w:asciiTheme="majorBidi" w:eastAsia="Times New Roman" w:hAnsiTheme="majorBidi" w:cstheme="majorBidi"/>
                <w:sz w:val="20"/>
                <w:szCs w:val="20"/>
                <w:lang w:val="en-US"/>
              </w:rPr>
            </w:pPr>
            <w:r w:rsidRPr="00C25452">
              <w:rPr>
                <w:rFonts w:asciiTheme="majorBidi" w:eastAsia="Times New Roman" w:hAnsiTheme="majorBidi" w:cstheme="majorBidi"/>
                <w:sz w:val="20"/>
                <w:szCs w:val="20"/>
                <w:lang w:val="en-US"/>
              </w:rPr>
              <w:t>Peak Signal-to-Noise Ratio</w:t>
            </w:r>
          </w:p>
        </w:tc>
        <w:tc>
          <w:tcPr>
            <w:tcW w:w="1430" w:type="dxa"/>
            <w:tcMar>
              <w:top w:w="60" w:type="dxa"/>
              <w:left w:w="120" w:type="dxa"/>
              <w:bottom w:w="60" w:type="dxa"/>
              <w:right w:w="120" w:type="dxa"/>
            </w:tcMar>
            <w:vAlign w:val="center"/>
            <w:hideMark/>
          </w:tcPr>
          <w:p w14:paraId="2B3A1F4A" w14:textId="77777777" w:rsidR="00250867" w:rsidRPr="00C25452" w:rsidRDefault="00250867" w:rsidP="00D06CBC">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0.826691</w:t>
            </w:r>
          </w:p>
        </w:tc>
        <w:tc>
          <w:tcPr>
            <w:tcW w:w="1689" w:type="dxa"/>
            <w:tcMar>
              <w:top w:w="60" w:type="dxa"/>
              <w:left w:w="120" w:type="dxa"/>
              <w:bottom w:w="60" w:type="dxa"/>
              <w:right w:w="120" w:type="dxa"/>
            </w:tcMar>
            <w:vAlign w:val="center"/>
            <w:hideMark/>
          </w:tcPr>
          <w:p w14:paraId="6FCF361E" w14:textId="77777777" w:rsidR="00250867" w:rsidRPr="00C25452" w:rsidRDefault="00250867" w:rsidP="00D06CBC">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0.002222</w:t>
            </w:r>
          </w:p>
        </w:tc>
        <w:tc>
          <w:tcPr>
            <w:tcW w:w="1422" w:type="dxa"/>
            <w:tcMar>
              <w:top w:w="60" w:type="dxa"/>
              <w:left w:w="120" w:type="dxa"/>
              <w:bottom w:w="60" w:type="dxa"/>
              <w:right w:w="120" w:type="dxa"/>
            </w:tcMar>
            <w:vAlign w:val="center"/>
            <w:hideMark/>
          </w:tcPr>
          <w:p w14:paraId="7B5C0DBD" w14:textId="77777777" w:rsidR="00250867" w:rsidRPr="00C25452" w:rsidRDefault="00250867" w:rsidP="00D06CBC">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0.944862</w:t>
            </w:r>
          </w:p>
        </w:tc>
        <w:tc>
          <w:tcPr>
            <w:tcW w:w="1413" w:type="dxa"/>
            <w:tcMar>
              <w:top w:w="60" w:type="dxa"/>
              <w:left w:w="120" w:type="dxa"/>
              <w:bottom w:w="60" w:type="dxa"/>
              <w:right w:w="120" w:type="dxa"/>
            </w:tcMar>
            <w:vAlign w:val="center"/>
            <w:hideMark/>
          </w:tcPr>
          <w:p w14:paraId="1587FAC8" w14:textId="77777777" w:rsidR="00250867" w:rsidRPr="00C25452" w:rsidRDefault="00250867" w:rsidP="00D06CBC">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0.295736</w:t>
            </w:r>
          </w:p>
        </w:tc>
      </w:tr>
      <w:tr w:rsidR="00250867" w:rsidRPr="00B653BA" w14:paraId="3DCA752C" w14:textId="77777777" w:rsidTr="00D06CBC">
        <w:tc>
          <w:tcPr>
            <w:tcW w:w="0" w:type="auto"/>
            <w:tcMar>
              <w:top w:w="60" w:type="dxa"/>
              <w:left w:w="120" w:type="dxa"/>
              <w:bottom w:w="60" w:type="dxa"/>
              <w:right w:w="120" w:type="dxa"/>
            </w:tcMar>
            <w:vAlign w:val="center"/>
            <w:hideMark/>
          </w:tcPr>
          <w:p w14:paraId="22979732" w14:textId="77777777" w:rsidR="00250867" w:rsidRPr="00C25452" w:rsidRDefault="00250867" w:rsidP="00D06CBC">
            <w:pPr>
              <w:spacing w:after="0" w:line="240" w:lineRule="auto"/>
              <w:jc w:val="right"/>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6</w:t>
            </w:r>
          </w:p>
        </w:tc>
        <w:tc>
          <w:tcPr>
            <w:tcW w:w="3043" w:type="dxa"/>
            <w:tcMar>
              <w:top w:w="60" w:type="dxa"/>
              <w:left w:w="120" w:type="dxa"/>
              <w:bottom w:w="60" w:type="dxa"/>
              <w:right w:w="120" w:type="dxa"/>
            </w:tcMar>
            <w:vAlign w:val="center"/>
            <w:hideMark/>
          </w:tcPr>
          <w:p w14:paraId="2C901A94" w14:textId="77777777" w:rsidR="00250867" w:rsidRPr="00C25452" w:rsidRDefault="00250867" w:rsidP="00D06CBC">
            <w:pPr>
              <w:spacing w:after="0" w:line="240" w:lineRule="auto"/>
              <w:rPr>
                <w:rFonts w:asciiTheme="majorBidi" w:eastAsia="Times New Roman" w:hAnsiTheme="majorBidi" w:cstheme="majorBidi"/>
                <w:sz w:val="20"/>
                <w:szCs w:val="20"/>
                <w:lang w:val="en-US"/>
              </w:rPr>
            </w:pPr>
            <w:proofErr w:type="spellStart"/>
            <w:r w:rsidRPr="00C25452">
              <w:rPr>
                <w:rFonts w:asciiTheme="majorBidi" w:eastAsia="Times New Roman" w:hAnsiTheme="majorBidi" w:cstheme="majorBidi"/>
                <w:sz w:val="20"/>
                <w:szCs w:val="20"/>
                <w:lang w:val="en-US"/>
              </w:rPr>
              <w:t>Structual</w:t>
            </w:r>
            <w:proofErr w:type="spellEnd"/>
            <w:r w:rsidRPr="00C25452">
              <w:rPr>
                <w:rFonts w:asciiTheme="majorBidi" w:eastAsia="Times New Roman" w:hAnsiTheme="majorBidi" w:cstheme="majorBidi"/>
                <w:sz w:val="20"/>
                <w:szCs w:val="20"/>
                <w:lang w:val="en-US"/>
              </w:rPr>
              <w:t xml:space="preserve"> Similarity Index</w:t>
            </w:r>
          </w:p>
        </w:tc>
        <w:tc>
          <w:tcPr>
            <w:tcW w:w="1430" w:type="dxa"/>
            <w:tcMar>
              <w:top w:w="60" w:type="dxa"/>
              <w:left w:w="120" w:type="dxa"/>
              <w:bottom w:w="60" w:type="dxa"/>
              <w:right w:w="120" w:type="dxa"/>
            </w:tcMar>
            <w:vAlign w:val="center"/>
            <w:hideMark/>
          </w:tcPr>
          <w:p w14:paraId="2F586932" w14:textId="77777777" w:rsidR="00250867" w:rsidRPr="00C25452" w:rsidRDefault="00250867" w:rsidP="00D06CBC">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0.963606</w:t>
            </w:r>
          </w:p>
        </w:tc>
        <w:tc>
          <w:tcPr>
            <w:tcW w:w="1689" w:type="dxa"/>
            <w:tcMar>
              <w:top w:w="60" w:type="dxa"/>
              <w:left w:w="120" w:type="dxa"/>
              <w:bottom w:w="60" w:type="dxa"/>
              <w:right w:w="120" w:type="dxa"/>
            </w:tcMar>
            <w:vAlign w:val="center"/>
            <w:hideMark/>
          </w:tcPr>
          <w:p w14:paraId="6DC87D4D" w14:textId="77777777" w:rsidR="00250867" w:rsidRPr="00C25452" w:rsidRDefault="00250867" w:rsidP="00D06CBC">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0.618108</w:t>
            </w:r>
          </w:p>
        </w:tc>
        <w:tc>
          <w:tcPr>
            <w:tcW w:w="1422" w:type="dxa"/>
            <w:tcMar>
              <w:top w:w="60" w:type="dxa"/>
              <w:left w:w="120" w:type="dxa"/>
              <w:bottom w:w="60" w:type="dxa"/>
              <w:right w:w="120" w:type="dxa"/>
            </w:tcMar>
            <w:vAlign w:val="center"/>
            <w:hideMark/>
          </w:tcPr>
          <w:p w14:paraId="3F7BE085" w14:textId="77777777" w:rsidR="00250867" w:rsidRPr="00C25452" w:rsidRDefault="00250867" w:rsidP="00D06CBC">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0.973200</w:t>
            </w:r>
          </w:p>
        </w:tc>
        <w:tc>
          <w:tcPr>
            <w:tcW w:w="1413" w:type="dxa"/>
            <w:tcMar>
              <w:top w:w="60" w:type="dxa"/>
              <w:left w:w="120" w:type="dxa"/>
              <w:bottom w:w="60" w:type="dxa"/>
              <w:right w:w="120" w:type="dxa"/>
            </w:tcMar>
            <w:vAlign w:val="center"/>
            <w:hideMark/>
          </w:tcPr>
          <w:p w14:paraId="0E611760" w14:textId="77777777" w:rsidR="00250867" w:rsidRPr="00C25452" w:rsidRDefault="00250867" w:rsidP="00D06CBC">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0.820480</w:t>
            </w:r>
          </w:p>
        </w:tc>
      </w:tr>
    </w:tbl>
    <w:p w14:paraId="1AFDF4C6" w14:textId="77777777" w:rsidR="00250867" w:rsidRPr="00C25452" w:rsidRDefault="00250867" w:rsidP="00250867">
      <w:pPr>
        <w:rPr>
          <w:rFonts w:asciiTheme="majorBidi" w:hAnsiTheme="majorBidi" w:cstheme="majorBidi"/>
          <w:lang w:val="en-US"/>
        </w:rPr>
      </w:pPr>
    </w:p>
    <w:p w14:paraId="1BA416F7" w14:textId="77777777" w:rsidR="00250867" w:rsidRPr="00C25452" w:rsidRDefault="00250867" w:rsidP="00D804A5">
      <w:pPr>
        <w:pStyle w:val="Heading3"/>
        <w:rPr>
          <w:rFonts w:asciiTheme="majorBidi" w:hAnsiTheme="majorBidi" w:cstheme="majorBidi"/>
          <w:b w:val="0"/>
          <w:bCs w:val="0"/>
          <w:lang w:val="en-US"/>
        </w:rPr>
      </w:pPr>
      <w:bookmarkStart w:id="1527" w:name="_Toc168472946"/>
      <w:bookmarkStart w:id="1528" w:name="_Toc168473860"/>
      <w:r w:rsidRPr="00C25452">
        <w:rPr>
          <w:rFonts w:asciiTheme="majorBidi" w:hAnsiTheme="majorBidi" w:cstheme="majorBidi"/>
          <w:lang w:val="en-US"/>
        </w:rPr>
        <w:t>Choice of Statistical Test</w:t>
      </w:r>
      <w:bookmarkEnd w:id="1527"/>
      <w:bookmarkEnd w:id="1528"/>
    </w:p>
    <w:p w14:paraId="0111BCB4" w14:textId="775ED8EB" w:rsidR="00250867" w:rsidRPr="00C25452" w:rsidRDefault="00250867" w:rsidP="00250867">
      <w:pPr>
        <w:rPr>
          <w:rFonts w:asciiTheme="majorBidi" w:hAnsiTheme="majorBidi" w:cstheme="majorBidi"/>
          <w:lang w:val="en-US"/>
        </w:rPr>
      </w:pPr>
      <w:r w:rsidRPr="00C25452">
        <w:rPr>
          <w:rFonts w:asciiTheme="majorBidi" w:hAnsiTheme="majorBidi" w:cstheme="majorBidi"/>
          <w:lang w:val="en-US"/>
        </w:rPr>
        <w:t>Given the non-normality observed in several key metrics across the datasets, we opted to use the Wilcoxon signed-rank test, a non-parametric method, for our analysis. This test is particularly advantageous as it does not assume normality of the data and is ideal for comparing two related samples or repeated measurements on a single sample. This choice was reinforced by the need to handle the paired nature of our data, where each cent</w:t>
      </w:r>
      <w:ins w:id="1529" w:author="Samane Shahpouri" w:date="2024-06-05T05:59:00Z" w16du:dateUtc="2024-06-05T03:59:00Z">
        <w:r w:rsidR="009239C2">
          <w:rPr>
            <w:rFonts w:asciiTheme="majorBidi" w:hAnsiTheme="majorBidi" w:cstheme="majorBidi"/>
            <w:sz w:val="24"/>
            <w:szCs w:val="24"/>
            <w:lang w:val="en-US"/>
          </w:rPr>
          <w:t>er</w:t>
        </w:r>
      </w:ins>
      <w:del w:id="1530" w:author="Samane Shahpouri" w:date="2024-06-05T05:59:00Z" w16du:dateUtc="2024-06-05T03:59:00Z">
        <w:r w:rsidRPr="00C25452" w:rsidDel="009239C2">
          <w:rPr>
            <w:rFonts w:asciiTheme="majorBidi" w:hAnsiTheme="majorBidi" w:cstheme="majorBidi"/>
            <w:lang w:val="en-US"/>
          </w:rPr>
          <w:delText>re</w:delText>
        </w:r>
      </w:del>
      <w:r w:rsidRPr="00C25452">
        <w:rPr>
          <w:rFonts w:asciiTheme="majorBidi" w:hAnsiTheme="majorBidi" w:cstheme="majorBidi"/>
          <w:lang w:val="en-US"/>
        </w:rPr>
        <w:t xml:space="preserve"> was </w:t>
      </w:r>
      <w:proofErr w:type="spellStart"/>
      <w:r w:rsidRPr="00C25452">
        <w:rPr>
          <w:rFonts w:asciiTheme="majorBidi" w:hAnsiTheme="majorBidi" w:cstheme="majorBidi"/>
          <w:lang w:val="en-US"/>
        </w:rPr>
        <w:t>analysed</w:t>
      </w:r>
      <w:proofErr w:type="spellEnd"/>
      <w:r w:rsidRPr="00C25452">
        <w:rPr>
          <w:rFonts w:asciiTheme="majorBidi" w:hAnsiTheme="majorBidi" w:cstheme="majorBidi"/>
          <w:lang w:val="en-US"/>
        </w:rPr>
        <w:t xml:space="preserve"> under both ADCM and IMCM conditions.</w:t>
      </w:r>
    </w:p>
    <w:p w14:paraId="2080F6FF" w14:textId="77777777" w:rsidR="00250867" w:rsidRPr="00C25452" w:rsidRDefault="00250867" w:rsidP="00250867">
      <w:pPr>
        <w:rPr>
          <w:rFonts w:asciiTheme="majorBidi" w:hAnsiTheme="majorBidi" w:cstheme="majorBidi"/>
          <w:lang w:val="en-US"/>
        </w:rPr>
      </w:pPr>
      <w:r w:rsidRPr="00C25452">
        <w:rPr>
          <w:rFonts w:asciiTheme="majorBidi" w:hAnsiTheme="majorBidi" w:cstheme="majorBidi"/>
          <w:lang w:val="en-US"/>
        </w:rPr>
        <w:t xml:space="preserve">Our analysis revealed significant differences between the ADCM and IMCM methodologies in several metrics. Notably, the Mean Error (SUV) and Absolute Relative Error (SUV%) showed considerable variations, suggesting distinct impacts of the two methodologies on these </w:t>
      </w:r>
      <w:proofErr w:type="gramStart"/>
      <w:r w:rsidRPr="00C25452">
        <w:rPr>
          <w:rFonts w:asciiTheme="majorBidi" w:hAnsiTheme="majorBidi" w:cstheme="majorBidi"/>
          <w:lang w:val="en-US"/>
        </w:rPr>
        <w:t>particular metrics</w:t>
      </w:r>
      <w:proofErr w:type="gramEnd"/>
      <w:r w:rsidRPr="00C25452">
        <w:rPr>
          <w:rFonts w:asciiTheme="majorBidi" w:hAnsiTheme="majorBidi" w:cstheme="majorBidi"/>
          <w:lang w:val="en-US"/>
        </w:rPr>
        <w:t>. The Wilcoxon test results indicated statistically significant differences with low p-values, underscoring the effectiveness of one method over the other in specific conditions.</w:t>
      </w:r>
    </w:p>
    <w:p w14:paraId="0E90518F" w14:textId="77777777" w:rsidR="00250867" w:rsidRPr="00C25452" w:rsidRDefault="00250867" w:rsidP="00250867">
      <w:pPr>
        <w:rPr>
          <w:rFonts w:asciiTheme="majorBidi" w:hAnsiTheme="majorBidi" w:cstheme="majorBidi"/>
          <w:lang w:val="en-US"/>
        </w:rPr>
      </w:pPr>
    </w:p>
    <w:p w14:paraId="1993A873" w14:textId="28F0A7E4" w:rsidR="009A0FB7" w:rsidRPr="009A0FB7" w:rsidRDefault="00250867" w:rsidP="009A0FB7">
      <w:pPr>
        <w:pStyle w:val="Caption"/>
        <w:rPr>
          <w:lang w:val="en-US"/>
        </w:rPr>
      </w:pPr>
      <w:r w:rsidRPr="00C25452">
        <w:rPr>
          <w:lang w:val="en-US"/>
        </w:rPr>
        <w:t xml:space="preserve">Table </w:t>
      </w:r>
      <w:r w:rsidRPr="00C25452">
        <w:rPr>
          <w:lang w:val="en-US"/>
        </w:rPr>
        <w:fldChar w:fldCharType="begin"/>
      </w:r>
      <w:r w:rsidRPr="00C25452">
        <w:rPr>
          <w:lang w:val="en-US"/>
        </w:rPr>
        <w:instrText xml:space="preserve"> SEQ Table \* ARABIC </w:instrText>
      </w:r>
      <w:r w:rsidRPr="00C25452">
        <w:rPr>
          <w:lang w:val="en-US"/>
        </w:rPr>
        <w:fldChar w:fldCharType="separate"/>
      </w:r>
      <w:r w:rsidR="009A0FB7">
        <w:rPr>
          <w:noProof/>
          <w:lang w:val="en-US"/>
        </w:rPr>
        <w:t>9</w:t>
      </w:r>
      <w:r w:rsidRPr="00C25452">
        <w:rPr>
          <w:lang w:val="en-US"/>
        </w:rPr>
        <w:fldChar w:fldCharType="end"/>
      </w:r>
      <w:r w:rsidRPr="00C25452">
        <w:rPr>
          <w:lang w:val="en-US"/>
        </w:rPr>
        <w:t>: Summarized results of the Wilcoxon test with the False Discovery Rate (FDR) corrections applied to the p-values.</w:t>
      </w:r>
    </w:p>
    <w:tbl>
      <w:tblPr>
        <w:tblStyle w:val="TableGrid"/>
        <w:tblW w:w="7044" w:type="dxa"/>
        <w:tblLook w:val="04A0" w:firstRow="1" w:lastRow="0" w:firstColumn="1" w:lastColumn="0" w:noHBand="0" w:noVBand="1"/>
      </w:tblPr>
      <w:tblGrid>
        <w:gridCol w:w="4135"/>
        <w:gridCol w:w="1539"/>
        <w:gridCol w:w="1370"/>
      </w:tblGrid>
      <w:tr w:rsidR="00250867" w:rsidRPr="00B653BA" w14:paraId="01834A27" w14:textId="77777777" w:rsidTr="00D06CBC">
        <w:tc>
          <w:tcPr>
            <w:tcW w:w="0" w:type="auto"/>
            <w:hideMark/>
          </w:tcPr>
          <w:p w14:paraId="715EEF03" w14:textId="77777777" w:rsidR="00250867" w:rsidRPr="00C25452" w:rsidRDefault="00250867" w:rsidP="00D06CBC">
            <w:pPr>
              <w:jc w:val="center"/>
              <w:rPr>
                <w:rFonts w:asciiTheme="majorBidi" w:eastAsia="Times New Roman" w:hAnsiTheme="majorBidi" w:cstheme="majorBidi"/>
                <w:b/>
                <w:bCs/>
                <w:color w:val="0D0D0D"/>
                <w:lang w:val="en-US"/>
              </w:rPr>
            </w:pPr>
            <w:r w:rsidRPr="00C25452">
              <w:rPr>
                <w:rFonts w:asciiTheme="majorBidi" w:eastAsia="Times New Roman" w:hAnsiTheme="majorBidi" w:cstheme="majorBidi"/>
                <w:b/>
                <w:bCs/>
                <w:color w:val="0D0D0D"/>
                <w:lang w:val="en-US"/>
              </w:rPr>
              <w:t>Metric</w:t>
            </w:r>
          </w:p>
        </w:tc>
        <w:tc>
          <w:tcPr>
            <w:tcW w:w="0" w:type="auto"/>
            <w:hideMark/>
          </w:tcPr>
          <w:p w14:paraId="620443F8" w14:textId="77777777" w:rsidR="00250867" w:rsidRPr="00C25452" w:rsidRDefault="00250867" w:rsidP="00D06CBC">
            <w:pPr>
              <w:jc w:val="center"/>
              <w:rPr>
                <w:rFonts w:asciiTheme="majorBidi" w:eastAsia="Times New Roman" w:hAnsiTheme="majorBidi" w:cstheme="majorBidi"/>
                <w:b/>
                <w:bCs/>
                <w:color w:val="0D0D0D"/>
                <w:lang w:val="en-US"/>
              </w:rPr>
            </w:pPr>
            <w:r w:rsidRPr="00C25452">
              <w:rPr>
                <w:rFonts w:asciiTheme="majorBidi" w:eastAsia="Times New Roman" w:hAnsiTheme="majorBidi" w:cstheme="majorBidi"/>
                <w:b/>
                <w:bCs/>
                <w:color w:val="0D0D0D"/>
                <w:lang w:val="en-US"/>
              </w:rPr>
              <w:t>U-statistic</w:t>
            </w:r>
          </w:p>
        </w:tc>
        <w:tc>
          <w:tcPr>
            <w:tcW w:w="0" w:type="auto"/>
            <w:hideMark/>
          </w:tcPr>
          <w:p w14:paraId="58B060ED" w14:textId="77777777" w:rsidR="00250867" w:rsidRPr="00C25452" w:rsidRDefault="00250867" w:rsidP="00D06CBC">
            <w:pPr>
              <w:jc w:val="center"/>
              <w:rPr>
                <w:rFonts w:asciiTheme="majorBidi" w:eastAsia="Times New Roman" w:hAnsiTheme="majorBidi" w:cstheme="majorBidi"/>
                <w:b/>
                <w:bCs/>
                <w:color w:val="0D0D0D"/>
                <w:lang w:val="en-US"/>
              </w:rPr>
            </w:pPr>
            <w:r w:rsidRPr="00C25452">
              <w:rPr>
                <w:rFonts w:asciiTheme="majorBidi" w:eastAsia="Times New Roman" w:hAnsiTheme="majorBidi" w:cstheme="majorBidi"/>
                <w:b/>
                <w:bCs/>
                <w:color w:val="0D0D0D"/>
                <w:lang w:val="en-US"/>
              </w:rPr>
              <w:t>P-value</w:t>
            </w:r>
          </w:p>
        </w:tc>
      </w:tr>
      <w:tr w:rsidR="00250867" w:rsidRPr="00B653BA" w14:paraId="1A87CCEF" w14:textId="77777777" w:rsidTr="00D06CBC">
        <w:tc>
          <w:tcPr>
            <w:tcW w:w="0" w:type="auto"/>
            <w:hideMark/>
          </w:tcPr>
          <w:p w14:paraId="24C07CC8" w14:textId="77777777" w:rsidR="00250867" w:rsidRPr="00C25452" w:rsidRDefault="00250867" w:rsidP="00D06CBC">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Mean Error (SUV)</w:t>
            </w:r>
          </w:p>
        </w:tc>
        <w:tc>
          <w:tcPr>
            <w:tcW w:w="0" w:type="auto"/>
            <w:hideMark/>
          </w:tcPr>
          <w:p w14:paraId="077FCA7F" w14:textId="77777777" w:rsidR="00250867" w:rsidRPr="00C25452" w:rsidRDefault="00250867" w:rsidP="00D06CBC">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371.0</w:t>
            </w:r>
          </w:p>
        </w:tc>
        <w:tc>
          <w:tcPr>
            <w:tcW w:w="0" w:type="auto"/>
            <w:hideMark/>
          </w:tcPr>
          <w:p w14:paraId="4C880DD7" w14:textId="77777777" w:rsidR="00250867" w:rsidRPr="00C25452" w:rsidRDefault="00250867" w:rsidP="00D06CBC">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0.000039</w:t>
            </w:r>
          </w:p>
        </w:tc>
      </w:tr>
      <w:tr w:rsidR="00250867" w:rsidRPr="00B653BA" w14:paraId="61187F72" w14:textId="77777777" w:rsidTr="00D06CBC">
        <w:tc>
          <w:tcPr>
            <w:tcW w:w="0" w:type="auto"/>
            <w:hideMark/>
          </w:tcPr>
          <w:p w14:paraId="66CDA41F" w14:textId="77777777" w:rsidR="00250867" w:rsidRPr="00C25452" w:rsidRDefault="00250867" w:rsidP="00D06CBC">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Mean Absolute Error (SUV)</w:t>
            </w:r>
          </w:p>
        </w:tc>
        <w:tc>
          <w:tcPr>
            <w:tcW w:w="0" w:type="auto"/>
            <w:hideMark/>
          </w:tcPr>
          <w:p w14:paraId="7A1E150C" w14:textId="77777777" w:rsidR="00250867" w:rsidRPr="00C25452" w:rsidRDefault="00250867" w:rsidP="00D06CBC">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330.0</w:t>
            </w:r>
          </w:p>
        </w:tc>
        <w:tc>
          <w:tcPr>
            <w:tcW w:w="0" w:type="auto"/>
            <w:hideMark/>
          </w:tcPr>
          <w:p w14:paraId="6F1A5AC1" w14:textId="77777777" w:rsidR="00250867" w:rsidRPr="00C25452" w:rsidRDefault="00250867" w:rsidP="00D06CBC">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0.000460</w:t>
            </w:r>
          </w:p>
        </w:tc>
      </w:tr>
      <w:tr w:rsidR="00250867" w:rsidRPr="00B653BA" w14:paraId="3031DA14" w14:textId="77777777" w:rsidTr="00D06CBC">
        <w:tc>
          <w:tcPr>
            <w:tcW w:w="0" w:type="auto"/>
            <w:hideMark/>
          </w:tcPr>
          <w:p w14:paraId="03DE1075" w14:textId="77777777" w:rsidR="00250867" w:rsidRPr="00C25452" w:rsidRDefault="00250867" w:rsidP="00D06CBC">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Relative Error (SUV%)</w:t>
            </w:r>
          </w:p>
        </w:tc>
        <w:tc>
          <w:tcPr>
            <w:tcW w:w="0" w:type="auto"/>
            <w:hideMark/>
          </w:tcPr>
          <w:p w14:paraId="792A1C63" w14:textId="77777777" w:rsidR="00250867" w:rsidRPr="00C25452" w:rsidRDefault="00250867" w:rsidP="00D06CBC">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267.0</w:t>
            </w:r>
          </w:p>
        </w:tc>
        <w:tc>
          <w:tcPr>
            <w:tcW w:w="0" w:type="auto"/>
            <w:hideMark/>
          </w:tcPr>
          <w:p w14:paraId="5F8FF188" w14:textId="77777777" w:rsidR="00250867" w:rsidRPr="00C25452" w:rsidRDefault="00250867" w:rsidP="00D06CBC">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0.072045</w:t>
            </w:r>
          </w:p>
        </w:tc>
      </w:tr>
      <w:tr w:rsidR="00250867" w:rsidRPr="00B653BA" w14:paraId="39725CF4" w14:textId="77777777" w:rsidTr="00D06CBC">
        <w:tc>
          <w:tcPr>
            <w:tcW w:w="0" w:type="auto"/>
            <w:hideMark/>
          </w:tcPr>
          <w:p w14:paraId="03880BC8" w14:textId="77777777" w:rsidR="00250867" w:rsidRPr="00C25452" w:rsidRDefault="00250867" w:rsidP="00D06CBC">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Absolute Relative Error (SUV%)</w:t>
            </w:r>
          </w:p>
        </w:tc>
        <w:tc>
          <w:tcPr>
            <w:tcW w:w="0" w:type="auto"/>
            <w:hideMark/>
          </w:tcPr>
          <w:p w14:paraId="1538BB52" w14:textId="77777777" w:rsidR="00250867" w:rsidRPr="00C25452" w:rsidRDefault="00250867" w:rsidP="00D06CBC">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357.0</w:t>
            </w:r>
          </w:p>
        </w:tc>
        <w:tc>
          <w:tcPr>
            <w:tcW w:w="0" w:type="auto"/>
            <w:hideMark/>
          </w:tcPr>
          <w:p w14:paraId="3C76ED17" w14:textId="77777777" w:rsidR="00250867" w:rsidRPr="00C25452" w:rsidRDefault="00250867" w:rsidP="00D06CBC">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0.000023</w:t>
            </w:r>
          </w:p>
        </w:tc>
      </w:tr>
      <w:tr w:rsidR="00250867" w:rsidRPr="00B653BA" w14:paraId="23965FE0" w14:textId="77777777" w:rsidTr="00D06CBC">
        <w:tc>
          <w:tcPr>
            <w:tcW w:w="0" w:type="auto"/>
            <w:hideMark/>
          </w:tcPr>
          <w:p w14:paraId="7364CF0F" w14:textId="77777777" w:rsidR="00250867" w:rsidRPr="00C25452" w:rsidRDefault="00250867" w:rsidP="00D06CBC">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Root Mean Squared Error</w:t>
            </w:r>
          </w:p>
        </w:tc>
        <w:tc>
          <w:tcPr>
            <w:tcW w:w="0" w:type="auto"/>
            <w:hideMark/>
          </w:tcPr>
          <w:p w14:paraId="7D686B28" w14:textId="77777777" w:rsidR="00250867" w:rsidRPr="00C25452" w:rsidRDefault="00250867" w:rsidP="00D06CBC">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364.0</w:t>
            </w:r>
          </w:p>
        </w:tc>
        <w:tc>
          <w:tcPr>
            <w:tcW w:w="0" w:type="auto"/>
            <w:hideMark/>
          </w:tcPr>
          <w:p w14:paraId="29E3CF59" w14:textId="77777777" w:rsidR="00250867" w:rsidRPr="00C25452" w:rsidRDefault="00250867" w:rsidP="00D06CBC">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0.000097</w:t>
            </w:r>
          </w:p>
        </w:tc>
      </w:tr>
      <w:tr w:rsidR="00250867" w:rsidRPr="00B653BA" w14:paraId="27DCF563" w14:textId="77777777" w:rsidTr="00D06CBC">
        <w:tc>
          <w:tcPr>
            <w:tcW w:w="0" w:type="auto"/>
            <w:hideMark/>
          </w:tcPr>
          <w:p w14:paraId="5AE8E658" w14:textId="77777777" w:rsidR="00250867" w:rsidRPr="00C25452" w:rsidRDefault="00250867" w:rsidP="00D06CBC">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Peak Signal-to-Noise Ratio</w:t>
            </w:r>
          </w:p>
        </w:tc>
        <w:tc>
          <w:tcPr>
            <w:tcW w:w="0" w:type="auto"/>
            <w:hideMark/>
          </w:tcPr>
          <w:p w14:paraId="33D9B33C" w14:textId="77777777" w:rsidR="00250867" w:rsidRPr="00C25452" w:rsidRDefault="00250867" w:rsidP="00D06CBC">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286.0</w:t>
            </w:r>
          </w:p>
        </w:tc>
        <w:tc>
          <w:tcPr>
            <w:tcW w:w="0" w:type="auto"/>
            <w:hideMark/>
          </w:tcPr>
          <w:p w14:paraId="41BDC28A" w14:textId="77777777" w:rsidR="00250867" w:rsidRPr="00C25452" w:rsidRDefault="00250867" w:rsidP="00D06CBC">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0.020734</w:t>
            </w:r>
          </w:p>
        </w:tc>
      </w:tr>
      <w:tr w:rsidR="00250867" w:rsidRPr="00B653BA" w14:paraId="51A0C3FE" w14:textId="77777777" w:rsidTr="00D06CBC">
        <w:tc>
          <w:tcPr>
            <w:tcW w:w="0" w:type="auto"/>
            <w:hideMark/>
          </w:tcPr>
          <w:p w14:paraId="62BE94DB" w14:textId="77777777" w:rsidR="00250867" w:rsidRPr="00C25452" w:rsidRDefault="00250867" w:rsidP="00D06CBC">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Structural Similarity Index</w:t>
            </w:r>
          </w:p>
        </w:tc>
        <w:tc>
          <w:tcPr>
            <w:tcW w:w="0" w:type="auto"/>
            <w:hideMark/>
          </w:tcPr>
          <w:p w14:paraId="446170BF" w14:textId="77777777" w:rsidR="00250867" w:rsidRPr="00C25452" w:rsidRDefault="00250867" w:rsidP="00D06CBC">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42.0</w:t>
            </w:r>
          </w:p>
        </w:tc>
        <w:tc>
          <w:tcPr>
            <w:tcW w:w="0" w:type="auto"/>
            <w:hideMark/>
          </w:tcPr>
          <w:p w14:paraId="692F2B65" w14:textId="77777777" w:rsidR="00250867" w:rsidRPr="00C25452" w:rsidRDefault="00250867" w:rsidP="00D06CBC">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0.000020</w:t>
            </w:r>
          </w:p>
        </w:tc>
      </w:tr>
    </w:tbl>
    <w:p w14:paraId="1F8BBC3F" w14:textId="77777777" w:rsidR="00250867" w:rsidRPr="00C25452" w:rsidRDefault="00250867" w:rsidP="00250867">
      <w:pPr>
        <w:rPr>
          <w:rFonts w:asciiTheme="majorBidi" w:hAnsiTheme="majorBidi" w:cstheme="majorBidi"/>
          <w:lang w:val="en-US"/>
        </w:rPr>
      </w:pPr>
    </w:p>
    <w:p w14:paraId="534D4BFC" w14:textId="2B96F8DB" w:rsidR="00250867" w:rsidRPr="00C25452" w:rsidRDefault="00250867" w:rsidP="00E24B0A">
      <w:pPr>
        <w:rPr>
          <w:rFonts w:asciiTheme="majorBidi" w:hAnsiTheme="majorBidi" w:cstheme="majorBidi"/>
          <w:lang w:val="en-US"/>
        </w:rPr>
      </w:pPr>
      <w:r w:rsidRPr="00C25452">
        <w:rPr>
          <w:rFonts w:asciiTheme="majorBidi" w:hAnsiTheme="majorBidi" w:cstheme="majorBidi"/>
          <w:lang w:val="en-US"/>
        </w:rPr>
        <w:t>The results from the Wilcoxon test show that there are statistically significant differences between the ADCM and IMCM datasets for most of the image-derived metrics, except for the "Relative Error (SUV%)" where the corrected p-value does not indicate a statistically significant difference.</w:t>
      </w:r>
    </w:p>
    <w:p w14:paraId="5768F376" w14:textId="77777777" w:rsidR="00250867" w:rsidRPr="00C25452" w:rsidRDefault="00250867" w:rsidP="00250867">
      <w:pPr>
        <w:rPr>
          <w:rFonts w:asciiTheme="majorBidi" w:hAnsiTheme="majorBidi" w:cstheme="majorBidi"/>
          <w:lang w:val="en-US"/>
        </w:rPr>
      </w:pPr>
    </w:p>
    <w:p w14:paraId="679787FA" w14:textId="2ECC5D16" w:rsidR="009A0FB7" w:rsidRPr="009A0FB7" w:rsidRDefault="00250867" w:rsidP="009A0FB7">
      <w:pPr>
        <w:pStyle w:val="Caption"/>
        <w:rPr>
          <w:lang w:val="en-US"/>
        </w:rPr>
      </w:pPr>
      <w:r w:rsidRPr="00C25452">
        <w:rPr>
          <w:lang w:val="en-US"/>
        </w:rPr>
        <w:t xml:space="preserve">Table </w:t>
      </w:r>
      <w:r w:rsidRPr="00C25452">
        <w:rPr>
          <w:lang w:val="en-US"/>
        </w:rPr>
        <w:fldChar w:fldCharType="begin"/>
      </w:r>
      <w:r w:rsidRPr="00C25452">
        <w:rPr>
          <w:lang w:val="en-US"/>
        </w:rPr>
        <w:instrText xml:space="preserve"> SEQ Table \* ARABIC </w:instrText>
      </w:r>
      <w:r w:rsidRPr="00C25452">
        <w:rPr>
          <w:lang w:val="en-US"/>
        </w:rPr>
        <w:fldChar w:fldCharType="separate"/>
      </w:r>
      <w:r w:rsidR="009A0FB7">
        <w:rPr>
          <w:noProof/>
          <w:lang w:val="en-US"/>
        </w:rPr>
        <w:t>10</w:t>
      </w:r>
      <w:r w:rsidRPr="00C25452">
        <w:rPr>
          <w:lang w:val="en-US"/>
        </w:rPr>
        <w:fldChar w:fldCharType="end"/>
      </w:r>
      <w:r w:rsidRPr="00C25452">
        <w:rPr>
          <w:lang w:val="en-US"/>
        </w:rPr>
        <w:t>: Summary statistics of quantitative parameters for different approaches on cross tracer (FDG dataset)</w:t>
      </w:r>
    </w:p>
    <w:tbl>
      <w:tblPr>
        <w:tblStyle w:val="TableGrid"/>
        <w:tblW w:w="10056" w:type="dxa"/>
        <w:tblInd w:w="-449" w:type="dxa"/>
        <w:tblLook w:val="04A0" w:firstRow="1" w:lastRow="0" w:firstColumn="1" w:lastColumn="0" w:noHBand="0" w:noVBand="1"/>
      </w:tblPr>
      <w:tblGrid>
        <w:gridCol w:w="901"/>
        <w:gridCol w:w="962"/>
        <w:gridCol w:w="1091"/>
        <w:gridCol w:w="1095"/>
        <w:gridCol w:w="1297"/>
        <w:gridCol w:w="1297"/>
        <w:gridCol w:w="1073"/>
        <w:gridCol w:w="1173"/>
        <w:gridCol w:w="1167"/>
      </w:tblGrid>
      <w:tr w:rsidR="00250867" w:rsidRPr="00B653BA" w14:paraId="290D3F1A" w14:textId="77777777" w:rsidTr="009A0FB7">
        <w:trPr>
          <w:trHeight w:val="388"/>
        </w:trPr>
        <w:tc>
          <w:tcPr>
            <w:tcW w:w="901" w:type="dxa"/>
          </w:tcPr>
          <w:p w14:paraId="6B7313ED" w14:textId="77777777" w:rsidR="00250867" w:rsidRPr="00C25452" w:rsidRDefault="00250867" w:rsidP="00D06CBC">
            <w:pPr>
              <w:rPr>
                <w:rFonts w:asciiTheme="majorBidi" w:hAnsiTheme="majorBidi" w:cstheme="majorBidi"/>
                <w:sz w:val="18"/>
                <w:szCs w:val="18"/>
                <w:lang w:val="en-US"/>
              </w:rPr>
            </w:pPr>
          </w:p>
        </w:tc>
        <w:tc>
          <w:tcPr>
            <w:tcW w:w="962" w:type="dxa"/>
            <w:vAlign w:val="center"/>
          </w:tcPr>
          <w:p w14:paraId="38D06010" w14:textId="77777777" w:rsidR="00250867" w:rsidRPr="00C25452" w:rsidRDefault="00250867" w:rsidP="00D06CBC">
            <w:pPr>
              <w:rPr>
                <w:rFonts w:asciiTheme="majorBidi" w:hAnsiTheme="majorBidi" w:cstheme="majorBidi"/>
                <w:b/>
                <w:bCs/>
                <w:lang w:val="en-US"/>
              </w:rPr>
            </w:pPr>
            <w:r w:rsidRPr="00C25452">
              <w:rPr>
                <w:rFonts w:asciiTheme="majorBidi" w:hAnsiTheme="majorBidi" w:cstheme="majorBidi"/>
                <w:b/>
                <w:bCs/>
                <w:lang w:val="en-US"/>
              </w:rPr>
              <w:t>Method</w:t>
            </w:r>
          </w:p>
        </w:tc>
        <w:tc>
          <w:tcPr>
            <w:tcW w:w="1091" w:type="dxa"/>
            <w:vAlign w:val="center"/>
          </w:tcPr>
          <w:p w14:paraId="2D020E1F" w14:textId="77777777" w:rsidR="00250867" w:rsidRPr="00C25452" w:rsidRDefault="00250867" w:rsidP="00D06CBC">
            <w:pPr>
              <w:rPr>
                <w:rFonts w:asciiTheme="majorBidi" w:hAnsiTheme="majorBidi" w:cstheme="majorBidi"/>
                <w:b/>
                <w:bCs/>
                <w:lang w:val="en-US"/>
              </w:rPr>
            </w:pPr>
            <w:r w:rsidRPr="00C25452">
              <w:rPr>
                <w:rFonts w:asciiTheme="majorBidi" w:hAnsiTheme="majorBidi" w:cstheme="majorBidi"/>
                <w:b/>
                <w:bCs/>
                <w:lang w:val="en-US"/>
              </w:rPr>
              <w:t>ME</w:t>
            </w:r>
          </w:p>
        </w:tc>
        <w:tc>
          <w:tcPr>
            <w:tcW w:w="1095" w:type="dxa"/>
            <w:vAlign w:val="center"/>
          </w:tcPr>
          <w:p w14:paraId="42E4799A" w14:textId="77777777" w:rsidR="00250867" w:rsidRPr="00C25452" w:rsidRDefault="00250867" w:rsidP="00D06CBC">
            <w:pPr>
              <w:rPr>
                <w:rFonts w:asciiTheme="majorBidi" w:hAnsiTheme="majorBidi" w:cstheme="majorBidi"/>
                <w:b/>
                <w:bCs/>
                <w:lang w:val="en-US"/>
              </w:rPr>
            </w:pPr>
            <w:r w:rsidRPr="00C25452">
              <w:rPr>
                <w:rFonts w:asciiTheme="majorBidi" w:hAnsiTheme="majorBidi" w:cstheme="majorBidi"/>
                <w:b/>
                <w:bCs/>
                <w:lang w:val="en-US"/>
              </w:rPr>
              <w:t>MAE</w:t>
            </w:r>
          </w:p>
        </w:tc>
        <w:tc>
          <w:tcPr>
            <w:tcW w:w="1297" w:type="dxa"/>
            <w:vAlign w:val="center"/>
          </w:tcPr>
          <w:p w14:paraId="5219E794" w14:textId="77777777" w:rsidR="00250867" w:rsidRPr="00C25452" w:rsidRDefault="00250867" w:rsidP="00D06CBC">
            <w:pPr>
              <w:rPr>
                <w:rFonts w:asciiTheme="majorBidi" w:hAnsiTheme="majorBidi" w:cstheme="majorBidi"/>
                <w:b/>
                <w:bCs/>
                <w:lang w:val="en-US"/>
              </w:rPr>
            </w:pPr>
            <w:r w:rsidRPr="00C25452">
              <w:rPr>
                <w:rFonts w:asciiTheme="majorBidi" w:hAnsiTheme="majorBidi" w:cstheme="majorBidi"/>
                <w:b/>
                <w:bCs/>
                <w:lang w:val="en-US"/>
              </w:rPr>
              <w:t>RE</w:t>
            </w:r>
          </w:p>
        </w:tc>
        <w:tc>
          <w:tcPr>
            <w:tcW w:w="1297" w:type="dxa"/>
            <w:vAlign w:val="center"/>
          </w:tcPr>
          <w:p w14:paraId="46D6026A" w14:textId="77777777" w:rsidR="00250867" w:rsidRPr="00C25452" w:rsidRDefault="00250867" w:rsidP="00D06CBC">
            <w:pPr>
              <w:rPr>
                <w:rFonts w:asciiTheme="majorBidi" w:hAnsiTheme="majorBidi" w:cstheme="majorBidi"/>
                <w:b/>
                <w:bCs/>
                <w:lang w:val="en-US"/>
              </w:rPr>
            </w:pPr>
            <w:r w:rsidRPr="00C25452">
              <w:rPr>
                <w:rFonts w:asciiTheme="majorBidi" w:hAnsiTheme="majorBidi" w:cstheme="majorBidi"/>
                <w:b/>
                <w:bCs/>
                <w:lang w:val="en-US"/>
              </w:rPr>
              <w:t>ARE</w:t>
            </w:r>
          </w:p>
        </w:tc>
        <w:tc>
          <w:tcPr>
            <w:tcW w:w="1073" w:type="dxa"/>
            <w:vAlign w:val="center"/>
          </w:tcPr>
          <w:p w14:paraId="1B277AB2" w14:textId="77777777" w:rsidR="00250867" w:rsidRPr="00C25452" w:rsidRDefault="00250867" w:rsidP="00D06CBC">
            <w:pPr>
              <w:rPr>
                <w:rFonts w:asciiTheme="majorBidi" w:hAnsiTheme="majorBidi" w:cstheme="majorBidi"/>
                <w:b/>
                <w:bCs/>
                <w:lang w:val="en-US"/>
              </w:rPr>
            </w:pPr>
            <w:r w:rsidRPr="00C25452">
              <w:rPr>
                <w:rFonts w:asciiTheme="majorBidi" w:hAnsiTheme="majorBidi" w:cstheme="majorBidi"/>
                <w:b/>
                <w:bCs/>
                <w:lang w:val="en-US"/>
              </w:rPr>
              <w:t>RMSE</w:t>
            </w:r>
          </w:p>
        </w:tc>
        <w:tc>
          <w:tcPr>
            <w:tcW w:w="1173" w:type="dxa"/>
            <w:vAlign w:val="center"/>
          </w:tcPr>
          <w:p w14:paraId="549ABE81" w14:textId="77777777" w:rsidR="00250867" w:rsidRPr="00C25452" w:rsidRDefault="00250867" w:rsidP="00D06CBC">
            <w:pPr>
              <w:rPr>
                <w:rFonts w:asciiTheme="majorBidi" w:hAnsiTheme="majorBidi" w:cstheme="majorBidi"/>
                <w:b/>
                <w:bCs/>
                <w:lang w:val="en-US"/>
              </w:rPr>
            </w:pPr>
            <w:r w:rsidRPr="00C25452">
              <w:rPr>
                <w:rFonts w:asciiTheme="majorBidi" w:hAnsiTheme="majorBidi" w:cstheme="majorBidi"/>
                <w:b/>
                <w:bCs/>
                <w:lang w:val="en-US"/>
              </w:rPr>
              <w:t>PSNR</w:t>
            </w:r>
          </w:p>
        </w:tc>
        <w:tc>
          <w:tcPr>
            <w:tcW w:w="1167" w:type="dxa"/>
            <w:vAlign w:val="center"/>
          </w:tcPr>
          <w:p w14:paraId="4F8B2B69" w14:textId="77777777" w:rsidR="00250867" w:rsidRPr="00C25452" w:rsidRDefault="00250867" w:rsidP="00D06CBC">
            <w:pPr>
              <w:rPr>
                <w:rFonts w:asciiTheme="majorBidi" w:hAnsiTheme="majorBidi" w:cstheme="majorBidi"/>
                <w:b/>
                <w:bCs/>
                <w:lang w:val="en-US"/>
              </w:rPr>
            </w:pPr>
            <w:r w:rsidRPr="00C25452">
              <w:rPr>
                <w:rFonts w:asciiTheme="majorBidi" w:hAnsiTheme="majorBidi" w:cstheme="majorBidi"/>
                <w:b/>
                <w:bCs/>
                <w:lang w:val="en-US"/>
              </w:rPr>
              <w:t>SSI</w:t>
            </w:r>
          </w:p>
        </w:tc>
      </w:tr>
      <w:tr w:rsidR="00250867" w:rsidRPr="00B653BA" w14:paraId="7D21EA2D" w14:textId="77777777" w:rsidTr="009A0FB7">
        <w:trPr>
          <w:trHeight w:val="564"/>
        </w:trPr>
        <w:tc>
          <w:tcPr>
            <w:tcW w:w="901" w:type="dxa"/>
            <w:vMerge w:val="restart"/>
            <w:vAlign w:val="center"/>
          </w:tcPr>
          <w:p w14:paraId="7C3A87C2" w14:textId="77777777" w:rsidR="00250867" w:rsidRPr="00C25452" w:rsidRDefault="00250867" w:rsidP="00D06CBC">
            <w:pPr>
              <w:jc w:val="center"/>
              <w:rPr>
                <w:rFonts w:asciiTheme="majorBidi" w:hAnsiTheme="majorBidi" w:cstheme="majorBidi"/>
                <w:b/>
                <w:bCs/>
                <w:lang w:val="en-US"/>
              </w:rPr>
            </w:pPr>
            <w:r w:rsidRPr="00C25452">
              <w:rPr>
                <w:rFonts w:asciiTheme="majorBidi" w:hAnsiTheme="majorBidi" w:cstheme="majorBidi"/>
                <w:b/>
                <w:bCs/>
                <w:lang w:val="en-US"/>
              </w:rPr>
              <w:t>Mean ± SD</w:t>
            </w:r>
          </w:p>
        </w:tc>
        <w:tc>
          <w:tcPr>
            <w:tcW w:w="962" w:type="dxa"/>
            <w:vAlign w:val="center"/>
          </w:tcPr>
          <w:p w14:paraId="6C7709F8" w14:textId="77777777" w:rsidR="00250867" w:rsidRPr="00C25452" w:rsidRDefault="00250867" w:rsidP="00D06CBC">
            <w:pPr>
              <w:rPr>
                <w:rFonts w:asciiTheme="majorBidi" w:hAnsiTheme="majorBidi" w:cstheme="majorBidi"/>
                <w:b/>
                <w:bCs/>
                <w:lang w:val="en-US"/>
              </w:rPr>
            </w:pPr>
            <w:r w:rsidRPr="00C25452">
              <w:rPr>
                <w:rFonts w:asciiTheme="majorBidi" w:hAnsiTheme="majorBidi" w:cstheme="majorBidi"/>
                <w:b/>
                <w:bCs/>
                <w:lang w:val="en-US"/>
              </w:rPr>
              <w:t>ADCM</w:t>
            </w:r>
          </w:p>
        </w:tc>
        <w:tc>
          <w:tcPr>
            <w:tcW w:w="1091" w:type="dxa"/>
          </w:tcPr>
          <w:p w14:paraId="2DC66FE6" w14:textId="77777777" w:rsidR="00250867" w:rsidRPr="00C25452" w:rsidRDefault="00250867" w:rsidP="00D06CBC">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0.29 ± 0.58</w:t>
            </w:r>
          </w:p>
        </w:tc>
        <w:tc>
          <w:tcPr>
            <w:tcW w:w="1095" w:type="dxa"/>
          </w:tcPr>
          <w:p w14:paraId="30BF8753" w14:textId="77777777" w:rsidR="00250867" w:rsidRPr="00C25452" w:rsidRDefault="00250867" w:rsidP="00D06CBC">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1.08 ± 0.35</w:t>
            </w:r>
          </w:p>
        </w:tc>
        <w:tc>
          <w:tcPr>
            <w:tcW w:w="1297" w:type="dxa"/>
          </w:tcPr>
          <w:p w14:paraId="3EB73A8B" w14:textId="77777777" w:rsidR="00250867" w:rsidRPr="00C25452" w:rsidRDefault="00250867" w:rsidP="00D06CBC">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34.08 ± 48.96</w:t>
            </w:r>
          </w:p>
        </w:tc>
        <w:tc>
          <w:tcPr>
            <w:tcW w:w="1297" w:type="dxa"/>
          </w:tcPr>
          <w:p w14:paraId="164DB39A" w14:textId="77777777" w:rsidR="00250867" w:rsidRPr="00C25452" w:rsidRDefault="00250867" w:rsidP="00D06CBC">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80.22 ± 34.25</w:t>
            </w:r>
          </w:p>
        </w:tc>
        <w:tc>
          <w:tcPr>
            <w:tcW w:w="1073" w:type="dxa"/>
          </w:tcPr>
          <w:p w14:paraId="3DEFCAE6" w14:textId="77777777" w:rsidR="00250867" w:rsidRPr="00C25452" w:rsidRDefault="00250867" w:rsidP="00D06CBC">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3.71 ± 4.14</w:t>
            </w:r>
          </w:p>
        </w:tc>
        <w:tc>
          <w:tcPr>
            <w:tcW w:w="1173" w:type="dxa"/>
          </w:tcPr>
          <w:p w14:paraId="3347BCFC" w14:textId="77777777" w:rsidR="00250867" w:rsidRPr="00C25452" w:rsidRDefault="00250867" w:rsidP="00D06CBC">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37.38 ± 3.89</w:t>
            </w:r>
          </w:p>
        </w:tc>
        <w:tc>
          <w:tcPr>
            <w:tcW w:w="1167" w:type="dxa"/>
          </w:tcPr>
          <w:p w14:paraId="6229EACF" w14:textId="77777777" w:rsidR="00250867" w:rsidRPr="00C25452" w:rsidRDefault="00250867" w:rsidP="00D06CBC">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0.77 ± 0.09</w:t>
            </w:r>
          </w:p>
        </w:tc>
      </w:tr>
      <w:tr w:rsidR="00250867" w:rsidRPr="00B653BA" w14:paraId="271D3457" w14:textId="77777777" w:rsidTr="009A0FB7">
        <w:trPr>
          <w:trHeight w:val="564"/>
        </w:trPr>
        <w:tc>
          <w:tcPr>
            <w:tcW w:w="901" w:type="dxa"/>
            <w:vMerge/>
            <w:vAlign w:val="center"/>
          </w:tcPr>
          <w:p w14:paraId="1921BE88" w14:textId="77777777" w:rsidR="00250867" w:rsidRPr="00C25452" w:rsidRDefault="00250867" w:rsidP="00D06CBC">
            <w:pPr>
              <w:jc w:val="center"/>
              <w:rPr>
                <w:rFonts w:asciiTheme="majorBidi" w:hAnsiTheme="majorBidi" w:cstheme="majorBidi"/>
                <w:b/>
                <w:bCs/>
                <w:lang w:val="en-US"/>
              </w:rPr>
            </w:pPr>
          </w:p>
        </w:tc>
        <w:tc>
          <w:tcPr>
            <w:tcW w:w="962" w:type="dxa"/>
            <w:vAlign w:val="center"/>
          </w:tcPr>
          <w:p w14:paraId="3E971663" w14:textId="77777777" w:rsidR="00250867" w:rsidRPr="00C25452" w:rsidRDefault="00250867" w:rsidP="00D06CBC">
            <w:pPr>
              <w:rPr>
                <w:rFonts w:asciiTheme="majorBidi" w:hAnsiTheme="majorBidi" w:cstheme="majorBidi"/>
                <w:b/>
                <w:bCs/>
                <w:lang w:val="en-US"/>
              </w:rPr>
            </w:pPr>
            <w:r w:rsidRPr="00C25452">
              <w:rPr>
                <w:rFonts w:asciiTheme="majorBidi" w:hAnsiTheme="majorBidi" w:cstheme="majorBidi"/>
                <w:b/>
                <w:bCs/>
                <w:lang w:val="en-US"/>
              </w:rPr>
              <w:t>TL-MC</w:t>
            </w:r>
          </w:p>
        </w:tc>
        <w:tc>
          <w:tcPr>
            <w:tcW w:w="1091" w:type="dxa"/>
          </w:tcPr>
          <w:p w14:paraId="4542A988" w14:textId="77777777" w:rsidR="00250867" w:rsidRPr="00C25452" w:rsidRDefault="00250867" w:rsidP="00D06CBC">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-0.54 ± 0.15</w:t>
            </w:r>
          </w:p>
        </w:tc>
        <w:tc>
          <w:tcPr>
            <w:tcW w:w="1095" w:type="dxa"/>
          </w:tcPr>
          <w:p w14:paraId="296EB0E2" w14:textId="77777777" w:rsidR="00250867" w:rsidRPr="00C25452" w:rsidRDefault="00250867" w:rsidP="00D06CBC">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0.69 ± 0.13</w:t>
            </w:r>
          </w:p>
        </w:tc>
        <w:tc>
          <w:tcPr>
            <w:tcW w:w="1297" w:type="dxa"/>
          </w:tcPr>
          <w:p w14:paraId="168485DA" w14:textId="77777777" w:rsidR="00250867" w:rsidRPr="00C25452" w:rsidRDefault="00250867" w:rsidP="00D06CBC">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-39.70 ± 9.13</w:t>
            </w:r>
          </w:p>
        </w:tc>
        <w:tc>
          <w:tcPr>
            <w:tcW w:w="1297" w:type="dxa"/>
          </w:tcPr>
          <w:p w14:paraId="750FB510" w14:textId="77777777" w:rsidR="00250867" w:rsidRPr="00C25452" w:rsidRDefault="00250867" w:rsidP="00D06CBC">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52.11 ± 7.61</w:t>
            </w:r>
          </w:p>
        </w:tc>
        <w:tc>
          <w:tcPr>
            <w:tcW w:w="1073" w:type="dxa"/>
          </w:tcPr>
          <w:p w14:paraId="76A221D7" w14:textId="77777777" w:rsidR="00250867" w:rsidRPr="00C25452" w:rsidRDefault="00250867" w:rsidP="00D06CBC">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1.18 ± 0.61</w:t>
            </w:r>
          </w:p>
        </w:tc>
        <w:tc>
          <w:tcPr>
            <w:tcW w:w="1173" w:type="dxa"/>
          </w:tcPr>
          <w:p w14:paraId="44F93F33" w14:textId="77777777" w:rsidR="00250867" w:rsidRPr="00C25452" w:rsidRDefault="00250867" w:rsidP="00D06CBC">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35.27 ± 6.18</w:t>
            </w:r>
          </w:p>
        </w:tc>
        <w:tc>
          <w:tcPr>
            <w:tcW w:w="1167" w:type="dxa"/>
          </w:tcPr>
          <w:p w14:paraId="28FA5860" w14:textId="77777777" w:rsidR="00250867" w:rsidRPr="00C25452" w:rsidRDefault="00250867" w:rsidP="00D06CBC">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0.78 ± 0.11</w:t>
            </w:r>
          </w:p>
        </w:tc>
      </w:tr>
      <w:tr w:rsidR="00250867" w:rsidRPr="00B653BA" w14:paraId="7A4EE1DC" w14:textId="77777777" w:rsidTr="009A0FB7">
        <w:trPr>
          <w:trHeight w:val="564"/>
        </w:trPr>
        <w:tc>
          <w:tcPr>
            <w:tcW w:w="901" w:type="dxa"/>
            <w:vMerge w:val="restart"/>
            <w:vAlign w:val="center"/>
          </w:tcPr>
          <w:p w14:paraId="266DC2CD" w14:textId="77777777" w:rsidR="00250867" w:rsidRPr="00C25452" w:rsidRDefault="00250867" w:rsidP="00D06CBC">
            <w:pPr>
              <w:jc w:val="center"/>
              <w:rPr>
                <w:rFonts w:asciiTheme="majorBidi" w:hAnsiTheme="majorBidi" w:cstheme="majorBidi"/>
                <w:b/>
                <w:bCs/>
                <w:lang w:val="en-US"/>
              </w:rPr>
            </w:pPr>
            <w:r w:rsidRPr="00C25452">
              <w:rPr>
                <w:rFonts w:asciiTheme="majorBidi" w:hAnsiTheme="majorBidi" w:cstheme="majorBidi"/>
                <w:b/>
                <w:bCs/>
                <w:lang w:val="en-US"/>
              </w:rPr>
              <w:t>CI95%</w:t>
            </w:r>
          </w:p>
        </w:tc>
        <w:tc>
          <w:tcPr>
            <w:tcW w:w="962" w:type="dxa"/>
            <w:vAlign w:val="center"/>
          </w:tcPr>
          <w:p w14:paraId="5BD6FA1A" w14:textId="77777777" w:rsidR="00250867" w:rsidRPr="00C25452" w:rsidRDefault="00250867" w:rsidP="00D06CBC">
            <w:pPr>
              <w:rPr>
                <w:rFonts w:asciiTheme="majorBidi" w:hAnsiTheme="majorBidi" w:cstheme="majorBidi"/>
                <w:b/>
                <w:bCs/>
                <w:lang w:val="en-US"/>
              </w:rPr>
            </w:pPr>
            <w:r w:rsidRPr="00C25452">
              <w:rPr>
                <w:rFonts w:asciiTheme="majorBidi" w:hAnsiTheme="majorBidi" w:cstheme="majorBidi"/>
                <w:b/>
                <w:bCs/>
                <w:lang w:val="en-US"/>
              </w:rPr>
              <w:t>ADCM</w:t>
            </w:r>
          </w:p>
        </w:tc>
        <w:tc>
          <w:tcPr>
            <w:tcW w:w="1091" w:type="dxa"/>
          </w:tcPr>
          <w:p w14:paraId="6145AA29" w14:textId="77777777" w:rsidR="00250867" w:rsidRPr="00C25452" w:rsidRDefault="00250867" w:rsidP="00D06CBC">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[0.02, 0.55]</w:t>
            </w:r>
          </w:p>
        </w:tc>
        <w:tc>
          <w:tcPr>
            <w:tcW w:w="1095" w:type="dxa"/>
          </w:tcPr>
          <w:p w14:paraId="489DC441" w14:textId="77777777" w:rsidR="00250867" w:rsidRPr="00C25452" w:rsidRDefault="00250867" w:rsidP="00D06CBC">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[0.92, 1.24]</w:t>
            </w:r>
          </w:p>
        </w:tc>
        <w:tc>
          <w:tcPr>
            <w:tcW w:w="1297" w:type="dxa"/>
          </w:tcPr>
          <w:p w14:paraId="677ED7E3" w14:textId="77777777" w:rsidR="00250867" w:rsidRPr="00C25452" w:rsidRDefault="00250867" w:rsidP="00D06CBC">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[11.80, 56.37]</w:t>
            </w:r>
          </w:p>
        </w:tc>
        <w:tc>
          <w:tcPr>
            <w:tcW w:w="1297" w:type="dxa"/>
          </w:tcPr>
          <w:p w14:paraId="082D1D59" w14:textId="77777777" w:rsidR="00250867" w:rsidRPr="00C25452" w:rsidRDefault="00250867" w:rsidP="00D06CBC">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[64.63, 95.81]</w:t>
            </w:r>
          </w:p>
        </w:tc>
        <w:tc>
          <w:tcPr>
            <w:tcW w:w="1073" w:type="dxa"/>
          </w:tcPr>
          <w:p w14:paraId="45CB98CD" w14:textId="77777777" w:rsidR="00250867" w:rsidRPr="00C25452" w:rsidRDefault="00250867" w:rsidP="00D06CBC">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[1.82, 5.59]</w:t>
            </w:r>
          </w:p>
        </w:tc>
        <w:tc>
          <w:tcPr>
            <w:tcW w:w="1173" w:type="dxa"/>
          </w:tcPr>
          <w:p w14:paraId="2EB1D687" w14:textId="77777777" w:rsidR="00250867" w:rsidRPr="00C25452" w:rsidRDefault="00250867" w:rsidP="00D06CBC">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[35.61, 39.15]</w:t>
            </w:r>
          </w:p>
        </w:tc>
        <w:tc>
          <w:tcPr>
            <w:tcW w:w="1167" w:type="dxa"/>
          </w:tcPr>
          <w:p w14:paraId="777FBBA7" w14:textId="77777777" w:rsidR="00250867" w:rsidRPr="00C25452" w:rsidRDefault="00250867" w:rsidP="00D06CBC">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[0.72, 0.81]</w:t>
            </w:r>
          </w:p>
        </w:tc>
      </w:tr>
      <w:tr w:rsidR="00250867" w:rsidRPr="00B653BA" w14:paraId="0BCC41A4" w14:textId="77777777" w:rsidTr="009A0FB7">
        <w:trPr>
          <w:trHeight w:val="564"/>
        </w:trPr>
        <w:tc>
          <w:tcPr>
            <w:tcW w:w="901" w:type="dxa"/>
            <w:vMerge/>
          </w:tcPr>
          <w:p w14:paraId="3F3BC037" w14:textId="77777777" w:rsidR="00250867" w:rsidRPr="00C25452" w:rsidRDefault="00250867" w:rsidP="00D06CBC">
            <w:pPr>
              <w:rPr>
                <w:rFonts w:asciiTheme="majorBidi" w:hAnsiTheme="majorBidi" w:cstheme="majorBidi"/>
                <w:sz w:val="18"/>
                <w:szCs w:val="18"/>
                <w:lang w:val="en-US"/>
              </w:rPr>
            </w:pPr>
          </w:p>
        </w:tc>
        <w:tc>
          <w:tcPr>
            <w:tcW w:w="962" w:type="dxa"/>
            <w:vAlign w:val="center"/>
          </w:tcPr>
          <w:p w14:paraId="7249CB3B" w14:textId="77777777" w:rsidR="00250867" w:rsidRPr="00C25452" w:rsidRDefault="00250867" w:rsidP="00D06CBC">
            <w:pPr>
              <w:rPr>
                <w:rFonts w:asciiTheme="majorBidi" w:hAnsiTheme="majorBidi" w:cstheme="majorBidi"/>
                <w:b/>
                <w:bCs/>
                <w:lang w:val="en-US"/>
              </w:rPr>
            </w:pPr>
            <w:r w:rsidRPr="00C25452">
              <w:rPr>
                <w:rFonts w:asciiTheme="majorBidi" w:hAnsiTheme="majorBidi" w:cstheme="majorBidi"/>
                <w:b/>
                <w:bCs/>
                <w:lang w:val="en-US"/>
              </w:rPr>
              <w:t>TL-MC</w:t>
            </w:r>
          </w:p>
        </w:tc>
        <w:tc>
          <w:tcPr>
            <w:tcW w:w="1091" w:type="dxa"/>
          </w:tcPr>
          <w:p w14:paraId="14067AB1" w14:textId="77777777" w:rsidR="00250867" w:rsidRPr="00C25452" w:rsidRDefault="00250867" w:rsidP="00D06CBC">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[-0.60, -0.47]</w:t>
            </w:r>
          </w:p>
        </w:tc>
        <w:tc>
          <w:tcPr>
            <w:tcW w:w="1095" w:type="dxa"/>
          </w:tcPr>
          <w:p w14:paraId="579D8D46" w14:textId="77777777" w:rsidR="00250867" w:rsidRPr="00C25452" w:rsidRDefault="00250867" w:rsidP="00D06CBC">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[0.63, 0.75]</w:t>
            </w:r>
          </w:p>
        </w:tc>
        <w:tc>
          <w:tcPr>
            <w:tcW w:w="1297" w:type="dxa"/>
          </w:tcPr>
          <w:p w14:paraId="5241A061" w14:textId="77777777" w:rsidR="00250867" w:rsidRPr="00C25452" w:rsidRDefault="00250867" w:rsidP="00D06CBC">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[-43.86, -35.55]</w:t>
            </w:r>
          </w:p>
        </w:tc>
        <w:tc>
          <w:tcPr>
            <w:tcW w:w="1297" w:type="dxa"/>
          </w:tcPr>
          <w:p w14:paraId="3AB27CEF" w14:textId="77777777" w:rsidR="00250867" w:rsidRPr="00C25452" w:rsidRDefault="00250867" w:rsidP="00D06CBC">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[48.64, 55.57]</w:t>
            </w:r>
          </w:p>
        </w:tc>
        <w:tc>
          <w:tcPr>
            <w:tcW w:w="1073" w:type="dxa"/>
          </w:tcPr>
          <w:p w14:paraId="6C6FB28A" w14:textId="77777777" w:rsidR="00250867" w:rsidRPr="00C25452" w:rsidRDefault="00250867" w:rsidP="00D06CBC">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[0.91, 1.46]</w:t>
            </w:r>
          </w:p>
        </w:tc>
        <w:tc>
          <w:tcPr>
            <w:tcW w:w="1173" w:type="dxa"/>
          </w:tcPr>
          <w:p w14:paraId="1421508C" w14:textId="77777777" w:rsidR="00250867" w:rsidRPr="00C25452" w:rsidRDefault="00250867" w:rsidP="00D06CBC">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[32.46, 38.09]</w:t>
            </w:r>
          </w:p>
        </w:tc>
        <w:tc>
          <w:tcPr>
            <w:tcW w:w="1167" w:type="dxa"/>
          </w:tcPr>
          <w:p w14:paraId="5D1BBA70" w14:textId="77777777" w:rsidR="00250867" w:rsidRPr="00C25452" w:rsidRDefault="00250867" w:rsidP="00D06CBC">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[0.73, 0.83]</w:t>
            </w:r>
          </w:p>
        </w:tc>
      </w:tr>
    </w:tbl>
    <w:p w14:paraId="64AD0EAC" w14:textId="77777777" w:rsidR="00250867" w:rsidRPr="00C25452" w:rsidRDefault="00250867" w:rsidP="00250867">
      <w:pPr>
        <w:rPr>
          <w:rFonts w:asciiTheme="majorBidi" w:hAnsiTheme="majorBidi" w:cstheme="majorBidi"/>
          <w:lang w:val="en-US"/>
        </w:rPr>
      </w:pPr>
    </w:p>
    <w:p w14:paraId="38C9E23E" w14:textId="7BB952CE" w:rsidR="009A0FB7" w:rsidRPr="009A0FB7" w:rsidRDefault="00250867" w:rsidP="009A0FB7">
      <w:pPr>
        <w:pStyle w:val="Caption"/>
        <w:rPr>
          <w:lang w:val="en-US"/>
        </w:rPr>
      </w:pPr>
      <w:r w:rsidRPr="00C25452">
        <w:rPr>
          <w:lang w:val="en-US"/>
        </w:rPr>
        <w:t xml:space="preserve">Table </w:t>
      </w:r>
      <w:r w:rsidRPr="00C25452">
        <w:rPr>
          <w:lang w:val="en-US"/>
        </w:rPr>
        <w:fldChar w:fldCharType="begin"/>
      </w:r>
      <w:r w:rsidRPr="00C25452">
        <w:rPr>
          <w:lang w:val="en-US"/>
        </w:rPr>
        <w:instrText xml:space="preserve"> SEQ Table \* ARABIC </w:instrText>
      </w:r>
      <w:r w:rsidRPr="00C25452">
        <w:rPr>
          <w:lang w:val="en-US"/>
        </w:rPr>
        <w:fldChar w:fldCharType="separate"/>
      </w:r>
      <w:r w:rsidR="009A0FB7">
        <w:rPr>
          <w:noProof/>
          <w:lang w:val="en-US"/>
        </w:rPr>
        <w:t>11</w:t>
      </w:r>
      <w:r w:rsidRPr="00C25452">
        <w:rPr>
          <w:lang w:val="en-US"/>
        </w:rPr>
        <w:fldChar w:fldCharType="end"/>
      </w:r>
      <w:r w:rsidRPr="00C25452">
        <w:rPr>
          <w:lang w:val="en-US"/>
        </w:rPr>
        <w:t>: Summary statistics of quantitative parameters for different centers tuned for each radiotracer separately (TL-MC) and tested on all test sets (centers 1-7).</w:t>
      </w:r>
    </w:p>
    <w:tbl>
      <w:tblPr>
        <w:tblStyle w:val="TableGrid"/>
        <w:tblW w:w="9573" w:type="dxa"/>
        <w:tblInd w:w="-147" w:type="dxa"/>
        <w:tblLook w:val="04A0" w:firstRow="1" w:lastRow="0" w:firstColumn="1" w:lastColumn="0" w:noHBand="0" w:noVBand="1"/>
      </w:tblPr>
      <w:tblGrid>
        <w:gridCol w:w="1418"/>
        <w:gridCol w:w="1559"/>
        <w:gridCol w:w="1560"/>
        <w:gridCol w:w="1559"/>
        <w:gridCol w:w="1559"/>
        <w:gridCol w:w="1843"/>
        <w:gridCol w:w="75"/>
      </w:tblGrid>
      <w:tr w:rsidR="00250867" w:rsidRPr="00B653BA" w14:paraId="157157D4" w14:textId="77777777" w:rsidTr="00D06CBC">
        <w:trPr>
          <w:trHeight w:val="19"/>
        </w:trPr>
        <w:tc>
          <w:tcPr>
            <w:tcW w:w="1418" w:type="dxa"/>
            <w:vAlign w:val="center"/>
          </w:tcPr>
          <w:p w14:paraId="79DFE8BA" w14:textId="77777777" w:rsidR="00250867" w:rsidRPr="00C25452" w:rsidRDefault="00250867" w:rsidP="00D06CBC">
            <w:pPr>
              <w:rPr>
                <w:rFonts w:asciiTheme="majorBidi" w:hAnsiTheme="majorBidi" w:cstheme="majorBidi"/>
                <w:b/>
                <w:bCs/>
                <w:lang w:val="en-US"/>
              </w:rPr>
            </w:pPr>
            <w:r w:rsidRPr="00C25452">
              <w:rPr>
                <w:rFonts w:asciiTheme="majorBidi" w:hAnsiTheme="majorBidi" w:cstheme="majorBidi"/>
                <w:b/>
                <w:bCs/>
                <w:lang w:val="en-US"/>
              </w:rPr>
              <w:t>Quantitative metric</w:t>
            </w:r>
          </w:p>
        </w:tc>
        <w:tc>
          <w:tcPr>
            <w:tcW w:w="1559" w:type="dxa"/>
            <w:vAlign w:val="center"/>
          </w:tcPr>
          <w:p w14:paraId="1DF03077" w14:textId="4C4B66C9" w:rsidR="00250867" w:rsidRPr="00C25452" w:rsidRDefault="009239C2" w:rsidP="00D06CBC">
            <w:pPr>
              <w:rPr>
                <w:rFonts w:asciiTheme="majorBidi" w:hAnsiTheme="majorBidi" w:cstheme="majorBidi"/>
                <w:b/>
                <w:bCs/>
                <w:lang w:val="en-US"/>
              </w:rPr>
            </w:pPr>
            <w:r w:rsidRPr="00C25452">
              <w:rPr>
                <w:rFonts w:asciiTheme="majorBidi" w:hAnsiTheme="majorBidi" w:cstheme="majorBidi"/>
                <w:b/>
                <w:bCs/>
                <w:lang w:val="en-US"/>
              </w:rPr>
              <w:t>Cent</w:t>
            </w:r>
            <w:r>
              <w:rPr>
                <w:rFonts w:asciiTheme="majorBidi" w:hAnsiTheme="majorBidi" w:cstheme="majorBidi"/>
                <w:b/>
                <w:bCs/>
                <w:lang w:val="en-US"/>
              </w:rPr>
              <w:t>er</w:t>
            </w:r>
            <w:r w:rsidRPr="00C25452">
              <w:rPr>
                <w:rFonts w:asciiTheme="majorBidi" w:hAnsiTheme="majorBidi" w:cstheme="majorBidi"/>
                <w:b/>
                <w:bCs/>
                <w:lang w:val="en-US"/>
              </w:rPr>
              <w:t xml:space="preserve"> </w:t>
            </w:r>
            <w:r w:rsidR="00250867" w:rsidRPr="00C25452">
              <w:rPr>
                <w:rFonts w:asciiTheme="majorBidi" w:hAnsiTheme="majorBidi" w:cstheme="majorBidi"/>
                <w:b/>
                <w:bCs/>
                <w:lang w:val="en-US"/>
              </w:rPr>
              <w:t>1-4</w:t>
            </w:r>
          </w:p>
        </w:tc>
        <w:tc>
          <w:tcPr>
            <w:tcW w:w="1560" w:type="dxa"/>
            <w:vAlign w:val="center"/>
          </w:tcPr>
          <w:p w14:paraId="228019AD" w14:textId="03B303B7" w:rsidR="00250867" w:rsidRPr="00C25452" w:rsidRDefault="00250867" w:rsidP="00D06CBC">
            <w:pPr>
              <w:rPr>
                <w:rFonts w:asciiTheme="majorBidi" w:hAnsiTheme="majorBidi" w:cstheme="majorBidi"/>
                <w:b/>
                <w:bCs/>
                <w:lang w:val="en-US"/>
              </w:rPr>
            </w:pPr>
            <w:r w:rsidRPr="00C25452">
              <w:rPr>
                <w:rFonts w:asciiTheme="majorBidi" w:hAnsiTheme="majorBidi" w:cstheme="majorBidi"/>
                <w:b/>
                <w:bCs/>
                <w:lang w:val="en-US"/>
              </w:rPr>
              <w:t>Cent</w:t>
            </w:r>
            <w:r w:rsidR="009239C2">
              <w:rPr>
                <w:rFonts w:asciiTheme="majorBidi" w:hAnsiTheme="majorBidi" w:cstheme="majorBidi"/>
                <w:b/>
                <w:bCs/>
                <w:lang w:val="en-US"/>
              </w:rPr>
              <w:t>er</w:t>
            </w:r>
            <w:r w:rsidRPr="00C25452">
              <w:rPr>
                <w:rFonts w:asciiTheme="majorBidi" w:hAnsiTheme="majorBidi" w:cstheme="majorBidi"/>
                <w:b/>
                <w:bCs/>
                <w:lang w:val="en-US"/>
              </w:rPr>
              <w:t xml:space="preserve"> 5</w:t>
            </w:r>
          </w:p>
        </w:tc>
        <w:tc>
          <w:tcPr>
            <w:tcW w:w="1559" w:type="dxa"/>
            <w:vAlign w:val="center"/>
          </w:tcPr>
          <w:p w14:paraId="2765D086" w14:textId="05A23D07" w:rsidR="00250867" w:rsidRPr="00C25452" w:rsidRDefault="00250867" w:rsidP="00D06CBC">
            <w:pPr>
              <w:rPr>
                <w:rFonts w:asciiTheme="majorBidi" w:hAnsiTheme="majorBidi" w:cstheme="majorBidi"/>
                <w:b/>
                <w:bCs/>
                <w:lang w:val="en-US"/>
              </w:rPr>
            </w:pPr>
            <w:r w:rsidRPr="00C25452">
              <w:rPr>
                <w:rFonts w:asciiTheme="majorBidi" w:hAnsiTheme="majorBidi" w:cstheme="majorBidi"/>
                <w:b/>
                <w:bCs/>
                <w:lang w:val="en-US"/>
              </w:rPr>
              <w:t>Cent</w:t>
            </w:r>
            <w:r w:rsidR="009239C2">
              <w:rPr>
                <w:rFonts w:asciiTheme="majorBidi" w:hAnsiTheme="majorBidi" w:cstheme="majorBidi"/>
                <w:b/>
                <w:bCs/>
                <w:lang w:val="en-US"/>
              </w:rPr>
              <w:t>er</w:t>
            </w:r>
            <w:r w:rsidRPr="00C25452">
              <w:rPr>
                <w:rFonts w:asciiTheme="majorBidi" w:hAnsiTheme="majorBidi" w:cstheme="majorBidi"/>
                <w:b/>
                <w:bCs/>
                <w:lang w:val="en-US"/>
              </w:rPr>
              <w:t xml:space="preserve"> 6</w:t>
            </w:r>
          </w:p>
        </w:tc>
        <w:tc>
          <w:tcPr>
            <w:tcW w:w="1559" w:type="dxa"/>
            <w:vAlign w:val="center"/>
          </w:tcPr>
          <w:p w14:paraId="07FD73E2" w14:textId="3C0BFC33" w:rsidR="00250867" w:rsidRPr="00C25452" w:rsidRDefault="00250867" w:rsidP="00D06CBC">
            <w:pPr>
              <w:rPr>
                <w:rFonts w:asciiTheme="majorBidi" w:hAnsiTheme="majorBidi" w:cstheme="majorBidi"/>
                <w:b/>
                <w:bCs/>
                <w:lang w:val="en-US"/>
              </w:rPr>
            </w:pPr>
            <w:r w:rsidRPr="00C25452">
              <w:rPr>
                <w:rFonts w:asciiTheme="majorBidi" w:hAnsiTheme="majorBidi" w:cstheme="majorBidi"/>
                <w:b/>
                <w:bCs/>
                <w:lang w:val="en-US"/>
              </w:rPr>
              <w:t>Cent</w:t>
            </w:r>
            <w:r w:rsidR="009239C2">
              <w:rPr>
                <w:rFonts w:asciiTheme="majorBidi" w:hAnsiTheme="majorBidi" w:cstheme="majorBidi"/>
                <w:b/>
                <w:bCs/>
                <w:lang w:val="en-US"/>
              </w:rPr>
              <w:t>er</w:t>
            </w:r>
            <w:r w:rsidRPr="00C25452">
              <w:rPr>
                <w:rFonts w:asciiTheme="majorBidi" w:hAnsiTheme="majorBidi" w:cstheme="majorBidi"/>
                <w:b/>
                <w:bCs/>
                <w:lang w:val="en-US"/>
              </w:rPr>
              <w:t xml:space="preserve"> 7</w:t>
            </w:r>
          </w:p>
        </w:tc>
        <w:tc>
          <w:tcPr>
            <w:tcW w:w="1918" w:type="dxa"/>
            <w:gridSpan w:val="2"/>
            <w:vAlign w:val="center"/>
          </w:tcPr>
          <w:p w14:paraId="2153585B" w14:textId="77777777" w:rsidR="00250867" w:rsidRPr="00C25452" w:rsidRDefault="00250867" w:rsidP="00D06CBC">
            <w:pPr>
              <w:rPr>
                <w:rFonts w:asciiTheme="majorBidi" w:hAnsiTheme="majorBidi" w:cstheme="majorBidi"/>
                <w:b/>
                <w:bCs/>
                <w:lang w:val="en-US"/>
              </w:rPr>
            </w:pPr>
            <w:r w:rsidRPr="00C25452">
              <w:rPr>
                <w:rFonts w:asciiTheme="majorBidi" w:hAnsiTheme="majorBidi" w:cstheme="majorBidi"/>
                <w:b/>
                <w:bCs/>
                <w:lang w:val="en-US"/>
              </w:rPr>
              <w:t>All Test Set</w:t>
            </w:r>
          </w:p>
        </w:tc>
      </w:tr>
      <w:tr w:rsidR="00250867" w:rsidRPr="00B653BA" w14:paraId="5536C35B" w14:textId="77777777" w:rsidTr="00D06CBC">
        <w:trPr>
          <w:trHeight w:val="397"/>
        </w:trPr>
        <w:tc>
          <w:tcPr>
            <w:tcW w:w="1418" w:type="dxa"/>
            <w:vAlign w:val="center"/>
          </w:tcPr>
          <w:p w14:paraId="38431F68" w14:textId="77777777" w:rsidR="00250867" w:rsidRPr="00C25452" w:rsidRDefault="00250867" w:rsidP="00D06CBC">
            <w:pPr>
              <w:rPr>
                <w:rFonts w:asciiTheme="majorBidi" w:hAnsiTheme="majorBidi" w:cstheme="majorBidi"/>
                <w:b/>
                <w:bCs/>
                <w:lang w:val="en-US"/>
              </w:rPr>
            </w:pPr>
            <w:r w:rsidRPr="00C25452">
              <w:rPr>
                <w:rFonts w:asciiTheme="majorBidi" w:hAnsiTheme="majorBidi" w:cstheme="majorBidi"/>
                <w:b/>
                <w:bCs/>
                <w:lang w:val="en-US"/>
              </w:rPr>
              <w:t>ME</w:t>
            </w:r>
          </w:p>
        </w:tc>
        <w:tc>
          <w:tcPr>
            <w:tcW w:w="1559" w:type="dxa"/>
            <w:vAlign w:val="center"/>
          </w:tcPr>
          <w:p w14:paraId="0218A5E3"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-0.56 ± 0.74</w:t>
            </w:r>
          </w:p>
        </w:tc>
        <w:tc>
          <w:tcPr>
            <w:tcW w:w="1560" w:type="dxa"/>
            <w:vAlign w:val="center"/>
          </w:tcPr>
          <w:p w14:paraId="06A0A56C"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-1.92 ± 0.58</w:t>
            </w:r>
          </w:p>
        </w:tc>
        <w:tc>
          <w:tcPr>
            <w:tcW w:w="1559" w:type="dxa"/>
            <w:vAlign w:val="center"/>
          </w:tcPr>
          <w:p w14:paraId="5BF6DD4D"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-0.46 ± 0.16</w:t>
            </w:r>
          </w:p>
        </w:tc>
        <w:tc>
          <w:tcPr>
            <w:tcW w:w="1559" w:type="dxa"/>
            <w:vAlign w:val="center"/>
          </w:tcPr>
          <w:p w14:paraId="2894C53B"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-0.61 ± 0.09</w:t>
            </w:r>
          </w:p>
        </w:tc>
        <w:tc>
          <w:tcPr>
            <w:tcW w:w="1918" w:type="dxa"/>
            <w:gridSpan w:val="2"/>
            <w:vAlign w:val="center"/>
          </w:tcPr>
          <w:p w14:paraId="6E5F330F"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-0.95 ± 0.78</w:t>
            </w:r>
          </w:p>
        </w:tc>
      </w:tr>
      <w:tr w:rsidR="00250867" w:rsidRPr="00B653BA" w14:paraId="65A1E996" w14:textId="77777777" w:rsidTr="00D06CBC">
        <w:trPr>
          <w:trHeight w:val="397"/>
        </w:trPr>
        <w:tc>
          <w:tcPr>
            <w:tcW w:w="1418" w:type="dxa"/>
            <w:vAlign w:val="center"/>
          </w:tcPr>
          <w:p w14:paraId="30F14C1B" w14:textId="77777777" w:rsidR="00250867" w:rsidRPr="00C25452" w:rsidRDefault="00250867" w:rsidP="00D06CBC">
            <w:pPr>
              <w:rPr>
                <w:rFonts w:asciiTheme="majorBidi" w:hAnsiTheme="majorBidi" w:cstheme="majorBidi"/>
                <w:lang w:val="en-US"/>
              </w:rPr>
            </w:pPr>
            <w:r w:rsidRPr="00C25452">
              <w:rPr>
                <w:rFonts w:asciiTheme="majorBidi" w:hAnsiTheme="majorBidi" w:cstheme="majorBidi"/>
                <w:b/>
                <w:bCs/>
                <w:lang w:val="en-US"/>
              </w:rPr>
              <w:t>MAE</w:t>
            </w:r>
          </w:p>
        </w:tc>
        <w:tc>
          <w:tcPr>
            <w:tcW w:w="1559" w:type="dxa"/>
            <w:vAlign w:val="center"/>
          </w:tcPr>
          <w:p w14:paraId="34017DAD"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1.28 ± 0.37</w:t>
            </w:r>
          </w:p>
        </w:tc>
        <w:tc>
          <w:tcPr>
            <w:tcW w:w="1560" w:type="dxa"/>
            <w:vAlign w:val="center"/>
          </w:tcPr>
          <w:p w14:paraId="383F35D5"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2.38 ± 0.76</w:t>
            </w:r>
          </w:p>
        </w:tc>
        <w:tc>
          <w:tcPr>
            <w:tcW w:w="1559" w:type="dxa"/>
            <w:vAlign w:val="center"/>
          </w:tcPr>
          <w:p w14:paraId="6C00FA01"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0.64 ± 0.13</w:t>
            </w:r>
          </w:p>
        </w:tc>
        <w:tc>
          <w:tcPr>
            <w:tcW w:w="1559" w:type="dxa"/>
            <w:vAlign w:val="center"/>
          </w:tcPr>
          <w:p w14:paraId="7C83D918"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0.73 ± 0.12</w:t>
            </w:r>
          </w:p>
        </w:tc>
        <w:tc>
          <w:tcPr>
            <w:tcW w:w="1918" w:type="dxa"/>
            <w:gridSpan w:val="2"/>
            <w:vAlign w:val="center"/>
          </w:tcPr>
          <w:p w14:paraId="692C5ABD"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1.30 ± 0.86</w:t>
            </w:r>
          </w:p>
        </w:tc>
      </w:tr>
      <w:tr w:rsidR="00250867" w:rsidRPr="00B653BA" w14:paraId="48F0E686" w14:textId="77777777" w:rsidTr="00D06CBC">
        <w:trPr>
          <w:trHeight w:val="397"/>
        </w:trPr>
        <w:tc>
          <w:tcPr>
            <w:tcW w:w="1418" w:type="dxa"/>
            <w:vAlign w:val="center"/>
          </w:tcPr>
          <w:p w14:paraId="0F8B1309" w14:textId="77777777" w:rsidR="00250867" w:rsidRPr="00C25452" w:rsidRDefault="00250867" w:rsidP="00D06CBC">
            <w:pPr>
              <w:rPr>
                <w:rFonts w:asciiTheme="majorBidi" w:hAnsiTheme="majorBidi" w:cstheme="majorBidi"/>
                <w:lang w:val="en-US"/>
              </w:rPr>
            </w:pPr>
            <w:r w:rsidRPr="00C25452">
              <w:rPr>
                <w:rFonts w:asciiTheme="majorBidi" w:hAnsiTheme="majorBidi" w:cstheme="majorBidi"/>
                <w:b/>
                <w:bCs/>
                <w:lang w:val="en-US"/>
              </w:rPr>
              <w:t>RE</w:t>
            </w:r>
          </w:p>
        </w:tc>
        <w:tc>
          <w:tcPr>
            <w:tcW w:w="1559" w:type="dxa"/>
            <w:vAlign w:val="center"/>
          </w:tcPr>
          <w:p w14:paraId="6565F731"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-1.15 ± 18.77</w:t>
            </w:r>
          </w:p>
        </w:tc>
        <w:tc>
          <w:tcPr>
            <w:tcW w:w="1560" w:type="dxa"/>
            <w:vAlign w:val="center"/>
          </w:tcPr>
          <w:p w14:paraId="13C8F21D"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-19.87 ± 19.58</w:t>
            </w:r>
          </w:p>
        </w:tc>
        <w:tc>
          <w:tcPr>
            <w:tcW w:w="1559" w:type="dxa"/>
            <w:vAlign w:val="center"/>
          </w:tcPr>
          <w:p w14:paraId="1EFCF7D0"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-35.66 ± 11.69</w:t>
            </w:r>
          </w:p>
        </w:tc>
        <w:tc>
          <w:tcPr>
            <w:tcW w:w="1559" w:type="dxa"/>
            <w:vAlign w:val="center"/>
          </w:tcPr>
          <w:p w14:paraId="69BB9FA8"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-43.38 ± 3.55</w:t>
            </w:r>
          </w:p>
        </w:tc>
        <w:tc>
          <w:tcPr>
            <w:tcW w:w="1918" w:type="dxa"/>
            <w:gridSpan w:val="2"/>
            <w:vAlign w:val="center"/>
          </w:tcPr>
          <w:p w14:paraId="5DE8D99B"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-26.38 ± 21.03</w:t>
            </w:r>
          </w:p>
        </w:tc>
      </w:tr>
      <w:tr w:rsidR="00250867" w:rsidRPr="00B653BA" w14:paraId="13844317" w14:textId="77777777" w:rsidTr="00D06CBC">
        <w:trPr>
          <w:trHeight w:val="397"/>
        </w:trPr>
        <w:tc>
          <w:tcPr>
            <w:tcW w:w="1418" w:type="dxa"/>
            <w:vAlign w:val="center"/>
          </w:tcPr>
          <w:p w14:paraId="5CC88D00" w14:textId="77777777" w:rsidR="00250867" w:rsidRPr="00C25452" w:rsidRDefault="00250867" w:rsidP="00D06CBC">
            <w:pPr>
              <w:rPr>
                <w:rFonts w:asciiTheme="majorBidi" w:hAnsiTheme="majorBidi" w:cstheme="majorBidi"/>
                <w:lang w:val="en-US"/>
              </w:rPr>
            </w:pPr>
            <w:r w:rsidRPr="00C25452">
              <w:rPr>
                <w:rFonts w:asciiTheme="majorBidi" w:hAnsiTheme="majorBidi" w:cstheme="majorBidi"/>
                <w:b/>
                <w:bCs/>
                <w:lang w:val="en-US"/>
              </w:rPr>
              <w:t>ARE</w:t>
            </w:r>
          </w:p>
        </w:tc>
        <w:tc>
          <w:tcPr>
            <w:tcW w:w="1559" w:type="dxa"/>
            <w:vAlign w:val="center"/>
          </w:tcPr>
          <w:p w14:paraId="14D62F8A"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36.38 ± 7.12</w:t>
            </w:r>
          </w:p>
        </w:tc>
        <w:tc>
          <w:tcPr>
            <w:tcW w:w="1560" w:type="dxa"/>
            <w:vAlign w:val="center"/>
          </w:tcPr>
          <w:p w14:paraId="77EA823E"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48.45 ± 11.62</w:t>
            </w:r>
          </w:p>
        </w:tc>
        <w:tc>
          <w:tcPr>
            <w:tcW w:w="1559" w:type="dxa"/>
            <w:vAlign w:val="center"/>
          </w:tcPr>
          <w:p w14:paraId="7A937ECE"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49.56 ± 8.11</w:t>
            </w:r>
          </w:p>
        </w:tc>
        <w:tc>
          <w:tcPr>
            <w:tcW w:w="1559" w:type="dxa"/>
            <w:vAlign w:val="center"/>
          </w:tcPr>
          <w:p w14:paraId="07748F76"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54.42 ± 6.64</w:t>
            </w:r>
          </w:p>
        </w:tc>
        <w:tc>
          <w:tcPr>
            <w:tcW w:w="1918" w:type="dxa"/>
            <w:gridSpan w:val="2"/>
            <w:vAlign w:val="center"/>
          </w:tcPr>
          <w:p w14:paraId="1DB067A1"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47.97 ± 10.53</w:t>
            </w:r>
          </w:p>
        </w:tc>
      </w:tr>
      <w:tr w:rsidR="00250867" w:rsidRPr="00B653BA" w14:paraId="6E15B770" w14:textId="77777777" w:rsidTr="00D06CBC">
        <w:trPr>
          <w:trHeight w:val="397"/>
        </w:trPr>
        <w:tc>
          <w:tcPr>
            <w:tcW w:w="1418" w:type="dxa"/>
            <w:vAlign w:val="center"/>
          </w:tcPr>
          <w:p w14:paraId="540E744A" w14:textId="77777777" w:rsidR="00250867" w:rsidRPr="00C25452" w:rsidRDefault="00250867" w:rsidP="00D06CBC">
            <w:pPr>
              <w:rPr>
                <w:rFonts w:asciiTheme="majorBidi" w:hAnsiTheme="majorBidi" w:cstheme="majorBidi"/>
                <w:lang w:val="en-US"/>
              </w:rPr>
            </w:pPr>
            <w:r w:rsidRPr="00C25452">
              <w:rPr>
                <w:rFonts w:asciiTheme="majorBidi" w:hAnsiTheme="majorBidi" w:cstheme="majorBidi"/>
                <w:b/>
                <w:bCs/>
                <w:lang w:val="en-US"/>
              </w:rPr>
              <w:t>RMSE</w:t>
            </w:r>
          </w:p>
        </w:tc>
        <w:tc>
          <w:tcPr>
            <w:tcW w:w="1559" w:type="dxa"/>
            <w:vAlign w:val="center"/>
          </w:tcPr>
          <w:p w14:paraId="499017CB"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2.90 ± 0.58</w:t>
            </w:r>
          </w:p>
        </w:tc>
        <w:tc>
          <w:tcPr>
            <w:tcW w:w="1560" w:type="dxa"/>
            <w:vAlign w:val="center"/>
          </w:tcPr>
          <w:p w14:paraId="37EDA994"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5.41 ± 3.05</w:t>
            </w:r>
          </w:p>
        </w:tc>
        <w:tc>
          <w:tcPr>
            <w:tcW w:w="1559" w:type="dxa"/>
            <w:vAlign w:val="center"/>
          </w:tcPr>
          <w:p w14:paraId="338F5CA5"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1.00 ± 0.25</w:t>
            </w:r>
          </w:p>
        </w:tc>
        <w:tc>
          <w:tcPr>
            <w:tcW w:w="1559" w:type="dxa"/>
            <w:vAlign w:val="center"/>
          </w:tcPr>
          <w:p w14:paraId="1DE20387"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1.35 ± 0.78</w:t>
            </w:r>
          </w:p>
        </w:tc>
        <w:tc>
          <w:tcPr>
            <w:tcW w:w="1918" w:type="dxa"/>
            <w:gridSpan w:val="2"/>
            <w:vAlign w:val="center"/>
          </w:tcPr>
          <w:p w14:paraId="02AE26DE"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2.75 ± 2.49</w:t>
            </w:r>
          </w:p>
        </w:tc>
      </w:tr>
      <w:tr w:rsidR="00250867" w:rsidRPr="00B653BA" w14:paraId="6CE56849" w14:textId="77777777" w:rsidTr="00D06CBC">
        <w:trPr>
          <w:trHeight w:val="397"/>
        </w:trPr>
        <w:tc>
          <w:tcPr>
            <w:tcW w:w="1418" w:type="dxa"/>
            <w:vAlign w:val="center"/>
          </w:tcPr>
          <w:p w14:paraId="522B24A5" w14:textId="77777777" w:rsidR="00250867" w:rsidRPr="00C25452" w:rsidRDefault="00250867" w:rsidP="00D06CBC">
            <w:pPr>
              <w:rPr>
                <w:rFonts w:asciiTheme="majorBidi" w:hAnsiTheme="majorBidi" w:cstheme="majorBidi"/>
                <w:lang w:val="en-US"/>
              </w:rPr>
            </w:pPr>
            <w:r w:rsidRPr="00C25452">
              <w:rPr>
                <w:rFonts w:asciiTheme="majorBidi" w:hAnsiTheme="majorBidi" w:cstheme="majorBidi"/>
                <w:b/>
                <w:bCs/>
                <w:lang w:val="en-US"/>
              </w:rPr>
              <w:t>PSNR</w:t>
            </w:r>
          </w:p>
        </w:tc>
        <w:tc>
          <w:tcPr>
            <w:tcW w:w="1559" w:type="dxa"/>
            <w:vAlign w:val="center"/>
          </w:tcPr>
          <w:p w14:paraId="5C29C081"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37.66 ± 2.67</w:t>
            </w:r>
          </w:p>
        </w:tc>
        <w:tc>
          <w:tcPr>
            <w:tcW w:w="1560" w:type="dxa"/>
            <w:tcBorders>
              <w:right w:val="single" w:sz="4" w:space="0" w:color="000000"/>
            </w:tcBorders>
            <w:vAlign w:val="center"/>
          </w:tcPr>
          <w:p w14:paraId="48CB0AA6"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32.25 ± 3.04</w:t>
            </w:r>
          </w:p>
        </w:tc>
        <w:tc>
          <w:tcPr>
            <w:tcW w:w="1559" w:type="dxa"/>
            <w:tcBorders>
              <w:left w:val="single" w:sz="4" w:space="0" w:color="000000"/>
            </w:tcBorders>
            <w:vAlign w:val="center"/>
          </w:tcPr>
          <w:p w14:paraId="306470D3"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37.74 ± 6.59</w:t>
            </w:r>
          </w:p>
        </w:tc>
        <w:tc>
          <w:tcPr>
            <w:tcW w:w="1559" w:type="dxa"/>
            <w:vAlign w:val="center"/>
          </w:tcPr>
          <w:p w14:paraId="1849256C"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33.03 ± 5.07</w:t>
            </w:r>
          </w:p>
        </w:tc>
        <w:tc>
          <w:tcPr>
            <w:tcW w:w="1918" w:type="dxa"/>
            <w:gridSpan w:val="2"/>
            <w:vAlign w:val="center"/>
          </w:tcPr>
          <w:p w14:paraId="492D60BF"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34.86 ± 5.16</w:t>
            </w:r>
          </w:p>
        </w:tc>
      </w:tr>
      <w:tr w:rsidR="00250867" w:rsidRPr="00B653BA" w14:paraId="22DD77EA" w14:textId="77777777" w:rsidTr="00D06CBC">
        <w:trPr>
          <w:trHeight w:val="397"/>
        </w:trPr>
        <w:tc>
          <w:tcPr>
            <w:tcW w:w="1418" w:type="dxa"/>
            <w:vAlign w:val="center"/>
          </w:tcPr>
          <w:p w14:paraId="37DE9DC0" w14:textId="77777777" w:rsidR="00250867" w:rsidRPr="00C25452" w:rsidRDefault="00250867" w:rsidP="00D06CBC">
            <w:pPr>
              <w:rPr>
                <w:rFonts w:asciiTheme="majorBidi" w:hAnsiTheme="majorBidi" w:cstheme="majorBidi"/>
                <w:lang w:val="en-US"/>
              </w:rPr>
            </w:pPr>
            <w:r w:rsidRPr="00C25452">
              <w:rPr>
                <w:rFonts w:asciiTheme="majorBidi" w:hAnsiTheme="majorBidi" w:cstheme="majorBidi"/>
                <w:b/>
                <w:bCs/>
                <w:lang w:val="en-US"/>
              </w:rPr>
              <w:t>SSIM</w:t>
            </w:r>
          </w:p>
        </w:tc>
        <w:tc>
          <w:tcPr>
            <w:tcW w:w="1559" w:type="dxa"/>
            <w:tcBorders>
              <w:right w:val="single" w:sz="4" w:space="0" w:color="000000"/>
            </w:tcBorders>
            <w:vAlign w:val="center"/>
          </w:tcPr>
          <w:p w14:paraId="72569182"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0.93 ± 0.03</w:t>
            </w:r>
          </w:p>
        </w:tc>
        <w:tc>
          <w:tcPr>
            <w:tcW w:w="1560" w:type="dxa"/>
            <w:tcBorders>
              <w:left w:val="single" w:sz="4" w:space="0" w:color="000000"/>
              <w:right w:val="single" w:sz="4" w:space="0" w:color="000000"/>
            </w:tcBorders>
            <w:vAlign w:val="center"/>
          </w:tcPr>
          <w:p w14:paraId="7E19225B"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0.89 ± 0.03</w:t>
            </w:r>
          </w:p>
        </w:tc>
        <w:tc>
          <w:tcPr>
            <w:tcW w:w="1559" w:type="dxa"/>
            <w:tcBorders>
              <w:left w:val="single" w:sz="4" w:space="0" w:color="000000"/>
            </w:tcBorders>
            <w:vAlign w:val="center"/>
          </w:tcPr>
          <w:p w14:paraId="25480043"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0.80 ± 0.13</w:t>
            </w:r>
          </w:p>
        </w:tc>
        <w:tc>
          <w:tcPr>
            <w:tcW w:w="1559" w:type="dxa"/>
            <w:vAlign w:val="center"/>
          </w:tcPr>
          <w:p w14:paraId="563EBFEA"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0.76 ± 0.092</w:t>
            </w:r>
          </w:p>
        </w:tc>
        <w:tc>
          <w:tcPr>
            <w:tcW w:w="1918" w:type="dxa"/>
            <w:gridSpan w:val="2"/>
            <w:tcBorders>
              <w:right w:val="single" w:sz="4" w:space="0" w:color="000000"/>
            </w:tcBorders>
            <w:vAlign w:val="center"/>
          </w:tcPr>
          <w:p w14:paraId="405548FA"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0.84 ± 0.11</w:t>
            </w:r>
          </w:p>
        </w:tc>
      </w:tr>
      <w:tr w:rsidR="00250867" w:rsidRPr="00B653BA" w14:paraId="49147CDF" w14:textId="77777777" w:rsidTr="00D06CBC">
        <w:trPr>
          <w:gridAfter w:val="1"/>
          <w:wAfter w:w="75" w:type="dxa"/>
          <w:trHeight w:val="397"/>
        </w:trPr>
        <w:tc>
          <w:tcPr>
            <w:tcW w:w="7655" w:type="dxa"/>
            <w:gridSpan w:val="5"/>
            <w:tcBorders>
              <w:left w:val="single" w:sz="4" w:space="0" w:color="FFFFFF" w:themeColor="background1"/>
              <w:right w:val="single" w:sz="4" w:space="0" w:color="FFFFFF" w:themeColor="background1"/>
            </w:tcBorders>
            <w:vAlign w:val="center"/>
          </w:tcPr>
          <w:p w14:paraId="254DFE5D" w14:textId="77777777" w:rsidR="00250867" w:rsidRPr="00C25452" w:rsidRDefault="00250867" w:rsidP="00D06CBC">
            <w:pPr>
              <w:jc w:val="center"/>
              <w:rPr>
                <w:rFonts w:asciiTheme="majorBidi" w:hAnsiTheme="majorBidi" w:cstheme="majorBidi"/>
                <w:b/>
                <w:bCs/>
                <w:sz w:val="24"/>
                <w:szCs w:val="24"/>
                <w:lang w:val="en-US"/>
              </w:rPr>
            </w:pPr>
            <w:r w:rsidRPr="00C25452">
              <w:rPr>
                <w:rFonts w:asciiTheme="majorBidi" w:hAnsiTheme="majorBidi" w:cstheme="majorBidi"/>
                <w:b/>
                <w:bCs/>
                <w:sz w:val="24"/>
                <w:szCs w:val="24"/>
                <w:lang w:val="en-US"/>
              </w:rPr>
              <w:t xml:space="preserve">                             CI 95%</w:t>
            </w:r>
          </w:p>
        </w:tc>
        <w:tc>
          <w:tcPr>
            <w:tcW w:w="1843" w:type="dxa"/>
            <w:tcBorders>
              <w:left w:val="single" w:sz="4" w:space="0" w:color="FFFFFF" w:themeColor="background1"/>
              <w:right w:val="single" w:sz="4" w:space="0" w:color="FFFFFF" w:themeColor="background1"/>
            </w:tcBorders>
            <w:vAlign w:val="center"/>
          </w:tcPr>
          <w:p w14:paraId="3C23EBA9" w14:textId="77777777" w:rsidR="00250867" w:rsidRPr="00C25452" w:rsidRDefault="00250867" w:rsidP="00D06CBC">
            <w:pPr>
              <w:jc w:val="center"/>
              <w:rPr>
                <w:rFonts w:asciiTheme="majorBidi" w:hAnsiTheme="majorBidi" w:cstheme="majorBidi"/>
                <w:b/>
                <w:bCs/>
                <w:sz w:val="24"/>
                <w:szCs w:val="24"/>
                <w:lang w:val="en-US"/>
              </w:rPr>
            </w:pPr>
          </w:p>
        </w:tc>
      </w:tr>
      <w:tr w:rsidR="00250867" w:rsidRPr="00B653BA" w14:paraId="4E58B917" w14:textId="77777777" w:rsidTr="00D06CBC">
        <w:trPr>
          <w:trHeight w:val="397"/>
        </w:trPr>
        <w:tc>
          <w:tcPr>
            <w:tcW w:w="1418" w:type="dxa"/>
            <w:vAlign w:val="center"/>
          </w:tcPr>
          <w:p w14:paraId="320765FB" w14:textId="77777777" w:rsidR="00250867" w:rsidRPr="00C25452" w:rsidRDefault="00250867" w:rsidP="00D06CBC">
            <w:pPr>
              <w:rPr>
                <w:rFonts w:asciiTheme="majorBidi" w:hAnsiTheme="majorBidi" w:cstheme="majorBidi"/>
                <w:lang w:val="en-US"/>
              </w:rPr>
            </w:pPr>
            <w:r w:rsidRPr="00C25452">
              <w:rPr>
                <w:rFonts w:asciiTheme="majorBidi" w:hAnsiTheme="majorBidi" w:cstheme="majorBidi"/>
                <w:b/>
                <w:bCs/>
                <w:lang w:val="en-US"/>
              </w:rPr>
              <w:t>ME</w:t>
            </w:r>
          </w:p>
        </w:tc>
        <w:tc>
          <w:tcPr>
            <w:tcW w:w="1559" w:type="dxa"/>
            <w:tcBorders>
              <w:right w:val="single" w:sz="4" w:space="0" w:color="000000"/>
            </w:tcBorders>
            <w:vAlign w:val="center"/>
          </w:tcPr>
          <w:p w14:paraId="60E02865"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[-1.18, 0.06]</w:t>
            </w:r>
          </w:p>
        </w:tc>
        <w:tc>
          <w:tcPr>
            <w:tcW w:w="1560" w:type="dxa"/>
            <w:tcBorders>
              <w:left w:val="single" w:sz="4" w:space="0" w:color="000000"/>
              <w:right w:val="single" w:sz="4" w:space="0" w:color="000000"/>
            </w:tcBorders>
            <w:vAlign w:val="center"/>
          </w:tcPr>
          <w:p w14:paraId="127A9F35"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[-2.29, -1.56]</w:t>
            </w:r>
          </w:p>
        </w:tc>
        <w:tc>
          <w:tcPr>
            <w:tcW w:w="1559" w:type="dxa"/>
            <w:tcBorders>
              <w:left w:val="single" w:sz="4" w:space="0" w:color="000000"/>
            </w:tcBorders>
            <w:vAlign w:val="center"/>
          </w:tcPr>
          <w:p w14:paraId="053A790B" w14:textId="77777777" w:rsidR="00250867" w:rsidRPr="00C25452" w:rsidRDefault="00250867" w:rsidP="00D06CBC">
            <w:pPr>
              <w:rPr>
                <w:rFonts w:asciiTheme="majorBidi" w:eastAsia="Times New Roman" w:hAnsiTheme="majorBidi" w:cstheme="majorBidi"/>
                <w:sz w:val="20"/>
                <w:szCs w:val="20"/>
                <w:lang w:val="en-US"/>
              </w:rPr>
            </w:pPr>
            <w:r w:rsidRPr="00C25452">
              <w:rPr>
                <w:rFonts w:asciiTheme="majorBidi" w:eastAsia="Times New Roman" w:hAnsiTheme="majorBidi" w:cstheme="majorBidi"/>
                <w:sz w:val="20"/>
                <w:szCs w:val="20"/>
                <w:lang w:val="en-US"/>
              </w:rPr>
              <w:t>[-0.57, -0.34]</w:t>
            </w:r>
          </w:p>
        </w:tc>
        <w:tc>
          <w:tcPr>
            <w:tcW w:w="1559" w:type="dxa"/>
            <w:vAlign w:val="center"/>
          </w:tcPr>
          <w:p w14:paraId="2F4244BC"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[-0.67, -0.55]</w:t>
            </w:r>
          </w:p>
        </w:tc>
        <w:tc>
          <w:tcPr>
            <w:tcW w:w="1918" w:type="dxa"/>
            <w:gridSpan w:val="2"/>
            <w:tcBorders>
              <w:right w:val="single" w:sz="4" w:space="0" w:color="000000"/>
            </w:tcBorders>
            <w:vAlign w:val="center"/>
          </w:tcPr>
          <w:p w14:paraId="1C539A72"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[-1.19, -0.70]</w:t>
            </w:r>
          </w:p>
        </w:tc>
      </w:tr>
      <w:tr w:rsidR="00250867" w:rsidRPr="00B653BA" w14:paraId="156BA7F5" w14:textId="77777777" w:rsidTr="00D06CBC">
        <w:trPr>
          <w:trHeight w:val="397"/>
        </w:trPr>
        <w:tc>
          <w:tcPr>
            <w:tcW w:w="1418" w:type="dxa"/>
            <w:vAlign w:val="center"/>
          </w:tcPr>
          <w:p w14:paraId="3CC1919B" w14:textId="77777777" w:rsidR="00250867" w:rsidRPr="00C25452" w:rsidRDefault="00250867" w:rsidP="00D06CBC">
            <w:pPr>
              <w:rPr>
                <w:rFonts w:asciiTheme="majorBidi" w:hAnsiTheme="majorBidi" w:cstheme="majorBidi"/>
                <w:lang w:val="en-US"/>
              </w:rPr>
            </w:pPr>
            <w:r w:rsidRPr="00C25452">
              <w:rPr>
                <w:rFonts w:asciiTheme="majorBidi" w:hAnsiTheme="majorBidi" w:cstheme="majorBidi"/>
                <w:b/>
                <w:bCs/>
                <w:lang w:val="en-US"/>
              </w:rPr>
              <w:t>MAE</w:t>
            </w:r>
          </w:p>
        </w:tc>
        <w:tc>
          <w:tcPr>
            <w:tcW w:w="1559" w:type="dxa"/>
            <w:vAlign w:val="center"/>
          </w:tcPr>
          <w:p w14:paraId="68FBB083"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[0.97, 1.59]</w:t>
            </w:r>
          </w:p>
        </w:tc>
        <w:tc>
          <w:tcPr>
            <w:tcW w:w="1560" w:type="dxa"/>
            <w:vAlign w:val="center"/>
          </w:tcPr>
          <w:p w14:paraId="1AAF7D31"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[1.90, 2.87]</w:t>
            </w:r>
          </w:p>
        </w:tc>
        <w:tc>
          <w:tcPr>
            <w:tcW w:w="1559" w:type="dxa"/>
            <w:vAlign w:val="center"/>
          </w:tcPr>
          <w:p w14:paraId="59626DFB"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[0.55, 0.73]</w:t>
            </w:r>
          </w:p>
        </w:tc>
        <w:tc>
          <w:tcPr>
            <w:tcW w:w="1559" w:type="dxa"/>
            <w:vAlign w:val="center"/>
          </w:tcPr>
          <w:p w14:paraId="30222454"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[0.65, 0.81]</w:t>
            </w:r>
          </w:p>
        </w:tc>
        <w:tc>
          <w:tcPr>
            <w:tcW w:w="1918" w:type="dxa"/>
            <w:gridSpan w:val="2"/>
            <w:vAlign w:val="center"/>
          </w:tcPr>
          <w:p w14:paraId="28D884CE"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[1.03, 1.57]</w:t>
            </w:r>
          </w:p>
        </w:tc>
      </w:tr>
      <w:tr w:rsidR="00250867" w:rsidRPr="00B653BA" w14:paraId="68B60C4F" w14:textId="77777777" w:rsidTr="00D06CBC">
        <w:trPr>
          <w:trHeight w:val="397"/>
        </w:trPr>
        <w:tc>
          <w:tcPr>
            <w:tcW w:w="1418" w:type="dxa"/>
            <w:vAlign w:val="center"/>
          </w:tcPr>
          <w:p w14:paraId="5E1722AA" w14:textId="77777777" w:rsidR="00250867" w:rsidRPr="00C25452" w:rsidRDefault="00250867" w:rsidP="00D06CBC">
            <w:pPr>
              <w:rPr>
                <w:rFonts w:asciiTheme="majorBidi" w:hAnsiTheme="majorBidi" w:cstheme="majorBidi"/>
                <w:lang w:val="en-US"/>
              </w:rPr>
            </w:pPr>
            <w:r w:rsidRPr="00C25452">
              <w:rPr>
                <w:rFonts w:asciiTheme="majorBidi" w:hAnsiTheme="majorBidi" w:cstheme="majorBidi"/>
                <w:b/>
                <w:bCs/>
                <w:lang w:val="en-US"/>
              </w:rPr>
              <w:t>RE</w:t>
            </w:r>
          </w:p>
        </w:tc>
        <w:tc>
          <w:tcPr>
            <w:tcW w:w="1559" w:type="dxa"/>
            <w:vAlign w:val="center"/>
          </w:tcPr>
          <w:p w14:paraId="3899CA98"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[-16.84, 14.55]</w:t>
            </w:r>
          </w:p>
        </w:tc>
        <w:tc>
          <w:tcPr>
            <w:tcW w:w="1560" w:type="dxa"/>
            <w:vAlign w:val="center"/>
          </w:tcPr>
          <w:p w14:paraId="7EFE0634"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[-32.31, -7.43]</w:t>
            </w:r>
          </w:p>
        </w:tc>
        <w:tc>
          <w:tcPr>
            <w:tcW w:w="1559" w:type="dxa"/>
            <w:vAlign w:val="center"/>
          </w:tcPr>
          <w:p w14:paraId="7240E2B0"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[-44.02, -27.29]</w:t>
            </w:r>
          </w:p>
        </w:tc>
        <w:tc>
          <w:tcPr>
            <w:tcW w:w="1559" w:type="dxa"/>
            <w:vAlign w:val="center"/>
          </w:tcPr>
          <w:p w14:paraId="3E45660F"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[-45.77, -41.00]</w:t>
            </w:r>
          </w:p>
        </w:tc>
        <w:tc>
          <w:tcPr>
            <w:tcW w:w="1918" w:type="dxa"/>
            <w:gridSpan w:val="2"/>
            <w:vAlign w:val="center"/>
          </w:tcPr>
          <w:p w14:paraId="07692B7D"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[-33.01, -19.74]</w:t>
            </w:r>
          </w:p>
        </w:tc>
      </w:tr>
      <w:tr w:rsidR="00250867" w:rsidRPr="00B653BA" w14:paraId="1FEC026D" w14:textId="77777777" w:rsidTr="00D06CBC">
        <w:trPr>
          <w:trHeight w:val="397"/>
        </w:trPr>
        <w:tc>
          <w:tcPr>
            <w:tcW w:w="1418" w:type="dxa"/>
            <w:vAlign w:val="center"/>
          </w:tcPr>
          <w:p w14:paraId="2B0331DB" w14:textId="77777777" w:rsidR="00250867" w:rsidRPr="00C25452" w:rsidRDefault="00250867" w:rsidP="00D06CBC">
            <w:pPr>
              <w:rPr>
                <w:rFonts w:asciiTheme="majorBidi" w:hAnsiTheme="majorBidi" w:cstheme="majorBidi"/>
                <w:lang w:val="en-US"/>
              </w:rPr>
            </w:pPr>
            <w:r w:rsidRPr="00C25452">
              <w:rPr>
                <w:rFonts w:asciiTheme="majorBidi" w:hAnsiTheme="majorBidi" w:cstheme="majorBidi"/>
                <w:b/>
                <w:bCs/>
                <w:lang w:val="en-US"/>
              </w:rPr>
              <w:t>ARE</w:t>
            </w:r>
          </w:p>
        </w:tc>
        <w:tc>
          <w:tcPr>
            <w:tcW w:w="1559" w:type="dxa"/>
            <w:vAlign w:val="center"/>
          </w:tcPr>
          <w:p w14:paraId="349C5B67"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[30.42, 42.34]</w:t>
            </w:r>
          </w:p>
        </w:tc>
        <w:tc>
          <w:tcPr>
            <w:tcW w:w="1560" w:type="dxa"/>
            <w:vAlign w:val="center"/>
          </w:tcPr>
          <w:p w14:paraId="6D6B44C6"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[41.07, 55.84]</w:t>
            </w:r>
          </w:p>
        </w:tc>
        <w:tc>
          <w:tcPr>
            <w:tcW w:w="1559" w:type="dxa"/>
            <w:vAlign w:val="center"/>
          </w:tcPr>
          <w:p w14:paraId="473A4F46"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[43.75, 55.37]</w:t>
            </w:r>
          </w:p>
        </w:tc>
        <w:tc>
          <w:tcPr>
            <w:tcW w:w="1559" w:type="dxa"/>
            <w:vAlign w:val="center"/>
          </w:tcPr>
          <w:p w14:paraId="23000746"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[49.96, 58.89]</w:t>
            </w:r>
          </w:p>
        </w:tc>
        <w:tc>
          <w:tcPr>
            <w:tcW w:w="1918" w:type="dxa"/>
            <w:gridSpan w:val="2"/>
            <w:vAlign w:val="center"/>
          </w:tcPr>
          <w:p w14:paraId="5323CFE9"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[44.65, 51.29]</w:t>
            </w:r>
          </w:p>
        </w:tc>
      </w:tr>
      <w:tr w:rsidR="00250867" w:rsidRPr="00B653BA" w14:paraId="20E1C73E" w14:textId="77777777" w:rsidTr="00D06CBC">
        <w:trPr>
          <w:trHeight w:val="397"/>
        </w:trPr>
        <w:tc>
          <w:tcPr>
            <w:tcW w:w="1418" w:type="dxa"/>
            <w:vAlign w:val="center"/>
          </w:tcPr>
          <w:p w14:paraId="3C25CED6" w14:textId="77777777" w:rsidR="00250867" w:rsidRPr="00C25452" w:rsidRDefault="00250867" w:rsidP="00D06CBC">
            <w:pPr>
              <w:rPr>
                <w:rFonts w:asciiTheme="majorBidi" w:hAnsiTheme="majorBidi" w:cstheme="majorBidi"/>
                <w:lang w:val="en-US"/>
              </w:rPr>
            </w:pPr>
            <w:r w:rsidRPr="00C25452">
              <w:rPr>
                <w:rFonts w:asciiTheme="majorBidi" w:hAnsiTheme="majorBidi" w:cstheme="majorBidi"/>
                <w:b/>
                <w:bCs/>
                <w:lang w:val="en-US"/>
              </w:rPr>
              <w:t>RMSE</w:t>
            </w:r>
          </w:p>
        </w:tc>
        <w:tc>
          <w:tcPr>
            <w:tcW w:w="1559" w:type="dxa"/>
            <w:vAlign w:val="center"/>
          </w:tcPr>
          <w:p w14:paraId="117CCD46"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[2.42, 3.38]</w:t>
            </w:r>
          </w:p>
        </w:tc>
        <w:tc>
          <w:tcPr>
            <w:tcW w:w="1560" w:type="dxa"/>
            <w:vAlign w:val="center"/>
          </w:tcPr>
          <w:p w14:paraId="7BDBAE9F"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[3.47, 7.35]</w:t>
            </w:r>
          </w:p>
        </w:tc>
        <w:tc>
          <w:tcPr>
            <w:tcW w:w="1559" w:type="dxa"/>
            <w:vAlign w:val="center"/>
          </w:tcPr>
          <w:p w14:paraId="35C712CE"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[0.82, 1.18]</w:t>
            </w:r>
          </w:p>
        </w:tc>
        <w:tc>
          <w:tcPr>
            <w:tcW w:w="1559" w:type="dxa"/>
            <w:vAlign w:val="center"/>
          </w:tcPr>
          <w:p w14:paraId="31294B38"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[0.83, 1.88]</w:t>
            </w:r>
          </w:p>
        </w:tc>
        <w:tc>
          <w:tcPr>
            <w:tcW w:w="1918" w:type="dxa"/>
            <w:gridSpan w:val="2"/>
            <w:vAlign w:val="center"/>
          </w:tcPr>
          <w:p w14:paraId="183769C7"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[1.97, 3.54]</w:t>
            </w:r>
          </w:p>
        </w:tc>
      </w:tr>
      <w:tr w:rsidR="00250867" w:rsidRPr="00B653BA" w14:paraId="0AEAA959" w14:textId="77777777" w:rsidTr="00D06CBC">
        <w:trPr>
          <w:trHeight w:val="397"/>
        </w:trPr>
        <w:tc>
          <w:tcPr>
            <w:tcW w:w="1418" w:type="dxa"/>
            <w:vAlign w:val="center"/>
          </w:tcPr>
          <w:p w14:paraId="10A56819" w14:textId="77777777" w:rsidR="00250867" w:rsidRPr="00C25452" w:rsidRDefault="00250867" w:rsidP="00D06CBC">
            <w:pPr>
              <w:rPr>
                <w:rFonts w:asciiTheme="majorBidi" w:hAnsiTheme="majorBidi" w:cstheme="majorBidi"/>
                <w:lang w:val="en-US"/>
              </w:rPr>
            </w:pPr>
            <w:r w:rsidRPr="00C25452">
              <w:rPr>
                <w:rFonts w:asciiTheme="majorBidi" w:hAnsiTheme="majorBidi" w:cstheme="majorBidi"/>
                <w:b/>
                <w:bCs/>
                <w:lang w:val="en-US"/>
              </w:rPr>
              <w:t>PSNR</w:t>
            </w:r>
          </w:p>
        </w:tc>
        <w:tc>
          <w:tcPr>
            <w:tcW w:w="1559" w:type="dxa"/>
            <w:vAlign w:val="center"/>
          </w:tcPr>
          <w:p w14:paraId="34974101"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[35.43, 39.90]</w:t>
            </w:r>
          </w:p>
        </w:tc>
        <w:tc>
          <w:tcPr>
            <w:tcW w:w="1560" w:type="dxa"/>
            <w:vAlign w:val="center"/>
          </w:tcPr>
          <w:p w14:paraId="29A58680"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[30.32, 34.18]</w:t>
            </w:r>
          </w:p>
        </w:tc>
        <w:tc>
          <w:tcPr>
            <w:tcW w:w="1559" w:type="dxa"/>
            <w:vAlign w:val="center"/>
          </w:tcPr>
          <w:p w14:paraId="4E25ACBF"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[37.62, 37.85]</w:t>
            </w:r>
          </w:p>
        </w:tc>
        <w:tc>
          <w:tcPr>
            <w:tcW w:w="1559" w:type="dxa"/>
            <w:vAlign w:val="center"/>
          </w:tcPr>
          <w:p w14:paraId="166109D5"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32.97 to 33.09</w:t>
            </w:r>
          </w:p>
        </w:tc>
        <w:tc>
          <w:tcPr>
            <w:tcW w:w="1918" w:type="dxa"/>
            <w:gridSpan w:val="2"/>
            <w:vAlign w:val="center"/>
          </w:tcPr>
          <w:p w14:paraId="23C3002E"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[33.23, 36.48]</w:t>
            </w:r>
          </w:p>
        </w:tc>
      </w:tr>
      <w:tr w:rsidR="00250867" w:rsidRPr="00B653BA" w14:paraId="112E089C" w14:textId="77777777" w:rsidTr="00D06CBC">
        <w:trPr>
          <w:trHeight w:val="397"/>
        </w:trPr>
        <w:tc>
          <w:tcPr>
            <w:tcW w:w="1418" w:type="dxa"/>
            <w:vAlign w:val="center"/>
          </w:tcPr>
          <w:p w14:paraId="676F7D7E" w14:textId="77777777" w:rsidR="00250867" w:rsidRPr="00C25452" w:rsidRDefault="00250867" w:rsidP="00D06CBC">
            <w:pPr>
              <w:rPr>
                <w:rFonts w:asciiTheme="majorBidi" w:hAnsiTheme="majorBidi" w:cstheme="majorBidi"/>
                <w:b/>
                <w:bCs/>
                <w:lang w:val="en-US"/>
              </w:rPr>
            </w:pPr>
            <w:r w:rsidRPr="00C25452">
              <w:rPr>
                <w:rFonts w:asciiTheme="majorBidi" w:hAnsiTheme="majorBidi" w:cstheme="majorBidi"/>
                <w:b/>
                <w:bCs/>
                <w:lang w:val="en-US"/>
              </w:rPr>
              <w:t>SSIM</w:t>
            </w:r>
          </w:p>
        </w:tc>
        <w:tc>
          <w:tcPr>
            <w:tcW w:w="1559" w:type="dxa"/>
            <w:vAlign w:val="center"/>
          </w:tcPr>
          <w:p w14:paraId="3B2E3386"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[0.90, 0.96]</w:t>
            </w:r>
          </w:p>
        </w:tc>
        <w:tc>
          <w:tcPr>
            <w:tcW w:w="1560" w:type="dxa"/>
            <w:vAlign w:val="center"/>
          </w:tcPr>
          <w:p w14:paraId="767B72F8"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[0.87, 0.91]</w:t>
            </w:r>
          </w:p>
        </w:tc>
        <w:tc>
          <w:tcPr>
            <w:tcW w:w="1559" w:type="dxa"/>
            <w:vAlign w:val="center"/>
          </w:tcPr>
          <w:p w14:paraId="78F68562"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0.68 to 0.91</w:t>
            </w:r>
          </w:p>
        </w:tc>
        <w:tc>
          <w:tcPr>
            <w:tcW w:w="1559" w:type="dxa"/>
            <w:vAlign w:val="center"/>
          </w:tcPr>
          <w:p w14:paraId="2467F305"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0.70 to 0.82</w:t>
            </w:r>
          </w:p>
        </w:tc>
        <w:tc>
          <w:tcPr>
            <w:tcW w:w="1918" w:type="dxa"/>
            <w:gridSpan w:val="2"/>
            <w:vAlign w:val="center"/>
          </w:tcPr>
          <w:p w14:paraId="42E2C861"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[0.81, 0.87]</w:t>
            </w:r>
          </w:p>
        </w:tc>
      </w:tr>
      <w:tr w:rsidR="00250867" w:rsidRPr="00B653BA" w14:paraId="42015D2F" w14:textId="77777777" w:rsidTr="00D06CBC">
        <w:trPr>
          <w:trHeight w:val="397"/>
        </w:trPr>
        <w:tc>
          <w:tcPr>
            <w:tcW w:w="9573" w:type="dxa"/>
            <w:gridSpan w:val="7"/>
            <w:vAlign w:val="center"/>
          </w:tcPr>
          <w:p w14:paraId="2E0CF435" w14:textId="402B5112" w:rsidR="00250867" w:rsidRPr="00B83AEA" w:rsidRDefault="00250867" w:rsidP="00D06CBC">
            <w:pPr>
              <w:rPr>
                <w:rFonts w:asciiTheme="majorBidi" w:hAnsiTheme="majorBidi" w:cstheme="majorBidi"/>
                <w:sz w:val="20"/>
                <w:szCs w:val="20"/>
                <w:lang w:val="en-US"/>
              </w:rPr>
            </w:pPr>
            <w:r w:rsidRPr="00B83AEA">
              <w:rPr>
                <w:rFonts w:asciiTheme="majorBidi" w:hAnsiTheme="majorBidi" w:cstheme="majorBidi"/>
                <w:lang w:val="en-US"/>
              </w:rPr>
              <w:t>Column “Cent</w:t>
            </w:r>
            <w:r w:rsidR="009239C2" w:rsidRPr="00B83AEA">
              <w:rPr>
                <w:rFonts w:asciiTheme="majorBidi" w:hAnsiTheme="majorBidi" w:cstheme="majorBidi"/>
                <w:lang w:val="en-US"/>
              </w:rPr>
              <w:t>er</w:t>
            </w:r>
            <w:r w:rsidRPr="00B83AEA">
              <w:rPr>
                <w:rFonts w:asciiTheme="majorBidi" w:hAnsiTheme="majorBidi" w:cstheme="majorBidi"/>
                <w:lang w:val="en-US"/>
              </w:rPr>
              <w:t xml:space="preserve"> 1-4” represents the results of testing on the whole test set when training is performed on cent</w:t>
            </w:r>
            <w:r w:rsidR="009239C2" w:rsidRPr="00B83AEA">
              <w:rPr>
                <w:rFonts w:asciiTheme="majorBidi" w:hAnsiTheme="majorBidi" w:cstheme="majorBidi"/>
                <w:lang w:val="en-US"/>
              </w:rPr>
              <w:t>er</w:t>
            </w:r>
            <w:r w:rsidRPr="00B83AEA">
              <w:rPr>
                <w:rFonts w:asciiTheme="majorBidi" w:hAnsiTheme="majorBidi" w:cstheme="majorBidi"/>
                <w:lang w:val="en-US"/>
              </w:rPr>
              <w:t xml:space="preserve"> 1 to 4 data set. “Cent</w:t>
            </w:r>
            <w:r w:rsidR="009239C2" w:rsidRPr="00B83AEA">
              <w:rPr>
                <w:rFonts w:asciiTheme="majorBidi" w:hAnsiTheme="majorBidi" w:cstheme="majorBidi"/>
                <w:lang w:val="en-US"/>
              </w:rPr>
              <w:t>er</w:t>
            </w:r>
            <w:r w:rsidRPr="00B83AEA">
              <w:rPr>
                <w:rFonts w:asciiTheme="majorBidi" w:hAnsiTheme="majorBidi" w:cstheme="majorBidi"/>
                <w:lang w:val="en-US"/>
              </w:rPr>
              <w:t xml:space="preserve"> 5” represents as external cent</w:t>
            </w:r>
            <w:r w:rsidR="009239C2" w:rsidRPr="00B83AEA">
              <w:rPr>
                <w:rFonts w:asciiTheme="majorBidi" w:hAnsiTheme="majorBidi" w:cstheme="majorBidi"/>
                <w:lang w:val="en-US"/>
              </w:rPr>
              <w:t>er</w:t>
            </w:r>
            <w:r w:rsidRPr="00B83AEA">
              <w:rPr>
                <w:rFonts w:asciiTheme="majorBidi" w:hAnsiTheme="majorBidi" w:cstheme="majorBidi"/>
                <w:lang w:val="en-US"/>
              </w:rPr>
              <w:t xml:space="preserve"> with same radiotracer and Cent</w:t>
            </w:r>
            <w:r w:rsidR="009239C2" w:rsidRPr="00B83AEA">
              <w:rPr>
                <w:rFonts w:asciiTheme="majorBidi" w:hAnsiTheme="majorBidi" w:cstheme="majorBidi"/>
                <w:lang w:val="en-US"/>
              </w:rPr>
              <w:t>er</w:t>
            </w:r>
            <w:r w:rsidRPr="00B83AEA">
              <w:rPr>
                <w:rFonts w:asciiTheme="majorBidi" w:hAnsiTheme="majorBidi" w:cstheme="majorBidi"/>
                <w:lang w:val="en-US"/>
              </w:rPr>
              <w:t xml:space="preserve"> 6 &amp; 7 test sets represent the results of tuned models, in which training and testing are performed for different radiotracer (whole 20% of the clean dataset).</w:t>
            </w:r>
          </w:p>
        </w:tc>
      </w:tr>
    </w:tbl>
    <w:p w14:paraId="688DB5E2" w14:textId="6E3B7B2B" w:rsidR="00250867" w:rsidRPr="00C25452" w:rsidRDefault="00250867" w:rsidP="00D804A5">
      <w:pPr>
        <w:rPr>
          <w:rFonts w:asciiTheme="majorBidi" w:hAnsiTheme="majorBidi" w:cstheme="majorBidi"/>
          <w:lang w:val="en-US"/>
        </w:rPr>
      </w:pPr>
    </w:p>
    <w:sectPr w:rsidR="00250867" w:rsidRPr="00C25452" w:rsidSect="00230BE0">
      <w:headerReference w:type="even" r:id="rId113"/>
      <w:headerReference w:type="default" r:id="rId114"/>
      <w:footerReference w:type="even" r:id="rId115"/>
      <w:footerReference w:type="default" r:id="rId116"/>
      <w:headerReference w:type="first" r:id="rId117"/>
      <w:footerReference w:type="first" r:id="rId118"/>
      <w:pgSz w:w="11906" w:h="16838"/>
      <w:pgMar w:top="1276" w:right="1440" w:bottom="1440" w:left="1440" w:header="680" w:footer="624"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8" w:author="Shirilord, Isaac (ARTORG)" w:date="2024-05-29T13:19:00Z" w:initials="IS">
    <w:p w14:paraId="62F546B1" w14:textId="77777777" w:rsidR="00F67590" w:rsidRDefault="00F67590" w:rsidP="00F67590">
      <w:pPr>
        <w:pStyle w:val="CommentText"/>
        <w:jc w:val="left"/>
      </w:pPr>
      <w:r>
        <w:rPr>
          <w:rStyle w:val="CommentReference"/>
        </w:rPr>
        <w:annotationRef/>
      </w:r>
      <w:r>
        <w:t>Its mission based not mr</w:t>
      </w:r>
    </w:p>
  </w:comment>
  <w:comment w:id="34" w:author="Shirilord, Isaac (ARTORG)" w:date="2024-05-29T13:23:00Z" w:initials="IS">
    <w:p w14:paraId="48B3E411" w14:textId="77777777" w:rsidR="00F67590" w:rsidRDefault="00F67590" w:rsidP="00F67590">
      <w:pPr>
        <w:pStyle w:val="CommentText"/>
        <w:jc w:val="left"/>
      </w:pPr>
      <w:r>
        <w:rPr>
          <w:rStyle w:val="CommentReference"/>
        </w:rPr>
        <w:annotationRef/>
      </w:r>
      <w:r>
        <w:t>Rephrase it, I’m not sure what you want to say here ...</w:t>
      </w:r>
    </w:p>
  </w:comment>
  <w:comment w:id="44" w:author="Shirilord, Isaac (ARTORG)" w:date="2024-05-29T13:24:00Z" w:initials="IS">
    <w:p w14:paraId="220FB829" w14:textId="77777777" w:rsidR="00F67590" w:rsidRDefault="00F67590" w:rsidP="00F67590">
      <w:pPr>
        <w:pStyle w:val="CommentText"/>
        <w:jc w:val="left"/>
      </w:pPr>
      <w:r>
        <w:rPr>
          <w:rStyle w:val="CommentReference"/>
        </w:rPr>
        <w:annotationRef/>
      </w:r>
      <w:r>
        <w:t xml:space="preserve">These are the terms from GPT; you should rephrase them </w:t>
      </w:r>
    </w:p>
  </w:comment>
  <w:comment w:id="45" w:author="Samane Shahpouri" w:date="2024-06-04T15:10:00Z" w:initials="SS">
    <w:p w14:paraId="28F13BD4" w14:textId="77777777" w:rsidR="0025561A" w:rsidRDefault="0025561A" w:rsidP="0025561A">
      <w:pPr>
        <w:pStyle w:val="CommentText"/>
        <w:jc w:val="left"/>
      </w:pPr>
      <w:r>
        <w:rPr>
          <w:rStyle w:val="CommentReference"/>
        </w:rPr>
        <w:annotationRef/>
      </w:r>
      <w:r>
        <w:t>Is that okay now? I am trying hard to make boundaries between cheating with AI and use it as a tool for improving my writing level and correcting grammatic mistakes.</w:t>
      </w:r>
    </w:p>
  </w:comment>
  <w:comment w:id="51" w:author="Shirilord, Isaac (ARTORG)" w:date="2024-05-29T13:27:00Z" w:initials="IS">
    <w:p w14:paraId="0939F9B9" w14:textId="3E6F2FD8" w:rsidR="00F67590" w:rsidRDefault="00F67590" w:rsidP="00F67590">
      <w:pPr>
        <w:pStyle w:val="CommentText"/>
        <w:jc w:val="left"/>
      </w:pPr>
      <w:r>
        <w:rPr>
          <w:rStyle w:val="CommentReference"/>
        </w:rPr>
        <w:annotationRef/>
      </w:r>
      <w:r>
        <w:t>References</w:t>
      </w:r>
    </w:p>
  </w:comment>
  <w:comment w:id="56" w:author="Shirilord, Isaac (ARTORG)" w:date="2024-05-29T13:42:00Z" w:initials="IS">
    <w:p w14:paraId="311C3D3F" w14:textId="77777777" w:rsidR="00A624F5" w:rsidRDefault="00A624F5" w:rsidP="00A624F5">
      <w:pPr>
        <w:pStyle w:val="CommentText"/>
        <w:jc w:val="left"/>
      </w:pPr>
      <w:r>
        <w:rPr>
          <w:rStyle w:val="CommentReference"/>
        </w:rPr>
        <w:annotationRef/>
      </w:r>
      <w:r>
        <w:t>Refer to the original paper in CNM.</w:t>
      </w:r>
    </w:p>
  </w:comment>
  <w:comment w:id="57" w:author="Samane Shahpouri" w:date="2024-06-04T20:54:00Z" w:initials="SS">
    <w:p w14:paraId="2FCEAB4D" w14:textId="77777777" w:rsidR="00B12C7D" w:rsidRDefault="00B12C7D" w:rsidP="00B12C7D">
      <w:pPr>
        <w:pStyle w:val="CommentText"/>
        <w:jc w:val="left"/>
      </w:pPr>
      <w:r>
        <w:rPr>
          <w:rStyle w:val="CommentReference"/>
        </w:rPr>
        <w:annotationRef/>
      </w:r>
      <w:r>
        <w:t xml:space="preserve">Do you mean this? </w:t>
      </w:r>
      <w:r>
        <w:br/>
      </w:r>
      <w:r>
        <w:rPr>
          <w:b/>
          <w:bCs/>
          <w:color w:val="2E2E2E"/>
          <w:highlight w:val="white"/>
        </w:rPr>
        <w:t>Artificial Intelligence-Driven Single-Shot PET Image Artifact Detection and Disentanglement: Toward Routine Clinical Image Quality Assurance</w:t>
      </w:r>
      <w:r>
        <w:rPr>
          <w:color w:val="505050"/>
          <w:highlight w:val="white"/>
        </w:rPr>
        <w:t>Shiri I, Salimi Y, […]</w:t>
      </w:r>
    </w:p>
    <w:p w14:paraId="0CBA7980" w14:textId="77777777" w:rsidR="00B12C7D" w:rsidRDefault="00B12C7D" w:rsidP="00B12C7D">
      <w:pPr>
        <w:pStyle w:val="CommentText"/>
        <w:jc w:val="left"/>
      </w:pPr>
      <w:r>
        <w:rPr>
          <w:color w:val="505050"/>
          <w:highlight w:val="white"/>
        </w:rPr>
        <w:t> Zaidi H</w:t>
      </w:r>
      <w:r>
        <w:rPr>
          <w:i/>
          <w:iCs/>
          <w:color w:val="505050"/>
          <w:highlight w:val="white"/>
        </w:rPr>
        <w:t>Clinical nuclear medicine (2023) 48(12)</w:t>
      </w:r>
      <w:r>
        <w:t xml:space="preserve"> </w:t>
      </w:r>
    </w:p>
  </w:comment>
  <w:comment w:id="100" w:author="Shirilord, Isaac (ARTORG)" w:date="2024-05-29T14:00:00Z" w:initials="IS">
    <w:p w14:paraId="6BDC51A2" w14:textId="42C7880C" w:rsidR="00B97E0A" w:rsidRDefault="00B97E0A" w:rsidP="00B97E0A">
      <w:pPr>
        <w:pStyle w:val="CommentText"/>
        <w:jc w:val="left"/>
      </w:pPr>
      <w:r>
        <w:rPr>
          <w:rStyle w:val="CommentReference"/>
        </w:rPr>
        <w:annotationRef/>
      </w:r>
      <w:r>
        <w:t>Use two decimal number for all numbers.</w:t>
      </w:r>
    </w:p>
  </w:comment>
  <w:comment w:id="101" w:author="Shirilord, Isaac (ARTORG)" w:date="2024-05-29T14:23:00Z" w:initials="IS">
    <w:p w14:paraId="5241C641" w14:textId="77777777" w:rsidR="00F60CFC" w:rsidRDefault="00F60CFC" w:rsidP="00F60CFC">
      <w:pPr>
        <w:pStyle w:val="CommentText"/>
        <w:jc w:val="left"/>
      </w:pPr>
      <w:r>
        <w:rPr>
          <w:rStyle w:val="CommentReference"/>
        </w:rPr>
        <w:annotationRef/>
      </w:r>
      <w:r>
        <w:t>Don’t use the awkward word.</w:t>
      </w:r>
    </w:p>
  </w:comment>
  <w:comment w:id="106" w:author="Shirilord, Isaac (ARTORG)" w:date="2024-05-29T14:24:00Z" w:initials="IS">
    <w:p w14:paraId="45CEE4F0" w14:textId="77777777" w:rsidR="00F60CFC" w:rsidRDefault="00F60CFC" w:rsidP="00F60CFC">
      <w:pPr>
        <w:pStyle w:val="CommentText"/>
        <w:jc w:val="left"/>
      </w:pPr>
      <w:r>
        <w:rPr>
          <w:rStyle w:val="CommentReference"/>
        </w:rPr>
        <w:annotationRef/>
      </w:r>
      <w:r>
        <w:t xml:space="preserve">Same. </w:t>
      </w:r>
    </w:p>
  </w:comment>
  <w:comment w:id="115" w:author="Shirilord, Isaac (ARTORG)" w:date="2024-05-29T14:27:00Z" w:initials="IS">
    <w:p w14:paraId="735A25DE" w14:textId="77777777" w:rsidR="00862BC2" w:rsidRDefault="00862BC2" w:rsidP="00862BC2">
      <w:pPr>
        <w:pStyle w:val="CommentText"/>
        <w:jc w:val="left"/>
      </w:pPr>
      <w:r>
        <w:rPr>
          <w:rStyle w:val="CommentReference"/>
        </w:rPr>
        <w:annotationRef/>
      </w:r>
      <w:r>
        <w:t>?</w:t>
      </w:r>
    </w:p>
  </w:comment>
  <w:comment w:id="119" w:author="Shirilord, Isaac (ARTORG)" w:date="2024-05-29T14:27:00Z" w:initials="IS">
    <w:p w14:paraId="7A9415A8" w14:textId="77777777" w:rsidR="00BE5420" w:rsidRDefault="00BE5420" w:rsidP="00BE5420">
      <w:pPr>
        <w:pStyle w:val="CommentText"/>
        <w:jc w:val="left"/>
      </w:pPr>
      <w:r>
        <w:rPr>
          <w:rStyle w:val="CommentReference"/>
        </w:rPr>
        <w:annotationRef/>
      </w:r>
      <w:r>
        <w:t>R2?</w:t>
      </w:r>
    </w:p>
  </w:comment>
  <w:comment w:id="133" w:author="Shirilord, Isaac (ARTORG)" w:date="2024-05-29T14:30:00Z" w:initials="IS">
    <w:p w14:paraId="639A1EE7" w14:textId="77777777" w:rsidR="00F94641" w:rsidRDefault="00F94641" w:rsidP="00F94641">
      <w:pPr>
        <w:pStyle w:val="CommentText"/>
        <w:jc w:val="left"/>
      </w:pPr>
      <w:r>
        <w:rPr>
          <w:rStyle w:val="CommentReference"/>
        </w:rPr>
        <w:annotationRef/>
      </w:r>
      <w:r>
        <w:t>What do you mean by calibrated?</w:t>
      </w:r>
      <w:r>
        <w:br/>
        <w:t>Choose the right word, even with AI assistant tools. Be careful. They call it the word torturing, which is not acceptable.</w:t>
      </w:r>
    </w:p>
  </w:comment>
  <w:comment w:id="134" w:author="Samane Shahpouri" w:date="2024-06-05T07:12:00Z" w:initials="SS">
    <w:p w14:paraId="66F48F64" w14:textId="77777777" w:rsidR="000C7DAA" w:rsidRDefault="000C7DAA" w:rsidP="000C7DAA">
      <w:pPr>
        <w:pStyle w:val="CommentText"/>
        <w:jc w:val="left"/>
      </w:pPr>
      <w:r>
        <w:rPr>
          <w:rStyle w:val="CommentReference"/>
        </w:rPr>
        <w:annotationRef/>
      </w:r>
      <w:r>
        <w:t>I meant high slope is because of existance of many hight values in ADCM model prediction wich are meaningless in clinic. For example I have even 1000 between them. But I do not how to say it correctly.</w:t>
      </w:r>
    </w:p>
  </w:comment>
  <w:comment w:id="149" w:author="Shirilord, Isaac (ARTORG)" w:date="2024-05-29T14:33:00Z" w:initials="IS">
    <w:p w14:paraId="6E01407E" w14:textId="62353ED6" w:rsidR="002402A0" w:rsidRDefault="002402A0" w:rsidP="002402A0">
      <w:pPr>
        <w:pStyle w:val="CommentText"/>
        <w:jc w:val="left"/>
      </w:pPr>
      <w:r>
        <w:rPr>
          <w:rStyle w:val="CommentReference"/>
        </w:rPr>
        <w:annotationRef/>
      </w:r>
      <w:r>
        <w:t>AI generated.</w:t>
      </w:r>
    </w:p>
  </w:comment>
  <w:comment w:id="150" w:author="Shirilord, Isaac (ARTORG)" w:date="2024-05-29T14:33:00Z" w:initials="IS">
    <w:p w14:paraId="27D0245D" w14:textId="77777777" w:rsidR="002402A0" w:rsidRDefault="002402A0" w:rsidP="002402A0">
      <w:pPr>
        <w:pStyle w:val="CommentText"/>
        <w:jc w:val="left"/>
      </w:pPr>
      <w:r>
        <w:rPr>
          <w:rStyle w:val="CommentReference"/>
        </w:rPr>
        <w:annotationRef/>
      </w:r>
      <w:r>
        <w:t>Change it.</w:t>
      </w:r>
    </w:p>
  </w:comment>
  <w:comment w:id="167" w:author="Shirilord, Isaac (ARTORG)" w:date="2024-05-29T14:38:00Z" w:initials="IS">
    <w:p w14:paraId="30269E84" w14:textId="77777777" w:rsidR="00364F64" w:rsidRDefault="00364F64" w:rsidP="00364F64">
      <w:pPr>
        <w:pStyle w:val="CommentText"/>
        <w:jc w:val="left"/>
      </w:pPr>
      <w:r>
        <w:rPr>
          <w:rStyle w:val="CommentReference"/>
        </w:rPr>
        <w:annotationRef/>
      </w:r>
      <w:r>
        <w:t>Rephrase it , and it is AI generated ...</w:t>
      </w:r>
    </w:p>
  </w:comment>
  <w:comment w:id="192" w:author="Shirilord, Isaac (ARTORG)" w:date="2024-05-29T14:45:00Z" w:initials="IS">
    <w:p w14:paraId="4F9B9A10" w14:textId="77777777" w:rsidR="00970A08" w:rsidRDefault="00970A08" w:rsidP="00970A08">
      <w:pPr>
        <w:pStyle w:val="CommentText"/>
        <w:jc w:val="left"/>
      </w:pPr>
      <w:r>
        <w:rPr>
          <w:rStyle w:val="CommentReference"/>
        </w:rPr>
        <w:annotationRef/>
      </w:r>
      <w:r>
        <w:t>In the discussion, each sentence which is referring to other studies should have references. Add references.</w:t>
      </w:r>
    </w:p>
  </w:comment>
  <w:comment w:id="247" w:author="Shirilord, Isaac (ARTORG)" w:date="2024-05-29T14:45:00Z" w:initials="IS">
    <w:p w14:paraId="4A0D22BF" w14:textId="77777777" w:rsidR="00970A08" w:rsidRDefault="00970A08" w:rsidP="00970A08">
      <w:pPr>
        <w:pStyle w:val="CommentText"/>
        <w:jc w:val="left"/>
      </w:pPr>
      <w:r>
        <w:rPr>
          <w:rStyle w:val="CommentReference"/>
        </w:rPr>
        <w:annotationRef/>
      </w:r>
      <w:r>
        <w:t>Eighter use the full term or abbreviation. Correct it across the whole thesis.</w:t>
      </w:r>
    </w:p>
  </w:comment>
  <w:comment w:id="262" w:author="Shirilord, Isaac (ARTORG)" w:date="2024-05-29T14:46:00Z" w:initials="IS">
    <w:p w14:paraId="4DF9D26C" w14:textId="77777777" w:rsidR="00970A08" w:rsidRDefault="00970A08" w:rsidP="00970A08">
      <w:pPr>
        <w:pStyle w:val="CommentText"/>
        <w:jc w:val="left"/>
      </w:pPr>
      <w:r>
        <w:rPr>
          <w:rStyle w:val="CommentReference"/>
        </w:rPr>
        <w:annotationRef/>
      </w:r>
      <w:r>
        <w:t>Change it.</w:t>
      </w:r>
    </w:p>
  </w:comment>
  <w:comment w:id="305" w:author="Shirilord, Isaac (ARTORG)" w:date="2024-05-29T17:34:00Z" w:initials="IS">
    <w:p w14:paraId="224E4856" w14:textId="77777777" w:rsidR="00B653BA" w:rsidRDefault="00B653BA" w:rsidP="00B653BA">
      <w:pPr>
        <w:pStyle w:val="CommentText"/>
        <w:jc w:val="left"/>
      </w:pPr>
      <w:r>
        <w:rPr>
          <w:rStyle w:val="CommentReference"/>
        </w:rPr>
        <w:annotationRef/>
      </w:r>
      <w:r>
        <w:t>?</w:t>
      </w:r>
    </w:p>
  </w:comment>
  <w:comment w:id="317" w:author="Shirilord, Isaac (ARTORG)" w:date="2024-05-29T17:35:00Z" w:initials="IS">
    <w:p w14:paraId="1E07E299" w14:textId="77777777" w:rsidR="00B653BA" w:rsidRDefault="00B653BA" w:rsidP="00B653BA">
      <w:pPr>
        <w:pStyle w:val="CommentText"/>
        <w:jc w:val="left"/>
      </w:pPr>
      <w:r>
        <w:rPr>
          <w:rStyle w:val="CommentReference"/>
        </w:rPr>
        <w:annotationRef/>
      </w:r>
      <w:r>
        <w:t>Try not to use this term as it’s from GPT.</w:t>
      </w:r>
    </w:p>
  </w:comment>
  <w:comment w:id="392" w:author="Shirilord, Isaac (ARTORG)" w:date="2024-05-29T17:40:00Z" w:initials="IS">
    <w:p w14:paraId="77AE2FF6" w14:textId="77777777" w:rsidR="00732A46" w:rsidRDefault="00732A46" w:rsidP="00732A46">
      <w:pPr>
        <w:pStyle w:val="CommentText"/>
        <w:jc w:val="left"/>
      </w:pPr>
      <w:r>
        <w:rPr>
          <w:rStyle w:val="CommentReference"/>
        </w:rPr>
        <w:annotationRef/>
      </w:r>
      <w:r>
        <w:t>The supplemental table should be numbered from 1.</w:t>
      </w:r>
    </w:p>
  </w:comment>
  <w:comment w:id="611" w:author="Shirilord, Isaac (ARTORG)" w:date="2024-05-29T17:40:00Z" w:initials="IS">
    <w:p w14:paraId="0A2E507B" w14:textId="77777777" w:rsidR="009A0FB7" w:rsidRDefault="009A0FB7" w:rsidP="009A0FB7">
      <w:pPr>
        <w:pStyle w:val="CommentText"/>
        <w:jc w:val="left"/>
      </w:pPr>
      <w:r>
        <w:rPr>
          <w:rStyle w:val="CommentReference"/>
        </w:rPr>
        <w:annotationRef/>
      </w:r>
      <w:r>
        <w:t>Rotate the CT images</w:t>
      </w:r>
    </w:p>
  </w:comment>
  <w:comment w:id="623" w:author="Shirilord, Isaac (ARTORG)" w:date="2024-05-29T17:41:00Z" w:initials="IS">
    <w:p w14:paraId="49661D3E" w14:textId="77777777" w:rsidR="00732A46" w:rsidRDefault="00732A46" w:rsidP="00732A46">
      <w:pPr>
        <w:pStyle w:val="CommentText"/>
        <w:jc w:val="left"/>
      </w:pPr>
      <w:r>
        <w:rPr>
          <w:rStyle w:val="CommentReference"/>
        </w:rPr>
        <w:annotationRef/>
      </w:r>
      <w:r>
        <w:t>Use the same wording across the thesis.</w:t>
      </w:r>
    </w:p>
  </w:comment>
  <w:comment w:id="643" w:author="Shirilord, Isaac (ARTORG)" w:date="2024-05-29T17:41:00Z" w:initials="IS">
    <w:p w14:paraId="15D0B685" w14:textId="77777777" w:rsidR="00B375AC" w:rsidRDefault="00B375AC" w:rsidP="00B375AC">
      <w:pPr>
        <w:pStyle w:val="CommentText"/>
        <w:jc w:val="left"/>
      </w:pPr>
      <w:r>
        <w:rPr>
          <w:rStyle w:val="CommentReference"/>
        </w:rPr>
        <w:annotationRef/>
      </w:r>
      <w:r>
        <w:t>Rotate figures.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2F546B1" w15:done="0"/>
  <w15:commentEx w15:paraId="48B3E411" w15:done="0"/>
  <w15:commentEx w15:paraId="220FB829" w15:done="0"/>
  <w15:commentEx w15:paraId="28F13BD4" w15:paraIdParent="220FB829" w15:done="0"/>
  <w15:commentEx w15:paraId="0939F9B9" w15:done="1"/>
  <w15:commentEx w15:paraId="311C3D3F" w15:done="0"/>
  <w15:commentEx w15:paraId="0CBA7980" w15:paraIdParent="311C3D3F" w15:done="0"/>
  <w15:commentEx w15:paraId="6BDC51A2" w15:done="0"/>
  <w15:commentEx w15:paraId="5241C641" w15:done="0"/>
  <w15:commentEx w15:paraId="45CEE4F0" w15:done="0"/>
  <w15:commentEx w15:paraId="735A25DE" w15:done="0"/>
  <w15:commentEx w15:paraId="7A9415A8" w15:done="0"/>
  <w15:commentEx w15:paraId="639A1EE7" w15:done="0"/>
  <w15:commentEx w15:paraId="66F48F64" w15:paraIdParent="639A1EE7" w15:done="0"/>
  <w15:commentEx w15:paraId="6E01407E" w15:done="0"/>
  <w15:commentEx w15:paraId="27D0245D" w15:paraIdParent="6E01407E" w15:done="0"/>
  <w15:commentEx w15:paraId="30269E84" w15:done="0"/>
  <w15:commentEx w15:paraId="4F9B9A10" w15:done="0"/>
  <w15:commentEx w15:paraId="4A0D22BF" w15:done="0"/>
  <w15:commentEx w15:paraId="4DF9D26C" w15:done="0"/>
  <w15:commentEx w15:paraId="224E4856" w15:done="0"/>
  <w15:commentEx w15:paraId="1E07E299" w15:done="0"/>
  <w15:commentEx w15:paraId="77AE2FF6" w15:done="0"/>
  <w15:commentEx w15:paraId="0A2E507B" w15:done="0"/>
  <w15:commentEx w15:paraId="49661D3E" w15:done="0"/>
  <w15:commentEx w15:paraId="15D0B68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A9EE4B6" w16cex:dateUtc="2024-05-29T11:19:00Z">
    <w16cex:extLst>
      <w16:ext w16:uri="{CE6994B0-6A32-4C9F-8C6B-6E91EDA988CE}">
        <cr:reactions xmlns:cr="http://schemas.microsoft.com/office/comments/2020/reactions">
          <cr:reaction reactionType="1">
            <cr:reactionInfo dateUtc="2024-06-04T17:10:15Z">
              <cr:user userId="8c454be789c61bd2" userProvider="Windows Live" userName="Samane Shahpouri"/>
            </cr:reactionInfo>
          </cr:reaction>
        </cr:reactions>
      </w16:ext>
    </w16cex:extLst>
  </w16cex:commentExtensible>
  <w16cex:commentExtensible w16cex:durableId="23ACF6D7" w16cex:dateUtc="2024-05-29T11:23:00Z">
    <w16cex:extLst>
      <w16:ext w16:uri="{CE6994B0-6A32-4C9F-8C6B-6E91EDA988CE}">
        <cr:reactions xmlns:cr="http://schemas.microsoft.com/office/comments/2020/reactions">
          <cr:reaction reactionType="1">
            <cr:reactionInfo dateUtc="2024-06-04T17:10:12Z">
              <cr:user userId="8c454be789c61bd2" userProvider="Windows Live" userName="Samane Shahpouri"/>
            </cr:reactionInfo>
          </cr:reaction>
        </cr:reactions>
      </w16:ext>
    </w16cex:extLst>
  </w16cex:commentExtensible>
  <w16cex:commentExtensible w16cex:durableId="241A92AE" w16cex:dateUtc="2024-05-29T11:24:00Z"/>
  <w16cex:commentExtensible w16cex:durableId="2E5AD0C4" w16cex:dateUtc="2024-06-04T13:10:00Z"/>
  <w16cex:commentExtensible w16cex:durableId="44DD7D4B" w16cex:dateUtc="2024-05-29T11:27:00Z">
    <w16cex:extLst>
      <w16:ext w16:uri="{CE6994B0-6A32-4C9F-8C6B-6E91EDA988CE}">
        <cr:reactions xmlns:cr="http://schemas.microsoft.com/office/comments/2020/reactions">
          <cr:reaction reactionType="1">
            <cr:reactionInfo dateUtc="2024-06-04T18:51:49Z">
              <cr:user userId="8c454be789c61bd2" userProvider="Windows Live" userName="Samane Shahpouri"/>
            </cr:reactionInfo>
          </cr:reaction>
        </cr:reactions>
      </w16:ext>
    </w16cex:extLst>
  </w16cex:commentExtensible>
  <w16cex:commentExtensible w16cex:durableId="31083E23" w16cex:dateUtc="2024-05-29T11:42:00Z"/>
  <w16cex:commentExtensible w16cex:durableId="65C35DC5" w16cex:dateUtc="2024-06-04T18:54:00Z"/>
  <w16cex:commentExtensible w16cex:durableId="2906DABC" w16cex:dateUtc="2024-05-29T12:00:00Z"/>
  <w16cex:commentExtensible w16cex:durableId="4A39CDB9" w16cex:dateUtc="2024-05-29T12:23:00Z"/>
  <w16cex:commentExtensible w16cex:durableId="2451EB85" w16cex:dateUtc="2024-05-29T12:24:00Z"/>
  <w16cex:commentExtensible w16cex:durableId="4CF5FF6D" w16cex:dateUtc="2024-05-29T12:27:00Z"/>
  <w16cex:commentExtensible w16cex:durableId="78715EA3" w16cex:dateUtc="2024-05-29T12:27:00Z"/>
  <w16cex:commentExtensible w16cex:durableId="2019CD8D" w16cex:dateUtc="2024-05-29T12:30:00Z"/>
  <w16cex:commentExtensible w16cex:durableId="15A21476" w16cex:dateUtc="2024-06-05T05:12:00Z"/>
  <w16cex:commentExtensible w16cex:durableId="3DB85B79" w16cex:dateUtc="2024-05-29T12:33:00Z"/>
  <w16cex:commentExtensible w16cex:durableId="33B1A7E8" w16cex:dateUtc="2024-05-29T12:33:00Z"/>
  <w16cex:commentExtensible w16cex:durableId="21CC4B72" w16cex:dateUtc="2024-05-29T12:38:00Z"/>
  <w16cex:commentExtensible w16cex:durableId="4D5D7D0A" w16cex:dateUtc="2024-05-29T12:45:00Z"/>
  <w16cex:commentExtensible w16cex:durableId="0CC2FE16" w16cex:dateUtc="2024-05-29T12:45:00Z"/>
  <w16cex:commentExtensible w16cex:durableId="19BF7E58" w16cex:dateUtc="2024-05-29T12:46:00Z"/>
  <w16cex:commentExtensible w16cex:durableId="708F078D" w16cex:dateUtc="2024-05-29T15:34:00Z"/>
  <w16cex:commentExtensible w16cex:durableId="75F01D9C" w16cex:dateUtc="2024-05-29T15:35:00Z"/>
  <w16cex:commentExtensible w16cex:durableId="5195CDE3" w16cex:dateUtc="2024-05-29T15:40:00Z">
    <w16cex:extLst>
      <w16:ext w16:uri="{CE6994B0-6A32-4C9F-8C6B-6E91EDA988CE}">
        <cr:reactions xmlns:cr="http://schemas.microsoft.com/office/comments/2020/reactions">
          <cr:reaction reactionType="1">
            <cr:reactionInfo dateUtc="2024-06-05T07:51:29Z">
              <cr:user userId="8c454be789c61bd2" userProvider="Windows Live" userName="Samane Shahpouri"/>
            </cr:reactionInfo>
          </cr:reaction>
        </cr:reactions>
      </w16:ext>
    </w16cex:extLst>
  </w16cex:commentExtensible>
  <w16cex:commentExtensible w16cex:durableId="14AB1D5A" w16cex:dateUtc="2024-05-29T15:40:00Z">
    <w16cex:extLst>
      <w16:ext w16:uri="{CE6994B0-6A32-4C9F-8C6B-6E91EDA988CE}">
        <cr:reactions xmlns:cr="http://schemas.microsoft.com/office/comments/2020/reactions">
          <cr:reaction reactionType="1">
            <cr:reactionInfo dateUtc="2024-06-05T07:51:23Z">
              <cr:user userId="8c454be789c61bd2" userProvider="Windows Live" userName="Samane Shahpouri"/>
            </cr:reactionInfo>
          </cr:reaction>
        </cr:reactions>
      </w16:ext>
    </w16cex:extLst>
  </w16cex:commentExtensible>
  <w16cex:commentExtensible w16cex:durableId="296A6395" w16cex:dateUtc="2024-05-29T15:41:00Z">
    <w16cex:extLst>
      <w16:ext w16:uri="{CE6994B0-6A32-4C9F-8C6B-6E91EDA988CE}">
        <cr:reactions xmlns:cr="http://schemas.microsoft.com/office/comments/2020/reactions">
          <cr:reaction reactionType="1">
            <cr:reactionInfo dateUtc="2024-06-05T07:51:06Z">
              <cr:user userId="8c454be789c61bd2" userProvider="Windows Live" userName="Samane Shahpouri"/>
            </cr:reactionInfo>
          </cr:reaction>
        </cr:reactions>
      </w16:ext>
    </w16cex:extLst>
  </w16cex:commentExtensible>
  <w16cex:commentExtensible w16cex:durableId="4C318D99" w16cex:dateUtc="2024-05-29T15: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2F546B1" w16cid:durableId="0A9EE4B6"/>
  <w16cid:commentId w16cid:paraId="48B3E411" w16cid:durableId="23ACF6D7"/>
  <w16cid:commentId w16cid:paraId="220FB829" w16cid:durableId="241A92AE"/>
  <w16cid:commentId w16cid:paraId="28F13BD4" w16cid:durableId="2E5AD0C4"/>
  <w16cid:commentId w16cid:paraId="0939F9B9" w16cid:durableId="44DD7D4B"/>
  <w16cid:commentId w16cid:paraId="311C3D3F" w16cid:durableId="31083E23"/>
  <w16cid:commentId w16cid:paraId="0CBA7980" w16cid:durableId="65C35DC5"/>
  <w16cid:commentId w16cid:paraId="6BDC51A2" w16cid:durableId="2906DABC"/>
  <w16cid:commentId w16cid:paraId="5241C641" w16cid:durableId="4A39CDB9"/>
  <w16cid:commentId w16cid:paraId="45CEE4F0" w16cid:durableId="2451EB85"/>
  <w16cid:commentId w16cid:paraId="735A25DE" w16cid:durableId="4CF5FF6D"/>
  <w16cid:commentId w16cid:paraId="7A9415A8" w16cid:durableId="78715EA3"/>
  <w16cid:commentId w16cid:paraId="639A1EE7" w16cid:durableId="2019CD8D"/>
  <w16cid:commentId w16cid:paraId="66F48F64" w16cid:durableId="15A21476"/>
  <w16cid:commentId w16cid:paraId="6E01407E" w16cid:durableId="3DB85B79"/>
  <w16cid:commentId w16cid:paraId="27D0245D" w16cid:durableId="33B1A7E8"/>
  <w16cid:commentId w16cid:paraId="30269E84" w16cid:durableId="21CC4B72"/>
  <w16cid:commentId w16cid:paraId="4F9B9A10" w16cid:durableId="4D5D7D0A"/>
  <w16cid:commentId w16cid:paraId="4A0D22BF" w16cid:durableId="0CC2FE16"/>
  <w16cid:commentId w16cid:paraId="4DF9D26C" w16cid:durableId="19BF7E58"/>
  <w16cid:commentId w16cid:paraId="224E4856" w16cid:durableId="708F078D"/>
  <w16cid:commentId w16cid:paraId="1E07E299" w16cid:durableId="75F01D9C"/>
  <w16cid:commentId w16cid:paraId="77AE2FF6" w16cid:durableId="5195CDE3"/>
  <w16cid:commentId w16cid:paraId="0A2E507B" w16cid:durableId="14AB1D5A"/>
  <w16cid:commentId w16cid:paraId="49661D3E" w16cid:durableId="296A6395"/>
  <w16cid:commentId w16cid:paraId="15D0B685" w16cid:durableId="4C318D9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8D288C" w14:textId="77777777" w:rsidR="00AA1790" w:rsidRDefault="00AA1790" w:rsidP="001E0755">
      <w:r>
        <w:separator/>
      </w:r>
    </w:p>
  </w:endnote>
  <w:endnote w:type="continuationSeparator" w:id="0">
    <w:p w14:paraId="4EA2C61A" w14:textId="77777777" w:rsidR="00AA1790" w:rsidRDefault="00AA1790" w:rsidP="001E07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5C2A86" w14:textId="77777777" w:rsidR="00013137" w:rsidRDefault="00013137" w:rsidP="001E075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67802554"/>
      <w:docPartObj>
        <w:docPartGallery w:val="Page Numbers (Bottom of Page)"/>
        <w:docPartUnique/>
      </w:docPartObj>
    </w:sdtPr>
    <w:sdtContent>
      <w:p w14:paraId="75C676A4" w14:textId="53421246" w:rsidR="00013137" w:rsidRDefault="004D1A9B" w:rsidP="001E0755">
        <w:pPr>
          <w:pStyle w:val="Footer"/>
        </w:pPr>
        <w:r>
          <w:rPr>
            <w:noProof/>
          </w:rPr>
          <mc:AlternateContent>
            <mc:Choice Requires="wps">
              <w:drawing>
                <wp:anchor distT="0" distB="0" distL="114300" distR="114300" simplePos="0" relativeHeight="251659264" behindDoc="0" locked="0" layoutInCell="1" allowOverlap="1" wp14:anchorId="46FAD254" wp14:editId="3D7C42BA">
                  <wp:simplePos x="0" y="0"/>
                  <wp:positionH relativeFrom="leftMargin">
                    <wp:align>center</wp:align>
                  </wp:positionH>
                  <wp:positionV relativeFrom="bottomMargin">
                    <wp:align>center</wp:align>
                  </wp:positionV>
                  <wp:extent cx="565785" cy="191770"/>
                  <wp:effectExtent l="0" t="0" r="0" b="0"/>
                  <wp:wrapNone/>
                  <wp:docPr id="462163777"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1F63CC31" w14:textId="77777777" w:rsidR="004D1A9B" w:rsidRDefault="004D1A9B">
                              <w:pPr>
                                <w:pBdr>
                                  <w:top w:val="single" w:sz="4" w:space="1" w:color="7F7F7F" w:themeColor="background1" w:themeShade="7F"/>
                                </w:pBdr>
                                <w:jc w:val="center"/>
                                <w:rPr>
                                  <w:color w:val="ED7D31" w:themeColor="accent2"/>
                                </w:rPr>
                              </w:pPr>
                              <w:r>
                                <w:fldChar w:fldCharType="begin"/>
                              </w:r>
                              <w:r>
                                <w:instrText xml:space="preserve"> PAGE   \* MERGEFORMAT </w:instrText>
                              </w:r>
                              <w:r>
                                <w:fldChar w:fldCharType="separate"/>
                              </w:r>
                              <w:r>
                                <w:rPr>
                                  <w:noProof/>
                                  <w:color w:val="ED7D31" w:themeColor="accent2"/>
                                </w:rPr>
                                <w:t>2</w:t>
                              </w:r>
                              <w:r>
                                <w:rPr>
                                  <w:noProof/>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46FAD254" id="Rectangle 3" o:spid="_x0000_s1029" style="position:absolute;left:0;text-align:left;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lef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" filled="f" fillcolor="#c0504d" stroked="f" strokecolor="#5c83b4" strokeweight="2.25pt">
                  <v:textbox inset=",0,,0">
                    <w:txbxContent>
                      <w:p w14:paraId="1F63CC31" w14:textId="77777777" w:rsidR="004D1A9B" w:rsidRDefault="004D1A9B">
                        <w:pPr>
                          <w:pBdr>
                            <w:top w:val="single" w:sz="4" w:space="1" w:color="7F7F7F" w:themeColor="background1" w:themeShade="7F"/>
                          </w:pBdr>
                          <w:jc w:val="center"/>
                          <w:rPr>
                            <w:color w:val="ED7D31" w:themeColor="accent2"/>
                          </w:rPr>
                        </w:pPr>
                        <w:r>
                          <w:fldChar w:fldCharType="begin"/>
                        </w:r>
                        <w:r>
                          <w:instrText xml:space="preserve"> PAGE   \* MERGEFORMAT </w:instrText>
                        </w:r>
                        <w:r>
                          <w:fldChar w:fldCharType="separate"/>
                        </w:r>
                        <w:r>
                          <w:rPr>
                            <w:noProof/>
                            <w:color w:val="ED7D31" w:themeColor="accent2"/>
                          </w:rPr>
                          <w:t>2</w:t>
                        </w:r>
                        <w:r>
                          <w:rPr>
                            <w:noProof/>
                            <w:color w:val="ED7D31" w:themeColor="accent2"/>
                          </w:rPr>
                          <w:fldChar w:fldCharType="end"/>
                        </w:r>
                      </w:p>
                    </w:txbxContent>
                  </v:textbox>
                  <w10:wrap anchorx="margin" anchory="margin"/>
                </v:rect>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1241BF" w14:textId="77777777" w:rsidR="00013137" w:rsidRDefault="00013137" w:rsidP="001E07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93F4FE" w14:textId="77777777" w:rsidR="00AA1790" w:rsidRDefault="00AA1790" w:rsidP="001E0755">
      <w:r>
        <w:separator/>
      </w:r>
    </w:p>
  </w:footnote>
  <w:footnote w:type="continuationSeparator" w:id="0">
    <w:p w14:paraId="5383C13E" w14:textId="77777777" w:rsidR="00AA1790" w:rsidRDefault="00AA1790" w:rsidP="001E07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BFB544" w14:textId="77777777" w:rsidR="00013137" w:rsidRDefault="00013137" w:rsidP="001E075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831BC9" w14:textId="22E35D49" w:rsidR="00013137" w:rsidRDefault="00013137" w:rsidP="001E0755">
    <w:pPr>
      <w:pStyle w:val="Header"/>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8E9A45" w14:textId="77777777" w:rsidR="00013137" w:rsidRDefault="00013137" w:rsidP="001E075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5" type="#_x0000_t75" style="width:1.5pt;height:2.25pt;visibility:visible" o:bullet="t">
        <v:imagedata r:id="rId1" o:title=""/>
      </v:shape>
    </w:pict>
  </w:numPicBullet>
  <w:abstractNum w:abstractNumId="0" w15:restartNumberingAfterBreak="0">
    <w:nsid w:val="01D91521"/>
    <w:multiLevelType w:val="hybridMultilevel"/>
    <w:tmpl w:val="819A7E9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2AC877DF"/>
    <w:multiLevelType w:val="multilevel"/>
    <w:tmpl w:val="08422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B6E7D74"/>
    <w:multiLevelType w:val="hybridMultilevel"/>
    <w:tmpl w:val="6542EA2C"/>
    <w:lvl w:ilvl="0" w:tplc="78700080">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4E1D0007"/>
    <w:multiLevelType w:val="hybridMultilevel"/>
    <w:tmpl w:val="7D36E71A"/>
    <w:lvl w:ilvl="0" w:tplc="7E4CA378">
      <w:start w:val="1"/>
      <w:numFmt w:val="bullet"/>
      <w:lvlText w:val=""/>
      <w:lvlPicBulletId w:val="0"/>
      <w:lvlJc w:val="left"/>
      <w:pPr>
        <w:tabs>
          <w:tab w:val="num" w:pos="720"/>
        </w:tabs>
        <w:ind w:left="720" w:hanging="360"/>
      </w:pPr>
      <w:rPr>
        <w:rFonts w:ascii="Symbol" w:hAnsi="Symbol" w:hint="default"/>
      </w:rPr>
    </w:lvl>
    <w:lvl w:ilvl="1" w:tplc="AE4C41FE" w:tentative="1">
      <w:start w:val="1"/>
      <w:numFmt w:val="bullet"/>
      <w:lvlText w:val=""/>
      <w:lvlJc w:val="left"/>
      <w:pPr>
        <w:tabs>
          <w:tab w:val="num" w:pos="1440"/>
        </w:tabs>
        <w:ind w:left="1440" w:hanging="360"/>
      </w:pPr>
      <w:rPr>
        <w:rFonts w:ascii="Symbol" w:hAnsi="Symbol" w:hint="default"/>
      </w:rPr>
    </w:lvl>
    <w:lvl w:ilvl="2" w:tplc="1ED0546A" w:tentative="1">
      <w:start w:val="1"/>
      <w:numFmt w:val="bullet"/>
      <w:lvlText w:val=""/>
      <w:lvlJc w:val="left"/>
      <w:pPr>
        <w:tabs>
          <w:tab w:val="num" w:pos="2160"/>
        </w:tabs>
        <w:ind w:left="2160" w:hanging="360"/>
      </w:pPr>
      <w:rPr>
        <w:rFonts w:ascii="Symbol" w:hAnsi="Symbol" w:hint="default"/>
      </w:rPr>
    </w:lvl>
    <w:lvl w:ilvl="3" w:tplc="02889DE4" w:tentative="1">
      <w:start w:val="1"/>
      <w:numFmt w:val="bullet"/>
      <w:lvlText w:val=""/>
      <w:lvlJc w:val="left"/>
      <w:pPr>
        <w:tabs>
          <w:tab w:val="num" w:pos="2880"/>
        </w:tabs>
        <w:ind w:left="2880" w:hanging="360"/>
      </w:pPr>
      <w:rPr>
        <w:rFonts w:ascii="Symbol" w:hAnsi="Symbol" w:hint="default"/>
      </w:rPr>
    </w:lvl>
    <w:lvl w:ilvl="4" w:tplc="9E742E32" w:tentative="1">
      <w:start w:val="1"/>
      <w:numFmt w:val="bullet"/>
      <w:lvlText w:val=""/>
      <w:lvlJc w:val="left"/>
      <w:pPr>
        <w:tabs>
          <w:tab w:val="num" w:pos="3600"/>
        </w:tabs>
        <w:ind w:left="3600" w:hanging="360"/>
      </w:pPr>
      <w:rPr>
        <w:rFonts w:ascii="Symbol" w:hAnsi="Symbol" w:hint="default"/>
      </w:rPr>
    </w:lvl>
    <w:lvl w:ilvl="5" w:tplc="9752BFC4" w:tentative="1">
      <w:start w:val="1"/>
      <w:numFmt w:val="bullet"/>
      <w:lvlText w:val=""/>
      <w:lvlJc w:val="left"/>
      <w:pPr>
        <w:tabs>
          <w:tab w:val="num" w:pos="4320"/>
        </w:tabs>
        <w:ind w:left="4320" w:hanging="360"/>
      </w:pPr>
      <w:rPr>
        <w:rFonts w:ascii="Symbol" w:hAnsi="Symbol" w:hint="default"/>
      </w:rPr>
    </w:lvl>
    <w:lvl w:ilvl="6" w:tplc="6D92DA34" w:tentative="1">
      <w:start w:val="1"/>
      <w:numFmt w:val="bullet"/>
      <w:lvlText w:val=""/>
      <w:lvlJc w:val="left"/>
      <w:pPr>
        <w:tabs>
          <w:tab w:val="num" w:pos="5040"/>
        </w:tabs>
        <w:ind w:left="5040" w:hanging="360"/>
      </w:pPr>
      <w:rPr>
        <w:rFonts w:ascii="Symbol" w:hAnsi="Symbol" w:hint="default"/>
      </w:rPr>
    </w:lvl>
    <w:lvl w:ilvl="7" w:tplc="911C6A90" w:tentative="1">
      <w:start w:val="1"/>
      <w:numFmt w:val="bullet"/>
      <w:lvlText w:val=""/>
      <w:lvlJc w:val="left"/>
      <w:pPr>
        <w:tabs>
          <w:tab w:val="num" w:pos="5760"/>
        </w:tabs>
        <w:ind w:left="5760" w:hanging="360"/>
      </w:pPr>
      <w:rPr>
        <w:rFonts w:ascii="Symbol" w:hAnsi="Symbol" w:hint="default"/>
      </w:rPr>
    </w:lvl>
    <w:lvl w:ilvl="8" w:tplc="A3045142"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580E4A8F"/>
    <w:multiLevelType w:val="hybridMultilevel"/>
    <w:tmpl w:val="E7764A02"/>
    <w:lvl w:ilvl="0" w:tplc="50BE1A94">
      <w:start w:val="3"/>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num w:numId="1" w16cid:durableId="1502039721">
    <w:abstractNumId w:val="1"/>
  </w:num>
  <w:num w:numId="2" w16cid:durableId="1711832146">
    <w:abstractNumId w:val="3"/>
  </w:num>
  <w:num w:numId="3" w16cid:durableId="1453137616">
    <w:abstractNumId w:val="2"/>
  </w:num>
  <w:num w:numId="4" w16cid:durableId="1988048653">
    <w:abstractNumId w:val="4"/>
  </w:num>
  <w:num w:numId="5" w16cid:durableId="160249600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hirilord, Isaac (ARTORG)">
    <w15:presenceInfo w15:providerId="AD" w15:userId="S::isaac.shirilord@unibe.ch::06f2e552-6153-49a7-a1a2-fd742ac999b8"/>
  </w15:person>
  <w15:person w15:author="Samane Shahpouri">
    <w15:presenceInfo w15:providerId="Windows Live" w15:userId="8c454be789c61bd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7D3"/>
    <w:rsid w:val="00010DB5"/>
    <w:rsid w:val="000113C7"/>
    <w:rsid w:val="0001143B"/>
    <w:rsid w:val="00013137"/>
    <w:rsid w:val="000158B2"/>
    <w:rsid w:val="00026EAD"/>
    <w:rsid w:val="00030631"/>
    <w:rsid w:val="000365C1"/>
    <w:rsid w:val="000527D9"/>
    <w:rsid w:val="00056CFE"/>
    <w:rsid w:val="00060116"/>
    <w:rsid w:val="00061BC9"/>
    <w:rsid w:val="0008291C"/>
    <w:rsid w:val="00097BD3"/>
    <w:rsid w:val="000A1ACA"/>
    <w:rsid w:val="000B085D"/>
    <w:rsid w:val="000C2465"/>
    <w:rsid w:val="000C6D4C"/>
    <w:rsid w:val="000C7DAA"/>
    <w:rsid w:val="000D13F0"/>
    <w:rsid w:val="000D2EAC"/>
    <w:rsid w:val="000E2AB6"/>
    <w:rsid w:val="000F5945"/>
    <w:rsid w:val="0010262B"/>
    <w:rsid w:val="0011097D"/>
    <w:rsid w:val="00112482"/>
    <w:rsid w:val="00113B09"/>
    <w:rsid w:val="00113B26"/>
    <w:rsid w:val="00146422"/>
    <w:rsid w:val="0017593B"/>
    <w:rsid w:val="001850EF"/>
    <w:rsid w:val="00193A3E"/>
    <w:rsid w:val="001B22F8"/>
    <w:rsid w:val="001C7ACD"/>
    <w:rsid w:val="001D1F6D"/>
    <w:rsid w:val="001E0755"/>
    <w:rsid w:val="001E5A43"/>
    <w:rsid w:val="001F4353"/>
    <w:rsid w:val="001F4964"/>
    <w:rsid w:val="002001B0"/>
    <w:rsid w:val="00200D6D"/>
    <w:rsid w:val="00202284"/>
    <w:rsid w:val="00207303"/>
    <w:rsid w:val="00210E1E"/>
    <w:rsid w:val="00211C63"/>
    <w:rsid w:val="00214EC6"/>
    <w:rsid w:val="002165DE"/>
    <w:rsid w:val="00217C98"/>
    <w:rsid w:val="00226055"/>
    <w:rsid w:val="00230BE0"/>
    <w:rsid w:val="002343F4"/>
    <w:rsid w:val="002402A0"/>
    <w:rsid w:val="00240D8F"/>
    <w:rsid w:val="002503C9"/>
    <w:rsid w:val="00250867"/>
    <w:rsid w:val="00251069"/>
    <w:rsid w:val="0025561A"/>
    <w:rsid w:val="00257FFA"/>
    <w:rsid w:val="00264459"/>
    <w:rsid w:val="00270869"/>
    <w:rsid w:val="002773FF"/>
    <w:rsid w:val="00281025"/>
    <w:rsid w:val="0029290E"/>
    <w:rsid w:val="002958BD"/>
    <w:rsid w:val="00295BE3"/>
    <w:rsid w:val="002A29B2"/>
    <w:rsid w:val="002A516A"/>
    <w:rsid w:val="002B434D"/>
    <w:rsid w:val="002B43E2"/>
    <w:rsid w:val="002B5579"/>
    <w:rsid w:val="002C5F91"/>
    <w:rsid w:val="002D1623"/>
    <w:rsid w:val="002D1AD1"/>
    <w:rsid w:val="002D3FEE"/>
    <w:rsid w:val="002E237A"/>
    <w:rsid w:val="002E3287"/>
    <w:rsid w:val="002E666A"/>
    <w:rsid w:val="002E6EF0"/>
    <w:rsid w:val="002E7909"/>
    <w:rsid w:val="002F41C2"/>
    <w:rsid w:val="002F7901"/>
    <w:rsid w:val="0030759B"/>
    <w:rsid w:val="003222C2"/>
    <w:rsid w:val="00322949"/>
    <w:rsid w:val="00324D4F"/>
    <w:rsid w:val="00330029"/>
    <w:rsid w:val="003332CD"/>
    <w:rsid w:val="0035725F"/>
    <w:rsid w:val="00363647"/>
    <w:rsid w:val="003638F8"/>
    <w:rsid w:val="00364F64"/>
    <w:rsid w:val="003715D6"/>
    <w:rsid w:val="0037338F"/>
    <w:rsid w:val="0037471D"/>
    <w:rsid w:val="00385FEA"/>
    <w:rsid w:val="00386D6D"/>
    <w:rsid w:val="00396E58"/>
    <w:rsid w:val="003A1944"/>
    <w:rsid w:val="003B2F73"/>
    <w:rsid w:val="003B3431"/>
    <w:rsid w:val="003C0E45"/>
    <w:rsid w:val="003C6264"/>
    <w:rsid w:val="003C6325"/>
    <w:rsid w:val="003E390A"/>
    <w:rsid w:val="003E556E"/>
    <w:rsid w:val="003E55CE"/>
    <w:rsid w:val="003F6CE0"/>
    <w:rsid w:val="0040105C"/>
    <w:rsid w:val="00405CCF"/>
    <w:rsid w:val="00407766"/>
    <w:rsid w:val="00410C36"/>
    <w:rsid w:val="00413578"/>
    <w:rsid w:val="00413889"/>
    <w:rsid w:val="00427F8C"/>
    <w:rsid w:val="00434F14"/>
    <w:rsid w:val="004544C2"/>
    <w:rsid w:val="00457FE1"/>
    <w:rsid w:val="004666EB"/>
    <w:rsid w:val="0048250F"/>
    <w:rsid w:val="004A2826"/>
    <w:rsid w:val="004A5CBA"/>
    <w:rsid w:val="004A73AE"/>
    <w:rsid w:val="004B1358"/>
    <w:rsid w:val="004B61E2"/>
    <w:rsid w:val="004B659E"/>
    <w:rsid w:val="004C2436"/>
    <w:rsid w:val="004D1A9B"/>
    <w:rsid w:val="004E1D48"/>
    <w:rsid w:val="004E3CEC"/>
    <w:rsid w:val="004E4E7B"/>
    <w:rsid w:val="005011BA"/>
    <w:rsid w:val="00501793"/>
    <w:rsid w:val="00501A9C"/>
    <w:rsid w:val="005069BD"/>
    <w:rsid w:val="00507D2D"/>
    <w:rsid w:val="00515258"/>
    <w:rsid w:val="0051579B"/>
    <w:rsid w:val="00524AAE"/>
    <w:rsid w:val="00526F2B"/>
    <w:rsid w:val="00534302"/>
    <w:rsid w:val="00536F4E"/>
    <w:rsid w:val="00561360"/>
    <w:rsid w:val="0056359D"/>
    <w:rsid w:val="00586269"/>
    <w:rsid w:val="00591BDD"/>
    <w:rsid w:val="005C01E0"/>
    <w:rsid w:val="005C650F"/>
    <w:rsid w:val="005E0FBB"/>
    <w:rsid w:val="005F409F"/>
    <w:rsid w:val="005F7C5B"/>
    <w:rsid w:val="006048EB"/>
    <w:rsid w:val="0061566B"/>
    <w:rsid w:val="00626150"/>
    <w:rsid w:val="006471A2"/>
    <w:rsid w:val="00652EEC"/>
    <w:rsid w:val="00662A9E"/>
    <w:rsid w:val="00667C48"/>
    <w:rsid w:val="00670A33"/>
    <w:rsid w:val="006770E3"/>
    <w:rsid w:val="00681E02"/>
    <w:rsid w:val="006821AE"/>
    <w:rsid w:val="00683473"/>
    <w:rsid w:val="00693742"/>
    <w:rsid w:val="006B1D9B"/>
    <w:rsid w:val="006B61B1"/>
    <w:rsid w:val="006C4175"/>
    <w:rsid w:val="006D1376"/>
    <w:rsid w:val="006D4D03"/>
    <w:rsid w:val="006E3921"/>
    <w:rsid w:val="006F27D3"/>
    <w:rsid w:val="006F67A3"/>
    <w:rsid w:val="00701367"/>
    <w:rsid w:val="00720D99"/>
    <w:rsid w:val="00731EF1"/>
    <w:rsid w:val="00732A46"/>
    <w:rsid w:val="00755E36"/>
    <w:rsid w:val="00761496"/>
    <w:rsid w:val="00762B08"/>
    <w:rsid w:val="007650BE"/>
    <w:rsid w:val="007715EB"/>
    <w:rsid w:val="00773662"/>
    <w:rsid w:val="00776360"/>
    <w:rsid w:val="00776A88"/>
    <w:rsid w:val="00777A57"/>
    <w:rsid w:val="00787473"/>
    <w:rsid w:val="00790DE4"/>
    <w:rsid w:val="007A37D1"/>
    <w:rsid w:val="007B16B5"/>
    <w:rsid w:val="007D037D"/>
    <w:rsid w:val="007D66C1"/>
    <w:rsid w:val="007E0165"/>
    <w:rsid w:val="007E13A5"/>
    <w:rsid w:val="007E2341"/>
    <w:rsid w:val="007F013F"/>
    <w:rsid w:val="007F0417"/>
    <w:rsid w:val="007F246A"/>
    <w:rsid w:val="00815E5F"/>
    <w:rsid w:val="00825001"/>
    <w:rsid w:val="00832AA7"/>
    <w:rsid w:val="00832FED"/>
    <w:rsid w:val="00834C4F"/>
    <w:rsid w:val="008377B2"/>
    <w:rsid w:val="00842674"/>
    <w:rsid w:val="00845759"/>
    <w:rsid w:val="00846643"/>
    <w:rsid w:val="0086142E"/>
    <w:rsid w:val="00862939"/>
    <w:rsid w:val="00862BC2"/>
    <w:rsid w:val="00863E12"/>
    <w:rsid w:val="00876A12"/>
    <w:rsid w:val="00880FC6"/>
    <w:rsid w:val="00887986"/>
    <w:rsid w:val="00893977"/>
    <w:rsid w:val="008A3080"/>
    <w:rsid w:val="008B3E6E"/>
    <w:rsid w:val="008B7322"/>
    <w:rsid w:val="008C586F"/>
    <w:rsid w:val="008D6EDD"/>
    <w:rsid w:val="008E29A1"/>
    <w:rsid w:val="008E738A"/>
    <w:rsid w:val="009123AE"/>
    <w:rsid w:val="009160BB"/>
    <w:rsid w:val="009239C2"/>
    <w:rsid w:val="009343CF"/>
    <w:rsid w:val="00936DED"/>
    <w:rsid w:val="00941F63"/>
    <w:rsid w:val="00945F9F"/>
    <w:rsid w:val="00970A08"/>
    <w:rsid w:val="009732B4"/>
    <w:rsid w:val="00977BF4"/>
    <w:rsid w:val="00983CC2"/>
    <w:rsid w:val="00987EF8"/>
    <w:rsid w:val="009A0FB7"/>
    <w:rsid w:val="009A36B2"/>
    <w:rsid w:val="009A3971"/>
    <w:rsid w:val="009A3B75"/>
    <w:rsid w:val="009A5370"/>
    <w:rsid w:val="009A72AD"/>
    <w:rsid w:val="009B143D"/>
    <w:rsid w:val="009B2C43"/>
    <w:rsid w:val="009C216F"/>
    <w:rsid w:val="009C2A50"/>
    <w:rsid w:val="009C51B2"/>
    <w:rsid w:val="009C5A75"/>
    <w:rsid w:val="009D4F97"/>
    <w:rsid w:val="009D5D78"/>
    <w:rsid w:val="009D6F4F"/>
    <w:rsid w:val="009E6D34"/>
    <w:rsid w:val="009F7051"/>
    <w:rsid w:val="00A03310"/>
    <w:rsid w:val="00A05216"/>
    <w:rsid w:val="00A1094D"/>
    <w:rsid w:val="00A233D3"/>
    <w:rsid w:val="00A250B6"/>
    <w:rsid w:val="00A25366"/>
    <w:rsid w:val="00A25658"/>
    <w:rsid w:val="00A3720B"/>
    <w:rsid w:val="00A4687D"/>
    <w:rsid w:val="00A46B9B"/>
    <w:rsid w:val="00A624F5"/>
    <w:rsid w:val="00A63DD5"/>
    <w:rsid w:val="00A6532D"/>
    <w:rsid w:val="00A9203F"/>
    <w:rsid w:val="00AA1610"/>
    <w:rsid w:val="00AA1790"/>
    <w:rsid w:val="00AA67C8"/>
    <w:rsid w:val="00AE1BDD"/>
    <w:rsid w:val="00AE1D64"/>
    <w:rsid w:val="00AF3B88"/>
    <w:rsid w:val="00B1074E"/>
    <w:rsid w:val="00B11C7D"/>
    <w:rsid w:val="00B1203D"/>
    <w:rsid w:val="00B12C7D"/>
    <w:rsid w:val="00B13DF8"/>
    <w:rsid w:val="00B1671E"/>
    <w:rsid w:val="00B171AD"/>
    <w:rsid w:val="00B1762C"/>
    <w:rsid w:val="00B21A6E"/>
    <w:rsid w:val="00B351CA"/>
    <w:rsid w:val="00B375AC"/>
    <w:rsid w:val="00B41325"/>
    <w:rsid w:val="00B45480"/>
    <w:rsid w:val="00B4553F"/>
    <w:rsid w:val="00B46D91"/>
    <w:rsid w:val="00B653BA"/>
    <w:rsid w:val="00B6711C"/>
    <w:rsid w:val="00B83AEA"/>
    <w:rsid w:val="00B83DE7"/>
    <w:rsid w:val="00B86527"/>
    <w:rsid w:val="00B9113A"/>
    <w:rsid w:val="00B920D6"/>
    <w:rsid w:val="00B97E0A"/>
    <w:rsid w:val="00BA0637"/>
    <w:rsid w:val="00BA5CC6"/>
    <w:rsid w:val="00BD1E3F"/>
    <w:rsid w:val="00BD4FCF"/>
    <w:rsid w:val="00BD5ACC"/>
    <w:rsid w:val="00BD666B"/>
    <w:rsid w:val="00BE098A"/>
    <w:rsid w:val="00BE5420"/>
    <w:rsid w:val="00C054BB"/>
    <w:rsid w:val="00C17859"/>
    <w:rsid w:val="00C21B46"/>
    <w:rsid w:val="00C24808"/>
    <w:rsid w:val="00C25452"/>
    <w:rsid w:val="00C325AF"/>
    <w:rsid w:val="00C402E2"/>
    <w:rsid w:val="00C4105D"/>
    <w:rsid w:val="00C4118C"/>
    <w:rsid w:val="00C52504"/>
    <w:rsid w:val="00C53542"/>
    <w:rsid w:val="00C65504"/>
    <w:rsid w:val="00C66FB1"/>
    <w:rsid w:val="00C70C80"/>
    <w:rsid w:val="00C82CAC"/>
    <w:rsid w:val="00C835C0"/>
    <w:rsid w:val="00C91BDA"/>
    <w:rsid w:val="00C97CD9"/>
    <w:rsid w:val="00CB446D"/>
    <w:rsid w:val="00CC54DB"/>
    <w:rsid w:val="00CD08BB"/>
    <w:rsid w:val="00CD5816"/>
    <w:rsid w:val="00CD6589"/>
    <w:rsid w:val="00CF0996"/>
    <w:rsid w:val="00CF2BCB"/>
    <w:rsid w:val="00CF4F3C"/>
    <w:rsid w:val="00CF631B"/>
    <w:rsid w:val="00D058F4"/>
    <w:rsid w:val="00D13B1E"/>
    <w:rsid w:val="00D164E7"/>
    <w:rsid w:val="00D23A87"/>
    <w:rsid w:val="00D47CC0"/>
    <w:rsid w:val="00D50F1E"/>
    <w:rsid w:val="00D56DD5"/>
    <w:rsid w:val="00D7619F"/>
    <w:rsid w:val="00D804A5"/>
    <w:rsid w:val="00D80613"/>
    <w:rsid w:val="00D80ADA"/>
    <w:rsid w:val="00D97F33"/>
    <w:rsid w:val="00DB2A5B"/>
    <w:rsid w:val="00DB75B3"/>
    <w:rsid w:val="00DC2243"/>
    <w:rsid w:val="00DC74EC"/>
    <w:rsid w:val="00DC7C5C"/>
    <w:rsid w:val="00DD5537"/>
    <w:rsid w:val="00DE42D3"/>
    <w:rsid w:val="00DF1A31"/>
    <w:rsid w:val="00E165D0"/>
    <w:rsid w:val="00E16649"/>
    <w:rsid w:val="00E20DE3"/>
    <w:rsid w:val="00E2116F"/>
    <w:rsid w:val="00E24B0A"/>
    <w:rsid w:val="00E64548"/>
    <w:rsid w:val="00E66362"/>
    <w:rsid w:val="00E67348"/>
    <w:rsid w:val="00E729F1"/>
    <w:rsid w:val="00E77000"/>
    <w:rsid w:val="00E81420"/>
    <w:rsid w:val="00E85A62"/>
    <w:rsid w:val="00EA2739"/>
    <w:rsid w:val="00EB17D1"/>
    <w:rsid w:val="00EB1AA8"/>
    <w:rsid w:val="00EC3917"/>
    <w:rsid w:val="00ED2812"/>
    <w:rsid w:val="00EF5F2C"/>
    <w:rsid w:val="00F12526"/>
    <w:rsid w:val="00F15716"/>
    <w:rsid w:val="00F22099"/>
    <w:rsid w:val="00F40427"/>
    <w:rsid w:val="00F416EF"/>
    <w:rsid w:val="00F515D5"/>
    <w:rsid w:val="00F60CFC"/>
    <w:rsid w:val="00F67590"/>
    <w:rsid w:val="00F802B2"/>
    <w:rsid w:val="00F8132B"/>
    <w:rsid w:val="00F94641"/>
    <w:rsid w:val="00F95134"/>
    <w:rsid w:val="00FA0370"/>
    <w:rsid w:val="00FA64CE"/>
    <w:rsid w:val="00FA76FB"/>
    <w:rsid w:val="00FB1AFB"/>
    <w:rsid w:val="00FC13CD"/>
    <w:rsid w:val="00FC40F7"/>
    <w:rsid w:val="00FD4E29"/>
    <w:rsid w:val="00FD5933"/>
    <w:rsid w:val="00FE1556"/>
    <w:rsid w:val="00FE1952"/>
    <w:rsid w:val="00FE316D"/>
    <w:rsid w:val="00FE5CB2"/>
    <w:rsid w:val="00FF211F"/>
    <w:rsid w:val="00FF7480"/>
    <w:rsid w:val="00FF7F5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2729598"/>
  <w15:docId w15:val="{D22C7B33-1874-47D9-8D32-0B3C668B39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0755"/>
    <w:pPr>
      <w:jc w:val="lowKashida"/>
    </w:pPr>
    <w:rPr>
      <w:rFonts w:ascii="Times New Roman" w:hAnsi="Times New Roman" w:cs="Times New Roman"/>
      <w:shd w:val="clear" w:color="auto" w:fill="FFFFFF"/>
      <w:lang w:val="en-GB"/>
    </w:rPr>
  </w:style>
  <w:style w:type="paragraph" w:styleId="Heading1">
    <w:name w:val="heading 1"/>
    <w:basedOn w:val="Normal"/>
    <w:next w:val="Normal"/>
    <w:link w:val="Heading1Char"/>
    <w:uiPriority w:val="9"/>
    <w:qFormat/>
    <w:rsid w:val="001E0755"/>
    <w:pPr>
      <w:keepNext/>
      <w:keepLines/>
      <w:spacing w:before="360" w:after="80"/>
      <w:jc w:val="both"/>
      <w:outlineLvl w:val="0"/>
    </w:pPr>
    <w:rPr>
      <w:rFonts w:eastAsiaTheme="majorEastAsia"/>
      <w:b/>
      <w:bCs/>
      <w:color w:val="2F5496" w:themeColor="accent1" w:themeShade="BF"/>
      <w:sz w:val="32"/>
      <w:szCs w:val="32"/>
    </w:rPr>
  </w:style>
  <w:style w:type="paragraph" w:styleId="Heading2">
    <w:name w:val="heading 2"/>
    <w:basedOn w:val="Normal"/>
    <w:next w:val="Normal"/>
    <w:link w:val="Heading2Char"/>
    <w:uiPriority w:val="9"/>
    <w:unhideWhenUsed/>
    <w:qFormat/>
    <w:rsid w:val="001E0755"/>
    <w:pPr>
      <w:keepNext/>
      <w:keepLines/>
      <w:spacing w:before="160" w:after="80"/>
      <w:jc w:val="both"/>
      <w:outlineLvl w:val="1"/>
    </w:pPr>
    <w:rPr>
      <w:rFonts w:eastAsiaTheme="majorEastAsia"/>
      <w:b/>
      <w:bCs/>
      <w:color w:val="2F5496" w:themeColor="accent1" w:themeShade="BF"/>
      <w:sz w:val="28"/>
      <w:szCs w:val="28"/>
    </w:rPr>
  </w:style>
  <w:style w:type="paragraph" w:styleId="Heading3">
    <w:name w:val="heading 3"/>
    <w:basedOn w:val="Normal"/>
    <w:next w:val="Normal"/>
    <w:link w:val="Heading3Char"/>
    <w:uiPriority w:val="9"/>
    <w:unhideWhenUsed/>
    <w:qFormat/>
    <w:rsid w:val="001E0755"/>
    <w:pPr>
      <w:keepNext/>
      <w:keepLines/>
      <w:spacing w:before="160" w:after="80"/>
      <w:jc w:val="both"/>
      <w:outlineLvl w:val="2"/>
    </w:pPr>
    <w:rPr>
      <w:rFonts w:eastAsiaTheme="majorEastAsia"/>
      <w:b/>
      <w:bCs/>
      <w:color w:val="2F5496" w:themeColor="accent1" w:themeShade="BF"/>
      <w:sz w:val="24"/>
      <w:szCs w:val="24"/>
    </w:rPr>
  </w:style>
  <w:style w:type="paragraph" w:styleId="Heading4">
    <w:name w:val="heading 4"/>
    <w:basedOn w:val="Normal"/>
    <w:next w:val="Normal"/>
    <w:link w:val="Heading4Char"/>
    <w:uiPriority w:val="9"/>
    <w:unhideWhenUsed/>
    <w:qFormat/>
    <w:rsid w:val="009C216F"/>
    <w:pPr>
      <w:keepNext/>
      <w:keepLines/>
      <w:spacing w:before="80" w:after="40"/>
      <w:outlineLvl w:val="3"/>
    </w:pPr>
    <w:rPr>
      <w:rFonts w:eastAsiaTheme="majorEastAsia" w:cstheme="majorBidi"/>
      <w:color w:val="2F5496" w:themeColor="accent1" w:themeShade="BF"/>
      <w:sz w:val="28"/>
      <w:szCs w:val="28"/>
    </w:rPr>
  </w:style>
  <w:style w:type="paragraph" w:styleId="Heading5">
    <w:name w:val="heading 5"/>
    <w:basedOn w:val="Normal"/>
    <w:next w:val="Normal"/>
    <w:link w:val="Heading5Char"/>
    <w:uiPriority w:val="9"/>
    <w:semiHidden/>
    <w:unhideWhenUsed/>
    <w:qFormat/>
    <w:rsid w:val="006F27D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F27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F27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F27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F27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0755"/>
    <w:rPr>
      <w:rFonts w:ascii="Times New Roman" w:eastAsiaTheme="majorEastAsia" w:hAnsi="Times New Roman" w:cs="Times New Roman"/>
      <w:b/>
      <w:bCs/>
      <w:color w:val="2F5496" w:themeColor="accent1" w:themeShade="BF"/>
      <w:sz w:val="32"/>
      <w:szCs w:val="32"/>
      <w:lang w:val="en-GB"/>
    </w:rPr>
  </w:style>
  <w:style w:type="character" w:customStyle="1" w:styleId="Heading2Char">
    <w:name w:val="Heading 2 Char"/>
    <w:basedOn w:val="DefaultParagraphFont"/>
    <w:link w:val="Heading2"/>
    <w:uiPriority w:val="9"/>
    <w:rsid w:val="001E0755"/>
    <w:rPr>
      <w:rFonts w:ascii="Times New Roman" w:eastAsiaTheme="majorEastAsia" w:hAnsi="Times New Roman" w:cs="Times New Roman"/>
      <w:b/>
      <w:bCs/>
      <w:color w:val="2F5496" w:themeColor="accent1" w:themeShade="BF"/>
      <w:sz w:val="28"/>
      <w:szCs w:val="28"/>
      <w:lang w:val="en-GB"/>
    </w:rPr>
  </w:style>
  <w:style w:type="character" w:customStyle="1" w:styleId="Heading3Char">
    <w:name w:val="Heading 3 Char"/>
    <w:basedOn w:val="DefaultParagraphFont"/>
    <w:link w:val="Heading3"/>
    <w:uiPriority w:val="9"/>
    <w:rsid w:val="001E0755"/>
    <w:rPr>
      <w:rFonts w:ascii="Times New Roman" w:eastAsiaTheme="majorEastAsia" w:hAnsi="Times New Roman" w:cs="Times New Roman"/>
      <w:b/>
      <w:bCs/>
      <w:color w:val="2F5496" w:themeColor="accent1" w:themeShade="BF"/>
      <w:sz w:val="24"/>
      <w:szCs w:val="24"/>
      <w:lang w:val="en-GB"/>
    </w:rPr>
  </w:style>
  <w:style w:type="character" w:customStyle="1" w:styleId="Heading4Char">
    <w:name w:val="Heading 4 Char"/>
    <w:basedOn w:val="DefaultParagraphFont"/>
    <w:link w:val="Heading4"/>
    <w:uiPriority w:val="9"/>
    <w:rsid w:val="009C216F"/>
    <w:rPr>
      <w:rFonts w:eastAsiaTheme="majorEastAsia" w:cstheme="majorBidi"/>
      <w:color w:val="2F5496" w:themeColor="accent1" w:themeShade="BF"/>
      <w:sz w:val="28"/>
      <w:szCs w:val="28"/>
    </w:rPr>
  </w:style>
  <w:style w:type="character" w:customStyle="1" w:styleId="Heading5Char">
    <w:name w:val="Heading 5 Char"/>
    <w:basedOn w:val="DefaultParagraphFont"/>
    <w:link w:val="Heading5"/>
    <w:uiPriority w:val="9"/>
    <w:semiHidden/>
    <w:rsid w:val="006F27D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F27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F27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F27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F27D3"/>
    <w:rPr>
      <w:rFonts w:eastAsiaTheme="majorEastAsia" w:cstheme="majorBidi"/>
      <w:color w:val="272727" w:themeColor="text1" w:themeTint="D8"/>
    </w:rPr>
  </w:style>
  <w:style w:type="paragraph" w:styleId="Title">
    <w:name w:val="Title"/>
    <w:basedOn w:val="Normal"/>
    <w:next w:val="Normal"/>
    <w:link w:val="TitleChar"/>
    <w:uiPriority w:val="10"/>
    <w:qFormat/>
    <w:rsid w:val="002E237A"/>
    <w:rPr>
      <w:b/>
      <w:bCs/>
      <w:sz w:val="72"/>
      <w:szCs w:val="72"/>
    </w:rPr>
  </w:style>
  <w:style w:type="character" w:customStyle="1" w:styleId="TitleChar">
    <w:name w:val="Title Char"/>
    <w:basedOn w:val="DefaultParagraphFont"/>
    <w:link w:val="Title"/>
    <w:uiPriority w:val="10"/>
    <w:rsid w:val="002E237A"/>
    <w:rPr>
      <w:b/>
      <w:bCs/>
      <w:sz w:val="72"/>
      <w:szCs w:val="72"/>
    </w:rPr>
  </w:style>
  <w:style w:type="paragraph" w:styleId="Subtitle">
    <w:name w:val="Subtitle"/>
    <w:basedOn w:val="Normal"/>
    <w:next w:val="Normal"/>
    <w:link w:val="SubtitleChar"/>
    <w:uiPriority w:val="11"/>
    <w:qFormat/>
    <w:rsid w:val="006F27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F27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F27D3"/>
    <w:pPr>
      <w:spacing w:before="160"/>
      <w:jc w:val="center"/>
    </w:pPr>
    <w:rPr>
      <w:i/>
      <w:iCs/>
      <w:color w:val="404040" w:themeColor="text1" w:themeTint="BF"/>
    </w:rPr>
  </w:style>
  <w:style w:type="character" w:customStyle="1" w:styleId="QuoteChar">
    <w:name w:val="Quote Char"/>
    <w:basedOn w:val="DefaultParagraphFont"/>
    <w:link w:val="Quote"/>
    <w:uiPriority w:val="29"/>
    <w:rsid w:val="006F27D3"/>
    <w:rPr>
      <w:i/>
      <w:iCs/>
      <w:color w:val="404040" w:themeColor="text1" w:themeTint="BF"/>
    </w:rPr>
  </w:style>
  <w:style w:type="paragraph" w:styleId="ListParagraph">
    <w:name w:val="List Paragraph"/>
    <w:basedOn w:val="Normal"/>
    <w:uiPriority w:val="34"/>
    <w:qFormat/>
    <w:rsid w:val="006F27D3"/>
    <w:pPr>
      <w:ind w:left="720"/>
      <w:contextualSpacing/>
    </w:pPr>
  </w:style>
  <w:style w:type="character" w:styleId="IntenseEmphasis">
    <w:name w:val="Intense Emphasis"/>
    <w:basedOn w:val="DefaultParagraphFont"/>
    <w:uiPriority w:val="21"/>
    <w:qFormat/>
    <w:rsid w:val="006F27D3"/>
    <w:rPr>
      <w:i/>
      <w:iCs/>
      <w:color w:val="2F5496" w:themeColor="accent1" w:themeShade="BF"/>
    </w:rPr>
  </w:style>
  <w:style w:type="paragraph" w:styleId="IntenseQuote">
    <w:name w:val="Intense Quote"/>
    <w:basedOn w:val="Normal"/>
    <w:next w:val="Normal"/>
    <w:link w:val="IntenseQuoteChar"/>
    <w:uiPriority w:val="30"/>
    <w:qFormat/>
    <w:rsid w:val="006F27D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F27D3"/>
    <w:rPr>
      <w:i/>
      <w:iCs/>
      <w:color w:val="2F5496" w:themeColor="accent1" w:themeShade="BF"/>
    </w:rPr>
  </w:style>
  <w:style w:type="character" w:styleId="IntenseReference">
    <w:name w:val="Intense Reference"/>
    <w:basedOn w:val="DefaultParagraphFont"/>
    <w:uiPriority w:val="32"/>
    <w:qFormat/>
    <w:rsid w:val="006F27D3"/>
    <w:rPr>
      <w:b/>
      <w:bCs/>
      <w:smallCaps/>
      <w:color w:val="2F5496" w:themeColor="accent1" w:themeShade="BF"/>
      <w:spacing w:val="5"/>
    </w:rPr>
  </w:style>
  <w:style w:type="paragraph" w:styleId="NormalWeb">
    <w:name w:val="Normal (Web)"/>
    <w:basedOn w:val="Normal"/>
    <w:uiPriority w:val="99"/>
    <w:unhideWhenUsed/>
    <w:rsid w:val="00F40427"/>
    <w:pPr>
      <w:spacing w:before="100" w:beforeAutospacing="1" w:after="100" w:afterAutospacing="1" w:line="240" w:lineRule="auto"/>
    </w:pPr>
    <w:rPr>
      <w:rFonts w:eastAsia="Times New Roman"/>
      <w:sz w:val="24"/>
      <w:szCs w:val="24"/>
    </w:rPr>
  </w:style>
  <w:style w:type="character" w:styleId="PlaceholderText">
    <w:name w:val="Placeholder Text"/>
    <w:basedOn w:val="DefaultParagraphFont"/>
    <w:uiPriority w:val="99"/>
    <w:semiHidden/>
    <w:rsid w:val="00BD5ACC"/>
    <w:rPr>
      <w:color w:val="666666"/>
    </w:rPr>
  </w:style>
  <w:style w:type="paragraph" w:styleId="Revision">
    <w:name w:val="Revision"/>
    <w:hidden/>
    <w:uiPriority w:val="99"/>
    <w:semiHidden/>
    <w:rsid w:val="00F40427"/>
    <w:pPr>
      <w:spacing w:after="0" w:line="240" w:lineRule="auto"/>
    </w:pPr>
  </w:style>
  <w:style w:type="table" w:styleId="TableGrid">
    <w:name w:val="Table Grid"/>
    <w:basedOn w:val="TableNormal"/>
    <w:uiPriority w:val="39"/>
    <w:rsid w:val="006821AE"/>
    <w:pPr>
      <w:spacing w:after="0" w:line="240" w:lineRule="auto"/>
    </w:pPr>
    <w:rPr>
      <w:rFonts w:ascii="Arial" w:eastAsia="Arial" w:hAnsi="Arial" w:cs="Arial"/>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07D2D"/>
    <w:pPr>
      <w:spacing w:after="200" w:line="240" w:lineRule="auto"/>
    </w:pPr>
    <w:rPr>
      <w:rFonts w:asciiTheme="majorBidi" w:eastAsia="Arial" w:hAnsiTheme="majorBidi" w:cstheme="majorBidi"/>
      <w:i/>
      <w:iCs/>
      <w:color w:val="4472C4" w:themeColor="accent1"/>
      <w:sz w:val="18"/>
      <w:szCs w:val="18"/>
      <w:lang w:val="en"/>
    </w:rPr>
  </w:style>
  <w:style w:type="character" w:styleId="Strong">
    <w:name w:val="Strong"/>
    <w:basedOn w:val="DefaultParagraphFont"/>
    <w:uiPriority w:val="22"/>
    <w:qFormat/>
    <w:rsid w:val="006821AE"/>
    <w:rPr>
      <w:b/>
      <w:bCs/>
    </w:rPr>
  </w:style>
  <w:style w:type="paragraph" w:styleId="Header">
    <w:name w:val="header"/>
    <w:basedOn w:val="Normal"/>
    <w:link w:val="HeaderChar"/>
    <w:uiPriority w:val="99"/>
    <w:unhideWhenUsed/>
    <w:rsid w:val="0001313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13137"/>
  </w:style>
  <w:style w:type="paragraph" w:styleId="Footer">
    <w:name w:val="footer"/>
    <w:basedOn w:val="Normal"/>
    <w:link w:val="FooterChar"/>
    <w:uiPriority w:val="99"/>
    <w:unhideWhenUsed/>
    <w:rsid w:val="0001313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13137"/>
  </w:style>
  <w:style w:type="character" w:styleId="CommentReference">
    <w:name w:val="annotation reference"/>
    <w:basedOn w:val="DefaultParagraphFont"/>
    <w:uiPriority w:val="99"/>
    <w:semiHidden/>
    <w:unhideWhenUsed/>
    <w:rsid w:val="00E85A62"/>
    <w:rPr>
      <w:sz w:val="16"/>
      <w:szCs w:val="16"/>
    </w:rPr>
  </w:style>
  <w:style w:type="paragraph" w:styleId="CommentText">
    <w:name w:val="annotation text"/>
    <w:basedOn w:val="Normal"/>
    <w:link w:val="CommentTextChar"/>
    <w:uiPriority w:val="99"/>
    <w:unhideWhenUsed/>
    <w:rsid w:val="00E85A62"/>
    <w:pPr>
      <w:spacing w:line="240" w:lineRule="auto"/>
    </w:pPr>
    <w:rPr>
      <w:sz w:val="20"/>
      <w:szCs w:val="20"/>
    </w:rPr>
  </w:style>
  <w:style w:type="character" w:customStyle="1" w:styleId="CommentTextChar">
    <w:name w:val="Comment Text Char"/>
    <w:basedOn w:val="DefaultParagraphFont"/>
    <w:link w:val="CommentText"/>
    <w:uiPriority w:val="99"/>
    <w:rsid w:val="00E85A62"/>
    <w:rPr>
      <w:sz w:val="20"/>
      <w:szCs w:val="20"/>
    </w:rPr>
  </w:style>
  <w:style w:type="paragraph" w:styleId="CommentSubject">
    <w:name w:val="annotation subject"/>
    <w:basedOn w:val="CommentText"/>
    <w:next w:val="CommentText"/>
    <w:link w:val="CommentSubjectChar"/>
    <w:uiPriority w:val="99"/>
    <w:semiHidden/>
    <w:unhideWhenUsed/>
    <w:rsid w:val="00E85A62"/>
    <w:rPr>
      <w:b/>
      <w:bCs/>
    </w:rPr>
  </w:style>
  <w:style w:type="character" w:customStyle="1" w:styleId="CommentSubjectChar">
    <w:name w:val="Comment Subject Char"/>
    <w:basedOn w:val="CommentTextChar"/>
    <w:link w:val="CommentSubject"/>
    <w:uiPriority w:val="99"/>
    <w:semiHidden/>
    <w:rsid w:val="00E85A62"/>
    <w:rPr>
      <w:b/>
      <w:bCs/>
      <w:sz w:val="20"/>
      <w:szCs w:val="20"/>
    </w:rPr>
  </w:style>
  <w:style w:type="paragraph" w:styleId="NoSpacing">
    <w:name w:val="No Spacing"/>
    <w:link w:val="NoSpacingChar"/>
    <w:uiPriority w:val="1"/>
    <w:qFormat/>
    <w:rsid w:val="001E0755"/>
    <w:pPr>
      <w:spacing w:after="0" w:line="240" w:lineRule="auto"/>
    </w:pPr>
  </w:style>
  <w:style w:type="paragraph" w:styleId="TOCHeading">
    <w:name w:val="TOC Heading"/>
    <w:basedOn w:val="Heading1"/>
    <w:next w:val="Normal"/>
    <w:uiPriority w:val="39"/>
    <w:unhideWhenUsed/>
    <w:qFormat/>
    <w:rsid w:val="00C66FB1"/>
    <w:pPr>
      <w:spacing w:before="240" w:after="0"/>
      <w:jc w:val="left"/>
      <w:outlineLvl w:val="9"/>
    </w:pPr>
    <w:rPr>
      <w:rFonts w:asciiTheme="majorHAnsi" w:hAnsiTheme="majorHAnsi" w:cstheme="majorBidi"/>
      <w:b w:val="0"/>
      <w:bCs w:val="0"/>
      <w:shd w:val="clear" w:color="auto" w:fill="auto"/>
      <w:lang w:val="en-US"/>
    </w:rPr>
  </w:style>
  <w:style w:type="paragraph" w:styleId="TOC1">
    <w:name w:val="toc 1"/>
    <w:basedOn w:val="Normal"/>
    <w:next w:val="Normal"/>
    <w:autoRedefine/>
    <w:uiPriority w:val="39"/>
    <w:unhideWhenUsed/>
    <w:rsid w:val="00C66FB1"/>
    <w:pPr>
      <w:spacing w:after="100"/>
    </w:pPr>
  </w:style>
  <w:style w:type="paragraph" w:styleId="TOC2">
    <w:name w:val="toc 2"/>
    <w:basedOn w:val="Normal"/>
    <w:next w:val="Normal"/>
    <w:autoRedefine/>
    <w:uiPriority w:val="39"/>
    <w:unhideWhenUsed/>
    <w:rsid w:val="00C66FB1"/>
    <w:pPr>
      <w:spacing w:after="100"/>
      <w:ind w:left="220"/>
    </w:pPr>
  </w:style>
  <w:style w:type="paragraph" w:styleId="TOC3">
    <w:name w:val="toc 3"/>
    <w:basedOn w:val="Normal"/>
    <w:next w:val="Normal"/>
    <w:autoRedefine/>
    <w:uiPriority w:val="39"/>
    <w:unhideWhenUsed/>
    <w:rsid w:val="00C66FB1"/>
    <w:pPr>
      <w:spacing w:after="100"/>
      <w:ind w:left="440"/>
    </w:pPr>
  </w:style>
  <w:style w:type="character" w:styleId="Hyperlink">
    <w:name w:val="Hyperlink"/>
    <w:basedOn w:val="DefaultParagraphFont"/>
    <w:uiPriority w:val="99"/>
    <w:unhideWhenUsed/>
    <w:rsid w:val="00C66FB1"/>
    <w:rPr>
      <w:color w:val="0563C1" w:themeColor="hyperlink"/>
      <w:u w:val="single"/>
    </w:rPr>
  </w:style>
  <w:style w:type="paragraph" w:styleId="HTMLPreformatted">
    <w:name w:val="HTML Preformatted"/>
    <w:basedOn w:val="Normal"/>
    <w:link w:val="HTMLPreformattedChar"/>
    <w:uiPriority w:val="99"/>
    <w:unhideWhenUsed/>
    <w:rsid w:val="002508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shd w:val="clear" w:color="auto" w:fill="auto"/>
    </w:rPr>
  </w:style>
  <w:style w:type="character" w:customStyle="1" w:styleId="HTMLPreformattedChar">
    <w:name w:val="HTML Preformatted Char"/>
    <w:basedOn w:val="DefaultParagraphFont"/>
    <w:link w:val="HTMLPreformatted"/>
    <w:uiPriority w:val="99"/>
    <w:rsid w:val="00250867"/>
    <w:rPr>
      <w:rFonts w:ascii="Courier New" w:eastAsia="Times New Roman" w:hAnsi="Courier New" w:cs="Courier New"/>
      <w:sz w:val="20"/>
      <w:szCs w:val="20"/>
    </w:rPr>
  </w:style>
  <w:style w:type="character" w:customStyle="1" w:styleId="n">
    <w:name w:val="n"/>
    <w:basedOn w:val="DefaultParagraphFont"/>
    <w:rsid w:val="00250867"/>
  </w:style>
  <w:style w:type="character" w:customStyle="1" w:styleId="o">
    <w:name w:val="o"/>
    <w:basedOn w:val="DefaultParagraphFont"/>
    <w:rsid w:val="00250867"/>
  </w:style>
  <w:style w:type="character" w:customStyle="1" w:styleId="p">
    <w:name w:val="p"/>
    <w:basedOn w:val="DefaultParagraphFont"/>
    <w:rsid w:val="00250867"/>
  </w:style>
  <w:style w:type="character" w:customStyle="1" w:styleId="mi">
    <w:name w:val="mi"/>
    <w:basedOn w:val="DefaultParagraphFont"/>
    <w:rsid w:val="00250867"/>
  </w:style>
  <w:style w:type="character" w:customStyle="1" w:styleId="c1">
    <w:name w:val="c1"/>
    <w:basedOn w:val="DefaultParagraphFont"/>
    <w:rsid w:val="00250867"/>
  </w:style>
  <w:style w:type="character" w:customStyle="1" w:styleId="s2">
    <w:name w:val="s2"/>
    <w:basedOn w:val="DefaultParagraphFont"/>
    <w:rsid w:val="00250867"/>
  </w:style>
  <w:style w:type="character" w:customStyle="1" w:styleId="mf">
    <w:name w:val="mf"/>
    <w:basedOn w:val="DefaultParagraphFont"/>
    <w:rsid w:val="00250867"/>
  </w:style>
  <w:style w:type="character" w:customStyle="1" w:styleId="kc">
    <w:name w:val="kc"/>
    <w:basedOn w:val="DefaultParagraphFont"/>
    <w:rsid w:val="00250867"/>
  </w:style>
  <w:style w:type="character" w:customStyle="1" w:styleId="s1">
    <w:name w:val="s1"/>
    <w:basedOn w:val="DefaultParagraphFont"/>
    <w:rsid w:val="00250867"/>
  </w:style>
  <w:style w:type="character" w:customStyle="1" w:styleId="NoSpacingChar">
    <w:name w:val="No Spacing Char"/>
    <w:basedOn w:val="DefaultParagraphFont"/>
    <w:link w:val="NoSpacing"/>
    <w:uiPriority w:val="1"/>
    <w:rsid w:val="009A39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74026">
      <w:bodyDiv w:val="1"/>
      <w:marLeft w:val="0"/>
      <w:marRight w:val="0"/>
      <w:marTop w:val="0"/>
      <w:marBottom w:val="0"/>
      <w:divBdr>
        <w:top w:val="none" w:sz="0" w:space="0" w:color="auto"/>
        <w:left w:val="none" w:sz="0" w:space="0" w:color="auto"/>
        <w:bottom w:val="none" w:sz="0" w:space="0" w:color="auto"/>
        <w:right w:val="none" w:sz="0" w:space="0" w:color="auto"/>
      </w:divBdr>
      <w:divsChild>
        <w:div w:id="1734934774">
          <w:marLeft w:val="640"/>
          <w:marRight w:val="0"/>
          <w:marTop w:val="0"/>
          <w:marBottom w:val="0"/>
          <w:divBdr>
            <w:top w:val="none" w:sz="0" w:space="0" w:color="auto"/>
            <w:left w:val="none" w:sz="0" w:space="0" w:color="auto"/>
            <w:bottom w:val="none" w:sz="0" w:space="0" w:color="auto"/>
            <w:right w:val="none" w:sz="0" w:space="0" w:color="auto"/>
          </w:divBdr>
        </w:div>
        <w:div w:id="1900742688">
          <w:marLeft w:val="640"/>
          <w:marRight w:val="0"/>
          <w:marTop w:val="0"/>
          <w:marBottom w:val="0"/>
          <w:divBdr>
            <w:top w:val="none" w:sz="0" w:space="0" w:color="auto"/>
            <w:left w:val="none" w:sz="0" w:space="0" w:color="auto"/>
            <w:bottom w:val="none" w:sz="0" w:space="0" w:color="auto"/>
            <w:right w:val="none" w:sz="0" w:space="0" w:color="auto"/>
          </w:divBdr>
        </w:div>
        <w:div w:id="410547711">
          <w:marLeft w:val="640"/>
          <w:marRight w:val="0"/>
          <w:marTop w:val="0"/>
          <w:marBottom w:val="0"/>
          <w:divBdr>
            <w:top w:val="none" w:sz="0" w:space="0" w:color="auto"/>
            <w:left w:val="none" w:sz="0" w:space="0" w:color="auto"/>
            <w:bottom w:val="none" w:sz="0" w:space="0" w:color="auto"/>
            <w:right w:val="none" w:sz="0" w:space="0" w:color="auto"/>
          </w:divBdr>
        </w:div>
        <w:div w:id="602415804">
          <w:marLeft w:val="640"/>
          <w:marRight w:val="0"/>
          <w:marTop w:val="0"/>
          <w:marBottom w:val="0"/>
          <w:divBdr>
            <w:top w:val="none" w:sz="0" w:space="0" w:color="auto"/>
            <w:left w:val="none" w:sz="0" w:space="0" w:color="auto"/>
            <w:bottom w:val="none" w:sz="0" w:space="0" w:color="auto"/>
            <w:right w:val="none" w:sz="0" w:space="0" w:color="auto"/>
          </w:divBdr>
        </w:div>
        <w:div w:id="207618349">
          <w:marLeft w:val="640"/>
          <w:marRight w:val="0"/>
          <w:marTop w:val="0"/>
          <w:marBottom w:val="0"/>
          <w:divBdr>
            <w:top w:val="none" w:sz="0" w:space="0" w:color="auto"/>
            <w:left w:val="none" w:sz="0" w:space="0" w:color="auto"/>
            <w:bottom w:val="none" w:sz="0" w:space="0" w:color="auto"/>
            <w:right w:val="none" w:sz="0" w:space="0" w:color="auto"/>
          </w:divBdr>
        </w:div>
        <w:div w:id="1894349875">
          <w:marLeft w:val="640"/>
          <w:marRight w:val="0"/>
          <w:marTop w:val="0"/>
          <w:marBottom w:val="0"/>
          <w:divBdr>
            <w:top w:val="none" w:sz="0" w:space="0" w:color="auto"/>
            <w:left w:val="none" w:sz="0" w:space="0" w:color="auto"/>
            <w:bottom w:val="none" w:sz="0" w:space="0" w:color="auto"/>
            <w:right w:val="none" w:sz="0" w:space="0" w:color="auto"/>
          </w:divBdr>
        </w:div>
        <w:div w:id="2130707394">
          <w:marLeft w:val="640"/>
          <w:marRight w:val="0"/>
          <w:marTop w:val="0"/>
          <w:marBottom w:val="0"/>
          <w:divBdr>
            <w:top w:val="none" w:sz="0" w:space="0" w:color="auto"/>
            <w:left w:val="none" w:sz="0" w:space="0" w:color="auto"/>
            <w:bottom w:val="none" w:sz="0" w:space="0" w:color="auto"/>
            <w:right w:val="none" w:sz="0" w:space="0" w:color="auto"/>
          </w:divBdr>
        </w:div>
        <w:div w:id="941956675">
          <w:marLeft w:val="640"/>
          <w:marRight w:val="0"/>
          <w:marTop w:val="0"/>
          <w:marBottom w:val="0"/>
          <w:divBdr>
            <w:top w:val="none" w:sz="0" w:space="0" w:color="auto"/>
            <w:left w:val="none" w:sz="0" w:space="0" w:color="auto"/>
            <w:bottom w:val="none" w:sz="0" w:space="0" w:color="auto"/>
            <w:right w:val="none" w:sz="0" w:space="0" w:color="auto"/>
          </w:divBdr>
        </w:div>
        <w:div w:id="1621960720">
          <w:marLeft w:val="640"/>
          <w:marRight w:val="0"/>
          <w:marTop w:val="0"/>
          <w:marBottom w:val="0"/>
          <w:divBdr>
            <w:top w:val="none" w:sz="0" w:space="0" w:color="auto"/>
            <w:left w:val="none" w:sz="0" w:space="0" w:color="auto"/>
            <w:bottom w:val="none" w:sz="0" w:space="0" w:color="auto"/>
            <w:right w:val="none" w:sz="0" w:space="0" w:color="auto"/>
          </w:divBdr>
        </w:div>
        <w:div w:id="1455325124">
          <w:marLeft w:val="640"/>
          <w:marRight w:val="0"/>
          <w:marTop w:val="0"/>
          <w:marBottom w:val="0"/>
          <w:divBdr>
            <w:top w:val="none" w:sz="0" w:space="0" w:color="auto"/>
            <w:left w:val="none" w:sz="0" w:space="0" w:color="auto"/>
            <w:bottom w:val="none" w:sz="0" w:space="0" w:color="auto"/>
            <w:right w:val="none" w:sz="0" w:space="0" w:color="auto"/>
          </w:divBdr>
        </w:div>
        <w:div w:id="771434405">
          <w:marLeft w:val="640"/>
          <w:marRight w:val="0"/>
          <w:marTop w:val="0"/>
          <w:marBottom w:val="0"/>
          <w:divBdr>
            <w:top w:val="none" w:sz="0" w:space="0" w:color="auto"/>
            <w:left w:val="none" w:sz="0" w:space="0" w:color="auto"/>
            <w:bottom w:val="none" w:sz="0" w:space="0" w:color="auto"/>
            <w:right w:val="none" w:sz="0" w:space="0" w:color="auto"/>
          </w:divBdr>
        </w:div>
        <w:div w:id="425807464">
          <w:marLeft w:val="640"/>
          <w:marRight w:val="0"/>
          <w:marTop w:val="0"/>
          <w:marBottom w:val="0"/>
          <w:divBdr>
            <w:top w:val="none" w:sz="0" w:space="0" w:color="auto"/>
            <w:left w:val="none" w:sz="0" w:space="0" w:color="auto"/>
            <w:bottom w:val="none" w:sz="0" w:space="0" w:color="auto"/>
            <w:right w:val="none" w:sz="0" w:space="0" w:color="auto"/>
          </w:divBdr>
        </w:div>
        <w:div w:id="369185602">
          <w:marLeft w:val="640"/>
          <w:marRight w:val="0"/>
          <w:marTop w:val="0"/>
          <w:marBottom w:val="0"/>
          <w:divBdr>
            <w:top w:val="none" w:sz="0" w:space="0" w:color="auto"/>
            <w:left w:val="none" w:sz="0" w:space="0" w:color="auto"/>
            <w:bottom w:val="none" w:sz="0" w:space="0" w:color="auto"/>
            <w:right w:val="none" w:sz="0" w:space="0" w:color="auto"/>
          </w:divBdr>
        </w:div>
        <w:div w:id="252128246">
          <w:marLeft w:val="640"/>
          <w:marRight w:val="0"/>
          <w:marTop w:val="0"/>
          <w:marBottom w:val="0"/>
          <w:divBdr>
            <w:top w:val="none" w:sz="0" w:space="0" w:color="auto"/>
            <w:left w:val="none" w:sz="0" w:space="0" w:color="auto"/>
            <w:bottom w:val="none" w:sz="0" w:space="0" w:color="auto"/>
            <w:right w:val="none" w:sz="0" w:space="0" w:color="auto"/>
          </w:divBdr>
        </w:div>
        <w:div w:id="884220269">
          <w:marLeft w:val="640"/>
          <w:marRight w:val="0"/>
          <w:marTop w:val="0"/>
          <w:marBottom w:val="0"/>
          <w:divBdr>
            <w:top w:val="none" w:sz="0" w:space="0" w:color="auto"/>
            <w:left w:val="none" w:sz="0" w:space="0" w:color="auto"/>
            <w:bottom w:val="none" w:sz="0" w:space="0" w:color="auto"/>
            <w:right w:val="none" w:sz="0" w:space="0" w:color="auto"/>
          </w:divBdr>
        </w:div>
        <w:div w:id="1721635093">
          <w:marLeft w:val="640"/>
          <w:marRight w:val="0"/>
          <w:marTop w:val="0"/>
          <w:marBottom w:val="0"/>
          <w:divBdr>
            <w:top w:val="none" w:sz="0" w:space="0" w:color="auto"/>
            <w:left w:val="none" w:sz="0" w:space="0" w:color="auto"/>
            <w:bottom w:val="none" w:sz="0" w:space="0" w:color="auto"/>
            <w:right w:val="none" w:sz="0" w:space="0" w:color="auto"/>
          </w:divBdr>
        </w:div>
        <w:div w:id="193269382">
          <w:marLeft w:val="640"/>
          <w:marRight w:val="0"/>
          <w:marTop w:val="0"/>
          <w:marBottom w:val="0"/>
          <w:divBdr>
            <w:top w:val="none" w:sz="0" w:space="0" w:color="auto"/>
            <w:left w:val="none" w:sz="0" w:space="0" w:color="auto"/>
            <w:bottom w:val="none" w:sz="0" w:space="0" w:color="auto"/>
            <w:right w:val="none" w:sz="0" w:space="0" w:color="auto"/>
          </w:divBdr>
        </w:div>
        <w:div w:id="1748189520">
          <w:marLeft w:val="640"/>
          <w:marRight w:val="0"/>
          <w:marTop w:val="0"/>
          <w:marBottom w:val="0"/>
          <w:divBdr>
            <w:top w:val="none" w:sz="0" w:space="0" w:color="auto"/>
            <w:left w:val="none" w:sz="0" w:space="0" w:color="auto"/>
            <w:bottom w:val="none" w:sz="0" w:space="0" w:color="auto"/>
            <w:right w:val="none" w:sz="0" w:space="0" w:color="auto"/>
          </w:divBdr>
        </w:div>
        <w:div w:id="444883879">
          <w:marLeft w:val="640"/>
          <w:marRight w:val="0"/>
          <w:marTop w:val="0"/>
          <w:marBottom w:val="0"/>
          <w:divBdr>
            <w:top w:val="none" w:sz="0" w:space="0" w:color="auto"/>
            <w:left w:val="none" w:sz="0" w:space="0" w:color="auto"/>
            <w:bottom w:val="none" w:sz="0" w:space="0" w:color="auto"/>
            <w:right w:val="none" w:sz="0" w:space="0" w:color="auto"/>
          </w:divBdr>
        </w:div>
        <w:div w:id="783118658">
          <w:marLeft w:val="640"/>
          <w:marRight w:val="0"/>
          <w:marTop w:val="0"/>
          <w:marBottom w:val="0"/>
          <w:divBdr>
            <w:top w:val="none" w:sz="0" w:space="0" w:color="auto"/>
            <w:left w:val="none" w:sz="0" w:space="0" w:color="auto"/>
            <w:bottom w:val="none" w:sz="0" w:space="0" w:color="auto"/>
            <w:right w:val="none" w:sz="0" w:space="0" w:color="auto"/>
          </w:divBdr>
        </w:div>
        <w:div w:id="1990212196">
          <w:marLeft w:val="640"/>
          <w:marRight w:val="0"/>
          <w:marTop w:val="0"/>
          <w:marBottom w:val="0"/>
          <w:divBdr>
            <w:top w:val="none" w:sz="0" w:space="0" w:color="auto"/>
            <w:left w:val="none" w:sz="0" w:space="0" w:color="auto"/>
            <w:bottom w:val="none" w:sz="0" w:space="0" w:color="auto"/>
            <w:right w:val="none" w:sz="0" w:space="0" w:color="auto"/>
          </w:divBdr>
        </w:div>
        <w:div w:id="1481191227">
          <w:marLeft w:val="640"/>
          <w:marRight w:val="0"/>
          <w:marTop w:val="0"/>
          <w:marBottom w:val="0"/>
          <w:divBdr>
            <w:top w:val="none" w:sz="0" w:space="0" w:color="auto"/>
            <w:left w:val="none" w:sz="0" w:space="0" w:color="auto"/>
            <w:bottom w:val="none" w:sz="0" w:space="0" w:color="auto"/>
            <w:right w:val="none" w:sz="0" w:space="0" w:color="auto"/>
          </w:divBdr>
        </w:div>
        <w:div w:id="1523124426">
          <w:marLeft w:val="640"/>
          <w:marRight w:val="0"/>
          <w:marTop w:val="0"/>
          <w:marBottom w:val="0"/>
          <w:divBdr>
            <w:top w:val="none" w:sz="0" w:space="0" w:color="auto"/>
            <w:left w:val="none" w:sz="0" w:space="0" w:color="auto"/>
            <w:bottom w:val="none" w:sz="0" w:space="0" w:color="auto"/>
            <w:right w:val="none" w:sz="0" w:space="0" w:color="auto"/>
          </w:divBdr>
        </w:div>
        <w:div w:id="1026641161">
          <w:marLeft w:val="640"/>
          <w:marRight w:val="0"/>
          <w:marTop w:val="0"/>
          <w:marBottom w:val="0"/>
          <w:divBdr>
            <w:top w:val="none" w:sz="0" w:space="0" w:color="auto"/>
            <w:left w:val="none" w:sz="0" w:space="0" w:color="auto"/>
            <w:bottom w:val="none" w:sz="0" w:space="0" w:color="auto"/>
            <w:right w:val="none" w:sz="0" w:space="0" w:color="auto"/>
          </w:divBdr>
        </w:div>
        <w:div w:id="1109860475">
          <w:marLeft w:val="640"/>
          <w:marRight w:val="0"/>
          <w:marTop w:val="0"/>
          <w:marBottom w:val="0"/>
          <w:divBdr>
            <w:top w:val="none" w:sz="0" w:space="0" w:color="auto"/>
            <w:left w:val="none" w:sz="0" w:space="0" w:color="auto"/>
            <w:bottom w:val="none" w:sz="0" w:space="0" w:color="auto"/>
            <w:right w:val="none" w:sz="0" w:space="0" w:color="auto"/>
          </w:divBdr>
        </w:div>
        <w:div w:id="468672189">
          <w:marLeft w:val="640"/>
          <w:marRight w:val="0"/>
          <w:marTop w:val="0"/>
          <w:marBottom w:val="0"/>
          <w:divBdr>
            <w:top w:val="none" w:sz="0" w:space="0" w:color="auto"/>
            <w:left w:val="none" w:sz="0" w:space="0" w:color="auto"/>
            <w:bottom w:val="none" w:sz="0" w:space="0" w:color="auto"/>
            <w:right w:val="none" w:sz="0" w:space="0" w:color="auto"/>
          </w:divBdr>
        </w:div>
        <w:div w:id="1115292923">
          <w:marLeft w:val="640"/>
          <w:marRight w:val="0"/>
          <w:marTop w:val="0"/>
          <w:marBottom w:val="0"/>
          <w:divBdr>
            <w:top w:val="none" w:sz="0" w:space="0" w:color="auto"/>
            <w:left w:val="none" w:sz="0" w:space="0" w:color="auto"/>
            <w:bottom w:val="none" w:sz="0" w:space="0" w:color="auto"/>
            <w:right w:val="none" w:sz="0" w:space="0" w:color="auto"/>
          </w:divBdr>
        </w:div>
        <w:div w:id="1731419952">
          <w:marLeft w:val="640"/>
          <w:marRight w:val="0"/>
          <w:marTop w:val="0"/>
          <w:marBottom w:val="0"/>
          <w:divBdr>
            <w:top w:val="none" w:sz="0" w:space="0" w:color="auto"/>
            <w:left w:val="none" w:sz="0" w:space="0" w:color="auto"/>
            <w:bottom w:val="none" w:sz="0" w:space="0" w:color="auto"/>
            <w:right w:val="none" w:sz="0" w:space="0" w:color="auto"/>
          </w:divBdr>
        </w:div>
        <w:div w:id="270476398">
          <w:marLeft w:val="640"/>
          <w:marRight w:val="0"/>
          <w:marTop w:val="0"/>
          <w:marBottom w:val="0"/>
          <w:divBdr>
            <w:top w:val="none" w:sz="0" w:space="0" w:color="auto"/>
            <w:left w:val="none" w:sz="0" w:space="0" w:color="auto"/>
            <w:bottom w:val="none" w:sz="0" w:space="0" w:color="auto"/>
            <w:right w:val="none" w:sz="0" w:space="0" w:color="auto"/>
          </w:divBdr>
        </w:div>
        <w:div w:id="429131453">
          <w:marLeft w:val="640"/>
          <w:marRight w:val="0"/>
          <w:marTop w:val="0"/>
          <w:marBottom w:val="0"/>
          <w:divBdr>
            <w:top w:val="none" w:sz="0" w:space="0" w:color="auto"/>
            <w:left w:val="none" w:sz="0" w:space="0" w:color="auto"/>
            <w:bottom w:val="none" w:sz="0" w:space="0" w:color="auto"/>
            <w:right w:val="none" w:sz="0" w:space="0" w:color="auto"/>
          </w:divBdr>
        </w:div>
        <w:div w:id="990794201">
          <w:marLeft w:val="640"/>
          <w:marRight w:val="0"/>
          <w:marTop w:val="0"/>
          <w:marBottom w:val="0"/>
          <w:divBdr>
            <w:top w:val="none" w:sz="0" w:space="0" w:color="auto"/>
            <w:left w:val="none" w:sz="0" w:space="0" w:color="auto"/>
            <w:bottom w:val="none" w:sz="0" w:space="0" w:color="auto"/>
            <w:right w:val="none" w:sz="0" w:space="0" w:color="auto"/>
          </w:divBdr>
        </w:div>
        <w:div w:id="2081167992">
          <w:marLeft w:val="640"/>
          <w:marRight w:val="0"/>
          <w:marTop w:val="0"/>
          <w:marBottom w:val="0"/>
          <w:divBdr>
            <w:top w:val="none" w:sz="0" w:space="0" w:color="auto"/>
            <w:left w:val="none" w:sz="0" w:space="0" w:color="auto"/>
            <w:bottom w:val="none" w:sz="0" w:space="0" w:color="auto"/>
            <w:right w:val="none" w:sz="0" w:space="0" w:color="auto"/>
          </w:divBdr>
        </w:div>
        <w:div w:id="424573121">
          <w:marLeft w:val="640"/>
          <w:marRight w:val="0"/>
          <w:marTop w:val="0"/>
          <w:marBottom w:val="0"/>
          <w:divBdr>
            <w:top w:val="none" w:sz="0" w:space="0" w:color="auto"/>
            <w:left w:val="none" w:sz="0" w:space="0" w:color="auto"/>
            <w:bottom w:val="none" w:sz="0" w:space="0" w:color="auto"/>
            <w:right w:val="none" w:sz="0" w:space="0" w:color="auto"/>
          </w:divBdr>
        </w:div>
        <w:div w:id="71970604">
          <w:marLeft w:val="640"/>
          <w:marRight w:val="0"/>
          <w:marTop w:val="0"/>
          <w:marBottom w:val="0"/>
          <w:divBdr>
            <w:top w:val="none" w:sz="0" w:space="0" w:color="auto"/>
            <w:left w:val="none" w:sz="0" w:space="0" w:color="auto"/>
            <w:bottom w:val="none" w:sz="0" w:space="0" w:color="auto"/>
            <w:right w:val="none" w:sz="0" w:space="0" w:color="auto"/>
          </w:divBdr>
        </w:div>
        <w:div w:id="727456953">
          <w:marLeft w:val="640"/>
          <w:marRight w:val="0"/>
          <w:marTop w:val="0"/>
          <w:marBottom w:val="0"/>
          <w:divBdr>
            <w:top w:val="none" w:sz="0" w:space="0" w:color="auto"/>
            <w:left w:val="none" w:sz="0" w:space="0" w:color="auto"/>
            <w:bottom w:val="none" w:sz="0" w:space="0" w:color="auto"/>
            <w:right w:val="none" w:sz="0" w:space="0" w:color="auto"/>
          </w:divBdr>
        </w:div>
        <w:div w:id="270867537">
          <w:marLeft w:val="640"/>
          <w:marRight w:val="0"/>
          <w:marTop w:val="0"/>
          <w:marBottom w:val="0"/>
          <w:divBdr>
            <w:top w:val="none" w:sz="0" w:space="0" w:color="auto"/>
            <w:left w:val="none" w:sz="0" w:space="0" w:color="auto"/>
            <w:bottom w:val="none" w:sz="0" w:space="0" w:color="auto"/>
            <w:right w:val="none" w:sz="0" w:space="0" w:color="auto"/>
          </w:divBdr>
        </w:div>
        <w:div w:id="668673625">
          <w:marLeft w:val="640"/>
          <w:marRight w:val="0"/>
          <w:marTop w:val="0"/>
          <w:marBottom w:val="0"/>
          <w:divBdr>
            <w:top w:val="none" w:sz="0" w:space="0" w:color="auto"/>
            <w:left w:val="none" w:sz="0" w:space="0" w:color="auto"/>
            <w:bottom w:val="none" w:sz="0" w:space="0" w:color="auto"/>
            <w:right w:val="none" w:sz="0" w:space="0" w:color="auto"/>
          </w:divBdr>
        </w:div>
        <w:div w:id="1482238060">
          <w:marLeft w:val="640"/>
          <w:marRight w:val="0"/>
          <w:marTop w:val="0"/>
          <w:marBottom w:val="0"/>
          <w:divBdr>
            <w:top w:val="none" w:sz="0" w:space="0" w:color="auto"/>
            <w:left w:val="none" w:sz="0" w:space="0" w:color="auto"/>
            <w:bottom w:val="none" w:sz="0" w:space="0" w:color="auto"/>
            <w:right w:val="none" w:sz="0" w:space="0" w:color="auto"/>
          </w:divBdr>
        </w:div>
        <w:div w:id="1541630870">
          <w:marLeft w:val="640"/>
          <w:marRight w:val="0"/>
          <w:marTop w:val="0"/>
          <w:marBottom w:val="0"/>
          <w:divBdr>
            <w:top w:val="none" w:sz="0" w:space="0" w:color="auto"/>
            <w:left w:val="none" w:sz="0" w:space="0" w:color="auto"/>
            <w:bottom w:val="none" w:sz="0" w:space="0" w:color="auto"/>
            <w:right w:val="none" w:sz="0" w:space="0" w:color="auto"/>
          </w:divBdr>
        </w:div>
        <w:div w:id="637879134">
          <w:marLeft w:val="640"/>
          <w:marRight w:val="0"/>
          <w:marTop w:val="0"/>
          <w:marBottom w:val="0"/>
          <w:divBdr>
            <w:top w:val="none" w:sz="0" w:space="0" w:color="auto"/>
            <w:left w:val="none" w:sz="0" w:space="0" w:color="auto"/>
            <w:bottom w:val="none" w:sz="0" w:space="0" w:color="auto"/>
            <w:right w:val="none" w:sz="0" w:space="0" w:color="auto"/>
          </w:divBdr>
        </w:div>
        <w:div w:id="592321091">
          <w:marLeft w:val="640"/>
          <w:marRight w:val="0"/>
          <w:marTop w:val="0"/>
          <w:marBottom w:val="0"/>
          <w:divBdr>
            <w:top w:val="none" w:sz="0" w:space="0" w:color="auto"/>
            <w:left w:val="none" w:sz="0" w:space="0" w:color="auto"/>
            <w:bottom w:val="none" w:sz="0" w:space="0" w:color="auto"/>
            <w:right w:val="none" w:sz="0" w:space="0" w:color="auto"/>
          </w:divBdr>
        </w:div>
        <w:div w:id="1145854228">
          <w:marLeft w:val="640"/>
          <w:marRight w:val="0"/>
          <w:marTop w:val="0"/>
          <w:marBottom w:val="0"/>
          <w:divBdr>
            <w:top w:val="none" w:sz="0" w:space="0" w:color="auto"/>
            <w:left w:val="none" w:sz="0" w:space="0" w:color="auto"/>
            <w:bottom w:val="none" w:sz="0" w:space="0" w:color="auto"/>
            <w:right w:val="none" w:sz="0" w:space="0" w:color="auto"/>
          </w:divBdr>
        </w:div>
        <w:div w:id="1663199238">
          <w:marLeft w:val="640"/>
          <w:marRight w:val="0"/>
          <w:marTop w:val="0"/>
          <w:marBottom w:val="0"/>
          <w:divBdr>
            <w:top w:val="none" w:sz="0" w:space="0" w:color="auto"/>
            <w:left w:val="none" w:sz="0" w:space="0" w:color="auto"/>
            <w:bottom w:val="none" w:sz="0" w:space="0" w:color="auto"/>
            <w:right w:val="none" w:sz="0" w:space="0" w:color="auto"/>
          </w:divBdr>
        </w:div>
        <w:div w:id="1837455811">
          <w:marLeft w:val="640"/>
          <w:marRight w:val="0"/>
          <w:marTop w:val="0"/>
          <w:marBottom w:val="0"/>
          <w:divBdr>
            <w:top w:val="none" w:sz="0" w:space="0" w:color="auto"/>
            <w:left w:val="none" w:sz="0" w:space="0" w:color="auto"/>
            <w:bottom w:val="none" w:sz="0" w:space="0" w:color="auto"/>
            <w:right w:val="none" w:sz="0" w:space="0" w:color="auto"/>
          </w:divBdr>
        </w:div>
        <w:div w:id="710618467">
          <w:marLeft w:val="640"/>
          <w:marRight w:val="0"/>
          <w:marTop w:val="0"/>
          <w:marBottom w:val="0"/>
          <w:divBdr>
            <w:top w:val="none" w:sz="0" w:space="0" w:color="auto"/>
            <w:left w:val="none" w:sz="0" w:space="0" w:color="auto"/>
            <w:bottom w:val="none" w:sz="0" w:space="0" w:color="auto"/>
            <w:right w:val="none" w:sz="0" w:space="0" w:color="auto"/>
          </w:divBdr>
        </w:div>
        <w:div w:id="1090852462">
          <w:marLeft w:val="640"/>
          <w:marRight w:val="0"/>
          <w:marTop w:val="0"/>
          <w:marBottom w:val="0"/>
          <w:divBdr>
            <w:top w:val="none" w:sz="0" w:space="0" w:color="auto"/>
            <w:left w:val="none" w:sz="0" w:space="0" w:color="auto"/>
            <w:bottom w:val="none" w:sz="0" w:space="0" w:color="auto"/>
            <w:right w:val="none" w:sz="0" w:space="0" w:color="auto"/>
          </w:divBdr>
        </w:div>
        <w:div w:id="1852063595">
          <w:marLeft w:val="640"/>
          <w:marRight w:val="0"/>
          <w:marTop w:val="0"/>
          <w:marBottom w:val="0"/>
          <w:divBdr>
            <w:top w:val="none" w:sz="0" w:space="0" w:color="auto"/>
            <w:left w:val="none" w:sz="0" w:space="0" w:color="auto"/>
            <w:bottom w:val="none" w:sz="0" w:space="0" w:color="auto"/>
            <w:right w:val="none" w:sz="0" w:space="0" w:color="auto"/>
          </w:divBdr>
        </w:div>
        <w:div w:id="225730326">
          <w:marLeft w:val="640"/>
          <w:marRight w:val="0"/>
          <w:marTop w:val="0"/>
          <w:marBottom w:val="0"/>
          <w:divBdr>
            <w:top w:val="none" w:sz="0" w:space="0" w:color="auto"/>
            <w:left w:val="none" w:sz="0" w:space="0" w:color="auto"/>
            <w:bottom w:val="none" w:sz="0" w:space="0" w:color="auto"/>
            <w:right w:val="none" w:sz="0" w:space="0" w:color="auto"/>
          </w:divBdr>
        </w:div>
        <w:div w:id="971790238">
          <w:marLeft w:val="640"/>
          <w:marRight w:val="0"/>
          <w:marTop w:val="0"/>
          <w:marBottom w:val="0"/>
          <w:divBdr>
            <w:top w:val="none" w:sz="0" w:space="0" w:color="auto"/>
            <w:left w:val="none" w:sz="0" w:space="0" w:color="auto"/>
            <w:bottom w:val="none" w:sz="0" w:space="0" w:color="auto"/>
            <w:right w:val="none" w:sz="0" w:space="0" w:color="auto"/>
          </w:divBdr>
        </w:div>
        <w:div w:id="682174656">
          <w:marLeft w:val="640"/>
          <w:marRight w:val="0"/>
          <w:marTop w:val="0"/>
          <w:marBottom w:val="0"/>
          <w:divBdr>
            <w:top w:val="none" w:sz="0" w:space="0" w:color="auto"/>
            <w:left w:val="none" w:sz="0" w:space="0" w:color="auto"/>
            <w:bottom w:val="none" w:sz="0" w:space="0" w:color="auto"/>
            <w:right w:val="none" w:sz="0" w:space="0" w:color="auto"/>
          </w:divBdr>
        </w:div>
        <w:div w:id="1914656633">
          <w:marLeft w:val="640"/>
          <w:marRight w:val="0"/>
          <w:marTop w:val="0"/>
          <w:marBottom w:val="0"/>
          <w:divBdr>
            <w:top w:val="none" w:sz="0" w:space="0" w:color="auto"/>
            <w:left w:val="none" w:sz="0" w:space="0" w:color="auto"/>
            <w:bottom w:val="none" w:sz="0" w:space="0" w:color="auto"/>
            <w:right w:val="none" w:sz="0" w:space="0" w:color="auto"/>
          </w:divBdr>
        </w:div>
        <w:div w:id="1187788635">
          <w:marLeft w:val="640"/>
          <w:marRight w:val="0"/>
          <w:marTop w:val="0"/>
          <w:marBottom w:val="0"/>
          <w:divBdr>
            <w:top w:val="none" w:sz="0" w:space="0" w:color="auto"/>
            <w:left w:val="none" w:sz="0" w:space="0" w:color="auto"/>
            <w:bottom w:val="none" w:sz="0" w:space="0" w:color="auto"/>
            <w:right w:val="none" w:sz="0" w:space="0" w:color="auto"/>
          </w:divBdr>
        </w:div>
        <w:div w:id="540754349">
          <w:marLeft w:val="640"/>
          <w:marRight w:val="0"/>
          <w:marTop w:val="0"/>
          <w:marBottom w:val="0"/>
          <w:divBdr>
            <w:top w:val="none" w:sz="0" w:space="0" w:color="auto"/>
            <w:left w:val="none" w:sz="0" w:space="0" w:color="auto"/>
            <w:bottom w:val="none" w:sz="0" w:space="0" w:color="auto"/>
            <w:right w:val="none" w:sz="0" w:space="0" w:color="auto"/>
          </w:divBdr>
        </w:div>
        <w:div w:id="1858349401">
          <w:marLeft w:val="640"/>
          <w:marRight w:val="0"/>
          <w:marTop w:val="0"/>
          <w:marBottom w:val="0"/>
          <w:divBdr>
            <w:top w:val="none" w:sz="0" w:space="0" w:color="auto"/>
            <w:left w:val="none" w:sz="0" w:space="0" w:color="auto"/>
            <w:bottom w:val="none" w:sz="0" w:space="0" w:color="auto"/>
            <w:right w:val="none" w:sz="0" w:space="0" w:color="auto"/>
          </w:divBdr>
        </w:div>
        <w:div w:id="488985049">
          <w:marLeft w:val="640"/>
          <w:marRight w:val="0"/>
          <w:marTop w:val="0"/>
          <w:marBottom w:val="0"/>
          <w:divBdr>
            <w:top w:val="none" w:sz="0" w:space="0" w:color="auto"/>
            <w:left w:val="none" w:sz="0" w:space="0" w:color="auto"/>
            <w:bottom w:val="none" w:sz="0" w:space="0" w:color="auto"/>
            <w:right w:val="none" w:sz="0" w:space="0" w:color="auto"/>
          </w:divBdr>
        </w:div>
        <w:div w:id="962467583">
          <w:marLeft w:val="640"/>
          <w:marRight w:val="0"/>
          <w:marTop w:val="0"/>
          <w:marBottom w:val="0"/>
          <w:divBdr>
            <w:top w:val="none" w:sz="0" w:space="0" w:color="auto"/>
            <w:left w:val="none" w:sz="0" w:space="0" w:color="auto"/>
            <w:bottom w:val="none" w:sz="0" w:space="0" w:color="auto"/>
            <w:right w:val="none" w:sz="0" w:space="0" w:color="auto"/>
          </w:divBdr>
        </w:div>
        <w:div w:id="1512181157">
          <w:marLeft w:val="640"/>
          <w:marRight w:val="0"/>
          <w:marTop w:val="0"/>
          <w:marBottom w:val="0"/>
          <w:divBdr>
            <w:top w:val="none" w:sz="0" w:space="0" w:color="auto"/>
            <w:left w:val="none" w:sz="0" w:space="0" w:color="auto"/>
            <w:bottom w:val="none" w:sz="0" w:space="0" w:color="auto"/>
            <w:right w:val="none" w:sz="0" w:space="0" w:color="auto"/>
          </w:divBdr>
        </w:div>
        <w:div w:id="720977745">
          <w:marLeft w:val="640"/>
          <w:marRight w:val="0"/>
          <w:marTop w:val="0"/>
          <w:marBottom w:val="0"/>
          <w:divBdr>
            <w:top w:val="none" w:sz="0" w:space="0" w:color="auto"/>
            <w:left w:val="none" w:sz="0" w:space="0" w:color="auto"/>
            <w:bottom w:val="none" w:sz="0" w:space="0" w:color="auto"/>
            <w:right w:val="none" w:sz="0" w:space="0" w:color="auto"/>
          </w:divBdr>
        </w:div>
        <w:div w:id="447506229">
          <w:marLeft w:val="640"/>
          <w:marRight w:val="0"/>
          <w:marTop w:val="0"/>
          <w:marBottom w:val="0"/>
          <w:divBdr>
            <w:top w:val="none" w:sz="0" w:space="0" w:color="auto"/>
            <w:left w:val="none" w:sz="0" w:space="0" w:color="auto"/>
            <w:bottom w:val="none" w:sz="0" w:space="0" w:color="auto"/>
            <w:right w:val="none" w:sz="0" w:space="0" w:color="auto"/>
          </w:divBdr>
        </w:div>
        <w:div w:id="2076315643">
          <w:marLeft w:val="640"/>
          <w:marRight w:val="0"/>
          <w:marTop w:val="0"/>
          <w:marBottom w:val="0"/>
          <w:divBdr>
            <w:top w:val="none" w:sz="0" w:space="0" w:color="auto"/>
            <w:left w:val="none" w:sz="0" w:space="0" w:color="auto"/>
            <w:bottom w:val="none" w:sz="0" w:space="0" w:color="auto"/>
            <w:right w:val="none" w:sz="0" w:space="0" w:color="auto"/>
          </w:divBdr>
        </w:div>
      </w:divsChild>
    </w:div>
    <w:div w:id="14694169">
      <w:bodyDiv w:val="1"/>
      <w:marLeft w:val="0"/>
      <w:marRight w:val="0"/>
      <w:marTop w:val="0"/>
      <w:marBottom w:val="0"/>
      <w:divBdr>
        <w:top w:val="none" w:sz="0" w:space="0" w:color="auto"/>
        <w:left w:val="none" w:sz="0" w:space="0" w:color="auto"/>
        <w:bottom w:val="none" w:sz="0" w:space="0" w:color="auto"/>
        <w:right w:val="none" w:sz="0" w:space="0" w:color="auto"/>
      </w:divBdr>
    </w:div>
    <w:div w:id="39323171">
      <w:bodyDiv w:val="1"/>
      <w:marLeft w:val="0"/>
      <w:marRight w:val="0"/>
      <w:marTop w:val="0"/>
      <w:marBottom w:val="0"/>
      <w:divBdr>
        <w:top w:val="none" w:sz="0" w:space="0" w:color="auto"/>
        <w:left w:val="none" w:sz="0" w:space="0" w:color="auto"/>
        <w:bottom w:val="none" w:sz="0" w:space="0" w:color="auto"/>
        <w:right w:val="none" w:sz="0" w:space="0" w:color="auto"/>
      </w:divBdr>
    </w:div>
    <w:div w:id="42681545">
      <w:bodyDiv w:val="1"/>
      <w:marLeft w:val="0"/>
      <w:marRight w:val="0"/>
      <w:marTop w:val="0"/>
      <w:marBottom w:val="0"/>
      <w:divBdr>
        <w:top w:val="none" w:sz="0" w:space="0" w:color="auto"/>
        <w:left w:val="none" w:sz="0" w:space="0" w:color="auto"/>
        <w:bottom w:val="none" w:sz="0" w:space="0" w:color="auto"/>
        <w:right w:val="none" w:sz="0" w:space="0" w:color="auto"/>
      </w:divBdr>
      <w:divsChild>
        <w:div w:id="5251025">
          <w:marLeft w:val="640"/>
          <w:marRight w:val="0"/>
          <w:marTop w:val="0"/>
          <w:marBottom w:val="0"/>
          <w:divBdr>
            <w:top w:val="none" w:sz="0" w:space="0" w:color="auto"/>
            <w:left w:val="none" w:sz="0" w:space="0" w:color="auto"/>
            <w:bottom w:val="none" w:sz="0" w:space="0" w:color="auto"/>
            <w:right w:val="none" w:sz="0" w:space="0" w:color="auto"/>
          </w:divBdr>
        </w:div>
        <w:div w:id="64030268">
          <w:marLeft w:val="640"/>
          <w:marRight w:val="0"/>
          <w:marTop w:val="0"/>
          <w:marBottom w:val="0"/>
          <w:divBdr>
            <w:top w:val="none" w:sz="0" w:space="0" w:color="auto"/>
            <w:left w:val="none" w:sz="0" w:space="0" w:color="auto"/>
            <w:bottom w:val="none" w:sz="0" w:space="0" w:color="auto"/>
            <w:right w:val="none" w:sz="0" w:space="0" w:color="auto"/>
          </w:divBdr>
        </w:div>
        <w:div w:id="179897651">
          <w:marLeft w:val="640"/>
          <w:marRight w:val="0"/>
          <w:marTop w:val="0"/>
          <w:marBottom w:val="0"/>
          <w:divBdr>
            <w:top w:val="none" w:sz="0" w:space="0" w:color="auto"/>
            <w:left w:val="none" w:sz="0" w:space="0" w:color="auto"/>
            <w:bottom w:val="none" w:sz="0" w:space="0" w:color="auto"/>
            <w:right w:val="none" w:sz="0" w:space="0" w:color="auto"/>
          </w:divBdr>
        </w:div>
        <w:div w:id="180945176">
          <w:marLeft w:val="640"/>
          <w:marRight w:val="0"/>
          <w:marTop w:val="0"/>
          <w:marBottom w:val="0"/>
          <w:divBdr>
            <w:top w:val="none" w:sz="0" w:space="0" w:color="auto"/>
            <w:left w:val="none" w:sz="0" w:space="0" w:color="auto"/>
            <w:bottom w:val="none" w:sz="0" w:space="0" w:color="auto"/>
            <w:right w:val="none" w:sz="0" w:space="0" w:color="auto"/>
          </w:divBdr>
        </w:div>
        <w:div w:id="256721078">
          <w:marLeft w:val="640"/>
          <w:marRight w:val="0"/>
          <w:marTop w:val="0"/>
          <w:marBottom w:val="0"/>
          <w:divBdr>
            <w:top w:val="none" w:sz="0" w:space="0" w:color="auto"/>
            <w:left w:val="none" w:sz="0" w:space="0" w:color="auto"/>
            <w:bottom w:val="none" w:sz="0" w:space="0" w:color="auto"/>
            <w:right w:val="none" w:sz="0" w:space="0" w:color="auto"/>
          </w:divBdr>
        </w:div>
        <w:div w:id="266079340">
          <w:marLeft w:val="640"/>
          <w:marRight w:val="0"/>
          <w:marTop w:val="0"/>
          <w:marBottom w:val="0"/>
          <w:divBdr>
            <w:top w:val="none" w:sz="0" w:space="0" w:color="auto"/>
            <w:left w:val="none" w:sz="0" w:space="0" w:color="auto"/>
            <w:bottom w:val="none" w:sz="0" w:space="0" w:color="auto"/>
            <w:right w:val="none" w:sz="0" w:space="0" w:color="auto"/>
          </w:divBdr>
        </w:div>
        <w:div w:id="296296704">
          <w:marLeft w:val="640"/>
          <w:marRight w:val="0"/>
          <w:marTop w:val="0"/>
          <w:marBottom w:val="0"/>
          <w:divBdr>
            <w:top w:val="none" w:sz="0" w:space="0" w:color="auto"/>
            <w:left w:val="none" w:sz="0" w:space="0" w:color="auto"/>
            <w:bottom w:val="none" w:sz="0" w:space="0" w:color="auto"/>
            <w:right w:val="none" w:sz="0" w:space="0" w:color="auto"/>
          </w:divBdr>
        </w:div>
        <w:div w:id="305664131">
          <w:marLeft w:val="640"/>
          <w:marRight w:val="0"/>
          <w:marTop w:val="0"/>
          <w:marBottom w:val="0"/>
          <w:divBdr>
            <w:top w:val="none" w:sz="0" w:space="0" w:color="auto"/>
            <w:left w:val="none" w:sz="0" w:space="0" w:color="auto"/>
            <w:bottom w:val="none" w:sz="0" w:space="0" w:color="auto"/>
            <w:right w:val="none" w:sz="0" w:space="0" w:color="auto"/>
          </w:divBdr>
        </w:div>
        <w:div w:id="315378617">
          <w:marLeft w:val="640"/>
          <w:marRight w:val="0"/>
          <w:marTop w:val="0"/>
          <w:marBottom w:val="0"/>
          <w:divBdr>
            <w:top w:val="none" w:sz="0" w:space="0" w:color="auto"/>
            <w:left w:val="none" w:sz="0" w:space="0" w:color="auto"/>
            <w:bottom w:val="none" w:sz="0" w:space="0" w:color="auto"/>
            <w:right w:val="none" w:sz="0" w:space="0" w:color="auto"/>
          </w:divBdr>
        </w:div>
        <w:div w:id="434908165">
          <w:marLeft w:val="640"/>
          <w:marRight w:val="0"/>
          <w:marTop w:val="0"/>
          <w:marBottom w:val="0"/>
          <w:divBdr>
            <w:top w:val="none" w:sz="0" w:space="0" w:color="auto"/>
            <w:left w:val="none" w:sz="0" w:space="0" w:color="auto"/>
            <w:bottom w:val="none" w:sz="0" w:space="0" w:color="auto"/>
            <w:right w:val="none" w:sz="0" w:space="0" w:color="auto"/>
          </w:divBdr>
        </w:div>
        <w:div w:id="445001439">
          <w:marLeft w:val="640"/>
          <w:marRight w:val="0"/>
          <w:marTop w:val="0"/>
          <w:marBottom w:val="0"/>
          <w:divBdr>
            <w:top w:val="none" w:sz="0" w:space="0" w:color="auto"/>
            <w:left w:val="none" w:sz="0" w:space="0" w:color="auto"/>
            <w:bottom w:val="none" w:sz="0" w:space="0" w:color="auto"/>
            <w:right w:val="none" w:sz="0" w:space="0" w:color="auto"/>
          </w:divBdr>
        </w:div>
        <w:div w:id="448086611">
          <w:marLeft w:val="640"/>
          <w:marRight w:val="0"/>
          <w:marTop w:val="0"/>
          <w:marBottom w:val="0"/>
          <w:divBdr>
            <w:top w:val="none" w:sz="0" w:space="0" w:color="auto"/>
            <w:left w:val="none" w:sz="0" w:space="0" w:color="auto"/>
            <w:bottom w:val="none" w:sz="0" w:space="0" w:color="auto"/>
            <w:right w:val="none" w:sz="0" w:space="0" w:color="auto"/>
          </w:divBdr>
        </w:div>
        <w:div w:id="455761699">
          <w:marLeft w:val="640"/>
          <w:marRight w:val="0"/>
          <w:marTop w:val="0"/>
          <w:marBottom w:val="0"/>
          <w:divBdr>
            <w:top w:val="none" w:sz="0" w:space="0" w:color="auto"/>
            <w:left w:val="none" w:sz="0" w:space="0" w:color="auto"/>
            <w:bottom w:val="none" w:sz="0" w:space="0" w:color="auto"/>
            <w:right w:val="none" w:sz="0" w:space="0" w:color="auto"/>
          </w:divBdr>
        </w:div>
        <w:div w:id="470291857">
          <w:marLeft w:val="640"/>
          <w:marRight w:val="0"/>
          <w:marTop w:val="0"/>
          <w:marBottom w:val="0"/>
          <w:divBdr>
            <w:top w:val="none" w:sz="0" w:space="0" w:color="auto"/>
            <w:left w:val="none" w:sz="0" w:space="0" w:color="auto"/>
            <w:bottom w:val="none" w:sz="0" w:space="0" w:color="auto"/>
            <w:right w:val="none" w:sz="0" w:space="0" w:color="auto"/>
          </w:divBdr>
        </w:div>
        <w:div w:id="623193029">
          <w:marLeft w:val="640"/>
          <w:marRight w:val="0"/>
          <w:marTop w:val="0"/>
          <w:marBottom w:val="0"/>
          <w:divBdr>
            <w:top w:val="none" w:sz="0" w:space="0" w:color="auto"/>
            <w:left w:val="none" w:sz="0" w:space="0" w:color="auto"/>
            <w:bottom w:val="none" w:sz="0" w:space="0" w:color="auto"/>
            <w:right w:val="none" w:sz="0" w:space="0" w:color="auto"/>
          </w:divBdr>
        </w:div>
        <w:div w:id="658702787">
          <w:marLeft w:val="640"/>
          <w:marRight w:val="0"/>
          <w:marTop w:val="0"/>
          <w:marBottom w:val="0"/>
          <w:divBdr>
            <w:top w:val="none" w:sz="0" w:space="0" w:color="auto"/>
            <w:left w:val="none" w:sz="0" w:space="0" w:color="auto"/>
            <w:bottom w:val="none" w:sz="0" w:space="0" w:color="auto"/>
            <w:right w:val="none" w:sz="0" w:space="0" w:color="auto"/>
          </w:divBdr>
        </w:div>
        <w:div w:id="695541371">
          <w:marLeft w:val="640"/>
          <w:marRight w:val="0"/>
          <w:marTop w:val="0"/>
          <w:marBottom w:val="0"/>
          <w:divBdr>
            <w:top w:val="none" w:sz="0" w:space="0" w:color="auto"/>
            <w:left w:val="none" w:sz="0" w:space="0" w:color="auto"/>
            <w:bottom w:val="none" w:sz="0" w:space="0" w:color="auto"/>
            <w:right w:val="none" w:sz="0" w:space="0" w:color="auto"/>
          </w:divBdr>
        </w:div>
        <w:div w:id="697698520">
          <w:marLeft w:val="640"/>
          <w:marRight w:val="0"/>
          <w:marTop w:val="0"/>
          <w:marBottom w:val="0"/>
          <w:divBdr>
            <w:top w:val="none" w:sz="0" w:space="0" w:color="auto"/>
            <w:left w:val="none" w:sz="0" w:space="0" w:color="auto"/>
            <w:bottom w:val="none" w:sz="0" w:space="0" w:color="auto"/>
            <w:right w:val="none" w:sz="0" w:space="0" w:color="auto"/>
          </w:divBdr>
        </w:div>
        <w:div w:id="741413658">
          <w:marLeft w:val="640"/>
          <w:marRight w:val="0"/>
          <w:marTop w:val="0"/>
          <w:marBottom w:val="0"/>
          <w:divBdr>
            <w:top w:val="none" w:sz="0" w:space="0" w:color="auto"/>
            <w:left w:val="none" w:sz="0" w:space="0" w:color="auto"/>
            <w:bottom w:val="none" w:sz="0" w:space="0" w:color="auto"/>
            <w:right w:val="none" w:sz="0" w:space="0" w:color="auto"/>
          </w:divBdr>
        </w:div>
        <w:div w:id="815024333">
          <w:marLeft w:val="640"/>
          <w:marRight w:val="0"/>
          <w:marTop w:val="0"/>
          <w:marBottom w:val="0"/>
          <w:divBdr>
            <w:top w:val="none" w:sz="0" w:space="0" w:color="auto"/>
            <w:left w:val="none" w:sz="0" w:space="0" w:color="auto"/>
            <w:bottom w:val="none" w:sz="0" w:space="0" w:color="auto"/>
            <w:right w:val="none" w:sz="0" w:space="0" w:color="auto"/>
          </w:divBdr>
        </w:div>
        <w:div w:id="831338734">
          <w:marLeft w:val="640"/>
          <w:marRight w:val="0"/>
          <w:marTop w:val="0"/>
          <w:marBottom w:val="0"/>
          <w:divBdr>
            <w:top w:val="none" w:sz="0" w:space="0" w:color="auto"/>
            <w:left w:val="none" w:sz="0" w:space="0" w:color="auto"/>
            <w:bottom w:val="none" w:sz="0" w:space="0" w:color="auto"/>
            <w:right w:val="none" w:sz="0" w:space="0" w:color="auto"/>
          </w:divBdr>
        </w:div>
        <w:div w:id="850683215">
          <w:marLeft w:val="640"/>
          <w:marRight w:val="0"/>
          <w:marTop w:val="0"/>
          <w:marBottom w:val="0"/>
          <w:divBdr>
            <w:top w:val="none" w:sz="0" w:space="0" w:color="auto"/>
            <w:left w:val="none" w:sz="0" w:space="0" w:color="auto"/>
            <w:bottom w:val="none" w:sz="0" w:space="0" w:color="auto"/>
            <w:right w:val="none" w:sz="0" w:space="0" w:color="auto"/>
          </w:divBdr>
        </w:div>
        <w:div w:id="921185706">
          <w:marLeft w:val="640"/>
          <w:marRight w:val="0"/>
          <w:marTop w:val="0"/>
          <w:marBottom w:val="0"/>
          <w:divBdr>
            <w:top w:val="none" w:sz="0" w:space="0" w:color="auto"/>
            <w:left w:val="none" w:sz="0" w:space="0" w:color="auto"/>
            <w:bottom w:val="none" w:sz="0" w:space="0" w:color="auto"/>
            <w:right w:val="none" w:sz="0" w:space="0" w:color="auto"/>
          </w:divBdr>
        </w:div>
        <w:div w:id="933585331">
          <w:marLeft w:val="640"/>
          <w:marRight w:val="0"/>
          <w:marTop w:val="0"/>
          <w:marBottom w:val="0"/>
          <w:divBdr>
            <w:top w:val="none" w:sz="0" w:space="0" w:color="auto"/>
            <w:left w:val="none" w:sz="0" w:space="0" w:color="auto"/>
            <w:bottom w:val="none" w:sz="0" w:space="0" w:color="auto"/>
            <w:right w:val="none" w:sz="0" w:space="0" w:color="auto"/>
          </w:divBdr>
        </w:div>
        <w:div w:id="936213156">
          <w:marLeft w:val="640"/>
          <w:marRight w:val="0"/>
          <w:marTop w:val="0"/>
          <w:marBottom w:val="0"/>
          <w:divBdr>
            <w:top w:val="none" w:sz="0" w:space="0" w:color="auto"/>
            <w:left w:val="none" w:sz="0" w:space="0" w:color="auto"/>
            <w:bottom w:val="none" w:sz="0" w:space="0" w:color="auto"/>
            <w:right w:val="none" w:sz="0" w:space="0" w:color="auto"/>
          </w:divBdr>
        </w:div>
        <w:div w:id="992416539">
          <w:marLeft w:val="640"/>
          <w:marRight w:val="0"/>
          <w:marTop w:val="0"/>
          <w:marBottom w:val="0"/>
          <w:divBdr>
            <w:top w:val="none" w:sz="0" w:space="0" w:color="auto"/>
            <w:left w:val="none" w:sz="0" w:space="0" w:color="auto"/>
            <w:bottom w:val="none" w:sz="0" w:space="0" w:color="auto"/>
            <w:right w:val="none" w:sz="0" w:space="0" w:color="auto"/>
          </w:divBdr>
        </w:div>
        <w:div w:id="1003315476">
          <w:marLeft w:val="640"/>
          <w:marRight w:val="0"/>
          <w:marTop w:val="0"/>
          <w:marBottom w:val="0"/>
          <w:divBdr>
            <w:top w:val="none" w:sz="0" w:space="0" w:color="auto"/>
            <w:left w:val="none" w:sz="0" w:space="0" w:color="auto"/>
            <w:bottom w:val="none" w:sz="0" w:space="0" w:color="auto"/>
            <w:right w:val="none" w:sz="0" w:space="0" w:color="auto"/>
          </w:divBdr>
        </w:div>
        <w:div w:id="1041247733">
          <w:marLeft w:val="640"/>
          <w:marRight w:val="0"/>
          <w:marTop w:val="0"/>
          <w:marBottom w:val="0"/>
          <w:divBdr>
            <w:top w:val="none" w:sz="0" w:space="0" w:color="auto"/>
            <w:left w:val="none" w:sz="0" w:space="0" w:color="auto"/>
            <w:bottom w:val="none" w:sz="0" w:space="0" w:color="auto"/>
            <w:right w:val="none" w:sz="0" w:space="0" w:color="auto"/>
          </w:divBdr>
        </w:div>
        <w:div w:id="1133329512">
          <w:marLeft w:val="640"/>
          <w:marRight w:val="0"/>
          <w:marTop w:val="0"/>
          <w:marBottom w:val="0"/>
          <w:divBdr>
            <w:top w:val="none" w:sz="0" w:space="0" w:color="auto"/>
            <w:left w:val="none" w:sz="0" w:space="0" w:color="auto"/>
            <w:bottom w:val="none" w:sz="0" w:space="0" w:color="auto"/>
            <w:right w:val="none" w:sz="0" w:space="0" w:color="auto"/>
          </w:divBdr>
        </w:div>
        <w:div w:id="1137914841">
          <w:marLeft w:val="640"/>
          <w:marRight w:val="0"/>
          <w:marTop w:val="0"/>
          <w:marBottom w:val="0"/>
          <w:divBdr>
            <w:top w:val="none" w:sz="0" w:space="0" w:color="auto"/>
            <w:left w:val="none" w:sz="0" w:space="0" w:color="auto"/>
            <w:bottom w:val="none" w:sz="0" w:space="0" w:color="auto"/>
            <w:right w:val="none" w:sz="0" w:space="0" w:color="auto"/>
          </w:divBdr>
        </w:div>
        <w:div w:id="1164706591">
          <w:marLeft w:val="640"/>
          <w:marRight w:val="0"/>
          <w:marTop w:val="0"/>
          <w:marBottom w:val="0"/>
          <w:divBdr>
            <w:top w:val="none" w:sz="0" w:space="0" w:color="auto"/>
            <w:left w:val="none" w:sz="0" w:space="0" w:color="auto"/>
            <w:bottom w:val="none" w:sz="0" w:space="0" w:color="auto"/>
            <w:right w:val="none" w:sz="0" w:space="0" w:color="auto"/>
          </w:divBdr>
        </w:div>
        <w:div w:id="1182550882">
          <w:marLeft w:val="640"/>
          <w:marRight w:val="0"/>
          <w:marTop w:val="0"/>
          <w:marBottom w:val="0"/>
          <w:divBdr>
            <w:top w:val="none" w:sz="0" w:space="0" w:color="auto"/>
            <w:left w:val="none" w:sz="0" w:space="0" w:color="auto"/>
            <w:bottom w:val="none" w:sz="0" w:space="0" w:color="auto"/>
            <w:right w:val="none" w:sz="0" w:space="0" w:color="auto"/>
          </w:divBdr>
        </w:div>
        <w:div w:id="1271014519">
          <w:marLeft w:val="640"/>
          <w:marRight w:val="0"/>
          <w:marTop w:val="0"/>
          <w:marBottom w:val="0"/>
          <w:divBdr>
            <w:top w:val="none" w:sz="0" w:space="0" w:color="auto"/>
            <w:left w:val="none" w:sz="0" w:space="0" w:color="auto"/>
            <w:bottom w:val="none" w:sz="0" w:space="0" w:color="auto"/>
            <w:right w:val="none" w:sz="0" w:space="0" w:color="auto"/>
          </w:divBdr>
        </w:div>
        <w:div w:id="1288121741">
          <w:marLeft w:val="640"/>
          <w:marRight w:val="0"/>
          <w:marTop w:val="0"/>
          <w:marBottom w:val="0"/>
          <w:divBdr>
            <w:top w:val="none" w:sz="0" w:space="0" w:color="auto"/>
            <w:left w:val="none" w:sz="0" w:space="0" w:color="auto"/>
            <w:bottom w:val="none" w:sz="0" w:space="0" w:color="auto"/>
            <w:right w:val="none" w:sz="0" w:space="0" w:color="auto"/>
          </w:divBdr>
        </w:div>
        <w:div w:id="1294600592">
          <w:marLeft w:val="640"/>
          <w:marRight w:val="0"/>
          <w:marTop w:val="0"/>
          <w:marBottom w:val="0"/>
          <w:divBdr>
            <w:top w:val="none" w:sz="0" w:space="0" w:color="auto"/>
            <w:left w:val="none" w:sz="0" w:space="0" w:color="auto"/>
            <w:bottom w:val="none" w:sz="0" w:space="0" w:color="auto"/>
            <w:right w:val="none" w:sz="0" w:space="0" w:color="auto"/>
          </w:divBdr>
        </w:div>
        <w:div w:id="1297027361">
          <w:marLeft w:val="640"/>
          <w:marRight w:val="0"/>
          <w:marTop w:val="0"/>
          <w:marBottom w:val="0"/>
          <w:divBdr>
            <w:top w:val="none" w:sz="0" w:space="0" w:color="auto"/>
            <w:left w:val="none" w:sz="0" w:space="0" w:color="auto"/>
            <w:bottom w:val="none" w:sz="0" w:space="0" w:color="auto"/>
            <w:right w:val="none" w:sz="0" w:space="0" w:color="auto"/>
          </w:divBdr>
        </w:div>
        <w:div w:id="1318151998">
          <w:marLeft w:val="640"/>
          <w:marRight w:val="0"/>
          <w:marTop w:val="0"/>
          <w:marBottom w:val="0"/>
          <w:divBdr>
            <w:top w:val="none" w:sz="0" w:space="0" w:color="auto"/>
            <w:left w:val="none" w:sz="0" w:space="0" w:color="auto"/>
            <w:bottom w:val="none" w:sz="0" w:space="0" w:color="auto"/>
            <w:right w:val="none" w:sz="0" w:space="0" w:color="auto"/>
          </w:divBdr>
        </w:div>
        <w:div w:id="1330913267">
          <w:marLeft w:val="640"/>
          <w:marRight w:val="0"/>
          <w:marTop w:val="0"/>
          <w:marBottom w:val="0"/>
          <w:divBdr>
            <w:top w:val="none" w:sz="0" w:space="0" w:color="auto"/>
            <w:left w:val="none" w:sz="0" w:space="0" w:color="auto"/>
            <w:bottom w:val="none" w:sz="0" w:space="0" w:color="auto"/>
            <w:right w:val="none" w:sz="0" w:space="0" w:color="auto"/>
          </w:divBdr>
        </w:div>
        <w:div w:id="1363633408">
          <w:marLeft w:val="640"/>
          <w:marRight w:val="0"/>
          <w:marTop w:val="0"/>
          <w:marBottom w:val="0"/>
          <w:divBdr>
            <w:top w:val="none" w:sz="0" w:space="0" w:color="auto"/>
            <w:left w:val="none" w:sz="0" w:space="0" w:color="auto"/>
            <w:bottom w:val="none" w:sz="0" w:space="0" w:color="auto"/>
            <w:right w:val="none" w:sz="0" w:space="0" w:color="auto"/>
          </w:divBdr>
        </w:div>
        <w:div w:id="1392189087">
          <w:marLeft w:val="640"/>
          <w:marRight w:val="0"/>
          <w:marTop w:val="0"/>
          <w:marBottom w:val="0"/>
          <w:divBdr>
            <w:top w:val="none" w:sz="0" w:space="0" w:color="auto"/>
            <w:left w:val="none" w:sz="0" w:space="0" w:color="auto"/>
            <w:bottom w:val="none" w:sz="0" w:space="0" w:color="auto"/>
            <w:right w:val="none" w:sz="0" w:space="0" w:color="auto"/>
          </w:divBdr>
        </w:div>
        <w:div w:id="1498156971">
          <w:marLeft w:val="640"/>
          <w:marRight w:val="0"/>
          <w:marTop w:val="0"/>
          <w:marBottom w:val="0"/>
          <w:divBdr>
            <w:top w:val="none" w:sz="0" w:space="0" w:color="auto"/>
            <w:left w:val="none" w:sz="0" w:space="0" w:color="auto"/>
            <w:bottom w:val="none" w:sz="0" w:space="0" w:color="auto"/>
            <w:right w:val="none" w:sz="0" w:space="0" w:color="auto"/>
          </w:divBdr>
        </w:div>
        <w:div w:id="1499148424">
          <w:marLeft w:val="640"/>
          <w:marRight w:val="0"/>
          <w:marTop w:val="0"/>
          <w:marBottom w:val="0"/>
          <w:divBdr>
            <w:top w:val="none" w:sz="0" w:space="0" w:color="auto"/>
            <w:left w:val="none" w:sz="0" w:space="0" w:color="auto"/>
            <w:bottom w:val="none" w:sz="0" w:space="0" w:color="auto"/>
            <w:right w:val="none" w:sz="0" w:space="0" w:color="auto"/>
          </w:divBdr>
        </w:div>
        <w:div w:id="1499346264">
          <w:marLeft w:val="640"/>
          <w:marRight w:val="0"/>
          <w:marTop w:val="0"/>
          <w:marBottom w:val="0"/>
          <w:divBdr>
            <w:top w:val="none" w:sz="0" w:space="0" w:color="auto"/>
            <w:left w:val="none" w:sz="0" w:space="0" w:color="auto"/>
            <w:bottom w:val="none" w:sz="0" w:space="0" w:color="auto"/>
            <w:right w:val="none" w:sz="0" w:space="0" w:color="auto"/>
          </w:divBdr>
        </w:div>
        <w:div w:id="1590233665">
          <w:marLeft w:val="640"/>
          <w:marRight w:val="0"/>
          <w:marTop w:val="0"/>
          <w:marBottom w:val="0"/>
          <w:divBdr>
            <w:top w:val="none" w:sz="0" w:space="0" w:color="auto"/>
            <w:left w:val="none" w:sz="0" w:space="0" w:color="auto"/>
            <w:bottom w:val="none" w:sz="0" w:space="0" w:color="auto"/>
            <w:right w:val="none" w:sz="0" w:space="0" w:color="auto"/>
          </w:divBdr>
        </w:div>
        <w:div w:id="1620647877">
          <w:marLeft w:val="640"/>
          <w:marRight w:val="0"/>
          <w:marTop w:val="0"/>
          <w:marBottom w:val="0"/>
          <w:divBdr>
            <w:top w:val="none" w:sz="0" w:space="0" w:color="auto"/>
            <w:left w:val="none" w:sz="0" w:space="0" w:color="auto"/>
            <w:bottom w:val="none" w:sz="0" w:space="0" w:color="auto"/>
            <w:right w:val="none" w:sz="0" w:space="0" w:color="auto"/>
          </w:divBdr>
        </w:div>
        <w:div w:id="1643120192">
          <w:marLeft w:val="640"/>
          <w:marRight w:val="0"/>
          <w:marTop w:val="0"/>
          <w:marBottom w:val="0"/>
          <w:divBdr>
            <w:top w:val="none" w:sz="0" w:space="0" w:color="auto"/>
            <w:left w:val="none" w:sz="0" w:space="0" w:color="auto"/>
            <w:bottom w:val="none" w:sz="0" w:space="0" w:color="auto"/>
            <w:right w:val="none" w:sz="0" w:space="0" w:color="auto"/>
          </w:divBdr>
        </w:div>
        <w:div w:id="1669209843">
          <w:marLeft w:val="640"/>
          <w:marRight w:val="0"/>
          <w:marTop w:val="0"/>
          <w:marBottom w:val="0"/>
          <w:divBdr>
            <w:top w:val="none" w:sz="0" w:space="0" w:color="auto"/>
            <w:left w:val="none" w:sz="0" w:space="0" w:color="auto"/>
            <w:bottom w:val="none" w:sz="0" w:space="0" w:color="auto"/>
            <w:right w:val="none" w:sz="0" w:space="0" w:color="auto"/>
          </w:divBdr>
        </w:div>
        <w:div w:id="1713843712">
          <w:marLeft w:val="640"/>
          <w:marRight w:val="0"/>
          <w:marTop w:val="0"/>
          <w:marBottom w:val="0"/>
          <w:divBdr>
            <w:top w:val="none" w:sz="0" w:space="0" w:color="auto"/>
            <w:left w:val="none" w:sz="0" w:space="0" w:color="auto"/>
            <w:bottom w:val="none" w:sz="0" w:space="0" w:color="auto"/>
            <w:right w:val="none" w:sz="0" w:space="0" w:color="auto"/>
          </w:divBdr>
        </w:div>
        <w:div w:id="1774326047">
          <w:marLeft w:val="640"/>
          <w:marRight w:val="0"/>
          <w:marTop w:val="0"/>
          <w:marBottom w:val="0"/>
          <w:divBdr>
            <w:top w:val="none" w:sz="0" w:space="0" w:color="auto"/>
            <w:left w:val="none" w:sz="0" w:space="0" w:color="auto"/>
            <w:bottom w:val="none" w:sz="0" w:space="0" w:color="auto"/>
            <w:right w:val="none" w:sz="0" w:space="0" w:color="auto"/>
          </w:divBdr>
        </w:div>
        <w:div w:id="1814710994">
          <w:marLeft w:val="640"/>
          <w:marRight w:val="0"/>
          <w:marTop w:val="0"/>
          <w:marBottom w:val="0"/>
          <w:divBdr>
            <w:top w:val="none" w:sz="0" w:space="0" w:color="auto"/>
            <w:left w:val="none" w:sz="0" w:space="0" w:color="auto"/>
            <w:bottom w:val="none" w:sz="0" w:space="0" w:color="auto"/>
            <w:right w:val="none" w:sz="0" w:space="0" w:color="auto"/>
          </w:divBdr>
        </w:div>
        <w:div w:id="1860702010">
          <w:marLeft w:val="640"/>
          <w:marRight w:val="0"/>
          <w:marTop w:val="0"/>
          <w:marBottom w:val="0"/>
          <w:divBdr>
            <w:top w:val="none" w:sz="0" w:space="0" w:color="auto"/>
            <w:left w:val="none" w:sz="0" w:space="0" w:color="auto"/>
            <w:bottom w:val="none" w:sz="0" w:space="0" w:color="auto"/>
            <w:right w:val="none" w:sz="0" w:space="0" w:color="auto"/>
          </w:divBdr>
        </w:div>
        <w:div w:id="1900163386">
          <w:marLeft w:val="640"/>
          <w:marRight w:val="0"/>
          <w:marTop w:val="0"/>
          <w:marBottom w:val="0"/>
          <w:divBdr>
            <w:top w:val="none" w:sz="0" w:space="0" w:color="auto"/>
            <w:left w:val="none" w:sz="0" w:space="0" w:color="auto"/>
            <w:bottom w:val="none" w:sz="0" w:space="0" w:color="auto"/>
            <w:right w:val="none" w:sz="0" w:space="0" w:color="auto"/>
          </w:divBdr>
        </w:div>
        <w:div w:id="1903175238">
          <w:marLeft w:val="640"/>
          <w:marRight w:val="0"/>
          <w:marTop w:val="0"/>
          <w:marBottom w:val="0"/>
          <w:divBdr>
            <w:top w:val="none" w:sz="0" w:space="0" w:color="auto"/>
            <w:left w:val="none" w:sz="0" w:space="0" w:color="auto"/>
            <w:bottom w:val="none" w:sz="0" w:space="0" w:color="auto"/>
            <w:right w:val="none" w:sz="0" w:space="0" w:color="auto"/>
          </w:divBdr>
        </w:div>
        <w:div w:id="1915698398">
          <w:marLeft w:val="640"/>
          <w:marRight w:val="0"/>
          <w:marTop w:val="0"/>
          <w:marBottom w:val="0"/>
          <w:divBdr>
            <w:top w:val="none" w:sz="0" w:space="0" w:color="auto"/>
            <w:left w:val="none" w:sz="0" w:space="0" w:color="auto"/>
            <w:bottom w:val="none" w:sz="0" w:space="0" w:color="auto"/>
            <w:right w:val="none" w:sz="0" w:space="0" w:color="auto"/>
          </w:divBdr>
        </w:div>
        <w:div w:id="1942756969">
          <w:marLeft w:val="640"/>
          <w:marRight w:val="0"/>
          <w:marTop w:val="0"/>
          <w:marBottom w:val="0"/>
          <w:divBdr>
            <w:top w:val="none" w:sz="0" w:space="0" w:color="auto"/>
            <w:left w:val="none" w:sz="0" w:space="0" w:color="auto"/>
            <w:bottom w:val="none" w:sz="0" w:space="0" w:color="auto"/>
            <w:right w:val="none" w:sz="0" w:space="0" w:color="auto"/>
          </w:divBdr>
        </w:div>
        <w:div w:id="1944848570">
          <w:marLeft w:val="640"/>
          <w:marRight w:val="0"/>
          <w:marTop w:val="0"/>
          <w:marBottom w:val="0"/>
          <w:divBdr>
            <w:top w:val="none" w:sz="0" w:space="0" w:color="auto"/>
            <w:left w:val="none" w:sz="0" w:space="0" w:color="auto"/>
            <w:bottom w:val="none" w:sz="0" w:space="0" w:color="auto"/>
            <w:right w:val="none" w:sz="0" w:space="0" w:color="auto"/>
          </w:divBdr>
        </w:div>
        <w:div w:id="1944872724">
          <w:marLeft w:val="640"/>
          <w:marRight w:val="0"/>
          <w:marTop w:val="0"/>
          <w:marBottom w:val="0"/>
          <w:divBdr>
            <w:top w:val="none" w:sz="0" w:space="0" w:color="auto"/>
            <w:left w:val="none" w:sz="0" w:space="0" w:color="auto"/>
            <w:bottom w:val="none" w:sz="0" w:space="0" w:color="auto"/>
            <w:right w:val="none" w:sz="0" w:space="0" w:color="auto"/>
          </w:divBdr>
        </w:div>
        <w:div w:id="1985620233">
          <w:marLeft w:val="640"/>
          <w:marRight w:val="0"/>
          <w:marTop w:val="0"/>
          <w:marBottom w:val="0"/>
          <w:divBdr>
            <w:top w:val="none" w:sz="0" w:space="0" w:color="auto"/>
            <w:left w:val="none" w:sz="0" w:space="0" w:color="auto"/>
            <w:bottom w:val="none" w:sz="0" w:space="0" w:color="auto"/>
            <w:right w:val="none" w:sz="0" w:space="0" w:color="auto"/>
          </w:divBdr>
        </w:div>
        <w:div w:id="2004312199">
          <w:marLeft w:val="640"/>
          <w:marRight w:val="0"/>
          <w:marTop w:val="0"/>
          <w:marBottom w:val="0"/>
          <w:divBdr>
            <w:top w:val="none" w:sz="0" w:space="0" w:color="auto"/>
            <w:left w:val="none" w:sz="0" w:space="0" w:color="auto"/>
            <w:bottom w:val="none" w:sz="0" w:space="0" w:color="auto"/>
            <w:right w:val="none" w:sz="0" w:space="0" w:color="auto"/>
          </w:divBdr>
        </w:div>
        <w:div w:id="2057503400">
          <w:marLeft w:val="640"/>
          <w:marRight w:val="0"/>
          <w:marTop w:val="0"/>
          <w:marBottom w:val="0"/>
          <w:divBdr>
            <w:top w:val="none" w:sz="0" w:space="0" w:color="auto"/>
            <w:left w:val="none" w:sz="0" w:space="0" w:color="auto"/>
            <w:bottom w:val="none" w:sz="0" w:space="0" w:color="auto"/>
            <w:right w:val="none" w:sz="0" w:space="0" w:color="auto"/>
          </w:divBdr>
        </w:div>
        <w:div w:id="2081097064">
          <w:marLeft w:val="640"/>
          <w:marRight w:val="0"/>
          <w:marTop w:val="0"/>
          <w:marBottom w:val="0"/>
          <w:divBdr>
            <w:top w:val="none" w:sz="0" w:space="0" w:color="auto"/>
            <w:left w:val="none" w:sz="0" w:space="0" w:color="auto"/>
            <w:bottom w:val="none" w:sz="0" w:space="0" w:color="auto"/>
            <w:right w:val="none" w:sz="0" w:space="0" w:color="auto"/>
          </w:divBdr>
        </w:div>
        <w:div w:id="2087681005">
          <w:marLeft w:val="640"/>
          <w:marRight w:val="0"/>
          <w:marTop w:val="0"/>
          <w:marBottom w:val="0"/>
          <w:divBdr>
            <w:top w:val="none" w:sz="0" w:space="0" w:color="auto"/>
            <w:left w:val="none" w:sz="0" w:space="0" w:color="auto"/>
            <w:bottom w:val="none" w:sz="0" w:space="0" w:color="auto"/>
            <w:right w:val="none" w:sz="0" w:space="0" w:color="auto"/>
          </w:divBdr>
        </w:div>
        <w:div w:id="2117825365">
          <w:marLeft w:val="640"/>
          <w:marRight w:val="0"/>
          <w:marTop w:val="0"/>
          <w:marBottom w:val="0"/>
          <w:divBdr>
            <w:top w:val="none" w:sz="0" w:space="0" w:color="auto"/>
            <w:left w:val="none" w:sz="0" w:space="0" w:color="auto"/>
            <w:bottom w:val="none" w:sz="0" w:space="0" w:color="auto"/>
            <w:right w:val="none" w:sz="0" w:space="0" w:color="auto"/>
          </w:divBdr>
        </w:div>
        <w:div w:id="2124298540">
          <w:marLeft w:val="640"/>
          <w:marRight w:val="0"/>
          <w:marTop w:val="0"/>
          <w:marBottom w:val="0"/>
          <w:divBdr>
            <w:top w:val="none" w:sz="0" w:space="0" w:color="auto"/>
            <w:left w:val="none" w:sz="0" w:space="0" w:color="auto"/>
            <w:bottom w:val="none" w:sz="0" w:space="0" w:color="auto"/>
            <w:right w:val="none" w:sz="0" w:space="0" w:color="auto"/>
          </w:divBdr>
        </w:div>
        <w:div w:id="2127963491">
          <w:marLeft w:val="640"/>
          <w:marRight w:val="0"/>
          <w:marTop w:val="0"/>
          <w:marBottom w:val="0"/>
          <w:divBdr>
            <w:top w:val="none" w:sz="0" w:space="0" w:color="auto"/>
            <w:left w:val="none" w:sz="0" w:space="0" w:color="auto"/>
            <w:bottom w:val="none" w:sz="0" w:space="0" w:color="auto"/>
            <w:right w:val="none" w:sz="0" w:space="0" w:color="auto"/>
          </w:divBdr>
        </w:div>
      </w:divsChild>
    </w:div>
    <w:div w:id="43336916">
      <w:bodyDiv w:val="1"/>
      <w:marLeft w:val="0"/>
      <w:marRight w:val="0"/>
      <w:marTop w:val="0"/>
      <w:marBottom w:val="0"/>
      <w:divBdr>
        <w:top w:val="none" w:sz="0" w:space="0" w:color="auto"/>
        <w:left w:val="none" w:sz="0" w:space="0" w:color="auto"/>
        <w:bottom w:val="none" w:sz="0" w:space="0" w:color="auto"/>
        <w:right w:val="none" w:sz="0" w:space="0" w:color="auto"/>
      </w:divBdr>
      <w:divsChild>
        <w:div w:id="78910156">
          <w:marLeft w:val="640"/>
          <w:marRight w:val="0"/>
          <w:marTop w:val="0"/>
          <w:marBottom w:val="0"/>
          <w:divBdr>
            <w:top w:val="none" w:sz="0" w:space="0" w:color="auto"/>
            <w:left w:val="none" w:sz="0" w:space="0" w:color="auto"/>
            <w:bottom w:val="none" w:sz="0" w:space="0" w:color="auto"/>
            <w:right w:val="none" w:sz="0" w:space="0" w:color="auto"/>
          </w:divBdr>
        </w:div>
        <w:div w:id="96946908">
          <w:marLeft w:val="640"/>
          <w:marRight w:val="0"/>
          <w:marTop w:val="0"/>
          <w:marBottom w:val="0"/>
          <w:divBdr>
            <w:top w:val="none" w:sz="0" w:space="0" w:color="auto"/>
            <w:left w:val="none" w:sz="0" w:space="0" w:color="auto"/>
            <w:bottom w:val="none" w:sz="0" w:space="0" w:color="auto"/>
            <w:right w:val="none" w:sz="0" w:space="0" w:color="auto"/>
          </w:divBdr>
        </w:div>
        <w:div w:id="118648854">
          <w:marLeft w:val="640"/>
          <w:marRight w:val="0"/>
          <w:marTop w:val="0"/>
          <w:marBottom w:val="0"/>
          <w:divBdr>
            <w:top w:val="none" w:sz="0" w:space="0" w:color="auto"/>
            <w:left w:val="none" w:sz="0" w:space="0" w:color="auto"/>
            <w:bottom w:val="none" w:sz="0" w:space="0" w:color="auto"/>
            <w:right w:val="none" w:sz="0" w:space="0" w:color="auto"/>
          </w:divBdr>
        </w:div>
        <w:div w:id="191696048">
          <w:marLeft w:val="640"/>
          <w:marRight w:val="0"/>
          <w:marTop w:val="0"/>
          <w:marBottom w:val="0"/>
          <w:divBdr>
            <w:top w:val="none" w:sz="0" w:space="0" w:color="auto"/>
            <w:left w:val="none" w:sz="0" w:space="0" w:color="auto"/>
            <w:bottom w:val="none" w:sz="0" w:space="0" w:color="auto"/>
            <w:right w:val="none" w:sz="0" w:space="0" w:color="auto"/>
          </w:divBdr>
        </w:div>
        <w:div w:id="257368300">
          <w:marLeft w:val="640"/>
          <w:marRight w:val="0"/>
          <w:marTop w:val="0"/>
          <w:marBottom w:val="0"/>
          <w:divBdr>
            <w:top w:val="none" w:sz="0" w:space="0" w:color="auto"/>
            <w:left w:val="none" w:sz="0" w:space="0" w:color="auto"/>
            <w:bottom w:val="none" w:sz="0" w:space="0" w:color="auto"/>
            <w:right w:val="none" w:sz="0" w:space="0" w:color="auto"/>
          </w:divBdr>
        </w:div>
        <w:div w:id="292172607">
          <w:marLeft w:val="640"/>
          <w:marRight w:val="0"/>
          <w:marTop w:val="0"/>
          <w:marBottom w:val="0"/>
          <w:divBdr>
            <w:top w:val="none" w:sz="0" w:space="0" w:color="auto"/>
            <w:left w:val="none" w:sz="0" w:space="0" w:color="auto"/>
            <w:bottom w:val="none" w:sz="0" w:space="0" w:color="auto"/>
            <w:right w:val="none" w:sz="0" w:space="0" w:color="auto"/>
          </w:divBdr>
        </w:div>
        <w:div w:id="294991982">
          <w:marLeft w:val="640"/>
          <w:marRight w:val="0"/>
          <w:marTop w:val="0"/>
          <w:marBottom w:val="0"/>
          <w:divBdr>
            <w:top w:val="none" w:sz="0" w:space="0" w:color="auto"/>
            <w:left w:val="none" w:sz="0" w:space="0" w:color="auto"/>
            <w:bottom w:val="none" w:sz="0" w:space="0" w:color="auto"/>
            <w:right w:val="none" w:sz="0" w:space="0" w:color="auto"/>
          </w:divBdr>
        </w:div>
        <w:div w:id="332148905">
          <w:marLeft w:val="640"/>
          <w:marRight w:val="0"/>
          <w:marTop w:val="0"/>
          <w:marBottom w:val="0"/>
          <w:divBdr>
            <w:top w:val="none" w:sz="0" w:space="0" w:color="auto"/>
            <w:left w:val="none" w:sz="0" w:space="0" w:color="auto"/>
            <w:bottom w:val="none" w:sz="0" w:space="0" w:color="auto"/>
            <w:right w:val="none" w:sz="0" w:space="0" w:color="auto"/>
          </w:divBdr>
        </w:div>
        <w:div w:id="338124473">
          <w:marLeft w:val="640"/>
          <w:marRight w:val="0"/>
          <w:marTop w:val="0"/>
          <w:marBottom w:val="0"/>
          <w:divBdr>
            <w:top w:val="none" w:sz="0" w:space="0" w:color="auto"/>
            <w:left w:val="none" w:sz="0" w:space="0" w:color="auto"/>
            <w:bottom w:val="none" w:sz="0" w:space="0" w:color="auto"/>
            <w:right w:val="none" w:sz="0" w:space="0" w:color="auto"/>
          </w:divBdr>
        </w:div>
        <w:div w:id="363092252">
          <w:marLeft w:val="640"/>
          <w:marRight w:val="0"/>
          <w:marTop w:val="0"/>
          <w:marBottom w:val="0"/>
          <w:divBdr>
            <w:top w:val="none" w:sz="0" w:space="0" w:color="auto"/>
            <w:left w:val="none" w:sz="0" w:space="0" w:color="auto"/>
            <w:bottom w:val="none" w:sz="0" w:space="0" w:color="auto"/>
            <w:right w:val="none" w:sz="0" w:space="0" w:color="auto"/>
          </w:divBdr>
        </w:div>
        <w:div w:id="369182785">
          <w:marLeft w:val="640"/>
          <w:marRight w:val="0"/>
          <w:marTop w:val="0"/>
          <w:marBottom w:val="0"/>
          <w:divBdr>
            <w:top w:val="none" w:sz="0" w:space="0" w:color="auto"/>
            <w:left w:val="none" w:sz="0" w:space="0" w:color="auto"/>
            <w:bottom w:val="none" w:sz="0" w:space="0" w:color="auto"/>
            <w:right w:val="none" w:sz="0" w:space="0" w:color="auto"/>
          </w:divBdr>
        </w:div>
        <w:div w:id="409425310">
          <w:marLeft w:val="640"/>
          <w:marRight w:val="0"/>
          <w:marTop w:val="0"/>
          <w:marBottom w:val="0"/>
          <w:divBdr>
            <w:top w:val="none" w:sz="0" w:space="0" w:color="auto"/>
            <w:left w:val="none" w:sz="0" w:space="0" w:color="auto"/>
            <w:bottom w:val="none" w:sz="0" w:space="0" w:color="auto"/>
            <w:right w:val="none" w:sz="0" w:space="0" w:color="auto"/>
          </w:divBdr>
        </w:div>
        <w:div w:id="415829383">
          <w:marLeft w:val="640"/>
          <w:marRight w:val="0"/>
          <w:marTop w:val="0"/>
          <w:marBottom w:val="0"/>
          <w:divBdr>
            <w:top w:val="none" w:sz="0" w:space="0" w:color="auto"/>
            <w:left w:val="none" w:sz="0" w:space="0" w:color="auto"/>
            <w:bottom w:val="none" w:sz="0" w:space="0" w:color="auto"/>
            <w:right w:val="none" w:sz="0" w:space="0" w:color="auto"/>
          </w:divBdr>
        </w:div>
        <w:div w:id="440422913">
          <w:marLeft w:val="640"/>
          <w:marRight w:val="0"/>
          <w:marTop w:val="0"/>
          <w:marBottom w:val="0"/>
          <w:divBdr>
            <w:top w:val="none" w:sz="0" w:space="0" w:color="auto"/>
            <w:left w:val="none" w:sz="0" w:space="0" w:color="auto"/>
            <w:bottom w:val="none" w:sz="0" w:space="0" w:color="auto"/>
            <w:right w:val="none" w:sz="0" w:space="0" w:color="auto"/>
          </w:divBdr>
        </w:div>
        <w:div w:id="455490102">
          <w:marLeft w:val="640"/>
          <w:marRight w:val="0"/>
          <w:marTop w:val="0"/>
          <w:marBottom w:val="0"/>
          <w:divBdr>
            <w:top w:val="none" w:sz="0" w:space="0" w:color="auto"/>
            <w:left w:val="none" w:sz="0" w:space="0" w:color="auto"/>
            <w:bottom w:val="none" w:sz="0" w:space="0" w:color="auto"/>
            <w:right w:val="none" w:sz="0" w:space="0" w:color="auto"/>
          </w:divBdr>
        </w:div>
        <w:div w:id="487288812">
          <w:marLeft w:val="640"/>
          <w:marRight w:val="0"/>
          <w:marTop w:val="0"/>
          <w:marBottom w:val="0"/>
          <w:divBdr>
            <w:top w:val="none" w:sz="0" w:space="0" w:color="auto"/>
            <w:left w:val="none" w:sz="0" w:space="0" w:color="auto"/>
            <w:bottom w:val="none" w:sz="0" w:space="0" w:color="auto"/>
            <w:right w:val="none" w:sz="0" w:space="0" w:color="auto"/>
          </w:divBdr>
        </w:div>
        <w:div w:id="532377203">
          <w:marLeft w:val="640"/>
          <w:marRight w:val="0"/>
          <w:marTop w:val="0"/>
          <w:marBottom w:val="0"/>
          <w:divBdr>
            <w:top w:val="none" w:sz="0" w:space="0" w:color="auto"/>
            <w:left w:val="none" w:sz="0" w:space="0" w:color="auto"/>
            <w:bottom w:val="none" w:sz="0" w:space="0" w:color="auto"/>
            <w:right w:val="none" w:sz="0" w:space="0" w:color="auto"/>
          </w:divBdr>
        </w:div>
        <w:div w:id="611480033">
          <w:marLeft w:val="640"/>
          <w:marRight w:val="0"/>
          <w:marTop w:val="0"/>
          <w:marBottom w:val="0"/>
          <w:divBdr>
            <w:top w:val="none" w:sz="0" w:space="0" w:color="auto"/>
            <w:left w:val="none" w:sz="0" w:space="0" w:color="auto"/>
            <w:bottom w:val="none" w:sz="0" w:space="0" w:color="auto"/>
            <w:right w:val="none" w:sz="0" w:space="0" w:color="auto"/>
          </w:divBdr>
        </w:div>
        <w:div w:id="656737119">
          <w:marLeft w:val="640"/>
          <w:marRight w:val="0"/>
          <w:marTop w:val="0"/>
          <w:marBottom w:val="0"/>
          <w:divBdr>
            <w:top w:val="none" w:sz="0" w:space="0" w:color="auto"/>
            <w:left w:val="none" w:sz="0" w:space="0" w:color="auto"/>
            <w:bottom w:val="none" w:sz="0" w:space="0" w:color="auto"/>
            <w:right w:val="none" w:sz="0" w:space="0" w:color="auto"/>
          </w:divBdr>
        </w:div>
        <w:div w:id="672341075">
          <w:marLeft w:val="640"/>
          <w:marRight w:val="0"/>
          <w:marTop w:val="0"/>
          <w:marBottom w:val="0"/>
          <w:divBdr>
            <w:top w:val="none" w:sz="0" w:space="0" w:color="auto"/>
            <w:left w:val="none" w:sz="0" w:space="0" w:color="auto"/>
            <w:bottom w:val="none" w:sz="0" w:space="0" w:color="auto"/>
            <w:right w:val="none" w:sz="0" w:space="0" w:color="auto"/>
          </w:divBdr>
        </w:div>
        <w:div w:id="692920387">
          <w:marLeft w:val="640"/>
          <w:marRight w:val="0"/>
          <w:marTop w:val="0"/>
          <w:marBottom w:val="0"/>
          <w:divBdr>
            <w:top w:val="none" w:sz="0" w:space="0" w:color="auto"/>
            <w:left w:val="none" w:sz="0" w:space="0" w:color="auto"/>
            <w:bottom w:val="none" w:sz="0" w:space="0" w:color="auto"/>
            <w:right w:val="none" w:sz="0" w:space="0" w:color="auto"/>
          </w:divBdr>
        </w:div>
        <w:div w:id="735906575">
          <w:marLeft w:val="640"/>
          <w:marRight w:val="0"/>
          <w:marTop w:val="0"/>
          <w:marBottom w:val="0"/>
          <w:divBdr>
            <w:top w:val="none" w:sz="0" w:space="0" w:color="auto"/>
            <w:left w:val="none" w:sz="0" w:space="0" w:color="auto"/>
            <w:bottom w:val="none" w:sz="0" w:space="0" w:color="auto"/>
            <w:right w:val="none" w:sz="0" w:space="0" w:color="auto"/>
          </w:divBdr>
        </w:div>
        <w:div w:id="760641403">
          <w:marLeft w:val="640"/>
          <w:marRight w:val="0"/>
          <w:marTop w:val="0"/>
          <w:marBottom w:val="0"/>
          <w:divBdr>
            <w:top w:val="none" w:sz="0" w:space="0" w:color="auto"/>
            <w:left w:val="none" w:sz="0" w:space="0" w:color="auto"/>
            <w:bottom w:val="none" w:sz="0" w:space="0" w:color="auto"/>
            <w:right w:val="none" w:sz="0" w:space="0" w:color="auto"/>
          </w:divBdr>
        </w:div>
        <w:div w:id="796795327">
          <w:marLeft w:val="640"/>
          <w:marRight w:val="0"/>
          <w:marTop w:val="0"/>
          <w:marBottom w:val="0"/>
          <w:divBdr>
            <w:top w:val="none" w:sz="0" w:space="0" w:color="auto"/>
            <w:left w:val="none" w:sz="0" w:space="0" w:color="auto"/>
            <w:bottom w:val="none" w:sz="0" w:space="0" w:color="auto"/>
            <w:right w:val="none" w:sz="0" w:space="0" w:color="auto"/>
          </w:divBdr>
        </w:div>
        <w:div w:id="798499432">
          <w:marLeft w:val="640"/>
          <w:marRight w:val="0"/>
          <w:marTop w:val="0"/>
          <w:marBottom w:val="0"/>
          <w:divBdr>
            <w:top w:val="none" w:sz="0" w:space="0" w:color="auto"/>
            <w:left w:val="none" w:sz="0" w:space="0" w:color="auto"/>
            <w:bottom w:val="none" w:sz="0" w:space="0" w:color="auto"/>
            <w:right w:val="none" w:sz="0" w:space="0" w:color="auto"/>
          </w:divBdr>
        </w:div>
        <w:div w:id="886993875">
          <w:marLeft w:val="640"/>
          <w:marRight w:val="0"/>
          <w:marTop w:val="0"/>
          <w:marBottom w:val="0"/>
          <w:divBdr>
            <w:top w:val="none" w:sz="0" w:space="0" w:color="auto"/>
            <w:left w:val="none" w:sz="0" w:space="0" w:color="auto"/>
            <w:bottom w:val="none" w:sz="0" w:space="0" w:color="auto"/>
            <w:right w:val="none" w:sz="0" w:space="0" w:color="auto"/>
          </w:divBdr>
        </w:div>
        <w:div w:id="971324320">
          <w:marLeft w:val="640"/>
          <w:marRight w:val="0"/>
          <w:marTop w:val="0"/>
          <w:marBottom w:val="0"/>
          <w:divBdr>
            <w:top w:val="none" w:sz="0" w:space="0" w:color="auto"/>
            <w:left w:val="none" w:sz="0" w:space="0" w:color="auto"/>
            <w:bottom w:val="none" w:sz="0" w:space="0" w:color="auto"/>
            <w:right w:val="none" w:sz="0" w:space="0" w:color="auto"/>
          </w:divBdr>
        </w:div>
        <w:div w:id="1005404716">
          <w:marLeft w:val="640"/>
          <w:marRight w:val="0"/>
          <w:marTop w:val="0"/>
          <w:marBottom w:val="0"/>
          <w:divBdr>
            <w:top w:val="none" w:sz="0" w:space="0" w:color="auto"/>
            <w:left w:val="none" w:sz="0" w:space="0" w:color="auto"/>
            <w:bottom w:val="none" w:sz="0" w:space="0" w:color="auto"/>
            <w:right w:val="none" w:sz="0" w:space="0" w:color="auto"/>
          </w:divBdr>
        </w:div>
        <w:div w:id="1039822750">
          <w:marLeft w:val="640"/>
          <w:marRight w:val="0"/>
          <w:marTop w:val="0"/>
          <w:marBottom w:val="0"/>
          <w:divBdr>
            <w:top w:val="none" w:sz="0" w:space="0" w:color="auto"/>
            <w:left w:val="none" w:sz="0" w:space="0" w:color="auto"/>
            <w:bottom w:val="none" w:sz="0" w:space="0" w:color="auto"/>
            <w:right w:val="none" w:sz="0" w:space="0" w:color="auto"/>
          </w:divBdr>
        </w:div>
        <w:div w:id="1052656051">
          <w:marLeft w:val="640"/>
          <w:marRight w:val="0"/>
          <w:marTop w:val="0"/>
          <w:marBottom w:val="0"/>
          <w:divBdr>
            <w:top w:val="none" w:sz="0" w:space="0" w:color="auto"/>
            <w:left w:val="none" w:sz="0" w:space="0" w:color="auto"/>
            <w:bottom w:val="none" w:sz="0" w:space="0" w:color="auto"/>
            <w:right w:val="none" w:sz="0" w:space="0" w:color="auto"/>
          </w:divBdr>
        </w:div>
        <w:div w:id="1083651166">
          <w:marLeft w:val="640"/>
          <w:marRight w:val="0"/>
          <w:marTop w:val="0"/>
          <w:marBottom w:val="0"/>
          <w:divBdr>
            <w:top w:val="none" w:sz="0" w:space="0" w:color="auto"/>
            <w:left w:val="none" w:sz="0" w:space="0" w:color="auto"/>
            <w:bottom w:val="none" w:sz="0" w:space="0" w:color="auto"/>
            <w:right w:val="none" w:sz="0" w:space="0" w:color="auto"/>
          </w:divBdr>
        </w:div>
        <w:div w:id="1097364352">
          <w:marLeft w:val="640"/>
          <w:marRight w:val="0"/>
          <w:marTop w:val="0"/>
          <w:marBottom w:val="0"/>
          <w:divBdr>
            <w:top w:val="none" w:sz="0" w:space="0" w:color="auto"/>
            <w:left w:val="none" w:sz="0" w:space="0" w:color="auto"/>
            <w:bottom w:val="none" w:sz="0" w:space="0" w:color="auto"/>
            <w:right w:val="none" w:sz="0" w:space="0" w:color="auto"/>
          </w:divBdr>
        </w:div>
        <w:div w:id="1200584587">
          <w:marLeft w:val="640"/>
          <w:marRight w:val="0"/>
          <w:marTop w:val="0"/>
          <w:marBottom w:val="0"/>
          <w:divBdr>
            <w:top w:val="none" w:sz="0" w:space="0" w:color="auto"/>
            <w:left w:val="none" w:sz="0" w:space="0" w:color="auto"/>
            <w:bottom w:val="none" w:sz="0" w:space="0" w:color="auto"/>
            <w:right w:val="none" w:sz="0" w:space="0" w:color="auto"/>
          </w:divBdr>
        </w:div>
        <w:div w:id="1234510551">
          <w:marLeft w:val="640"/>
          <w:marRight w:val="0"/>
          <w:marTop w:val="0"/>
          <w:marBottom w:val="0"/>
          <w:divBdr>
            <w:top w:val="none" w:sz="0" w:space="0" w:color="auto"/>
            <w:left w:val="none" w:sz="0" w:space="0" w:color="auto"/>
            <w:bottom w:val="none" w:sz="0" w:space="0" w:color="auto"/>
            <w:right w:val="none" w:sz="0" w:space="0" w:color="auto"/>
          </w:divBdr>
        </w:div>
        <w:div w:id="1246767093">
          <w:marLeft w:val="640"/>
          <w:marRight w:val="0"/>
          <w:marTop w:val="0"/>
          <w:marBottom w:val="0"/>
          <w:divBdr>
            <w:top w:val="none" w:sz="0" w:space="0" w:color="auto"/>
            <w:left w:val="none" w:sz="0" w:space="0" w:color="auto"/>
            <w:bottom w:val="none" w:sz="0" w:space="0" w:color="auto"/>
            <w:right w:val="none" w:sz="0" w:space="0" w:color="auto"/>
          </w:divBdr>
        </w:div>
        <w:div w:id="1257405048">
          <w:marLeft w:val="640"/>
          <w:marRight w:val="0"/>
          <w:marTop w:val="0"/>
          <w:marBottom w:val="0"/>
          <w:divBdr>
            <w:top w:val="none" w:sz="0" w:space="0" w:color="auto"/>
            <w:left w:val="none" w:sz="0" w:space="0" w:color="auto"/>
            <w:bottom w:val="none" w:sz="0" w:space="0" w:color="auto"/>
            <w:right w:val="none" w:sz="0" w:space="0" w:color="auto"/>
          </w:divBdr>
        </w:div>
        <w:div w:id="1454791947">
          <w:marLeft w:val="640"/>
          <w:marRight w:val="0"/>
          <w:marTop w:val="0"/>
          <w:marBottom w:val="0"/>
          <w:divBdr>
            <w:top w:val="none" w:sz="0" w:space="0" w:color="auto"/>
            <w:left w:val="none" w:sz="0" w:space="0" w:color="auto"/>
            <w:bottom w:val="none" w:sz="0" w:space="0" w:color="auto"/>
            <w:right w:val="none" w:sz="0" w:space="0" w:color="auto"/>
          </w:divBdr>
        </w:div>
        <w:div w:id="1491435363">
          <w:marLeft w:val="640"/>
          <w:marRight w:val="0"/>
          <w:marTop w:val="0"/>
          <w:marBottom w:val="0"/>
          <w:divBdr>
            <w:top w:val="none" w:sz="0" w:space="0" w:color="auto"/>
            <w:left w:val="none" w:sz="0" w:space="0" w:color="auto"/>
            <w:bottom w:val="none" w:sz="0" w:space="0" w:color="auto"/>
            <w:right w:val="none" w:sz="0" w:space="0" w:color="auto"/>
          </w:divBdr>
        </w:div>
        <w:div w:id="1493138570">
          <w:marLeft w:val="640"/>
          <w:marRight w:val="0"/>
          <w:marTop w:val="0"/>
          <w:marBottom w:val="0"/>
          <w:divBdr>
            <w:top w:val="none" w:sz="0" w:space="0" w:color="auto"/>
            <w:left w:val="none" w:sz="0" w:space="0" w:color="auto"/>
            <w:bottom w:val="none" w:sz="0" w:space="0" w:color="auto"/>
            <w:right w:val="none" w:sz="0" w:space="0" w:color="auto"/>
          </w:divBdr>
        </w:div>
        <w:div w:id="1523206564">
          <w:marLeft w:val="640"/>
          <w:marRight w:val="0"/>
          <w:marTop w:val="0"/>
          <w:marBottom w:val="0"/>
          <w:divBdr>
            <w:top w:val="none" w:sz="0" w:space="0" w:color="auto"/>
            <w:left w:val="none" w:sz="0" w:space="0" w:color="auto"/>
            <w:bottom w:val="none" w:sz="0" w:space="0" w:color="auto"/>
            <w:right w:val="none" w:sz="0" w:space="0" w:color="auto"/>
          </w:divBdr>
        </w:div>
        <w:div w:id="1524244216">
          <w:marLeft w:val="640"/>
          <w:marRight w:val="0"/>
          <w:marTop w:val="0"/>
          <w:marBottom w:val="0"/>
          <w:divBdr>
            <w:top w:val="none" w:sz="0" w:space="0" w:color="auto"/>
            <w:left w:val="none" w:sz="0" w:space="0" w:color="auto"/>
            <w:bottom w:val="none" w:sz="0" w:space="0" w:color="auto"/>
            <w:right w:val="none" w:sz="0" w:space="0" w:color="auto"/>
          </w:divBdr>
        </w:div>
        <w:div w:id="1588735715">
          <w:marLeft w:val="640"/>
          <w:marRight w:val="0"/>
          <w:marTop w:val="0"/>
          <w:marBottom w:val="0"/>
          <w:divBdr>
            <w:top w:val="none" w:sz="0" w:space="0" w:color="auto"/>
            <w:left w:val="none" w:sz="0" w:space="0" w:color="auto"/>
            <w:bottom w:val="none" w:sz="0" w:space="0" w:color="auto"/>
            <w:right w:val="none" w:sz="0" w:space="0" w:color="auto"/>
          </w:divBdr>
        </w:div>
        <w:div w:id="1644768855">
          <w:marLeft w:val="640"/>
          <w:marRight w:val="0"/>
          <w:marTop w:val="0"/>
          <w:marBottom w:val="0"/>
          <w:divBdr>
            <w:top w:val="none" w:sz="0" w:space="0" w:color="auto"/>
            <w:left w:val="none" w:sz="0" w:space="0" w:color="auto"/>
            <w:bottom w:val="none" w:sz="0" w:space="0" w:color="auto"/>
            <w:right w:val="none" w:sz="0" w:space="0" w:color="auto"/>
          </w:divBdr>
        </w:div>
        <w:div w:id="1658683320">
          <w:marLeft w:val="640"/>
          <w:marRight w:val="0"/>
          <w:marTop w:val="0"/>
          <w:marBottom w:val="0"/>
          <w:divBdr>
            <w:top w:val="none" w:sz="0" w:space="0" w:color="auto"/>
            <w:left w:val="none" w:sz="0" w:space="0" w:color="auto"/>
            <w:bottom w:val="none" w:sz="0" w:space="0" w:color="auto"/>
            <w:right w:val="none" w:sz="0" w:space="0" w:color="auto"/>
          </w:divBdr>
        </w:div>
        <w:div w:id="1664703344">
          <w:marLeft w:val="640"/>
          <w:marRight w:val="0"/>
          <w:marTop w:val="0"/>
          <w:marBottom w:val="0"/>
          <w:divBdr>
            <w:top w:val="none" w:sz="0" w:space="0" w:color="auto"/>
            <w:left w:val="none" w:sz="0" w:space="0" w:color="auto"/>
            <w:bottom w:val="none" w:sz="0" w:space="0" w:color="auto"/>
            <w:right w:val="none" w:sz="0" w:space="0" w:color="auto"/>
          </w:divBdr>
        </w:div>
        <w:div w:id="1679388764">
          <w:marLeft w:val="640"/>
          <w:marRight w:val="0"/>
          <w:marTop w:val="0"/>
          <w:marBottom w:val="0"/>
          <w:divBdr>
            <w:top w:val="none" w:sz="0" w:space="0" w:color="auto"/>
            <w:left w:val="none" w:sz="0" w:space="0" w:color="auto"/>
            <w:bottom w:val="none" w:sz="0" w:space="0" w:color="auto"/>
            <w:right w:val="none" w:sz="0" w:space="0" w:color="auto"/>
          </w:divBdr>
        </w:div>
        <w:div w:id="1715546125">
          <w:marLeft w:val="640"/>
          <w:marRight w:val="0"/>
          <w:marTop w:val="0"/>
          <w:marBottom w:val="0"/>
          <w:divBdr>
            <w:top w:val="none" w:sz="0" w:space="0" w:color="auto"/>
            <w:left w:val="none" w:sz="0" w:space="0" w:color="auto"/>
            <w:bottom w:val="none" w:sz="0" w:space="0" w:color="auto"/>
            <w:right w:val="none" w:sz="0" w:space="0" w:color="auto"/>
          </w:divBdr>
        </w:div>
        <w:div w:id="1869634429">
          <w:marLeft w:val="640"/>
          <w:marRight w:val="0"/>
          <w:marTop w:val="0"/>
          <w:marBottom w:val="0"/>
          <w:divBdr>
            <w:top w:val="none" w:sz="0" w:space="0" w:color="auto"/>
            <w:left w:val="none" w:sz="0" w:space="0" w:color="auto"/>
            <w:bottom w:val="none" w:sz="0" w:space="0" w:color="auto"/>
            <w:right w:val="none" w:sz="0" w:space="0" w:color="auto"/>
          </w:divBdr>
        </w:div>
        <w:div w:id="1870675598">
          <w:marLeft w:val="640"/>
          <w:marRight w:val="0"/>
          <w:marTop w:val="0"/>
          <w:marBottom w:val="0"/>
          <w:divBdr>
            <w:top w:val="none" w:sz="0" w:space="0" w:color="auto"/>
            <w:left w:val="none" w:sz="0" w:space="0" w:color="auto"/>
            <w:bottom w:val="none" w:sz="0" w:space="0" w:color="auto"/>
            <w:right w:val="none" w:sz="0" w:space="0" w:color="auto"/>
          </w:divBdr>
        </w:div>
        <w:div w:id="1903787639">
          <w:marLeft w:val="640"/>
          <w:marRight w:val="0"/>
          <w:marTop w:val="0"/>
          <w:marBottom w:val="0"/>
          <w:divBdr>
            <w:top w:val="none" w:sz="0" w:space="0" w:color="auto"/>
            <w:left w:val="none" w:sz="0" w:space="0" w:color="auto"/>
            <w:bottom w:val="none" w:sz="0" w:space="0" w:color="auto"/>
            <w:right w:val="none" w:sz="0" w:space="0" w:color="auto"/>
          </w:divBdr>
        </w:div>
        <w:div w:id="1929003522">
          <w:marLeft w:val="640"/>
          <w:marRight w:val="0"/>
          <w:marTop w:val="0"/>
          <w:marBottom w:val="0"/>
          <w:divBdr>
            <w:top w:val="none" w:sz="0" w:space="0" w:color="auto"/>
            <w:left w:val="none" w:sz="0" w:space="0" w:color="auto"/>
            <w:bottom w:val="none" w:sz="0" w:space="0" w:color="auto"/>
            <w:right w:val="none" w:sz="0" w:space="0" w:color="auto"/>
          </w:divBdr>
        </w:div>
        <w:div w:id="2009668294">
          <w:marLeft w:val="640"/>
          <w:marRight w:val="0"/>
          <w:marTop w:val="0"/>
          <w:marBottom w:val="0"/>
          <w:divBdr>
            <w:top w:val="none" w:sz="0" w:space="0" w:color="auto"/>
            <w:left w:val="none" w:sz="0" w:space="0" w:color="auto"/>
            <w:bottom w:val="none" w:sz="0" w:space="0" w:color="auto"/>
            <w:right w:val="none" w:sz="0" w:space="0" w:color="auto"/>
          </w:divBdr>
        </w:div>
        <w:div w:id="2042632166">
          <w:marLeft w:val="640"/>
          <w:marRight w:val="0"/>
          <w:marTop w:val="0"/>
          <w:marBottom w:val="0"/>
          <w:divBdr>
            <w:top w:val="none" w:sz="0" w:space="0" w:color="auto"/>
            <w:left w:val="none" w:sz="0" w:space="0" w:color="auto"/>
            <w:bottom w:val="none" w:sz="0" w:space="0" w:color="auto"/>
            <w:right w:val="none" w:sz="0" w:space="0" w:color="auto"/>
          </w:divBdr>
        </w:div>
        <w:div w:id="2055931987">
          <w:marLeft w:val="640"/>
          <w:marRight w:val="0"/>
          <w:marTop w:val="0"/>
          <w:marBottom w:val="0"/>
          <w:divBdr>
            <w:top w:val="none" w:sz="0" w:space="0" w:color="auto"/>
            <w:left w:val="none" w:sz="0" w:space="0" w:color="auto"/>
            <w:bottom w:val="none" w:sz="0" w:space="0" w:color="auto"/>
            <w:right w:val="none" w:sz="0" w:space="0" w:color="auto"/>
          </w:divBdr>
        </w:div>
      </w:divsChild>
    </w:div>
    <w:div w:id="51857263">
      <w:bodyDiv w:val="1"/>
      <w:marLeft w:val="0"/>
      <w:marRight w:val="0"/>
      <w:marTop w:val="0"/>
      <w:marBottom w:val="0"/>
      <w:divBdr>
        <w:top w:val="none" w:sz="0" w:space="0" w:color="auto"/>
        <w:left w:val="none" w:sz="0" w:space="0" w:color="auto"/>
        <w:bottom w:val="none" w:sz="0" w:space="0" w:color="auto"/>
        <w:right w:val="none" w:sz="0" w:space="0" w:color="auto"/>
      </w:divBdr>
      <w:divsChild>
        <w:div w:id="912548597">
          <w:marLeft w:val="0"/>
          <w:marRight w:val="0"/>
          <w:marTop w:val="0"/>
          <w:marBottom w:val="0"/>
          <w:divBdr>
            <w:top w:val="none" w:sz="0" w:space="0" w:color="auto"/>
            <w:left w:val="none" w:sz="0" w:space="0" w:color="auto"/>
            <w:bottom w:val="none" w:sz="0" w:space="0" w:color="auto"/>
            <w:right w:val="none" w:sz="0" w:space="0" w:color="auto"/>
          </w:divBdr>
          <w:divsChild>
            <w:div w:id="1120613127">
              <w:marLeft w:val="0"/>
              <w:marRight w:val="0"/>
              <w:marTop w:val="100"/>
              <w:marBottom w:val="100"/>
              <w:divBdr>
                <w:top w:val="single" w:sz="2" w:space="0" w:color="E3E3E3"/>
                <w:left w:val="single" w:sz="2" w:space="0" w:color="E3E3E3"/>
                <w:bottom w:val="single" w:sz="2" w:space="0" w:color="E3E3E3"/>
                <w:right w:val="single" w:sz="2" w:space="0" w:color="E3E3E3"/>
              </w:divBdr>
              <w:divsChild>
                <w:div w:id="7243327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00278181">
          <w:marLeft w:val="0"/>
          <w:marRight w:val="0"/>
          <w:marTop w:val="0"/>
          <w:marBottom w:val="0"/>
          <w:divBdr>
            <w:top w:val="single" w:sz="2" w:space="0" w:color="E3E3E3"/>
            <w:left w:val="single" w:sz="2" w:space="0" w:color="E3E3E3"/>
            <w:bottom w:val="single" w:sz="2" w:space="0" w:color="E3E3E3"/>
            <w:right w:val="single" w:sz="2" w:space="0" w:color="E3E3E3"/>
          </w:divBdr>
          <w:divsChild>
            <w:div w:id="1801415722">
              <w:marLeft w:val="0"/>
              <w:marRight w:val="0"/>
              <w:marTop w:val="0"/>
              <w:marBottom w:val="0"/>
              <w:divBdr>
                <w:top w:val="single" w:sz="2" w:space="0" w:color="E3E3E3"/>
                <w:left w:val="single" w:sz="2" w:space="0" w:color="E3E3E3"/>
                <w:bottom w:val="single" w:sz="2" w:space="0" w:color="E3E3E3"/>
                <w:right w:val="single" w:sz="2" w:space="0" w:color="E3E3E3"/>
              </w:divBdr>
              <w:divsChild>
                <w:div w:id="1599560466">
                  <w:marLeft w:val="0"/>
                  <w:marRight w:val="0"/>
                  <w:marTop w:val="0"/>
                  <w:marBottom w:val="0"/>
                  <w:divBdr>
                    <w:top w:val="single" w:sz="2" w:space="0" w:color="E3E3E3"/>
                    <w:left w:val="single" w:sz="2" w:space="0" w:color="E3E3E3"/>
                    <w:bottom w:val="single" w:sz="2" w:space="0" w:color="E3E3E3"/>
                    <w:right w:val="single" w:sz="2" w:space="0" w:color="E3E3E3"/>
                  </w:divBdr>
                  <w:divsChild>
                    <w:div w:id="1554541861">
                      <w:marLeft w:val="0"/>
                      <w:marRight w:val="0"/>
                      <w:marTop w:val="0"/>
                      <w:marBottom w:val="0"/>
                      <w:divBdr>
                        <w:top w:val="single" w:sz="2" w:space="0" w:color="E3E3E3"/>
                        <w:left w:val="single" w:sz="2" w:space="0" w:color="E3E3E3"/>
                        <w:bottom w:val="single" w:sz="2" w:space="0" w:color="E3E3E3"/>
                        <w:right w:val="single" w:sz="2" w:space="0" w:color="E3E3E3"/>
                      </w:divBdr>
                      <w:divsChild>
                        <w:div w:id="1589078853">
                          <w:marLeft w:val="0"/>
                          <w:marRight w:val="0"/>
                          <w:marTop w:val="0"/>
                          <w:marBottom w:val="0"/>
                          <w:divBdr>
                            <w:top w:val="single" w:sz="2" w:space="0" w:color="E3E3E3"/>
                            <w:left w:val="single" w:sz="2" w:space="0" w:color="E3E3E3"/>
                            <w:bottom w:val="single" w:sz="2" w:space="0" w:color="E3E3E3"/>
                            <w:right w:val="single" w:sz="2" w:space="0" w:color="E3E3E3"/>
                          </w:divBdr>
                          <w:divsChild>
                            <w:div w:id="1753044403">
                              <w:marLeft w:val="0"/>
                              <w:marRight w:val="0"/>
                              <w:marTop w:val="0"/>
                              <w:marBottom w:val="0"/>
                              <w:divBdr>
                                <w:top w:val="single" w:sz="2" w:space="0" w:color="E3E3E3"/>
                                <w:left w:val="single" w:sz="2" w:space="0" w:color="E3E3E3"/>
                                <w:bottom w:val="single" w:sz="2" w:space="0" w:color="E3E3E3"/>
                                <w:right w:val="single" w:sz="2" w:space="0" w:color="E3E3E3"/>
                              </w:divBdr>
                              <w:divsChild>
                                <w:div w:id="116149019">
                                  <w:marLeft w:val="0"/>
                                  <w:marRight w:val="0"/>
                                  <w:marTop w:val="100"/>
                                  <w:marBottom w:val="100"/>
                                  <w:divBdr>
                                    <w:top w:val="single" w:sz="2" w:space="0" w:color="E3E3E3"/>
                                    <w:left w:val="single" w:sz="2" w:space="0" w:color="E3E3E3"/>
                                    <w:bottom w:val="single" w:sz="2" w:space="0" w:color="E3E3E3"/>
                                    <w:right w:val="single" w:sz="2" w:space="0" w:color="E3E3E3"/>
                                  </w:divBdr>
                                  <w:divsChild>
                                    <w:div w:id="1739942583">
                                      <w:marLeft w:val="0"/>
                                      <w:marRight w:val="0"/>
                                      <w:marTop w:val="0"/>
                                      <w:marBottom w:val="0"/>
                                      <w:divBdr>
                                        <w:top w:val="single" w:sz="2" w:space="0" w:color="E3E3E3"/>
                                        <w:left w:val="single" w:sz="2" w:space="0" w:color="E3E3E3"/>
                                        <w:bottom w:val="single" w:sz="2" w:space="0" w:color="E3E3E3"/>
                                        <w:right w:val="single" w:sz="2" w:space="0" w:color="E3E3E3"/>
                                      </w:divBdr>
                                      <w:divsChild>
                                        <w:div w:id="1784030283">
                                          <w:marLeft w:val="0"/>
                                          <w:marRight w:val="0"/>
                                          <w:marTop w:val="0"/>
                                          <w:marBottom w:val="0"/>
                                          <w:divBdr>
                                            <w:top w:val="single" w:sz="2" w:space="0" w:color="E3E3E3"/>
                                            <w:left w:val="single" w:sz="2" w:space="0" w:color="E3E3E3"/>
                                            <w:bottom w:val="single" w:sz="2" w:space="0" w:color="E3E3E3"/>
                                            <w:right w:val="single" w:sz="2" w:space="0" w:color="E3E3E3"/>
                                          </w:divBdr>
                                          <w:divsChild>
                                            <w:div w:id="780415055">
                                              <w:marLeft w:val="0"/>
                                              <w:marRight w:val="0"/>
                                              <w:marTop w:val="0"/>
                                              <w:marBottom w:val="0"/>
                                              <w:divBdr>
                                                <w:top w:val="single" w:sz="2" w:space="0" w:color="E3E3E3"/>
                                                <w:left w:val="single" w:sz="2" w:space="0" w:color="E3E3E3"/>
                                                <w:bottom w:val="single" w:sz="2" w:space="0" w:color="E3E3E3"/>
                                                <w:right w:val="single" w:sz="2" w:space="0" w:color="E3E3E3"/>
                                              </w:divBdr>
                                              <w:divsChild>
                                                <w:div w:id="1375698170">
                                                  <w:marLeft w:val="0"/>
                                                  <w:marRight w:val="0"/>
                                                  <w:marTop w:val="0"/>
                                                  <w:marBottom w:val="0"/>
                                                  <w:divBdr>
                                                    <w:top w:val="single" w:sz="2" w:space="0" w:color="E3E3E3"/>
                                                    <w:left w:val="single" w:sz="2" w:space="0" w:color="E3E3E3"/>
                                                    <w:bottom w:val="single" w:sz="2" w:space="0" w:color="E3E3E3"/>
                                                    <w:right w:val="single" w:sz="2" w:space="0" w:color="E3E3E3"/>
                                                  </w:divBdr>
                                                  <w:divsChild>
                                                    <w:div w:id="137691615">
                                                      <w:marLeft w:val="0"/>
                                                      <w:marRight w:val="0"/>
                                                      <w:marTop w:val="0"/>
                                                      <w:marBottom w:val="0"/>
                                                      <w:divBdr>
                                                        <w:top w:val="single" w:sz="2" w:space="0" w:color="E3E3E3"/>
                                                        <w:left w:val="single" w:sz="2" w:space="0" w:color="E3E3E3"/>
                                                        <w:bottom w:val="single" w:sz="2" w:space="0" w:color="E3E3E3"/>
                                                        <w:right w:val="single" w:sz="2" w:space="0" w:color="E3E3E3"/>
                                                      </w:divBdr>
                                                      <w:divsChild>
                                                        <w:div w:id="17312704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66732882">
      <w:bodyDiv w:val="1"/>
      <w:marLeft w:val="0"/>
      <w:marRight w:val="0"/>
      <w:marTop w:val="0"/>
      <w:marBottom w:val="0"/>
      <w:divBdr>
        <w:top w:val="none" w:sz="0" w:space="0" w:color="auto"/>
        <w:left w:val="none" w:sz="0" w:space="0" w:color="auto"/>
        <w:bottom w:val="none" w:sz="0" w:space="0" w:color="auto"/>
        <w:right w:val="none" w:sz="0" w:space="0" w:color="auto"/>
      </w:divBdr>
      <w:divsChild>
        <w:div w:id="55981314">
          <w:marLeft w:val="640"/>
          <w:marRight w:val="0"/>
          <w:marTop w:val="0"/>
          <w:marBottom w:val="0"/>
          <w:divBdr>
            <w:top w:val="none" w:sz="0" w:space="0" w:color="auto"/>
            <w:left w:val="none" w:sz="0" w:space="0" w:color="auto"/>
            <w:bottom w:val="none" w:sz="0" w:space="0" w:color="auto"/>
            <w:right w:val="none" w:sz="0" w:space="0" w:color="auto"/>
          </w:divBdr>
        </w:div>
        <w:div w:id="67458427">
          <w:marLeft w:val="640"/>
          <w:marRight w:val="0"/>
          <w:marTop w:val="0"/>
          <w:marBottom w:val="0"/>
          <w:divBdr>
            <w:top w:val="none" w:sz="0" w:space="0" w:color="auto"/>
            <w:left w:val="none" w:sz="0" w:space="0" w:color="auto"/>
            <w:bottom w:val="none" w:sz="0" w:space="0" w:color="auto"/>
            <w:right w:val="none" w:sz="0" w:space="0" w:color="auto"/>
          </w:divBdr>
        </w:div>
        <w:div w:id="146359742">
          <w:marLeft w:val="640"/>
          <w:marRight w:val="0"/>
          <w:marTop w:val="0"/>
          <w:marBottom w:val="0"/>
          <w:divBdr>
            <w:top w:val="none" w:sz="0" w:space="0" w:color="auto"/>
            <w:left w:val="none" w:sz="0" w:space="0" w:color="auto"/>
            <w:bottom w:val="none" w:sz="0" w:space="0" w:color="auto"/>
            <w:right w:val="none" w:sz="0" w:space="0" w:color="auto"/>
          </w:divBdr>
        </w:div>
        <w:div w:id="160657320">
          <w:marLeft w:val="640"/>
          <w:marRight w:val="0"/>
          <w:marTop w:val="0"/>
          <w:marBottom w:val="0"/>
          <w:divBdr>
            <w:top w:val="none" w:sz="0" w:space="0" w:color="auto"/>
            <w:left w:val="none" w:sz="0" w:space="0" w:color="auto"/>
            <w:bottom w:val="none" w:sz="0" w:space="0" w:color="auto"/>
            <w:right w:val="none" w:sz="0" w:space="0" w:color="auto"/>
          </w:divBdr>
        </w:div>
        <w:div w:id="163935158">
          <w:marLeft w:val="640"/>
          <w:marRight w:val="0"/>
          <w:marTop w:val="0"/>
          <w:marBottom w:val="0"/>
          <w:divBdr>
            <w:top w:val="none" w:sz="0" w:space="0" w:color="auto"/>
            <w:left w:val="none" w:sz="0" w:space="0" w:color="auto"/>
            <w:bottom w:val="none" w:sz="0" w:space="0" w:color="auto"/>
            <w:right w:val="none" w:sz="0" w:space="0" w:color="auto"/>
          </w:divBdr>
        </w:div>
        <w:div w:id="176310846">
          <w:marLeft w:val="640"/>
          <w:marRight w:val="0"/>
          <w:marTop w:val="0"/>
          <w:marBottom w:val="0"/>
          <w:divBdr>
            <w:top w:val="none" w:sz="0" w:space="0" w:color="auto"/>
            <w:left w:val="none" w:sz="0" w:space="0" w:color="auto"/>
            <w:bottom w:val="none" w:sz="0" w:space="0" w:color="auto"/>
            <w:right w:val="none" w:sz="0" w:space="0" w:color="auto"/>
          </w:divBdr>
        </w:div>
        <w:div w:id="245502441">
          <w:marLeft w:val="640"/>
          <w:marRight w:val="0"/>
          <w:marTop w:val="0"/>
          <w:marBottom w:val="0"/>
          <w:divBdr>
            <w:top w:val="none" w:sz="0" w:space="0" w:color="auto"/>
            <w:left w:val="none" w:sz="0" w:space="0" w:color="auto"/>
            <w:bottom w:val="none" w:sz="0" w:space="0" w:color="auto"/>
            <w:right w:val="none" w:sz="0" w:space="0" w:color="auto"/>
          </w:divBdr>
        </w:div>
        <w:div w:id="258760952">
          <w:marLeft w:val="640"/>
          <w:marRight w:val="0"/>
          <w:marTop w:val="0"/>
          <w:marBottom w:val="0"/>
          <w:divBdr>
            <w:top w:val="none" w:sz="0" w:space="0" w:color="auto"/>
            <w:left w:val="none" w:sz="0" w:space="0" w:color="auto"/>
            <w:bottom w:val="none" w:sz="0" w:space="0" w:color="auto"/>
            <w:right w:val="none" w:sz="0" w:space="0" w:color="auto"/>
          </w:divBdr>
        </w:div>
        <w:div w:id="275793365">
          <w:marLeft w:val="640"/>
          <w:marRight w:val="0"/>
          <w:marTop w:val="0"/>
          <w:marBottom w:val="0"/>
          <w:divBdr>
            <w:top w:val="none" w:sz="0" w:space="0" w:color="auto"/>
            <w:left w:val="none" w:sz="0" w:space="0" w:color="auto"/>
            <w:bottom w:val="none" w:sz="0" w:space="0" w:color="auto"/>
            <w:right w:val="none" w:sz="0" w:space="0" w:color="auto"/>
          </w:divBdr>
        </w:div>
        <w:div w:id="292908616">
          <w:marLeft w:val="640"/>
          <w:marRight w:val="0"/>
          <w:marTop w:val="0"/>
          <w:marBottom w:val="0"/>
          <w:divBdr>
            <w:top w:val="none" w:sz="0" w:space="0" w:color="auto"/>
            <w:left w:val="none" w:sz="0" w:space="0" w:color="auto"/>
            <w:bottom w:val="none" w:sz="0" w:space="0" w:color="auto"/>
            <w:right w:val="none" w:sz="0" w:space="0" w:color="auto"/>
          </w:divBdr>
        </w:div>
        <w:div w:id="359665591">
          <w:marLeft w:val="640"/>
          <w:marRight w:val="0"/>
          <w:marTop w:val="0"/>
          <w:marBottom w:val="0"/>
          <w:divBdr>
            <w:top w:val="none" w:sz="0" w:space="0" w:color="auto"/>
            <w:left w:val="none" w:sz="0" w:space="0" w:color="auto"/>
            <w:bottom w:val="none" w:sz="0" w:space="0" w:color="auto"/>
            <w:right w:val="none" w:sz="0" w:space="0" w:color="auto"/>
          </w:divBdr>
        </w:div>
        <w:div w:id="384641275">
          <w:marLeft w:val="640"/>
          <w:marRight w:val="0"/>
          <w:marTop w:val="0"/>
          <w:marBottom w:val="0"/>
          <w:divBdr>
            <w:top w:val="none" w:sz="0" w:space="0" w:color="auto"/>
            <w:left w:val="none" w:sz="0" w:space="0" w:color="auto"/>
            <w:bottom w:val="none" w:sz="0" w:space="0" w:color="auto"/>
            <w:right w:val="none" w:sz="0" w:space="0" w:color="auto"/>
          </w:divBdr>
        </w:div>
        <w:div w:id="398940526">
          <w:marLeft w:val="640"/>
          <w:marRight w:val="0"/>
          <w:marTop w:val="0"/>
          <w:marBottom w:val="0"/>
          <w:divBdr>
            <w:top w:val="none" w:sz="0" w:space="0" w:color="auto"/>
            <w:left w:val="none" w:sz="0" w:space="0" w:color="auto"/>
            <w:bottom w:val="none" w:sz="0" w:space="0" w:color="auto"/>
            <w:right w:val="none" w:sz="0" w:space="0" w:color="auto"/>
          </w:divBdr>
        </w:div>
        <w:div w:id="411396588">
          <w:marLeft w:val="640"/>
          <w:marRight w:val="0"/>
          <w:marTop w:val="0"/>
          <w:marBottom w:val="0"/>
          <w:divBdr>
            <w:top w:val="none" w:sz="0" w:space="0" w:color="auto"/>
            <w:left w:val="none" w:sz="0" w:space="0" w:color="auto"/>
            <w:bottom w:val="none" w:sz="0" w:space="0" w:color="auto"/>
            <w:right w:val="none" w:sz="0" w:space="0" w:color="auto"/>
          </w:divBdr>
        </w:div>
        <w:div w:id="413208578">
          <w:marLeft w:val="640"/>
          <w:marRight w:val="0"/>
          <w:marTop w:val="0"/>
          <w:marBottom w:val="0"/>
          <w:divBdr>
            <w:top w:val="none" w:sz="0" w:space="0" w:color="auto"/>
            <w:left w:val="none" w:sz="0" w:space="0" w:color="auto"/>
            <w:bottom w:val="none" w:sz="0" w:space="0" w:color="auto"/>
            <w:right w:val="none" w:sz="0" w:space="0" w:color="auto"/>
          </w:divBdr>
        </w:div>
        <w:div w:id="454904877">
          <w:marLeft w:val="640"/>
          <w:marRight w:val="0"/>
          <w:marTop w:val="0"/>
          <w:marBottom w:val="0"/>
          <w:divBdr>
            <w:top w:val="none" w:sz="0" w:space="0" w:color="auto"/>
            <w:left w:val="none" w:sz="0" w:space="0" w:color="auto"/>
            <w:bottom w:val="none" w:sz="0" w:space="0" w:color="auto"/>
            <w:right w:val="none" w:sz="0" w:space="0" w:color="auto"/>
          </w:divBdr>
        </w:div>
        <w:div w:id="485515387">
          <w:marLeft w:val="640"/>
          <w:marRight w:val="0"/>
          <w:marTop w:val="0"/>
          <w:marBottom w:val="0"/>
          <w:divBdr>
            <w:top w:val="none" w:sz="0" w:space="0" w:color="auto"/>
            <w:left w:val="none" w:sz="0" w:space="0" w:color="auto"/>
            <w:bottom w:val="none" w:sz="0" w:space="0" w:color="auto"/>
            <w:right w:val="none" w:sz="0" w:space="0" w:color="auto"/>
          </w:divBdr>
        </w:div>
        <w:div w:id="520707593">
          <w:marLeft w:val="640"/>
          <w:marRight w:val="0"/>
          <w:marTop w:val="0"/>
          <w:marBottom w:val="0"/>
          <w:divBdr>
            <w:top w:val="none" w:sz="0" w:space="0" w:color="auto"/>
            <w:left w:val="none" w:sz="0" w:space="0" w:color="auto"/>
            <w:bottom w:val="none" w:sz="0" w:space="0" w:color="auto"/>
            <w:right w:val="none" w:sz="0" w:space="0" w:color="auto"/>
          </w:divBdr>
        </w:div>
        <w:div w:id="534584331">
          <w:marLeft w:val="640"/>
          <w:marRight w:val="0"/>
          <w:marTop w:val="0"/>
          <w:marBottom w:val="0"/>
          <w:divBdr>
            <w:top w:val="none" w:sz="0" w:space="0" w:color="auto"/>
            <w:left w:val="none" w:sz="0" w:space="0" w:color="auto"/>
            <w:bottom w:val="none" w:sz="0" w:space="0" w:color="auto"/>
            <w:right w:val="none" w:sz="0" w:space="0" w:color="auto"/>
          </w:divBdr>
        </w:div>
        <w:div w:id="551768722">
          <w:marLeft w:val="640"/>
          <w:marRight w:val="0"/>
          <w:marTop w:val="0"/>
          <w:marBottom w:val="0"/>
          <w:divBdr>
            <w:top w:val="none" w:sz="0" w:space="0" w:color="auto"/>
            <w:left w:val="none" w:sz="0" w:space="0" w:color="auto"/>
            <w:bottom w:val="none" w:sz="0" w:space="0" w:color="auto"/>
            <w:right w:val="none" w:sz="0" w:space="0" w:color="auto"/>
          </w:divBdr>
        </w:div>
        <w:div w:id="570307299">
          <w:marLeft w:val="640"/>
          <w:marRight w:val="0"/>
          <w:marTop w:val="0"/>
          <w:marBottom w:val="0"/>
          <w:divBdr>
            <w:top w:val="none" w:sz="0" w:space="0" w:color="auto"/>
            <w:left w:val="none" w:sz="0" w:space="0" w:color="auto"/>
            <w:bottom w:val="none" w:sz="0" w:space="0" w:color="auto"/>
            <w:right w:val="none" w:sz="0" w:space="0" w:color="auto"/>
          </w:divBdr>
        </w:div>
        <w:div w:id="623192076">
          <w:marLeft w:val="640"/>
          <w:marRight w:val="0"/>
          <w:marTop w:val="0"/>
          <w:marBottom w:val="0"/>
          <w:divBdr>
            <w:top w:val="none" w:sz="0" w:space="0" w:color="auto"/>
            <w:left w:val="none" w:sz="0" w:space="0" w:color="auto"/>
            <w:bottom w:val="none" w:sz="0" w:space="0" w:color="auto"/>
            <w:right w:val="none" w:sz="0" w:space="0" w:color="auto"/>
          </w:divBdr>
        </w:div>
        <w:div w:id="697437123">
          <w:marLeft w:val="640"/>
          <w:marRight w:val="0"/>
          <w:marTop w:val="0"/>
          <w:marBottom w:val="0"/>
          <w:divBdr>
            <w:top w:val="none" w:sz="0" w:space="0" w:color="auto"/>
            <w:left w:val="none" w:sz="0" w:space="0" w:color="auto"/>
            <w:bottom w:val="none" w:sz="0" w:space="0" w:color="auto"/>
            <w:right w:val="none" w:sz="0" w:space="0" w:color="auto"/>
          </w:divBdr>
        </w:div>
        <w:div w:id="734006600">
          <w:marLeft w:val="640"/>
          <w:marRight w:val="0"/>
          <w:marTop w:val="0"/>
          <w:marBottom w:val="0"/>
          <w:divBdr>
            <w:top w:val="none" w:sz="0" w:space="0" w:color="auto"/>
            <w:left w:val="none" w:sz="0" w:space="0" w:color="auto"/>
            <w:bottom w:val="none" w:sz="0" w:space="0" w:color="auto"/>
            <w:right w:val="none" w:sz="0" w:space="0" w:color="auto"/>
          </w:divBdr>
        </w:div>
        <w:div w:id="745685476">
          <w:marLeft w:val="640"/>
          <w:marRight w:val="0"/>
          <w:marTop w:val="0"/>
          <w:marBottom w:val="0"/>
          <w:divBdr>
            <w:top w:val="none" w:sz="0" w:space="0" w:color="auto"/>
            <w:left w:val="none" w:sz="0" w:space="0" w:color="auto"/>
            <w:bottom w:val="none" w:sz="0" w:space="0" w:color="auto"/>
            <w:right w:val="none" w:sz="0" w:space="0" w:color="auto"/>
          </w:divBdr>
        </w:div>
        <w:div w:id="794370574">
          <w:marLeft w:val="640"/>
          <w:marRight w:val="0"/>
          <w:marTop w:val="0"/>
          <w:marBottom w:val="0"/>
          <w:divBdr>
            <w:top w:val="none" w:sz="0" w:space="0" w:color="auto"/>
            <w:left w:val="none" w:sz="0" w:space="0" w:color="auto"/>
            <w:bottom w:val="none" w:sz="0" w:space="0" w:color="auto"/>
            <w:right w:val="none" w:sz="0" w:space="0" w:color="auto"/>
          </w:divBdr>
        </w:div>
        <w:div w:id="887759808">
          <w:marLeft w:val="640"/>
          <w:marRight w:val="0"/>
          <w:marTop w:val="0"/>
          <w:marBottom w:val="0"/>
          <w:divBdr>
            <w:top w:val="none" w:sz="0" w:space="0" w:color="auto"/>
            <w:left w:val="none" w:sz="0" w:space="0" w:color="auto"/>
            <w:bottom w:val="none" w:sz="0" w:space="0" w:color="auto"/>
            <w:right w:val="none" w:sz="0" w:space="0" w:color="auto"/>
          </w:divBdr>
        </w:div>
        <w:div w:id="891649067">
          <w:marLeft w:val="640"/>
          <w:marRight w:val="0"/>
          <w:marTop w:val="0"/>
          <w:marBottom w:val="0"/>
          <w:divBdr>
            <w:top w:val="none" w:sz="0" w:space="0" w:color="auto"/>
            <w:left w:val="none" w:sz="0" w:space="0" w:color="auto"/>
            <w:bottom w:val="none" w:sz="0" w:space="0" w:color="auto"/>
            <w:right w:val="none" w:sz="0" w:space="0" w:color="auto"/>
          </w:divBdr>
        </w:div>
        <w:div w:id="905067671">
          <w:marLeft w:val="640"/>
          <w:marRight w:val="0"/>
          <w:marTop w:val="0"/>
          <w:marBottom w:val="0"/>
          <w:divBdr>
            <w:top w:val="none" w:sz="0" w:space="0" w:color="auto"/>
            <w:left w:val="none" w:sz="0" w:space="0" w:color="auto"/>
            <w:bottom w:val="none" w:sz="0" w:space="0" w:color="auto"/>
            <w:right w:val="none" w:sz="0" w:space="0" w:color="auto"/>
          </w:divBdr>
        </w:div>
        <w:div w:id="913589596">
          <w:marLeft w:val="640"/>
          <w:marRight w:val="0"/>
          <w:marTop w:val="0"/>
          <w:marBottom w:val="0"/>
          <w:divBdr>
            <w:top w:val="none" w:sz="0" w:space="0" w:color="auto"/>
            <w:left w:val="none" w:sz="0" w:space="0" w:color="auto"/>
            <w:bottom w:val="none" w:sz="0" w:space="0" w:color="auto"/>
            <w:right w:val="none" w:sz="0" w:space="0" w:color="auto"/>
          </w:divBdr>
        </w:div>
        <w:div w:id="979462887">
          <w:marLeft w:val="640"/>
          <w:marRight w:val="0"/>
          <w:marTop w:val="0"/>
          <w:marBottom w:val="0"/>
          <w:divBdr>
            <w:top w:val="none" w:sz="0" w:space="0" w:color="auto"/>
            <w:left w:val="none" w:sz="0" w:space="0" w:color="auto"/>
            <w:bottom w:val="none" w:sz="0" w:space="0" w:color="auto"/>
            <w:right w:val="none" w:sz="0" w:space="0" w:color="auto"/>
          </w:divBdr>
        </w:div>
        <w:div w:id="995495461">
          <w:marLeft w:val="640"/>
          <w:marRight w:val="0"/>
          <w:marTop w:val="0"/>
          <w:marBottom w:val="0"/>
          <w:divBdr>
            <w:top w:val="none" w:sz="0" w:space="0" w:color="auto"/>
            <w:left w:val="none" w:sz="0" w:space="0" w:color="auto"/>
            <w:bottom w:val="none" w:sz="0" w:space="0" w:color="auto"/>
            <w:right w:val="none" w:sz="0" w:space="0" w:color="auto"/>
          </w:divBdr>
        </w:div>
        <w:div w:id="1001276281">
          <w:marLeft w:val="640"/>
          <w:marRight w:val="0"/>
          <w:marTop w:val="0"/>
          <w:marBottom w:val="0"/>
          <w:divBdr>
            <w:top w:val="none" w:sz="0" w:space="0" w:color="auto"/>
            <w:left w:val="none" w:sz="0" w:space="0" w:color="auto"/>
            <w:bottom w:val="none" w:sz="0" w:space="0" w:color="auto"/>
            <w:right w:val="none" w:sz="0" w:space="0" w:color="auto"/>
          </w:divBdr>
        </w:div>
        <w:div w:id="1098017707">
          <w:marLeft w:val="640"/>
          <w:marRight w:val="0"/>
          <w:marTop w:val="0"/>
          <w:marBottom w:val="0"/>
          <w:divBdr>
            <w:top w:val="none" w:sz="0" w:space="0" w:color="auto"/>
            <w:left w:val="none" w:sz="0" w:space="0" w:color="auto"/>
            <w:bottom w:val="none" w:sz="0" w:space="0" w:color="auto"/>
            <w:right w:val="none" w:sz="0" w:space="0" w:color="auto"/>
          </w:divBdr>
        </w:div>
        <w:div w:id="1188258479">
          <w:marLeft w:val="640"/>
          <w:marRight w:val="0"/>
          <w:marTop w:val="0"/>
          <w:marBottom w:val="0"/>
          <w:divBdr>
            <w:top w:val="none" w:sz="0" w:space="0" w:color="auto"/>
            <w:left w:val="none" w:sz="0" w:space="0" w:color="auto"/>
            <w:bottom w:val="none" w:sz="0" w:space="0" w:color="auto"/>
            <w:right w:val="none" w:sz="0" w:space="0" w:color="auto"/>
          </w:divBdr>
        </w:div>
        <w:div w:id="1191147665">
          <w:marLeft w:val="640"/>
          <w:marRight w:val="0"/>
          <w:marTop w:val="0"/>
          <w:marBottom w:val="0"/>
          <w:divBdr>
            <w:top w:val="none" w:sz="0" w:space="0" w:color="auto"/>
            <w:left w:val="none" w:sz="0" w:space="0" w:color="auto"/>
            <w:bottom w:val="none" w:sz="0" w:space="0" w:color="auto"/>
            <w:right w:val="none" w:sz="0" w:space="0" w:color="auto"/>
          </w:divBdr>
        </w:div>
        <w:div w:id="1230387757">
          <w:marLeft w:val="640"/>
          <w:marRight w:val="0"/>
          <w:marTop w:val="0"/>
          <w:marBottom w:val="0"/>
          <w:divBdr>
            <w:top w:val="none" w:sz="0" w:space="0" w:color="auto"/>
            <w:left w:val="none" w:sz="0" w:space="0" w:color="auto"/>
            <w:bottom w:val="none" w:sz="0" w:space="0" w:color="auto"/>
            <w:right w:val="none" w:sz="0" w:space="0" w:color="auto"/>
          </w:divBdr>
        </w:div>
        <w:div w:id="1232736531">
          <w:marLeft w:val="640"/>
          <w:marRight w:val="0"/>
          <w:marTop w:val="0"/>
          <w:marBottom w:val="0"/>
          <w:divBdr>
            <w:top w:val="none" w:sz="0" w:space="0" w:color="auto"/>
            <w:left w:val="none" w:sz="0" w:space="0" w:color="auto"/>
            <w:bottom w:val="none" w:sz="0" w:space="0" w:color="auto"/>
            <w:right w:val="none" w:sz="0" w:space="0" w:color="auto"/>
          </w:divBdr>
        </w:div>
        <w:div w:id="1260211885">
          <w:marLeft w:val="640"/>
          <w:marRight w:val="0"/>
          <w:marTop w:val="0"/>
          <w:marBottom w:val="0"/>
          <w:divBdr>
            <w:top w:val="none" w:sz="0" w:space="0" w:color="auto"/>
            <w:left w:val="none" w:sz="0" w:space="0" w:color="auto"/>
            <w:bottom w:val="none" w:sz="0" w:space="0" w:color="auto"/>
            <w:right w:val="none" w:sz="0" w:space="0" w:color="auto"/>
          </w:divBdr>
        </w:div>
        <w:div w:id="1346244113">
          <w:marLeft w:val="640"/>
          <w:marRight w:val="0"/>
          <w:marTop w:val="0"/>
          <w:marBottom w:val="0"/>
          <w:divBdr>
            <w:top w:val="none" w:sz="0" w:space="0" w:color="auto"/>
            <w:left w:val="none" w:sz="0" w:space="0" w:color="auto"/>
            <w:bottom w:val="none" w:sz="0" w:space="0" w:color="auto"/>
            <w:right w:val="none" w:sz="0" w:space="0" w:color="auto"/>
          </w:divBdr>
        </w:div>
        <w:div w:id="1364751852">
          <w:marLeft w:val="640"/>
          <w:marRight w:val="0"/>
          <w:marTop w:val="0"/>
          <w:marBottom w:val="0"/>
          <w:divBdr>
            <w:top w:val="none" w:sz="0" w:space="0" w:color="auto"/>
            <w:left w:val="none" w:sz="0" w:space="0" w:color="auto"/>
            <w:bottom w:val="none" w:sz="0" w:space="0" w:color="auto"/>
            <w:right w:val="none" w:sz="0" w:space="0" w:color="auto"/>
          </w:divBdr>
        </w:div>
        <w:div w:id="1387611122">
          <w:marLeft w:val="640"/>
          <w:marRight w:val="0"/>
          <w:marTop w:val="0"/>
          <w:marBottom w:val="0"/>
          <w:divBdr>
            <w:top w:val="none" w:sz="0" w:space="0" w:color="auto"/>
            <w:left w:val="none" w:sz="0" w:space="0" w:color="auto"/>
            <w:bottom w:val="none" w:sz="0" w:space="0" w:color="auto"/>
            <w:right w:val="none" w:sz="0" w:space="0" w:color="auto"/>
          </w:divBdr>
        </w:div>
        <w:div w:id="1414275314">
          <w:marLeft w:val="640"/>
          <w:marRight w:val="0"/>
          <w:marTop w:val="0"/>
          <w:marBottom w:val="0"/>
          <w:divBdr>
            <w:top w:val="none" w:sz="0" w:space="0" w:color="auto"/>
            <w:left w:val="none" w:sz="0" w:space="0" w:color="auto"/>
            <w:bottom w:val="none" w:sz="0" w:space="0" w:color="auto"/>
            <w:right w:val="none" w:sz="0" w:space="0" w:color="auto"/>
          </w:divBdr>
        </w:div>
        <w:div w:id="1489861961">
          <w:marLeft w:val="640"/>
          <w:marRight w:val="0"/>
          <w:marTop w:val="0"/>
          <w:marBottom w:val="0"/>
          <w:divBdr>
            <w:top w:val="none" w:sz="0" w:space="0" w:color="auto"/>
            <w:left w:val="none" w:sz="0" w:space="0" w:color="auto"/>
            <w:bottom w:val="none" w:sz="0" w:space="0" w:color="auto"/>
            <w:right w:val="none" w:sz="0" w:space="0" w:color="auto"/>
          </w:divBdr>
        </w:div>
        <w:div w:id="1500652485">
          <w:marLeft w:val="640"/>
          <w:marRight w:val="0"/>
          <w:marTop w:val="0"/>
          <w:marBottom w:val="0"/>
          <w:divBdr>
            <w:top w:val="none" w:sz="0" w:space="0" w:color="auto"/>
            <w:left w:val="none" w:sz="0" w:space="0" w:color="auto"/>
            <w:bottom w:val="none" w:sz="0" w:space="0" w:color="auto"/>
            <w:right w:val="none" w:sz="0" w:space="0" w:color="auto"/>
          </w:divBdr>
        </w:div>
        <w:div w:id="1505440553">
          <w:marLeft w:val="640"/>
          <w:marRight w:val="0"/>
          <w:marTop w:val="0"/>
          <w:marBottom w:val="0"/>
          <w:divBdr>
            <w:top w:val="none" w:sz="0" w:space="0" w:color="auto"/>
            <w:left w:val="none" w:sz="0" w:space="0" w:color="auto"/>
            <w:bottom w:val="none" w:sz="0" w:space="0" w:color="auto"/>
            <w:right w:val="none" w:sz="0" w:space="0" w:color="auto"/>
          </w:divBdr>
        </w:div>
        <w:div w:id="1514219295">
          <w:marLeft w:val="640"/>
          <w:marRight w:val="0"/>
          <w:marTop w:val="0"/>
          <w:marBottom w:val="0"/>
          <w:divBdr>
            <w:top w:val="none" w:sz="0" w:space="0" w:color="auto"/>
            <w:left w:val="none" w:sz="0" w:space="0" w:color="auto"/>
            <w:bottom w:val="none" w:sz="0" w:space="0" w:color="auto"/>
            <w:right w:val="none" w:sz="0" w:space="0" w:color="auto"/>
          </w:divBdr>
        </w:div>
        <w:div w:id="1589077626">
          <w:marLeft w:val="640"/>
          <w:marRight w:val="0"/>
          <w:marTop w:val="0"/>
          <w:marBottom w:val="0"/>
          <w:divBdr>
            <w:top w:val="none" w:sz="0" w:space="0" w:color="auto"/>
            <w:left w:val="none" w:sz="0" w:space="0" w:color="auto"/>
            <w:bottom w:val="none" w:sz="0" w:space="0" w:color="auto"/>
            <w:right w:val="none" w:sz="0" w:space="0" w:color="auto"/>
          </w:divBdr>
        </w:div>
        <w:div w:id="1590314681">
          <w:marLeft w:val="640"/>
          <w:marRight w:val="0"/>
          <w:marTop w:val="0"/>
          <w:marBottom w:val="0"/>
          <w:divBdr>
            <w:top w:val="none" w:sz="0" w:space="0" w:color="auto"/>
            <w:left w:val="none" w:sz="0" w:space="0" w:color="auto"/>
            <w:bottom w:val="none" w:sz="0" w:space="0" w:color="auto"/>
            <w:right w:val="none" w:sz="0" w:space="0" w:color="auto"/>
          </w:divBdr>
        </w:div>
        <w:div w:id="1602684905">
          <w:marLeft w:val="640"/>
          <w:marRight w:val="0"/>
          <w:marTop w:val="0"/>
          <w:marBottom w:val="0"/>
          <w:divBdr>
            <w:top w:val="none" w:sz="0" w:space="0" w:color="auto"/>
            <w:left w:val="none" w:sz="0" w:space="0" w:color="auto"/>
            <w:bottom w:val="none" w:sz="0" w:space="0" w:color="auto"/>
            <w:right w:val="none" w:sz="0" w:space="0" w:color="auto"/>
          </w:divBdr>
        </w:div>
        <w:div w:id="1617323905">
          <w:marLeft w:val="640"/>
          <w:marRight w:val="0"/>
          <w:marTop w:val="0"/>
          <w:marBottom w:val="0"/>
          <w:divBdr>
            <w:top w:val="none" w:sz="0" w:space="0" w:color="auto"/>
            <w:left w:val="none" w:sz="0" w:space="0" w:color="auto"/>
            <w:bottom w:val="none" w:sz="0" w:space="0" w:color="auto"/>
            <w:right w:val="none" w:sz="0" w:space="0" w:color="auto"/>
          </w:divBdr>
        </w:div>
        <w:div w:id="1672560001">
          <w:marLeft w:val="640"/>
          <w:marRight w:val="0"/>
          <w:marTop w:val="0"/>
          <w:marBottom w:val="0"/>
          <w:divBdr>
            <w:top w:val="none" w:sz="0" w:space="0" w:color="auto"/>
            <w:left w:val="none" w:sz="0" w:space="0" w:color="auto"/>
            <w:bottom w:val="none" w:sz="0" w:space="0" w:color="auto"/>
            <w:right w:val="none" w:sz="0" w:space="0" w:color="auto"/>
          </w:divBdr>
        </w:div>
        <w:div w:id="1693023818">
          <w:marLeft w:val="640"/>
          <w:marRight w:val="0"/>
          <w:marTop w:val="0"/>
          <w:marBottom w:val="0"/>
          <w:divBdr>
            <w:top w:val="none" w:sz="0" w:space="0" w:color="auto"/>
            <w:left w:val="none" w:sz="0" w:space="0" w:color="auto"/>
            <w:bottom w:val="none" w:sz="0" w:space="0" w:color="auto"/>
            <w:right w:val="none" w:sz="0" w:space="0" w:color="auto"/>
          </w:divBdr>
        </w:div>
        <w:div w:id="1697148517">
          <w:marLeft w:val="640"/>
          <w:marRight w:val="0"/>
          <w:marTop w:val="0"/>
          <w:marBottom w:val="0"/>
          <w:divBdr>
            <w:top w:val="none" w:sz="0" w:space="0" w:color="auto"/>
            <w:left w:val="none" w:sz="0" w:space="0" w:color="auto"/>
            <w:bottom w:val="none" w:sz="0" w:space="0" w:color="auto"/>
            <w:right w:val="none" w:sz="0" w:space="0" w:color="auto"/>
          </w:divBdr>
        </w:div>
        <w:div w:id="1748917750">
          <w:marLeft w:val="640"/>
          <w:marRight w:val="0"/>
          <w:marTop w:val="0"/>
          <w:marBottom w:val="0"/>
          <w:divBdr>
            <w:top w:val="none" w:sz="0" w:space="0" w:color="auto"/>
            <w:left w:val="none" w:sz="0" w:space="0" w:color="auto"/>
            <w:bottom w:val="none" w:sz="0" w:space="0" w:color="auto"/>
            <w:right w:val="none" w:sz="0" w:space="0" w:color="auto"/>
          </w:divBdr>
        </w:div>
        <w:div w:id="1817529325">
          <w:marLeft w:val="640"/>
          <w:marRight w:val="0"/>
          <w:marTop w:val="0"/>
          <w:marBottom w:val="0"/>
          <w:divBdr>
            <w:top w:val="none" w:sz="0" w:space="0" w:color="auto"/>
            <w:left w:val="none" w:sz="0" w:space="0" w:color="auto"/>
            <w:bottom w:val="none" w:sz="0" w:space="0" w:color="auto"/>
            <w:right w:val="none" w:sz="0" w:space="0" w:color="auto"/>
          </w:divBdr>
        </w:div>
        <w:div w:id="1849828717">
          <w:marLeft w:val="640"/>
          <w:marRight w:val="0"/>
          <w:marTop w:val="0"/>
          <w:marBottom w:val="0"/>
          <w:divBdr>
            <w:top w:val="none" w:sz="0" w:space="0" w:color="auto"/>
            <w:left w:val="none" w:sz="0" w:space="0" w:color="auto"/>
            <w:bottom w:val="none" w:sz="0" w:space="0" w:color="auto"/>
            <w:right w:val="none" w:sz="0" w:space="0" w:color="auto"/>
          </w:divBdr>
        </w:div>
        <w:div w:id="1889027918">
          <w:marLeft w:val="640"/>
          <w:marRight w:val="0"/>
          <w:marTop w:val="0"/>
          <w:marBottom w:val="0"/>
          <w:divBdr>
            <w:top w:val="none" w:sz="0" w:space="0" w:color="auto"/>
            <w:left w:val="none" w:sz="0" w:space="0" w:color="auto"/>
            <w:bottom w:val="none" w:sz="0" w:space="0" w:color="auto"/>
            <w:right w:val="none" w:sz="0" w:space="0" w:color="auto"/>
          </w:divBdr>
        </w:div>
        <w:div w:id="2110733027">
          <w:marLeft w:val="640"/>
          <w:marRight w:val="0"/>
          <w:marTop w:val="0"/>
          <w:marBottom w:val="0"/>
          <w:divBdr>
            <w:top w:val="none" w:sz="0" w:space="0" w:color="auto"/>
            <w:left w:val="none" w:sz="0" w:space="0" w:color="auto"/>
            <w:bottom w:val="none" w:sz="0" w:space="0" w:color="auto"/>
            <w:right w:val="none" w:sz="0" w:space="0" w:color="auto"/>
          </w:divBdr>
        </w:div>
        <w:div w:id="2127773788">
          <w:marLeft w:val="640"/>
          <w:marRight w:val="0"/>
          <w:marTop w:val="0"/>
          <w:marBottom w:val="0"/>
          <w:divBdr>
            <w:top w:val="none" w:sz="0" w:space="0" w:color="auto"/>
            <w:left w:val="none" w:sz="0" w:space="0" w:color="auto"/>
            <w:bottom w:val="none" w:sz="0" w:space="0" w:color="auto"/>
            <w:right w:val="none" w:sz="0" w:space="0" w:color="auto"/>
          </w:divBdr>
        </w:div>
      </w:divsChild>
    </w:div>
    <w:div w:id="69813571">
      <w:bodyDiv w:val="1"/>
      <w:marLeft w:val="0"/>
      <w:marRight w:val="0"/>
      <w:marTop w:val="0"/>
      <w:marBottom w:val="0"/>
      <w:divBdr>
        <w:top w:val="none" w:sz="0" w:space="0" w:color="auto"/>
        <w:left w:val="none" w:sz="0" w:space="0" w:color="auto"/>
        <w:bottom w:val="none" w:sz="0" w:space="0" w:color="auto"/>
        <w:right w:val="none" w:sz="0" w:space="0" w:color="auto"/>
      </w:divBdr>
      <w:divsChild>
        <w:div w:id="21395231">
          <w:marLeft w:val="640"/>
          <w:marRight w:val="0"/>
          <w:marTop w:val="0"/>
          <w:marBottom w:val="0"/>
          <w:divBdr>
            <w:top w:val="none" w:sz="0" w:space="0" w:color="auto"/>
            <w:left w:val="none" w:sz="0" w:space="0" w:color="auto"/>
            <w:bottom w:val="none" w:sz="0" w:space="0" w:color="auto"/>
            <w:right w:val="none" w:sz="0" w:space="0" w:color="auto"/>
          </w:divBdr>
        </w:div>
        <w:div w:id="92555839">
          <w:marLeft w:val="640"/>
          <w:marRight w:val="0"/>
          <w:marTop w:val="0"/>
          <w:marBottom w:val="0"/>
          <w:divBdr>
            <w:top w:val="none" w:sz="0" w:space="0" w:color="auto"/>
            <w:left w:val="none" w:sz="0" w:space="0" w:color="auto"/>
            <w:bottom w:val="none" w:sz="0" w:space="0" w:color="auto"/>
            <w:right w:val="none" w:sz="0" w:space="0" w:color="auto"/>
          </w:divBdr>
        </w:div>
        <w:div w:id="106044865">
          <w:marLeft w:val="640"/>
          <w:marRight w:val="0"/>
          <w:marTop w:val="0"/>
          <w:marBottom w:val="0"/>
          <w:divBdr>
            <w:top w:val="none" w:sz="0" w:space="0" w:color="auto"/>
            <w:left w:val="none" w:sz="0" w:space="0" w:color="auto"/>
            <w:bottom w:val="none" w:sz="0" w:space="0" w:color="auto"/>
            <w:right w:val="none" w:sz="0" w:space="0" w:color="auto"/>
          </w:divBdr>
        </w:div>
        <w:div w:id="109477884">
          <w:marLeft w:val="640"/>
          <w:marRight w:val="0"/>
          <w:marTop w:val="0"/>
          <w:marBottom w:val="0"/>
          <w:divBdr>
            <w:top w:val="none" w:sz="0" w:space="0" w:color="auto"/>
            <w:left w:val="none" w:sz="0" w:space="0" w:color="auto"/>
            <w:bottom w:val="none" w:sz="0" w:space="0" w:color="auto"/>
            <w:right w:val="none" w:sz="0" w:space="0" w:color="auto"/>
          </w:divBdr>
        </w:div>
        <w:div w:id="139544265">
          <w:marLeft w:val="640"/>
          <w:marRight w:val="0"/>
          <w:marTop w:val="0"/>
          <w:marBottom w:val="0"/>
          <w:divBdr>
            <w:top w:val="none" w:sz="0" w:space="0" w:color="auto"/>
            <w:left w:val="none" w:sz="0" w:space="0" w:color="auto"/>
            <w:bottom w:val="none" w:sz="0" w:space="0" w:color="auto"/>
            <w:right w:val="none" w:sz="0" w:space="0" w:color="auto"/>
          </w:divBdr>
        </w:div>
        <w:div w:id="141049458">
          <w:marLeft w:val="640"/>
          <w:marRight w:val="0"/>
          <w:marTop w:val="0"/>
          <w:marBottom w:val="0"/>
          <w:divBdr>
            <w:top w:val="none" w:sz="0" w:space="0" w:color="auto"/>
            <w:left w:val="none" w:sz="0" w:space="0" w:color="auto"/>
            <w:bottom w:val="none" w:sz="0" w:space="0" w:color="auto"/>
            <w:right w:val="none" w:sz="0" w:space="0" w:color="auto"/>
          </w:divBdr>
        </w:div>
        <w:div w:id="148713674">
          <w:marLeft w:val="640"/>
          <w:marRight w:val="0"/>
          <w:marTop w:val="0"/>
          <w:marBottom w:val="0"/>
          <w:divBdr>
            <w:top w:val="none" w:sz="0" w:space="0" w:color="auto"/>
            <w:left w:val="none" w:sz="0" w:space="0" w:color="auto"/>
            <w:bottom w:val="none" w:sz="0" w:space="0" w:color="auto"/>
            <w:right w:val="none" w:sz="0" w:space="0" w:color="auto"/>
          </w:divBdr>
        </w:div>
        <w:div w:id="182136569">
          <w:marLeft w:val="640"/>
          <w:marRight w:val="0"/>
          <w:marTop w:val="0"/>
          <w:marBottom w:val="0"/>
          <w:divBdr>
            <w:top w:val="none" w:sz="0" w:space="0" w:color="auto"/>
            <w:left w:val="none" w:sz="0" w:space="0" w:color="auto"/>
            <w:bottom w:val="none" w:sz="0" w:space="0" w:color="auto"/>
            <w:right w:val="none" w:sz="0" w:space="0" w:color="auto"/>
          </w:divBdr>
        </w:div>
        <w:div w:id="206837078">
          <w:marLeft w:val="640"/>
          <w:marRight w:val="0"/>
          <w:marTop w:val="0"/>
          <w:marBottom w:val="0"/>
          <w:divBdr>
            <w:top w:val="none" w:sz="0" w:space="0" w:color="auto"/>
            <w:left w:val="none" w:sz="0" w:space="0" w:color="auto"/>
            <w:bottom w:val="none" w:sz="0" w:space="0" w:color="auto"/>
            <w:right w:val="none" w:sz="0" w:space="0" w:color="auto"/>
          </w:divBdr>
        </w:div>
        <w:div w:id="287710876">
          <w:marLeft w:val="640"/>
          <w:marRight w:val="0"/>
          <w:marTop w:val="0"/>
          <w:marBottom w:val="0"/>
          <w:divBdr>
            <w:top w:val="none" w:sz="0" w:space="0" w:color="auto"/>
            <w:left w:val="none" w:sz="0" w:space="0" w:color="auto"/>
            <w:bottom w:val="none" w:sz="0" w:space="0" w:color="auto"/>
            <w:right w:val="none" w:sz="0" w:space="0" w:color="auto"/>
          </w:divBdr>
        </w:div>
        <w:div w:id="335421691">
          <w:marLeft w:val="640"/>
          <w:marRight w:val="0"/>
          <w:marTop w:val="0"/>
          <w:marBottom w:val="0"/>
          <w:divBdr>
            <w:top w:val="none" w:sz="0" w:space="0" w:color="auto"/>
            <w:left w:val="none" w:sz="0" w:space="0" w:color="auto"/>
            <w:bottom w:val="none" w:sz="0" w:space="0" w:color="auto"/>
            <w:right w:val="none" w:sz="0" w:space="0" w:color="auto"/>
          </w:divBdr>
        </w:div>
        <w:div w:id="380255493">
          <w:marLeft w:val="640"/>
          <w:marRight w:val="0"/>
          <w:marTop w:val="0"/>
          <w:marBottom w:val="0"/>
          <w:divBdr>
            <w:top w:val="none" w:sz="0" w:space="0" w:color="auto"/>
            <w:left w:val="none" w:sz="0" w:space="0" w:color="auto"/>
            <w:bottom w:val="none" w:sz="0" w:space="0" w:color="auto"/>
            <w:right w:val="none" w:sz="0" w:space="0" w:color="auto"/>
          </w:divBdr>
        </w:div>
        <w:div w:id="439840649">
          <w:marLeft w:val="640"/>
          <w:marRight w:val="0"/>
          <w:marTop w:val="0"/>
          <w:marBottom w:val="0"/>
          <w:divBdr>
            <w:top w:val="none" w:sz="0" w:space="0" w:color="auto"/>
            <w:left w:val="none" w:sz="0" w:space="0" w:color="auto"/>
            <w:bottom w:val="none" w:sz="0" w:space="0" w:color="auto"/>
            <w:right w:val="none" w:sz="0" w:space="0" w:color="auto"/>
          </w:divBdr>
        </w:div>
        <w:div w:id="488331556">
          <w:marLeft w:val="640"/>
          <w:marRight w:val="0"/>
          <w:marTop w:val="0"/>
          <w:marBottom w:val="0"/>
          <w:divBdr>
            <w:top w:val="none" w:sz="0" w:space="0" w:color="auto"/>
            <w:left w:val="none" w:sz="0" w:space="0" w:color="auto"/>
            <w:bottom w:val="none" w:sz="0" w:space="0" w:color="auto"/>
            <w:right w:val="none" w:sz="0" w:space="0" w:color="auto"/>
          </w:divBdr>
        </w:div>
        <w:div w:id="531694098">
          <w:marLeft w:val="640"/>
          <w:marRight w:val="0"/>
          <w:marTop w:val="0"/>
          <w:marBottom w:val="0"/>
          <w:divBdr>
            <w:top w:val="none" w:sz="0" w:space="0" w:color="auto"/>
            <w:left w:val="none" w:sz="0" w:space="0" w:color="auto"/>
            <w:bottom w:val="none" w:sz="0" w:space="0" w:color="auto"/>
            <w:right w:val="none" w:sz="0" w:space="0" w:color="auto"/>
          </w:divBdr>
        </w:div>
        <w:div w:id="555354202">
          <w:marLeft w:val="640"/>
          <w:marRight w:val="0"/>
          <w:marTop w:val="0"/>
          <w:marBottom w:val="0"/>
          <w:divBdr>
            <w:top w:val="none" w:sz="0" w:space="0" w:color="auto"/>
            <w:left w:val="none" w:sz="0" w:space="0" w:color="auto"/>
            <w:bottom w:val="none" w:sz="0" w:space="0" w:color="auto"/>
            <w:right w:val="none" w:sz="0" w:space="0" w:color="auto"/>
          </w:divBdr>
        </w:div>
        <w:div w:id="626933728">
          <w:marLeft w:val="640"/>
          <w:marRight w:val="0"/>
          <w:marTop w:val="0"/>
          <w:marBottom w:val="0"/>
          <w:divBdr>
            <w:top w:val="none" w:sz="0" w:space="0" w:color="auto"/>
            <w:left w:val="none" w:sz="0" w:space="0" w:color="auto"/>
            <w:bottom w:val="none" w:sz="0" w:space="0" w:color="auto"/>
            <w:right w:val="none" w:sz="0" w:space="0" w:color="auto"/>
          </w:divBdr>
        </w:div>
        <w:div w:id="662318296">
          <w:marLeft w:val="640"/>
          <w:marRight w:val="0"/>
          <w:marTop w:val="0"/>
          <w:marBottom w:val="0"/>
          <w:divBdr>
            <w:top w:val="none" w:sz="0" w:space="0" w:color="auto"/>
            <w:left w:val="none" w:sz="0" w:space="0" w:color="auto"/>
            <w:bottom w:val="none" w:sz="0" w:space="0" w:color="auto"/>
            <w:right w:val="none" w:sz="0" w:space="0" w:color="auto"/>
          </w:divBdr>
        </w:div>
        <w:div w:id="692538251">
          <w:marLeft w:val="640"/>
          <w:marRight w:val="0"/>
          <w:marTop w:val="0"/>
          <w:marBottom w:val="0"/>
          <w:divBdr>
            <w:top w:val="none" w:sz="0" w:space="0" w:color="auto"/>
            <w:left w:val="none" w:sz="0" w:space="0" w:color="auto"/>
            <w:bottom w:val="none" w:sz="0" w:space="0" w:color="auto"/>
            <w:right w:val="none" w:sz="0" w:space="0" w:color="auto"/>
          </w:divBdr>
        </w:div>
        <w:div w:id="700938637">
          <w:marLeft w:val="640"/>
          <w:marRight w:val="0"/>
          <w:marTop w:val="0"/>
          <w:marBottom w:val="0"/>
          <w:divBdr>
            <w:top w:val="none" w:sz="0" w:space="0" w:color="auto"/>
            <w:left w:val="none" w:sz="0" w:space="0" w:color="auto"/>
            <w:bottom w:val="none" w:sz="0" w:space="0" w:color="auto"/>
            <w:right w:val="none" w:sz="0" w:space="0" w:color="auto"/>
          </w:divBdr>
        </w:div>
        <w:div w:id="742875856">
          <w:marLeft w:val="640"/>
          <w:marRight w:val="0"/>
          <w:marTop w:val="0"/>
          <w:marBottom w:val="0"/>
          <w:divBdr>
            <w:top w:val="none" w:sz="0" w:space="0" w:color="auto"/>
            <w:left w:val="none" w:sz="0" w:space="0" w:color="auto"/>
            <w:bottom w:val="none" w:sz="0" w:space="0" w:color="auto"/>
            <w:right w:val="none" w:sz="0" w:space="0" w:color="auto"/>
          </w:divBdr>
        </w:div>
        <w:div w:id="766727707">
          <w:marLeft w:val="640"/>
          <w:marRight w:val="0"/>
          <w:marTop w:val="0"/>
          <w:marBottom w:val="0"/>
          <w:divBdr>
            <w:top w:val="none" w:sz="0" w:space="0" w:color="auto"/>
            <w:left w:val="none" w:sz="0" w:space="0" w:color="auto"/>
            <w:bottom w:val="none" w:sz="0" w:space="0" w:color="auto"/>
            <w:right w:val="none" w:sz="0" w:space="0" w:color="auto"/>
          </w:divBdr>
        </w:div>
        <w:div w:id="818419181">
          <w:marLeft w:val="640"/>
          <w:marRight w:val="0"/>
          <w:marTop w:val="0"/>
          <w:marBottom w:val="0"/>
          <w:divBdr>
            <w:top w:val="none" w:sz="0" w:space="0" w:color="auto"/>
            <w:left w:val="none" w:sz="0" w:space="0" w:color="auto"/>
            <w:bottom w:val="none" w:sz="0" w:space="0" w:color="auto"/>
            <w:right w:val="none" w:sz="0" w:space="0" w:color="auto"/>
          </w:divBdr>
        </w:div>
        <w:div w:id="828907778">
          <w:marLeft w:val="640"/>
          <w:marRight w:val="0"/>
          <w:marTop w:val="0"/>
          <w:marBottom w:val="0"/>
          <w:divBdr>
            <w:top w:val="none" w:sz="0" w:space="0" w:color="auto"/>
            <w:left w:val="none" w:sz="0" w:space="0" w:color="auto"/>
            <w:bottom w:val="none" w:sz="0" w:space="0" w:color="auto"/>
            <w:right w:val="none" w:sz="0" w:space="0" w:color="auto"/>
          </w:divBdr>
        </w:div>
        <w:div w:id="845560539">
          <w:marLeft w:val="640"/>
          <w:marRight w:val="0"/>
          <w:marTop w:val="0"/>
          <w:marBottom w:val="0"/>
          <w:divBdr>
            <w:top w:val="none" w:sz="0" w:space="0" w:color="auto"/>
            <w:left w:val="none" w:sz="0" w:space="0" w:color="auto"/>
            <w:bottom w:val="none" w:sz="0" w:space="0" w:color="auto"/>
            <w:right w:val="none" w:sz="0" w:space="0" w:color="auto"/>
          </w:divBdr>
        </w:div>
        <w:div w:id="974875412">
          <w:marLeft w:val="640"/>
          <w:marRight w:val="0"/>
          <w:marTop w:val="0"/>
          <w:marBottom w:val="0"/>
          <w:divBdr>
            <w:top w:val="none" w:sz="0" w:space="0" w:color="auto"/>
            <w:left w:val="none" w:sz="0" w:space="0" w:color="auto"/>
            <w:bottom w:val="none" w:sz="0" w:space="0" w:color="auto"/>
            <w:right w:val="none" w:sz="0" w:space="0" w:color="auto"/>
          </w:divBdr>
        </w:div>
        <w:div w:id="989210422">
          <w:marLeft w:val="640"/>
          <w:marRight w:val="0"/>
          <w:marTop w:val="0"/>
          <w:marBottom w:val="0"/>
          <w:divBdr>
            <w:top w:val="none" w:sz="0" w:space="0" w:color="auto"/>
            <w:left w:val="none" w:sz="0" w:space="0" w:color="auto"/>
            <w:bottom w:val="none" w:sz="0" w:space="0" w:color="auto"/>
            <w:right w:val="none" w:sz="0" w:space="0" w:color="auto"/>
          </w:divBdr>
        </w:div>
        <w:div w:id="1046176640">
          <w:marLeft w:val="640"/>
          <w:marRight w:val="0"/>
          <w:marTop w:val="0"/>
          <w:marBottom w:val="0"/>
          <w:divBdr>
            <w:top w:val="none" w:sz="0" w:space="0" w:color="auto"/>
            <w:left w:val="none" w:sz="0" w:space="0" w:color="auto"/>
            <w:bottom w:val="none" w:sz="0" w:space="0" w:color="auto"/>
            <w:right w:val="none" w:sz="0" w:space="0" w:color="auto"/>
          </w:divBdr>
        </w:div>
        <w:div w:id="1049644278">
          <w:marLeft w:val="640"/>
          <w:marRight w:val="0"/>
          <w:marTop w:val="0"/>
          <w:marBottom w:val="0"/>
          <w:divBdr>
            <w:top w:val="none" w:sz="0" w:space="0" w:color="auto"/>
            <w:left w:val="none" w:sz="0" w:space="0" w:color="auto"/>
            <w:bottom w:val="none" w:sz="0" w:space="0" w:color="auto"/>
            <w:right w:val="none" w:sz="0" w:space="0" w:color="auto"/>
          </w:divBdr>
        </w:div>
        <w:div w:id="1067996999">
          <w:marLeft w:val="640"/>
          <w:marRight w:val="0"/>
          <w:marTop w:val="0"/>
          <w:marBottom w:val="0"/>
          <w:divBdr>
            <w:top w:val="none" w:sz="0" w:space="0" w:color="auto"/>
            <w:left w:val="none" w:sz="0" w:space="0" w:color="auto"/>
            <w:bottom w:val="none" w:sz="0" w:space="0" w:color="auto"/>
            <w:right w:val="none" w:sz="0" w:space="0" w:color="auto"/>
          </w:divBdr>
        </w:div>
        <w:div w:id="1081952909">
          <w:marLeft w:val="640"/>
          <w:marRight w:val="0"/>
          <w:marTop w:val="0"/>
          <w:marBottom w:val="0"/>
          <w:divBdr>
            <w:top w:val="none" w:sz="0" w:space="0" w:color="auto"/>
            <w:left w:val="none" w:sz="0" w:space="0" w:color="auto"/>
            <w:bottom w:val="none" w:sz="0" w:space="0" w:color="auto"/>
            <w:right w:val="none" w:sz="0" w:space="0" w:color="auto"/>
          </w:divBdr>
        </w:div>
        <w:div w:id="1180582202">
          <w:marLeft w:val="640"/>
          <w:marRight w:val="0"/>
          <w:marTop w:val="0"/>
          <w:marBottom w:val="0"/>
          <w:divBdr>
            <w:top w:val="none" w:sz="0" w:space="0" w:color="auto"/>
            <w:left w:val="none" w:sz="0" w:space="0" w:color="auto"/>
            <w:bottom w:val="none" w:sz="0" w:space="0" w:color="auto"/>
            <w:right w:val="none" w:sz="0" w:space="0" w:color="auto"/>
          </w:divBdr>
        </w:div>
        <w:div w:id="1218281390">
          <w:marLeft w:val="640"/>
          <w:marRight w:val="0"/>
          <w:marTop w:val="0"/>
          <w:marBottom w:val="0"/>
          <w:divBdr>
            <w:top w:val="none" w:sz="0" w:space="0" w:color="auto"/>
            <w:left w:val="none" w:sz="0" w:space="0" w:color="auto"/>
            <w:bottom w:val="none" w:sz="0" w:space="0" w:color="auto"/>
            <w:right w:val="none" w:sz="0" w:space="0" w:color="auto"/>
          </w:divBdr>
        </w:div>
        <w:div w:id="1237209067">
          <w:marLeft w:val="640"/>
          <w:marRight w:val="0"/>
          <w:marTop w:val="0"/>
          <w:marBottom w:val="0"/>
          <w:divBdr>
            <w:top w:val="none" w:sz="0" w:space="0" w:color="auto"/>
            <w:left w:val="none" w:sz="0" w:space="0" w:color="auto"/>
            <w:bottom w:val="none" w:sz="0" w:space="0" w:color="auto"/>
            <w:right w:val="none" w:sz="0" w:space="0" w:color="auto"/>
          </w:divBdr>
        </w:div>
        <w:div w:id="1334990095">
          <w:marLeft w:val="640"/>
          <w:marRight w:val="0"/>
          <w:marTop w:val="0"/>
          <w:marBottom w:val="0"/>
          <w:divBdr>
            <w:top w:val="none" w:sz="0" w:space="0" w:color="auto"/>
            <w:left w:val="none" w:sz="0" w:space="0" w:color="auto"/>
            <w:bottom w:val="none" w:sz="0" w:space="0" w:color="auto"/>
            <w:right w:val="none" w:sz="0" w:space="0" w:color="auto"/>
          </w:divBdr>
        </w:div>
        <w:div w:id="1387297924">
          <w:marLeft w:val="640"/>
          <w:marRight w:val="0"/>
          <w:marTop w:val="0"/>
          <w:marBottom w:val="0"/>
          <w:divBdr>
            <w:top w:val="none" w:sz="0" w:space="0" w:color="auto"/>
            <w:left w:val="none" w:sz="0" w:space="0" w:color="auto"/>
            <w:bottom w:val="none" w:sz="0" w:space="0" w:color="auto"/>
            <w:right w:val="none" w:sz="0" w:space="0" w:color="auto"/>
          </w:divBdr>
        </w:div>
        <w:div w:id="1392920897">
          <w:marLeft w:val="640"/>
          <w:marRight w:val="0"/>
          <w:marTop w:val="0"/>
          <w:marBottom w:val="0"/>
          <w:divBdr>
            <w:top w:val="none" w:sz="0" w:space="0" w:color="auto"/>
            <w:left w:val="none" w:sz="0" w:space="0" w:color="auto"/>
            <w:bottom w:val="none" w:sz="0" w:space="0" w:color="auto"/>
            <w:right w:val="none" w:sz="0" w:space="0" w:color="auto"/>
          </w:divBdr>
        </w:div>
        <w:div w:id="1417632812">
          <w:marLeft w:val="640"/>
          <w:marRight w:val="0"/>
          <w:marTop w:val="0"/>
          <w:marBottom w:val="0"/>
          <w:divBdr>
            <w:top w:val="none" w:sz="0" w:space="0" w:color="auto"/>
            <w:left w:val="none" w:sz="0" w:space="0" w:color="auto"/>
            <w:bottom w:val="none" w:sz="0" w:space="0" w:color="auto"/>
            <w:right w:val="none" w:sz="0" w:space="0" w:color="auto"/>
          </w:divBdr>
        </w:div>
        <w:div w:id="1534539914">
          <w:marLeft w:val="640"/>
          <w:marRight w:val="0"/>
          <w:marTop w:val="0"/>
          <w:marBottom w:val="0"/>
          <w:divBdr>
            <w:top w:val="none" w:sz="0" w:space="0" w:color="auto"/>
            <w:left w:val="none" w:sz="0" w:space="0" w:color="auto"/>
            <w:bottom w:val="none" w:sz="0" w:space="0" w:color="auto"/>
            <w:right w:val="none" w:sz="0" w:space="0" w:color="auto"/>
          </w:divBdr>
        </w:div>
        <w:div w:id="1580600131">
          <w:marLeft w:val="640"/>
          <w:marRight w:val="0"/>
          <w:marTop w:val="0"/>
          <w:marBottom w:val="0"/>
          <w:divBdr>
            <w:top w:val="none" w:sz="0" w:space="0" w:color="auto"/>
            <w:left w:val="none" w:sz="0" w:space="0" w:color="auto"/>
            <w:bottom w:val="none" w:sz="0" w:space="0" w:color="auto"/>
            <w:right w:val="none" w:sz="0" w:space="0" w:color="auto"/>
          </w:divBdr>
        </w:div>
        <w:div w:id="1584215904">
          <w:marLeft w:val="640"/>
          <w:marRight w:val="0"/>
          <w:marTop w:val="0"/>
          <w:marBottom w:val="0"/>
          <w:divBdr>
            <w:top w:val="none" w:sz="0" w:space="0" w:color="auto"/>
            <w:left w:val="none" w:sz="0" w:space="0" w:color="auto"/>
            <w:bottom w:val="none" w:sz="0" w:space="0" w:color="auto"/>
            <w:right w:val="none" w:sz="0" w:space="0" w:color="auto"/>
          </w:divBdr>
        </w:div>
        <w:div w:id="1611627611">
          <w:marLeft w:val="640"/>
          <w:marRight w:val="0"/>
          <w:marTop w:val="0"/>
          <w:marBottom w:val="0"/>
          <w:divBdr>
            <w:top w:val="none" w:sz="0" w:space="0" w:color="auto"/>
            <w:left w:val="none" w:sz="0" w:space="0" w:color="auto"/>
            <w:bottom w:val="none" w:sz="0" w:space="0" w:color="auto"/>
            <w:right w:val="none" w:sz="0" w:space="0" w:color="auto"/>
          </w:divBdr>
        </w:div>
        <w:div w:id="1615750584">
          <w:marLeft w:val="640"/>
          <w:marRight w:val="0"/>
          <w:marTop w:val="0"/>
          <w:marBottom w:val="0"/>
          <w:divBdr>
            <w:top w:val="none" w:sz="0" w:space="0" w:color="auto"/>
            <w:left w:val="none" w:sz="0" w:space="0" w:color="auto"/>
            <w:bottom w:val="none" w:sz="0" w:space="0" w:color="auto"/>
            <w:right w:val="none" w:sz="0" w:space="0" w:color="auto"/>
          </w:divBdr>
        </w:div>
        <w:div w:id="1633438786">
          <w:marLeft w:val="640"/>
          <w:marRight w:val="0"/>
          <w:marTop w:val="0"/>
          <w:marBottom w:val="0"/>
          <w:divBdr>
            <w:top w:val="none" w:sz="0" w:space="0" w:color="auto"/>
            <w:left w:val="none" w:sz="0" w:space="0" w:color="auto"/>
            <w:bottom w:val="none" w:sz="0" w:space="0" w:color="auto"/>
            <w:right w:val="none" w:sz="0" w:space="0" w:color="auto"/>
          </w:divBdr>
        </w:div>
        <w:div w:id="1675037214">
          <w:marLeft w:val="640"/>
          <w:marRight w:val="0"/>
          <w:marTop w:val="0"/>
          <w:marBottom w:val="0"/>
          <w:divBdr>
            <w:top w:val="none" w:sz="0" w:space="0" w:color="auto"/>
            <w:left w:val="none" w:sz="0" w:space="0" w:color="auto"/>
            <w:bottom w:val="none" w:sz="0" w:space="0" w:color="auto"/>
            <w:right w:val="none" w:sz="0" w:space="0" w:color="auto"/>
          </w:divBdr>
        </w:div>
        <w:div w:id="1675303236">
          <w:marLeft w:val="640"/>
          <w:marRight w:val="0"/>
          <w:marTop w:val="0"/>
          <w:marBottom w:val="0"/>
          <w:divBdr>
            <w:top w:val="none" w:sz="0" w:space="0" w:color="auto"/>
            <w:left w:val="none" w:sz="0" w:space="0" w:color="auto"/>
            <w:bottom w:val="none" w:sz="0" w:space="0" w:color="auto"/>
            <w:right w:val="none" w:sz="0" w:space="0" w:color="auto"/>
          </w:divBdr>
        </w:div>
        <w:div w:id="1693919950">
          <w:marLeft w:val="640"/>
          <w:marRight w:val="0"/>
          <w:marTop w:val="0"/>
          <w:marBottom w:val="0"/>
          <w:divBdr>
            <w:top w:val="none" w:sz="0" w:space="0" w:color="auto"/>
            <w:left w:val="none" w:sz="0" w:space="0" w:color="auto"/>
            <w:bottom w:val="none" w:sz="0" w:space="0" w:color="auto"/>
            <w:right w:val="none" w:sz="0" w:space="0" w:color="auto"/>
          </w:divBdr>
        </w:div>
        <w:div w:id="1734766757">
          <w:marLeft w:val="640"/>
          <w:marRight w:val="0"/>
          <w:marTop w:val="0"/>
          <w:marBottom w:val="0"/>
          <w:divBdr>
            <w:top w:val="none" w:sz="0" w:space="0" w:color="auto"/>
            <w:left w:val="none" w:sz="0" w:space="0" w:color="auto"/>
            <w:bottom w:val="none" w:sz="0" w:space="0" w:color="auto"/>
            <w:right w:val="none" w:sz="0" w:space="0" w:color="auto"/>
          </w:divBdr>
        </w:div>
        <w:div w:id="1736389944">
          <w:marLeft w:val="640"/>
          <w:marRight w:val="0"/>
          <w:marTop w:val="0"/>
          <w:marBottom w:val="0"/>
          <w:divBdr>
            <w:top w:val="none" w:sz="0" w:space="0" w:color="auto"/>
            <w:left w:val="none" w:sz="0" w:space="0" w:color="auto"/>
            <w:bottom w:val="none" w:sz="0" w:space="0" w:color="auto"/>
            <w:right w:val="none" w:sz="0" w:space="0" w:color="auto"/>
          </w:divBdr>
        </w:div>
        <w:div w:id="1854688597">
          <w:marLeft w:val="640"/>
          <w:marRight w:val="0"/>
          <w:marTop w:val="0"/>
          <w:marBottom w:val="0"/>
          <w:divBdr>
            <w:top w:val="none" w:sz="0" w:space="0" w:color="auto"/>
            <w:left w:val="none" w:sz="0" w:space="0" w:color="auto"/>
            <w:bottom w:val="none" w:sz="0" w:space="0" w:color="auto"/>
            <w:right w:val="none" w:sz="0" w:space="0" w:color="auto"/>
          </w:divBdr>
        </w:div>
        <w:div w:id="1856382246">
          <w:marLeft w:val="640"/>
          <w:marRight w:val="0"/>
          <w:marTop w:val="0"/>
          <w:marBottom w:val="0"/>
          <w:divBdr>
            <w:top w:val="none" w:sz="0" w:space="0" w:color="auto"/>
            <w:left w:val="none" w:sz="0" w:space="0" w:color="auto"/>
            <w:bottom w:val="none" w:sz="0" w:space="0" w:color="auto"/>
            <w:right w:val="none" w:sz="0" w:space="0" w:color="auto"/>
          </w:divBdr>
        </w:div>
        <w:div w:id="1889996396">
          <w:marLeft w:val="640"/>
          <w:marRight w:val="0"/>
          <w:marTop w:val="0"/>
          <w:marBottom w:val="0"/>
          <w:divBdr>
            <w:top w:val="none" w:sz="0" w:space="0" w:color="auto"/>
            <w:left w:val="none" w:sz="0" w:space="0" w:color="auto"/>
            <w:bottom w:val="none" w:sz="0" w:space="0" w:color="auto"/>
            <w:right w:val="none" w:sz="0" w:space="0" w:color="auto"/>
          </w:divBdr>
        </w:div>
        <w:div w:id="1917010817">
          <w:marLeft w:val="640"/>
          <w:marRight w:val="0"/>
          <w:marTop w:val="0"/>
          <w:marBottom w:val="0"/>
          <w:divBdr>
            <w:top w:val="none" w:sz="0" w:space="0" w:color="auto"/>
            <w:left w:val="none" w:sz="0" w:space="0" w:color="auto"/>
            <w:bottom w:val="none" w:sz="0" w:space="0" w:color="auto"/>
            <w:right w:val="none" w:sz="0" w:space="0" w:color="auto"/>
          </w:divBdr>
        </w:div>
        <w:div w:id="1955670884">
          <w:marLeft w:val="640"/>
          <w:marRight w:val="0"/>
          <w:marTop w:val="0"/>
          <w:marBottom w:val="0"/>
          <w:divBdr>
            <w:top w:val="none" w:sz="0" w:space="0" w:color="auto"/>
            <w:left w:val="none" w:sz="0" w:space="0" w:color="auto"/>
            <w:bottom w:val="none" w:sz="0" w:space="0" w:color="auto"/>
            <w:right w:val="none" w:sz="0" w:space="0" w:color="auto"/>
          </w:divBdr>
        </w:div>
        <w:div w:id="2038264858">
          <w:marLeft w:val="640"/>
          <w:marRight w:val="0"/>
          <w:marTop w:val="0"/>
          <w:marBottom w:val="0"/>
          <w:divBdr>
            <w:top w:val="none" w:sz="0" w:space="0" w:color="auto"/>
            <w:left w:val="none" w:sz="0" w:space="0" w:color="auto"/>
            <w:bottom w:val="none" w:sz="0" w:space="0" w:color="auto"/>
            <w:right w:val="none" w:sz="0" w:space="0" w:color="auto"/>
          </w:divBdr>
        </w:div>
        <w:div w:id="2086798625">
          <w:marLeft w:val="640"/>
          <w:marRight w:val="0"/>
          <w:marTop w:val="0"/>
          <w:marBottom w:val="0"/>
          <w:divBdr>
            <w:top w:val="none" w:sz="0" w:space="0" w:color="auto"/>
            <w:left w:val="none" w:sz="0" w:space="0" w:color="auto"/>
            <w:bottom w:val="none" w:sz="0" w:space="0" w:color="auto"/>
            <w:right w:val="none" w:sz="0" w:space="0" w:color="auto"/>
          </w:divBdr>
        </w:div>
        <w:div w:id="2145198927">
          <w:marLeft w:val="640"/>
          <w:marRight w:val="0"/>
          <w:marTop w:val="0"/>
          <w:marBottom w:val="0"/>
          <w:divBdr>
            <w:top w:val="none" w:sz="0" w:space="0" w:color="auto"/>
            <w:left w:val="none" w:sz="0" w:space="0" w:color="auto"/>
            <w:bottom w:val="none" w:sz="0" w:space="0" w:color="auto"/>
            <w:right w:val="none" w:sz="0" w:space="0" w:color="auto"/>
          </w:divBdr>
        </w:div>
      </w:divsChild>
    </w:div>
    <w:div w:id="74934271">
      <w:bodyDiv w:val="1"/>
      <w:marLeft w:val="0"/>
      <w:marRight w:val="0"/>
      <w:marTop w:val="0"/>
      <w:marBottom w:val="0"/>
      <w:divBdr>
        <w:top w:val="none" w:sz="0" w:space="0" w:color="auto"/>
        <w:left w:val="none" w:sz="0" w:space="0" w:color="auto"/>
        <w:bottom w:val="none" w:sz="0" w:space="0" w:color="auto"/>
        <w:right w:val="none" w:sz="0" w:space="0" w:color="auto"/>
      </w:divBdr>
      <w:divsChild>
        <w:div w:id="393988">
          <w:marLeft w:val="640"/>
          <w:marRight w:val="0"/>
          <w:marTop w:val="0"/>
          <w:marBottom w:val="0"/>
          <w:divBdr>
            <w:top w:val="none" w:sz="0" w:space="0" w:color="auto"/>
            <w:left w:val="none" w:sz="0" w:space="0" w:color="auto"/>
            <w:bottom w:val="none" w:sz="0" w:space="0" w:color="auto"/>
            <w:right w:val="none" w:sz="0" w:space="0" w:color="auto"/>
          </w:divBdr>
        </w:div>
        <w:div w:id="65879844">
          <w:marLeft w:val="640"/>
          <w:marRight w:val="0"/>
          <w:marTop w:val="0"/>
          <w:marBottom w:val="0"/>
          <w:divBdr>
            <w:top w:val="none" w:sz="0" w:space="0" w:color="auto"/>
            <w:left w:val="none" w:sz="0" w:space="0" w:color="auto"/>
            <w:bottom w:val="none" w:sz="0" w:space="0" w:color="auto"/>
            <w:right w:val="none" w:sz="0" w:space="0" w:color="auto"/>
          </w:divBdr>
        </w:div>
        <w:div w:id="75202471">
          <w:marLeft w:val="640"/>
          <w:marRight w:val="0"/>
          <w:marTop w:val="0"/>
          <w:marBottom w:val="0"/>
          <w:divBdr>
            <w:top w:val="none" w:sz="0" w:space="0" w:color="auto"/>
            <w:left w:val="none" w:sz="0" w:space="0" w:color="auto"/>
            <w:bottom w:val="none" w:sz="0" w:space="0" w:color="auto"/>
            <w:right w:val="none" w:sz="0" w:space="0" w:color="auto"/>
          </w:divBdr>
        </w:div>
        <w:div w:id="79185309">
          <w:marLeft w:val="640"/>
          <w:marRight w:val="0"/>
          <w:marTop w:val="0"/>
          <w:marBottom w:val="0"/>
          <w:divBdr>
            <w:top w:val="none" w:sz="0" w:space="0" w:color="auto"/>
            <w:left w:val="none" w:sz="0" w:space="0" w:color="auto"/>
            <w:bottom w:val="none" w:sz="0" w:space="0" w:color="auto"/>
            <w:right w:val="none" w:sz="0" w:space="0" w:color="auto"/>
          </w:divBdr>
        </w:div>
        <w:div w:id="96100816">
          <w:marLeft w:val="640"/>
          <w:marRight w:val="0"/>
          <w:marTop w:val="0"/>
          <w:marBottom w:val="0"/>
          <w:divBdr>
            <w:top w:val="none" w:sz="0" w:space="0" w:color="auto"/>
            <w:left w:val="none" w:sz="0" w:space="0" w:color="auto"/>
            <w:bottom w:val="none" w:sz="0" w:space="0" w:color="auto"/>
            <w:right w:val="none" w:sz="0" w:space="0" w:color="auto"/>
          </w:divBdr>
        </w:div>
        <w:div w:id="252708855">
          <w:marLeft w:val="640"/>
          <w:marRight w:val="0"/>
          <w:marTop w:val="0"/>
          <w:marBottom w:val="0"/>
          <w:divBdr>
            <w:top w:val="none" w:sz="0" w:space="0" w:color="auto"/>
            <w:left w:val="none" w:sz="0" w:space="0" w:color="auto"/>
            <w:bottom w:val="none" w:sz="0" w:space="0" w:color="auto"/>
            <w:right w:val="none" w:sz="0" w:space="0" w:color="auto"/>
          </w:divBdr>
        </w:div>
        <w:div w:id="281425423">
          <w:marLeft w:val="640"/>
          <w:marRight w:val="0"/>
          <w:marTop w:val="0"/>
          <w:marBottom w:val="0"/>
          <w:divBdr>
            <w:top w:val="none" w:sz="0" w:space="0" w:color="auto"/>
            <w:left w:val="none" w:sz="0" w:space="0" w:color="auto"/>
            <w:bottom w:val="none" w:sz="0" w:space="0" w:color="auto"/>
            <w:right w:val="none" w:sz="0" w:space="0" w:color="auto"/>
          </w:divBdr>
        </w:div>
        <w:div w:id="326129303">
          <w:marLeft w:val="640"/>
          <w:marRight w:val="0"/>
          <w:marTop w:val="0"/>
          <w:marBottom w:val="0"/>
          <w:divBdr>
            <w:top w:val="none" w:sz="0" w:space="0" w:color="auto"/>
            <w:left w:val="none" w:sz="0" w:space="0" w:color="auto"/>
            <w:bottom w:val="none" w:sz="0" w:space="0" w:color="auto"/>
            <w:right w:val="none" w:sz="0" w:space="0" w:color="auto"/>
          </w:divBdr>
        </w:div>
        <w:div w:id="327293279">
          <w:marLeft w:val="640"/>
          <w:marRight w:val="0"/>
          <w:marTop w:val="0"/>
          <w:marBottom w:val="0"/>
          <w:divBdr>
            <w:top w:val="none" w:sz="0" w:space="0" w:color="auto"/>
            <w:left w:val="none" w:sz="0" w:space="0" w:color="auto"/>
            <w:bottom w:val="none" w:sz="0" w:space="0" w:color="auto"/>
            <w:right w:val="none" w:sz="0" w:space="0" w:color="auto"/>
          </w:divBdr>
        </w:div>
        <w:div w:id="336613754">
          <w:marLeft w:val="640"/>
          <w:marRight w:val="0"/>
          <w:marTop w:val="0"/>
          <w:marBottom w:val="0"/>
          <w:divBdr>
            <w:top w:val="none" w:sz="0" w:space="0" w:color="auto"/>
            <w:left w:val="none" w:sz="0" w:space="0" w:color="auto"/>
            <w:bottom w:val="none" w:sz="0" w:space="0" w:color="auto"/>
            <w:right w:val="none" w:sz="0" w:space="0" w:color="auto"/>
          </w:divBdr>
        </w:div>
        <w:div w:id="351499621">
          <w:marLeft w:val="640"/>
          <w:marRight w:val="0"/>
          <w:marTop w:val="0"/>
          <w:marBottom w:val="0"/>
          <w:divBdr>
            <w:top w:val="none" w:sz="0" w:space="0" w:color="auto"/>
            <w:left w:val="none" w:sz="0" w:space="0" w:color="auto"/>
            <w:bottom w:val="none" w:sz="0" w:space="0" w:color="auto"/>
            <w:right w:val="none" w:sz="0" w:space="0" w:color="auto"/>
          </w:divBdr>
        </w:div>
        <w:div w:id="354888478">
          <w:marLeft w:val="640"/>
          <w:marRight w:val="0"/>
          <w:marTop w:val="0"/>
          <w:marBottom w:val="0"/>
          <w:divBdr>
            <w:top w:val="none" w:sz="0" w:space="0" w:color="auto"/>
            <w:left w:val="none" w:sz="0" w:space="0" w:color="auto"/>
            <w:bottom w:val="none" w:sz="0" w:space="0" w:color="auto"/>
            <w:right w:val="none" w:sz="0" w:space="0" w:color="auto"/>
          </w:divBdr>
        </w:div>
        <w:div w:id="403263905">
          <w:marLeft w:val="640"/>
          <w:marRight w:val="0"/>
          <w:marTop w:val="0"/>
          <w:marBottom w:val="0"/>
          <w:divBdr>
            <w:top w:val="none" w:sz="0" w:space="0" w:color="auto"/>
            <w:left w:val="none" w:sz="0" w:space="0" w:color="auto"/>
            <w:bottom w:val="none" w:sz="0" w:space="0" w:color="auto"/>
            <w:right w:val="none" w:sz="0" w:space="0" w:color="auto"/>
          </w:divBdr>
        </w:div>
        <w:div w:id="406197866">
          <w:marLeft w:val="640"/>
          <w:marRight w:val="0"/>
          <w:marTop w:val="0"/>
          <w:marBottom w:val="0"/>
          <w:divBdr>
            <w:top w:val="none" w:sz="0" w:space="0" w:color="auto"/>
            <w:left w:val="none" w:sz="0" w:space="0" w:color="auto"/>
            <w:bottom w:val="none" w:sz="0" w:space="0" w:color="auto"/>
            <w:right w:val="none" w:sz="0" w:space="0" w:color="auto"/>
          </w:divBdr>
        </w:div>
        <w:div w:id="410664041">
          <w:marLeft w:val="640"/>
          <w:marRight w:val="0"/>
          <w:marTop w:val="0"/>
          <w:marBottom w:val="0"/>
          <w:divBdr>
            <w:top w:val="none" w:sz="0" w:space="0" w:color="auto"/>
            <w:left w:val="none" w:sz="0" w:space="0" w:color="auto"/>
            <w:bottom w:val="none" w:sz="0" w:space="0" w:color="auto"/>
            <w:right w:val="none" w:sz="0" w:space="0" w:color="auto"/>
          </w:divBdr>
        </w:div>
        <w:div w:id="428619192">
          <w:marLeft w:val="640"/>
          <w:marRight w:val="0"/>
          <w:marTop w:val="0"/>
          <w:marBottom w:val="0"/>
          <w:divBdr>
            <w:top w:val="none" w:sz="0" w:space="0" w:color="auto"/>
            <w:left w:val="none" w:sz="0" w:space="0" w:color="auto"/>
            <w:bottom w:val="none" w:sz="0" w:space="0" w:color="auto"/>
            <w:right w:val="none" w:sz="0" w:space="0" w:color="auto"/>
          </w:divBdr>
        </w:div>
        <w:div w:id="433283994">
          <w:marLeft w:val="640"/>
          <w:marRight w:val="0"/>
          <w:marTop w:val="0"/>
          <w:marBottom w:val="0"/>
          <w:divBdr>
            <w:top w:val="none" w:sz="0" w:space="0" w:color="auto"/>
            <w:left w:val="none" w:sz="0" w:space="0" w:color="auto"/>
            <w:bottom w:val="none" w:sz="0" w:space="0" w:color="auto"/>
            <w:right w:val="none" w:sz="0" w:space="0" w:color="auto"/>
          </w:divBdr>
        </w:div>
        <w:div w:id="505443301">
          <w:marLeft w:val="640"/>
          <w:marRight w:val="0"/>
          <w:marTop w:val="0"/>
          <w:marBottom w:val="0"/>
          <w:divBdr>
            <w:top w:val="none" w:sz="0" w:space="0" w:color="auto"/>
            <w:left w:val="none" w:sz="0" w:space="0" w:color="auto"/>
            <w:bottom w:val="none" w:sz="0" w:space="0" w:color="auto"/>
            <w:right w:val="none" w:sz="0" w:space="0" w:color="auto"/>
          </w:divBdr>
        </w:div>
        <w:div w:id="506024769">
          <w:marLeft w:val="640"/>
          <w:marRight w:val="0"/>
          <w:marTop w:val="0"/>
          <w:marBottom w:val="0"/>
          <w:divBdr>
            <w:top w:val="none" w:sz="0" w:space="0" w:color="auto"/>
            <w:left w:val="none" w:sz="0" w:space="0" w:color="auto"/>
            <w:bottom w:val="none" w:sz="0" w:space="0" w:color="auto"/>
            <w:right w:val="none" w:sz="0" w:space="0" w:color="auto"/>
          </w:divBdr>
        </w:div>
        <w:div w:id="554895775">
          <w:marLeft w:val="640"/>
          <w:marRight w:val="0"/>
          <w:marTop w:val="0"/>
          <w:marBottom w:val="0"/>
          <w:divBdr>
            <w:top w:val="none" w:sz="0" w:space="0" w:color="auto"/>
            <w:left w:val="none" w:sz="0" w:space="0" w:color="auto"/>
            <w:bottom w:val="none" w:sz="0" w:space="0" w:color="auto"/>
            <w:right w:val="none" w:sz="0" w:space="0" w:color="auto"/>
          </w:divBdr>
        </w:div>
        <w:div w:id="576865455">
          <w:marLeft w:val="640"/>
          <w:marRight w:val="0"/>
          <w:marTop w:val="0"/>
          <w:marBottom w:val="0"/>
          <w:divBdr>
            <w:top w:val="none" w:sz="0" w:space="0" w:color="auto"/>
            <w:left w:val="none" w:sz="0" w:space="0" w:color="auto"/>
            <w:bottom w:val="none" w:sz="0" w:space="0" w:color="auto"/>
            <w:right w:val="none" w:sz="0" w:space="0" w:color="auto"/>
          </w:divBdr>
        </w:div>
        <w:div w:id="578754948">
          <w:marLeft w:val="640"/>
          <w:marRight w:val="0"/>
          <w:marTop w:val="0"/>
          <w:marBottom w:val="0"/>
          <w:divBdr>
            <w:top w:val="none" w:sz="0" w:space="0" w:color="auto"/>
            <w:left w:val="none" w:sz="0" w:space="0" w:color="auto"/>
            <w:bottom w:val="none" w:sz="0" w:space="0" w:color="auto"/>
            <w:right w:val="none" w:sz="0" w:space="0" w:color="auto"/>
          </w:divBdr>
        </w:div>
        <w:div w:id="616180570">
          <w:marLeft w:val="640"/>
          <w:marRight w:val="0"/>
          <w:marTop w:val="0"/>
          <w:marBottom w:val="0"/>
          <w:divBdr>
            <w:top w:val="none" w:sz="0" w:space="0" w:color="auto"/>
            <w:left w:val="none" w:sz="0" w:space="0" w:color="auto"/>
            <w:bottom w:val="none" w:sz="0" w:space="0" w:color="auto"/>
            <w:right w:val="none" w:sz="0" w:space="0" w:color="auto"/>
          </w:divBdr>
        </w:div>
        <w:div w:id="624040205">
          <w:marLeft w:val="640"/>
          <w:marRight w:val="0"/>
          <w:marTop w:val="0"/>
          <w:marBottom w:val="0"/>
          <w:divBdr>
            <w:top w:val="none" w:sz="0" w:space="0" w:color="auto"/>
            <w:left w:val="none" w:sz="0" w:space="0" w:color="auto"/>
            <w:bottom w:val="none" w:sz="0" w:space="0" w:color="auto"/>
            <w:right w:val="none" w:sz="0" w:space="0" w:color="auto"/>
          </w:divBdr>
        </w:div>
        <w:div w:id="652636614">
          <w:marLeft w:val="640"/>
          <w:marRight w:val="0"/>
          <w:marTop w:val="0"/>
          <w:marBottom w:val="0"/>
          <w:divBdr>
            <w:top w:val="none" w:sz="0" w:space="0" w:color="auto"/>
            <w:left w:val="none" w:sz="0" w:space="0" w:color="auto"/>
            <w:bottom w:val="none" w:sz="0" w:space="0" w:color="auto"/>
            <w:right w:val="none" w:sz="0" w:space="0" w:color="auto"/>
          </w:divBdr>
        </w:div>
        <w:div w:id="685597388">
          <w:marLeft w:val="640"/>
          <w:marRight w:val="0"/>
          <w:marTop w:val="0"/>
          <w:marBottom w:val="0"/>
          <w:divBdr>
            <w:top w:val="none" w:sz="0" w:space="0" w:color="auto"/>
            <w:left w:val="none" w:sz="0" w:space="0" w:color="auto"/>
            <w:bottom w:val="none" w:sz="0" w:space="0" w:color="auto"/>
            <w:right w:val="none" w:sz="0" w:space="0" w:color="auto"/>
          </w:divBdr>
        </w:div>
        <w:div w:id="748429266">
          <w:marLeft w:val="640"/>
          <w:marRight w:val="0"/>
          <w:marTop w:val="0"/>
          <w:marBottom w:val="0"/>
          <w:divBdr>
            <w:top w:val="none" w:sz="0" w:space="0" w:color="auto"/>
            <w:left w:val="none" w:sz="0" w:space="0" w:color="auto"/>
            <w:bottom w:val="none" w:sz="0" w:space="0" w:color="auto"/>
            <w:right w:val="none" w:sz="0" w:space="0" w:color="auto"/>
          </w:divBdr>
        </w:div>
        <w:div w:id="776557603">
          <w:marLeft w:val="640"/>
          <w:marRight w:val="0"/>
          <w:marTop w:val="0"/>
          <w:marBottom w:val="0"/>
          <w:divBdr>
            <w:top w:val="none" w:sz="0" w:space="0" w:color="auto"/>
            <w:left w:val="none" w:sz="0" w:space="0" w:color="auto"/>
            <w:bottom w:val="none" w:sz="0" w:space="0" w:color="auto"/>
            <w:right w:val="none" w:sz="0" w:space="0" w:color="auto"/>
          </w:divBdr>
        </w:div>
        <w:div w:id="777867408">
          <w:marLeft w:val="640"/>
          <w:marRight w:val="0"/>
          <w:marTop w:val="0"/>
          <w:marBottom w:val="0"/>
          <w:divBdr>
            <w:top w:val="none" w:sz="0" w:space="0" w:color="auto"/>
            <w:left w:val="none" w:sz="0" w:space="0" w:color="auto"/>
            <w:bottom w:val="none" w:sz="0" w:space="0" w:color="auto"/>
            <w:right w:val="none" w:sz="0" w:space="0" w:color="auto"/>
          </w:divBdr>
        </w:div>
        <w:div w:id="821892377">
          <w:marLeft w:val="640"/>
          <w:marRight w:val="0"/>
          <w:marTop w:val="0"/>
          <w:marBottom w:val="0"/>
          <w:divBdr>
            <w:top w:val="none" w:sz="0" w:space="0" w:color="auto"/>
            <w:left w:val="none" w:sz="0" w:space="0" w:color="auto"/>
            <w:bottom w:val="none" w:sz="0" w:space="0" w:color="auto"/>
            <w:right w:val="none" w:sz="0" w:space="0" w:color="auto"/>
          </w:divBdr>
        </w:div>
        <w:div w:id="835222168">
          <w:marLeft w:val="640"/>
          <w:marRight w:val="0"/>
          <w:marTop w:val="0"/>
          <w:marBottom w:val="0"/>
          <w:divBdr>
            <w:top w:val="none" w:sz="0" w:space="0" w:color="auto"/>
            <w:left w:val="none" w:sz="0" w:space="0" w:color="auto"/>
            <w:bottom w:val="none" w:sz="0" w:space="0" w:color="auto"/>
            <w:right w:val="none" w:sz="0" w:space="0" w:color="auto"/>
          </w:divBdr>
        </w:div>
        <w:div w:id="878708885">
          <w:marLeft w:val="640"/>
          <w:marRight w:val="0"/>
          <w:marTop w:val="0"/>
          <w:marBottom w:val="0"/>
          <w:divBdr>
            <w:top w:val="none" w:sz="0" w:space="0" w:color="auto"/>
            <w:left w:val="none" w:sz="0" w:space="0" w:color="auto"/>
            <w:bottom w:val="none" w:sz="0" w:space="0" w:color="auto"/>
            <w:right w:val="none" w:sz="0" w:space="0" w:color="auto"/>
          </w:divBdr>
        </w:div>
        <w:div w:id="974991259">
          <w:marLeft w:val="640"/>
          <w:marRight w:val="0"/>
          <w:marTop w:val="0"/>
          <w:marBottom w:val="0"/>
          <w:divBdr>
            <w:top w:val="none" w:sz="0" w:space="0" w:color="auto"/>
            <w:left w:val="none" w:sz="0" w:space="0" w:color="auto"/>
            <w:bottom w:val="none" w:sz="0" w:space="0" w:color="auto"/>
            <w:right w:val="none" w:sz="0" w:space="0" w:color="auto"/>
          </w:divBdr>
        </w:div>
        <w:div w:id="975451418">
          <w:marLeft w:val="640"/>
          <w:marRight w:val="0"/>
          <w:marTop w:val="0"/>
          <w:marBottom w:val="0"/>
          <w:divBdr>
            <w:top w:val="none" w:sz="0" w:space="0" w:color="auto"/>
            <w:left w:val="none" w:sz="0" w:space="0" w:color="auto"/>
            <w:bottom w:val="none" w:sz="0" w:space="0" w:color="auto"/>
            <w:right w:val="none" w:sz="0" w:space="0" w:color="auto"/>
          </w:divBdr>
        </w:div>
        <w:div w:id="1101100394">
          <w:marLeft w:val="640"/>
          <w:marRight w:val="0"/>
          <w:marTop w:val="0"/>
          <w:marBottom w:val="0"/>
          <w:divBdr>
            <w:top w:val="none" w:sz="0" w:space="0" w:color="auto"/>
            <w:left w:val="none" w:sz="0" w:space="0" w:color="auto"/>
            <w:bottom w:val="none" w:sz="0" w:space="0" w:color="auto"/>
            <w:right w:val="none" w:sz="0" w:space="0" w:color="auto"/>
          </w:divBdr>
        </w:div>
        <w:div w:id="1132479941">
          <w:marLeft w:val="640"/>
          <w:marRight w:val="0"/>
          <w:marTop w:val="0"/>
          <w:marBottom w:val="0"/>
          <w:divBdr>
            <w:top w:val="none" w:sz="0" w:space="0" w:color="auto"/>
            <w:left w:val="none" w:sz="0" w:space="0" w:color="auto"/>
            <w:bottom w:val="none" w:sz="0" w:space="0" w:color="auto"/>
            <w:right w:val="none" w:sz="0" w:space="0" w:color="auto"/>
          </w:divBdr>
        </w:div>
        <w:div w:id="1141538406">
          <w:marLeft w:val="640"/>
          <w:marRight w:val="0"/>
          <w:marTop w:val="0"/>
          <w:marBottom w:val="0"/>
          <w:divBdr>
            <w:top w:val="none" w:sz="0" w:space="0" w:color="auto"/>
            <w:left w:val="none" w:sz="0" w:space="0" w:color="auto"/>
            <w:bottom w:val="none" w:sz="0" w:space="0" w:color="auto"/>
            <w:right w:val="none" w:sz="0" w:space="0" w:color="auto"/>
          </w:divBdr>
        </w:div>
        <w:div w:id="1158115785">
          <w:marLeft w:val="640"/>
          <w:marRight w:val="0"/>
          <w:marTop w:val="0"/>
          <w:marBottom w:val="0"/>
          <w:divBdr>
            <w:top w:val="none" w:sz="0" w:space="0" w:color="auto"/>
            <w:left w:val="none" w:sz="0" w:space="0" w:color="auto"/>
            <w:bottom w:val="none" w:sz="0" w:space="0" w:color="auto"/>
            <w:right w:val="none" w:sz="0" w:space="0" w:color="auto"/>
          </w:divBdr>
        </w:div>
        <w:div w:id="1216312135">
          <w:marLeft w:val="640"/>
          <w:marRight w:val="0"/>
          <w:marTop w:val="0"/>
          <w:marBottom w:val="0"/>
          <w:divBdr>
            <w:top w:val="none" w:sz="0" w:space="0" w:color="auto"/>
            <w:left w:val="none" w:sz="0" w:space="0" w:color="auto"/>
            <w:bottom w:val="none" w:sz="0" w:space="0" w:color="auto"/>
            <w:right w:val="none" w:sz="0" w:space="0" w:color="auto"/>
          </w:divBdr>
        </w:div>
        <w:div w:id="1235892030">
          <w:marLeft w:val="640"/>
          <w:marRight w:val="0"/>
          <w:marTop w:val="0"/>
          <w:marBottom w:val="0"/>
          <w:divBdr>
            <w:top w:val="none" w:sz="0" w:space="0" w:color="auto"/>
            <w:left w:val="none" w:sz="0" w:space="0" w:color="auto"/>
            <w:bottom w:val="none" w:sz="0" w:space="0" w:color="auto"/>
            <w:right w:val="none" w:sz="0" w:space="0" w:color="auto"/>
          </w:divBdr>
        </w:div>
        <w:div w:id="1237009559">
          <w:marLeft w:val="640"/>
          <w:marRight w:val="0"/>
          <w:marTop w:val="0"/>
          <w:marBottom w:val="0"/>
          <w:divBdr>
            <w:top w:val="none" w:sz="0" w:space="0" w:color="auto"/>
            <w:left w:val="none" w:sz="0" w:space="0" w:color="auto"/>
            <w:bottom w:val="none" w:sz="0" w:space="0" w:color="auto"/>
            <w:right w:val="none" w:sz="0" w:space="0" w:color="auto"/>
          </w:divBdr>
        </w:div>
        <w:div w:id="1269848840">
          <w:marLeft w:val="640"/>
          <w:marRight w:val="0"/>
          <w:marTop w:val="0"/>
          <w:marBottom w:val="0"/>
          <w:divBdr>
            <w:top w:val="none" w:sz="0" w:space="0" w:color="auto"/>
            <w:left w:val="none" w:sz="0" w:space="0" w:color="auto"/>
            <w:bottom w:val="none" w:sz="0" w:space="0" w:color="auto"/>
            <w:right w:val="none" w:sz="0" w:space="0" w:color="auto"/>
          </w:divBdr>
        </w:div>
        <w:div w:id="1342469900">
          <w:marLeft w:val="640"/>
          <w:marRight w:val="0"/>
          <w:marTop w:val="0"/>
          <w:marBottom w:val="0"/>
          <w:divBdr>
            <w:top w:val="none" w:sz="0" w:space="0" w:color="auto"/>
            <w:left w:val="none" w:sz="0" w:space="0" w:color="auto"/>
            <w:bottom w:val="none" w:sz="0" w:space="0" w:color="auto"/>
            <w:right w:val="none" w:sz="0" w:space="0" w:color="auto"/>
          </w:divBdr>
        </w:div>
        <w:div w:id="1361661433">
          <w:marLeft w:val="640"/>
          <w:marRight w:val="0"/>
          <w:marTop w:val="0"/>
          <w:marBottom w:val="0"/>
          <w:divBdr>
            <w:top w:val="none" w:sz="0" w:space="0" w:color="auto"/>
            <w:left w:val="none" w:sz="0" w:space="0" w:color="auto"/>
            <w:bottom w:val="none" w:sz="0" w:space="0" w:color="auto"/>
            <w:right w:val="none" w:sz="0" w:space="0" w:color="auto"/>
          </w:divBdr>
        </w:div>
        <w:div w:id="1409186856">
          <w:marLeft w:val="640"/>
          <w:marRight w:val="0"/>
          <w:marTop w:val="0"/>
          <w:marBottom w:val="0"/>
          <w:divBdr>
            <w:top w:val="none" w:sz="0" w:space="0" w:color="auto"/>
            <w:left w:val="none" w:sz="0" w:space="0" w:color="auto"/>
            <w:bottom w:val="none" w:sz="0" w:space="0" w:color="auto"/>
            <w:right w:val="none" w:sz="0" w:space="0" w:color="auto"/>
          </w:divBdr>
        </w:div>
        <w:div w:id="1498229839">
          <w:marLeft w:val="640"/>
          <w:marRight w:val="0"/>
          <w:marTop w:val="0"/>
          <w:marBottom w:val="0"/>
          <w:divBdr>
            <w:top w:val="none" w:sz="0" w:space="0" w:color="auto"/>
            <w:left w:val="none" w:sz="0" w:space="0" w:color="auto"/>
            <w:bottom w:val="none" w:sz="0" w:space="0" w:color="auto"/>
            <w:right w:val="none" w:sz="0" w:space="0" w:color="auto"/>
          </w:divBdr>
        </w:div>
        <w:div w:id="1547375193">
          <w:marLeft w:val="640"/>
          <w:marRight w:val="0"/>
          <w:marTop w:val="0"/>
          <w:marBottom w:val="0"/>
          <w:divBdr>
            <w:top w:val="none" w:sz="0" w:space="0" w:color="auto"/>
            <w:left w:val="none" w:sz="0" w:space="0" w:color="auto"/>
            <w:bottom w:val="none" w:sz="0" w:space="0" w:color="auto"/>
            <w:right w:val="none" w:sz="0" w:space="0" w:color="auto"/>
          </w:divBdr>
        </w:div>
        <w:div w:id="1548569407">
          <w:marLeft w:val="640"/>
          <w:marRight w:val="0"/>
          <w:marTop w:val="0"/>
          <w:marBottom w:val="0"/>
          <w:divBdr>
            <w:top w:val="none" w:sz="0" w:space="0" w:color="auto"/>
            <w:left w:val="none" w:sz="0" w:space="0" w:color="auto"/>
            <w:bottom w:val="none" w:sz="0" w:space="0" w:color="auto"/>
            <w:right w:val="none" w:sz="0" w:space="0" w:color="auto"/>
          </w:divBdr>
        </w:div>
        <w:div w:id="1564179139">
          <w:marLeft w:val="640"/>
          <w:marRight w:val="0"/>
          <w:marTop w:val="0"/>
          <w:marBottom w:val="0"/>
          <w:divBdr>
            <w:top w:val="none" w:sz="0" w:space="0" w:color="auto"/>
            <w:left w:val="none" w:sz="0" w:space="0" w:color="auto"/>
            <w:bottom w:val="none" w:sz="0" w:space="0" w:color="auto"/>
            <w:right w:val="none" w:sz="0" w:space="0" w:color="auto"/>
          </w:divBdr>
        </w:div>
        <w:div w:id="1590624631">
          <w:marLeft w:val="640"/>
          <w:marRight w:val="0"/>
          <w:marTop w:val="0"/>
          <w:marBottom w:val="0"/>
          <w:divBdr>
            <w:top w:val="none" w:sz="0" w:space="0" w:color="auto"/>
            <w:left w:val="none" w:sz="0" w:space="0" w:color="auto"/>
            <w:bottom w:val="none" w:sz="0" w:space="0" w:color="auto"/>
            <w:right w:val="none" w:sz="0" w:space="0" w:color="auto"/>
          </w:divBdr>
        </w:div>
        <w:div w:id="1712730478">
          <w:marLeft w:val="640"/>
          <w:marRight w:val="0"/>
          <w:marTop w:val="0"/>
          <w:marBottom w:val="0"/>
          <w:divBdr>
            <w:top w:val="none" w:sz="0" w:space="0" w:color="auto"/>
            <w:left w:val="none" w:sz="0" w:space="0" w:color="auto"/>
            <w:bottom w:val="none" w:sz="0" w:space="0" w:color="auto"/>
            <w:right w:val="none" w:sz="0" w:space="0" w:color="auto"/>
          </w:divBdr>
        </w:div>
        <w:div w:id="1748572816">
          <w:marLeft w:val="640"/>
          <w:marRight w:val="0"/>
          <w:marTop w:val="0"/>
          <w:marBottom w:val="0"/>
          <w:divBdr>
            <w:top w:val="none" w:sz="0" w:space="0" w:color="auto"/>
            <w:left w:val="none" w:sz="0" w:space="0" w:color="auto"/>
            <w:bottom w:val="none" w:sz="0" w:space="0" w:color="auto"/>
            <w:right w:val="none" w:sz="0" w:space="0" w:color="auto"/>
          </w:divBdr>
        </w:div>
        <w:div w:id="1790122474">
          <w:marLeft w:val="640"/>
          <w:marRight w:val="0"/>
          <w:marTop w:val="0"/>
          <w:marBottom w:val="0"/>
          <w:divBdr>
            <w:top w:val="none" w:sz="0" w:space="0" w:color="auto"/>
            <w:left w:val="none" w:sz="0" w:space="0" w:color="auto"/>
            <w:bottom w:val="none" w:sz="0" w:space="0" w:color="auto"/>
            <w:right w:val="none" w:sz="0" w:space="0" w:color="auto"/>
          </w:divBdr>
        </w:div>
        <w:div w:id="1817069472">
          <w:marLeft w:val="640"/>
          <w:marRight w:val="0"/>
          <w:marTop w:val="0"/>
          <w:marBottom w:val="0"/>
          <w:divBdr>
            <w:top w:val="none" w:sz="0" w:space="0" w:color="auto"/>
            <w:left w:val="none" w:sz="0" w:space="0" w:color="auto"/>
            <w:bottom w:val="none" w:sz="0" w:space="0" w:color="auto"/>
            <w:right w:val="none" w:sz="0" w:space="0" w:color="auto"/>
          </w:divBdr>
        </w:div>
        <w:div w:id="1827698130">
          <w:marLeft w:val="640"/>
          <w:marRight w:val="0"/>
          <w:marTop w:val="0"/>
          <w:marBottom w:val="0"/>
          <w:divBdr>
            <w:top w:val="none" w:sz="0" w:space="0" w:color="auto"/>
            <w:left w:val="none" w:sz="0" w:space="0" w:color="auto"/>
            <w:bottom w:val="none" w:sz="0" w:space="0" w:color="auto"/>
            <w:right w:val="none" w:sz="0" w:space="0" w:color="auto"/>
          </w:divBdr>
        </w:div>
        <w:div w:id="1827821254">
          <w:marLeft w:val="640"/>
          <w:marRight w:val="0"/>
          <w:marTop w:val="0"/>
          <w:marBottom w:val="0"/>
          <w:divBdr>
            <w:top w:val="none" w:sz="0" w:space="0" w:color="auto"/>
            <w:left w:val="none" w:sz="0" w:space="0" w:color="auto"/>
            <w:bottom w:val="none" w:sz="0" w:space="0" w:color="auto"/>
            <w:right w:val="none" w:sz="0" w:space="0" w:color="auto"/>
          </w:divBdr>
        </w:div>
        <w:div w:id="1847820191">
          <w:marLeft w:val="640"/>
          <w:marRight w:val="0"/>
          <w:marTop w:val="0"/>
          <w:marBottom w:val="0"/>
          <w:divBdr>
            <w:top w:val="none" w:sz="0" w:space="0" w:color="auto"/>
            <w:left w:val="none" w:sz="0" w:space="0" w:color="auto"/>
            <w:bottom w:val="none" w:sz="0" w:space="0" w:color="auto"/>
            <w:right w:val="none" w:sz="0" w:space="0" w:color="auto"/>
          </w:divBdr>
        </w:div>
        <w:div w:id="1858418644">
          <w:marLeft w:val="640"/>
          <w:marRight w:val="0"/>
          <w:marTop w:val="0"/>
          <w:marBottom w:val="0"/>
          <w:divBdr>
            <w:top w:val="none" w:sz="0" w:space="0" w:color="auto"/>
            <w:left w:val="none" w:sz="0" w:space="0" w:color="auto"/>
            <w:bottom w:val="none" w:sz="0" w:space="0" w:color="auto"/>
            <w:right w:val="none" w:sz="0" w:space="0" w:color="auto"/>
          </w:divBdr>
        </w:div>
        <w:div w:id="1891645503">
          <w:marLeft w:val="640"/>
          <w:marRight w:val="0"/>
          <w:marTop w:val="0"/>
          <w:marBottom w:val="0"/>
          <w:divBdr>
            <w:top w:val="none" w:sz="0" w:space="0" w:color="auto"/>
            <w:left w:val="none" w:sz="0" w:space="0" w:color="auto"/>
            <w:bottom w:val="none" w:sz="0" w:space="0" w:color="auto"/>
            <w:right w:val="none" w:sz="0" w:space="0" w:color="auto"/>
          </w:divBdr>
        </w:div>
        <w:div w:id="1924027437">
          <w:marLeft w:val="640"/>
          <w:marRight w:val="0"/>
          <w:marTop w:val="0"/>
          <w:marBottom w:val="0"/>
          <w:divBdr>
            <w:top w:val="none" w:sz="0" w:space="0" w:color="auto"/>
            <w:left w:val="none" w:sz="0" w:space="0" w:color="auto"/>
            <w:bottom w:val="none" w:sz="0" w:space="0" w:color="auto"/>
            <w:right w:val="none" w:sz="0" w:space="0" w:color="auto"/>
          </w:divBdr>
        </w:div>
        <w:div w:id="1924559018">
          <w:marLeft w:val="640"/>
          <w:marRight w:val="0"/>
          <w:marTop w:val="0"/>
          <w:marBottom w:val="0"/>
          <w:divBdr>
            <w:top w:val="none" w:sz="0" w:space="0" w:color="auto"/>
            <w:left w:val="none" w:sz="0" w:space="0" w:color="auto"/>
            <w:bottom w:val="none" w:sz="0" w:space="0" w:color="auto"/>
            <w:right w:val="none" w:sz="0" w:space="0" w:color="auto"/>
          </w:divBdr>
        </w:div>
        <w:div w:id="1980576829">
          <w:marLeft w:val="640"/>
          <w:marRight w:val="0"/>
          <w:marTop w:val="0"/>
          <w:marBottom w:val="0"/>
          <w:divBdr>
            <w:top w:val="none" w:sz="0" w:space="0" w:color="auto"/>
            <w:left w:val="none" w:sz="0" w:space="0" w:color="auto"/>
            <w:bottom w:val="none" w:sz="0" w:space="0" w:color="auto"/>
            <w:right w:val="none" w:sz="0" w:space="0" w:color="auto"/>
          </w:divBdr>
        </w:div>
        <w:div w:id="2055689964">
          <w:marLeft w:val="640"/>
          <w:marRight w:val="0"/>
          <w:marTop w:val="0"/>
          <w:marBottom w:val="0"/>
          <w:divBdr>
            <w:top w:val="none" w:sz="0" w:space="0" w:color="auto"/>
            <w:left w:val="none" w:sz="0" w:space="0" w:color="auto"/>
            <w:bottom w:val="none" w:sz="0" w:space="0" w:color="auto"/>
            <w:right w:val="none" w:sz="0" w:space="0" w:color="auto"/>
          </w:divBdr>
        </w:div>
        <w:div w:id="2060664167">
          <w:marLeft w:val="640"/>
          <w:marRight w:val="0"/>
          <w:marTop w:val="0"/>
          <w:marBottom w:val="0"/>
          <w:divBdr>
            <w:top w:val="none" w:sz="0" w:space="0" w:color="auto"/>
            <w:left w:val="none" w:sz="0" w:space="0" w:color="auto"/>
            <w:bottom w:val="none" w:sz="0" w:space="0" w:color="auto"/>
            <w:right w:val="none" w:sz="0" w:space="0" w:color="auto"/>
          </w:divBdr>
        </w:div>
        <w:div w:id="2132478965">
          <w:marLeft w:val="640"/>
          <w:marRight w:val="0"/>
          <w:marTop w:val="0"/>
          <w:marBottom w:val="0"/>
          <w:divBdr>
            <w:top w:val="none" w:sz="0" w:space="0" w:color="auto"/>
            <w:left w:val="none" w:sz="0" w:space="0" w:color="auto"/>
            <w:bottom w:val="none" w:sz="0" w:space="0" w:color="auto"/>
            <w:right w:val="none" w:sz="0" w:space="0" w:color="auto"/>
          </w:divBdr>
        </w:div>
      </w:divsChild>
    </w:div>
    <w:div w:id="115299747">
      <w:bodyDiv w:val="1"/>
      <w:marLeft w:val="0"/>
      <w:marRight w:val="0"/>
      <w:marTop w:val="0"/>
      <w:marBottom w:val="0"/>
      <w:divBdr>
        <w:top w:val="none" w:sz="0" w:space="0" w:color="auto"/>
        <w:left w:val="none" w:sz="0" w:space="0" w:color="auto"/>
        <w:bottom w:val="none" w:sz="0" w:space="0" w:color="auto"/>
        <w:right w:val="none" w:sz="0" w:space="0" w:color="auto"/>
      </w:divBdr>
      <w:divsChild>
        <w:div w:id="1477842448">
          <w:marLeft w:val="640"/>
          <w:marRight w:val="0"/>
          <w:marTop w:val="0"/>
          <w:marBottom w:val="0"/>
          <w:divBdr>
            <w:top w:val="none" w:sz="0" w:space="0" w:color="auto"/>
            <w:left w:val="none" w:sz="0" w:space="0" w:color="auto"/>
            <w:bottom w:val="none" w:sz="0" w:space="0" w:color="auto"/>
            <w:right w:val="none" w:sz="0" w:space="0" w:color="auto"/>
          </w:divBdr>
        </w:div>
        <w:div w:id="971328041">
          <w:marLeft w:val="640"/>
          <w:marRight w:val="0"/>
          <w:marTop w:val="0"/>
          <w:marBottom w:val="0"/>
          <w:divBdr>
            <w:top w:val="none" w:sz="0" w:space="0" w:color="auto"/>
            <w:left w:val="none" w:sz="0" w:space="0" w:color="auto"/>
            <w:bottom w:val="none" w:sz="0" w:space="0" w:color="auto"/>
            <w:right w:val="none" w:sz="0" w:space="0" w:color="auto"/>
          </w:divBdr>
        </w:div>
        <w:div w:id="2012486090">
          <w:marLeft w:val="640"/>
          <w:marRight w:val="0"/>
          <w:marTop w:val="0"/>
          <w:marBottom w:val="0"/>
          <w:divBdr>
            <w:top w:val="none" w:sz="0" w:space="0" w:color="auto"/>
            <w:left w:val="none" w:sz="0" w:space="0" w:color="auto"/>
            <w:bottom w:val="none" w:sz="0" w:space="0" w:color="auto"/>
            <w:right w:val="none" w:sz="0" w:space="0" w:color="auto"/>
          </w:divBdr>
        </w:div>
        <w:div w:id="1756322017">
          <w:marLeft w:val="640"/>
          <w:marRight w:val="0"/>
          <w:marTop w:val="0"/>
          <w:marBottom w:val="0"/>
          <w:divBdr>
            <w:top w:val="none" w:sz="0" w:space="0" w:color="auto"/>
            <w:left w:val="none" w:sz="0" w:space="0" w:color="auto"/>
            <w:bottom w:val="none" w:sz="0" w:space="0" w:color="auto"/>
            <w:right w:val="none" w:sz="0" w:space="0" w:color="auto"/>
          </w:divBdr>
        </w:div>
        <w:div w:id="764495319">
          <w:marLeft w:val="640"/>
          <w:marRight w:val="0"/>
          <w:marTop w:val="0"/>
          <w:marBottom w:val="0"/>
          <w:divBdr>
            <w:top w:val="none" w:sz="0" w:space="0" w:color="auto"/>
            <w:left w:val="none" w:sz="0" w:space="0" w:color="auto"/>
            <w:bottom w:val="none" w:sz="0" w:space="0" w:color="auto"/>
            <w:right w:val="none" w:sz="0" w:space="0" w:color="auto"/>
          </w:divBdr>
        </w:div>
        <w:div w:id="485441906">
          <w:marLeft w:val="640"/>
          <w:marRight w:val="0"/>
          <w:marTop w:val="0"/>
          <w:marBottom w:val="0"/>
          <w:divBdr>
            <w:top w:val="none" w:sz="0" w:space="0" w:color="auto"/>
            <w:left w:val="none" w:sz="0" w:space="0" w:color="auto"/>
            <w:bottom w:val="none" w:sz="0" w:space="0" w:color="auto"/>
            <w:right w:val="none" w:sz="0" w:space="0" w:color="auto"/>
          </w:divBdr>
        </w:div>
        <w:div w:id="2123842066">
          <w:marLeft w:val="640"/>
          <w:marRight w:val="0"/>
          <w:marTop w:val="0"/>
          <w:marBottom w:val="0"/>
          <w:divBdr>
            <w:top w:val="none" w:sz="0" w:space="0" w:color="auto"/>
            <w:left w:val="none" w:sz="0" w:space="0" w:color="auto"/>
            <w:bottom w:val="none" w:sz="0" w:space="0" w:color="auto"/>
            <w:right w:val="none" w:sz="0" w:space="0" w:color="auto"/>
          </w:divBdr>
        </w:div>
        <w:div w:id="1607418924">
          <w:marLeft w:val="640"/>
          <w:marRight w:val="0"/>
          <w:marTop w:val="0"/>
          <w:marBottom w:val="0"/>
          <w:divBdr>
            <w:top w:val="none" w:sz="0" w:space="0" w:color="auto"/>
            <w:left w:val="none" w:sz="0" w:space="0" w:color="auto"/>
            <w:bottom w:val="none" w:sz="0" w:space="0" w:color="auto"/>
            <w:right w:val="none" w:sz="0" w:space="0" w:color="auto"/>
          </w:divBdr>
        </w:div>
        <w:div w:id="1235773976">
          <w:marLeft w:val="640"/>
          <w:marRight w:val="0"/>
          <w:marTop w:val="0"/>
          <w:marBottom w:val="0"/>
          <w:divBdr>
            <w:top w:val="none" w:sz="0" w:space="0" w:color="auto"/>
            <w:left w:val="none" w:sz="0" w:space="0" w:color="auto"/>
            <w:bottom w:val="none" w:sz="0" w:space="0" w:color="auto"/>
            <w:right w:val="none" w:sz="0" w:space="0" w:color="auto"/>
          </w:divBdr>
        </w:div>
        <w:div w:id="1232889082">
          <w:marLeft w:val="640"/>
          <w:marRight w:val="0"/>
          <w:marTop w:val="0"/>
          <w:marBottom w:val="0"/>
          <w:divBdr>
            <w:top w:val="none" w:sz="0" w:space="0" w:color="auto"/>
            <w:left w:val="none" w:sz="0" w:space="0" w:color="auto"/>
            <w:bottom w:val="none" w:sz="0" w:space="0" w:color="auto"/>
            <w:right w:val="none" w:sz="0" w:space="0" w:color="auto"/>
          </w:divBdr>
        </w:div>
        <w:div w:id="1872456017">
          <w:marLeft w:val="640"/>
          <w:marRight w:val="0"/>
          <w:marTop w:val="0"/>
          <w:marBottom w:val="0"/>
          <w:divBdr>
            <w:top w:val="none" w:sz="0" w:space="0" w:color="auto"/>
            <w:left w:val="none" w:sz="0" w:space="0" w:color="auto"/>
            <w:bottom w:val="none" w:sz="0" w:space="0" w:color="auto"/>
            <w:right w:val="none" w:sz="0" w:space="0" w:color="auto"/>
          </w:divBdr>
        </w:div>
        <w:div w:id="566496750">
          <w:marLeft w:val="640"/>
          <w:marRight w:val="0"/>
          <w:marTop w:val="0"/>
          <w:marBottom w:val="0"/>
          <w:divBdr>
            <w:top w:val="none" w:sz="0" w:space="0" w:color="auto"/>
            <w:left w:val="none" w:sz="0" w:space="0" w:color="auto"/>
            <w:bottom w:val="none" w:sz="0" w:space="0" w:color="auto"/>
            <w:right w:val="none" w:sz="0" w:space="0" w:color="auto"/>
          </w:divBdr>
        </w:div>
        <w:div w:id="112788856">
          <w:marLeft w:val="640"/>
          <w:marRight w:val="0"/>
          <w:marTop w:val="0"/>
          <w:marBottom w:val="0"/>
          <w:divBdr>
            <w:top w:val="none" w:sz="0" w:space="0" w:color="auto"/>
            <w:left w:val="none" w:sz="0" w:space="0" w:color="auto"/>
            <w:bottom w:val="none" w:sz="0" w:space="0" w:color="auto"/>
            <w:right w:val="none" w:sz="0" w:space="0" w:color="auto"/>
          </w:divBdr>
        </w:div>
        <w:div w:id="1978491391">
          <w:marLeft w:val="640"/>
          <w:marRight w:val="0"/>
          <w:marTop w:val="0"/>
          <w:marBottom w:val="0"/>
          <w:divBdr>
            <w:top w:val="none" w:sz="0" w:space="0" w:color="auto"/>
            <w:left w:val="none" w:sz="0" w:space="0" w:color="auto"/>
            <w:bottom w:val="none" w:sz="0" w:space="0" w:color="auto"/>
            <w:right w:val="none" w:sz="0" w:space="0" w:color="auto"/>
          </w:divBdr>
        </w:div>
        <w:div w:id="467744817">
          <w:marLeft w:val="640"/>
          <w:marRight w:val="0"/>
          <w:marTop w:val="0"/>
          <w:marBottom w:val="0"/>
          <w:divBdr>
            <w:top w:val="none" w:sz="0" w:space="0" w:color="auto"/>
            <w:left w:val="none" w:sz="0" w:space="0" w:color="auto"/>
            <w:bottom w:val="none" w:sz="0" w:space="0" w:color="auto"/>
            <w:right w:val="none" w:sz="0" w:space="0" w:color="auto"/>
          </w:divBdr>
        </w:div>
        <w:div w:id="1627546873">
          <w:marLeft w:val="640"/>
          <w:marRight w:val="0"/>
          <w:marTop w:val="0"/>
          <w:marBottom w:val="0"/>
          <w:divBdr>
            <w:top w:val="none" w:sz="0" w:space="0" w:color="auto"/>
            <w:left w:val="none" w:sz="0" w:space="0" w:color="auto"/>
            <w:bottom w:val="none" w:sz="0" w:space="0" w:color="auto"/>
            <w:right w:val="none" w:sz="0" w:space="0" w:color="auto"/>
          </w:divBdr>
        </w:div>
        <w:div w:id="1132674120">
          <w:marLeft w:val="640"/>
          <w:marRight w:val="0"/>
          <w:marTop w:val="0"/>
          <w:marBottom w:val="0"/>
          <w:divBdr>
            <w:top w:val="none" w:sz="0" w:space="0" w:color="auto"/>
            <w:left w:val="none" w:sz="0" w:space="0" w:color="auto"/>
            <w:bottom w:val="none" w:sz="0" w:space="0" w:color="auto"/>
            <w:right w:val="none" w:sz="0" w:space="0" w:color="auto"/>
          </w:divBdr>
        </w:div>
        <w:div w:id="1597178898">
          <w:marLeft w:val="640"/>
          <w:marRight w:val="0"/>
          <w:marTop w:val="0"/>
          <w:marBottom w:val="0"/>
          <w:divBdr>
            <w:top w:val="none" w:sz="0" w:space="0" w:color="auto"/>
            <w:left w:val="none" w:sz="0" w:space="0" w:color="auto"/>
            <w:bottom w:val="none" w:sz="0" w:space="0" w:color="auto"/>
            <w:right w:val="none" w:sz="0" w:space="0" w:color="auto"/>
          </w:divBdr>
        </w:div>
        <w:div w:id="368074496">
          <w:marLeft w:val="640"/>
          <w:marRight w:val="0"/>
          <w:marTop w:val="0"/>
          <w:marBottom w:val="0"/>
          <w:divBdr>
            <w:top w:val="none" w:sz="0" w:space="0" w:color="auto"/>
            <w:left w:val="none" w:sz="0" w:space="0" w:color="auto"/>
            <w:bottom w:val="none" w:sz="0" w:space="0" w:color="auto"/>
            <w:right w:val="none" w:sz="0" w:space="0" w:color="auto"/>
          </w:divBdr>
        </w:div>
        <w:div w:id="746658622">
          <w:marLeft w:val="640"/>
          <w:marRight w:val="0"/>
          <w:marTop w:val="0"/>
          <w:marBottom w:val="0"/>
          <w:divBdr>
            <w:top w:val="none" w:sz="0" w:space="0" w:color="auto"/>
            <w:left w:val="none" w:sz="0" w:space="0" w:color="auto"/>
            <w:bottom w:val="none" w:sz="0" w:space="0" w:color="auto"/>
            <w:right w:val="none" w:sz="0" w:space="0" w:color="auto"/>
          </w:divBdr>
        </w:div>
        <w:div w:id="1013903">
          <w:marLeft w:val="640"/>
          <w:marRight w:val="0"/>
          <w:marTop w:val="0"/>
          <w:marBottom w:val="0"/>
          <w:divBdr>
            <w:top w:val="none" w:sz="0" w:space="0" w:color="auto"/>
            <w:left w:val="none" w:sz="0" w:space="0" w:color="auto"/>
            <w:bottom w:val="none" w:sz="0" w:space="0" w:color="auto"/>
            <w:right w:val="none" w:sz="0" w:space="0" w:color="auto"/>
          </w:divBdr>
        </w:div>
        <w:div w:id="286856225">
          <w:marLeft w:val="640"/>
          <w:marRight w:val="0"/>
          <w:marTop w:val="0"/>
          <w:marBottom w:val="0"/>
          <w:divBdr>
            <w:top w:val="none" w:sz="0" w:space="0" w:color="auto"/>
            <w:left w:val="none" w:sz="0" w:space="0" w:color="auto"/>
            <w:bottom w:val="none" w:sz="0" w:space="0" w:color="auto"/>
            <w:right w:val="none" w:sz="0" w:space="0" w:color="auto"/>
          </w:divBdr>
        </w:div>
        <w:div w:id="1830243776">
          <w:marLeft w:val="640"/>
          <w:marRight w:val="0"/>
          <w:marTop w:val="0"/>
          <w:marBottom w:val="0"/>
          <w:divBdr>
            <w:top w:val="none" w:sz="0" w:space="0" w:color="auto"/>
            <w:left w:val="none" w:sz="0" w:space="0" w:color="auto"/>
            <w:bottom w:val="none" w:sz="0" w:space="0" w:color="auto"/>
            <w:right w:val="none" w:sz="0" w:space="0" w:color="auto"/>
          </w:divBdr>
        </w:div>
        <w:div w:id="1645810956">
          <w:marLeft w:val="640"/>
          <w:marRight w:val="0"/>
          <w:marTop w:val="0"/>
          <w:marBottom w:val="0"/>
          <w:divBdr>
            <w:top w:val="none" w:sz="0" w:space="0" w:color="auto"/>
            <w:left w:val="none" w:sz="0" w:space="0" w:color="auto"/>
            <w:bottom w:val="none" w:sz="0" w:space="0" w:color="auto"/>
            <w:right w:val="none" w:sz="0" w:space="0" w:color="auto"/>
          </w:divBdr>
        </w:div>
        <w:div w:id="791938919">
          <w:marLeft w:val="640"/>
          <w:marRight w:val="0"/>
          <w:marTop w:val="0"/>
          <w:marBottom w:val="0"/>
          <w:divBdr>
            <w:top w:val="none" w:sz="0" w:space="0" w:color="auto"/>
            <w:left w:val="none" w:sz="0" w:space="0" w:color="auto"/>
            <w:bottom w:val="none" w:sz="0" w:space="0" w:color="auto"/>
            <w:right w:val="none" w:sz="0" w:space="0" w:color="auto"/>
          </w:divBdr>
        </w:div>
        <w:div w:id="1857688294">
          <w:marLeft w:val="640"/>
          <w:marRight w:val="0"/>
          <w:marTop w:val="0"/>
          <w:marBottom w:val="0"/>
          <w:divBdr>
            <w:top w:val="none" w:sz="0" w:space="0" w:color="auto"/>
            <w:left w:val="none" w:sz="0" w:space="0" w:color="auto"/>
            <w:bottom w:val="none" w:sz="0" w:space="0" w:color="auto"/>
            <w:right w:val="none" w:sz="0" w:space="0" w:color="auto"/>
          </w:divBdr>
        </w:div>
        <w:div w:id="154953820">
          <w:marLeft w:val="640"/>
          <w:marRight w:val="0"/>
          <w:marTop w:val="0"/>
          <w:marBottom w:val="0"/>
          <w:divBdr>
            <w:top w:val="none" w:sz="0" w:space="0" w:color="auto"/>
            <w:left w:val="none" w:sz="0" w:space="0" w:color="auto"/>
            <w:bottom w:val="none" w:sz="0" w:space="0" w:color="auto"/>
            <w:right w:val="none" w:sz="0" w:space="0" w:color="auto"/>
          </w:divBdr>
        </w:div>
        <w:div w:id="1060517618">
          <w:marLeft w:val="640"/>
          <w:marRight w:val="0"/>
          <w:marTop w:val="0"/>
          <w:marBottom w:val="0"/>
          <w:divBdr>
            <w:top w:val="none" w:sz="0" w:space="0" w:color="auto"/>
            <w:left w:val="none" w:sz="0" w:space="0" w:color="auto"/>
            <w:bottom w:val="none" w:sz="0" w:space="0" w:color="auto"/>
            <w:right w:val="none" w:sz="0" w:space="0" w:color="auto"/>
          </w:divBdr>
        </w:div>
        <w:div w:id="104815695">
          <w:marLeft w:val="640"/>
          <w:marRight w:val="0"/>
          <w:marTop w:val="0"/>
          <w:marBottom w:val="0"/>
          <w:divBdr>
            <w:top w:val="none" w:sz="0" w:space="0" w:color="auto"/>
            <w:left w:val="none" w:sz="0" w:space="0" w:color="auto"/>
            <w:bottom w:val="none" w:sz="0" w:space="0" w:color="auto"/>
            <w:right w:val="none" w:sz="0" w:space="0" w:color="auto"/>
          </w:divBdr>
        </w:div>
        <w:div w:id="150096989">
          <w:marLeft w:val="640"/>
          <w:marRight w:val="0"/>
          <w:marTop w:val="0"/>
          <w:marBottom w:val="0"/>
          <w:divBdr>
            <w:top w:val="none" w:sz="0" w:space="0" w:color="auto"/>
            <w:left w:val="none" w:sz="0" w:space="0" w:color="auto"/>
            <w:bottom w:val="none" w:sz="0" w:space="0" w:color="auto"/>
            <w:right w:val="none" w:sz="0" w:space="0" w:color="auto"/>
          </w:divBdr>
        </w:div>
        <w:div w:id="59403038">
          <w:marLeft w:val="640"/>
          <w:marRight w:val="0"/>
          <w:marTop w:val="0"/>
          <w:marBottom w:val="0"/>
          <w:divBdr>
            <w:top w:val="none" w:sz="0" w:space="0" w:color="auto"/>
            <w:left w:val="none" w:sz="0" w:space="0" w:color="auto"/>
            <w:bottom w:val="none" w:sz="0" w:space="0" w:color="auto"/>
            <w:right w:val="none" w:sz="0" w:space="0" w:color="auto"/>
          </w:divBdr>
        </w:div>
        <w:div w:id="1153988244">
          <w:marLeft w:val="640"/>
          <w:marRight w:val="0"/>
          <w:marTop w:val="0"/>
          <w:marBottom w:val="0"/>
          <w:divBdr>
            <w:top w:val="none" w:sz="0" w:space="0" w:color="auto"/>
            <w:left w:val="none" w:sz="0" w:space="0" w:color="auto"/>
            <w:bottom w:val="none" w:sz="0" w:space="0" w:color="auto"/>
            <w:right w:val="none" w:sz="0" w:space="0" w:color="auto"/>
          </w:divBdr>
        </w:div>
        <w:div w:id="196823107">
          <w:marLeft w:val="640"/>
          <w:marRight w:val="0"/>
          <w:marTop w:val="0"/>
          <w:marBottom w:val="0"/>
          <w:divBdr>
            <w:top w:val="none" w:sz="0" w:space="0" w:color="auto"/>
            <w:left w:val="none" w:sz="0" w:space="0" w:color="auto"/>
            <w:bottom w:val="none" w:sz="0" w:space="0" w:color="auto"/>
            <w:right w:val="none" w:sz="0" w:space="0" w:color="auto"/>
          </w:divBdr>
        </w:div>
        <w:div w:id="1611820925">
          <w:marLeft w:val="640"/>
          <w:marRight w:val="0"/>
          <w:marTop w:val="0"/>
          <w:marBottom w:val="0"/>
          <w:divBdr>
            <w:top w:val="none" w:sz="0" w:space="0" w:color="auto"/>
            <w:left w:val="none" w:sz="0" w:space="0" w:color="auto"/>
            <w:bottom w:val="none" w:sz="0" w:space="0" w:color="auto"/>
            <w:right w:val="none" w:sz="0" w:space="0" w:color="auto"/>
          </w:divBdr>
        </w:div>
        <w:div w:id="892614431">
          <w:marLeft w:val="640"/>
          <w:marRight w:val="0"/>
          <w:marTop w:val="0"/>
          <w:marBottom w:val="0"/>
          <w:divBdr>
            <w:top w:val="none" w:sz="0" w:space="0" w:color="auto"/>
            <w:left w:val="none" w:sz="0" w:space="0" w:color="auto"/>
            <w:bottom w:val="none" w:sz="0" w:space="0" w:color="auto"/>
            <w:right w:val="none" w:sz="0" w:space="0" w:color="auto"/>
          </w:divBdr>
        </w:div>
        <w:div w:id="1501459751">
          <w:marLeft w:val="640"/>
          <w:marRight w:val="0"/>
          <w:marTop w:val="0"/>
          <w:marBottom w:val="0"/>
          <w:divBdr>
            <w:top w:val="none" w:sz="0" w:space="0" w:color="auto"/>
            <w:left w:val="none" w:sz="0" w:space="0" w:color="auto"/>
            <w:bottom w:val="none" w:sz="0" w:space="0" w:color="auto"/>
            <w:right w:val="none" w:sz="0" w:space="0" w:color="auto"/>
          </w:divBdr>
        </w:div>
        <w:div w:id="270089253">
          <w:marLeft w:val="640"/>
          <w:marRight w:val="0"/>
          <w:marTop w:val="0"/>
          <w:marBottom w:val="0"/>
          <w:divBdr>
            <w:top w:val="none" w:sz="0" w:space="0" w:color="auto"/>
            <w:left w:val="none" w:sz="0" w:space="0" w:color="auto"/>
            <w:bottom w:val="none" w:sz="0" w:space="0" w:color="auto"/>
            <w:right w:val="none" w:sz="0" w:space="0" w:color="auto"/>
          </w:divBdr>
        </w:div>
        <w:div w:id="1071806217">
          <w:marLeft w:val="640"/>
          <w:marRight w:val="0"/>
          <w:marTop w:val="0"/>
          <w:marBottom w:val="0"/>
          <w:divBdr>
            <w:top w:val="none" w:sz="0" w:space="0" w:color="auto"/>
            <w:left w:val="none" w:sz="0" w:space="0" w:color="auto"/>
            <w:bottom w:val="none" w:sz="0" w:space="0" w:color="auto"/>
            <w:right w:val="none" w:sz="0" w:space="0" w:color="auto"/>
          </w:divBdr>
        </w:div>
        <w:div w:id="1875313807">
          <w:marLeft w:val="640"/>
          <w:marRight w:val="0"/>
          <w:marTop w:val="0"/>
          <w:marBottom w:val="0"/>
          <w:divBdr>
            <w:top w:val="none" w:sz="0" w:space="0" w:color="auto"/>
            <w:left w:val="none" w:sz="0" w:space="0" w:color="auto"/>
            <w:bottom w:val="none" w:sz="0" w:space="0" w:color="auto"/>
            <w:right w:val="none" w:sz="0" w:space="0" w:color="auto"/>
          </w:divBdr>
        </w:div>
        <w:div w:id="1454251470">
          <w:marLeft w:val="640"/>
          <w:marRight w:val="0"/>
          <w:marTop w:val="0"/>
          <w:marBottom w:val="0"/>
          <w:divBdr>
            <w:top w:val="none" w:sz="0" w:space="0" w:color="auto"/>
            <w:left w:val="none" w:sz="0" w:space="0" w:color="auto"/>
            <w:bottom w:val="none" w:sz="0" w:space="0" w:color="auto"/>
            <w:right w:val="none" w:sz="0" w:space="0" w:color="auto"/>
          </w:divBdr>
        </w:div>
        <w:div w:id="1881476175">
          <w:marLeft w:val="640"/>
          <w:marRight w:val="0"/>
          <w:marTop w:val="0"/>
          <w:marBottom w:val="0"/>
          <w:divBdr>
            <w:top w:val="none" w:sz="0" w:space="0" w:color="auto"/>
            <w:left w:val="none" w:sz="0" w:space="0" w:color="auto"/>
            <w:bottom w:val="none" w:sz="0" w:space="0" w:color="auto"/>
            <w:right w:val="none" w:sz="0" w:space="0" w:color="auto"/>
          </w:divBdr>
        </w:div>
        <w:div w:id="535966585">
          <w:marLeft w:val="640"/>
          <w:marRight w:val="0"/>
          <w:marTop w:val="0"/>
          <w:marBottom w:val="0"/>
          <w:divBdr>
            <w:top w:val="none" w:sz="0" w:space="0" w:color="auto"/>
            <w:left w:val="none" w:sz="0" w:space="0" w:color="auto"/>
            <w:bottom w:val="none" w:sz="0" w:space="0" w:color="auto"/>
            <w:right w:val="none" w:sz="0" w:space="0" w:color="auto"/>
          </w:divBdr>
        </w:div>
        <w:div w:id="227152974">
          <w:marLeft w:val="640"/>
          <w:marRight w:val="0"/>
          <w:marTop w:val="0"/>
          <w:marBottom w:val="0"/>
          <w:divBdr>
            <w:top w:val="none" w:sz="0" w:space="0" w:color="auto"/>
            <w:left w:val="none" w:sz="0" w:space="0" w:color="auto"/>
            <w:bottom w:val="none" w:sz="0" w:space="0" w:color="auto"/>
            <w:right w:val="none" w:sz="0" w:space="0" w:color="auto"/>
          </w:divBdr>
        </w:div>
        <w:div w:id="1820028589">
          <w:marLeft w:val="640"/>
          <w:marRight w:val="0"/>
          <w:marTop w:val="0"/>
          <w:marBottom w:val="0"/>
          <w:divBdr>
            <w:top w:val="none" w:sz="0" w:space="0" w:color="auto"/>
            <w:left w:val="none" w:sz="0" w:space="0" w:color="auto"/>
            <w:bottom w:val="none" w:sz="0" w:space="0" w:color="auto"/>
            <w:right w:val="none" w:sz="0" w:space="0" w:color="auto"/>
          </w:divBdr>
        </w:div>
        <w:div w:id="1688360095">
          <w:marLeft w:val="640"/>
          <w:marRight w:val="0"/>
          <w:marTop w:val="0"/>
          <w:marBottom w:val="0"/>
          <w:divBdr>
            <w:top w:val="none" w:sz="0" w:space="0" w:color="auto"/>
            <w:left w:val="none" w:sz="0" w:space="0" w:color="auto"/>
            <w:bottom w:val="none" w:sz="0" w:space="0" w:color="auto"/>
            <w:right w:val="none" w:sz="0" w:space="0" w:color="auto"/>
          </w:divBdr>
        </w:div>
        <w:div w:id="1682468832">
          <w:marLeft w:val="640"/>
          <w:marRight w:val="0"/>
          <w:marTop w:val="0"/>
          <w:marBottom w:val="0"/>
          <w:divBdr>
            <w:top w:val="none" w:sz="0" w:space="0" w:color="auto"/>
            <w:left w:val="none" w:sz="0" w:space="0" w:color="auto"/>
            <w:bottom w:val="none" w:sz="0" w:space="0" w:color="auto"/>
            <w:right w:val="none" w:sz="0" w:space="0" w:color="auto"/>
          </w:divBdr>
        </w:div>
        <w:div w:id="444543342">
          <w:marLeft w:val="640"/>
          <w:marRight w:val="0"/>
          <w:marTop w:val="0"/>
          <w:marBottom w:val="0"/>
          <w:divBdr>
            <w:top w:val="none" w:sz="0" w:space="0" w:color="auto"/>
            <w:left w:val="none" w:sz="0" w:space="0" w:color="auto"/>
            <w:bottom w:val="none" w:sz="0" w:space="0" w:color="auto"/>
            <w:right w:val="none" w:sz="0" w:space="0" w:color="auto"/>
          </w:divBdr>
        </w:div>
        <w:div w:id="1044870299">
          <w:marLeft w:val="640"/>
          <w:marRight w:val="0"/>
          <w:marTop w:val="0"/>
          <w:marBottom w:val="0"/>
          <w:divBdr>
            <w:top w:val="none" w:sz="0" w:space="0" w:color="auto"/>
            <w:left w:val="none" w:sz="0" w:space="0" w:color="auto"/>
            <w:bottom w:val="none" w:sz="0" w:space="0" w:color="auto"/>
            <w:right w:val="none" w:sz="0" w:space="0" w:color="auto"/>
          </w:divBdr>
        </w:div>
        <w:div w:id="448011221">
          <w:marLeft w:val="640"/>
          <w:marRight w:val="0"/>
          <w:marTop w:val="0"/>
          <w:marBottom w:val="0"/>
          <w:divBdr>
            <w:top w:val="none" w:sz="0" w:space="0" w:color="auto"/>
            <w:left w:val="none" w:sz="0" w:space="0" w:color="auto"/>
            <w:bottom w:val="none" w:sz="0" w:space="0" w:color="auto"/>
            <w:right w:val="none" w:sz="0" w:space="0" w:color="auto"/>
          </w:divBdr>
        </w:div>
        <w:div w:id="110366584">
          <w:marLeft w:val="640"/>
          <w:marRight w:val="0"/>
          <w:marTop w:val="0"/>
          <w:marBottom w:val="0"/>
          <w:divBdr>
            <w:top w:val="none" w:sz="0" w:space="0" w:color="auto"/>
            <w:left w:val="none" w:sz="0" w:space="0" w:color="auto"/>
            <w:bottom w:val="none" w:sz="0" w:space="0" w:color="auto"/>
            <w:right w:val="none" w:sz="0" w:space="0" w:color="auto"/>
          </w:divBdr>
        </w:div>
        <w:div w:id="485050498">
          <w:marLeft w:val="640"/>
          <w:marRight w:val="0"/>
          <w:marTop w:val="0"/>
          <w:marBottom w:val="0"/>
          <w:divBdr>
            <w:top w:val="none" w:sz="0" w:space="0" w:color="auto"/>
            <w:left w:val="none" w:sz="0" w:space="0" w:color="auto"/>
            <w:bottom w:val="none" w:sz="0" w:space="0" w:color="auto"/>
            <w:right w:val="none" w:sz="0" w:space="0" w:color="auto"/>
          </w:divBdr>
        </w:div>
        <w:div w:id="489177110">
          <w:marLeft w:val="640"/>
          <w:marRight w:val="0"/>
          <w:marTop w:val="0"/>
          <w:marBottom w:val="0"/>
          <w:divBdr>
            <w:top w:val="none" w:sz="0" w:space="0" w:color="auto"/>
            <w:left w:val="none" w:sz="0" w:space="0" w:color="auto"/>
            <w:bottom w:val="none" w:sz="0" w:space="0" w:color="auto"/>
            <w:right w:val="none" w:sz="0" w:space="0" w:color="auto"/>
          </w:divBdr>
        </w:div>
        <w:div w:id="497156123">
          <w:marLeft w:val="640"/>
          <w:marRight w:val="0"/>
          <w:marTop w:val="0"/>
          <w:marBottom w:val="0"/>
          <w:divBdr>
            <w:top w:val="none" w:sz="0" w:space="0" w:color="auto"/>
            <w:left w:val="none" w:sz="0" w:space="0" w:color="auto"/>
            <w:bottom w:val="none" w:sz="0" w:space="0" w:color="auto"/>
            <w:right w:val="none" w:sz="0" w:space="0" w:color="auto"/>
          </w:divBdr>
        </w:div>
        <w:div w:id="1562866488">
          <w:marLeft w:val="640"/>
          <w:marRight w:val="0"/>
          <w:marTop w:val="0"/>
          <w:marBottom w:val="0"/>
          <w:divBdr>
            <w:top w:val="none" w:sz="0" w:space="0" w:color="auto"/>
            <w:left w:val="none" w:sz="0" w:space="0" w:color="auto"/>
            <w:bottom w:val="none" w:sz="0" w:space="0" w:color="auto"/>
            <w:right w:val="none" w:sz="0" w:space="0" w:color="auto"/>
          </w:divBdr>
        </w:div>
        <w:div w:id="1270964650">
          <w:marLeft w:val="640"/>
          <w:marRight w:val="0"/>
          <w:marTop w:val="0"/>
          <w:marBottom w:val="0"/>
          <w:divBdr>
            <w:top w:val="none" w:sz="0" w:space="0" w:color="auto"/>
            <w:left w:val="none" w:sz="0" w:space="0" w:color="auto"/>
            <w:bottom w:val="none" w:sz="0" w:space="0" w:color="auto"/>
            <w:right w:val="none" w:sz="0" w:space="0" w:color="auto"/>
          </w:divBdr>
        </w:div>
        <w:div w:id="998533379">
          <w:marLeft w:val="640"/>
          <w:marRight w:val="0"/>
          <w:marTop w:val="0"/>
          <w:marBottom w:val="0"/>
          <w:divBdr>
            <w:top w:val="none" w:sz="0" w:space="0" w:color="auto"/>
            <w:left w:val="none" w:sz="0" w:space="0" w:color="auto"/>
            <w:bottom w:val="none" w:sz="0" w:space="0" w:color="auto"/>
            <w:right w:val="none" w:sz="0" w:space="0" w:color="auto"/>
          </w:divBdr>
        </w:div>
        <w:div w:id="12810843">
          <w:marLeft w:val="640"/>
          <w:marRight w:val="0"/>
          <w:marTop w:val="0"/>
          <w:marBottom w:val="0"/>
          <w:divBdr>
            <w:top w:val="none" w:sz="0" w:space="0" w:color="auto"/>
            <w:left w:val="none" w:sz="0" w:space="0" w:color="auto"/>
            <w:bottom w:val="none" w:sz="0" w:space="0" w:color="auto"/>
            <w:right w:val="none" w:sz="0" w:space="0" w:color="auto"/>
          </w:divBdr>
        </w:div>
        <w:div w:id="1378814718">
          <w:marLeft w:val="640"/>
          <w:marRight w:val="0"/>
          <w:marTop w:val="0"/>
          <w:marBottom w:val="0"/>
          <w:divBdr>
            <w:top w:val="none" w:sz="0" w:space="0" w:color="auto"/>
            <w:left w:val="none" w:sz="0" w:space="0" w:color="auto"/>
            <w:bottom w:val="none" w:sz="0" w:space="0" w:color="auto"/>
            <w:right w:val="none" w:sz="0" w:space="0" w:color="auto"/>
          </w:divBdr>
        </w:div>
        <w:div w:id="1830251455">
          <w:marLeft w:val="640"/>
          <w:marRight w:val="0"/>
          <w:marTop w:val="0"/>
          <w:marBottom w:val="0"/>
          <w:divBdr>
            <w:top w:val="none" w:sz="0" w:space="0" w:color="auto"/>
            <w:left w:val="none" w:sz="0" w:space="0" w:color="auto"/>
            <w:bottom w:val="none" w:sz="0" w:space="0" w:color="auto"/>
            <w:right w:val="none" w:sz="0" w:space="0" w:color="auto"/>
          </w:divBdr>
        </w:div>
        <w:div w:id="1353265802">
          <w:marLeft w:val="640"/>
          <w:marRight w:val="0"/>
          <w:marTop w:val="0"/>
          <w:marBottom w:val="0"/>
          <w:divBdr>
            <w:top w:val="none" w:sz="0" w:space="0" w:color="auto"/>
            <w:left w:val="none" w:sz="0" w:space="0" w:color="auto"/>
            <w:bottom w:val="none" w:sz="0" w:space="0" w:color="auto"/>
            <w:right w:val="none" w:sz="0" w:space="0" w:color="auto"/>
          </w:divBdr>
        </w:div>
        <w:div w:id="774397408">
          <w:marLeft w:val="640"/>
          <w:marRight w:val="0"/>
          <w:marTop w:val="0"/>
          <w:marBottom w:val="0"/>
          <w:divBdr>
            <w:top w:val="none" w:sz="0" w:space="0" w:color="auto"/>
            <w:left w:val="none" w:sz="0" w:space="0" w:color="auto"/>
            <w:bottom w:val="none" w:sz="0" w:space="0" w:color="auto"/>
            <w:right w:val="none" w:sz="0" w:space="0" w:color="auto"/>
          </w:divBdr>
        </w:div>
        <w:div w:id="1908027160">
          <w:marLeft w:val="640"/>
          <w:marRight w:val="0"/>
          <w:marTop w:val="0"/>
          <w:marBottom w:val="0"/>
          <w:divBdr>
            <w:top w:val="none" w:sz="0" w:space="0" w:color="auto"/>
            <w:left w:val="none" w:sz="0" w:space="0" w:color="auto"/>
            <w:bottom w:val="none" w:sz="0" w:space="0" w:color="auto"/>
            <w:right w:val="none" w:sz="0" w:space="0" w:color="auto"/>
          </w:divBdr>
        </w:div>
      </w:divsChild>
    </w:div>
    <w:div w:id="131212255">
      <w:bodyDiv w:val="1"/>
      <w:marLeft w:val="0"/>
      <w:marRight w:val="0"/>
      <w:marTop w:val="0"/>
      <w:marBottom w:val="0"/>
      <w:divBdr>
        <w:top w:val="none" w:sz="0" w:space="0" w:color="auto"/>
        <w:left w:val="none" w:sz="0" w:space="0" w:color="auto"/>
        <w:bottom w:val="none" w:sz="0" w:space="0" w:color="auto"/>
        <w:right w:val="none" w:sz="0" w:space="0" w:color="auto"/>
      </w:divBdr>
    </w:div>
    <w:div w:id="153572983">
      <w:bodyDiv w:val="1"/>
      <w:marLeft w:val="0"/>
      <w:marRight w:val="0"/>
      <w:marTop w:val="0"/>
      <w:marBottom w:val="0"/>
      <w:divBdr>
        <w:top w:val="none" w:sz="0" w:space="0" w:color="auto"/>
        <w:left w:val="none" w:sz="0" w:space="0" w:color="auto"/>
        <w:bottom w:val="none" w:sz="0" w:space="0" w:color="auto"/>
        <w:right w:val="none" w:sz="0" w:space="0" w:color="auto"/>
      </w:divBdr>
      <w:divsChild>
        <w:div w:id="63450295">
          <w:marLeft w:val="640"/>
          <w:marRight w:val="0"/>
          <w:marTop w:val="0"/>
          <w:marBottom w:val="0"/>
          <w:divBdr>
            <w:top w:val="none" w:sz="0" w:space="0" w:color="auto"/>
            <w:left w:val="none" w:sz="0" w:space="0" w:color="auto"/>
            <w:bottom w:val="none" w:sz="0" w:space="0" w:color="auto"/>
            <w:right w:val="none" w:sz="0" w:space="0" w:color="auto"/>
          </w:divBdr>
        </w:div>
        <w:div w:id="123817969">
          <w:marLeft w:val="640"/>
          <w:marRight w:val="0"/>
          <w:marTop w:val="0"/>
          <w:marBottom w:val="0"/>
          <w:divBdr>
            <w:top w:val="none" w:sz="0" w:space="0" w:color="auto"/>
            <w:left w:val="none" w:sz="0" w:space="0" w:color="auto"/>
            <w:bottom w:val="none" w:sz="0" w:space="0" w:color="auto"/>
            <w:right w:val="none" w:sz="0" w:space="0" w:color="auto"/>
          </w:divBdr>
        </w:div>
        <w:div w:id="208031524">
          <w:marLeft w:val="640"/>
          <w:marRight w:val="0"/>
          <w:marTop w:val="0"/>
          <w:marBottom w:val="0"/>
          <w:divBdr>
            <w:top w:val="none" w:sz="0" w:space="0" w:color="auto"/>
            <w:left w:val="none" w:sz="0" w:space="0" w:color="auto"/>
            <w:bottom w:val="none" w:sz="0" w:space="0" w:color="auto"/>
            <w:right w:val="none" w:sz="0" w:space="0" w:color="auto"/>
          </w:divBdr>
        </w:div>
        <w:div w:id="314384436">
          <w:marLeft w:val="640"/>
          <w:marRight w:val="0"/>
          <w:marTop w:val="0"/>
          <w:marBottom w:val="0"/>
          <w:divBdr>
            <w:top w:val="none" w:sz="0" w:space="0" w:color="auto"/>
            <w:left w:val="none" w:sz="0" w:space="0" w:color="auto"/>
            <w:bottom w:val="none" w:sz="0" w:space="0" w:color="auto"/>
            <w:right w:val="none" w:sz="0" w:space="0" w:color="auto"/>
          </w:divBdr>
        </w:div>
        <w:div w:id="330958100">
          <w:marLeft w:val="640"/>
          <w:marRight w:val="0"/>
          <w:marTop w:val="0"/>
          <w:marBottom w:val="0"/>
          <w:divBdr>
            <w:top w:val="none" w:sz="0" w:space="0" w:color="auto"/>
            <w:left w:val="none" w:sz="0" w:space="0" w:color="auto"/>
            <w:bottom w:val="none" w:sz="0" w:space="0" w:color="auto"/>
            <w:right w:val="none" w:sz="0" w:space="0" w:color="auto"/>
          </w:divBdr>
        </w:div>
        <w:div w:id="400565663">
          <w:marLeft w:val="640"/>
          <w:marRight w:val="0"/>
          <w:marTop w:val="0"/>
          <w:marBottom w:val="0"/>
          <w:divBdr>
            <w:top w:val="none" w:sz="0" w:space="0" w:color="auto"/>
            <w:left w:val="none" w:sz="0" w:space="0" w:color="auto"/>
            <w:bottom w:val="none" w:sz="0" w:space="0" w:color="auto"/>
            <w:right w:val="none" w:sz="0" w:space="0" w:color="auto"/>
          </w:divBdr>
        </w:div>
        <w:div w:id="466628548">
          <w:marLeft w:val="640"/>
          <w:marRight w:val="0"/>
          <w:marTop w:val="0"/>
          <w:marBottom w:val="0"/>
          <w:divBdr>
            <w:top w:val="none" w:sz="0" w:space="0" w:color="auto"/>
            <w:left w:val="none" w:sz="0" w:space="0" w:color="auto"/>
            <w:bottom w:val="none" w:sz="0" w:space="0" w:color="auto"/>
            <w:right w:val="none" w:sz="0" w:space="0" w:color="auto"/>
          </w:divBdr>
        </w:div>
        <w:div w:id="519465789">
          <w:marLeft w:val="640"/>
          <w:marRight w:val="0"/>
          <w:marTop w:val="0"/>
          <w:marBottom w:val="0"/>
          <w:divBdr>
            <w:top w:val="none" w:sz="0" w:space="0" w:color="auto"/>
            <w:left w:val="none" w:sz="0" w:space="0" w:color="auto"/>
            <w:bottom w:val="none" w:sz="0" w:space="0" w:color="auto"/>
            <w:right w:val="none" w:sz="0" w:space="0" w:color="auto"/>
          </w:divBdr>
        </w:div>
        <w:div w:id="631908464">
          <w:marLeft w:val="640"/>
          <w:marRight w:val="0"/>
          <w:marTop w:val="0"/>
          <w:marBottom w:val="0"/>
          <w:divBdr>
            <w:top w:val="none" w:sz="0" w:space="0" w:color="auto"/>
            <w:left w:val="none" w:sz="0" w:space="0" w:color="auto"/>
            <w:bottom w:val="none" w:sz="0" w:space="0" w:color="auto"/>
            <w:right w:val="none" w:sz="0" w:space="0" w:color="auto"/>
          </w:divBdr>
        </w:div>
        <w:div w:id="642782517">
          <w:marLeft w:val="640"/>
          <w:marRight w:val="0"/>
          <w:marTop w:val="0"/>
          <w:marBottom w:val="0"/>
          <w:divBdr>
            <w:top w:val="none" w:sz="0" w:space="0" w:color="auto"/>
            <w:left w:val="none" w:sz="0" w:space="0" w:color="auto"/>
            <w:bottom w:val="none" w:sz="0" w:space="0" w:color="auto"/>
            <w:right w:val="none" w:sz="0" w:space="0" w:color="auto"/>
          </w:divBdr>
        </w:div>
        <w:div w:id="682047793">
          <w:marLeft w:val="640"/>
          <w:marRight w:val="0"/>
          <w:marTop w:val="0"/>
          <w:marBottom w:val="0"/>
          <w:divBdr>
            <w:top w:val="none" w:sz="0" w:space="0" w:color="auto"/>
            <w:left w:val="none" w:sz="0" w:space="0" w:color="auto"/>
            <w:bottom w:val="none" w:sz="0" w:space="0" w:color="auto"/>
            <w:right w:val="none" w:sz="0" w:space="0" w:color="auto"/>
          </w:divBdr>
        </w:div>
        <w:div w:id="693114217">
          <w:marLeft w:val="640"/>
          <w:marRight w:val="0"/>
          <w:marTop w:val="0"/>
          <w:marBottom w:val="0"/>
          <w:divBdr>
            <w:top w:val="none" w:sz="0" w:space="0" w:color="auto"/>
            <w:left w:val="none" w:sz="0" w:space="0" w:color="auto"/>
            <w:bottom w:val="none" w:sz="0" w:space="0" w:color="auto"/>
            <w:right w:val="none" w:sz="0" w:space="0" w:color="auto"/>
          </w:divBdr>
        </w:div>
        <w:div w:id="799760830">
          <w:marLeft w:val="640"/>
          <w:marRight w:val="0"/>
          <w:marTop w:val="0"/>
          <w:marBottom w:val="0"/>
          <w:divBdr>
            <w:top w:val="none" w:sz="0" w:space="0" w:color="auto"/>
            <w:left w:val="none" w:sz="0" w:space="0" w:color="auto"/>
            <w:bottom w:val="none" w:sz="0" w:space="0" w:color="auto"/>
            <w:right w:val="none" w:sz="0" w:space="0" w:color="auto"/>
          </w:divBdr>
        </w:div>
        <w:div w:id="831870648">
          <w:marLeft w:val="640"/>
          <w:marRight w:val="0"/>
          <w:marTop w:val="0"/>
          <w:marBottom w:val="0"/>
          <w:divBdr>
            <w:top w:val="none" w:sz="0" w:space="0" w:color="auto"/>
            <w:left w:val="none" w:sz="0" w:space="0" w:color="auto"/>
            <w:bottom w:val="none" w:sz="0" w:space="0" w:color="auto"/>
            <w:right w:val="none" w:sz="0" w:space="0" w:color="auto"/>
          </w:divBdr>
        </w:div>
        <w:div w:id="836192424">
          <w:marLeft w:val="640"/>
          <w:marRight w:val="0"/>
          <w:marTop w:val="0"/>
          <w:marBottom w:val="0"/>
          <w:divBdr>
            <w:top w:val="none" w:sz="0" w:space="0" w:color="auto"/>
            <w:left w:val="none" w:sz="0" w:space="0" w:color="auto"/>
            <w:bottom w:val="none" w:sz="0" w:space="0" w:color="auto"/>
            <w:right w:val="none" w:sz="0" w:space="0" w:color="auto"/>
          </w:divBdr>
        </w:div>
        <w:div w:id="915239973">
          <w:marLeft w:val="640"/>
          <w:marRight w:val="0"/>
          <w:marTop w:val="0"/>
          <w:marBottom w:val="0"/>
          <w:divBdr>
            <w:top w:val="none" w:sz="0" w:space="0" w:color="auto"/>
            <w:left w:val="none" w:sz="0" w:space="0" w:color="auto"/>
            <w:bottom w:val="none" w:sz="0" w:space="0" w:color="auto"/>
            <w:right w:val="none" w:sz="0" w:space="0" w:color="auto"/>
          </w:divBdr>
        </w:div>
        <w:div w:id="924069678">
          <w:marLeft w:val="640"/>
          <w:marRight w:val="0"/>
          <w:marTop w:val="0"/>
          <w:marBottom w:val="0"/>
          <w:divBdr>
            <w:top w:val="none" w:sz="0" w:space="0" w:color="auto"/>
            <w:left w:val="none" w:sz="0" w:space="0" w:color="auto"/>
            <w:bottom w:val="none" w:sz="0" w:space="0" w:color="auto"/>
            <w:right w:val="none" w:sz="0" w:space="0" w:color="auto"/>
          </w:divBdr>
        </w:div>
        <w:div w:id="971710073">
          <w:marLeft w:val="640"/>
          <w:marRight w:val="0"/>
          <w:marTop w:val="0"/>
          <w:marBottom w:val="0"/>
          <w:divBdr>
            <w:top w:val="none" w:sz="0" w:space="0" w:color="auto"/>
            <w:left w:val="none" w:sz="0" w:space="0" w:color="auto"/>
            <w:bottom w:val="none" w:sz="0" w:space="0" w:color="auto"/>
            <w:right w:val="none" w:sz="0" w:space="0" w:color="auto"/>
          </w:divBdr>
        </w:div>
        <w:div w:id="1009604282">
          <w:marLeft w:val="640"/>
          <w:marRight w:val="0"/>
          <w:marTop w:val="0"/>
          <w:marBottom w:val="0"/>
          <w:divBdr>
            <w:top w:val="none" w:sz="0" w:space="0" w:color="auto"/>
            <w:left w:val="none" w:sz="0" w:space="0" w:color="auto"/>
            <w:bottom w:val="none" w:sz="0" w:space="0" w:color="auto"/>
            <w:right w:val="none" w:sz="0" w:space="0" w:color="auto"/>
          </w:divBdr>
        </w:div>
        <w:div w:id="1012143672">
          <w:marLeft w:val="640"/>
          <w:marRight w:val="0"/>
          <w:marTop w:val="0"/>
          <w:marBottom w:val="0"/>
          <w:divBdr>
            <w:top w:val="none" w:sz="0" w:space="0" w:color="auto"/>
            <w:left w:val="none" w:sz="0" w:space="0" w:color="auto"/>
            <w:bottom w:val="none" w:sz="0" w:space="0" w:color="auto"/>
            <w:right w:val="none" w:sz="0" w:space="0" w:color="auto"/>
          </w:divBdr>
        </w:div>
        <w:div w:id="1057973241">
          <w:marLeft w:val="640"/>
          <w:marRight w:val="0"/>
          <w:marTop w:val="0"/>
          <w:marBottom w:val="0"/>
          <w:divBdr>
            <w:top w:val="none" w:sz="0" w:space="0" w:color="auto"/>
            <w:left w:val="none" w:sz="0" w:space="0" w:color="auto"/>
            <w:bottom w:val="none" w:sz="0" w:space="0" w:color="auto"/>
            <w:right w:val="none" w:sz="0" w:space="0" w:color="auto"/>
          </w:divBdr>
        </w:div>
        <w:div w:id="1105073713">
          <w:marLeft w:val="640"/>
          <w:marRight w:val="0"/>
          <w:marTop w:val="0"/>
          <w:marBottom w:val="0"/>
          <w:divBdr>
            <w:top w:val="none" w:sz="0" w:space="0" w:color="auto"/>
            <w:left w:val="none" w:sz="0" w:space="0" w:color="auto"/>
            <w:bottom w:val="none" w:sz="0" w:space="0" w:color="auto"/>
            <w:right w:val="none" w:sz="0" w:space="0" w:color="auto"/>
          </w:divBdr>
        </w:div>
        <w:div w:id="1112242560">
          <w:marLeft w:val="640"/>
          <w:marRight w:val="0"/>
          <w:marTop w:val="0"/>
          <w:marBottom w:val="0"/>
          <w:divBdr>
            <w:top w:val="none" w:sz="0" w:space="0" w:color="auto"/>
            <w:left w:val="none" w:sz="0" w:space="0" w:color="auto"/>
            <w:bottom w:val="none" w:sz="0" w:space="0" w:color="auto"/>
            <w:right w:val="none" w:sz="0" w:space="0" w:color="auto"/>
          </w:divBdr>
        </w:div>
        <w:div w:id="1127241010">
          <w:marLeft w:val="640"/>
          <w:marRight w:val="0"/>
          <w:marTop w:val="0"/>
          <w:marBottom w:val="0"/>
          <w:divBdr>
            <w:top w:val="none" w:sz="0" w:space="0" w:color="auto"/>
            <w:left w:val="none" w:sz="0" w:space="0" w:color="auto"/>
            <w:bottom w:val="none" w:sz="0" w:space="0" w:color="auto"/>
            <w:right w:val="none" w:sz="0" w:space="0" w:color="auto"/>
          </w:divBdr>
        </w:div>
        <w:div w:id="1176724232">
          <w:marLeft w:val="640"/>
          <w:marRight w:val="0"/>
          <w:marTop w:val="0"/>
          <w:marBottom w:val="0"/>
          <w:divBdr>
            <w:top w:val="none" w:sz="0" w:space="0" w:color="auto"/>
            <w:left w:val="none" w:sz="0" w:space="0" w:color="auto"/>
            <w:bottom w:val="none" w:sz="0" w:space="0" w:color="auto"/>
            <w:right w:val="none" w:sz="0" w:space="0" w:color="auto"/>
          </w:divBdr>
        </w:div>
        <w:div w:id="1181899186">
          <w:marLeft w:val="640"/>
          <w:marRight w:val="0"/>
          <w:marTop w:val="0"/>
          <w:marBottom w:val="0"/>
          <w:divBdr>
            <w:top w:val="none" w:sz="0" w:space="0" w:color="auto"/>
            <w:left w:val="none" w:sz="0" w:space="0" w:color="auto"/>
            <w:bottom w:val="none" w:sz="0" w:space="0" w:color="auto"/>
            <w:right w:val="none" w:sz="0" w:space="0" w:color="auto"/>
          </w:divBdr>
        </w:div>
        <w:div w:id="1340228640">
          <w:marLeft w:val="640"/>
          <w:marRight w:val="0"/>
          <w:marTop w:val="0"/>
          <w:marBottom w:val="0"/>
          <w:divBdr>
            <w:top w:val="none" w:sz="0" w:space="0" w:color="auto"/>
            <w:left w:val="none" w:sz="0" w:space="0" w:color="auto"/>
            <w:bottom w:val="none" w:sz="0" w:space="0" w:color="auto"/>
            <w:right w:val="none" w:sz="0" w:space="0" w:color="auto"/>
          </w:divBdr>
        </w:div>
        <w:div w:id="1363088154">
          <w:marLeft w:val="640"/>
          <w:marRight w:val="0"/>
          <w:marTop w:val="0"/>
          <w:marBottom w:val="0"/>
          <w:divBdr>
            <w:top w:val="none" w:sz="0" w:space="0" w:color="auto"/>
            <w:left w:val="none" w:sz="0" w:space="0" w:color="auto"/>
            <w:bottom w:val="none" w:sz="0" w:space="0" w:color="auto"/>
            <w:right w:val="none" w:sz="0" w:space="0" w:color="auto"/>
          </w:divBdr>
        </w:div>
        <w:div w:id="1395616072">
          <w:marLeft w:val="640"/>
          <w:marRight w:val="0"/>
          <w:marTop w:val="0"/>
          <w:marBottom w:val="0"/>
          <w:divBdr>
            <w:top w:val="none" w:sz="0" w:space="0" w:color="auto"/>
            <w:left w:val="none" w:sz="0" w:space="0" w:color="auto"/>
            <w:bottom w:val="none" w:sz="0" w:space="0" w:color="auto"/>
            <w:right w:val="none" w:sz="0" w:space="0" w:color="auto"/>
          </w:divBdr>
        </w:div>
        <w:div w:id="1432235507">
          <w:marLeft w:val="640"/>
          <w:marRight w:val="0"/>
          <w:marTop w:val="0"/>
          <w:marBottom w:val="0"/>
          <w:divBdr>
            <w:top w:val="none" w:sz="0" w:space="0" w:color="auto"/>
            <w:left w:val="none" w:sz="0" w:space="0" w:color="auto"/>
            <w:bottom w:val="none" w:sz="0" w:space="0" w:color="auto"/>
            <w:right w:val="none" w:sz="0" w:space="0" w:color="auto"/>
          </w:divBdr>
        </w:div>
        <w:div w:id="1490516386">
          <w:marLeft w:val="640"/>
          <w:marRight w:val="0"/>
          <w:marTop w:val="0"/>
          <w:marBottom w:val="0"/>
          <w:divBdr>
            <w:top w:val="none" w:sz="0" w:space="0" w:color="auto"/>
            <w:left w:val="none" w:sz="0" w:space="0" w:color="auto"/>
            <w:bottom w:val="none" w:sz="0" w:space="0" w:color="auto"/>
            <w:right w:val="none" w:sz="0" w:space="0" w:color="auto"/>
          </w:divBdr>
        </w:div>
        <w:div w:id="1501894411">
          <w:marLeft w:val="640"/>
          <w:marRight w:val="0"/>
          <w:marTop w:val="0"/>
          <w:marBottom w:val="0"/>
          <w:divBdr>
            <w:top w:val="none" w:sz="0" w:space="0" w:color="auto"/>
            <w:left w:val="none" w:sz="0" w:space="0" w:color="auto"/>
            <w:bottom w:val="none" w:sz="0" w:space="0" w:color="auto"/>
            <w:right w:val="none" w:sz="0" w:space="0" w:color="auto"/>
          </w:divBdr>
        </w:div>
        <w:div w:id="1509054496">
          <w:marLeft w:val="640"/>
          <w:marRight w:val="0"/>
          <w:marTop w:val="0"/>
          <w:marBottom w:val="0"/>
          <w:divBdr>
            <w:top w:val="none" w:sz="0" w:space="0" w:color="auto"/>
            <w:left w:val="none" w:sz="0" w:space="0" w:color="auto"/>
            <w:bottom w:val="none" w:sz="0" w:space="0" w:color="auto"/>
            <w:right w:val="none" w:sz="0" w:space="0" w:color="auto"/>
          </w:divBdr>
        </w:div>
        <w:div w:id="1554537018">
          <w:marLeft w:val="640"/>
          <w:marRight w:val="0"/>
          <w:marTop w:val="0"/>
          <w:marBottom w:val="0"/>
          <w:divBdr>
            <w:top w:val="none" w:sz="0" w:space="0" w:color="auto"/>
            <w:left w:val="none" w:sz="0" w:space="0" w:color="auto"/>
            <w:bottom w:val="none" w:sz="0" w:space="0" w:color="auto"/>
            <w:right w:val="none" w:sz="0" w:space="0" w:color="auto"/>
          </w:divBdr>
        </w:div>
        <w:div w:id="1576893406">
          <w:marLeft w:val="640"/>
          <w:marRight w:val="0"/>
          <w:marTop w:val="0"/>
          <w:marBottom w:val="0"/>
          <w:divBdr>
            <w:top w:val="none" w:sz="0" w:space="0" w:color="auto"/>
            <w:left w:val="none" w:sz="0" w:space="0" w:color="auto"/>
            <w:bottom w:val="none" w:sz="0" w:space="0" w:color="auto"/>
            <w:right w:val="none" w:sz="0" w:space="0" w:color="auto"/>
          </w:divBdr>
        </w:div>
        <w:div w:id="1603417607">
          <w:marLeft w:val="640"/>
          <w:marRight w:val="0"/>
          <w:marTop w:val="0"/>
          <w:marBottom w:val="0"/>
          <w:divBdr>
            <w:top w:val="none" w:sz="0" w:space="0" w:color="auto"/>
            <w:left w:val="none" w:sz="0" w:space="0" w:color="auto"/>
            <w:bottom w:val="none" w:sz="0" w:space="0" w:color="auto"/>
            <w:right w:val="none" w:sz="0" w:space="0" w:color="auto"/>
          </w:divBdr>
        </w:div>
        <w:div w:id="1638291903">
          <w:marLeft w:val="640"/>
          <w:marRight w:val="0"/>
          <w:marTop w:val="0"/>
          <w:marBottom w:val="0"/>
          <w:divBdr>
            <w:top w:val="none" w:sz="0" w:space="0" w:color="auto"/>
            <w:left w:val="none" w:sz="0" w:space="0" w:color="auto"/>
            <w:bottom w:val="none" w:sz="0" w:space="0" w:color="auto"/>
            <w:right w:val="none" w:sz="0" w:space="0" w:color="auto"/>
          </w:divBdr>
        </w:div>
        <w:div w:id="1697466803">
          <w:marLeft w:val="640"/>
          <w:marRight w:val="0"/>
          <w:marTop w:val="0"/>
          <w:marBottom w:val="0"/>
          <w:divBdr>
            <w:top w:val="none" w:sz="0" w:space="0" w:color="auto"/>
            <w:left w:val="none" w:sz="0" w:space="0" w:color="auto"/>
            <w:bottom w:val="none" w:sz="0" w:space="0" w:color="auto"/>
            <w:right w:val="none" w:sz="0" w:space="0" w:color="auto"/>
          </w:divBdr>
        </w:div>
        <w:div w:id="1795245295">
          <w:marLeft w:val="640"/>
          <w:marRight w:val="0"/>
          <w:marTop w:val="0"/>
          <w:marBottom w:val="0"/>
          <w:divBdr>
            <w:top w:val="none" w:sz="0" w:space="0" w:color="auto"/>
            <w:left w:val="none" w:sz="0" w:space="0" w:color="auto"/>
            <w:bottom w:val="none" w:sz="0" w:space="0" w:color="auto"/>
            <w:right w:val="none" w:sz="0" w:space="0" w:color="auto"/>
          </w:divBdr>
        </w:div>
        <w:div w:id="1816100235">
          <w:marLeft w:val="640"/>
          <w:marRight w:val="0"/>
          <w:marTop w:val="0"/>
          <w:marBottom w:val="0"/>
          <w:divBdr>
            <w:top w:val="none" w:sz="0" w:space="0" w:color="auto"/>
            <w:left w:val="none" w:sz="0" w:space="0" w:color="auto"/>
            <w:bottom w:val="none" w:sz="0" w:space="0" w:color="auto"/>
            <w:right w:val="none" w:sz="0" w:space="0" w:color="auto"/>
          </w:divBdr>
        </w:div>
        <w:div w:id="1843886018">
          <w:marLeft w:val="640"/>
          <w:marRight w:val="0"/>
          <w:marTop w:val="0"/>
          <w:marBottom w:val="0"/>
          <w:divBdr>
            <w:top w:val="none" w:sz="0" w:space="0" w:color="auto"/>
            <w:left w:val="none" w:sz="0" w:space="0" w:color="auto"/>
            <w:bottom w:val="none" w:sz="0" w:space="0" w:color="auto"/>
            <w:right w:val="none" w:sz="0" w:space="0" w:color="auto"/>
          </w:divBdr>
        </w:div>
        <w:div w:id="1862434549">
          <w:marLeft w:val="640"/>
          <w:marRight w:val="0"/>
          <w:marTop w:val="0"/>
          <w:marBottom w:val="0"/>
          <w:divBdr>
            <w:top w:val="none" w:sz="0" w:space="0" w:color="auto"/>
            <w:left w:val="none" w:sz="0" w:space="0" w:color="auto"/>
            <w:bottom w:val="none" w:sz="0" w:space="0" w:color="auto"/>
            <w:right w:val="none" w:sz="0" w:space="0" w:color="auto"/>
          </w:divBdr>
        </w:div>
        <w:div w:id="1918173445">
          <w:marLeft w:val="640"/>
          <w:marRight w:val="0"/>
          <w:marTop w:val="0"/>
          <w:marBottom w:val="0"/>
          <w:divBdr>
            <w:top w:val="none" w:sz="0" w:space="0" w:color="auto"/>
            <w:left w:val="none" w:sz="0" w:space="0" w:color="auto"/>
            <w:bottom w:val="none" w:sz="0" w:space="0" w:color="auto"/>
            <w:right w:val="none" w:sz="0" w:space="0" w:color="auto"/>
          </w:divBdr>
        </w:div>
        <w:div w:id="1966735755">
          <w:marLeft w:val="640"/>
          <w:marRight w:val="0"/>
          <w:marTop w:val="0"/>
          <w:marBottom w:val="0"/>
          <w:divBdr>
            <w:top w:val="none" w:sz="0" w:space="0" w:color="auto"/>
            <w:left w:val="none" w:sz="0" w:space="0" w:color="auto"/>
            <w:bottom w:val="none" w:sz="0" w:space="0" w:color="auto"/>
            <w:right w:val="none" w:sz="0" w:space="0" w:color="auto"/>
          </w:divBdr>
        </w:div>
        <w:div w:id="1980450399">
          <w:marLeft w:val="640"/>
          <w:marRight w:val="0"/>
          <w:marTop w:val="0"/>
          <w:marBottom w:val="0"/>
          <w:divBdr>
            <w:top w:val="none" w:sz="0" w:space="0" w:color="auto"/>
            <w:left w:val="none" w:sz="0" w:space="0" w:color="auto"/>
            <w:bottom w:val="none" w:sz="0" w:space="0" w:color="auto"/>
            <w:right w:val="none" w:sz="0" w:space="0" w:color="auto"/>
          </w:divBdr>
        </w:div>
        <w:div w:id="1999577758">
          <w:marLeft w:val="640"/>
          <w:marRight w:val="0"/>
          <w:marTop w:val="0"/>
          <w:marBottom w:val="0"/>
          <w:divBdr>
            <w:top w:val="none" w:sz="0" w:space="0" w:color="auto"/>
            <w:left w:val="none" w:sz="0" w:space="0" w:color="auto"/>
            <w:bottom w:val="none" w:sz="0" w:space="0" w:color="auto"/>
            <w:right w:val="none" w:sz="0" w:space="0" w:color="auto"/>
          </w:divBdr>
        </w:div>
        <w:div w:id="2071687103">
          <w:marLeft w:val="640"/>
          <w:marRight w:val="0"/>
          <w:marTop w:val="0"/>
          <w:marBottom w:val="0"/>
          <w:divBdr>
            <w:top w:val="none" w:sz="0" w:space="0" w:color="auto"/>
            <w:left w:val="none" w:sz="0" w:space="0" w:color="auto"/>
            <w:bottom w:val="none" w:sz="0" w:space="0" w:color="auto"/>
            <w:right w:val="none" w:sz="0" w:space="0" w:color="auto"/>
          </w:divBdr>
        </w:div>
        <w:div w:id="2126851157">
          <w:marLeft w:val="640"/>
          <w:marRight w:val="0"/>
          <w:marTop w:val="0"/>
          <w:marBottom w:val="0"/>
          <w:divBdr>
            <w:top w:val="none" w:sz="0" w:space="0" w:color="auto"/>
            <w:left w:val="none" w:sz="0" w:space="0" w:color="auto"/>
            <w:bottom w:val="none" w:sz="0" w:space="0" w:color="auto"/>
            <w:right w:val="none" w:sz="0" w:space="0" w:color="auto"/>
          </w:divBdr>
        </w:div>
        <w:div w:id="2136369018">
          <w:marLeft w:val="640"/>
          <w:marRight w:val="0"/>
          <w:marTop w:val="0"/>
          <w:marBottom w:val="0"/>
          <w:divBdr>
            <w:top w:val="none" w:sz="0" w:space="0" w:color="auto"/>
            <w:left w:val="none" w:sz="0" w:space="0" w:color="auto"/>
            <w:bottom w:val="none" w:sz="0" w:space="0" w:color="auto"/>
            <w:right w:val="none" w:sz="0" w:space="0" w:color="auto"/>
          </w:divBdr>
        </w:div>
      </w:divsChild>
    </w:div>
    <w:div w:id="153885791">
      <w:bodyDiv w:val="1"/>
      <w:marLeft w:val="0"/>
      <w:marRight w:val="0"/>
      <w:marTop w:val="0"/>
      <w:marBottom w:val="0"/>
      <w:divBdr>
        <w:top w:val="none" w:sz="0" w:space="0" w:color="auto"/>
        <w:left w:val="none" w:sz="0" w:space="0" w:color="auto"/>
        <w:bottom w:val="none" w:sz="0" w:space="0" w:color="auto"/>
        <w:right w:val="none" w:sz="0" w:space="0" w:color="auto"/>
      </w:divBdr>
      <w:divsChild>
        <w:div w:id="92633926">
          <w:marLeft w:val="640"/>
          <w:marRight w:val="0"/>
          <w:marTop w:val="0"/>
          <w:marBottom w:val="0"/>
          <w:divBdr>
            <w:top w:val="none" w:sz="0" w:space="0" w:color="auto"/>
            <w:left w:val="none" w:sz="0" w:space="0" w:color="auto"/>
            <w:bottom w:val="none" w:sz="0" w:space="0" w:color="auto"/>
            <w:right w:val="none" w:sz="0" w:space="0" w:color="auto"/>
          </w:divBdr>
        </w:div>
        <w:div w:id="98911164">
          <w:marLeft w:val="640"/>
          <w:marRight w:val="0"/>
          <w:marTop w:val="0"/>
          <w:marBottom w:val="0"/>
          <w:divBdr>
            <w:top w:val="none" w:sz="0" w:space="0" w:color="auto"/>
            <w:left w:val="none" w:sz="0" w:space="0" w:color="auto"/>
            <w:bottom w:val="none" w:sz="0" w:space="0" w:color="auto"/>
            <w:right w:val="none" w:sz="0" w:space="0" w:color="auto"/>
          </w:divBdr>
        </w:div>
        <w:div w:id="212499657">
          <w:marLeft w:val="640"/>
          <w:marRight w:val="0"/>
          <w:marTop w:val="0"/>
          <w:marBottom w:val="0"/>
          <w:divBdr>
            <w:top w:val="none" w:sz="0" w:space="0" w:color="auto"/>
            <w:left w:val="none" w:sz="0" w:space="0" w:color="auto"/>
            <w:bottom w:val="none" w:sz="0" w:space="0" w:color="auto"/>
            <w:right w:val="none" w:sz="0" w:space="0" w:color="auto"/>
          </w:divBdr>
        </w:div>
        <w:div w:id="269823636">
          <w:marLeft w:val="640"/>
          <w:marRight w:val="0"/>
          <w:marTop w:val="0"/>
          <w:marBottom w:val="0"/>
          <w:divBdr>
            <w:top w:val="none" w:sz="0" w:space="0" w:color="auto"/>
            <w:left w:val="none" w:sz="0" w:space="0" w:color="auto"/>
            <w:bottom w:val="none" w:sz="0" w:space="0" w:color="auto"/>
            <w:right w:val="none" w:sz="0" w:space="0" w:color="auto"/>
          </w:divBdr>
        </w:div>
        <w:div w:id="269892732">
          <w:marLeft w:val="640"/>
          <w:marRight w:val="0"/>
          <w:marTop w:val="0"/>
          <w:marBottom w:val="0"/>
          <w:divBdr>
            <w:top w:val="none" w:sz="0" w:space="0" w:color="auto"/>
            <w:left w:val="none" w:sz="0" w:space="0" w:color="auto"/>
            <w:bottom w:val="none" w:sz="0" w:space="0" w:color="auto"/>
            <w:right w:val="none" w:sz="0" w:space="0" w:color="auto"/>
          </w:divBdr>
        </w:div>
        <w:div w:id="320932010">
          <w:marLeft w:val="640"/>
          <w:marRight w:val="0"/>
          <w:marTop w:val="0"/>
          <w:marBottom w:val="0"/>
          <w:divBdr>
            <w:top w:val="none" w:sz="0" w:space="0" w:color="auto"/>
            <w:left w:val="none" w:sz="0" w:space="0" w:color="auto"/>
            <w:bottom w:val="none" w:sz="0" w:space="0" w:color="auto"/>
            <w:right w:val="none" w:sz="0" w:space="0" w:color="auto"/>
          </w:divBdr>
        </w:div>
        <w:div w:id="358244161">
          <w:marLeft w:val="640"/>
          <w:marRight w:val="0"/>
          <w:marTop w:val="0"/>
          <w:marBottom w:val="0"/>
          <w:divBdr>
            <w:top w:val="none" w:sz="0" w:space="0" w:color="auto"/>
            <w:left w:val="none" w:sz="0" w:space="0" w:color="auto"/>
            <w:bottom w:val="none" w:sz="0" w:space="0" w:color="auto"/>
            <w:right w:val="none" w:sz="0" w:space="0" w:color="auto"/>
          </w:divBdr>
        </w:div>
        <w:div w:id="382026720">
          <w:marLeft w:val="640"/>
          <w:marRight w:val="0"/>
          <w:marTop w:val="0"/>
          <w:marBottom w:val="0"/>
          <w:divBdr>
            <w:top w:val="none" w:sz="0" w:space="0" w:color="auto"/>
            <w:left w:val="none" w:sz="0" w:space="0" w:color="auto"/>
            <w:bottom w:val="none" w:sz="0" w:space="0" w:color="auto"/>
            <w:right w:val="none" w:sz="0" w:space="0" w:color="auto"/>
          </w:divBdr>
        </w:div>
        <w:div w:id="411123499">
          <w:marLeft w:val="640"/>
          <w:marRight w:val="0"/>
          <w:marTop w:val="0"/>
          <w:marBottom w:val="0"/>
          <w:divBdr>
            <w:top w:val="none" w:sz="0" w:space="0" w:color="auto"/>
            <w:left w:val="none" w:sz="0" w:space="0" w:color="auto"/>
            <w:bottom w:val="none" w:sz="0" w:space="0" w:color="auto"/>
            <w:right w:val="none" w:sz="0" w:space="0" w:color="auto"/>
          </w:divBdr>
        </w:div>
        <w:div w:id="457459825">
          <w:marLeft w:val="640"/>
          <w:marRight w:val="0"/>
          <w:marTop w:val="0"/>
          <w:marBottom w:val="0"/>
          <w:divBdr>
            <w:top w:val="none" w:sz="0" w:space="0" w:color="auto"/>
            <w:left w:val="none" w:sz="0" w:space="0" w:color="auto"/>
            <w:bottom w:val="none" w:sz="0" w:space="0" w:color="auto"/>
            <w:right w:val="none" w:sz="0" w:space="0" w:color="auto"/>
          </w:divBdr>
        </w:div>
        <w:div w:id="475340258">
          <w:marLeft w:val="640"/>
          <w:marRight w:val="0"/>
          <w:marTop w:val="0"/>
          <w:marBottom w:val="0"/>
          <w:divBdr>
            <w:top w:val="none" w:sz="0" w:space="0" w:color="auto"/>
            <w:left w:val="none" w:sz="0" w:space="0" w:color="auto"/>
            <w:bottom w:val="none" w:sz="0" w:space="0" w:color="auto"/>
            <w:right w:val="none" w:sz="0" w:space="0" w:color="auto"/>
          </w:divBdr>
        </w:div>
        <w:div w:id="536744277">
          <w:marLeft w:val="640"/>
          <w:marRight w:val="0"/>
          <w:marTop w:val="0"/>
          <w:marBottom w:val="0"/>
          <w:divBdr>
            <w:top w:val="none" w:sz="0" w:space="0" w:color="auto"/>
            <w:left w:val="none" w:sz="0" w:space="0" w:color="auto"/>
            <w:bottom w:val="none" w:sz="0" w:space="0" w:color="auto"/>
            <w:right w:val="none" w:sz="0" w:space="0" w:color="auto"/>
          </w:divBdr>
        </w:div>
        <w:div w:id="539635665">
          <w:marLeft w:val="640"/>
          <w:marRight w:val="0"/>
          <w:marTop w:val="0"/>
          <w:marBottom w:val="0"/>
          <w:divBdr>
            <w:top w:val="none" w:sz="0" w:space="0" w:color="auto"/>
            <w:left w:val="none" w:sz="0" w:space="0" w:color="auto"/>
            <w:bottom w:val="none" w:sz="0" w:space="0" w:color="auto"/>
            <w:right w:val="none" w:sz="0" w:space="0" w:color="auto"/>
          </w:divBdr>
        </w:div>
        <w:div w:id="618996167">
          <w:marLeft w:val="640"/>
          <w:marRight w:val="0"/>
          <w:marTop w:val="0"/>
          <w:marBottom w:val="0"/>
          <w:divBdr>
            <w:top w:val="none" w:sz="0" w:space="0" w:color="auto"/>
            <w:left w:val="none" w:sz="0" w:space="0" w:color="auto"/>
            <w:bottom w:val="none" w:sz="0" w:space="0" w:color="auto"/>
            <w:right w:val="none" w:sz="0" w:space="0" w:color="auto"/>
          </w:divBdr>
        </w:div>
        <w:div w:id="650599979">
          <w:marLeft w:val="640"/>
          <w:marRight w:val="0"/>
          <w:marTop w:val="0"/>
          <w:marBottom w:val="0"/>
          <w:divBdr>
            <w:top w:val="none" w:sz="0" w:space="0" w:color="auto"/>
            <w:left w:val="none" w:sz="0" w:space="0" w:color="auto"/>
            <w:bottom w:val="none" w:sz="0" w:space="0" w:color="auto"/>
            <w:right w:val="none" w:sz="0" w:space="0" w:color="auto"/>
          </w:divBdr>
        </w:div>
        <w:div w:id="686446987">
          <w:marLeft w:val="640"/>
          <w:marRight w:val="0"/>
          <w:marTop w:val="0"/>
          <w:marBottom w:val="0"/>
          <w:divBdr>
            <w:top w:val="none" w:sz="0" w:space="0" w:color="auto"/>
            <w:left w:val="none" w:sz="0" w:space="0" w:color="auto"/>
            <w:bottom w:val="none" w:sz="0" w:space="0" w:color="auto"/>
            <w:right w:val="none" w:sz="0" w:space="0" w:color="auto"/>
          </w:divBdr>
        </w:div>
        <w:div w:id="748964270">
          <w:marLeft w:val="640"/>
          <w:marRight w:val="0"/>
          <w:marTop w:val="0"/>
          <w:marBottom w:val="0"/>
          <w:divBdr>
            <w:top w:val="none" w:sz="0" w:space="0" w:color="auto"/>
            <w:left w:val="none" w:sz="0" w:space="0" w:color="auto"/>
            <w:bottom w:val="none" w:sz="0" w:space="0" w:color="auto"/>
            <w:right w:val="none" w:sz="0" w:space="0" w:color="auto"/>
          </w:divBdr>
        </w:div>
        <w:div w:id="791366448">
          <w:marLeft w:val="640"/>
          <w:marRight w:val="0"/>
          <w:marTop w:val="0"/>
          <w:marBottom w:val="0"/>
          <w:divBdr>
            <w:top w:val="none" w:sz="0" w:space="0" w:color="auto"/>
            <w:left w:val="none" w:sz="0" w:space="0" w:color="auto"/>
            <w:bottom w:val="none" w:sz="0" w:space="0" w:color="auto"/>
            <w:right w:val="none" w:sz="0" w:space="0" w:color="auto"/>
          </w:divBdr>
        </w:div>
        <w:div w:id="832643042">
          <w:marLeft w:val="640"/>
          <w:marRight w:val="0"/>
          <w:marTop w:val="0"/>
          <w:marBottom w:val="0"/>
          <w:divBdr>
            <w:top w:val="none" w:sz="0" w:space="0" w:color="auto"/>
            <w:left w:val="none" w:sz="0" w:space="0" w:color="auto"/>
            <w:bottom w:val="none" w:sz="0" w:space="0" w:color="auto"/>
            <w:right w:val="none" w:sz="0" w:space="0" w:color="auto"/>
          </w:divBdr>
        </w:div>
        <w:div w:id="867109287">
          <w:marLeft w:val="640"/>
          <w:marRight w:val="0"/>
          <w:marTop w:val="0"/>
          <w:marBottom w:val="0"/>
          <w:divBdr>
            <w:top w:val="none" w:sz="0" w:space="0" w:color="auto"/>
            <w:left w:val="none" w:sz="0" w:space="0" w:color="auto"/>
            <w:bottom w:val="none" w:sz="0" w:space="0" w:color="auto"/>
            <w:right w:val="none" w:sz="0" w:space="0" w:color="auto"/>
          </w:divBdr>
        </w:div>
        <w:div w:id="913316811">
          <w:marLeft w:val="640"/>
          <w:marRight w:val="0"/>
          <w:marTop w:val="0"/>
          <w:marBottom w:val="0"/>
          <w:divBdr>
            <w:top w:val="none" w:sz="0" w:space="0" w:color="auto"/>
            <w:left w:val="none" w:sz="0" w:space="0" w:color="auto"/>
            <w:bottom w:val="none" w:sz="0" w:space="0" w:color="auto"/>
            <w:right w:val="none" w:sz="0" w:space="0" w:color="auto"/>
          </w:divBdr>
        </w:div>
        <w:div w:id="913707411">
          <w:marLeft w:val="640"/>
          <w:marRight w:val="0"/>
          <w:marTop w:val="0"/>
          <w:marBottom w:val="0"/>
          <w:divBdr>
            <w:top w:val="none" w:sz="0" w:space="0" w:color="auto"/>
            <w:left w:val="none" w:sz="0" w:space="0" w:color="auto"/>
            <w:bottom w:val="none" w:sz="0" w:space="0" w:color="auto"/>
            <w:right w:val="none" w:sz="0" w:space="0" w:color="auto"/>
          </w:divBdr>
        </w:div>
        <w:div w:id="956528407">
          <w:marLeft w:val="640"/>
          <w:marRight w:val="0"/>
          <w:marTop w:val="0"/>
          <w:marBottom w:val="0"/>
          <w:divBdr>
            <w:top w:val="none" w:sz="0" w:space="0" w:color="auto"/>
            <w:left w:val="none" w:sz="0" w:space="0" w:color="auto"/>
            <w:bottom w:val="none" w:sz="0" w:space="0" w:color="auto"/>
            <w:right w:val="none" w:sz="0" w:space="0" w:color="auto"/>
          </w:divBdr>
        </w:div>
        <w:div w:id="1045565347">
          <w:marLeft w:val="640"/>
          <w:marRight w:val="0"/>
          <w:marTop w:val="0"/>
          <w:marBottom w:val="0"/>
          <w:divBdr>
            <w:top w:val="none" w:sz="0" w:space="0" w:color="auto"/>
            <w:left w:val="none" w:sz="0" w:space="0" w:color="auto"/>
            <w:bottom w:val="none" w:sz="0" w:space="0" w:color="auto"/>
            <w:right w:val="none" w:sz="0" w:space="0" w:color="auto"/>
          </w:divBdr>
        </w:div>
        <w:div w:id="1096558658">
          <w:marLeft w:val="640"/>
          <w:marRight w:val="0"/>
          <w:marTop w:val="0"/>
          <w:marBottom w:val="0"/>
          <w:divBdr>
            <w:top w:val="none" w:sz="0" w:space="0" w:color="auto"/>
            <w:left w:val="none" w:sz="0" w:space="0" w:color="auto"/>
            <w:bottom w:val="none" w:sz="0" w:space="0" w:color="auto"/>
            <w:right w:val="none" w:sz="0" w:space="0" w:color="auto"/>
          </w:divBdr>
        </w:div>
        <w:div w:id="1240602066">
          <w:marLeft w:val="640"/>
          <w:marRight w:val="0"/>
          <w:marTop w:val="0"/>
          <w:marBottom w:val="0"/>
          <w:divBdr>
            <w:top w:val="none" w:sz="0" w:space="0" w:color="auto"/>
            <w:left w:val="none" w:sz="0" w:space="0" w:color="auto"/>
            <w:bottom w:val="none" w:sz="0" w:space="0" w:color="auto"/>
            <w:right w:val="none" w:sz="0" w:space="0" w:color="auto"/>
          </w:divBdr>
        </w:div>
        <w:div w:id="1271888613">
          <w:marLeft w:val="640"/>
          <w:marRight w:val="0"/>
          <w:marTop w:val="0"/>
          <w:marBottom w:val="0"/>
          <w:divBdr>
            <w:top w:val="none" w:sz="0" w:space="0" w:color="auto"/>
            <w:left w:val="none" w:sz="0" w:space="0" w:color="auto"/>
            <w:bottom w:val="none" w:sz="0" w:space="0" w:color="auto"/>
            <w:right w:val="none" w:sz="0" w:space="0" w:color="auto"/>
          </w:divBdr>
        </w:div>
        <w:div w:id="1361277417">
          <w:marLeft w:val="640"/>
          <w:marRight w:val="0"/>
          <w:marTop w:val="0"/>
          <w:marBottom w:val="0"/>
          <w:divBdr>
            <w:top w:val="none" w:sz="0" w:space="0" w:color="auto"/>
            <w:left w:val="none" w:sz="0" w:space="0" w:color="auto"/>
            <w:bottom w:val="none" w:sz="0" w:space="0" w:color="auto"/>
            <w:right w:val="none" w:sz="0" w:space="0" w:color="auto"/>
          </w:divBdr>
        </w:div>
        <w:div w:id="1365709925">
          <w:marLeft w:val="640"/>
          <w:marRight w:val="0"/>
          <w:marTop w:val="0"/>
          <w:marBottom w:val="0"/>
          <w:divBdr>
            <w:top w:val="none" w:sz="0" w:space="0" w:color="auto"/>
            <w:left w:val="none" w:sz="0" w:space="0" w:color="auto"/>
            <w:bottom w:val="none" w:sz="0" w:space="0" w:color="auto"/>
            <w:right w:val="none" w:sz="0" w:space="0" w:color="auto"/>
          </w:divBdr>
        </w:div>
        <w:div w:id="1373654462">
          <w:marLeft w:val="640"/>
          <w:marRight w:val="0"/>
          <w:marTop w:val="0"/>
          <w:marBottom w:val="0"/>
          <w:divBdr>
            <w:top w:val="none" w:sz="0" w:space="0" w:color="auto"/>
            <w:left w:val="none" w:sz="0" w:space="0" w:color="auto"/>
            <w:bottom w:val="none" w:sz="0" w:space="0" w:color="auto"/>
            <w:right w:val="none" w:sz="0" w:space="0" w:color="auto"/>
          </w:divBdr>
        </w:div>
        <w:div w:id="1420253069">
          <w:marLeft w:val="640"/>
          <w:marRight w:val="0"/>
          <w:marTop w:val="0"/>
          <w:marBottom w:val="0"/>
          <w:divBdr>
            <w:top w:val="none" w:sz="0" w:space="0" w:color="auto"/>
            <w:left w:val="none" w:sz="0" w:space="0" w:color="auto"/>
            <w:bottom w:val="none" w:sz="0" w:space="0" w:color="auto"/>
            <w:right w:val="none" w:sz="0" w:space="0" w:color="auto"/>
          </w:divBdr>
        </w:div>
        <w:div w:id="1455640403">
          <w:marLeft w:val="640"/>
          <w:marRight w:val="0"/>
          <w:marTop w:val="0"/>
          <w:marBottom w:val="0"/>
          <w:divBdr>
            <w:top w:val="none" w:sz="0" w:space="0" w:color="auto"/>
            <w:left w:val="none" w:sz="0" w:space="0" w:color="auto"/>
            <w:bottom w:val="none" w:sz="0" w:space="0" w:color="auto"/>
            <w:right w:val="none" w:sz="0" w:space="0" w:color="auto"/>
          </w:divBdr>
        </w:div>
        <w:div w:id="1480532076">
          <w:marLeft w:val="640"/>
          <w:marRight w:val="0"/>
          <w:marTop w:val="0"/>
          <w:marBottom w:val="0"/>
          <w:divBdr>
            <w:top w:val="none" w:sz="0" w:space="0" w:color="auto"/>
            <w:left w:val="none" w:sz="0" w:space="0" w:color="auto"/>
            <w:bottom w:val="none" w:sz="0" w:space="0" w:color="auto"/>
            <w:right w:val="none" w:sz="0" w:space="0" w:color="auto"/>
          </w:divBdr>
        </w:div>
        <w:div w:id="1488664293">
          <w:marLeft w:val="640"/>
          <w:marRight w:val="0"/>
          <w:marTop w:val="0"/>
          <w:marBottom w:val="0"/>
          <w:divBdr>
            <w:top w:val="none" w:sz="0" w:space="0" w:color="auto"/>
            <w:left w:val="none" w:sz="0" w:space="0" w:color="auto"/>
            <w:bottom w:val="none" w:sz="0" w:space="0" w:color="auto"/>
            <w:right w:val="none" w:sz="0" w:space="0" w:color="auto"/>
          </w:divBdr>
        </w:div>
        <w:div w:id="1515806537">
          <w:marLeft w:val="640"/>
          <w:marRight w:val="0"/>
          <w:marTop w:val="0"/>
          <w:marBottom w:val="0"/>
          <w:divBdr>
            <w:top w:val="none" w:sz="0" w:space="0" w:color="auto"/>
            <w:left w:val="none" w:sz="0" w:space="0" w:color="auto"/>
            <w:bottom w:val="none" w:sz="0" w:space="0" w:color="auto"/>
            <w:right w:val="none" w:sz="0" w:space="0" w:color="auto"/>
          </w:divBdr>
        </w:div>
        <w:div w:id="1527281984">
          <w:marLeft w:val="640"/>
          <w:marRight w:val="0"/>
          <w:marTop w:val="0"/>
          <w:marBottom w:val="0"/>
          <w:divBdr>
            <w:top w:val="none" w:sz="0" w:space="0" w:color="auto"/>
            <w:left w:val="none" w:sz="0" w:space="0" w:color="auto"/>
            <w:bottom w:val="none" w:sz="0" w:space="0" w:color="auto"/>
            <w:right w:val="none" w:sz="0" w:space="0" w:color="auto"/>
          </w:divBdr>
        </w:div>
        <w:div w:id="1531070333">
          <w:marLeft w:val="640"/>
          <w:marRight w:val="0"/>
          <w:marTop w:val="0"/>
          <w:marBottom w:val="0"/>
          <w:divBdr>
            <w:top w:val="none" w:sz="0" w:space="0" w:color="auto"/>
            <w:left w:val="none" w:sz="0" w:space="0" w:color="auto"/>
            <w:bottom w:val="none" w:sz="0" w:space="0" w:color="auto"/>
            <w:right w:val="none" w:sz="0" w:space="0" w:color="auto"/>
          </w:divBdr>
        </w:div>
        <w:div w:id="1538934339">
          <w:marLeft w:val="640"/>
          <w:marRight w:val="0"/>
          <w:marTop w:val="0"/>
          <w:marBottom w:val="0"/>
          <w:divBdr>
            <w:top w:val="none" w:sz="0" w:space="0" w:color="auto"/>
            <w:left w:val="none" w:sz="0" w:space="0" w:color="auto"/>
            <w:bottom w:val="none" w:sz="0" w:space="0" w:color="auto"/>
            <w:right w:val="none" w:sz="0" w:space="0" w:color="auto"/>
          </w:divBdr>
        </w:div>
        <w:div w:id="1570573985">
          <w:marLeft w:val="640"/>
          <w:marRight w:val="0"/>
          <w:marTop w:val="0"/>
          <w:marBottom w:val="0"/>
          <w:divBdr>
            <w:top w:val="none" w:sz="0" w:space="0" w:color="auto"/>
            <w:left w:val="none" w:sz="0" w:space="0" w:color="auto"/>
            <w:bottom w:val="none" w:sz="0" w:space="0" w:color="auto"/>
            <w:right w:val="none" w:sz="0" w:space="0" w:color="auto"/>
          </w:divBdr>
        </w:div>
        <w:div w:id="1617830902">
          <w:marLeft w:val="640"/>
          <w:marRight w:val="0"/>
          <w:marTop w:val="0"/>
          <w:marBottom w:val="0"/>
          <w:divBdr>
            <w:top w:val="none" w:sz="0" w:space="0" w:color="auto"/>
            <w:left w:val="none" w:sz="0" w:space="0" w:color="auto"/>
            <w:bottom w:val="none" w:sz="0" w:space="0" w:color="auto"/>
            <w:right w:val="none" w:sz="0" w:space="0" w:color="auto"/>
          </w:divBdr>
        </w:div>
        <w:div w:id="1624145913">
          <w:marLeft w:val="640"/>
          <w:marRight w:val="0"/>
          <w:marTop w:val="0"/>
          <w:marBottom w:val="0"/>
          <w:divBdr>
            <w:top w:val="none" w:sz="0" w:space="0" w:color="auto"/>
            <w:left w:val="none" w:sz="0" w:space="0" w:color="auto"/>
            <w:bottom w:val="none" w:sz="0" w:space="0" w:color="auto"/>
            <w:right w:val="none" w:sz="0" w:space="0" w:color="auto"/>
          </w:divBdr>
        </w:div>
        <w:div w:id="1644313698">
          <w:marLeft w:val="640"/>
          <w:marRight w:val="0"/>
          <w:marTop w:val="0"/>
          <w:marBottom w:val="0"/>
          <w:divBdr>
            <w:top w:val="none" w:sz="0" w:space="0" w:color="auto"/>
            <w:left w:val="none" w:sz="0" w:space="0" w:color="auto"/>
            <w:bottom w:val="none" w:sz="0" w:space="0" w:color="auto"/>
            <w:right w:val="none" w:sz="0" w:space="0" w:color="auto"/>
          </w:divBdr>
        </w:div>
        <w:div w:id="1657610645">
          <w:marLeft w:val="640"/>
          <w:marRight w:val="0"/>
          <w:marTop w:val="0"/>
          <w:marBottom w:val="0"/>
          <w:divBdr>
            <w:top w:val="none" w:sz="0" w:space="0" w:color="auto"/>
            <w:left w:val="none" w:sz="0" w:space="0" w:color="auto"/>
            <w:bottom w:val="none" w:sz="0" w:space="0" w:color="auto"/>
            <w:right w:val="none" w:sz="0" w:space="0" w:color="auto"/>
          </w:divBdr>
        </w:div>
        <w:div w:id="1660689135">
          <w:marLeft w:val="640"/>
          <w:marRight w:val="0"/>
          <w:marTop w:val="0"/>
          <w:marBottom w:val="0"/>
          <w:divBdr>
            <w:top w:val="none" w:sz="0" w:space="0" w:color="auto"/>
            <w:left w:val="none" w:sz="0" w:space="0" w:color="auto"/>
            <w:bottom w:val="none" w:sz="0" w:space="0" w:color="auto"/>
            <w:right w:val="none" w:sz="0" w:space="0" w:color="auto"/>
          </w:divBdr>
        </w:div>
        <w:div w:id="1722054404">
          <w:marLeft w:val="640"/>
          <w:marRight w:val="0"/>
          <w:marTop w:val="0"/>
          <w:marBottom w:val="0"/>
          <w:divBdr>
            <w:top w:val="none" w:sz="0" w:space="0" w:color="auto"/>
            <w:left w:val="none" w:sz="0" w:space="0" w:color="auto"/>
            <w:bottom w:val="none" w:sz="0" w:space="0" w:color="auto"/>
            <w:right w:val="none" w:sz="0" w:space="0" w:color="auto"/>
          </w:divBdr>
        </w:div>
        <w:div w:id="1747219832">
          <w:marLeft w:val="640"/>
          <w:marRight w:val="0"/>
          <w:marTop w:val="0"/>
          <w:marBottom w:val="0"/>
          <w:divBdr>
            <w:top w:val="none" w:sz="0" w:space="0" w:color="auto"/>
            <w:left w:val="none" w:sz="0" w:space="0" w:color="auto"/>
            <w:bottom w:val="none" w:sz="0" w:space="0" w:color="auto"/>
            <w:right w:val="none" w:sz="0" w:space="0" w:color="auto"/>
          </w:divBdr>
        </w:div>
        <w:div w:id="1760062173">
          <w:marLeft w:val="640"/>
          <w:marRight w:val="0"/>
          <w:marTop w:val="0"/>
          <w:marBottom w:val="0"/>
          <w:divBdr>
            <w:top w:val="none" w:sz="0" w:space="0" w:color="auto"/>
            <w:left w:val="none" w:sz="0" w:space="0" w:color="auto"/>
            <w:bottom w:val="none" w:sz="0" w:space="0" w:color="auto"/>
            <w:right w:val="none" w:sz="0" w:space="0" w:color="auto"/>
          </w:divBdr>
        </w:div>
        <w:div w:id="1765220878">
          <w:marLeft w:val="640"/>
          <w:marRight w:val="0"/>
          <w:marTop w:val="0"/>
          <w:marBottom w:val="0"/>
          <w:divBdr>
            <w:top w:val="none" w:sz="0" w:space="0" w:color="auto"/>
            <w:left w:val="none" w:sz="0" w:space="0" w:color="auto"/>
            <w:bottom w:val="none" w:sz="0" w:space="0" w:color="auto"/>
            <w:right w:val="none" w:sz="0" w:space="0" w:color="auto"/>
          </w:divBdr>
        </w:div>
        <w:div w:id="1767144893">
          <w:marLeft w:val="640"/>
          <w:marRight w:val="0"/>
          <w:marTop w:val="0"/>
          <w:marBottom w:val="0"/>
          <w:divBdr>
            <w:top w:val="none" w:sz="0" w:space="0" w:color="auto"/>
            <w:left w:val="none" w:sz="0" w:space="0" w:color="auto"/>
            <w:bottom w:val="none" w:sz="0" w:space="0" w:color="auto"/>
            <w:right w:val="none" w:sz="0" w:space="0" w:color="auto"/>
          </w:divBdr>
        </w:div>
        <w:div w:id="1768578787">
          <w:marLeft w:val="640"/>
          <w:marRight w:val="0"/>
          <w:marTop w:val="0"/>
          <w:marBottom w:val="0"/>
          <w:divBdr>
            <w:top w:val="none" w:sz="0" w:space="0" w:color="auto"/>
            <w:left w:val="none" w:sz="0" w:space="0" w:color="auto"/>
            <w:bottom w:val="none" w:sz="0" w:space="0" w:color="auto"/>
            <w:right w:val="none" w:sz="0" w:space="0" w:color="auto"/>
          </w:divBdr>
        </w:div>
        <w:div w:id="1770081413">
          <w:marLeft w:val="640"/>
          <w:marRight w:val="0"/>
          <w:marTop w:val="0"/>
          <w:marBottom w:val="0"/>
          <w:divBdr>
            <w:top w:val="none" w:sz="0" w:space="0" w:color="auto"/>
            <w:left w:val="none" w:sz="0" w:space="0" w:color="auto"/>
            <w:bottom w:val="none" w:sz="0" w:space="0" w:color="auto"/>
            <w:right w:val="none" w:sz="0" w:space="0" w:color="auto"/>
          </w:divBdr>
        </w:div>
        <w:div w:id="1795052679">
          <w:marLeft w:val="640"/>
          <w:marRight w:val="0"/>
          <w:marTop w:val="0"/>
          <w:marBottom w:val="0"/>
          <w:divBdr>
            <w:top w:val="none" w:sz="0" w:space="0" w:color="auto"/>
            <w:left w:val="none" w:sz="0" w:space="0" w:color="auto"/>
            <w:bottom w:val="none" w:sz="0" w:space="0" w:color="auto"/>
            <w:right w:val="none" w:sz="0" w:space="0" w:color="auto"/>
          </w:divBdr>
        </w:div>
        <w:div w:id="1832141978">
          <w:marLeft w:val="640"/>
          <w:marRight w:val="0"/>
          <w:marTop w:val="0"/>
          <w:marBottom w:val="0"/>
          <w:divBdr>
            <w:top w:val="none" w:sz="0" w:space="0" w:color="auto"/>
            <w:left w:val="none" w:sz="0" w:space="0" w:color="auto"/>
            <w:bottom w:val="none" w:sz="0" w:space="0" w:color="auto"/>
            <w:right w:val="none" w:sz="0" w:space="0" w:color="auto"/>
          </w:divBdr>
        </w:div>
        <w:div w:id="1852645555">
          <w:marLeft w:val="640"/>
          <w:marRight w:val="0"/>
          <w:marTop w:val="0"/>
          <w:marBottom w:val="0"/>
          <w:divBdr>
            <w:top w:val="none" w:sz="0" w:space="0" w:color="auto"/>
            <w:left w:val="none" w:sz="0" w:space="0" w:color="auto"/>
            <w:bottom w:val="none" w:sz="0" w:space="0" w:color="auto"/>
            <w:right w:val="none" w:sz="0" w:space="0" w:color="auto"/>
          </w:divBdr>
        </w:div>
        <w:div w:id="1870602854">
          <w:marLeft w:val="640"/>
          <w:marRight w:val="0"/>
          <w:marTop w:val="0"/>
          <w:marBottom w:val="0"/>
          <w:divBdr>
            <w:top w:val="none" w:sz="0" w:space="0" w:color="auto"/>
            <w:left w:val="none" w:sz="0" w:space="0" w:color="auto"/>
            <w:bottom w:val="none" w:sz="0" w:space="0" w:color="auto"/>
            <w:right w:val="none" w:sz="0" w:space="0" w:color="auto"/>
          </w:divBdr>
        </w:div>
        <w:div w:id="1895266641">
          <w:marLeft w:val="640"/>
          <w:marRight w:val="0"/>
          <w:marTop w:val="0"/>
          <w:marBottom w:val="0"/>
          <w:divBdr>
            <w:top w:val="none" w:sz="0" w:space="0" w:color="auto"/>
            <w:left w:val="none" w:sz="0" w:space="0" w:color="auto"/>
            <w:bottom w:val="none" w:sz="0" w:space="0" w:color="auto"/>
            <w:right w:val="none" w:sz="0" w:space="0" w:color="auto"/>
          </w:divBdr>
        </w:div>
        <w:div w:id="1939752604">
          <w:marLeft w:val="640"/>
          <w:marRight w:val="0"/>
          <w:marTop w:val="0"/>
          <w:marBottom w:val="0"/>
          <w:divBdr>
            <w:top w:val="none" w:sz="0" w:space="0" w:color="auto"/>
            <w:left w:val="none" w:sz="0" w:space="0" w:color="auto"/>
            <w:bottom w:val="none" w:sz="0" w:space="0" w:color="auto"/>
            <w:right w:val="none" w:sz="0" w:space="0" w:color="auto"/>
          </w:divBdr>
        </w:div>
        <w:div w:id="1954363399">
          <w:marLeft w:val="640"/>
          <w:marRight w:val="0"/>
          <w:marTop w:val="0"/>
          <w:marBottom w:val="0"/>
          <w:divBdr>
            <w:top w:val="none" w:sz="0" w:space="0" w:color="auto"/>
            <w:left w:val="none" w:sz="0" w:space="0" w:color="auto"/>
            <w:bottom w:val="none" w:sz="0" w:space="0" w:color="auto"/>
            <w:right w:val="none" w:sz="0" w:space="0" w:color="auto"/>
          </w:divBdr>
        </w:div>
        <w:div w:id="1967881797">
          <w:marLeft w:val="640"/>
          <w:marRight w:val="0"/>
          <w:marTop w:val="0"/>
          <w:marBottom w:val="0"/>
          <w:divBdr>
            <w:top w:val="none" w:sz="0" w:space="0" w:color="auto"/>
            <w:left w:val="none" w:sz="0" w:space="0" w:color="auto"/>
            <w:bottom w:val="none" w:sz="0" w:space="0" w:color="auto"/>
            <w:right w:val="none" w:sz="0" w:space="0" w:color="auto"/>
          </w:divBdr>
        </w:div>
        <w:div w:id="1994990249">
          <w:marLeft w:val="640"/>
          <w:marRight w:val="0"/>
          <w:marTop w:val="0"/>
          <w:marBottom w:val="0"/>
          <w:divBdr>
            <w:top w:val="none" w:sz="0" w:space="0" w:color="auto"/>
            <w:left w:val="none" w:sz="0" w:space="0" w:color="auto"/>
            <w:bottom w:val="none" w:sz="0" w:space="0" w:color="auto"/>
            <w:right w:val="none" w:sz="0" w:space="0" w:color="auto"/>
          </w:divBdr>
        </w:div>
        <w:div w:id="2005085058">
          <w:marLeft w:val="640"/>
          <w:marRight w:val="0"/>
          <w:marTop w:val="0"/>
          <w:marBottom w:val="0"/>
          <w:divBdr>
            <w:top w:val="none" w:sz="0" w:space="0" w:color="auto"/>
            <w:left w:val="none" w:sz="0" w:space="0" w:color="auto"/>
            <w:bottom w:val="none" w:sz="0" w:space="0" w:color="auto"/>
            <w:right w:val="none" w:sz="0" w:space="0" w:color="auto"/>
          </w:divBdr>
        </w:div>
        <w:div w:id="2006325270">
          <w:marLeft w:val="640"/>
          <w:marRight w:val="0"/>
          <w:marTop w:val="0"/>
          <w:marBottom w:val="0"/>
          <w:divBdr>
            <w:top w:val="none" w:sz="0" w:space="0" w:color="auto"/>
            <w:left w:val="none" w:sz="0" w:space="0" w:color="auto"/>
            <w:bottom w:val="none" w:sz="0" w:space="0" w:color="auto"/>
            <w:right w:val="none" w:sz="0" w:space="0" w:color="auto"/>
          </w:divBdr>
        </w:div>
        <w:div w:id="2076932120">
          <w:marLeft w:val="640"/>
          <w:marRight w:val="0"/>
          <w:marTop w:val="0"/>
          <w:marBottom w:val="0"/>
          <w:divBdr>
            <w:top w:val="none" w:sz="0" w:space="0" w:color="auto"/>
            <w:left w:val="none" w:sz="0" w:space="0" w:color="auto"/>
            <w:bottom w:val="none" w:sz="0" w:space="0" w:color="auto"/>
            <w:right w:val="none" w:sz="0" w:space="0" w:color="auto"/>
          </w:divBdr>
        </w:div>
        <w:div w:id="2084983565">
          <w:marLeft w:val="640"/>
          <w:marRight w:val="0"/>
          <w:marTop w:val="0"/>
          <w:marBottom w:val="0"/>
          <w:divBdr>
            <w:top w:val="none" w:sz="0" w:space="0" w:color="auto"/>
            <w:left w:val="none" w:sz="0" w:space="0" w:color="auto"/>
            <w:bottom w:val="none" w:sz="0" w:space="0" w:color="auto"/>
            <w:right w:val="none" w:sz="0" w:space="0" w:color="auto"/>
          </w:divBdr>
        </w:div>
        <w:div w:id="2123717880">
          <w:marLeft w:val="640"/>
          <w:marRight w:val="0"/>
          <w:marTop w:val="0"/>
          <w:marBottom w:val="0"/>
          <w:divBdr>
            <w:top w:val="none" w:sz="0" w:space="0" w:color="auto"/>
            <w:left w:val="none" w:sz="0" w:space="0" w:color="auto"/>
            <w:bottom w:val="none" w:sz="0" w:space="0" w:color="auto"/>
            <w:right w:val="none" w:sz="0" w:space="0" w:color="auto"/>
          </w:divBdr>
        </w:div>
      </w:divsChild>
    </w:div>
    <w:div w:id="160125652">
      <w:bodyDiv w:val="1"/>
      <w:marLeft w:val="0"/>
      <w:marRight w:val="0"/>
      <w:marTop w:val="0"/>
      <w:marBottom w:val="0"/>
      <w:divBdr>
        <w:top w:val="none" w:sz="0" w:space="0" w:color="auto"/>
        <w:left w:val="none" w:sz="0" w:space="0" w:color="auto"/>
        <w:bottom w:val="none" w:sz="0" w:space="0" w:color="auto"/>
        <w:right w:val="none" w:sz="0" w:space="0" w:color="auto"/>
      </w:divBdr>
    </w:div>
    <w:div w:id="162625550">
      <w:bodyDiv w:val="1"/>
      <w:marLeft w:val="0"/>
      <w:marRight w:val="0"/>
      <w:marTop w:val="0"/>
      <w:marBottom w:val="0"/>
      <w:divBdr>
        <w:top w:val="none" w:sz="0" w:space="0" w:color="auto"/>
        <w:left w:val="none" w:sz="0" w:space="0" w:color="auto"/>
        <w:bottom w:val="none" w:sz="0" w:space="0" w:color="auto"/>
        <w:right w:val="none" w:sz="0" w:space="0" w:color="auto"/>
      </w:divBdr>
      <w:divsChild>
        <w:div w:id="155807161">
          <w:marLeft w:val="640"/>
          <w:marRight w:val="0"/>
          <w:marTop w:val="0"/>
          <w:marBottom w:val="0"/>
          <w:divBdr>
            <w:top w:val="none" w:sz="0" w:space="0" w:color="auto"/>
            <w:left w:val="none" w:sz="0" w:space="0" w:color="auto"/>
            <w:bottom w:val="none" w:sz="0" w:space="0" w:color="auto"/>
            <w:right w:val="none" w:sz="0" w:space="0" w:color="auto"/>
          </w:divBdr>
        </w:div>
        <w:div w:id="171382680">
          <w:marLeft w:val="640"/>
          <w:marRight w:val="0"/>
          <w:marTop w:val="0"/>
          <w:marBottom w:val="0"/>
          <w:divBdr>
            <w:top w:val="none" w:sz="0" w:space="0" w:color="auto"/>
            <w:left w:val="none" w:sz="0" w:space="0" w:color="auto"/>
            <w:bottom w:val="none" w:sz="0" w:space="0" w:color="auto"/>
            <w:right w:val="none" w:sz="0" w:space="0" w:color="auto"/>
          </w:divBdr>
        </w:div>
        <w:div w:id="190457564">
          <w:marLeft w:val="640"/>
          <w:marRight w:val="0"/>
          <w:marTop w:val="0"/>
          <w:marBottom w:val="0"/>
          <w:divBdr>
            <w:top w:val="none" w:sz="0" w:space="0" w:color="auto"/>
            <w:left w:val="none" w:sz="0" w:space="0" w:color="auto"/>
            <w:bottom w:val="none" w:sz="0" w:space="0" w:color="auto"/>
            <w:right w:val="none" w:sz="0" w:space="0" w:color="auto"/>
          </w:divBdr>
        </w:div>
        <w:div w:id="204486539">
          <w:marLeft w:val="640"/>
          <w:marRight w:val="0"/>
          <w:marTop w:val="0"/>
          <w:marBottom w:val="0"/>
          <w:divBdr>
            <w:top w:val="none" w:sz="0" w:space="0" w:color="auto"/>
            <w:left w:val="none" w:sz="0" w:space="0" w:color="auto"/>
            <w:bottom w:val="none" w:sz="0" w:space="0" w:color="auto"/>
            <w:right w:val="none" w:sz="0" w:space="0" w:color="auto"/>
          </w:divBdr>
        </w:div>
        <w:div w:id="245768054">
          <w:marLeft w:val="640"/>
          <w:marRight w:val="0"/>
          <w:marTop w:val="0"/>
          <w:marBottom w:val="0"/>
          <w:divBdr>
            <w:top w:val="none" w:sz="0" w:space="0" w:color="auto"/>
            <w:left w:val="none" w:sz="0" w:space="0" w:color="auto"/>
            <w:bottom w:val="none" w:sz="0" w:space="0" w:color="auto"/>
            <w:right w:val="none" w:sz="0" w:space="0" w:color="auto"/>
          </w:divBdr>
        </w:div>
        <w:div w:id="291787946">
          <w:marLeft w:val="640"/>
          <w:marRight w:val="0"/>
          <w:marTop w:val="0"/>
          <w:marBottom w:val="0"/>
          <w:divBdr>
            <w:top w:val="none" w:sz="0" w:space="0" w:color="auto"/>
            <w:left w:val="none" w:sz="0" w:space="0" w:color="auto"/>
            <w:bottom w:val="none" w:sz="0" w:space="0" w:color="auto"/>
            <w:right w:val="none" w:sz="0" w:space="0" w:color="auto"/>
          </w:divBdr>
        </w:div>
        <w:div w:id="334503453">
          <w:marLeft w:val="640"/>
          <w:marRight w:val="0"/>
          <w:marTop w:val="0"/>
          <w:marBottom w:val="0"/>
          <w:divBdr>
            <w:top w:val="none" w:sz="0" w:space="0" w:color="auto"/>
            <w:left w:val="none" w:sz="0" w:space="0" w:color="auto"/>
            <w:bottom w:val="none" w:sz="0" w:space="0" w:color="auto"/>
            <w:right w:val="none" w:sz="0" w:space="0" w:color="auto"/>
          </w:divBdr>
        </w:div>
        <w:div w:id="343439991">
          <w:marLeft w:val="640"/>
          <w:marRight w:val="0"/>
          <w:marTop w:val="0"/>
          <w:marBottom w:val="0"/>
          <w:divBdr>
            <w:top w:val="none" w:sz="0" w:space="0" w:color="auto"/>
            <w:left w:val="none" w:sz="0" w:space="0" w:color="auto"/>
            <w:bottom w:val="none" w:sz="0" w:space="0" w:color="auto"/>
            <w:right w:val="none" w:sz="0" w:space="0" w:color="auto"/>
          </w:divBdr>
        </w:div>
        <w:div w:id="369494355">
          <w:marLeft w:val="640"/>
          <w:marRight w:val="0"/>
          <w:marTop w:val="0"/>
          <w:marBottom w:val="0"/>
          <w:divBdr>
            <w:top w:val="none" w:sz="0" w:space="0" w:color="auto"/>
            <w:left w:val="none" w:sz="0" w:space="0" w:color="auto"/>
            <w:bottom w:val="none" w:sz="0" w:space="0" w:color="auto"/>
            <w:right w:val="none" w:sz="0" w:space="0" w:color="auto"/>
          </w:divBdr>
        </w:div>
        <w:div w:id="374693962">
          <w:marLeft w:val="640"/>
          <w:marRight w:val="0"/>
          <w:marTop w:val="0"/>
          <w:marBottom w:val="0"/>
          <w:divBdr>
            <w:top w:val="none" w:sz="0" w:space="0" w:color="auto"/>
            <w:left w:val="none" w:sz="0" w:space="0" w:color="auto"/>
            <w:bottom w:val="none" w:sz="0" w:space="0" w:color="auto"/>
            <w:right w:val="none" w:sz="0" w:space="0" w:color="auto"/>
          </w:divBdr>
        </w:div>
        <w:div w:id="414787511">
          <w:marLeft w:val="640"/>
          <w:marRight w:val="0"/>
          <w:marTop w:val="0"/>
          <w:marBottom w:val="0"/>
          <w:divBdr>
            <w:top w:val="none" w:sz="0" w:space="0" w:color="auto"/>
            <w:left w:val="none" w:sz="0" w:space="0" w:color="auto"/>
            <w:bottom w:val="none" w:sz="0" w:space="0" w:color="auto"/>
            <w:right w:val="none" w:sz="0" w:space="0" w:color="auto"/>
          </w:divBdr>
        </w:div>
        <w:div w:id="475491033">
          <w:marLeft w:val="640"/>
          <w:marRight w:val="0"/>
          <w:marTop w:val="0"/>
          <w:marBottom w:val="0"/>
          <w:divBdr>
            <w:top w:val="none" w:sz="0" w:space="0" w:color="auto"/>
            <w:left w:val="none" w:sz="0" w:space="0" w:color="auto"/>
            <w:bottom w:val="none" w:sz="0" w:space="0" w:color="auto"/>
            <w:right w:val="none" w:sz="0" w:space="0" w:color="auto"/>
          </w:divBdr>
        </w:div>
        <w:div w:id="480117099">
          <w:marLeft w:val="640"/>
          <w:marRight w:val="0"/>
          <w:marTop w:val="0"/>
          <w:marBottom w:val="0"/>
          <w:divBdr>
            <w:top w:val="none" w:sz="0" w:space="0" w:color="auto"/>
            <w:left w:val="none" w:sz="0" w:space="0" w:color="auto"/>
            <w:bottom w:val="none" w:sz="0" w:space="0" w:color="auto"/>
            <w:right w:val="none" w:sz="0" w:space="0" w:color="auto"/>
          </w:divBdr>
        </w:div>
        <w:div w:id="507719758">
          <w:marLeft w:val="640"/>
          <w:marRight w:val="0"/>
          <w:marTop w:val="0"/>
          <w:marBottom w:val="0"/>
          <w:divBdr>
            <w:top w:val="none" w:sz="0" w:space="0" w:color="auto"/>
            <w:left w:val="none" w:sz="0" w:space="0" w:color="auto"/>
            <w:bottom w:val="none" w:sz="0" w:space="0" w:color="auto"/>
            <w:right w:val="none" w:sz="0" w:space="0" w:color="auto"/>
          </w:divBdr>
        </w:div>
        <w:div w:id="568273673">
          <w:marLeft w:val="640"/>
          <w:marRight w:val="0"/>
          <w:marTop w:val="0"/>
          <w:marBottom w:val="0"/>
          <w:divBdr>
            <w:top w:val="none" w:sz="0" w:space="0" w:color="auto"/>
            <w:left w:val="none" w:sz="0" w:space="0" w:color="auto"/>
            <w:bottom w:val="none" w:sz="0" w:space="0" w:color="auto"/>
            <w:right w:val="none" w:sz="0" w:space="0" w:color="auto"/>
          </w:divBdr>
        </w:div>
        <w:div w:id="625087090">
          <w:marLeft w:val="640"/>
          <w:marRight w:val="0"/>
          <w:marTop w:val="0"/>
          <w:marBottom w:val="0"/>
          <w:divBdr>
            <w:top w:val="none" w:sz="0" w:space="0" w:color="auto"/>
            <w:left w:val="none" w:sz="0" w:space="0" w:color="auto"/>
            <w:bottom w:val="none" w:sz="0" w:space="0" w:color="auto"/>
            <w:right w:val="none" w:sz="0" w:space="0" w:color="auto"/>
          </w:divBdr>
        </w:div>
        <w:div w:id="666632263">
          <w:marLeft w:val="640"/>
          <w:marRight w:val="0"/>
          <w:marTop w:val="0"/>
          <w:marBottom w:val="0"/>
          <w:divBdr>
            <w:top w:val="none" w:sz="0" w:space="0" w:color="auto"/>
            <w:left w:val="none" w:sz="0" w:space="0" w:color="auto"/>
            <w:bottom w:val="none" w:sz="0" w:space="0" w:color="auto"/>
            <w:right w:val="none" w:sz="0" w:space="0" w:color="auto"/>
          </w:divBdr>
        </w:div>
        <w:div w:id="735326528">
          <w:marLeft w:val="640"/>
          <w:marRight w:val="0"/>
          <w:marTop w:val="0"/>
          <w:marBottom w:val="0"/>
          <w:divBdr>
            <w:top w:val="none" w:sz="0" w:space="0" w:color="auto"/>
            <w:left w:val="none" w:sz="0" w:space="0" w:color="auto"/>
            <w:bottom w:val="none" w:sz="0" w:space="0" w:color="auto"/>
            <w:right w:val="none" w:sz="0" w:space="0" w:color="auto"/>
          </w:divBdr>
        </w:div>
        <w:div w:id="765809101">
          <w:marLeft w:val="640"/>
          <w:marRight w:val="0"/>
          <w:marTop w:val="0"/>
          <w:marBottom w:val="0"/>
          <w:divBdr>
            <w:top w:val="none" w:sz="0" w:space="0" w:color="auto"/>
            <w:left w:val="none" w:sz="0" w:space="0" w:color="auto"/>
            <w:bottom w:val="none" w:sz="0" w:space="0" w:color="auto"/>
            <w:right w:val="none" w:sz="0" w:space="0" w:color="auto"/>
          </w:divBdr>
        </w:div>
        <w:div w:id="821773326">
          <w:marLeft w:val="640"/>
          <w:marRight w:val="0"/>
          <w:marTop w:val="0"/>
          <w:marBottom w:val="0"/>
          <w:divBdr>
            <w:top w:val="none" w:sz="0" w:space="0" w:color="auto"/>
            <w:left w:val="none" w:sz="0" w:space="0" w:color="auto"/>
            <w:bottom w:val="none" w:sz="0" w:space="0" w:color="auto"/>
            <w:right w:val="none" w:sz="0" w:space="0" w:color="auto"/>
          </w:divBdr>
        </w:div>
        <w:div w:id="866451859">
          <w:marLeft w:val="640"/>
          <w:marRight w:val="0"/>
          <w:marTop w:val="0"/>
          <w:marBottom w:val="0"/>
          <w:divBdr>
            <w:top w:val="none" w:sz="0" w:space="0" w:color="auto"/>
            <w:left w:val="none" w:sz="0" w:space="0" w:color="auto"/>
            <w:bottom w:val="none" w:sz="0" w:space="0" w:color="auto"/>
            <w:right w:val="none" w:sz="0" w:space="0" w:color="auto"/>
          </w:divBdr>
        </w:div>
        <w:div w:id="909970955">
          <w:marLeft w:val="640"/>
          <w:marRight w:val="0"/>
          <w:marTop w:val="0"/>
          <w:marBottom w:val="0"/>
          <w:divBdr>
            <w:top w:val="none" w:sz="0" w:space="0" w:color="auto"/>
            <w:left w:val="none" w:sz="0" w:space="0" w:color="auto"/>
            <w:bottom w:val="none" w:sz="0" w:space="0" w:color="auto"/>
            <w:right w:val="none" w:sz="0" w:space="0" w:color="auto"/>
          </w:divBdr>
        </w:div>
        <w:div w:id="922103631">
          <w:marLeft w:val="640"/>
          <w:marRight w:val="0"/>
          <w:marTop w:val="0"/>
          <w:marBottom w:val="0"/>
          <w:divBdr>
            <w:top w:val="none" w:sz="0" w:space="0" w:color="auto"/>
            <w:left w:val="none" w:sz="0" w:space="0" w:color="auto"/>
            <w:bottom w:val="none" w:sz="0" w:space="0" w:color="auto"/>
            <w:right w:val="none" w:sz="0" w:space="0" w:color="auto"/>
          </w:divBdr>
        </w:div>
        <w:div w:id="938218812">
          <w:marLeft w:val="640"/>
          <w:marRight w:val="0"/>
          <w:marTop w:val="0"/>
          <w:marBottom w:val="0"/>
          <w:divBdr>
            <w:top w:val="none" w:sz="0" w:space="0" w:color="auto"/>
            <w:left w:val="none" w:sz="0" w:space="0" w:color="auto"/>
            <w:bottom w:val="none" w:sz="0" w:space="0" w:color="auto"/>
            <w:right w:val="none" w:sz="0" w:space="0" w:color="auto"/>
          </w:divBdr>
        </w:div>
        <w:div w:id="944385897">
          <w:marLeft w:val="640"/>
          <w:marRight w:val="0"/>
          <w:marTop w:val="0"/>
          <w:marBottom w:val="0"/>
          <w:divBdr>
            <w:top w:val="none" w:sz="0" w:space="0" w:color="auto"/>
            <w:left w:val="none" w:sz="0" w:space="0" w:color="auto"/>
            <w:bottom w:val="none" w:sz="0" w:space="0" w:color="auto"/>
            <w:right w:val="none" w:sz="0" w:space="0" w:color="auto"/>
          </w:divBdr>
        </w:div>
        <w:div w:id="966158430">
          <w:marLeft w:val="640"/>
          <w:marRight w:val="0"/>
          <w:marTop w:val="0"/>
          <w:marBottom w:val="0"/>
          <w:divBdr>
            <w:top w:val="none" w:sz="0" w:space="0" w:color="auto"/>
            <w:left w:val="none" w:sz="0" w:space="0" w:color="auto"/>
            <w:bottom w:val="none" w:sz="0" w:space="0" w:color="auto"/>
            <w:right w:val="none" w:sz="0" w:space="0" w:color="auto"/>
          </w:divBdr>
        </w:div>
        <w:div w:id="997806361">
          <w:marLeft w:val="640"/>
          <w:marRight w:val="0"/>
          <w:marTop w:val="0"/>
          <w:marBottom w:val="0"/>
          <w:divBdr>
            <w:top w:val="none" w:sz="0" w:space="0" w:color="auto"/>
            <w:left w:val="none" w:sz="0" w:space="0" w:color="auto"/>
            <w:bottom w:val="none" w:sz="0" w:space="0" w:color="auto"/>
            <w:right w:val="none" w:sz="0" w:space="0" w:color="auto"/>
          </w:divBdr>
        </w:div>
        <w:div w:id="1007709785">
          <w:marLeft w:val="640"/>
          <w:marRight w:val="0"/>
          <w:marTop w:val="0"/>
          <w:marBottom w:val="0"/>
          <w:divBdr>
            <w:top w:val="none" w:sz="0" w:space="0" w:color="auto"/>
            <w:left w:val="none" w:sz="0" w:space="0" w:color="auto"/>
            <w:bottom w:val="none" w:sz="0" w:space="0" w:color="auto"/>
            <w:right w:val="none" w:sz="0" w:space="0" w:color="auto"/>
          </w:divBdr>
        </w:div>
        <w:div w:id="1025860420">
          <w:marLeft w:val="640"/>
          <w:marRight w:val="0"/>
          <w:marTop w:val="0"/>
          <w:marBottom w:val="0"/>
          <w:divBdr>
            <w:top w:val="none" w:sz="0" w:space="0" w:color="auto"/>
            <w:left w:val="none" w:sz="0" w:space="0" w:color="auto"/>
            <w:bottom w:val="none" w:sz="0" w:space="0" w:color="auto"/>
            <w:right w:val="none" w:sz="0" w:space="0" w:color="auto"/>
          </w:divBdr>
        </w:div>
        <w:div w:id="1034503693">
          <w:marLeft w:val="640"/>
          <w:marRight w:val="0"/>
          <w:marTop w:val="0"/>
          <w:marBottom w:val="0"/>
          <w:divBdr>
            <w:top w:val="none" w:sz="0" w:space="0" w:color="auto"/>
            <w:left w:val="none" w:sz="0" w:space="0" w:color="auto"/>
            <w:bottom w:val="none" w:sz="0" w:space="0" w:color="auto"/>
            <w:right w:val="none" w:sz="0" w:space="0" w:color="auto"/>
          </w:divBdr>
        </w:div>
        <w:div w:id="1035538374">
          <w:marLeft w:val="640"/>
          <w:marRight w:val="0"/>
          <w:marTop w:val="0"/>
          <w:marBottom w:val="0"/>
          <w:divBdr>
            <w:top w:val="none" w:sz="0" w:space="0" w:color="auto"/>
            <w:left w:val="none" w:sz="0" w:space="0" w:color="auto"/>
            <w:bottom w:val="none" w:sz="0" w:space="0" w:color="auto"/>
            <w:right w:val="none" w:sz="0" w:space="0" w:color="auto"/>
          </w:divBdr>
        </w:div>
        <w:div w:id="1048607889">
          <w:marLeft w:val="640"/>
          <w:marRight w:val="0"/>
          <w:marTop w:val="0"/>
          <w:marBottom w:val="0"/>
          <w:divBdr>
            <w:top w:val="none" w:sz="0" w:space="0" w:color="auto"/>
            <w:left w:val="none" w:sz="0" w:space="0" w:color="auto"/>
            <w:bottom w:val="none" w:sz="0" w:space="0" w:color="auto"/>
            <w:right w:val="none" w:sz="0" w:space="0" w:color="auto"/>
          </w:divBdr>
        </w:div>
        <w:div w:id="1071855971">
          <w:marLeft w:val="640"/>
          <w:marRight w:val="0"/>
          <w:marTop w:val="0"/>
          <w:marBottom w:val="0"/>
          <w:divBdr>
            <w:top w:val="none" w:sz="0" w:space="0" w:color="auto"/>
            <w:left w:val="none" w:sz="0" w:space="0" w:color="auto"/>
            <w:bottom w:val="none" w:sz="0" w:space="0" w:color="auto"/>
            <w:right w:val="none" w:sz="0" w:space="0" w:color="auto"/>
          </w:divBdr>
        </w:div>
        <w:div w:id="1139568760">
          <w:marLeft w:val="640"/>
          <w:marRight w:val="0"/>
          <w:marTop w:val="0"/>
          <w:marBottom w:val="0"/>
          <w:divBdr>
            <w:top w:val="none" w:sz="0" w:space="0" w:color="auto"/>
            <w:left w:val="none" w:sz="0" w:space="0" w:color="auto"/>
            <w:bottom w:val="none" w:sz="0" w:space="0" w:color="auto"/>
            <w:right w:val="none" w:sz="0" w:space="0" w:color="auto"/>
          </w:divBdr>
        </w:div>
        <w:div w:id="1142700022">
          <w:marLeft w:val="640"/>
          <w:marRight w:val="0"/>
          <w:marTop w:val="0"/>
          <w:marBottom w:val="0"/>
          <w:divBdr>
            <w:top w:val="none" w:sz="0" w:space="0" w:color="auto"/>
            <w:left w:val="none" w:sz="0" w:space="0" w:color="auto"/>
            <w:bottom w:val="none" w:sz="0" w:space="0" w:color="auto"/>
            <w:right w:val="none" w:sz="0" w:space="0" w:color="auto"/>
          </w:divBdr>
        </w:div>
        <w:div w:id="1203863529">
          <w:marLeft w:val="640"/>
          <w:marRight w:val="0"/>
          <w:marTop w:val="0"/>
          <w:marBottom w:val="0"/>
          <w:divBdr>
            <w:top w:val="none" w:sz="0" w:space="0" w:color="auto"/>
            <w:left w:val="none" w:sz="0" w:space="0" w:color="auto"/>
            <w:bottom w:val="none" w:sz="0" w:space="0" w:color="auto"/>
            <w:right w:val="none" w:sz="0" w:space="0" w:color="auto"/>
          </w:divBdr>
        </w:div>
        <w:div w:id="1215045660">
          <w:marLeft w:val="640"/>
          <w:marRight w:val="0"/>
          <w:marTop w:val="0"/>
          <w:marBottom w:val="0"/>
          <w:divBdr>
            <w:top w:val="none" w:sz="0" w:space="0" w:color="auto"/>
            <w:left w:val="none" w:sz="0" w:space="0" w:color="auto"/>
            <w:bottom w:val="none" w:sz="0" w:space="0" w:color="auto"/>
            <w:right w:val="none" w:sz="0" w:space="0" w:color="auto"/>
          </w:divBdr>
        </w:div>
        <w:div w:id="1274824285">
          <w:marLeft w:val="640"/>
          <w:marRight w:val="0"/>
          <w:marTop w:val="0"/>
          <w:marBottom w:val="0"/>
          <w:divBdr>
            <w:top w:val="none" w:sz="0" w:space="0" w:color="auto"/>
            <w:left w:val="none" w:sz="0" w:space="0" w:color="auto"/>
            <w:bottom w:val="none" w:sz="0" w:space="0" w:color="auto"/>
            <w:right w:val="none" w:sz="0" w:space="0" w:color="auto"/>
          </w:divBdr>
        </w:div>
        <w:div w:id="1299148181">
          <w:marLeft w:val="640"/>
          <w:marRight w:val="0"/>
          <w:marTop w:val="0"/>
          <w:marBottom w:val="0"/>
          <w:divBdr>
            <w:top w:val="none" w:sz="0" w:space="0" w:color="auto"/>
            <w:left w:val="none" w:sz="0" w:space="0" w:color="auto"/>
            <w:bottom w:val="none" w:sz="0" w:space="0" w:color="auto"/>
            <w:right w:val="none" w:sz="0" w:space="0" w:color="auto"/>
          </w:divBdr>
        </w:div>
        <w:div w:id="1309362630">
          <w:marLeft w:val="640"/>
          <w:marRight w:val="0"/>
          <w:marTop w:val="0"/>
          <w:marBottom w:val="0"/>
          <w:divBdr>
            <w:top w:val="none" w:sz="0" w:space="0" w:color="auto"/>
            <w:left w:val="none" w:sz="0" w:space="0" w:color="auto"/>
            <w:bottom w:val="none" w:sz="0" w:space="0" w:color="auto"/>
            <w:right w:val="none" w:sz="0" w:space="0" w:color="auto"/>
          </w:divBdr>
        </w:div>
        <w:div w:id="1310090167">
          <w:marLeft w:val="640"/>
          <w:marRight w:val="0"/>
          <w:marTop w:val="0"/>
          <w:marBottom w:val="0"/>
          <w:divBdr>
            <w:top w:val="none" w:sz="0" w:space="0" w:color="auto"/>
            <w:left w:val="none" w:sz="0" w:space="0" w:color="auto"/>
            <w:bottom w:val="none" w:sz="0" w:space="0" w:color="auto"/>
            <w:right w:val="none" w:sz="0" w:space="0" w:color="auto"/>
          </w:divBdr>
        </w:div>
        <w:div w:id="1344353718">
          <w:marLeft w:val="640"/>
          <w:marRight w:val="0"/>
          <w:marTop w:val="0"/>
          <w:marBottom w:val="0"/>
          <w:divBdr>
            <w:top w:val="none" w:sz="0" w:space="0" w:color="auto"/>
            <w:left w:val="none" w:sz="0" w:space="0" w:color="auto"/>
            <w:bottom w:val="none" w:sz="0" w:space="0" w:color="auto"/>
            <w:right w:val="none" w:sz="0" w:space="0" w:color="auto"/>
          </w:divBdr>
        </w:div>
        <w:div w:id="1420521676">
          <w:marLeft w:val="640"/>
          <w:marRight w:val="0"/>
          <w:marTop w:val="0"/>
          <w:marBottom w:val="0"/>
          <w:divBdr>
            <w:top w:val="none" w:sz="0" w:space="0" w:color="auto"/>
            <w:left w:val="none" w:sz="0" w:space="0" w:color="auto"/>
            <w:bottom w:val="none" w:sz="0" w:space="0" w:color="auto"/>
            <w:right w:val="none" w:sz="0" w:space="0" w:color="auto"/>
          </w:divBdr>
        </w:div>
        <w:div w:id="1447389078">
          <w:marLeft w:val="640"/>
          <w:marRight w:val="0"/>
          <w:marTop w:val="0"/>
          <w:marBottom w:val="0"/>
          <w:divBdr>
            <w:top w:val="none" w:sz="0" w:space="0" w:color="auto"/>
            <w:left w:val="none" w:sz="0" w:space="0" w:color="auto"/>
            <w:bottom w:val="none" w:sz="0" w:space="0" w:color="auto"/>
            <w:right w:val="none" w:sz="0" w:space="0" w:color="auto"/>
          </w:divBdr>
        </w:div>
        <w:div w:id="1484615276">
          <w:marLeft w:val="640"/>
          <w:marRight w:val="0"/>
          <w:marTop w:val="0"/>
          <w:marBottom w:val="0"/>
          <w:divBdr>
            <w:top w:val="none" w:sz="0" w:space="0" w:color="auto"/>
            <w:left w:val="none" w:sz="0" w:space="0" w:color="auto"/>
            <w:bottom w:val="none" w:sz="0" w:space="0" w:color="auto"/>
            <w:right w:val="none" w:sz="0" w:space="0" w:color="auto"/>
          </w:divBdr>
        </w:div>
        <w:div w:id="1512571367">
          <w:marLeft w:val="640"/>
          <w:marRight w:val="0"/>
          <w:marTop w:val="0"/>
          <w:marBottom w:val="0"/>
          <w:divBdr>
            <w:top w:val="none" w:sz="0" w:space="0" w:color="auto"/>
            <w:left w:val="none" w:sz="0" w:space="0" w:color="auto"/>
            <w:bottom w:val="none" w:sz="0" w:space="0" w:color="auto"/>
            <w:right w:val="none" w:sz="0" w:space="0" w:color="auto"/>
          </w:divBdr>
        </w:div>
        <w:div w:id="1516962115">
          <w:marLeft w:val="640"/>
          <w:marRight w:val="0"/>
          <w:marTop w:val="0"/>
          <w:marBottom w:val="0"/>
          <w:divBdr>
            <w:top w:val="none" w:sz="0" w:space="0" w:color="auto"/>
            <w:left w:val="none" w:sz="0" w:space="0" w:color="auto"/>
            <w:bottom w:val="none" w:sz="0" w:space="0" w:color="auto"/>
            <w:right w:val="none" w:sz="0" w:space="0" w:color="auto"/>
          </w:divBdr>
        </w:div>
        <w:div w:id="1520855767">
          <w:marLeft w:val="640"/>
          <w:marRight w:val="0"/>
          <w:marTop w:val="0"/>
          <w:marBottom w:val="0"/>
          <w:divBdr>
            <w:top w:val="none" w:sz="0" w:space="0" w:color="auto"/>
            <w:left w:val="none" w:sz="0" w:space="0" w:color="auto"/>
            <w:bottom w:val="none" w:sz="0" w:space="0" w:color="auto"/>
            <w:right w:val="none" w:sz="0" w:space="0" w:color="auto"/>
          </w:divBdr>
        </w:div>
        <w:div w:id="1547254670">
          <w:marLeft w:val="640"/>
          <w:marRight w:val="0"/>
          <w:marTop w:val="0"/>
          <w:marBottom w:val="0"/>
          <w:divBdr>
            <w:top w:val="none" w:sz="0" w:space="0" w:color="auto"/>
            <w:left w:val="none" w:sz="0" w:space="0" w:color="auto"/>
            <w:bottom w:val="none" w:sz="0" w:space="0" w:color="auto"/>
            <w:right w:val="none" w:sz="0" w:space="0" w:color="auto"/>
          </w:divBdr>
        </w:div>
        <w:div w:id="1595282553">
          <w:marLeft w:val="640"/>
          <w:marRight w:val="0"/>
          <w:marTop w:val="0"/>
          <w:marBottom w:val="0"/>
          <w:divBdr>
            <w:top w:val="none" w:sz="0" w:space="0" w:color="auto"/>
            <w:left w:val="none" w:sz="0" w:space="0" w:color="auto"/>
            <w:bottom w:val="none" w:sz="0" w:space="0" w:color="auto"/>
            <w:right w:val="none" w:sz="0" w:space="0" w:color="auto"/>
          </w:divBdr>
        </w:div>
        <w:div w:id="1608778737">
          <w:marLeft w:val="640"/>
          <w:marRight w:val="0"/>
          <w:marTop w:val="0"/>
          <w:marBottom w:val="0"/>
          <w:divBdr>
            <w:top w:val="none" w:sz="0" w:space="0" w:color="auto"/>
            <w:left w:val="none" w:sz="0" w:space="0" w:color="auto"/>
            <w:bottom w:val="none" w:sz="0" w:space="0" w:color="auto"/>
            <w:right w:val="none" w:sz="0" w:space="0" w:color="auto"/>
          </w:divBdr>
        </w:div>
        <w:div w:id="1632054450">
          <w:marLeft w:val="640"/>
          <w:marRight w:val="0"/>
          <w:marTop w:val="0"/>
          <w:marBottom w:val="0"/>
          <w:divBdr>
            <w:top w:val="none" w:sz="0" w:space="0" w:color="auto"/>
            <w:left w:val="none" w:sz="0" w:space="0" w:color="auto"/>
            <w:bottom w:val="none" w:sz="0" w:space="0" w:color="auto"/>
            <w:right w:val="none" w:sz="0" w:space="0" w:color="auto"/>
          </w:divBdr>
        </w:div>
        <w:div w:id="1674839611">
          <w:marLeft w:val="640"/>
          <w:marRight w:val="0"/>
          <w:marTop w:val="0"/>
          <w:marBottom w:val="0"/>
          <w:divBdr>
            <w:top w:val="none" w:sz="0" w:space="0" w:color="auto"/>
            <w:left w:val="none" w:sz="0" w:space="0" w:color="auto"/>
            <w:bottom w:val="none" w:sz="0" w:space="0" w:color="auto"/>
            <w:right w:val="none" w:sz="0" w:space="0" w:color="auto"/>
          </w:divBdr>
        </w:div>
        <w:div w:id="1707021891">
          <w:marLeft w:val="640"/>
          <w:marRight w:val="0"/>
          <w:marTop w:val="0"/>
          <w:marBottom w:val="0"/>
          <w:divBdr>
            <w:top w:val="none" w:sz="0" w:space="0" w:color="auto"/>
            <w:left w:val="none" w:sz="0" w:space="0" w:color="auto"/>
            <w:bottom w:val="none" w:sz="0" w:space="0" w:color="auto"/>
            <w:right w:val="none" w:sz="0" w:space="0" w:color="auto"/>
          </w:divBdr>
        </w:div>
        <w:div w:id="1781609537">
          <w:marLeft w:val="640"/>
          <w:marRight w:val="0"/>
          <w:marTop w:val="0"/>
          <w:marBottom w:val="0"/>
          <w:divBdr>
            <w:top w:val="none" w:sz="0" w:space="0" w:color="auto"/>
            <w:left w:val="none" w:sz="0" w:space="0" w:color="auto"/>
            <w:bottom w:val="none" w:sz="0" w:space="0" w:color="auto"/>
            <w:right w:val="none" w:sz="0" w:space="0" w:color="auto"/>
          </w:divBdr>
        </w:div>
        <w:div w:id="1803888450">
          <w:marLeft w:val="640"/>
          <w:marRight w:val="0"/>
          <w:marTop w:val="0"/>
          <w:marBottom w:val="0"/>
          <w:divBdr>
            <w:top w:val="none" w:sz="0" w:space="0" w:color="auto"/>
            <w:left w:val="none" w:sz="0" w:space="0" w:color="auto"/>
            <w:bottom w:val="none" w:sz="0" w:space="0" w:color="auto"/>
            <w:right w:val="none" w:sz="0" w:space="0" w:color="auto"/>
          </w:divBdr>
        </w:div>
        <w:div w:id="1874734708">
          <w:marLeft w:val="640"/>
          <w:marRight w:val="0"/>
          <w:marTop w:val="0"/>
          <w:marBottom w:val="0"/>
          <w:divBdr>
            <w:top w:val="none" w:sz="0" w:space="0" w:color="auto"/>
            <w:left w:val="none" w:sz="0" w:space="0" w:color="auto"/>
            <w:bottom w:val="none" w:sz="0" w:space="0" w:color="auto"/>
            <w:right w:val="none" w:sz="0" w:space="0" w:color="auto"/>
          </w:divBdr>
        </w:div>
        <w:div w:id="1886674507">
          <w:marLeft w:val="640"/>
          <w:marRight w:val="0"/>
          <w:marTop w:val="0"/>
          <w:marBottom w:val="0"/>
          <w:divBdr>
            <w:top w:val="none" w:sz="0" w:space="0" w:color="auto"/>
            <w:left w:val="none" w:sz="0" w:space="0" w:color="auto"/>
            <w:bottom w:val="none" w:sz="0" w:space="0" w:color="auto"/>
            <w:right w:val="none" w:sz="0" w:space="0" w:color="auto"/>
          </w:divBdr>
        </w:div>
        <w:div w:id="1922061163">
          <w:marLeft w:val="640"/>
          <w:marRight w:val="0"/>
          <w:marTop w:val="0"/>
          <w:marBottom w:val="0"/>
          <w:divBdr>
            <w:top w:val="none" w:sz="0" w:space="0" w:color="auto"/>
            <w:left w:val="none" w:sz="0" w:space="0" w:color="auto"/>
            <w:bottom w:val="none" w:sz="0" w:space="0" w:color="auto"/>
            <w:right w:val="none" w:sz="0" w:space="0" w:color="auto"/>
          </w:divBdr>
        </w:div>
        <w:div w:id="1923563171">
          <w:marLeft w:val="640"/>
          <w:marRight w:val="0"/>
          <w:marTop w:val="0"/>
          <w:marBottom w:val="0"/>
          <w:divBdr>
            <w:top w:val="none" w:sz="0" w:space="0" w:color="auto"/>
            <w:left w:val="none" w:sz="0" w:space="0" w:color="auto"/>
            <w:bottom w:val="none" w:sz="0" w:space="0" w:color="auto"/>
            <w:right w:val="none" w:sz="0" w:space="0" w:color="auto"/>
          </w:divBdr>
        </w:div>
        <w:div w:id="1993211963">
          <w:marLeft w:val="640"/>
          <w:marRight w:val="0"/>
          <w:marTop w:val="0"/>
          <w:marBottom w:val="0"/>
          <w:divBdr>
            <w:top w:val="none" w:sz="0" w:space="0" w:color="auto"/>
            <w:left w:val="none" w:sz="0" w:space="0" w:color="auto"/>
            <w:bottom w:val="none" w:sz="0" w:space="0" w:color="auto"/>
            <w:right w:val="none" w:sz="0" w:space="0" w:color="auto"/>
          </w:divBdr>
        </w:div>
        <w:div w:id="2049454992">
          <w:marLeft w:val="640"/>
          <w:marRight w:val="0"/>
          <w:marTop w:val="0"/>
          <w:marBottom w:val="0"/>
          <w:divBdr>
            <w:top w:val="none" w:sz="0" w:space="0" w:color="auto"/>
            <w:left w:val="none" w:sz="0" w:space="0" w:color="auto"/>
            <w:bottom w:val="none" w:sz="0" w:space="0" w:color="auto"/>
            <w:right w:val="none" w:sz="0" w:space="0" w:color="auto"/>
          </w:divBdr>
        </w:div>
        <w:div w:id="2107771434">
          <w:marLeft w:val="640"/>
          <w:marRight w:val="0"/>
          <w:marTop w:val="0"/>
          <w:marBottom w:val="0"/>
          <w:divBdr>
            <w:top w:val="none" w:sz="0" w:space="0" w:color="auto"/>
            <w:left w:val="none" w:sz="0" w:space="0" w:color="auto"/>
            <w:bottom w:val="none" w:sz="0" w:space="0" w:color="auto"/>
            <w:right w:val="none" w:sz="0" w:space="0" w:color="auto"/>
          </w:divBdr>
        </w:div>
        <w:div w:id="2115830647">
          <w:marLeft w:val="640"/>
          <w:marRight w:val="0"/>
          <w:marTop w:val="0"/>
          <w:marBottom w:val="0"/>
          <w:divBdr>
            <w:top w:val="none" w:sz="0" w:space="0" w:color="auto"/>
            <w:left w:val="none" w:sz="0" w:space="0" w:color="auto"/>
            <w:bottom w:val="none" w:sz="0" w:space="0" w:color="auto"/>
            <w:right w:val="none" w:sz="0" w:space="0" w:color="auto"/>
          </w:divBdr>
        </w:div>
        <w:div w:id="2128815299">
          <w:marLeft w:val="640"/>
          <w:marRight w:val="0"/>
          <w:marTop w:val="0"/>
          <w:marBottom w:val="0"/>
          <w:divBdr>
            <w:top w:val="none" w:sz="0" w:space="0" w:color="auto"/>
            <w:left w:val="none" w:sz="0" w:space="0" w:color="auto"/>
            <w:bottom w:val="none" w:sz="0" w:space="0" w:color="auto"/>
            <w:right w:val="none" w:sz="0" w:space="0" w:color="auto"/>
          </w:divBdr>
        </w:div>
      </w:divsChild>
    </w:div>
    <w:div w:id="171919964">
      <w:bodyDiv w:val="1"/>
      <w:marLeft w:val="0"/>
      <w:marRight w:val="0"/>
      <w:marTop w:val="0"/>
      <w:marBottom w:val="0"/>
      <w:divBdr>
        <w:top w:val="none" w:sz="0" w:space="0" w:color="auto"/>
        <w:left w:val="none" w:sz="0" w:space="0" w:color="auto"/>
        <w:bottom w:val="none" w:sz="0" w:space="0" w:color="auto"/>
        <w:right w:val="none" w:sz="0" w:space="0" w:color="auto"/>
      </w:divBdr>
    </w:div>
    <w:div w:id="175005760">
      <w:bodyDiv w:val="1"/>
      <w:marLeft w:val="0"/>
      <w:marRight w:val="0"/>
      <w:marTop w:val="0"/>
      <w:marBottom w:val="0"/>
      <w:divBdr>
        <w:top w:val="none" w:sz="0" w:space="0" w:color="auto"/>
        <w:left w:val="none" w:sz="0" w:space="0" w:color="auto"/>
        <w:bottom w:val="none" w:sz="0" w:space="0" w:color="auto"/>
        <w:right w:val="none" w:sz="0" w:space="0" w:color="auto"/>
      </w:divBdr>
      <w:divsChild>
        <w:div w:id="357390190">
          <w:marLeft w:val="640"/>
          <w:marRight w:val="0"/>
          <w:marTop w:val="0"/>
          <w:marBottom w:val="0"/>
          <w:divBdr>
            <w:top w:val="none" w:sz="0" w:space="0" w:color="auto"/>
            <w:left w:val="none" w:sz="0" w:space="0" w:color="auto"/>
            <w:bottom w:val="none" w:sz="0" w:space="0" w:color="auto"/>
            <w:right w:val="none" w:sz="0" w:space="0" w:color="auto"/>
          </w:divBdr>
        </w:div>
        <w:div w:id="1571961113">
          <w:marLeft w:val="640"/>
          <w:marRight w:val="0"/>
          <w:marTop w:val="0"/>
          <w:marBottom w:val="0"/>
          <w:divBdr>
            <w:top w:val="none" w:sz="0" w:space="0" w:color="auto"/>
            <w:left w:val="none" w:sz="0" w:space="0" w:color="auto"/>
            <w:bottom w:val="none" w:sz="0" w:space="0" w:color="auto"/>
            <w:right w:val="none" w:sz="0" w:space="0" w:color="auto"/>
          </w:divBdr>
        </w:div>
        <w:div w:id="615139953">
          <w:marLeft w:val="640"/>
          <w:marRight w:val="0"/>
          <w:marTop w:val="0"/>
          <w:marBottom w:val="0"/>
          <w:divBdr>
            <w:top w:val="none" w:sz="0" w:space="0" w:color="auto"/>
            <w:left w:val="none" w:sz="0" w:space="0" w:color="auto"/>
            <w:bottom w:val="none" w:sz="0" w:space="0" w:color="auto"/>
            <w:right w:val="none" w:sz="0" w:space="0" w:color="auto"/>
          </w:divBdr>
        </w:div>
        <w:div w:id="1727491941">
          <w:marLeft w:val="640"/>
          <w:marRight w:val="0"/>
          <w:marTop w:val="0"/>
          <w:marBottom w:val="0"/>
          <w:divBdr>
            <w:top w:val="none" w:sz="0" w:space="0" w:color="auto"/>
            <w:left w:val="none" w:sz="0" w:space="0" w:color="auto"/>
            <w:bottom w:val="none" w:sz="0" w:space="0" w:color="auto"/>
            <w:right w:val="none" w:sz="0" w:space="0" w:color="auto"/>
          </w:divBdr>
        </w:div>
        <w:div w:id="1763792010">
          <w:marLeft w:val="640"/>
          <w:marRight w:val="0"/>
          <w:marTop w:val="0"/>
          <w:marBottom w:val="0"/>
          <w:divBdr>
            <w:top w:val="none" w:sz="0" w:space="0" w:color="auto"/>
            <w:left w:val="none" w:sz="0" w:space="0" w:color="auto"/>
            <w:bottom w:val="none" w:sz="0" w:space="0" w:color="auto"/>
            <w:right w:val="none" w:sz="0" w:space="0" w:color="auto"/>
          </w:divBdr>
        </w:div>
        <w:div w:id="1240678120">
          <w:marLeft w:val="640"/>
          <w:marRight w:val="0"/>
          <w:marTop w:val="0"/>
          <w:marBottom w:val="0"/>
          <w:divBdr>
            <w:top w:val="none" w:sz="0" w:space="0" w:color="auto"/>
            <w:left w:val="none" w:sz="0" w:space="0" w:color="auto"/>
            <w:bottom w:val="none" w:sz="0" w:space="0" w:color="auto"/>
            <w:right w:val="none" w:sz="0" w:space="0" w:color="auto"/>
          </w:divBdr>
        </w:div>
        <w:div w:id="2034305049">
          <w:marLeft w:val="640"/>
          <w:marRight w:val="0"/>
          <w:marTop w:val="0"/>
          <w:marBottom w:val="0"/>
          <w:divBdr>
            <w:top w:val="none" w:sz="0" w:space="0" w:color="auto"/>
            <w:left w:val="none" w:sz="0" w:space="0" w:color="auto"/>
            <w:bottom w:val="none" w:sz="0" w:space="0" w:color="auto"/>
            <w:right w:val="none" w:sz="0" w:space="0" w:color="auto"/>
          </w:divBdr>
        </w:div>
        <w:div w:id="940263168">
          <w:marLeft w:val="640"/>
          <w:marRight w:val="0"/>
          <w:marTop w:val="0"/>
          <w:marBottom w:val="0"/>
          <w:divBdr>
            <w:top w:val="none" w:sz="0" w:space="0" w:color="auto"/>
            <w:left w:val="none" w:sz="0" w:space="0" w:color="auto"/>
            <w:bottom w:val="none" w:sz="0" w:space="0" w:color="auto"/>
            <w:right w:val="none" w:sz="0" w:space="0" w:color="auto"/>
          </w:divBdr>
        </w:div>
        <w:div w:id="1392463094">
          <w:marLeft w:val="640"/>
          <w:marRight w:val="0"/>
          <w:marTop w:val="0"/>
          <w:marBottom w:val="0"/>
          <w:divBdr>
            <w:top w:val="none" w:sz="0" w:space="0" w:color="auto"/>
            <w:left w:val="none" w:sz="0" w:space="0" w:color="auto"/>
            <w:bottom w:val="none" w:sz="0" w:space="0" w:color="auto"/>
            <w:right w:val="none" w:sz="0" w:space="0" w:color="auto"/>
          </w:divBdr>
        </w:div>
        <w:div w:id="140780705">
          <w:marLeft w:val="640"/>
          <w:marRight w:val="0"/>
          <w:marTop w:val="0"/>
          <w:marBottom w:val="0"/>
          <w:divBdr>
            <w:top w:val="none" w:sz="0" w:space="0" w:color="auto"/>
            <w:left w:val="none" w:sz="0" w:space="0" w:color="auto"/>
            <w:bottom w:val="none" w:sz="0" w:space="0" w:color="auto"/>
            <w:right w:val="none" w:sz="0" w:space="0" w:color="auto"/>
          </w:divBdr>
        </w:div>
        <w:div w:id="2060124189">
          <w:marLeft w:val="640"/>
          <w:marRight w:val="0"/>
          <w:marTop w:val="0"/>
          <w:marBottom w:val="0"/>
          <w:divBdr>
            <w:top w:val="none" w:sz="0" w:space="0" w:color="auto"/>
            <w:left w:val="none" w:sz="0" w:space="0" w:color="auto"/>
            <w:bottom w:val="none" w:sz="0" w:space="0" w:color="auto"/>
            <w:right w:val="none" w:sz="0" w:space="0" w:color="auto"/>
          </w:divBdr>
        </w:div>
        <w:div w:id="173081295">
          <w:marLeft w:val="640"/>
          <w:marRight w:val="0"/>
          <w:marTop w:val="0"/>
          <w:marBottom w:val="0"/>
          <w:divBdr>
            <w:top w:val="none" w:sz="0" w:space="0" w:color="auto"/>
            <w:left w:val="none" w:sz="0" w:space="0" w:color="auto"/>
            <w:bottom w:val="none" w:sz="0" w:space="0" w:color="auto"/>
            <w:right w:val="none" w:sz="0" w:space="0" w:color="auto"/>
          </w:divBdr>
        </w:div>
        <w:div w:id="1887519296">
          <w:marLeft w:val="640"/>
          <w:marRight w:val="0"/>
          <w:marTop w:val="0"/>
          <w:marBottom w:val="0"/>
          <w:divBdr>
            <w:top w:val="none" w:sz="0" w:space="0" w:color="auto"/>
            <w:left w:val="none" w:sz="0" w:space="0" w:color="auto"/>
            <w:bottom w:val="none" w:sz="0" w:space="0" w:color="auto"/>
            <w:right w:val="none" w:sz="0" w:space="0" w:color="auto"/>
          </w:divBdr>
        </w:div>
        <w:div w:id="912930486">
          <w:marLeft w:val="640"/>
          <w:marRight w:val="0"/>
          <w:marTop w:val="0"/>
          <w:marBottom w:val="0"/>
          <w:divBdr>
            <w:top w:val="none" w:sz="0" w:space="0" w:color="auto"/>
            <w:left w:val="none" w:sz="0" w:space="0" w:color="auto"/>
            <w:bottom w:val="none" w:sz="0" w:space="0" w:color="auto"/>
            <w:right w:val="none" w:sz="0" w:space="0" w:color="auto"/>
          </w:divBdr>
        </w:div>
        <w:div w:id="1306157525">
          <w:marLeft w:val="640"/>
          <w:marRight w:val="0"/>
          <w:marTop w:val="0"/>
          <w:marBottom w:val="0"/>
          <w:divBdr>
            <w:top w:val="none" w:sz="0" w:space="0" w:color="auto"/>
            <w:left w:val="none" w:sz="0" w:space="0" w:color="auto"/>
            <w:bottom w:val="none" w:sz="0" w:space="0" w:color="auto"/>
            <w:right w:val="none" w:sz="0" w:space="0" w:color="auto"/>
          </w:divBdr>
        </w:div>
        <w:div w:id="355161693">
          <w:marLeft w:val="640"/>
          <w:marRight w:val="0"/>
          <w:marTop w:val="0"/>
          <w:marBottom w:val="0"/>
          <w:divBdr>
            <w:top w:val="none" w:sz="0" w:space="0" w:color="auto"/>
            <w:left w:val="none" w:sz="0" w:space="0" w:color="auto"/>
            <w:bottom w:val="none" w:sz="0" w:space="0" w:color="auto"/>
            <w:right w:val="none" w:sz="0" w:space="0" w:color="auto"/>
          </w:divBdr>
        </w:div>
        <w:div w:id="538713148">
          <w:marLeft w:val="640"/>
          <w:marRight w:val="0"/>
          <w:marTop w:val="0"/>
          <w:marBottom w:val="0"/>
          <w:divBdr>
            <w:top w:val="none" w:sz="0" w:space="0" w:color="auto"/>
            <w:left w:val="none" w:sz="0" w:space="0" w:color="auto"/>
            <w:bottom w:val="none" w:sz="0" w:space="0" w:color="auto"/>
            <w:right w:val="none" w:sz="0" w:space="0" w:color="auto"/>
          </w:divBdr>
        </w:div>
        <w:div w:id="12535985">
          <w:marLeft w:val="640"/>
          <w:marRight w:val="0"/>
          <w:marTop w:val="0"/>
          <w:marBottom w:val="0"/>
          <w:divBdr>
            <w:top w:val="none" w:sz="0" w:space="0" w:color="auto"/>
            <w:left w:val="none" w:sz="0" w:space="0" w:color="auto"/>
            <w:bottom w:val="none" w:sz="0" w:space="0" w:color="auto"/>
            <w:right w:val="none" w:sz="0" w:space="0" w:color="auto"/>
          </w:divBdr>
        </w:div>
        <w:div w:id="1623153640">
          <w:marLeft w:val="640"/>
          <w:marRight w:val="0"/>
          <w:marTop w:val="0"/>
          <w:marBottom w:val="0"/>
          <w:divBdr>
            <w:top w:val="none" w:sz="0" w:space="0" w:color="auto"/>
            <w:left w:val="none" w:sz="0" w:space="0" w:color="auto"/>
            <w:bottom w:val="none" w:sz="0" w:space="0" w:color="auto"/>
            <w:right w:val="none" w:sz="0" w:space="0" w:color="auto"/>
          </w:divBdr>
        </w:div>
        <w:div w:id="562060301">
          <w:marLeft w:val="640"/>
          <w:marRight w:val="0"/>
          <w:marTop w:val="0"/>
          <w:marBottom w:val="0"/>
          <w:divBdr>
            <w:top w:val="none" w:sz="0" w:space="0" w:color="auto"/>
            <w:left w:val="none" w:sz="0" w:space="0" w:color="auto"/>
            <w:bottom w:val="none" w:sz="0" w:space="0" w:color="auto"/>
            <w:right w:val="none" w:sz="0" w:space="0" w:color="auto"/>
          </w:divBdr>
        </w:div>
        <w:div w:id="528762978">
          <w:marLeft w:val="640"/>
          <w:marRight w:val="0"/>
          <w:marTop w:val="0"/>
          <w:marBottom w:val="0"/>
          <w:divBdr>
            <w:top w:val="none" w:sz="0" w:space="0" w:color="auto"/>
            <w:left w:val="none" w:sz="0" w:space="0" w:color="auto"/>
            <w:bottom w:val="none" w:sz="0" w:space="0" w:color="auto"/>
            <w:right w:val="none" w:sz="0" w:space="0" w:color="auto"/>
          </w:divBdr>
        </w:div>
        <w:div w:id="957369110">
          <w:marLeft w:val="640"/>
          <w:marRight w:val="0"/>
          <w:marTop w:val="0"/>
          <w:marBottom w:val="0"/>
          <w:divBdr>
            <w:top w:val="none" w:sz="0" w:space="0" w:color="auto"/>
            <w:left w:val="none" w:sz="0" w:space="0" w:color="auto"/>
            <w:bottom w:val="none" w:sz="0" w:space="0" w:color="auto"/>
            <w:right w:val="none" w:sz="0" w:space="0" w:color="auto"/>
          </w:divBdr>
        </w:div>
        <w:div w:id="1835799425">
          <w:marLeft w:val="640"/>
          <w:marRight w:val="0"/>
          <w:marTop w:val="0"/>
          <w:marBottom w:val="0"/>
          <w:divBdr>
            <w:top w:val="none" w:sz="0" w:space="0" w:color="auto"/>
            <w:left w:val="none" w:sz="0" w:space="0" w:color="auto"/>
            <w:bottom w:val="none" w:sz="0" w:space="0" w:color="auto"/>
            <w:right w:val="none" w:sz="0" w:space="0" w:color="auto"/>
          </w:divBdr>
        </w:div>
        <w:div w:id="1625965216">
          <w:marLeft w:val="640"/>
          <w:marRight w:val="0"/>
          <w:marTop w:val="0"/>
          <w:marBottom w:val="0"/>
          <w:divBdr>
            <w:top w:val="none" w:sz="0" w:space="0" w:color="auto"/>
            <w:left w:val="none" w:sz="0" w:space="0" w:color="auto"/>
            <w:bottom w:val="none" w:sz="0" w:space="0" w:color="auto"/>
            <w:right w:val="none" w:sz="0" w:space="0" w:color="auto"/>
          </w:divBdr>
        </w:div>
        <w:div w:id="478612419">
          <w:marLeft w:val="640"/>
          <w:marRight w:val="0"/>
          <w:marTop w:val="0"/>
          <w:marBottom w:val="0"/>
          <w:divBdr>
            <w:top w:val="none" w:sz="0" w:space="0" w:color="auto"/>
            <w:left w:val="none" w:sz="0" w:space="0" w:color="auto"/>
            <w:bottom w:val="none" w:sz="0" w:space="0" w:color="auto"/>
            <w:right w:val="none" w:sz="0" w:space="0" w:color="auto"/>
          </w:divBdr>
        </w:div>
        <w:div w:id="1722097371">
          <w:marLeft w:val="640"/>
          <w:marRight w:val="0"/>
          <w:marTop w:val="0"/>
          <w:marBottom w:val="0"/>
          <w:divBdr>
            <w:top w:val="none" w:sz="0" w:space="0" w:color="auto"/>
            <w:left w:val="none" w:sz="0" w:space="0" w:color="auto"/>
            <w:bottom w:val="none" w:sz="0" w:space="0" w:color="auto"/>
            <w:right w:val="none" w:sz="0" w:space="0" w:color="auto"/>
          </w:divBdr>
        </w:div>
        <w:div w:id="1821269409">
          <w:marLeft w:val="640"/>
          <w:marRight w:val="0"/>
          <w:marTop w:val="0"/>
          <w:marBottom w:val="0"/>
          <w:divBdr>
            <w:top w:val="none" w:sz="0" w:space="0" w:color="auto"/>
            <w:left w:val="none" w:sz="0" w:space="0" w:color="auto"/>
            <w:bottom w:val="none" w:sz="0" w:space="0" w:color="auto"/>
            <w:right w:val="none" w:sz="0" w:space="0" w:color="auto"/>
          </w:divBdr>
        </w:div>
        <w:div w:id="324550061">
          <w:marLeft w:val="640"/>
          <w:marRight w:val="0"/>
          <w:marTop w:val="0"/>
          <w:marBottom w:val="0"/>
          <w:divBdr>
            <w:top w:val="none" w:sz="0" w:space="0" w:color="auto"/>
            <w:left w:val="none" w:sz="0" w:space="0" w:color="auto"/>
            <w:bottom w:val="none" w:sz="0" w:space="0" w:color="auto"/>
            <w:right w:val="none" w:sz="0" w:space="0" w:color="auto"/>
          </w:divBdr>
        </w:div>
        <w:div w:id="1196576323">
          <w:marLeft w:val="640"/>
          <w:marRight w:val="0"/>
          <w:marTop w:val="0"/>
          <w:marBottom w:val="0"/>
          <w:divBdr>
            <w:top w:val="none" w:sz="0" w:space="0" w:color="auto"/>
            <w:left w:val="none" w:sz="0" w:space="0" w:color="auto"/>
            <w:bottom w:val="none" w:sz="0" w:space="0" w:color="auto"/>
            <w:right w:val="none" w:sz="0" w:space="0" w:color="auto"/>
          </w:divBdr>
        </w:div>
        <w:div w:id="255597067">
          <w:marLeft w:val="640"/>
          <w:marRight w:val="0"/>
          <w:marTop w:val="0"/>
          <w:marBottom w:val="0"/>
          <w:divBdr>
            <w:top w:val="none" w:sz="0" w:space="0" w:color="auto"/>
            <w:left w:val="none" w:sz="0" w:space="0" w:color="auto"/>
            <w:bottom w:val="none" w:sz="0" w:space="0" w:color="auto"/>
            <w:right w:val="none" w:sz="0" w:space="0" w:color="auto"/>
          </w:divBdr>
        </w:div>
        <w:div w:id="173807749">
          <w:marLeft w:val="640"/>
          <w:marRight w:val="0"/>
          <w:marTop w:val="0"/>
          <w:marBottom w:val="0"/>
          <w:divBdr>
            <w:top w:val="none" w:sz="0" w:space="0" w:color="auto"/>
            <w:left w:val="none" w:sz="0" w:space="0" w:color="auto"/>
            <w:bottom w:val="none" w:sz="0" w:space="0" w:color="auto"/>
            <w:right w:val="none" w:sz="0" w:space="0" w:color="auto"/>
          </w:divBdr>
        </w:div>
        <w:div w:id="87386669">
          <w:marLeft w:val="640"/>
          <w:marRight w:val="0"/>
          <w:marTop w:val="0"/>
          <w:marBottom w:val="0"/>
          <w:divBdr>
            <w:top w:val="none" w:sz="0" w:space="0" w:color="auto"/>
            <w:left w:val="none" w:sz="0" w:space="0" w:color="auto"/>
            <w:bottom w:val="none" w:sz="0" w:space="0" w:color="auto"/>
            <w:right w:val="none" w:sz="0" w:space="0" w:color="auto"/>
          </w:divBdr>
        </w:div>
        <w:div w:id="1606500257">
          <w:marLeft w:val="640"/>
          <w:marRight w:val="0"/>
          <w:marTop w:val="0"/>
          <w:marBottom w:val="0"/>
          <w:divBdr>
            <w:top w:val="none" w:sz="0" w:space="0" w:color="auto"/>
            <w:left w:val="none" w:sz="0" w:space="0" w:color="auto"/>
            <w:bottom w:val="none" w:sz="0" w:space="0" w:color="auto"/>
            <w:right w:val="none" w:sz="0" w:space="0" w:color="auto"/>
          </w:divBdr>
        </w:div>
        <w:div w:id="1024789781">
          <w:marLeft w:val="640"/>
          <w:marRight w:val="0"/>
          <w:marTop w:val="0"/>
          <w:marBottom w:val="0"/>
          <w:divBdr>
            <w:top w:val="none" w:sz="0" w:space="0" w:color="auto"/>
            <w:left w:val="none" w:sz="0" w:space="0" w:color="auto"/>
            <w:bottom w:val="none" w:sz="0" w:space="0" w:color="auto"/>
            <w:right w:val="none" w:sz="0" w:space="0" w:color="auto"/>
          </w:divBdr>
        </w:div>
        <w:div w:id="2077193917">
          <w:marLeft w:val="640"/>
          <w:marRight w:val="0"/>
          <w:marTop w:val="0"/>
          <w:marBottom w:val="0"/>
          <w:divBdr>
            <w:top w:val="none" w:sz="0" w:space="0" w:color="auto"/>
            <w:left w:val="none" w:sz="0" w:space="0" w:color="auto"/>
            <w:bottom w:val="none" w:sz="0" w:space="0" w:color="auto"/>
            <w:right w:val="none" w:sz="0" w:space="0" w:color="auto"/>
          </w:divBdr>
        </w:div>
        <w:div w:id="1904410946">
          <w:marLeft w:val="640"/>
          <w:marRight w:val="0"/>
          <w:marTop w:val="0"/>
          <w:marBottom w:val="0"/>
          <w:divBdr>
            <w:top w:val="none" w:sz="0" w:space="0" w:color="auto"/>
            <w:left w:val="none" w:sz="0" w:space="0" w:color="auto"/>
            <w:bottom w:val="none" w:sz="0" w:space="0" w:color="auto"/>
            <w:right w:val="none" w:sz="0" w:space="0" w:color="auto"/>
          </w:divBdr>
        </w:div>
        <w:div w:id="1904098128">
          <w:marLeft w:val="640"/>
          <w:marRight w:val="0"/>
          <w:marTop w:val="0"/>
          <w:marBottom w:val="0"/>
          <w:divBdr>
            <w:top w:val="none" w:sz="0" w:space="0" w:color="auto"/>
            <w:left w:val="none" w:sz="0" w:space="0" w:color="auto"/>
            <w:bottom w:val="none" w:sz="0" w:space="0" w:color="auto"/>
            <w:right w:val="none" w:sz="0" w:space="0" w:color="auto"/>
          </w:divBdr>
        </w:div>
        <w:div w:id="1575973429">
          <w:marLeft w:val="640"/>
          <w:marRight w:val="0"/>
          <w:marTop w:val="0"/>
          <w:marBottom w:val="0"/>
          <w:divBdr>
            <w:top w:val="none" w:sz="0" w:space="0" w:color="auto"/>
            <w:left w:val="none" w:sz="0" w:space="0" w:color="auto"/>
            <w:bottom w:val="none" w:sz="0" w:space="0" w:color="auto"/>
            <w:right w:val="none" w:sz="0" w:space="0" w:color="auto"/>
          </w:divBdr>
        </w:div>
        <w:div w:id="2069843120">
          <w:marLeft w:val="640"/>
          <w:marRight w:val="0"/>
          <w:marTop w:val="0"/>
          <w:marBottom w:val="0"/>
          <w:divBdr>
            <w:top w:val="none" w:sz="0" w:space="0" w:color="auto"/>
            <w:left w:val="none" w:sz="0" w:space="0" w:color="auto"/>
            <w:bottom w:val="none" w:sz="0" w:space="0" w:color="auto"/>
            <w:right w:val="none" w:sz="0" w:space="0" w:color="auto"/>
          </w:divBdr>
        </w:div>
        <w:div w:id="454059692">
          <w:marLeft w:val="640"/>
          <w:marRight w:val="0"/>
          <w:marTop w:val="0"/>
          <w:marBottom w:val="0"/>
          <w:divBdr>
            <w:top w:val="none" w:sz="0" w:space="0" w:color="auto"/>
            <w:left w:val="none" w:sz="0" w:space="0" w:color="auto"/>
            <w:bottom w:val="none" w:sz="0" w:space="0" w:color="auto"/>
            <w:right w:val="none" w:sz="0" w:space="0" w:color="auto"/>
          </w:divBdr>
        </w:div>
        <w:div w:id="847325936">
          <w:marLeft w:val="640"/>
          <w:marRight w:val="0"/>
          <w:marTop w:val="0"/>
          <w:marBottom w:val="0"/>
          <w:divBdr>
            <w:top w:val="none" w:sz="0" w:space="0" w:color="auto"/>
            <w:left w:val="none" w:sz="0" w:space="0" w:color="auto"/>
            <w:bottom w:val="none" w:sz="0" w:space="0" w:color="auto"/>
            <w:right w:val="none" w:sz="0" w:space="0" w:color="auto"/>
          </w:divBdr>
        </w:div>
        <w:div w:id="361591596">
          <w:marLeft w:val="640"/>
          <w:marRight w:val="0"/>
          <w:marTop w:val="0"/>
          <w:marBottom w:val="0"/>
          <w:divBdr>
            <w:top w:val="none" w:sz="0" w:space="0" w:color="auto"/>
            <w:left w:val="none" w:sz="0" w:space="0" w:color="auto"/>
            <w:bottom w:val="none" w:sz="0" w:space="0" w:color="auto"/>
            <w:right w:val="none" w:sz="0" w:space="0" w:color="auto"/>
          </w:divBdr>
        </w:div>
        <w:div w:id="1374846855">
          <w:marLeft w:val="640"/>
          <w:marRight w:val="0"/>
          <w:marTop w:val="0"/>
          <w:marBottom w:val="0"/>
          <w:divBdr>
            <w:top w:val="none" w:sz="0" w:space="0" w:color="auto"/>
            <w:left w:val="none" w:sz="0" w:space="0" w:color="auto"/>
            <w:bottom w:val="none" w:sz="0" w:space="0" w:color="auto"/>
            <w:right w:val="none" w:sz="0" w:space="0" w:color="auto"/>
          </w:divBdr>
        </w:div>
        <w:div w:id="755058897">
          <w:marLeft w:val="640"/>
          <w:marRight w:val="0"/>
          <w:marTop w:val="0"/>
          <w:marBottom w:val="0"/>
          <w:divBdr>
            <w:top w:val="none" w:sz="0" w:space="0" w:color="auto"/>
            <w:left w:val="none" w:sz="0" w:space="0" w:color="auto"/>
            <w:bottom w:val="none" w:sz="0" w:space="0" w:color="auto"/>
            <w:right w:val="none" w:sz="0" w:space="0" w:color="auto"/>
          </w:divBdr>
        </w:div>
        <w:div w:id="63992491">
          <w:marLeft w:val="640"/>
          <w:marRight w:val="0"/>
          <w:marTop w:val="0"/>
          <w:marBottom w:val="0"/>
          <w:divBdr>
            <w:top w:val="none" w:sz="0" w:space="0" w:color="auto"/>
            <w:left w:val="none" w:sz="0" w:space="0" w:color="auto"/>
            <w:bottom w:val="none" w:sz="0" w:space="0" w:color="auto"/>
            <w:right w:val="none" w:sz="0" w:space="0" w:color="auto"/>
          </w:divBdr>
        </w:div>
        <w:div w:id="386416524">
          <w:marLeft w:val="640"/>
          <w:marRight w:val="0"/>
          <w:marTop w:val="0"/>
          <w:marBottom w:val="0"/>
          <w:divBdr>
            <w:top w:val="none" w:sz="0" w:space="0" w:color="auto"/>
            <w:left w:val="none" w:sz="0" w:space="0" w:color="auto"/>
            <w:bottom w:val="none" w:sz="0" w:space="0" w:color="auto"/>
            <w:right w:val="none" w:sz="0" w:space="0" w:color="auto"/>
          </w:divBdr>
        </w:div>
        <w:div w:id="559558975">
          <w:marLeft w:val="640"/>
          <w:marRight w:val="0"/>
          <w:marTop w:val="0"/>
          <w:marBottom w:val="0"/>
          <w:divBdr>
            <w:top w:val="none" w:sz="0" w:space="0" w:color="auto"/>
            <w:left w:val="none" w:sz="0" w:space="0" w:color="auto"/>
            <w:bottom w:val="none" w:sz="0" w:space="0" w:color="auto"/>
            <w:right w:val="none" w:sz="0" w:space="0" w:color="auto"/>
          </w:divBdr>
        </w:div>
        <w:div w:id="308443187">
          <w:marLeft w:val="640"/>
          <w:marRight w:val="0"/>
          <w:marTop w:val="0"/>
          <w:marBottom w:val="0"/>
          <w:divBdr>
            <w:top w:val="none" w:sz="0" w:space="0" w:color="auto"/>
            <w:left w:val="none" w:sz="0" w:space="0" w:color="auto"/>
            <w:bottom w:val="none" w:sz="0" w:space="0" w:color="auto"/>
            <w:right w:val="none" w:sz="0" w:space="0" w:color="auto"/>
          </w:divBdr>
        </w:div>
        <w:div w:id="1104105979">
          <w:marLeft w:val="640"/>
          <w:marRight w:val="0"/>
          <w:marTop w:val="0"/>
          <w:marBottom w:val="0"/>
          <w:divBdr>
            <w:top w:val="none" w:sz="0" w:space="0" w:color="auto"/>
            <w:left w:val="none" w:sz="0" w:space="0" w:color="auto"/>
            <w:bottom w:val="none" w:sz="0" w:space="0" w:color="auto"/>
            <w:right w:val="none" w:sz="0" w:space="0" w:color="auto"/>
          </w:divBdr>
        </w:div>
        <w:div w:id="1792283413">
          <w:marLeft w:val="640"/>
          <w:marRight w:val="0"/>
          <w:marTop w:val="0"/>
          <w:marBottom w:val="0"/>
          <w:divBdr>
            <w:top w:val="none" w:sz="0" w:space="0" w:color="auto"/>
            <w:left w:val="none" w:sz="0" w:space="0" w:color="auto"/>
            <w:bottom w:val="none" w:sz="0" w:space="0" w:color="auto"/>
            <w:right w:val="none" w:sz="0" w:space="0" w:color="auto"/>
          </w:divBdr>
        </w:div>
        <w:div w:id="1801338949">
          <w:marLeft w:val="640"/>
          <w:marRight w:val="0"/>
          <w:marTop w:val="0"/>
          <w:marBottom w:val="0"/>
          <w:divBdr>
            <w:top w:val="none" w:sz="0" w:space="0" w:color="auto"/>
            <w:left w:val="none" w:sz="0" w:space="0" w:color="auto"/>
            <w:bottom w:val="none" w:sz="0" w:space="0" w:color="auto"/>
            <w:right w:val="none" w:sz="0" w:space="0" w:color="auto"/>
          </w:divBdr>
        </w:div>
        <w:div w:id="203711868">
          <w:marLeft w:val="640"/>
          <w:marRight w:val="0"/>
          <w:marTop w:val="0"/>
          <w:marBottom w:val="0"/>
          <w:divBdr>
            <w:top w:val="none" w:sz="0" w:space="0" w:color="auto"/>
            <w:left w:val="none" w:sz="0" w:space="0" w:color="auto"/>
            <w:bottom w:val="none" w:sz="0" w:space="0" w:color="auto"/>
            <w:right w:val="none" w:sz="0" w:space="0" w:color="auto"/>
          </w:divBdr>
        </w:div>
        <w:div w:id="609970977">
          <w:marLeft w:val="640"/>
          <w:marRight w:val="0"/>
          <w:marTop w:val="0"/>
          <w:marBottom w:val="0"/>
          <w:divBdr>
            <w:top w:val="none" w:sz="0" w:space="0" w:color="auto"/>
            <w:left w:val="none" w:sz="0" w:space="0" w:color="auto"/>
            <w:bottom w:val="none" w:sz="0" w:space="0" w:color="auto"/>
            <w:right w:val="none" w:sz="0" w:space="0" w:color="auto"/>
          </w:divBdr>
        </w:div>
        <w:div w:id="1127771598">
          <w:marLeft w:val="640"/>
          <w:marRight w:val="0"/>
          <w:marTop w:val="0"/>
          <w:marBottom w:val="0"/>
          <w:divBdr>
            <w:top w:val="none" w:sz="0" w:space="0" w:color="auto"/>
            <w:left w:val="none" w:sz="0" w:space="0" w:color="auto"/>
            <w:bottom w:val="none" w:sz="0" w:space="0" w:color="auto"/>
            <w:right w:val="none" w:sz="0" w:space="0" w:color="auto"/>
          </w:divBdr>
        </w:div>
        <w:div w:id="227156522">
          <w:marLeft w:val="640"/>
          <w:marRight w:val="0"/>
          <w:marTop w:val="0"/>
          <w:marBottom w:val="0"/>
          <w:divBdr>
            <w:top w:val="none" w:sz="0" w:space="0" w:color="auto"/>
            <w:left w:val="none" w:sz="0" w:space="0" w:color="auto"/>
            <w:bottom w:val="none" w:sz="0" w:space="0" w:color="auto"/>
            <w:right w:val="none" w:sz="0" w:space="0" w:color="auto"/>
          </w:divBdr>
        </w:div>
        <w:div w:id="1316447105">
          <w:marLeft w:val="640"/>
          <w:marRight w:val="0"/>
          <w:marTop w:val="0"/>
          <w:marBottom w:val="0"/>
          <w:divBdr>
            <w:top w:val="none" w:sz="0" w:space="0" w:color="auto"/>
            <w:left w:val="none" w:sz="0" w:space="0" w:color="auto"/>
            <w:bottom w:val="none" w:sz="0" w:space="0" w:color="auto"/>
            <w:right w:val="none" w:sz="0" w:space="0" w:color="auto"/>
          </w:divBdr>
        </w:div>
        <w:div w:id="1466969052">
          <w:marLeft w:val="640"/>
          <w:marRight w:val="0"/>
          <w:marTop w:val="0"/>
          <w:marBottom w:val="0"/>
          <w:divBdr>
            <w:top w:val="none" w:sz="0" w:space="0" w:color="auto"/>
            <w:left w:val="none" w:sz="0" w:space="0" w:color="auto"/>
            <w:bottom w:val="none" w:sz="0" w:space="0" w:color="auto"/>
            <w:right w:val="none" w:sz="0" w:space="0" w:color="auto"/>
          </w:divBdr>
        </w:div>
      </w:divsChild>
    </w:div>
    <w:div w:id="202449775">
      <w:bodyDiv w:val="1"/>
      <w:marLeft w:val="0"/>
      <w:marRight w:val="0"/>
      <w:marTop w:val="0"/>
      <w:marBottom w:val="0"/>
      <w:divBdr>
        <w:top w:val="none" w:sz="0" w:space="0" w:color="auto"/>
        <w:left w:val="none" w:sz="0" w:space="0" w:color="auto"/>
        <w:bottom w:val="none" w:sz="0" w:space="0" w:color="auto"/>
        <w:right w:val="none" w:sz="0" w:space="0" w:color="auto"/>
      </w:divBdr>
      <w:divsChild>
        <w:div w:id="1663361">
          <w:marLeft w:val="640"/>
          <w:marRight w:val="0"/>
          <w:marTop w:val="0"/>
          <w:marBottom w:val="0"/>
          <w:divBdr>
            <w:top w:val="none" w:sz="0" w:space="0" w:color="auto"/>
            <w:left w:val="none" w:sz="0" w:space="0" w:color="auto"/>
            <w:bottom w:val="none" w:sz="0" w:space="0" w:color="auto"/>
            <w:right w:val="none" w:sz="0" w:space="0" w:color="auto"/>
          </w:divBdr>
        </w:div>
        <w:div w:id="37825647">
          <w:marLeft w:val="640"/>
          <w:marRight w:val="0"/>
          <w:marTop w:val="0"/>
          <w:marBottom w:val="0"/>
          <w:divBdr>
            <w:top w:val="none" w:sz="0" w:space="0" w:color="auto"/>
            <w:left w:val="none" w:sz="0" w:space="0" w:color="auto"/>
            <w:bottom w:val="none" w:sz="0" w:space="0" w:color="auto"/>
            <w:right w:val="none" w:sz="0" w:space="0" w:color="auto"/>
          </w:divBdr>
        </w:div>
        <w:div w:id="72431054">
          <w:marLeft w:val="640"/>
          <w:marRight w:val="0"/>
          <w:marTop w:val="0"/>
          <w:marBottom w:val="0"/>
          <w:divBdr>
            <w:top w:val="none" w:sz="0" w:space="0" w:color="auto"/>
            <w:left w:val="none" w:sz="0" w:space="0" w:color="auto"/>
            <w:bottom w:val="none" w:sz="0" w:space="0" w:color="auto"/>
            <w:right w:val="none" w:sz="0" w:space="0" w:color="auto"/>
          </w:divBdr>
        </w:div>
        <w:div w:id="147718998">
          <w:marLeft w:val="640"/>
          <w:marRight w:val="0"/>
          <w:marTop w:val="0"/>
          <w:marBottom w:val="0"/>
          <w:divBdr>
            <w:top w:val="none" w:sz="0" w:space="0" w:color="auto"/>
            <w:left w:val="none" w:sz="0" w:space="0" w:color="auto"/>
            <w:bottom w:val="none" w:sz="0" w:space="0" w:color="auto"/>
            <w:right w:val="none" w:sz="0" w:space="0" w:color="auto"/>
          </w:divBdr>
        </w:div>
        <w:div w:id="288512317">
          <w:marLeft w:val="640"/>
          <w:marRight w:val="0"/>
          <w:marTop w:val="0"/>
          <w:marBottom w:val="0"/>
          <w:divBdr>
            <w:top w:val="none" w:sz="0" w:space="0" w:color="auto"/>
            <w:left w:val="none" w:sz="0" w:space="0" w:color="auto"/>
            <w:bottom w:val="none" w:sz="0" w:space="0" w:color="auto"/>
            <w:right w:val="none" w:sz="0" w:space="0" w:color="auto"/>
          </w:divBdr>
        </w:div>
        <w:div w:id="351886161">
          <w:marLeft w:val="640"/>
          <w:marRight w:val="0"/>
          <w:marTop w:val="0"/>
          <w:marBottom w:val="0"/>
          <w:divBdr>
            <w:top w:val="none" w:sz="0" w:space="0" w:color="auto"/>
            <w:left w:val="none" w:sz="0" w:space="0" w:color="auto"/>
            <w:bottom w:val="none" w:sz="0" w:space="0" w:color="auto"/>
            <w:right w:val="none" w:sz="0" w:space="0" w:color="auto"/>
          </w:divBdr>
        </w:div>
        <w:div w:id="355467933">
          <w:marLeft w:val="640"/>
          <w:marRight w:val="0"/>
          <w:marTop w:val="0"/>
          <w:marBottom w:val="0"/>
          <w:divBdr>
            <w:top w:val="none" w:sz="0" w:space="0" w:color="auto"/>
            <w:left w:val="none" w:sz="0" w:space="0" w:color="auto"/>
            <w:bottom w:val="none" w:sz="0" w:space="0" w:color="auto"/>
            <w:right w:val="none" w:sz="0" w:space="0" w:color="auto"/>
          </w:divBdr>
        </w:div>
        <w:div w:id="357121059">
          <w:marLeft w:val="640"/>
          <w:marRight w:val="0"/>
          <w:marTop w:val="0"/>
          <w:marBottom w:val="0"/>
          <w:divBdr>
            <w:top w:val="none" w:sz="0" w:space="0" w:color="auto"/>
            <w:left w:val="none" w:sz="0" w:space="0" w:color="auto"/>
            <w:bottom w:val="none" w:sz="0" w:space="0" w:color="auto"/>
            <w:right w:val="none" w:sz="0" w:space="0" w:color="auto"/>
          </w:divBdr>
        </w:div>
        <w:div w:id="367678553">
          <w:marLeft w:val="640"/>
          <w:marRight w:val="0"/>
          <w:marTop w:val="0"/>
          <w:marBottom w:val="0"/>
          <w:divBdr>
            <w:top w:val="none" w:sz="0" w:space="0" w:color="auto"/>
            <w:left w:val="none" w:sz="0" w:space="0" w:color="auto"/>
            <w:bottom w:val="none" w:sz="0" w:space="0" w:color="auto"/>
            <w:right w:val="none" w:sz="0" w:space="0" w:color="auto"/>
          </w:divBdr>
        </w:div>
        <w:div w:id="398215588">
          <w:marLeft w:val="640"/>
          <w:marRight w:val="0"/>
          <w:marTop w:val="0"/>
          <w:marBottom w:val="0"/>
          <w:divBdr>
            <w:top w:val="none" w:sz="0" w:space="0" w:color="auto"/>
            <w:left w:val="none" w:sz="0" w:space="0" w:color="auto"/>
            <w:bottom w:val="none" w:sz="0" w:space="0" w:color="auto"/>
            <w:right w:val="none" w:sz="0" w:space="0" w:color="auto"/>
          </w:divBdr>
        </w:div>
        <w:div w:id="415320152">
          <w:marLeft w:val="640"/>
          <w:marRight w:val="0"/>
          <w:marTop w:val="0"/>
          <w:marBottom w:val="0"/>
          <w:divBdr>
            <w:top w:val="none" w:sz="0" w:space="0" w:color="auto"/>
            <w:left w:val="none" w:sz="0" w:space="0" w:color="auto"/>
            <w:bottom w:val="none" w:sz="0" w:space="0" w:color="auto"/>
            <w:right w:val="none" w:sz="0" w:space="0" w:color="auto"/>
          </w:divBdr>
        </w:div>
        <w:div w:id="459956308">
          <w:marLeft w:val="640"/>
          <w:marRight w:val="0"/>
          <w:marTop w:val="0"/>
          <w:marBottom w:val="0"/>
          <w:divBdr>
            <w:top w:val="none" w:sz="0" w:space="0" w:color="auto"/>
            <w:left w:val="none" w:sz="0" w:space="0" w:color="auto"/>
            <w:bottom w:val="none" w:sz="0" w:space="0" w:color="auto"/>
            <w:right w:val="none" w:sz="0" w:space="0" w:color="auto"/>
          </w:divBdr>
        </w:div>
        <w:div w:id="464273170">
          <w:marLeft w:val="640"/>
          <w:marRight w:val="0"/>
          <w:marTop w:val="0"/>
          <w:marBottom w:val="0"/>
          <w:divBdr>
            <w:top w:val="none" w:sz="0" w:space="0" w:color="auto"/>
            <w:left w:val="none" w:sz="0" w:space="0" w:color="auto"/>
            <w:bottom w:val="none" w:sz="0" w:space="0" w:color="auto"/>
            <w:right w:val="none" w:sz="0" w:space="0" w:color="auto"/>
          </w:divBdr>
        </w:div>
        <w:div w:id="465776380">
          <w:marLeft w:val="640"/>
          <w:marRight w:val="0"/>
          <w:marTop w:val="0"/>
          <w:marBottom w:val="0"/>
          <w:divBdr>
            <w:top w:val="none" w:sz="0" w:space="0" w:color="auto"/>
            <w:left w:val="none" w:sz="0" w:space="0" w:color="auto"/>
            <w:bottom w:val="none" w:sz="0" w:space="0" w:color="auto"/>
            <w:right w:val="none" w:sz="0" w:space="0" w:color="auto"/>
          </w:divBdr>
        </w:div>
        <w:div w:id="470489394">
          <w:marLeft w:val="640"/>
          <w:marRight w:val="0"/>
          <w:marTop w:val="0"/>
          <w:marBottom w:val="0"/>
          <w:divBdr>
            <w:top w:val="none" w:sz="0" w:space="0" w:color="auto"/>
            <w:left w:val="none" w:sz="0" w:space="0" w:color="auto"/>
            <w:bottom w:val="none" w:sz="0" w:space="0" w:color="auto"/>
            <w:right w:val="none" w:sz="0" w:space="0" w:color="auto"/>
          </w:divBdr>
        </w:div>
        <w:div w:id="582109545">
          <w:marLeft w:val="640"/>
          <w:marRight w:val="0"/>
          <w:marTop w:val="0"/>
          <w:marBottom w:val="0"/>
          <w:divBdr>
            <w:top w:val="none" w:sz="0" w:space="0" w:color="auto"/>
            <w:left w:val="none" w:sz="0" w:space="0" w:color="auto"/>
            <w:bottom w:val="none" w:sz="0" w:space="0" w:color="auto"/>
            <w:right w:val="none" w:sz="0" w:space="0" w:color="auto"/>
          </w:divBdr>
        </w:div>
        <w:div w:id="650526984">
          <w:marLeft w:val="640"/>
          <w:marRight w:val="0"/>
          <w:marTop w:val="0"/>
          <w:marBottom w:val="0"/>
          <w:divBdr>
            <w:top w:val="none" w:sz="0" w:space="0" w:color="auto"/>
            <w:left w:val="none" w:sz="0" w:space="0" w:color="auto"/>
            <w:bottom w:val="none" w:sz="0" w:space="0" w:color="auto"/>
            <w:right w:val="none" w:sz="0" w:space="0" w:color="auto"/>
          </w:divBdr>
        </w:div>
        <w:div w:id="699665672">
          <w:marLeft w:val="640"/>
          <w:marRight w:val="0"/>
          <w:marTop w:val="0"/>
          <w:marBottom w:val="0"/>
          <w:divBdr>
            <w:top w:val="none" w:sz="0" w:space="0" w:color="auto"/>
            <w:left w:val="none" w:sz="0" w:space="0" w:color="auto"/>
            <w:bottom w:val="none" w:sz="0" w:space="0" w:color="auto"/>
            <w:right w:val="none" w:sz="0" w:space="0" w:color="auto"/>
          </w:divBdr>
        </w:div>
        <w:div w:id="702755367">
          <w:marLeft w:val="640"/>
          <w:marRight w:val="0"/>
          <w:marTop w:val="0"/>
          <w:marBottom w:val="0"/>
          <w:divBdr>
            <w:top w:val="none" w:sz="0" w:space="0" w:color="auto"/>
            <w:left w:val="none" w:sz="0" w:space="0" w:color="auto"/>
            <w:bottom w:val="none" w:sz="0" w:space="0" w:color="auto"/>
            <w:right w:val="none" w:sz="0" w:space="0" w:color="auto"/>
          </w:divBdr>
        </w:div>
        <w:div w:id="721176599">
          <w:marLeft w:val="640"/>
          <w:marRight w:val="0"/>
          <w:marTop w:val="0"/>
          <w:marBottom w:val="0"/>
          <w:divBdr>
            <w:top w:val="none" w:sz="0" w:space="0" w:color="auto"/>
            <w:left w:val="none" w:sz="0" w:space="0" w:color="auto"/>
            <w:bottom w:val="none" w:sz="0" w:space="0" w:color="auto"/>
            <w:right w:val="none" w:sz="0" w:space="0" w:color="auto"/>
          </w:divBdr>
        </w:div>
        <w:div w:id="739255165">
          <w:marLeft w:val="640"/>
          <w:marRight w:val="0"/>
          <w:marTop w:val="0"/>
          <w:marBottom w:val="0"/>
          <w:divBdr>
            <w:top w:val="none" w:sz="0" w:space="0" w:color="auto"/>
            <w:left w:val="none" w:sz="0" w:space="0" w:color="auto"/>
            <w:bottom w:val="none" w:sz="0" w:space="0" w:color="auto"/>
            <w:right w:val="none" w:sz="0" w:space="0" w:color="auto"/>
          </w:divBdr>
        </w:div>
        <w:div w:id="794907793">
          <w:marLeft w:val="640"/>
          <w:marRight w:val="0"/>
          <w:marTop w:val="0"/>
          <w:marBottom w:val="0"/>
          <w:divBdr>
            <w:top w:val="none" w:sz="0" w:space="0" w:color="auto"/>
            <w:left w:val="none" w:sz="0" w:space="0" w:color="auto"/>
            <w:bottom w:val="none" w:sz="0" w:space="0" w:color="auto"/>
            <w:right w:val="none" w:sz="0" w:space="0" w:color="auto"/>
          </w:divBdr>
        </w:div>
        <w:div w:id="795611009">
          <w:marLeft w:val="640"/>
          <w:marRight w:val="0"/>
          <w:marTop w:val="0"/>
          <w:marBottom w:val="0"/>
          <w:divBdr>
            <w:top w:val="none" w:sz="0" w:space="0" w:color="auto"/>
            <w:left w:val="none" w:sz="0" w:space="0" w:color="auto"/>
            <w:bottom w:val="none" w:sz="0" w:space="0" w:color="auto"/>
            <w:right w:val="none" w:sz="0" w:space="0" w:color="auto"/>
          </w:divBdr>
        </w:div>
        <w:div w:id="807894574">
          <w:marLeft w:val="640"/>
          <w:marRight w:val="0"/>
          <w:marTop w:val="0"/>
          <w:marBottom w:val="0"/>
          <w:divBdr>
            <w:top w:val="none" w:sz="0" w:space="0" w:color="auto"/>
            <w:left w:val="none" w:sz="0" w:space="0" w:color="auto"/>
            <w:bottom w:val="none" w:sz="0" w:space="0" w:color="auto"/>
            <w:right w:val="none" w:sz="0" w:space="0" w:color="auto"/>
          </w:divBdr>
        </w:div>
        <w:div w:id="836647908">
          <w:marLeft w:val="640"/>
          <w:marRight w:val="0"/>
          <w:marTop w:val="0"/>
          <w:marBottom w:val="0"/>
          <w:divBdr>
            <w:top w:val="none" w:sz="0" w:space="0" w:color="auto"/>
            <w:left w:val="none" w:sz="0" w:space="0" w:color="auto"/>
            <w:bottom w:val="none" w:sz="0" w:space="0" w:color="auto"/>
            <w:right w:val="none" w:sz="0" w:space="0" w:color="auto"/>
          </w:divBdr>
        </w:div>
        <w:div w:id="841316839">
          <w:marLeft w:val="640"/>
          <w:marRight w:val="0"/>
          <w:marTop w:val="0"/>
          <w:marBottom w:val="0"/>
          <w:divBdr>
            <w:top w:val="none" w:sz="0" w:space="0" w:color="auto"/>
            <w:left w:val="none" w:sz="0" w:space="0" w:color="auto"/>
            <w:bottom w:val="none" w:sz="0" w:space="0" w:color="auto"/>
            <w:right w:val="none" w:sz="0" w:space="0" w:color="auto"/>
          </w:divBdr>
        </w:div>
        <w:div w:id="895121146">
          <w:marLeft w:val="640"/>
          <w:marRight w:val="0"/>
          <w:marTop w:val="0"/>
          <w:marBottom w:val="0"/>
          <w:divBdr>
            <w:top w:val="none" w:sz="0" w:space="0" w:color="auto"/>
            <w:left w:val="none" w:sz="0" w:space="0" w:color="auto"/>
            <w:bottom w:val="none" w:sz="0" w:space="0" w:color="auto"/>
            <w:right w:val="none" w:sz="0" w:space="0" w:color="auto"/>
          </w:divBdr>
        </w:div>
        <w:div w:id="970130322">
          <w:marLeft w:val="640"/>
          <w:marRight w:val="0"/>
          <w:marTop w:val="0"/>
          <w:marBottom w:val="0"/>
          <w:divBdr>
            <w:top w:val="none" w:sz="0" w:space="0" w:color="auto"/>
            <w:left w:val="none" w:sz="0" w:space="0" w:color="auto"/>
            <w:bottom w:val="none" w:sz="0" w:space="0" w:color="auto"/>
            <w:right w:val="none" w:sz="0" w:space="0" w:color="auto"/>
          </w:divBdr>
        </w:div>
        <w:div w:id="970473883">
          <w:marLeft w:val="640"/>
          <w:marRight w:val="0"/>
          <w:marTop w:val="0"/>
          <w:marBottom w:val="0"/>
          <w:divBdr>
            <w:top w:val="none" w:sz="0" w:space="0" w:color="auto"/>
            <w:left w:val="none" w:sz="0" w:space="0" w:color="auto"/>
            <w:bottom w:val="none" w:sz="0" w:space="0" w:color="auto"/>
            <w:right w:val="none" w:sz="0" w:space="0" w:color="auto"/>
          </w:divBdr>
        </w:div>
        <w:div w:id="998768767">
          <w:marLeft w:val="640"/>
          <w:marRight w:val="0"/>
          <w:marTop w:val="0"/>
          <w:marBottom w:val="0"/>
          <w:divBdr>
            <w:top w:val="none" w:sz="0" w:space="0" w:color="auto"/>
            <w:left w:val="none" w:sz="0" w:space="0" w:color="auto"/>
            <w:bottom w:val="none" w:sz="0" w:space="0" w:color="auto"/>
            <w:right w:val="none" w:sz="0" w:space="0" w:color="auto"/>
          </w:divBdr>
        </w:div>
        <w:div w:id="1010134443">
          <w:marLeft w:val="640"/>
          <w:marRight w:val="0"/>
          <w:marTop w:val="0"/>
          <w:marBottom w:val="0"/>
          <w:divBdr>
            <w:top w:val="none" w:sz="0" w:space="0" w:color="auto"/>
            <w:left w:val="none" w:sz="0" w:space="0" w:color="auto"/>
            <w:bottom w:val="none" w:sz="0" w:space="0" w:color="auto"/>
            <w:right w:val="none" w:sz="0" w:space="0" w:color="auto"/>
          </w:divBdr>
        </w:div>
        <w:div w:id="1036125358">
          <w:marLeft w:val="640"/>
          <w:marRight w:val="0"/>
          <w:marTop w:val="0"/>
          <w:marBottom w:val="0"/>
          <w:divBdr>
            <w:top w:val="none" w:sz="0" w:space="0" w:color="auto"/>
            <w:left w:val="none" w:sz="0" w:space="0" w:color="auto"/>
            <w:bottom w:val="none" w:sz="0" w:space="0" w:color="auto"/>
            <w:right w:val="none" w:sz="0" w:space="0" w:color="auto"/>
          </w:divBdr>
        </w:div>
        <w:div w:id="1130854791">
          <w:marLeft w:val="640"/>
          <w:marRight w:val="0"/>
          <w:marTop w:val="0"/>
          <w:marBottom w:val="0"/>
          <w:divBdr>
            <w:top w:val="none" w:sz="0" w:space="0" w:color="auto"/>
            <w:left w:val="none" w:sz="0" w:space="0" w:color="auto"/>
            <w:bottom w:val="none" w:sz="0" w:space="0" w:color="auto"/>
            <w:right w:val="none" w:sz="0" w:space="0" w:color="auto"/>
          </w:divBdr>
        </w:div>
        <w:div w:id="1166672256">
          <w:marLeft w:val="640"/>
          <w:marRight w:val="0"/>
          <w:marTop w:val="0"/>
          <w:marBottom w:val="0"/>
          <w:divBdr>
            <w:top w:val="none" w:sz="0" w:space="0" w:color="auto"/>
            <w:left w:val="none" w:sz="0" w:space="0" w:color="auto"/>
            <w:bottom w:val="none" w:sz="0" w:space="0" w:color="auto"/>
            <w:right w:val="none" w:sz="0" w:space="0" w:color="auto"/>
          </w:divBdr>
        </w:div>
        <w:div w:id="1228610678">
          <w:marLeft w:val="640"/>
          <w:marRight w:val="0"/>
          <w:marTop w:val="0"/>
          <w:marBottom w:val="0"/>
          <w:divBdr>
            <w:top w:val="none" w:sz="0" w:space="0" w:color="auto"/>
            <w:left w:val="none" w:sz="0" w:space="0" w:color="auto"/>
            <w:bottom w:val="none" w:sz="0" w:space="0" w:color="auto"/>
            <w:right w:val="none" w:sz="0" w:space="0" w:color="auto"/>
          </w:divBdr>
        </w:div>
        <w:div w:id="1239438087">
          <w:marLeft w:val="640"/>
          <w:marRight w:val="0"/>
          <w:marTop w:val="0"/>
          <w:marBottom w:val="0"/>
          <w:divBdr>
            <w:top w:val="none" w:sz="0" w:space="0" w:color="auto"/>
            <w:left w:val="none" w:sz="0" w:space="0" w:color="auto"/>
            <w:bottom w:val="none" w:sz="0" w:space="0" w:color="auto"/>
            <w:right w:val="none" w:sz="0" w:space="0" w:color="auto"/>
          </w:divBdr>
        </w:div>
        <w:div w:id="1321883263">
          <w:marLeft w:val="640"/>
          <w:marRight w:val="0"/>
          <w:marTop w:val="0"/>
          <w:marBottom w:val="0"/>
          <w:divBdr>
            <w:top w:val="none" w:sz="0" w:space="0" w:color="auto"/>
            <w:left w:val="none" w:sz="0" w:space="0" w:color="auto"/>
            <w:bottom w:val="none" w:sz="0" w:space="0" w:color="auto"/>
            <w:right w:val="none" w:sz="0" w:space="0" w:color="auto"/>
          </w:divBdr>
        </w:div>
        <w:div w:id="1343507547">
          <w:marLeft w:val="640"/>
          <w:marRight w:val="0"/>
          <w:marTop w:val="0"/>
          <w:marBottom w:val="0"/>
          <w:divBdr>
            <w:top w:val="none" w:sz="0" w:space="0" w:color="auto"/>
            <w:left w:val="none" w:sz="0" w:space="0" w:color="auto"/>
            <w:bottom w:val="none" w:sz="0" w:space="0" w:color="auto"/>
            <w:right w:val="none" w:sz="0" w:space="0" w:color="auto"/>
          </w:divBdr>
        </w:div>
        <w:div w:id="1393582912">
          <w:marLeft w:val="640"/>
          <w:marRight w:val="0"/>
          <w:marTop w:val="0"/>
          <w:marBottom w:val="0"/>
          <w:divBdr>
            <w:top w:val="none" w:sz="0" w:space="0" w:color="auto"/>
            <w:left w:val="none" w:sz="0" w:space="0" w:color="auto"/>
            <w:bottom w:val="none" w:sz="0" w:space="0" w:color="auto"/>
            <w:right w:val="none" w:sz="0" w:space="0" w:color="auto"/>
          </w:divBdr>
        </w:div>
        <w:div w:id="1399594681">
          <w:marLeft w:val="640"/>
          <w:marRight w:val="0"/>
          <w:marTop w:val="0"/>
          <w:marBottom w:val="0"/>
          <w:divBdr>
            <w:top w:val="none" w:sz="0" w:space="0" w:color="auto"/>
            <w:left w:val="none" w:sz="0" w:space="0" w:color="auto"/>
            <w:bottom w:val="none" w:sz="0" w:space="0" w:color="auto"/>
            <w:right w:val="none" w:sz="0" w:space="0" w:color="auto"/>
          </w:divBdr>
        </w:div>
        <w:div w:id="1407848299">
          <w:marLeft w:val="640"/>
          <w:marRight w:val="0"/>
          <w:marTop w:val="0"/>
          <w:marBottom w:val="0"/>
          <w:divBdr>
            <w:top w:val="none" w:sz="0" w:space="0" w:color="auto"/>
            <w:left w:val="none" w:sz="0" w:space="0" w:color="auto"/>
            <w:bottom w:val="none" w:sz="0" w:space="0" w:color="auto"/>
            <w:right w:val="none" w:sz="0" w:space="0" w:color="auto"/>
          </w:divBdr>
        </w:div>
        <w:div w:id="1451364274">
          <w:marLeft w:val="640"/>
          <w:marRight w:val="0"/>
          <w:marTop w:val="0"/>
          <w:marBottom w:val="0"/>
          <w:divBdr>
            <w:top w:val="none" w:sz="0" w:space="0" w:color="auto"/>
            <w:left w:val="none" w:sz="0" w:space="0" w:color="auto"/>
            <w:bottom w:val="none" w:sz="0" w:space="0" w:color="auto"/>
            <w:right w:val="none" w:sz="0" w:space="0" w:color="auto"/>
          </w:divBdr>
        </w:div>
        <w:div w:id="1470590808">
          <w:marLeft w:val="640"/>
          <w:marRight w:val="0"/>
          <w:marTop w:val="0"/>
          <w:marBottom w:val="0"/>
          <w:divBdr>
            <w:top w:val="none" w:sz="0" w:space="0" w:color="auto"/>
            <w:left w:val="none" w:sz="0" w:space="0" w:color="auto"/>
            <w:bottom w:val="none" w:sz="0" w:space="0" w:color="auto"/>
            <w:right w:val="none" w:sz="0" w:space="0" w:color="auto"/>
          </w:divBdr>
        </w:div>
        <w:div w:id="1508515977">
          <w:marLeft w:val="640"/>
          <w:marRight w:val="0"/>
          <w:marTop w:val="0"/>
          <w:marBottom w:val="0"/>
          <w:divBdr>
            <w:top w:val="none" w:sz="0" w:space="0" w:color="auto"/>
            <w:left w:val="none" w:sz="0" w:space="0" w:color="auto"/>
            <w:bottom w:val="none" w:sz="0" w:space="0" w:color="auto"/>
            <w:right w:val="none" w:sz="0" w:space="0" w:color="auto"/>
          </w:divBdr>
        </w:div>
        <w:div w:id="1588462179">
          <w:marLeft w:val="640"/>
          <w:marRight w:val="0"/>
          <w:marTop w:val="0"/>
          <w:marBottom w:val="0"/>
          <w:divBdr>
            <w:top w:val="none" w:sz="0" w:space="0" w:color="auto"/>
            <w:left w:val="none" w:sz="0" w:space="0" w:color="auto"/>
            <w:bottom w:val="none" w:sz="0" w:space="0" w:color="auto"/>
            <w:right w:val="none" w:sz="0" w:space="0" w:color="auto"/>
          </w:divBdr>
        </w:div>
        <w:div w:id="1613440970">
          <w:marLeft w:val="640"/>
          <w:marRight w:val="0"/>
          <w:marTop w:val="0"/>
          <w:marBottom w:val="0"/>
          <w:divBdr>
            <w:top w:val="none" w:sz="0" w:space="0" w:color="auto"/>
            <w:left w:val="none" w:sz="0" w:space="0" w:color="auto"/>
            <w:bottom w:val="none" w:sz="0" w:space="0" w:color="auto"/>
            <w:right w:val="none" w:sz="0" w:space="0" w:color="auto"/>
          </w:divBdr>
        </w:div>
        <w:div w:id="1660377748">
          <w:marLeft w:val="640"/>
          <w:marRight w:val="0"/>
          <w:marTop w:val="0"/>
          <w:marBottom w:val="0"/>
          <w:divBdr>
            <w:top w:val="none" w:sz="0" w:space="0" w:color="auto"/>
            <w:left w:val="none" w:sz="0" w:space="0" w:color="auto"/>
            <w:bottom w:val="none" w:sz="0" w:space="0" w:color="auto"/>
            <w:right w:val="none" w:sz="0" w:space="0" w:color="auto"/>
          </w:divBdr>
        </w:div>
        <w:div w:id="1693527466">
          <w:marLeft w:val="640"/>
          <w:marRight w:val="0"/>
          <w:marTop w:val="0"/>
          <w:marBottom w:val="0"/>
          <w:divBdr>
            <w:top w:val="none" w:sz="0" w:space="0" w:color="auto"/>
            <w:left w:val="none" w:sz="0" w:space="0" w:color="auto"/>
            <w:bottom w:val="none" w:sz="0" w:space="0" w:color="auto"/>
            <w:right w:val="none" w:sz="0" w:space="0" w:color="auto"/>
          </w:divBdr>
        </w:div>
        <w:div w:id="1703894948">
          <w:marLeft w:val="640"/>
          <w:marRight w:val="0"/>
          <w:marTop w:val="0"/>
          <w:marBottom w:val="0"/>
          <w:divBdr>
            <w:top w:val="none" w:sz="0" w:space="0" w:color="auto"/>
            <w:left w:val="none" w:sz="0" w:space="0" w:color="auto"/>
            <w:bottom w:val="none" w:sz="0" w:space="0" w:color="auto"/>
            <w:right w:val="none" w:sz="0" w:space="0" w:color="auto"/>
          </w:divBdr>
        </w:div>
        <w:div w:id="1734232334">
          <w:marLeft w:val="640"/>
          <w:marRight w:val="0"/>
          <w:marTop w:val="0"/>
          <w:marBottom w:val="0"/>
          <w:divBdr>
            <w:top w:val="none" w:sz="0" w:space="0" w:color="auto"/>
            <w:left w:val="none" w:sz="0" w:space="0" w:color="auto"/>
            <w:bottom w:val="none" w:sz="0" w:space="0" w:color="auto"/>
            <w:right w:val="none" w:sz="0" w:space="0" w:color="auto"/>
          </w:divBdr>
        </w:div>
        <w:div w:id="1758818204">
          <w:marLeft w:val="640"/>
          <w:marRight w:val="0"/>
          <w:marTop w:val="0"/>
          <w:marBottom w:val="0"/>
          <w:divBdr>
            <w:top w:val="none" w:sz="0" w:space="0" w:color="auto"/>
            <w:left w:val="none" w:sz="0" w:space="0" w:color="auto"/>
            <w:bottom w:val="none" w:sz="0" w:space="0" w:color="auto"/>
            <w:right w:val="none" w:sz="0" w:space="0" w:color="auto"/>
          </w:divBdr>
        </w:div>
        <w:div w:id="1771853841">
          <w:marLeft w:val="640"/>
          <w:marRight w:val="0"/>
          <w:marTop w:val="0"/>
          <w:marBottom w:val="0"/>
          <w:divBdr>
            <w:top w:val="none" w:sz="0" w:space="0" w:color="auto"/>
            <w:left w:val="none" w:sz="0" w:space="0" w:color="auto"/>
            <w:bottom w:val="none" w:sz="0" w:space="0" w:color="auto"/>
            <w:right w:val="none" w:sz="0" w:space="0" w:color="auto"/>
          </w:divBdr>
        </w:div>
        <w:div w:id="1778406805">
          <w:marLeft w:val="640"/>
          <w:marRight w:val="0"/>
          <w:marTop w:val="0"/>
          <w:marBottom w:val="0"/>
          <w:divBdr>
            <w:top w:val="none" w:sz="0" w:space="0" w:color="auto"/>
            <w:left w:val="none" w:sz="0" w:space="0" w:color="auto"/>
            <w:bottom w:val="none" w:sz="0" w:space="0" w:color="auto"/>
            <w:right w:val="none" w:sz="0" w:space="0" w:color="auto"/>
          </w:divBdr>
        </w:div>
        <w:div w:id="1799255117">
          <w:marLeft w:val="640"/>
          <w:marRight w:val="0"/>
          <w:marTop w:val="0"/>
          <w:marBottom w:val="0"/>
          <w:divBdr>
            <w:top w:val="none" w:sz="0" w:space="0" w:color="auto"/>
            <w:left w:val="none" w:sz="0" w:space="0" w:color="auto"/>
            <w:bottom w:val="none" w:sz="0" w:space="0" w:color="auto"/>
            <w:right w:val="none" w:sz="0" w:space="0" w:color="auto"/>
          </w:divBdr>
        </w:div>
        <w:div w:id="1818259803">
          <w:marLeft w:val="640"/>
          <w:marRight w:val="0"/>
          <w:marTop w:val="0"/>
          <w:marBottom w:val="0"/>
          <w:divBdr>
            <w:top w:val="none" w:sz="0" w:space="0" w:color="auto"/>
            <w:left w:val="none" w:sz="0" w:space="0" w:color="auto"/>
            <w:bottom w:val="none" w:sz="0" w:space="0" w:color="auto"/>
            <w:right w:val="none" w:sz="0" w:space="0" w:color="auto"/>
          </w:divBdr>
        </w:div>
        <w:div w:id="1828862738">
          <w:marLeft w:val="640"/>
          <w:marRight w:val="0"/>
          <w:marTop w:val="0"/>
          <w:marBottom w:val="0"/>
          <w:divBdr>
            <w:top w:val="none" w:sz="0" w:space="0" w:color="auto"/>
            <w:left w:val="none" w:sz="0" w:space="0" w:color="auto"/>
            <w:bottom w:val="none" w:sz="0" w:space="0" w:color="auto"/>
            <w:right w:val="none" w:sz="0" w:space="0" w:color="auto"/>
          </w:divBdr>
        </w:div>
        <w:div w:id="1880315275">
          <w:marLeft w:val="640"/>
          <w:marRight w:val="0"/>
          <w:marTop w:val="0"/>
          <w:marBottom w:val="0"/>
          <w:divBdr>
            <w:top w:val="none" w:sz="0" w:space="0" w:color="auto"/>
            <w:left w:val="none" w:sz="0" w:space="0" w:color="auto"/>
            <w:bottom w:val="none" w:sz="0" w:space="0" w:color="auto"/>
            <w:right w:val="none" w:sz="0" w:space="0" w:color="auto"/>
          </w:divBdr>
        </w:div>
        <w:div w:id="1909919861">
          <w:marLeft w:val="640"/>
          <w:marRight w:val="0"/>
          <w:marTop w:val="0"/>
          <w:marBottom w:val="0"/>
          <w:divBdr>
            <w:top w:val="none" w:sz="0" w:space="0" w:color="auto"/>
            <w:left w:val="none" w:sz="0" w:space="0" w:color="auto"/>
            <w:bottom w:val="none" w:sz="0" w:space="0" w:color="auto"/>
            <w:right w:val="none" w:sz="0" w:space="0" w:color="auto"/>
          </w:divBdr>
        </w:div>
        <w:div w:id="1912108848">
          <w:marLeft w:val="640"/>
          <w:marRight w:val="0"/>
          <w:marTop w:val="0"/>
          <w:marBottom w:val="0"/>
          <w:divBdr>
            <w:top w:val="none" w:sz="0" w:space="0" w:color="auto"/>
            <w:left w:val="none" w:sz="0" w:space="0" w:color="auto"/>
            <w:bottom w:val="none" w:sz="0" w:space="0" w:color="auto"/>
            <w:right w:val="none" w:sz="0" w:space="0" w:color="auto"/>
          </w:divBdr>
        </w:div>
        <w:div w:id="1947616733">
          <w:marLeft w:val="640"/>
          <w:marRight w:val="0"/>
          <w:marTop w:val="0"/>
          <w:marBottom w:val="0"/>
          <w:divBdr>
            <w:top w:val="none" w:sz="0" w:space="0" w:color="auto"/>
            <w:left w:val="none" w:sz="0" w:space="0" w:color="auto"/>
            <w:bottom w:val="none" w:sz="0" w:space="0" w:color="auto"/>
            <w:right w:val="none" w:sz="0" w:space="0" w:color="auto"/>
          </w:divBdr>
        </w:div>
        <w:div w:id="2005819202">
          <w:marLeft w:val="640"/>
          <w:marRight w:val="0"/>
          <w:marTop w:val="0"/>
          <w:marBottom w:val="0"/>
          <w:divBdr>
            <w:top w:val="none" w:sz="0" w:space="0" w:color="auto"/>
            <w:left w:val="none" w:sz="0" w:space="0" w:color="auto"/>
            <w:bottom w:val="none" w:sz="0" w:space="0" w:color="auto"/>
            <w:right w:val="none" w:sz="0" w:space="0" w:color="auto"/>
          </w:divBdr>
        </w:div>
        <w:div w:id="2057196438">
          <w:marLeft w:val="640"/>
          <w:marRight w:val="0"/>
          <w:marTop w:val="0"/>
          <w:marBottom w:val="0"/>
          <w:divBdr>
            <w:top w:val="none" w:sz="0" w:space="0" w:color="auto"/>
            <w:left w:val="none" w:sz="0" w:space="0" w:color="auto"/>
            <w:bottom w:val="none" w:sz="0" w:space="0" w:color="auto"/>
            <w:right w:val="none" w:sz="0" w:space="0" w:color="auto"/>
          </w:divBdr>
        </w:div>
        <w:div w:id="2068609023">
          <w:marLeft w:val="640"/>
          <w:marRight w:val="0"/>
          <w:marTop w:val="0"/>
          <w:marBottom w:val="0"/>
          <w:divBdr>
            <w:top w:val="none" w:sz="0" w:space="0" w:color="auto"/>
            <w:left w:val="none" w:sz="0" w:space="0" w:color="auto"/>
            <w:bottom w:val="none" w:sz="0" w:space="0" w:color="auto"/>
            <w:right w:val="none" w:sz="0" w:space="0" w:color="auto"/>
          </w:divBdr>
        </w:div>
        <w:div w:id="2129231780">
          <w:marLeft w:val="640"/>
          <w:marRight w:val="0"/>
          <w:marTop w:val="0"/>
          <w:marBottom w:val="0"/>
          <w:divBdr>
            <w:top w:val="none" w:sz="0" w:space="0" w:color="auto"/>
            <w:left w:val="none" w:sz="0" w:space="0" w:color="auto"/>
            <w:bottom w:val="none" w:sz="0" w:space="0" w:color="auto"/>
            <w:right w:val="none" w:sz="0" w:space="0" w:color="auto"/>
          </w:divBdr>
        </w:div>
        <w:div w:id="2145076441">
          <w:marLeft w:val="640"/>
          <w:marRight w:val="0"/>
          <w:marTop w:val="0"/>
          <w:marBottom w:val="0"/>
          <w:divBdr>
            <w:top w:val="none" w:sz="0" w:space="0" w:color="auto"/>
            <w:left w:val="none" w:sz="0" w:space="0" w:color="auto"/>
            <w:bottom w:val="none" w:sz="0" w:space="0" w:color="auto"/>
            <w:right w:val="none" w:sz="0" w:space="0" w:color="auto"/>
          </w:divBdr>
        </w:div>
      </w:divsChild>
    </w:div>
    <w:div w:id="205485178">
      <w:bodyDiv w:val="1"/>
      <w:marLeft w:val="0"/>
      <w:marRight w:val="0"/>
      <w:marTop w:val="0"/>
      <w:marBottom w:val="0"/>
      <w:divBdr>
        <w:top w:val="none" w:sz="0" w:space="0" w:color="auto"/>
        <w:left w:val="none" w:sz="0" w:space="0" w:color="auto"/>
        <w:bottom w:val="none" w:sz="0" w:space="0" w:color="auto"/>
        <w:right w:val="none" w:sz="0" w:space="0" w:color="auto"/>
      </w:divBdr>
      <w:divsChild>
        <w:div w:id="59835346">
          <w:marLeft w:val="640"/>
          <w:marRight w:val="0"/>
          <w:marTop w:val="0"/>
          <w:marBottom w:val="0"/>
          <w:divBdr>
            <w:top w:val="none" w:sz="0" w:space="0" w:color="auto"/>
            <w:left w:val="none" w:sz="0" w:space="0" w:color="auto"/>
            <w:bottom w:val="none" w:sz="0" w:space="0" w:color="auto"/>
            <w:right w:val="none" w:sz="0" w:space="0" w:color="auto"/>
          </w:divBdr>
        </w:div>
        <w:div w:id="75591258">
          <w:marLeft w:val="640"/>
          <w:marRight w:val="0"/>
          <w:marTop w:val="0"/>
          <w:marBottom w:val="0"/>
          <w:divBdr>
            <w:top w:val="none" w:sz="0" w:space="0" w:color="auto"/>
            <w:left w:val="none" w:sz="0" w:space="0" w:color="auto"/>
            <w:bottom w:val="none" w:sz="0" w:space="0" w:color="auto"/>
            <w:right w:val="none" w:sz="0" w:space="0" w:color="auto"/>
          </w:divBdr>
        </w:div>
        <w:div w:id="110248708">
          <w:marLeft w:val="640"/>
          <w:marRight w:val="0"/>
          <w:marTop w:val="0"/>
          <w:marBottom w:val="0"/>
          <w:divBdr>
            <w:top w:val="none" w:sz="0" w:space="0" w:color="auto"/>
            <w:left w:val="none" w:sz="0" w:space="0" w:color="auto"/>
            <w:bottom w:val="none" w:sz="0" w:space="0" w:color="auto"/>
            <w:right w:val="none" w:sz="0" w:space="0" w:color="auto"/>
          </w:divBdr>
        </w:div>
        <w:div w:id="140929135">
          <w:marLeft w:val="640"/>
          <w:marRight w:val="0"/>
          <w:marTop w:val="0"/>
          <w:marBottom w:val="0"/>
          <w:divBdr>
            <w:top w:val="none" w:sz="0" w:space="0" w:color="auto"/>
            <w:left w:val="none" w:sz="0" w:space="0" w:color="auto"/>
            <w:bottom w:val="none" w:sz="0" w:space="0" w:color="auto"/>
            <w:right w:val="none" w:sz="0" w:space="0" w:color="auto"/>
          </w:divBdr>
        </w:div>
        <w:div w:id="185364640">
          <w:marLeft w:val="640"/>
          <w:marRight w:val="0"/>
          <w:marTop w:val="0"/>
          <w:marBottom w:val="0"/>
          <w:divBdr>
            <w:top w:val="none" w:sz="0" w:space="0" w:color="auto"/>
            <w:left w:val="none" w:sz="0" w:space="0" w:color="auto"/>
            <w:bottom w:val="none" w:sz="0" w:space="0" w:color="auto"/>
            <w:right w:val="none" w:sz="0" w:space="0" w:color="auto"/>
          </w:divBdr>
        </w:div>
        <w:div w:id="298415954">
          <w:marLeft w:val="640"/>
          <w:marRight w:val="0"/>
          <w:marTop w:val="0"/>
          <w:marBottom w:val="0"/>
          <w:divBdr>
            <w:top w:val="none" w:sz="0" w:space="0" w:color="auto"/>
            <w:left w:val="none" w:sz="0" w:space="0" w:color="auto"/>
            <w:bottom w:val="none" w:sz="0" w:space="0" w:color="auto"/>
            <w:right w:val="none" w:sz="0" w:space="0" w:color="auto"/>
          </w:divBdr>
        </w:div>
        <w:div w:id="300813286">
          <w:marLeft w:val="640"/>
          <w:marRight w:val="0"/>
          <w:marTop w:val="0"/>
          <w:marBottom w:val="0"/>
          <w:divBdr>
            <w:top w:val="none" w:sz="0" w:space="0" w:color="auto"/>
            <w:left w:val="none" w:sz="0" w:space="0" w:color="auto"/>
            <w:bottom w:val="none" w:sz="0" w:space="0" w:color="auto"/>
            <w:right w:val="none" w:sz="0" w:space="0" w:color="auto"/>
          </w:divBdr>
        </w:div>
        <w:div w:id="305357801">
          <w:marLeft w:val="640"/>
          <w:marRight w:val="0"/>
          <w:marTop w:val="0"/>
          <w:marBottom w:val="0"/>
          <w:divBdr>
            <w:top w:val="none" w:sz="0" w:space="0" w:color="auto"/>
            <w:left w:val="none" w:sz="0" w:space="0" w:color="auto"/>
            <w:bottom w:val="none" w:sz="0" w:space="0" w:color="auto"/>
            <w:right w:val="none" w:sz="0" w:space="0" w:color="auto"/>
          </w:divBdr>
        </w:div>
        <w:div w:id="333842158">
          <w:marLeft w:val="640"/>
          <w:marRight w:val="0"/>
          <w:marTop w:val="0"/>
          <w:marBottom w:val="0"/>
          <w:divBdr>
            <w:top w:val="none" w:sz="0" w:space="0" w:color="auto"/>
            <w:left w:val="none" w:sz="0" w:space="0" w:color="auto"/>
            <w:bottom w:val="none" w:sz="0" w:space="0" w:color="auto"/>
            <w:right w:val="none" w:sz="0" w:space="0" w:color="auto"/>
          </w:divBdr>
        </w:div>
        <w:div w:id="436406342">
          <w:marLeft w:val="640"/>
          <w:marRight w:val="0"/>
          <w:marTop w:val="0"/>
          <w:marBottom w:val="0"/>
          <w:divBdr>
            <w:top w:val="none" w:sz="0" w:space="0" w:color="auto"/>
            <w:left w:val="none" w:sz="0" w:space="0" w:color="auto"/>
            <w:bottom w:val="none" w:sz="0" w:space="0" w:color="auto"/>
            <w:right w:val="none" w:sz="0" w:space="0" w:color="auto"/>
          </w:divBdr>
        </w:div>
        <w:div w:id="469443582">
          <w:marLeft w:val="640"/>
          <w:marRight w:val="0"/>
          <w:marTop w:val="0"/>
          <w:marBottom w:val="0"/>
          <w:divBdr>
            <w:top w:val="none" w:sz="0" w:space="0" w:color="auto"/>
            <w:left w:val="none" w:sz="0" w:space="0" w:color="auto"/>
            <w:bottom w:val="none" w:sz="0" w:space="0" w:color="auto"/>
            <w:right w:val="none" w:sz="0" w:space="0" w:color="auto"/>
          </w:divBdr>
        </w:div>
        <w:div w:id="556090937">
          <w:marLeft w:val="640"/>
          <w:marRight w:val="0"/>
          <w:marTop w:val="0"/>
          <w:marBottom w:val="0"/>
          <w:divBdr>
            <w:top w:val="none" w:sz="0" w:space="0" w:color="auto"/>
            <w:left w:val="none" w:sz="0" w:space="0" w:color="auto"/>
            <w:bottom w:val="none" w:sz="0" w:space="0" w:color="auto"/>
            <w:right w:val="none" w:sz="0" w:space="0" w:color="auto"/>
          </w:divBdr>
        </w:div>
        <w:div w:id="659583644">
          <w:marLeft w:val="640"/>
          <w:marRight w:val="0"/>
          <w:marTop w:val="0"/>
          <w:marBottom w:val="0"/>
          <w:divBdr>
            <w:top w:val="none" w:sz="0" w:space="0" w:color="auto"/>
            <w:left w:val="none" w:sz="0" w:space="0" w:color="auto"/>
            <w:bottom w:val="none" w:sz="0" w:space="0" w:color="auto"/>
            <w:right w:val="none" w:sz="0" w:space="0" w:color="auto"/>
          </w:divBdr>
        </w:div>
        <w:div w:id="669799187">
          <w:marLeft w:val="640"/>
          <w:marRight w:val="0"/>
          <w:marTop w:val="0"/>
          <w:marBottom w:val="0"/>
          <w:divBdr>
            <w:top w:val="none" w:sz="0" w:space="0" w:color="auto"/>
            <w:left w:val="none" w:sz="0" w:space="0" w:color="auto"/>
            <w:bottom w:val="none" w:sz="0" w:space="0" w:color="auto"/>
            <w:right w:val="none" w:sz="0" w:space="0" w:color="auto"/>
          </w:divBdr>
        </w:div>
        <w:div w:id="674305025">
          <w:marLeft w:val="640"/>
          <w:marRight w:val="0"/>
          <w:marTop w:val="0"/>
          <w:marBottom w:val="0"/>
          <w:divBdr>
            <w:top w:val="none" w:sz="0" w:space="0" w:color="auto"/>
            <w:left w:val="none" w:sz="0" w:space="0" w:color="auto"/>
            <w:bottom w:val="none" w:sz="0" w:space="0" w:color="auto"/>
            <w:right w:val="none" w:sz="0" w:space="0" w:color="auto"/>
          </w:divBdr>
        </w:div>
        <w:div w:id="694110800">
          <w:marLeft w:val="640"/>
          <w:marRight w:val="0"/>
          <w:marTop w:val="0"/>
          <w:marBottom w:val="0"/>
          <w:divBdr>
            <w:top w:val="none" w:sz="0" w:space="0" w:color="auto"/>
            <w:left w:val="none" w:sz="0" w:space="0" w:color="auto"/>
            <w:bottom w:val="none" w:sz="0" w:space="0" w:color="auto"/>
            <w:right w:val="none" w:sz="0" w:space="0" w:color="auto"/>
          </w:divBdr>
        </w:div>
        <w:div w:id="711538311">
          <w:marLeft w:val="640"/>
          <w:marRight w:val="0"/>
          <w:marTop w:val="0"/>
          <w:marBottom w:val="0"/>
          <w:divBdr>
            <w:top w:val="none" w:sz="0" w:space="0" w:color="auto"/>
            <w:left w:val="none" w:sz="0" w:space="0" w:color="auto"/>
            <w:bottom w:val="none" w:sz="0" w:space="0" w:color="auto"/>
            <w:right w:val="none" w:sz="0" w:space="0" w:color="auto"/>
          </w:divBdr>
        </w:div>
        <w:div w:id="725761052">
          <w:marLeft w:val="640"/>
          <w:marRight w:val="0"/>
          <w:marTop w:val="0"/>
          <w:marBottom w:val="0"/>
          <w:divBdr>
            <w:top w:val="none" w:sz="0" w:space="0" w:color="auto"/>
            <w:left w:val="none" w:sz="0" w:space="0" w:color="auto"/>
            <w:bottom w:val="none" w:sz="0" w:space="0" w:color="auto"/>
            <w:right w:val="none" w:sz="0" w:space="0" w:color="auto"/>
          </w:divBdr>
        </w:div>
        <w:div w:id="829752322">
          <w:marLeft w:val="640"/>
          <w:marRight w:val="0"/>
          <w:marTop w:val="0"/>
          <w:marBottom w:val="0"/>
          <w:divBdr>
            <w:top w:val="none" w:sz="0" w:space="0" w:color="auto"/>
            <w:left w:val="none" w:sz="0" w:space="0" w:color="auto"/>
            <w:bottom w:val="none" w:sz="0" w:space="0" w:color="auto"/>
            <w:right w:val="none" w:sz="0" w:space="0" w:color="auto"/>
          </w:divBdr>
        </w:div>
        <w:div w:id="903028094">
          <w:marLeft w:val="640"/>
          <w:marRight w:val="0"/>
          <w:marTop w:val="0"/>
          <w:marBottom w:val="0"/>
          <w:divBdr>
            <w:top w:val="none" w:sz="0" w:space="0" w:color="auto"/>
            <w:left w:val="none" w:sz="0" w:space="0" w:color="auto"/>
            <w:bottom w:val="none" w:sz="0" w:space="0" w:color="auto"/>
            <w:right w:val="none" w:sz="0" w:space="0" w:color="auto"/>
          </w:divBdr>
        </w:div>
        <w:div w:id="973825509">
          <w:marLeft w:val="640"/>
          <w:marRight w:val="0"/>
          <w:marTop w:val="0"/>
          <w:marBottom w:val="0"/>
          <w:divBdr>
            <w:top w:val="none" w:sz="0" w:space="0" w:color="auto"/>
            <w:left w:val="none" w:sz="0" w:space="0" w:color="auto"/>
            <w:bottom w:val="none" w:sz="0" w:space="0" w:color="auto"/>
            <w:right w:val="none" w:sz="0" w:space="0" w:color="auto"/>
          </w:divBdr>
        </w:div>
        <w:div w:id="986087124">
          <w:marLeft w:val="640"/>
          <w:marRight w:val="0"/>
          <w:marTop w:val="0"/>
          <w:marBottom w:val="0"/>
          <w:divBdr>
            <w:top w:val="none" w:sz="0" w:space="0" w:color="auto"/>
            <w:left w:val="none" w:sz="0" w:space="0" w:color="auto"/>
            <w:bottom w:val="none" w:sz="0" w:space="0" w:color="auto"/>
            <w:right w:val="none" w:sz="0" w:space="0" w:color="auto"/>
          </w:divBdr>
        </w:div>
        <w:div w:id="1003049211">
          <w:marLeft w:val="640"/>
          <w:marRight w:val="0"/>
          <w:marTop w:val="0"/>
          <w:marBottom w:val="0"/>
          <w:divBdr>
            <w:top w:val="none" w:sz="0" w:space="0" w:color="auto"/>
            <w:left w:val="none" w:sz="0" w:space="0" w:color="auto"/>
            <w:bottom w:val="none" w:sz="0" w:space="0" w:color="auto"/>
            <w:right w:val="none" w:sz="0" w:space="0" w:color="auto"/>
          </w:divBdr>
        </w:div>
        <w:div w:id="1028486435">
          <w:marLeft w:val="640"/>
          <w:marRight w:val="0"/>
          <w:marTop w:val="0"/>
          <w:marBottom w:val="0"/>
          <w:divBdr>
            <w:top w:val="none" w:sz="0" w:space="0" w:color="auto"/>
            <w:left w:val="none" w:sz="0" w:space="0" w:color="auto"/>
            <w:bottom w:val="none" w:sz="0" w:space="0" w:color="auto"/>
            <w:right w:val="none" w:sz="0" w:space="0" w:color="auto"/>
          </w:divBdr>
        </w:div>
        <w:div w:id="1055660065">
          <w:marLeft w:val="640"/>
          <w:marRight w:val="0"/>
          <w:marTop w:val="0"/>
          <w:marBottom w:val="0"/>
          <w:divBdr>
            <w:top w:val="none" w:sz="0" w:space="0" w:color="auto"/>
            <w:left w:val="none" w:sz="0" w:space="0" w:color="auto"/>
            <w:bottom w:val="none" w:sz="0" w:space="0" w:color="auto"/>
            <w:right w:val="none" w:sz="0" w:space="0" w:color="auto"/>
          </w:divBdr>
        </w:div>
        <w:div w:id="1096630272">
          <w:marLeft w:val="640"/>
          <w:marRight w:val="0"/>
          <w:marTop w:val="0"/>
          <w:marBottom w:val="0"/>
          <w:divBdr>
            <w:top w:val="none" w:sz="0" w:space="0" w:color="auto"/>
            <w:left w:val="none" w:sz="0" w:space="0" w:color="auto"/>
            <w:bottom w:val="none" w:sz="0" w:space="0" w:color="auto"/>
            <w:right w:val="none" w:sz="0" w:space="0" w:color="auto"/>
          </w:divBdr>
        </w:div>
        <w:div w:id="1118328382">
          <w:marLeft w:val="640"/>
          <w:marRight w:val="0"/>
          <w:marTop w:val="0"/>
          <w:marBottom w:val="0"/>
          <w:divBdr>
            <w:top w:val="none" w:sz="0" w:space="0" w:color="auto"/>
            <w:left w:val="none" w:sz="0" w:space="0" w:color="auto"/>
            <w:bottom w:val="none" w:sz="0" w:space="0" w:color="auto"/>
            <w:right w:val="none" w:sz="0" w:space="0" w:color="auto"/>
          </w:divBdr>
        </w:div>
        <w:div w:id="1129976284">
          <w:marLeft w:val="640"/>
          <w:marRight w:val="0"/>
          <w:marTop w:val="0"/>
          <w:marBottom w:val="0"/>
          <w:divBdr>
            <w:top w:val="none" w:sz="0" w:space="0" w:color="auto"/>
            <w:left w:val="none" w:sz="0" w:space="0" w:color="auto"/>
            <w:bottom w:val="none" w:sz="0" w:space="0" w:color="auto"/>
            <w:right w:val="none" w:sz="0" w:space="0" w:color="auto"/>
          </w:divBdr>
        </w:div>
        <w:div w:id="1154495740">
          <w:marLeft w:val="640"/>
          <w:marRight w:val="0"/>
          <w:marTop w:val="0"/>
          <w:marBottom w:val="0"/>
          <w:divBdr>
            <w:top w:val="none" w:sz="0" w:space="0" w:color="auto"/>
            <w:left w:val="none" w:sz="0" w:space="0" w:color="auto"/>
            <w:bottom w:val="none" w:sz="0" w:space="0" w:color="auto"/>
            <w:right w:val="none" w:sz="0" w:space="0" w:color="auto"/>
          </w:divBdr>
        </w:div>
        <w:div w:id="1234395747">
          <w:marLeft w:val="640"/>
          <w:marRight w:val="0"/>
          <w:marTop w:val="0"/>
          <w:marBottom w:val="0"/>
          <w:divBdr>
            <w:top w:val="none" w:sz="0" w:space="0" w:color="auto"/>
            <w:left w:val="none" w:sz="0" w:space="0" w:color="auto"/>
            <w:bottom w:val="none" w:sz="0" w:space="0" w:color="auto"/>
            <w:right w:val="none" w:sz="0" w:space="0" w:color="auto"/>
          </w:divBdr>
        </w:div>
        <w:div w:id="1259945389">
          <w:marLeft w:val="640"/>
          <w:marRight w:val="0"/>
          <w:marTop w:val="0"/>
          <w:marBottom w:val="0"/>
          <w:divBdr>
            <w:top w:val="none" w:sz="0" w:space="0" w:color="auto"/>
            <w:left w:val="none" w:sz="0" w:space="0" w:color="auto"/>
            <w:bottom w:val="none" w:sz="0" w:space="0" w:color="auto"/>
            <w:right w:val="none" w:sz="0" w:space="0" w:color="auto"/>
          </w:divBdr>
        </w:div>
        <w:div w:id="1260020107">
          <w:marLeft w:val="640"/>
          <w:marRight w:val="0"/>
          <w:marTop w:val="0"/>
          <w:marBottom w:val="0"/>
          <w:divBdr>
            <w:top w:val="none" w:sz="0" w:space="0" w:color="auto"/>
            <w:left w:val="none" w:sz="0" w:space="0" w:color="auto"/>
            <w:bottom w:val="none" w:sz="0" w:space="0" w:color="auto"/>
            <w:right w:val="none" w:sz="0" w:space="0" w:color="auto"/>
          </w:divBdr>
        </w:div>
        <w:div w:id="1287271098">
          <w:marLeft w:val="640"/>
          <w:marRight w:val="0"/>
          <w:marTop w:val="0"/>
          <w:marBottom w:val="0"/>
          <w:divBdr>
            <w:top w:val="none" w:sz="0" w:space="0" w:color="auto"/>
            <w:left w:val="none" w:sz="0" w:space="0" w:color="auto"/>
            <w:bottom w:val="none" w:sz="0" w:space="0" w:color="auto"/>
            <w:right w:val="none" w:sz="0" w:space="0" w:color="auto"/>
          </w:divBdr>
        </w:div>
        <w:div w:id="1295407968">
          <w:marLeft w:val="640"/>
          <w:marRight w:val="0"/>
          <w:marTop w:val="0"/>
          <w:marBottom w:val="0"/>
          <w:divBdr>
            <w:top w:val="none" w:sz="0" w:space="0" w:color="auto"/>
            <w:left w:val="none" w:sz="0" w:space="0" w:color="auto"/>
            <w:bottom w:val="none" w:sz="0" w:space="0" w:color="auto"/>
            <w:right w:val="none" w:sz="0" w:space="0" w:color="auto"/>
          </w:divBdr>
        </w:div>
        <w:div w:id="1336760093">
          <w:marLeft w:val="640"/>
          <w:marRight w:val="0"/>
          <w:marTop w:val="0"/>
          <w:marBottom w:val="0"/>
          <w:divBdr>
            <w:top w:val="none" w:sz="0" w:space="0" w:color="auto"/>
            <w:left w:val="none" w:sz="0" w:space="0" w:color="auto"/>
            <w:bottom w:val="none" w:sz="0" w:space="0" w:color="auto"/>
            <w:right w:val="none" w:sz="0" w:space="0" w:color="auto"/>
          </w:divBdr>
        </w:div>
        <w:div w:id="1417434335">
          <w:marLeft w:val="640"/>
          <w:marRight w:val="0"/>
          <w:marTop w:val="0"/>
          <w:marBottom w:val="0"/>
          <w:divBdr>
            <w:top w:val="none" w:sz="0" w:space="0" w:color="auto"/>
            <w:left w:val="none" w:sz="0" w:space="0" w:color="auto"/>
            <w:bottom w:val="none" w:sz="0" w:space="0" w:color="auto"/>
            <w:right w:val="none" w:sz="0" w:space="0" w:color="auto"/>
          </w:divBdr>
        </w:div>
        <w:div w:id="1419597129">
          <w:marLeft w:val="640"/>
          <w:marRight w:val="0"/>
          <w:marTop w:val="0"/>
          <w:marBottom w:val="0"/>
          <w:divBdr>
            <w:top w:val="none" w:sz="0" w:space="0" w:color="auto"/>
            <w:left w:val="none" w:sz="0" w:space="0" w:color="auto"/>
            <w:bottom w:val="none" w:sz="0" w:space="0" w:color="auto"/>
            <w:right w:val="none" w:sz="0" w:space="0" w:color="auto"/>
          </w:divBdr>
        </w:div>
        <w:div w:id="1516731280">
          <w:marLeft w:val="640"/>
          <w:marRight w:val="0"/>
          <w:marTop w:val="0"/>
          <w:marBottom w:val="0"/>
          <w:divBdr>
            <w:top w:val="none" w:sz="0" w:space="0" w:color="auto"/>
            <w:left w:val="none" w:sz="0" w:space="0" w:color="auto"/>
            <w:bottom w:val="none" w:sz="0" w:space="0" w:color="auto"/>
            <w:right w:val="none" w:sz="0" w:space="0" w:color="auto"/>
          </w:divBdr>
        </w:div>
        <w:div w:id="1619291240">
          <w:marLeft w:val="640"/>
          <w:marRight w:val="0"/>
          <w:marTop w:val="0"/>
          <w:marBottom w:val="0"/>
          <w:divBdr>
            <w:top w:val="none" w:sz="0" w:space="0" w:color="auto"/>
            <w:left w:val="none" w:sz="0" w:space="0" w:color="auto"/>
            <w:bottom w:val="none" w:sz="0" w:space="0" w:color="auto"/>
            <w:right w:val="none" w:sz="0" w:space="0" w:color="auto"/>
          </w:divBdr>
        </w:div>
        <w:div w:id="1645624357">
          <w:marLeft w:val="640"/>
          <w:marRight w:val="0"/>
          <w:marTop w:val="0"/>
          <w:marBottom w:val="0"/>
          <w:divBdr>
            <w:top w:val="none" w:sz="0" w:space="0" w:color="auto"/>
            <w:left w:val="none" w:sz="0" w:space="0" w:color="auto"/>
            <w:bottom w:val="none" w:sz="0" w:space="0" w:color="auto"/>
            <w:right w:val="none" w:sz="0" w:space="0" w:color="auto"/>
          </w:divBdr>
        </w:div>
        <w:div w:id="1653674331">
          <w:marLeft w:val="640"/>
          <w:marRight w:val="0"/>
          <w:marTop w:val="0"/>
          <w:marBottom w:val="0"/>
          <w:divBdr>
            <w:top w:val="none" w:sz="0" w:space="0" w:color="auto"/>
            <w:left w:val="none" w:sz="0" w:space="0" w:color="auto"/>
            <w:bottom w:val="none" w:sz="0" w:space="0" w:color="auto"/>
            <w:right w:val="none" w:sz="0" w:space="0" w:color="auto"/>
          </w:divBdr>
        </w:div>
        <w:div w:id="1676683818">
          <w:marLeft w:val="640"/>
          <w:marRight w:val="0"/>
          <w:marTop w:val="0"/>
          <w:marBottom w:val="0"/>
          <w:divBdr>
            <w:top w:val="none" w:sz="0" w:space="0" w:color="auto"/>
            <w:left w:val="none" w:sz="0" w:space="0" w:color="auto"/>
            <w:bottom w:val="none" w:sz="0" w:space="0" w:color="auto"/>
            <w:right w:val="none" w:sz="0" w:space="0" w:color="auto"/>
          </w:divBdr>
        </w:div>
        <w:div w:id="1682658861">
          <w:marLeft w:val="640"/>
          <w:marRight w:val="0"/>
          <w:marTop w:val="0"/>
          <w:marBottom w:val="0"/>
          <w:divBdr>
            <w:top w:val="none" w:sz="0" w:space="0" w:color="auto"/>
            <w:left w:val="none" w:sz="0" w:space="0" w:color="auto"/>
            <w:bottom w:val="none" w:sz="0" w:space="0" w:color="auto"/>
            <w:right w:val="none" w:sz="0" w:space="0" w:color="auto"/>
          </w:divBdr>
        </w:div>
        <w:div w:id="1893885664">
          <w:marLeft w:val="640"/>
          <w:marRight w:val="0"/>
          <w:marTop w:val="0"/>
          <w:marBottom w:val="0"/>
          <w:divBdr>
            <w:top w:val="none" w:sz="0" w:space="0" w:color="auto"/>
            <w:left w:val="none" w:sz="0" w:space="0" w:color="auto"/>
            <w:bottom w:val="none" w:sz="0" w:space="0" w:color="auto"/>
            <w:right w:val="none" w:sz="0" w:space="0" w:color="auto"/>
          </w:divBdr>
        </w:div>
        <w:div w:id="1929075495">
          <w:marLeft w:val="640"/>
          <w:marRight w:val="0"/>
          <w:marTop w:val="0"/>
          <w:marBottom w:val="0"/>
          <w:divBdr>
            <w:top w:val="none" w:sz="0" w:space="0" w:color="auto"/>
            <w:left w:val="none" w:sz="0" w:space="0" w:color="auto"/>
            <w:bottom w:val="none" w:sz="0" w:space="0" w:color="auto"/>
            <w:right w:val="none" w:sz="0" w:space="0" w:color="auto"/>
          </w:divBdr>
        </w:div>
        <w:div w:id="2046325610">
          <w:marLeft w:val="640"/>
          <w:marRight w:val="0"/>
          <w:marTop w:val="0"/>
          <w:marBottom w:val="0"/>
          <w:divBdr>
            <w:top w:val="none" w:sz="0" w:space="0" w:color="auto"/>
            <w:left w:val="none" w:sz="0" w:space="0" w:color="auto"/>
            <w:bottom w:val="none" w:sz="0" w:space="0" w:color="auto"/>
            <w:right w:val="none" w:sz="0" w:space="0" w:color="auto"/>
          </w:divBdr>
        </w:div>
        <w:div w:id="2111926979">
          <w:marLeft w:val="640"/>
          <w:marRight w:val="0"/>
          <w:marTop w:val="0"/>
          <w:marBottom w:val="0"/>
          <w:divBdr>
            <w:top w:val="none" w:sz="0" w:space="0" w:color="auto"/>
            <w:left w:val="none" w:sz="0" w:space="0" w:color="auto"/>
            <w:bottom w:val="none" w:sz="0" w:space="0" w:color="auto"/>
            <w:right w:val="none" w:sz="0" w:space="0" w:color="auto"/>
          </w:divBdr>
        </w:div>
        <w:div w:id="2126998444">
          <w:marLeft w:val="640"/>
          <w:marRight w:val="0"/>
          <w:marTop w:val="0"/>
          <w:marBottom w:val="0"/>
          <w:divBdr>
            <w:top w:val="none" w:sz="0" w:space="0" w:color="auto"/>
            <w:left w:val="none" w:sz="0" w:space="0" w:color="auto"/>
            <w:bottom w:val="none" w:sz="0" w:space="0" w:color="auto"/>
            <w:right w:val="none" w:sz="0" w:space="0" w:color="auto"/>
          </w:divBdr>
        </w:div>
      </w:divsChild>
    </w:div>
    <w:div w:id="213008671">
      <w:bodyDiv w:val="1"/>
      <w:marLeft w:val="0"/>
      <w:marRight w:val="0"/>
      <w:marTop w:val="0"/>
      <w:marBottom w:val="0"/>
      <w:divBdr>
        <w:top w:val="none" w:sz="0" w:space="0" w:color="auto"/>
        <w:left w:val="none" w:sz="0" w:space="0" w:color="auto"/>
        <w:bottom w:val="none" w:sz="0" w:space="0" w:color="auto"/>
        <w:right w:val="none" w:sz="0" w:space="0" w:color="auto"/>
      </w:divBdr>
      <w:divsChild>
        <w:div w:id="47917069">
          <w:marLeft w:val="640"/>
          <w:marRight w:val="0"/>
          <w:marTop w:val="0"/>
          <w:marBottom w:val="0"/>
          <w:divBdr>
            <w:top w:val="none" w:sz="0" w:space="0" w:color="auto"/>
            <w:left w:val="none" w:sz="0" w:space="0" w:color="auto"/>
            <w:bottom w:val="none" w:sz="0" w:space="0" w:color="auto"/>
            <w:right w:val="none" w:sz="0" w:space="0" w:color="auto"/>
          </w:divBdr>
        </w:div>
        <w:div w:id="72237307">
          <w:marLeft w:val="640"/>
          <w:marRight w:val="0"/>
          <w:marTop w:val="0"/>
          <w:marBottom w:val="0"/>
          <w:divBdr>
            <w:top w:val="none" w:sz="0" w:space="0" w:color="auto"/>
            <w:left w:val="none" w:sz="0" w:space="0" w:color="auto"/>
            <w:bottom w:val="none" w:sz="0" w:space="0" w:color="auto"/>
            <w:right w:val="none" w:sz="0" w:space="0" w:color="auto"/>
          </w:divBdr>
        </w:div>
        <w:div w:id="157426637">
          <w:marLeft w:val="640"/>
          <w:marRight w:val="0"/>
          <w:marTop w:val="0"/>
          <w:marBottom w:val="0"/>
          <w:divBdr>
            <w:top w:val="none" w:sz="0" w:space="0" w:color="auto"/>
            <w:left w:val="none" w:sz="0" w:space="0" w:color="auto"/>
            <w:bottom w:val="none" w:sz="0" w:space="0" w:color="auto"/>
            <w:right w:val="none" w:sz="0" w:space="0" w:color="auto"/>
          </w:divBdr>
        </w:div>
        <w:div w:id="172769668">
          <w:marLeft w:val="640"/>
          <w:marRight w:val="0"/>
          <w:marTop w:val="0"/>
          <w:marBottom w:val="0"/>
          <w:divBdr>
            <w:top w:val="none" w:sz="0" w:space="0" w:color="auto"/>
            <w:left w:val="none" w:sz="0" w:space="0" w:color="auto"/>
            <w:bottom w:val="none" w:sz="0" w:space="0" w:color="auto"/>
            <w:right w:val="none" w:sz="0" w:space="0" w:color="auto"/>
          </w:divBdr>
        </w:div>
        <w:div w:id="289629733">
          <w:marLeft w:val="640"/>
          <w:marRight w:val="0"/>
          <w:marTop w:val="0"/>
          <w:marBottom w:val="0"/>
          <w:divBdr>
            <w:top w:val="none" w:sz="0" w:space="0" w:color="auto"/>
            <w:left w:val="none" w:sz="0" w:space="0" w:color="auto"/>
            <w:bottom w:val="none" w:sz="0" w:space="0" w:color="auto"/>
            <w:right w:val="none" w:sz="0" w:space="0" w:color="auto"/>
          </w:divBdr>
        </w:div>
        <w:div w:id="295336295">
          <w:marLeft w:val="640"/>
          <w:marRight w:val="0"/>
          <w:marTop w:val="0"/>
          <w:marBottom w:val="0"/>
          <w:divBdr>
            <w:top w:val="none" w:sz="0" w:space="0" w:color="auto"/>
            <w:left w:val="none" w:sz="0" w:space="0" w:color="auto"/>
            <w:bottom w:val="none" w:sz="0" w:space="0" w:color="auto"/>
            <w:right w:val="none" w:sz="0" w:space="0" w:color="auto"/>
          </w:divBdr>
        </w:div>
        <w:div w:id="312833963">
          <w:marLeft w:val="640"/>
          <w:marRight w:val="0"/>
          <w:marTop w:val="0"/>
          <w:marBottom w:val="0"/>
          <w:divBdr>
            <w:top w:val="none" w:sz="0" w:space="0" w:color="auto"/>
            <w:left w:val="none" w:sz="0" w:space="0" w:color="auto"/>
            <w:bottom w:val="none" w:sz="0" w:space="0" w:color="auto"/>
            <w:right w:val="none" w:sz="0" w:space="0" w:color="auto"/>
          </w:divBdr>
        </w:div>
        <w:div w:id="425151283">
          <w:marLeft w:val="640"/>
          <w:marRight w:val="0"/>
          <w:marTop w:val="0"/>
          <w:marBottom w:val="0"/>
          <w:divBdr>
            <w:top w:val="none" w:sz="0" w:space="0" w:color="auto"/>
            <w:left w:val="none" w:sz="0" w:space="0" w:color="auto"/>
            <w:bottom w:val="none" w:sz="0" w:space="0" w:color="auto"/>
            <w:right w:val="none" w:sz="0" w:space="0" w:color="auto"/>
          </w:divBdr>
        </w:div>
        <w:div w:id="484317467">
          <w:marLeft w:val="640"/>
          <w:marRight w:val="0"/>
          <w:marTop w:val="0"/>
          <w:marBottom w:val="0"/>
          <w:divBdr>
            <w:top w:val="none" w:sz="0" w:space="0" w:color="auto"/>
            <w:left w:val="none" w:sz="0" w:space="0" w:color="auto"/>
            <w:bottom w:val="none" w:sz="0" w:space="0" w:color="auto"/>
            <w:right w:val="none" w:sz="0" w:space="0" w:color="auto"/>
          </w:divBdr>
        </w:div>
        <w:div w:id="494036273">
          <w:marLeft w:val="640"/>
          <w:marRight w:val="0"/>
          <w:marTop w:val="0"/>
          <w:marBottom w:val="0"/>
          <w:divBdr>
            <w:top w:val="none" w:sz="0" w:space="0" w:color="auto"/>
            <w:left w:val="none" w:sz="0" w:space="0" w:color="auto"/>
            <w:bottom w:val="none" w:sz="0" w:space="0" w:color="auto"/>
            <w:right w:val="none" w:sz="0" w:space="0" w:color="auto"/>
          </w:divBdr>
        </w:div>
        <w:div w:id="507213621">
          <w:marLeft w:val="640"/>
          <w:marRight w:val="0"/>
          <w:marTop w:val="0"/>
          <w:marBottom w:val="0"/>
          <w:divBdr>
            <w:top w:val="none" w:sz="0" w:space="0" w:color="auto"/>
            <w:left w:val="none" w:sz="0" w:space="0" w:color="auto"/>
            <w:bottom w:val="none" w:sz="0" w:space="0" w:color="auto"/>
            <w:right w:val="none" w:sz="0" w:space="0" w:color="auto"/>
          </w:divBdr>
        </w:div>
        <w:div w:id="573130565">
          <w:marLeft w:val="640"/>
          <w:marRight w:val="0"/>
          <w:marTop w:val="0"/>
          <w:marBottom w:val="0"/>
          <w:divBdr>
            <w:top w:val="none" w:sz="0" w:space="0" w:color="auto"/>
            <w:left w:val="none" w:sz="0" w:space="0" w:color="auto"/>
            <w:bottom w:val="none" w:sz="0" w:space="0" w:color="auto"/>
            <w:right w:val="none" w:sz="0" w:space="0" w:color="auto"/>
          </w:divBdr>
        </w:div>
        <w:div w:id="607203700">
          <w:marLeft w:val="640"/>
          <w:marRight w:val="0"/>
          <w:marTop w:val="0"/>
          <w:marBottom w:val="0"/>
          <w:divBdr>
            <w:top w:val="none" w:sz="0" w:space="0" w:color="auto"/>
            <w:left w:val="none" w:sz="0" w:space="0" w:color="auto"/>
            <w:bottom w:val="none" w:sz="0" w:space="0" w:color="auto"/>
            <w:right w:val="none" w:sz="0" w:space="0" w:color="auto"/>
          </w:divBdr>
        </w:div>
        <w:div w:id="620309961">
          <w:marLeft w:val="640"/>
          <w:marRight w:val="0"/>
          <w:marTop w:val="0"/>
          <w:marBottom w:val="0"/>
          <w:divBdr>
            <w:top w:val="none" w:sz="0" w:space="0" w:color="auto"/>
            <w:left w:val="none" w:sz="0" w:space="0" w:color="auto"/>
            <w:bottom w:val="none" w:sz="0" w:space="0" w:color="auto"/>
            <w:right w:val="none" w:sz="0" w:space="0" w:color="auto"/>
          </w:divBdr>
        </w:div>
        <w:div w:id="675572756">
          <w:marLeft w:val="640"/>
          <w:marRight w:val="0"/>
          <w:marTop w:val="0"/>
          <w:marBottom w:val="0"/>
          <w:divBdr>
            <w:top w:val="none" w:sz="0" w:space="0" w:color="auto"/>
            <w:left w:val="none" w:sz="0" w:space="0" w:color="auto"/>
            <w:bottom w:val="none" w:sz="0" w:space="0" w:color="auto"/>
            <w:right w:val="none" w:sz="0" w:space="0" w:color="auto"/>
          </w:divBdr>
        </w:div>
        <w:div w:id="731274086">
          <w:marLeft w:val="640"/>
          <w:marRight w:val="0"/>
          <w:marTop w:val="0"/>
          <w:marBottom w:val="0"/>
          <w:divBdr>
            <w:top w:val="none" w:sz="0" w:space="0" w:color="auto"/>
            <w:left w:val="none" w:sz="0" w:space="0" w:color="auto"/>
            <w:bottom w:val="none" w:sz="0" w:space="0" w:color="auto"/>
            <w:right w:val="none" w:sz="0" w:space="0" w:color="auto"/>
          </w:divBdr>
        </w:div>
        <w:div w:id="742483840">
          <w:marLeft w:val="640"/>
          <w:marRight w:val="0"/>
          <w:marTop w:val="0"/>
          <w:marBottom w:val="0"/>
          <w:divBdr>
            <w:top w:val="none" w:sz="0" w:space="0" w:color="auto"/>
            <w:left w:val="none" w:sz="0" w:space="0" w:color="auto"/>
            <w:bottom w:val="none" w:sz="0" w:space="0" w:color="auto"/>
            <w:right w:val="none" w:sz="0" w:space="0" w:color="auto"/>
          </w:divBdr>
        </w:div>
        <w:div w:id="752975119">
          <w:marLeft w:val="640"/>
          <w:marRight w:val="0"/>
          <w:marTop w:val="0"/>
          <w:marBottom w:val="0"/>
          <w:divBdr>
            <w:top w:val="none" w:sz="0" w:space="0" w:color="auto"/>
            <w:left w:val="none" w:sz="0" w:space="0" w:color="auto"/>
            <w:bottom w:val="none" w:sz="0" w:space="0" w:color="auto"/>
            <w:right w:val="none" w:sz="0" w:space="0" w:color="auto"/>
          </w:divBdr>
        </w:div>
        <w:div w:id="759907327">
          <w:marLeft w:val="640"/>
          <w:marRight w:val="0"/>
          <w:marTop w:val="0"/>
          <w:marBottom w:val="0"/>
          <w:divBdr>
            <w:top w:val="none" w:sz="0" w:space="0" w:color="auto"/>
            <w:left w:val="none" w:sz="0" w:space="0" w:color="auto"/>
            <w:bottom w:val="none" w:sz="0" w:space="0" w:color="auto"/>
            <w:right w:val="none" w:sz="0" w:space="0" w:color="auto"/>
          </w:divBdr>
        </w:div>
        <w:div w:id="792291041">
          <w:marLeft w:val="640"/>
          <w:marRight w:val="0"/>
          <w:marTop w:val="0"/>
          <w:marBottom w:val="0"/>
          <w:divBdr>
            <w:top w:val="none" w:sz="0" w:space="0" w:color="auto"/>
            <w:left w:val="none" w:sz="0" w:space="0" w:color="auto"/>
            <w:bottom w:val="none" w:sz="0" w:space="0" w:color="auto"/>
            <w:right w:val="none" w:sz="0" w:space="0" w:color="auto"/>
          </w:divBdr>
        </w:div>
        <w:div w:id="849376215">
          <w:marLeft w:val="640"/>
          <w:marRight w:val="0"/>
          <w:marTop w:val="0"/>
          <w:marBottom w:val="0"/>
          <w:divBdr>
            <w:top w:val="none" w:sz="0" w:space="0" w:color="auto"/>
            <w:left w:val="none" w:sz="0" w:space="0" w:color="auto"/>
            <w:bottom w:val="none" w:sz="0" w:space="0" w:color="auto"/>
            <w:right w:val="none" w:sz="0" w:space="0" w:color="auto"/>
          </w:divBdr>
        </w:div>
        <w:div w:id="956525650">
          <w:marLeft w:val="640"/>
          <w:marRight w:val="0"/>
          <w:marTop w:val="0"/>
          <w:marBottom w:val="0"/>
          <w:divBdr>
            <w:top w:val="none" w:sz="0" w:space="0" w:color="auto"/>
            <w:left w:val="none" w:sz="0" w:space="0" w:color="auto"/>
            <w:bottom w:val="none" w:sz="0" w:space="0" w:color="auto"/>
            <w:right w:val="none" w:sz="0" w:space="0" w:color="auto"/>
          </w:divBdr>
        </w:div>
        <w:div w:id="960841813">
          <w:marLeft w:val="640"/>
          <w:marRight w:val="0"/>
          <w:marTop w:val="0"/>
          <w:marBottom w:val="0"/>
          <w:divBdr>
            <w:top w:val="none" w:sz="0" w:space="0" w:color="auto"/>
            <w:left w:val="none" w:sz="0" w:space="0" w:color="auto"/>
            <w:bottom w:val="none" w:sz="0" w:space="0" w:color="auto"/>
            <w:right w:val="none" w:sz="0" w:space="0" w:color="auto"/>
          </w:divBdr>
        </w:div>
        <w:div w:id="1014112211">
          <w:marLeft w:val="640"/>
          <w:marRight w:val="0"/>
          <w:marTop w:val="0"/>
          <w:marBottom w:val="0"/>
          <w:divBdr>
            <w:top w:val="none" w:sz="0" w:space="0" w:color="auto"/>
            <w:left w:val="none" w:sz="0" w:space="0" w:color="auto"/>
            <w:bottom w:val="none" w:sz="0" w:space="0" w:color="auto"/>
            <w:right w:val="none" w:sz="0" w:space="0" w:color="auto"/>
          </w:divBdr>
        </w:div>
        <w:div w:id="1092896043">
          <w:marLeft w:val="640"/>
          <w:marRight w:val="0"/>
          <w:marTop w:val="0"/>
          <w:marBottom w:val="0"/>
          <w:divBdr>
            <w:top w:val="none" w:sz="0" w:space="0" w:color="auto"/>
            <w:left w:val="none" w:sz="0" w:space="0" w:color="auto"/>
            <w:bottom w:val="none" w:sz="0" w:space="0" w:color="auto"/>
            <w:right w:val="none" w:sz="0" w:space="0" w:color="auto"/>
          </w:divBdr>
        </w:div>
        <w:div w:id="1105268835">
          <w:marLeft w:val="640"/>
          <w:marRight w:val="0"/>
          <w:marTop w:val="0"/>
          <w:marBottom w:val="0"/>
          <w:divBdr>
            <w:top w:val="none" w:sz="0" w:space="0" w:color="auto"/>
            <w:left w:val="none" w:sz="0" w:space="0" w:color="auto"/>
            <w:bottom w:val="none" w:sz="0" w:space="0" w:color="auto"/>
            <w:right w:val="none" w:sz="0" w:space="0" w:color="auto"/>
          </w:divBdr>
        </w:div>
        <w:div w:id="1112672187">
          <w:marLeft w:val="640"/>
          <w:marRight w:val="0"/>
          <w:marTop w:val="0"/>
          <w:marBottom w:val="0"/>
          <w:divBdr>
            <w:top w:val="none" w:sz="0" w:space="0" w:color="auto"/>
            <w:left w:val="none" w:sz="0" w:space="0" w:color="auto"/>
            <w:bottom w:val="none" w:sz="0" w:space="0" w:color="auto"/>
            <w:right w:val="none" w:sz="0" w:space="0" w:color="auto"/>
          </w:divBdr>
        </w:div>
        <w:div w:id="1125462099">
          <w:marLeft w:val="640"/>
          <w:marRight w:val="0"/>
          <w:marTop w:val="0"/>
          <w:marBottom w:val="0"/>
          <w:divBdr>
            <w:top w:val="none" w:sz="0" w:space="0" w:color="auto"/>
            <w:left w:val="none" w:sz="0" w:space="0" w:color="auto"/>
            <w:bottom w:val="none" w:sz="0" w:space="0" w:color="auto"/>
            <w:right w:val="none" w:sz="0" w:space="0" w:color="auto"/>
          </w:divBdr>
        </w:div>
        <w:div w:id="1200162992">
          <w:marLeft w:val="640"/>
          <w:marRight w:val="0"/>
          <w:marTop w:val="0"/>
          <w:marBottom w:val="0"/>
          <w:divBdr>
            <w:top w:val="none" w:sz="0" w:space="0" w:color="auto"/>
            <w:left w:val="none" w:sz="0" w:space="0" w:color="auto"/>
            <w:bottom w:val="none" w:sz="0" w:space="0" w:color="auto"/>
            <w:right w:val="none" w:sz="0" w:space="0" w:color="auto"/>
          </w:divBdr>
        </w:div>
        <w:div w:id="1401487572">
          <w:marLeft w:val="640"/>
          <w:marRight w:val="0"/>
          <w:marTop w:val="0"/>
          <w:marBottom w:val="0"/>
          <w:divBdr>
            <w:top w:val="none" w:sz="0" w:space="0" w:color="auto"/>
            <w:left w:val="none" w:sz="0" w:space="0" w:color="auto"/>
            <w:bottom w:val="none" w:sz="0" w:space="0" w:color="auto"/>
            <w:right w:val="none" w:sz="0" w:space="0" w:color="auto"/>
          </w:divBdr>
        </w:div>
        <w:div w:id="1405295348">
          <w:marLeft w:val="640"/>
          <w:marRight w:val="0"/>
          <w:marTop w:val="0"/>
          <w:marBottom w:val="0"/>
          <w:divBdr>
            <w:top w:val="none" w:sz="0" w:space="0" w:color="auto"/>
            <w:left w:val="none" w:sz="0" w:space="0" w:color="auto"/>
            <w:bottom w:val="none" w:sz="0" w:space="0" w:color="auto"/>
            <w:right w:val="none" w:sz="0" w:space="0" w:color="auto"/>
          </w:divBdr>
        </w:div>
        <w:div w:id="1575772919">
          <w:marLeft w:val="640"/>
          <w:marRight w:val="0"/>
          <w:marTop w:val="0"/>
          <w:marBottom w:val="0"/>
          <w:divBdr>
            <w:top w:val="none" w:sz="0" w:space="0" w:color="auto"/>
            <w:left w:val="none" w:sz="0" w:space="0" w:color="auto"/>
            <w:bottom w:val="none" w:sz="0" w:space="0" w:color="auto"/>
            <w:right w:val="none" w:sz="0" w:space="0" w:color="auto"/>
          </w:divBdr>
        </w:div>
        <w:div w:id="1625502231">
          <w:marLeft w:val="640"/>
          <w:marRight w:val="0"/>
          <w:marTop w:val="0"/>
          <w:marBottom w:val="0"/>
          <w:divBdr>
            <w:top w:val="none" w:sz="0" w:space="0" w:color="auto"/>
            <w:left w:val="none" w:sz="0" w:space="0" w:color="auto"/>
            <w:bottom w:val="none" w:sz="0" w:space="0" w:color="auto"/>
            <w:right w:val="none" w:sz="0" w:space="0" w:color="auto"/>
          </w:divBdr>
        </w:div>
        <w:div w:id="1640115418">
          <w:marLeft w:val="640"/>
          <w:marRight w:val="0"/>
          <w:marTop w:val="0"/>
          <w:marBottom w:val="0"/>
          <w:divBdr>
            <w:top w:val="none" w:sz="0" w:space="0" w:color="auto"/>
            <w:left w:val="none" w:sz="0" w:space="0" w:color="auto"/>
            <w:bottom w:val="none" w:sz="0" w:space="0" w:color="auto"/>
            <w:right w:val="none" w:sz="0" w:space="0" w:color="auto"/>
          </w:divBdr>
        </w:div>
        <w:div w:id="1805124481">
          <w:marLeft w:val="640"/>
          <w:marRight w:val="0"/>
          <w:marTop w:val="0"/>
          <w:marBottom w:val="0"/>
          <w:divBdr>
            <w:top w:val="none" w:sz="0" w:space="0" w:color="auto"/>
            <w:left w:val="none" w:sz="0" w:space="0" w:color="auto"/>
            <w:bottom w:val="none" w:sz="0" w:space="0" w:color="auto"/>
            <w:right w:val="none" w:sz="0" w:space="0" w:color="auto"/>
          </w:divBdr>
        </w:div>
        <w:div w:id="1821120655">
          <w:marLeft w:val="640"/>
          <w:marRight w:val="0"/>
          <w:marTop w:val="0"/>
          <w:marBottom w:val="0"/>
          <w:divBdr>
            <w:top w:val="none" w:sz="0" w:space="0" w:color="auto"/>
            <w:left w:val="none" w:sz="0" w:space="0" w:color="auto"/>
            <w:bottom w:val="none" w:sz="0" w:space="0" w:color="auto"/>
            <w:right w:val="none" w:sz="0" w:space="0" w:color="auto"/>
          </w:divBdr>
        </w:div>
        <w:div w:id="1892496418">
          <w:marLeft w:val="640"/>
          <w:marRight w:val="0"/>
          <w:marTop w:val="0"/>
          <w:marBottom w:val="0"/>
          <w:divBdr>
            <w:top w:val="none" w:sz="0" w:space="0" w:color="auto"/>
            <w:left w:val="none" w:sz="0" w:space="0" w:color="auto"/>
            <w:bottom w:val="none" w:sz="0" w:space="0" w:color="auto"/>
            <w:right w:val="none" w:sz="0" w:space="0" w:color="auto"/>
          </w:divBdr>
        </w:div>
        <w:div w:id="1971206523">
          <w:marLeft w:val="640"/>
          <w:marRight w:val="0"/>
          <w:marTop w:val="0"/>
          <w:marBottom w:val="0"/>
          <w:divBdr>
            <w:top w:val="none" w:sz="0" w:space="0" w:color="auto"/>
            <w:left w:val="none" w:sz="0" w:space="0" w:color="auto"/>
            <w:bottom w:val="none" w:sz="0" w:space="0" w:color="auto"/>
            <w:right w:val="none" w:sz="0" w:space="0" w:color="auto"/>
          </w:divBdr>
        </w:div>
        <w:div w:id="2043283978">
          <w:marLeft w:val="640"/>
          <w:marRight w:val="0"/>
          <w:marTop w:val="0"/>
          <w:marBottom w:val="0"/>
          <w:divBdr>
            <w:top w:val="none" w:sz="0" w:space="0" w:color="auto"/>
            <w:left w:val="none" w:sz="0" w:space="0" w:color="auto"/>
            <w:bottom w:val="none" w:sz="0" w:space="0" w:color="auto"/>
            <w:right w:val="none" w:sz="0" w:space="0" w:color="auto"/>
          </w:divBdr>
        </w:div>
        <w:div w:id="2044163574">
          <w:marLeft w:val="640"/>
          <w:marRight w:val="0"/>
          <w:marTop w:val="0"/>
          <w:marBottom w:val="0"/>
          <w:divBdr>
            <w:top w:val="none" w:sz="0" w:space="0" w:color="auto"/>
            <w:left w:val="none" w:sz="0" w:space="0" w:color="auto"/>
            <w:bottom w:val="none" w:sz="0" w:space="0" w:color="auto"/>
            <w:right w:val="none" w:sz="0" w:space="0" w:color="auto"/>
          </w:divBdr>
        </w:div>
        <w:div w:id="2082361193">
          <w:marLeft w:val="640"/>
          <w:marRight w:val="0"/>
          <w:marTop w:val="0"/>
          <w:marBottom w:val="0"/>
          <w:divBdr>
            <w:top w:val="none" w:sz="0" w:space="0" w:color="auto"/>
            <w:left w:val="none" w:sz="0" w:space="0" w:color="auto"/>
            <w:bottom w:val="none" w:sz="0" w:space="0" w:color="auto"/>
            <w:right w:val="none" w:sz="0" w:space="0" w:color="auto"/>
          </w:divBdr>
        </w:div>
        <w:div w:id="2090535504">
          <w:marLeft w:val="640"/>
          <w:marRight w:val="0"/>
          <w:marTop w:val="0"/>
          <w:marBottom w:val="0"/>
          <w:divBdr>
            <w:top w:val="none" w:sz="0" w:space="0" w:color="auto"/>
            <w:left w:val="none" w:sz="0" w:space="0" w:color="auto"/>
            <w:bottom w:val="none" w:sz="0" w:space="0" w:color="auto"/>
            <w:right w:val="none" w:sz="0" w:space="0" w:color="auto"/>
          </w:divBdr>
        </w:div>
        <w:div w:id="2127968896">
          <w:marLeft w:val="640"/>
          <w:marRight w:val="0"/>
          <w:marTop w:val="0"/>
          <w:marBottom w:val="0"/>
          <w:divBdr>
            <w:top w:val="none" w:sz="0" w:space="0" w:color="auto"/>
            <w:left w:val="none" w:sz="0" w:space="0" w:color="auto"/>
            <w:bottom w:val="none" w:sz="0" w:space="0" w:color="auto"/>
            <w:right w:val="none" w:sz="0" w:space="0" w:color="auto"/>
          </w:divBdr>
        </w:div>
      </w:divsChild>
    </w:div>
    <w:div w:id="241186460">
      <w:bodyDiv w:val="1"/>
      <w:marLeft w:val="0"/>
      <w:marRight w:val="0"/>
      <w:marTop w:val="0"/>
      <w:marBottom w:val="0"/>
      <w:divBdr>
        <w:top w:val="none" w:sz="0" w:space="0" w:color="auto"/>
        <w:left w:val="none" w:sz="0" w:space="0" w:color="auto"/>
        <w:bottom w:val="none" w:sz="0" w:space="0" w:color="auto"/>
        <w:right w:val="none" w:sz="0" w:space="0" w:color="auto"/>
      </w:divBdr>
      <w:divsChild>
        <w:div w:id="789789159">
          <w:marLeft w:val="640"/>
          <w:marRight w:val="0"/>
          <w:marTop w:val="0"/>
          <w:marBottom w:val="0"/>
          <w:divBdr>
            <w:top w:val="none" w:sz="0" w:space="0" w:color="auto"/>
            <w:left w:val="none" w:sz="0" w:space="0" w:color="auto"/>
            <w:bottom w:val="none" w:sz="0" w:space="0" w:color="auto"/>
            <w:right w:val="none" w:sz="0" w:space="0" w:color="auto"/>
          </w:divBdr>
          <w:divsChild>
            <w:div w:id="1183395793">
              <w:marLeft w:val="0"/>
              <w:marRight w:val="0"/>
              <w:marTop w:val="0"/>
              <w:marBottom w:val="0"/>
              <w:divBdr>
                <w:top w:val="none" w:sz="0" w:space="0" w:color="auto"/>
                <w:left w:val="none" w:sz="0" w:space="0" w:color="auto"/>
                <w:bottom w:val="none" w:sz="0" w:space="0" w:color="auto"/>
                <w:right w:val="none" w:sz="0" w:space="0" w:color="auto"/>
              </w:divBdr>
              <w:divsChild>
                <w:div w:id="518277446">
                  <w:marLeft w:val="640"/>
                  <w:marRight w:val="0"/>
                  <w:marTop w:val="0"/>
                  <w:marBottom w:val="0"/>
                  <w:divBdr>
                    <w:top w:val="none" w:sz="0" w:space="0" w:color="auto"/>
                    <w:left w:val="none" w:sz="0" w:space="0" w:color="auto"/>
                    <w:bottom w:val="none" w:sz="0" w:space="0" w:color="auto"/>
                    <w:right w:val="none" w:sz="0" w:space="0" w:color="auto"/>
                  </w:divBdr>
                </w:div>
                <w:div w:id="1603103561">
                  <w:marLeft w:val="640"/>
                  <w:marRight w:val="0"/>
                  <w:marTop w:val="0"/>
                  <w:marBottom w:val="0"/>
                  <w:divBdr>
                    <w:top w:val="none" w:sz="0" w:space="0" w:color="auto"/>
                    <w:left w:val="none" w:sz="0" w:space="0" w:color="auto"/>
                    <w:bottom w:val="none" w:sz="0" w:space="0" w:color="auto"/>
                    <w:right w:val="none" w:sz="0" w:space="0" w:color="auto"/>
                  </w:divBdr>
                </w:div>
                <w:div w:id="330178654">
                  <w:marLeft w:val="640"/>
                  <w:marRight w:val="0"/>
                  <w:marTop w:val="0"/>
                  <w:marBottom w:val="0"/>
                  <w:divBdr>
                    <w:top w:val="none" w:sz="0" w:space="0" w:color="auto"/>
                    <w:left w:val="none" w:sz="0" w:space="0" w:color="auto"/>
                    <w:bottom w:val="none" w:sz="0" w:space="0" w:color="auto"/>
                    <w:right w:val="none" w:sz="0" w:space="0" w:color="auto"/>
                  </w:divBdr>
                </w:div>
                <w:div w:id="1883134116">
                  <w:marLeft w:val="640"/>
                  <w:marRight w:val="0"/>
                  <w:marTop w:val="0"/>
                  <w:marBottom w:val="0"/>
                  <w:divBdr>
                    <w:top w:val="none" w:sz="0" w:space="0" w:color="auto"/>
                    <w:left w:val="none" w:sz="0" w:space="0" w:color="auto"/>
                    <w:bottom w:val="none" w:sz="0" w:space="0" w:color="auto"/>
                    <w:right w:val="none" w:sz="0" w:space="0" w:color="auto"/>
                  </w:divBdr>
                </w:div>
                <w:div w:id="1389038019">
                  <w:marLeft w:val="640"/>
                  <w:marRight w:val="0"/>
                  <w:marTop w:val="0"/>
                  <w:marBottom w:val="0"/>
                  <w:divBdr>
                    <w:top w:val="none" w:sz="0" w:space="0" w:color="auto"/>
                    <w:left w:val="none" w:sz="0" w:space="0" w:color="auto"/>
                    <w:bottom w:val="none" w:sz="0" w:space="0" w:color="auto"/>
                    <w:right w:val="none" w:sz="0" w:space="0" w:color="auto"/>
                  </w:divBdr>
                </w:div>
                <w:div w:id="762578539">
                  <w:marLeft w:val="640"/>
                  <w:marRight w:val="0"/>
                  <w:marTop w:val="0"/>
                  <w:marBottom w:val="0"/>
                  <w:divBdr>
                    <w:top w:val="none" w:sz="0" w:space="0" w:color="auto"/>
                    <w:left w:val="none" w:sz="0" w:space="0" w:color="auto"/>
                    <w:bottom w:val="none" w:sz="0" w:space="0" w:color="auto"/>
                    <w:right w:val="none" w:sz="0" w:space="0" w:color="auto"/>
                  </w:divBdr>
                </w:div>
                <w:div w:id="1241521459">
                  <w:marLeft w:val="640"/>
                  <w:marRight w:val="0"/>
                  <w:marTop w:val="0"/>
                  <w:marBottom w:val="0"/>
                  <w:divBdr>
                    <w:top w:val="none" w:sz="0" w:space="0" w:color="auto"/>
                    <w:left w:val="none" w:sz="0" w:space="0" w:color="auto"/>
                    <w:bottom w:val="none" w:sz="0" w:space="0" w:color="auto"/>
                    <w:right w:val="none" w:sz="0" w:space="0" w:color="auto"/>
                  </w:divBdr>
                </w:div>
                <w:div w:id="1127164787">
                  <w:marLeft w:val="640"/>
                  <w:marRight w:val="0"/>
                  <w:marTop w:val="0"/>
                  <w:marBottom w:val="0"/>
                  <w:divBdr>
                    <w:top w:val="none" w:sz="0" w:space="0" w:color="auto"/>
                    <w:left w:val="none" w:sz="0" w:space="0" w:color="auto"/>
                    <w:bottom w:val="none" w:sz="0" w:space="0" w:color="auto"/>
                    <w:right w:val="none" w:sz="0" w:space="0" w:color="auto"/>
                  </w:divBdr>
                </w:div>
                <w:div w:id="501972704">
                  <w:marLeft w:val="640"/>
                  <w:marRight w:val="0"/>
                  <w:marTop w:val="0"/>
                  <w:marBottom w:val="0"/>
                  <w:divBdr>
                    <w:top w:val="none" w:sz="0" w:space="0" w:color="auto"/>
                    <w:left w:val="none" w:sz="0" w:space="0" w:color="auto"/>
                    <w:bottom w:val="none" w:sz="0" w:space="0" w:color="auto"/>
                    <w:right w:val="none" w:sz="0" w:space="0" w:color="auto"/>
                  </w:divBdr>
                </w:div>
                <w:div w:id="1494221192">
                  <w:marLeft w:val="640"/>
                  <w:marRight w:val="0"/>
                  <w:marTop w:val="0"/>
                  <w:marBottom w:val="0"/>
                  <w:divBdr>
                    <w:top w:val="none" w:sz="0" w:space="0" w:color="auto"/>
                    <w:left w:val="none" w:sz="0" w:space="0" w:color="auto"/>
                    <w:bottom w:val="none" w:sz="0" w:space="0" w:color="auto"/>
                    <w:right w:val="none" w:sz="0" w:space="0" w:color="auto"/>
                  </w:divBdr>
                </w:div>
                <w:div w:id="817694946">
                  <w:marLeft w:val="640"/>
                  <w:marRight w:val="0"/>
                  <w:marTop w:val="0"/>
                  <w:marBottom w:val="0"/>
                  <w:divBdr>
                    <w:top w:val="none" w:sz="0" w:space="0" w:color="auto"/>
                    <w:left w:val="none" w:sz="0" w:space="0" w:color="auto"/>
                    <w:bottom w:val="none" w:sz="0" w:space="0" w:color="auto"/>
                    <w:right w:val="none" w:sz="0" w:space="0" w:color="auto"/>
                  </w:divBdr>
                </w:div>
                <w:div w:id="785390552">
                  <w:marLeft w:val="640"/>
                  <w:marRight w:val="0"/>
                  <w:marTop w:val="0"/>
                  <w:marBottom w:val="0"/>
                  <w:divBdr>
                    <w:top w:val="none" w:sz="0" w:space="0" w:color="auto"/>
                    <w:left w:val="none" w:sz="0" w:space="0" w:color="auto"/>
                    <w:bottom w:val="none" w:sz="0" w:space="0" w:color="auto"/>
                    <w:right w:val="none" w:sz="0" w:space="0" w:color="auto"/>
                  </w:divBdr>
                </w:div>
                <w:div w:id="1534805697">
                  <w:marLeft w:val="640"/>
                  <w:marRight w:val="0"/>
                  <w:marTop w:val="0"/>
                  <w:marBottom w:val="0"/>
                  <w:divBdr>
                    <w:top w:val="none" w:sz="0" w:space="0" w:color="auto"/>
                    <w:left w:val="none" w:sz="0" w:space="0" w:color="auto"/>
                    <w:bottom w:val="none" w:sz="0" w:space="0" w:color="auto"/>
                    <w:right w:val="none" w:sz="0" w:space="0" w:color="auto"/>
                  </w:divBdr>
                </w:div>
                <w:div w:id="305858354">
                  <w:marLeft w:val="640"/>
                  <w:marRight w:val="0"/>
                  <w:marTop w:val="0"/>
                  <w:marBottom w:val="0"/>
                  <w:divBdr>
                    <w:top w:val="none" w:sz="0" w:space="0" w:color="auto"/>
                    <w:left w:val="none" w:sz="0" w:space="0" w:color="auto"/>
                    <w:bottom w:val="none" w:sz="0" w:space="0" w:color="auto"/>
                    <w:right w:val="none" w:sz="0" w:space="0" w:color="auto"/>
                  </w:divBdr>
                </w:div>
                <w:div w:id="551238548">
                  <w:marLeft w:val="640"/>
                  <w:marRight w:val="0"/>
                  <w:marTop w:val="0"/>
                  <w:marBottom w:val="0"/>
                  <w:divBdr>
                    <w:top w:val="none" w:sz="0" w:space="0" w:color="auto"/>
                    <w:left w:val="none" w:sz="0" w:space="0" w:color="auto"/>
                    <w:bottom w:val="none" w:sz="0" w:space="0" w:color="auto"/>
                    <w:right w:val="none" w:sz="0" w:space="0" w:color="auto"/>
                  </w:divBdr>
                </w:div>
                <w:div w:id="2136484441">
                  <w:marLeft w:val="640"/>
                  <w:marRight w:val="0"/>
                  <w:marTop w:val="0"/>
                  <w:marBottom w:val="0"/>
                  <w:divBdr>
                    <w:top w:val="none" w:sz="0" w:space="0" w:color="auto"/>
                    <w:left w:val="none" w:sz="0" w:space="0" w:color="auto"/>
                    <w:bottom w:val="none" w:sz="0" w:space="0" w:color="auto"/>
                    <w:right w:val="none" w:sz="0" w:space="0" w:color="auto"/>
                  </w:divBdr>
                </w:div>
                <w:div w:id="1342970944">
                  <w:marLeft w:val="640"/>
                  <w:marRight w:val="0"/>
                  <w:marTop w:val="0"/>
                  <w:marBottom w:val="0"/>
                  <w:divBdr>
                    <w:top w:val="none" w:sz="0" w:space="0" w:color="auto"/>
                    <w:left w:val="none" w:sz="0" w:space="0" w:color="auto"/>
                    <w:bottom w:val="none" w:sz="0" w:space="0" w:color="auto"/>
                    <w:right w:val="none" w:sz="0" w:space="0" w:color="auto"/>
                  </w:divBdr>
                </w:div>
                <w:div w:id="2117941706">
                  <w:marLeft w:val="640"/>
                  <w:marRight w:val="0"/>
                  <w:marTop w:val="0"/>
                  <w:marBottom w:val="0"/>
                  <w:divBdr>
                    <w:top w:val="none" w:sz="0" w:space="0" w:color="auto"/>
                    <w:left w:val="none" w:sz="0" w:space="0" w:color="auto"/>
                    <w:bottom w:val="none" w:sz="0" w:space="0" w:color="auto"/>
                    <w:right w:val="none" w:sz="0" w:space="0" w:color="auto"/>
                  </w:divBdr>
                </w:div>
                <w:div w:id="435908301">
                  <w:marLeft w:val="640"/>
                  <w:marRight w:val="0"/>
                  <w:marTop w:val="0"/>
                  <w:marBottom w:val="0"/>
                  <w:divBdr>
                    <w:top w:val="none" w:sz="0" w:space="0" w:color="auto"/>
                    <w:left w:val="none" w:sz="0" w:space="0" w:color="auto"/>
                    <w:bottom w:val="none" w:sz="0" w:space="0" w:color="auto"/>
                    <w:right w:val="none" w:sz="0" w:space="0" w:color="auto"/>
                  </w:divBdr>
                </w:div>
                <w:div w:id="740832472">
                  <w:marLeft w:val="640"/>
                  <w:marRight w:val="0"/>
                  <w:marTop w:val="0"/>
                  <w:marBottom w:val="0"/>
                  <w:divBdr>
                    <w:top w:val="none" w:sz="0" w:space="0" w:color="auto"/>
                    <w:left w:val="none" w:sz="0" w:space="0" w:color="auto"/>
                    <w:bottom w:val="none" w:sz="0" w:space="0" w:color="auto"/>
                    <w:right w:val="none" w:sz="0" w:space="0" w:color="auto"/>
                  </w:divBdr>
                </w:div>
                <w:div w:id="353578840">
                  <w:marLeft w:val="640"/>
                  <w:marRight w:val="0"/>
                  <w:marTop w:val="0"/>
                  <w:marBottom w:val="0"/>
                  <w:divBdr>
                    <w:top w:val="none" w:sz="0" w:space="0" w:color="auto"/>
                    <w:left w:val="none" w:sz="0" w:space="0" w:color="auto"/>
                    <w:bottom w:val="none" w:sz="0" w:space="0" w:color="auto"/>
                    <w:right w:val="none" w:sz="0" w:space="0" w:color="auto"/>
                  </w:divBdr>
                </w:div>
                <w:div w:id="611207106">
                  <w:marLeft w:val="640"/>
                  <w:marRight w:val="0"/>
                  <w:marTop w:val="0"/>
                  <w:marBottom w:val="0"/>
                  <w:divBdr>
                    <w:top w:val="none" w:sz="0" w:space="0" w:color="auto"/>
                    <w:left w:val="none" w:sz="0" w:space="0" w:color="auto"/>
                    <w:bottom w:val="none" w:sz="0" w:space="0" w:color="auto"/>
                    <w:right w:val="none" w:sz="0" w:space="0" w:color="auto"/>
                  </w:divBdr>
                </w:div>
                <w:div w:id="2056200969">
                  <w:marLeft w:val="640"/>
                  <w:marRight w:val="0"/>
                  <w:marTop w:val="0"/>
                  <w:marBottom w:val="0"/>
                  <w:divBdr>
                    <w:top w:val="none" w:sz="0" w:space="0" w:color="auto"/>
                    <w:left w:val="none" w:sz="0" w:space="0" w:color="auto"/>
                    <w:bottom w:val="none" w:sz="0" w:space="0" w:color="auto"/>
                    <w:right w:val="none" w:sz="0" w:space="0" w:color="auto"/>
                  </w:divBdr>
                </w:div>
                <w:div w:id="1604412568">
                  <w:marLeft w:val="640"/>
                  <w:marRight w:val="0"/>
                  <w:marTop w:val="0"/>
                  <w:marBottom w:val="0"/>
                  <w:divBdr>
                    <w:top w:val="none" w:sz="0" w:space="0" w:color="auto"/>
                    <w:left w:val="none" w:sz="0" w:space="0" w:color="auto"/>
                    <w:bottom w:val="none" w:sz="0" w:space="0" w:color="auto"/>
                    <w:right w:val="none" w:sz="0" w:space="0" w:color="auto"/>
                  </w:divBdr>
                </w:div>
                <w:div w:id="2106148666">
                  <w:marLeft w:val="640"/>
                  <w:marRight w:val="0"/>
                  <w:marTop w:val="0"/>
                  <w:marBottom w:val="0"/>
                  <w:divBdr>
                    <w:top w:val="none" w:sz="0" w:space="0" w:color="auto"/>
                    <w:left w:val="none" w:sz="0" w:space="0" w:color="auto"/>
                    <w:bottom w:val="none" w:sz="0" w:space="0" w:color="auto"/>
                    <w:right w:val="none" w:sz="0" w:space="0" w:color="auto"/>
                  </w:divBdr>
                </w:div>
                <w:div w:id="1985573854">
                  <w:marLeft w:val="640"/>
                  <w:marRight w:val="0"/>
                  <w:marTop w:val="0"/>
                  <w:marBottom w:val="0"/>
                  <w:divBdr>
                    <w:top w:val="none" w:sz="0" w:space="0" w:color="auto"/>
                    <w:left w:val="none" w:sz="0" w:space="0" w:color="auto"/>
                    <w:bottom w:val="none" w:sz="0" w:space="0" w:color="auto"/>
                    <w:right w:val="none" w:sz="0" w:space="0" w:color="auto"/>
                  </w:divBdr>
                </w:div>
                <w:div w:id="320475095">
                  <w:marLeft w:val="640"/>
                  <w:marRight w:val="0"/>
                  <w:marTop w:val="0"/>
                  <w:marBottom w:val="0"/>
                  <w:divBdr>
                    <w:top w:val="none" w:sz="0" w:space="0" w:color="auto"/>
                    <w:left w:val="none" w:sz="0" w:space="0" w:color="auto"/>
                    <w:bottom w:val="none" w:sz="0" w:space="0" w:color="auto"/>
                    <w:right w:val="none" w:sz="0" w:space="0" w:color="auto"/>
                  </w:divBdr>
                </w:div>
                <w:div w:id="1185437996">
                  <w:marLeft w:val="640"/>
                  <w:marRight w:val="0"/>
                  <w:marTop w:val="0"/>
                  <w:marBottom w:val="0"/>
                  <w:divBdr>
                    <w:top w:val="none" w:sz="0" w:space="0" w:color="auto"/>
                    <w:left w:val="none" w:sz="0" w:space="0" w:color="auto"/>
                    <w:bottom w:val="none" w:sz="0" w:space="0" w:color="auto"/>
                    <w:right w:val="none" w:sz="0" w:space="0" w:color="auto"/>
                  </w:divBdr>
                </w:div>
                <w:div w:id="450171937">
                  <w:marLeft w:val="640"/>
                  <w:marRight w:val="0"/>
                  <w:marTop w:val="0"/>
                  <w:marBottom w:val="0"/>
                  <w:divBdr>
                    <w:top w:val="none" w:sz="0" w:space="0" w:color="auto"/>
                    <w:left w:val="none" w:sz="0" w:space="0" w:color="auto"/>
                    <w:bottom w:val="none" w:sz="0" w:space="0" w:color="auto"/>
                    <w:right w:val="none" w:sz="0" w:space="0" w:color="auto"/>
                  </w:divBdr>
                </w:div>
                <w:div w:id="1079250455">
                  <w:marLeft w:val="640"/>
                  <w:marRight w:val="0"/>
                  <w:marTop w:val="0"/>
                  <w:marBottom w:val="0"/>
                  <w:divBdr>
                    <w:top w:val="none" w:sz="0" w:space="0" w:color="auto"/>
                    <w:left w:val="none" w:sz="0" w:space="0" w:color="auto"/>
                    <w:bottom w:val="none" w:sz="0" w:space="0" w:color="auto"/>
                    <w:right w:val="none" w:sz="0" w:space="0" w:color="auto"/>
                  </w:divBdr>
                </w:div>
                <w:div w:id="1676614259">
                  <w:marLeft w:val="640"/>
                  <w:marRight w:val="0"/>
                  <w:marTop w:val="0"/>
                  <w:marBottom w:val="0"/>
                  <w:divBdr>
                    <w:top w:val="none" w:sz="0" w:space="0" w:color="auto"/>
                    <w:left w:val="none" w:sz="0" w:space="0" w:color="auto"/>
                    <w:bottom w:val="none" w:sz="0" w:space="0" w:color="auto"/>
                    <w:right w:val="none" w:sz="0" w:space="0" w:color="auto"/>
                  </w:divBdr>
                </w:div>
                <w:div w:id="544022948">
                  <w:marLeft w:val="640"/>
                  <w:marRight w:val="0"/>
                  <w:marTop w:val="0"/>
                  <w:marBottom w:val="0"/>
                  <w:divBdr>
                    <w:top w:val="none" w:sz="0" w:space="0" w:color="auto"/>
                    <w:left w:val="none" w:sz="0" w:space="0" w:color="auto"/>
                    <w:bottom w:val="none" w:sz="0" w:space="0" w:color="auto"/>
                    <w:right w:val="none" w:sz="0" w:space="0" w:color="auto"/>
                  </w:divBdr>
                </w:div>
                <w:div w:id="1925916411">
                  <w:marLeft w:val="640"/>
                  <w:marRight w:val="0"/>
                  <w:marTop w:val="0"/>
                  <w:marBottom w:val="0"/>
                  <w:divBdr>
                    <w:top w:val="none" w:sz="0" w:space="0" w:color="auto"/>
                    <w:left w:val="none" w:sz="0" w:space="0" w:color="auto"/>
                    <w:bottom w:val="none" w:sz="0" w:space="0" w:color="auto"/>
                    <w:right w:val="none" w:sz="0" w:space="0" w:color="auto"/>
                  </w:divBdr>
                </w:div>
                <w:div w:id="128523464">
                  <w:marLeft w:val="640"/>
                  <w:marRight w:val="0"/>
                  <w:marTop w:val="0"/>
                  <w:marBottom w:val="0"/>
                  <w:divBdr>
                    <w:top w:val="none" w:sz="0" w:space="0" w:color="auto"/>
                    <w:left w:val="none" w:sz="0" w:space="0" w:color="auto"/>
                    <w:bottom w:val="none" w:sz="0" w:space="0" w:color="auto"/>
                    <w:right w:val="none" w:sz="0" w:space="0" w:color="auto"/>
                  </w:divBdr>
                </w:div>
                <w:div w:id="205678677">
                  <w:marLeft w:val="640"/>
                  <w:marRight w:val="0"/>
                  <w:marTop w:val="0"/>
                  <w:marBottom w:val="0"/>
                  <w:divBdr>
                    <w:top w:val="none" w:sz="0" w:space="0" w:color="auto"/>
                    <w:left w:val="none" w:sz="0" w:space="0" w:color="auto"/>
                    <w:bottom w:val="none" w:sz="0" w:space="0" w:color="auto"/>
                    <w:right w:val="none" w:sz="0" w:space="0" w:color="auto"/>
                  </w:divBdr>
                </w:div>
                <w:div w:id="474297007">
                  <w:marLeft w:val="640"/>
                  <w:marRight w:val="0"/>
                  <w:marTop w:val="0"/>
                  <w:marBottom w:val="0"/>
                  <w:divBdr>
                    <w:top w:val="none" w:sz="0" w:space="0" w:color="auto"/>
                    <w:left w:val="none" w:sz="0" w:space="0" w:color="auto"/>
                    <w:bottom w:val="none" w:sz="0" w:space="0" w:color="auto"/>
                    <w:right w:val="none" w:sz="0" w:space="0" w:color="auto"/>
                  </w:divBdr>
                </w:div>
                <w:div w:id="1145781932">
                  <w:marLeft w:val="640"/>
                  <w:marRight w:val="0"/>
                  <w:marTop w:val="0"/>
                  <w:marBottom w:val="0"/>
                  <w:divBdr>
                    <w:top w:val="none" w:sz="0" w:space="0" w:color="auto"/>
                    <w:left w:val="none" w:sz="0" w:space="0" w:color="auto"/>
                    <w:bottom w:val="none" w:sz="0" w:space="0" w:color="auto"/>
                    <w:right w:val="none" w:sz="0" w:space="0" w:color="auto"/>
                  </w:divBdr>
                </w:div>
                <w:div w:id="1358777686">
                  <w:marLeft w:val="640"/>
                  <w:marRight w:val="0"/>
                  <w:marTop w:val="0"/>
                  <w:marBottom w:val="0"/>
                  <w:divBdr>
                    <w:top w:val="none" w:sz="0" w:space="0" w:color="auto"/>
                    <w:left w:val="none" w:sz="0" w:space="0" w:color="auto"/>
                    <w:bottom w:val="none" w:sz="0" w:space="0" w:color="auto"/>
                    <w:right w:val="none" w:sz="0" w:space="0" w:color="auto"/>
                  </w:divBdr>
                </w:div>
                <w:div w:id="593130431">
                  <w:marLeft w:val="640"/>
                  <w:marRight w:val="0"/>
                  <w:marTop w:val="0"/>
                  <w:marBottom w:val="0"/>
                  <w:divBdr>
                    <w:top w:val="none" w:sz="0" w:space="0" w:color="auto"/>
                    <w:left w:val="none" w:sz="0" w:space="0" w:color="auto"/>
                    <w:bottom w:val="none" w:sz="0" w:space="0" w:color="auto"/>
                    <w:right w:val="none" w:sz="0" w:space="0" w:color="auto"/>
                  </w:divBdr>
                </w:div>
                <w:div w:id="1620917281">
                  <w:marLeft w:val="640"/>
                  <w:marRight w:val="0"/>
                  <w:marTop w:val="0"/>
                  <w:marBottom w:val="0"/>
                  <w:divBdr>
                    <w:top w:val="none" w:sz="0" w:space="0" w:color="auto"/>
                    <w:left w:val="none" w:sz="0" w:space="0" w:color="auto"/>
                    <w:bottom w:val="none" w:sz="0" w:space="0" w:color="auto"/>
                    <w:right w:val="none" w:sz="0" w:space="0" w:color="auto"/>
                  </w:divBdr>
                </w:div>
                <w:div w:id="1601988190">
                  <w:marLeft w:val="640"/>
                  <w:marRight w:val="0"/>
                  <w:marTop w:val="0"/>
                  <w:marBottom w:val="0"/>
                  <w:divBdr>
                    <w:top w:val="none" w:sz="0" w:space="0" w:color="auto"/>
                    <w:left w:val="none" w:sz="0" w:space="0" w:color="auto"/>
                    <w:bottom w:val="none" w:sz="0" w:space="0" w:color="auto"/>
                    <w:right w:val="none" w:sz="0" w:space="0" w:color="auto"/>
                  </w:divBdr>
                </w:div>
                <w:div w:id="1419132949">
                  <w:marLeft w:val="640"/>
                  <w:marRight w:val="0"/>
                  <w:marTop w:val="0"/>
                  <w:marBottom w:val="0"/>
                  <w:divBdr>
                    <w:top w:val="none" w:sz="0" w:space="0" w:color="auto"/>
                    <w:left w:val="none" w:sz="0" w:space="0" w:color="auto"/>
                    <w:bottom w:val="none" w:sz="0" w:space="0" w:color="auto"/>
                    <w:right w:val="none" w:sz="0" w:space="0" w:color="auto"/>
                  </w:divBdr>
                </w:div>
                <w:div w:id="1355305927">
                  <w:marLeft w:val="640"/>
                  <w:marRight w:val="0"/>
                  <w:marTop w:val="0"/>
                  <w:marBottom w:val="0"/>
                  <w:divBdr>
                    <w:top w:val="none" w:sz="0" w:space="0" w:color="auto"/>
                    <w:left w:val="none" w:sz="0" w:space="0" w:color="auto"/>
                    <w:bottom w:val="none" w:sz="0" w:space="0" w:color="auto"/>
                    <w:right w:val="none" w:sz="0" w:space="0" w:color="auto"/>
                  </w:divBdr>
                </w:div>
                <w:div w:id="1866282762">
                  <w:marLeft w:val="640"/>
                  <w:marRight w:val="0"/>
                  <w:marTop w:val="0"/>
                  <w:marBottom w:val="0"/>
                  <w:divBdr>
                    <w:top w:val="none" w:sz="0" w:space="0" w:color="auto"/>
                    <w:left w:val="none" w:sz="0" w:space="0" w:color="auto"/>
                    <w:bottom w:val="none" w:sz="0" w:space="0" w:color="auto"/>
                    <w:right w:val="none" w:sz="0" w:space="0" w:color="auto"/>
                  </w:divBdr>
                </w:div>
                <w:div w:id="77602186">
                  <w:marLeft w:val="640"/>
                  <w:marRight w:val="0"/>
                  <w:marTop w:val="0"/>
                  <w:marBottom w:val="0"/>
                  <w:divBdr>
                    <w:top w:val="none" w:sz="0" w:space="0" w:color="auto"/>
                    <w:left w:val="none" w:sz="0" w:space="0" w:color="auto"/>
                    <w:bottom w:val="none" w:sz="0" w:space="0" w:color="auto"/>
                    <w:right w:val="none" w:sz="0" w:space="0" w:color="auto"/>
                  </w:divBdr>
                </w:div>
                <w:div w:id="228924151">
                  <w:marLeft w:val="640"/>
                  <w:marRight w:val="0"/>
                  <w:marTop w:val="0"/>
                  <w:marBottom w:val="0"/>
                  <w:divBdr>
                    <w:top w:val="none" w:sz="0" w:space="0" w:color="auto"/>
                    <w:left w:val="none" w:sz="0" w:space="0" w:color="auto"/>
                    <w:bottom w:val="none" w:sz="0" w:space="0" w:color="auto"/>
                    <w:right w:val="none" w:sz="0" w:space="0" w:color="auto"/>
                  </w:divBdr>
                </w:div>
                <w:div w:id="34890368">
                  <w:marLeft w:val="640"/>
                  <w:marRight w:val="0"/>
                  <w:marTop w:val="0"/>
                  <w:marBottom w:val="0"/>
                  <w:divBdr>
                    <w:top w:val="none" w:sz="0" w:space="0" w:color="auto"/>
                    <w:left w:val="none" w:sz="0" w:space="0" w:color="auto"/>
                    <w:bottom w:val="none" w:sz="0" w:space="0" w:color="auto"/>
                    <w:right w:val="none" w:sz="0" w:space="0" w:color="auto"/>
                  </w:divBdr>
                </w:div>
                <w:div w:id="488987216">
                  <w:marLeft w:val="640"/>
                  <w:marRight w:val="0"/>
                  <w:marTop w:val="0"/>
                  <w:marBottom w:val="0"/>
                  <w:divBdr>
                    <w:top w:val="none" w:sz="0" w:space="0" w:color="auto"/>
                    <w:left w:val="none" w:sz="0" w:space="0" w:color="auto"/>
                    <w:bottom w:val="none" w:sz="0" w:space="0" w:color="auto"/>
                    <w:right w:val="none" w:sz="0" w:space="0" w:color="auto"/>
                  </w:divBdr>
                </w:div>
                <w:div w:id="680593030">
                  <w:marLeft w:val="640"/>
                  <w:marRight w:val="0"/>
                  <w:marTop w:val="0"/>
                  <w:marBottom w:val="0"/>
                  <w:divBdr>
                    <w:top w:val="none" w:sz="0" w:space="0" w:color="auto"/>
                    <w:left w:val="none" w:sz="0" w:space="0" w:color="auto"/>
                    <w:bottom w:val="none" w:sz="0" w:space="0" w:color="auto"/>
                    <w:right w:val="none" w:sz="0" w:space="0" w:color="auto"/>
                  </w:divBdr>
                </w:div>
                <w:div w:id="1387297770">
                  <w:marLeft w:val="640"/>
                  <w:marRight w:val="0"/>
                  <w:marTop w:val="0"/>
                  <w:marBottom w:val="0"/>
                  <w:divBdr>
                    <w:top w:val="none" w:sz="0" w:space="0" w:color="auto"/>
                    <w:left w:val="none" w:sz="0" w:space="0" w:color="auto"/>
                    <w:bottom w:val="none" w:sz="0" w:space="0" w:color="auto"/>
                    <w:right w:val="none" w:sz="0" w:space="0" w:color="auto"/>
                  </w:divBdr>
                </w:div>
                <w:div w:id="967395908">
                  <w:marLeft w:val="640"/>
                  <w:marRight w:val="0"/>
                  <w:marTop w:val="0"/>
                  <w:marBottom w:val="0"/>
                  <w:divBdr>
                    <w:top w:val="none" w:sz="0" w:space="0" w:color="auto"/>
                    <w:left w:val="none" w:sz="0" w:space="0" w:color="auto"/>
                    <w:bottom w:val="none" w:sz="0" w:space="0" w:color="auto"/>
                    <w:right w:val="none" w:sz="0" w:space="0" w:color="auto"/>
                  </w:divBdr>
                </w:div>
                <w:div w:id="1550149671">
                  <w:marLeft w:val="640"/>
                  <w:marRight w:val="0"/>
                  <w:marTop w:val="0"/>
                  <w:marBottom w:val="0"/>
                  <w:divBdr>
                    <w:top w:val="none" w:sz="0" w:space="0" w:color="auto"/>
                    <w:left w:val="none" w:sz="0" w:space="0" w:color="auto"/>
                    <w:bottom w:val="none" w:sz="0" w:space="0" w:color="auto"/>
                    <w:right w:val="none" w:sz="0" w:space="0" w:color="auto"/>
                  </w:divBdr>
                </w:div>
                <w:div w:id="2052730912">
                  <w:marLeft w:val="640"/>
                  <w:marRight w:val="0"/>
                  <w:marTop w:val="0"/>
                  <w:marBottom w:val="0"/>
                  <w:divBdr>
                    <w:top w:val="none" w:sz="0" w:space="0" w:color="auto"/>
                    <w:left w:val="none" w:sz="0" w:space="0" w:color="auto"/>
                    <w:bottom w:val="none" w:sz="0" w:space="0" w:color="auto"/>
                    <w:right w:val="none" w:sz="0" w:space="0" w:color="auto"/>
                  </w:divBdr>
                </w:div>
                <w:div w:id="1780103342">
                  <w:marLeft w:val="640"/>
                  <w:marRight w:val="0"/>
                  <w:marTop w:val="0"/>
                  <w:marBottom w:val="0"/>
                  <w:divBdr>
                    <w:top w:val="none" w:sz="0" w:space="0" w:color="auto"/>
                    <w:left w:val="none" w:sz="0" w:space="0" w:color="auto"/>
                    <w:bottom w:val="none" w:sz="0" w:space="0" w:color="auto"/>
                    <w:right w:val="none" w:sz="0" w:space="0" w:color="auto"/>
                  </w:divBdr>
                </w:div>
                <w:div w:id="1996570415">
                  <w:marLeft w:val="640"/>
                  <w:marRight w:val="0"/>
                  <w:marTop w:val="0"/>
                  <w:marBottom w:val="0"/>
                  <w:divBdr>
                    <w:top w:val="none" w:sz="0" w:space="0" w:color="auto"/>
                    <w:left w:val="none" w:sz="0" w:space="0" w:color="auto"/>
                    <w:bottom w:val="none" w:sz="0" w:space="0" w:color="auto"/>
                    <w:right w:val="none" w:sz="0" w:space="0" w:color="auto"/>
                  </w:divBdr>
                </w:div>
                <w:div w:id="522281242">
                  <w:marLeft w:val="640"/>
                  <w:marRight w:val="0"/>
                  <w:marTop w:val="0"/>
                  <w:marBottom w:val="0"/>
                  <w:divBdr>
                    <w:top w:val="none" w:sz="0" w:space="0" w:color="auto"/>
                    <w:left w:val="none" w:sz="0" w:space="0" w:color="auto"/>
                    <w:bottom w:val="none" w:sz="0" w:space="0" w:color="auto"/>
                    <w:right w:val="none" w:sz="0" w:space="0" w:color="auto"/>
                  </w:divBdr>
                </w:div>
                <w:div w:id="1513570619">
                  <w:marLeft w:val="640"/>
                  <w:marRight w:val="0"/>
                  <w:marTop w:val="0"/>
                  <w:marBottom w:val="0"/>
                  <w:divBdr>
                    <w:top w:val="none" w:sz="0" w:space="0" w:color="auto"/>
                    <w:left w:val="none" w:sz="0" w:space="0" w:color="auto"/>
                    <w:bottom w:val="none" w:sz="0" w:space="0" w:color="auto"/>
                    <w:right w:val="none" w:sz="0" w:space="0" w:color="auto"/>
                  </w:divBdr>
                </w:div>
              </w:divsChild>
            </w:div>
            <w:div w:id="1764572070">
              <w:marLeft w:val="0"/>
              <w:marRight w:val="0"/>
              <w:marTop w:val="0"/>
              <w:marBottom w:val="0"/>
              <w:divBdr>
                <w:top w:val="none" w:sz="0" w:space="0" w:color="auto"/>
                <w:left w:val="none" w:sz="0" w:space="0" w:color="auto"/>
                <w:bottom w:val="none" w:sz="0" w:space="0" w:color="auto"/>
                <w:right w:val="none" w:sz="0" w:space="0" w:color="auto"/>
              </w:divBdr>
              <w:divsChild>
                <w:div w:id="1667631894">
                  <w:marLeft w:val="640"/>
                  <w:marRight w:val="0"/>
                  <w:marTop w:val="0"/>
                  <w:marBottom w:val="0"/>
                  <w:divBdr>
                    <w:top w:val="none" w:sz="0" w:space="0" w:color="auto"/>
                    <w:left w:val="none" w:sz="0" w:space="0" w:color="auto"/>
                    <w:bottom w:val="none" w:sz="0" w:space="0" w:color="auto"/>
                    <w:right w:val="none" w:sz="0" w:space="0" w:color="auto"/>
                  </w:divBdr>
                </w:div>
                <w:div w:id="1476676672">
                  <w:marLeft w:val="640"/>
                  <w:marRight w:val="0"/>
                  <w:marTop w:val="0"/>
                  <w:marBottom w:val="0"/>
                  <w:divBdr>
                    <w:top w:val="none" w:sz="0" w:space="0" w:color="auto"/>
                    <w:left w:val="none" w:sz="0" w:space="0" w:color="auto"/>
                    <w:bottom w:val="none" w:sz="0" w:space="0" w:color="auto"/>
                    <w:right w:val="none" w:sz="0" w:space="0" w:color="auto"/>
                  </w:divBdr>
                </w:div>
                <w:div w:id="1581912508">
                  <w:marLeft w:val="640"/>
                  <w:marRight w:val="0"/>
                  <w:marTop w:val="0"/>
                  <w:marBottom w:val="0"/>
                  <w:divBdr>
                    <w:top w:val="none" w:sz="0" w:space="0" w:color="auto"/>
                    <w:left w:val="none" w:sz="0" w:space="0" w:color="auto"/>
                    <w:bottom w:val="none" w:sz="0" w:space="0" w:color="auto"/>
                    <w:right w:val="none" w:sz="0" w:space="0" w:color="auto"/>
                  </w:divBdr>
                </w:div>
                <w:div w:id="36510885">
                  <w:marLeft w:val="640"/>
                  <w:marRight w:val="0"/>
                  <w:marTop w:val="0"/>
                  <w:marBottom w:val="0"/>
                  <w:divBdr>
                    <w:top w:val="none" w:sz="0" w:space="0" w:color="auto"/>
                    <w:left w:val="none" w:sz="0" w:space="0" w:color="auto"/>
                    <w:bottom w:val="none" w:sz="0" w:space="0" w:color="auto"/>
                    <w:right w:val="none" w:sz="0" w:space="0" w:color="auto"/>
                  </w:divBdr>
                </w:div>
                <w:div w:id="1847746009">
                  <w:marLeft w:val="640"/>
                  <w:marRight w:val="0"/>
                  <w:marTop w:val="0"/>
                  <w:marBottom w:val="0"/>
                  <w:divBdr>
                    <w:top w:val="none" w:sz="0" w:space="0" w:color="auto"/>
                    <w:left w:val="none" w:sz="0" w:space="0" w:color="auto"/>
                    <w:bottom w:val="none" w:sz="0" w:space="0" w:color="auto"/>
                    <w:right w:val="none" w:sz="0" w:space="0" w:color="auto"/>
                  </w:divBdr>
                </w:div>
                <w:div w:id="1354185257">
                  <w:marLeft w:val="640"/>
                  <w:marRight w:val="0"/>
                  <w:marTop w:val="0"/>
                  <w:marBottom w:val="0"/>
                  <w:divBdr>
                    <w:top w:val="none" w:sz="0" w:space="0" w:color="auto"/>
                    <w:left w:val="none" w:sz="0" w:space="0" w:color="auto"/>
                    <w:bottom w:val="none" w:sz="0" w:space="0" w:color="auto"/>
                    <w:right w:val="none" w:sz="0" w:space="0" w:color="auto"/>
                  </w:divBdr>
                </w:div>
                <w:div w:id="100228302">
                  <w:marLeft w:val="640"/>
                  <w:marRight w:val="0"/>
                  <w:marTop w:val="0"/>
                  <w:marBottom w:val="0"/>
                  <w:divBdr>
                    <w:top w:val="none" w:sz="0" w:space="0" w:color="auto"/>
                    <w:left w:val="none" w:sz="0" w:space="0" w:color="auto"/>
                    <w:bottom w:val="none" w:sz="0" w:space="0" w:color="auto"/>
                    <w:right w:val="none" w:sz="0" w:space="0" w:color="auto"/>
                  </w:divBdr>
                </w:div>
                <w:div w:id="1062173321">
                  <w:marLeft w:val="640"/>
                  <w:marRight w:val="0"/>
                  <w:marTop w:val="0"/>
                  <w:marBottom w:val="0"/>
                  <w:divBdr>
                    <w:top w:val="none" w:sz="0" w:space="0" w:color="auto"/>
                    <w:left w:val="none" w:sz="0" w:space="0" w:color="auto"/>
                    <w:bottom w:val="none" w:sz="0" w:space="0" w:color="auto"/>
                    <w:right w:val="none" w:sz="0" w:space="0" w:color="auto"/>
                  </w:divBdr>
                </w:div>
                <w:div w:id="1875730056">
                  <w:marLeft w:val="640"/>
                  <w:marRight w:val="0"/>
                  <w:marTop w:val="0"/>
                  <w:marBottom w:val="0"/>
                  <w:divBdr>
                    <w:top w:val="none" w:sz="0" w:space="0" w:color="auto"/>
                    <w:left w:val="none" w:sz="0" w:space="0" w:color="auto"/>
                    <w:bottom w:val="none" w:sz="0" w:space="0" w:color="auto"/>
                    <w:right w:val="none" w:sz="0" w:space="0" w:color="auto"/>
                  </w:divBdr>
                </w:div>
                <w:div w:id="1355572889">
                  <w:marLeft w:val="640"/>
                  <w:marRight w:val="0"/>
                  <w:marTop w:val="0"/>
                  <w:marBottom w:val="0"/>
                  <w:divBdr>
                    <w:top w:val="none" w:sz="0" w:space="0" w:color="auto"/>
                    <w:left w:val="none" w:sz="0" w:space="0" w:color="auto"/>
                    <w:bottom w:val="none" w:sz="0" w:space="0" w:color="auto"/>
                    <w:right w:val="none" w:sz="0" w:space="0" w:color="auto"/>
                  </w:divBdr>
                </w:div>
                <w:div w:id="119494064">
                  <w:marLeft w:val="640"/>
                  <w:marRight w:val="0"/>
                  <w:marTop w:val="0"/>
                  <w:marBottom w:val="0"/>
                  <w:divBdr>
                    <w:top w:val="none" w:sz="0" w:space="0" w:color="auto"/>
                    <w:left w:val="none" w:sz="0" w:space="0" w:color="auto"/>
                    <w:bottom w:val="none" w:sz="0" w:space="0" w:color="auto"/>
                    <w:right w:val="none" w:sz="0" w:space="0" w:color="auto"/>
                  </w:divBdr>
                </w:div>
                <w:div w:id="1062371275">
                  <w:marLeft w:val="640"/>
                  <w:marRight w:val="0"/>
                  <w:marTop w:val="0"/>
                  <w:marBottom w:val="0"/>
                  <w:divBdr>
                    <w:top w:val="none" w:sz="0" w:space="0" w:color="auto"/>
                    <w:left w:val="none" w:sz="0" w:space="0" w:color="auto"/>
                    <w:bottom w:val="none" w:sz="0" w:space="0" w:color="auto"/>
                    <w:right w:val="none" w:sz="0" w:space="0" w:color="auto"/>
                  </w:divBdr>
                </w:div>
                <w:div w:id="1046224552">
                  <w:marLeft w:val="640"/>
                  <w:marRight w:val="0"/>
                  <w:marTop w:val="0"/>
                  <w:marBottom w:val="0"/>
                  <w:divBdr>
                    <w:top w:val="none" w:sz="0" w:space="0" w:color="auto"/>
                    <w:left w:val="none" w:sz="0" w:space="0" w:color="auto"/>
                    <w:bottom w:val="none" w:sz="0" w:space="0" w:color="auto"/>
                    <w:right w:val="none" w:sz="0" w:space="0" w:color="auto"/>
                  </w:divBdr>
                </w:div>
                <w:div w:id="1146317593">
                  <w:marLeft w:val="640"/>
                  <w:marRight w:val="0"/>
                  <w:marTop w:val="0"/>
                  <w:marBottom w:val="0"/>
                  <w:divBdr>
                    <w:top w:val="none" w:sz="0" w:space="0" w:color="auto"/>
                    <w:left w:val="none" w:sz="0" w:space="0" w:color="auto"/>
                    <w:bottom w:val="none" w:sz="0" w:space="0" w:color="auto"/>
                    <w:right w:val="none" w:sz="0" w:space="0" w:color="auto"/>
                  </w:divBdr>
                </w:div>
                <w:div w:id="1953633150">
                  <w:marLeft w:val="640"/>
                  <w:marRight w:val="0"/>
                  <w:marTop w:val="0"/>
                  <w:marBottom w:val="0"/>
                  <w:divBdr>
                    <w:top w:val="none" w:sz="0" w:space="0" w:color="auto"/>
                    <w:left w:val="none" w:sz="0" w:space="0" w:color="auto"/>
                    <w:bottom w:val="none" w:sz="0" w:space="0" w:color="auto"/>
                    <w:right w:val="none" w:sz="0" w:space="0" w:color="auto"/>
                  </w:divBdr>
                </w:div>
                <w:div w:id="468396672">
                  <w:marLeft w:val="640"/>
                  <w:marRight w:val="0"/>
                  <w:marTop w:val="0"/>
                  <w:marBottom w:val="0"/>
                  <w:divBdr>
                    <w:top w:val="none" w:sz="0" w:space="0" w:color="auto"/>
                    <w:left w:val="none" w:sz="0" w:space="0" w:color="auto"/>
                    <w:bottom w:val="none" w:sz="0" w:space="0" w:color="auto"/>
                    <w:right w:val="none" w:sz="0" w:space="0" w:color="auto"/>
                  </w:divBdr>
                </w:div>
                <w:div w:id="1370838106">
                  <w:marLeft w:val="640"/>
                  <w:marRight w:val="0"/>
                  <w:marTop w:val="0"/>
                  <w:marBottom w:val="0"/>
                  <w:divBdr>
                    <w:top w:val="none" w:sz="0" w:space="0" w:color="auto"/>
                    <w:left w:val="none" w:sz="0" w:space="0" w:color="auto"/>
                    <w:bottom w:val="none" w:sz="0" w:space="0" w:color="auto"/>
                    <w:right w:val="none" w:sz="0" w:space="0" w:color="auto"/>
                  </w:divBdr>
                </w:div>
                <w:div w:id="753472651">
                  <w:marLeft w:val="640"/>
                  <w:marRight w:val="0"/>
                  <w:marTop w:val="0"/>
                  <w:marBottom w:val="0"/>
                  <w:divBdr>
                    <w:top w:val="none" w:sz="0" w:space="0" w:color="auto"/>
                    <w:left w:val="none" w:sz="0" w:space="0" w:color="auto"/>
                    <w:bottom w:val="none" w:sz="0" w:space="0" w:color="auto"/>
                    <w:right w:val="none" w:sz="0" w:space="0" w:color="auto"/>
                  </w:divBdr>
                </w:div>
                <w:div w:id="891574992">
                  <w:marLeft w:val="640"/>
                  <w:marRight w:val="0"/>
                  <w:marTop w:val="0"/>
                  <w:marBottom w:val="0"/>
                  <w:divBdr>
                    <w:top w:val="none" w:sz="0" w:space="0" w:color="auto"/>
                    <w:left w:val="none" w:sz="0" w:space="0" w:color="auto"/>
                    <w:bottom w:val="none" w:sz="0" w:space="0" w:color="auto"/>
                    <w:right w:val="none" w:sz="0" w:space="0" w:color="auto"/>
                  </w:divBdr>
                </w:div>
                <w:div w:id="1927569218">
                  <w:marLeft w:val="640"/>
                  <w:marRight w:val="0"/>
                  <w:marTop w:val="0"/>
                  <w:marBottom w:val="0"/>
                  <w:divBdr>
                    <w:top w:val="none" w:sz="0" w:space="0" w:color="auto"/>
                    <w:left w:val="none" w:sz="0" w:space="0" w:color="auto"/>
                    <w:bottom w:val="none" w:sz="0" w:space="0" w:color="auto"/>
                    <w:right w:val="none" w:sz="0" w:space="0" w:color="auto"/>
                  </w:divBdr>
                </w:div>
                <w:div w:id="892734637">
                  <w:marLeft w:val="640"/>
                  <w:marRight w:val="0"/>
                  <w:marTop w:val="0"/>
                  <w:marBottom w:val="0"/>
                  <w:divBdr>
                    <w:top w:val="none" w:sz="0" w:space="0" w:color="auto"/>
                    <w:left w:val="none" w:sz="0" w:space="0" w:color="auto"/>
                    <w:bottom w:val="none" w:sz="0" w:space="0" w:color="auto"/>
                    <w:right w:val="none" w:sz="0" w:space="0" w:color="auto"/>
                  </w:divBdr>
                </w:div>
                <w:div w:id="200828702">
                  <w:marLeft w:val="640"/>
                  <w:marRight w:val="0"/>
                  <w:marTop w:val="0"/>
                  <w:marBottom w:val="0"/>
                  <w:divBdr>
                    <w:top w:val="none" w:sz="0" w:space="0" w:color="auto"/>
                    <w:left w:val="none" w:sz="0" w:space="0" w:color="auto"/>
                    <w:bottom w:val="none" w:sz="0" w:space="0" w:color="auto"/>
                    <w:right w:val="none" w:sz="0" w:space="0" w:color="auto"/>
                  </w:divBdr>
                </w:div>
                <w:div w:id="1468090614">
                  <w:marLeft w:val="640"/>
                  <w:marRight w:val="0"/>
                  <w:marTop w:val="0"/>
                  <w:marBottom w:val="0"/>
                  <w:divBdr>
                    <w:top w:val="none" w:sz="0" w:space="0" w:color="auto"/>
                    <w:left w:val="none" w:sz="0" w:space="0" w:color="auto"/>
                    <w:bottom w:val="none" w:sz="0" w:space="0" w:color="auto"/>
                    <w:right w:val="none" w:sz="0" w:space="0" w:color="auto"/>
                  </w:divBdr>
                </w:div>
                <w:div w:id="1216620620">
                  <w:marLeft w:val="640"/>
                  <w:marRight w:val="0"/>
                  <w:marTop w:val="0"/>
                  <w:marBottom w:val="0"/>
                  <w:divBdr>
                    <w:top w:val="none" w:sz="0" w:space="0" w:color="auto"/>
                    <w:left w:val="none" w:sz="0" w:space="0" w:color="auto"/>
                    <w:bottom w:val="none" w:sz="0" w:space="0" w:color="auto"/>
                    <w:right w:val="none" w:sz="0" w:space="0" w:color="auto"/>
                  </w:divBdr>
                </w:div>
                <w:div w:id="781075497">
                  <w:marLeft w:val="640"/>
                  <w:marRight w:val="0"/>
                  <w:marTop w:val="0"/>
                  <w:marBottom w:val="0"/>
                  <w:divBdr>
                    <w:top w:val="none" w:sz="0" w:space="0" w:color="auto"/>
                    <w:left w:val="none" w:sz="0" w:space="0" w:color="auto"/>
                    <w:bottom w:val="none" w:sz="0" w:space="0" w:color="auto"/>
                    <w:right w:val="none" w:sz="0" w:space="0" w:color="auto"/>
                  </w:divBdr>
                </w:div>
                <w:div w:id="2041080033">
                  <w:marLeft w:val="640"/>
                  <w:marRight w:val="0"/>
                  <w:marTop w:val="0"/>
                  <w:marBottom w:val="0"/>
                  <w:divBdr>
                    <w:top w:val="none" w:sz="0" w:space="0" w:color="auto"/>
                    <w:left w:val="none" w:sz="0" w:space="0" w:color="auto"/>
                    <w:bottom w:val="none" w:sz="0" w:space="0" w:color="auto"/>
                    <w:right w:val="none" w:sz="0" w:space="0" w:color="auto"/>
                  </w:divBdr>
                </w:div>
                <w:div w:id="840437692">
                  <w:marLeft w:val="640"/>
                  <w:marRight w:val="0"/>
                  <w:marTop w:val="0"/>
                  <w:marBottom w:val="0"/>
                  <w:divBdr>
                    <w:top w:val="none" w:sz="0" w:space="0" w:color="auto"/>
                    <w:left w:val="none" w:sz="0" w:space="0" w:color="auto"/>
                    <w:bottom w:val="none" w:sz="0" w:space="0" w:color="auto"/>
                    <w:right w:val="none" w:sz="0" w:space="0" w:color="auto"/>
                  </w:divBdr>
                </w:div>
                <w:div w:id="884291089">
                  <w:marLeft w:val="640"/>
                  <w:marRight w:val="0"/>
                  <w:marTop w:val="0"/>
                  <w:marBottom w:val="0"/>
                  <w:divBdr>
                    <w:top w:val="none" w:sz="0" w:space="0" w:color="auto"/>
                    <w:left w:val="none" w:sz="0" w:space="0" w:color="auto"/>
                    <w:bottom w:val="none" w:sz="0" w:space="0" w:color="auto"/>
                    <w:right w:val="none" w:sz="0" w:space="0" w:color="auto"/>
                  </w:divBdr>
                </w:div>
                <w:div w:id="1539970531">
                  <w:marLeft w:val="640"/>
                  <w:marRight w:val="0"/>
                  <w:marTop w:val="0"/>
                  <w:marBottom w:val="0"/>
                  <w:divBdr>
                    <w:top w:val="none" w:sz="0" w:space="0" w:color="auto"/>
                    <w:left w:val="none" w:sz="0" w:space="0" w:color="auto"/>
                    <w:bottom w:val="none" w:sz="0" w:space="0" w:color="auto"/>
                    <w:right w:val="none" w:sz="0" w:space="0" w:color="auto"/>
                  </w:divBdr>
                </w:div>
                <w:div w:id="676540348">
                  <w:marLeft w:val="640"/>
                  <w:marRight w:val="0"/>
                  <w:marTop w:val="0"/>
                  <w:marBottom w:val="0"/>
                  <w:divBdr>
                    <w:top w:val="none" w:sz="0" w:space="0" w:color="auto"/>
                    <w:left w:val="none" w:sz="0" w:space="0" w:color="auto"/>
                    <w:bottom w:val="none" w:sz="0" w:space="0" w:color="auto"/>
                    <w:right w:val="none" w:sz="0" w:space="0" w:color="auto"/>
                  </w:divBdr>
                </w:div>
                <w:div w:id="791751899">
                  <w:marLeft w:val="640"/>
                  <w:marRight w:val="0"/>
                  <w:marTop w:val="0"/>
                  <w:marBottom w:val="0"/>
                  <w:divBdr>
                    <w:top w:val="none" w:sz="0" w:space="0" w:color="auto"/>
                    <w:left w:val="none" w:sz="0" w:space="0" w:color="auto"/>
                    <w:bottom w:val="none" w:sz="0" w:space="0" w:color="auto"/>
                    <w:right w:val="none" w:sz="0" w:space="0" w:color="auto"/>
                  </w:divBdr>
                </w:div>
                <w:div w:id="342516904">
                  <w:marLeft w:val="640"/>
                  <w:marRight w:val="0"/>
                  <w:marTop w:val="0"/>
                  <w:marBottom w:val="0"/>
                  <w:divBdr>
                    <w:top w:val="none" w:sz="0" w:space="0" w:color="auto"/>
                    <w:left w:val="none" w:sz="0" w:space="0" w:color="auto"/>
                    <w:bottom w:val="none" w:sz="0" w:space="0" w:color="auto"/>
                    <w:right w:val="none" w:sz="0" w:space="0" w:color="auto"/>
                  </w:divBdr>
                </w:div>
                <w:div w:id="99492320">
                  <w:marLeft w:val="640"/>
                  <w:marRight w:val="0"/>
                  <w:marTop w:val="0"/>
                  <w:marBottom w:val="0"/>
                  <w:divBdr>
                    <w:top w:val="none" w:sz="0" w:space="0" w:color="auto"/>
                    <w:left w:val="none" w:sz="0" w:space="0" w:color="auto"/>
                    <w:bottom w:val="none" w:sz="0" w:space="0" w:color="auto"/>
                    <w:right w:val="none" w:sz="0" w:space="0" w:color="auto"/>
                  </w:divBdr>
                </w:div>
                <w:div w:id="214781900">
                  <w:marLeft w:val="640"/>
                  <w:marRight w:val="0"/>
                  <w:marTop w:val="0"/>
                  <w:marBottom w:val="0"/>
                  <w:divBdr>
                    <w:top w:val="none" w:sz="0" w:space="0" w:color="auto"/>
                    <w:left w:val="none" w:sz="0" w:space="0" w:color="auto"/>
                    <w:bottom w:val="none" w:sz="0" w:space="0" w:color="auto"/>
                    <w:right w:val="none" w:sz="0" w:space="0" w:color="auto"/>
                  </w:divBdr>
                </w:div>
                <w:div w:id="2010718727">
                  <w:marLeft w:val="640"/>
                  <w:marRight w:val="0"/>
                  <w:marTop w:val="0"/>
                  <w:marBottom w:val="0"/>
                  <w:divBdr>
                    <w:top w:val="none" w:sz="0" w:space="0" w:color="auto"/>
                    <w:left w:val="none" w:sz="0" w:space="0" w:color="auto"/>
                    <w:bottom w:val="none" w:sz="0" w:space="0" w:color="auto"/>
                    <w:right w:val="none" w:sz="0" w:space="0" w:color="auto"/>
                  </w:divBdr>
                </w:div>
                <w:div w:id="1385328939">
                  <w:marLeft w:val="640"/>
                  <w:marRight w:val="0"/>
                  <w:marTop w:val="0"/>
                  <w:marBottom w:val="0"/>
                  <w:divBdr>
                    <w:top w:val="none" w:sz="0" w:space="0" w:color="auto"/>
                    <w:left w:val="none" w:sz="0" w:space="0" w:color="auto"/>
                    <w:bottom w:val="none" w:sz="0" w:space="0" w:color="auto"/>
                    <w:right w:val="none" w:sz="0" w:space="0" w:color="auto"/>
                  </w:divBdr>
                </w:div>
                <w:div w:id="1399549232">
                  <w:marLeft w:val="640"/>
                  <w:marRight w:val="0"/>
                  <w:marTop w:val="0"/>
                  <w:marBottom w:val="0"/>
                  <w:divBdr>
                    <w:top w:val="none" w:sz="0" w:space="0" w:color="auto"/>
                    <w:left w:val="none" w:sz="0" w:space="0" w:color="auto"/>
                    <w:bottom w:val="none" w:sz="0" w:space="0" w:color="auto"/>
                    <w:right w:val="none" w:sz="0" w:space="0" w:color="auto"/>
                  </w:divBdr>
                </w:div>
                <w:div w:id="2007202927">
                  <w:marLeft w:val="640"/>
                  <w:marRight w:val="0"/>
                  <w:marTop w:val="0"/>
                  <w:marBottom w:val="0"/>
                  <w:divBdr>
                    <w:top w:val="none" w:sz="0" w:space="0" w:color="auto"/>
                    <w:left w:val="none" w:sz="0" w:space="0" w:color="auto"/>
                    <w:bottom w:val="none" w:sz="0" w:space="0" w:color="auto"/>
                    <w:right w:val="none" w:sz="0" w:space="0" w:color="auto"/>
                  </w:divBdr>
                </w:div>
                <w:div w:id="535653607">
                  <w:marLeft w:val="640"/>
                  <w:marRight w:val="0"/>
                  <w:marTop w:val="0"/>
                  <w:marBottom w:val="0"/>
                  <w:divBdr>
                    <w:top w:val="none" w:sz="0" w:space="0" w:color="auto"/>
                    <w:left w:val="none" w:sz="0" w:space="0" w:color="auto"/>
                    <w:bottom w:val="none" w:sz="0" w:space="0" w:color="auto"/>
                    <w:right w:val="none" w:sz="0" w:space="0" w:color="auto"/>
                  </w:divBdr>
                </w:div>
                <w:div w:id="608049311">
                  <w:marLeft w:val="640"/>
                  <w:marRight w:val="0"/>
                  <w:marTop w:val="0"/>
                  <w:marBottom w:val="0"/>
                  <w:divBdr>
                    <w:top w:val="none" w:sz="0" w:space="0" w:color="auto"/>
                    <w:left w:val="none" w:sz="0" w:space="0" w:color="auto"/>
                    <w:bottom w:val="none" w:sz="0" w:space="0" w:color="auto"/>
                    <w:right w:val="none" w:sz="0" w:space="0" w:color="auto"/>
                  </w:divBdr>
                </w:div>
                <w:div w:id="1428111502">
                  <w:marLeft w:val="640"/>
                  <w:marRight w:val="0"/>
                  <w:marTop w:val="0"/>
                  <w:marBottom w:val="0"/>
                  <w:divBdr>
                    <w:top w:val="none" w:sz="0" w:space="0" w:color="auto"/>
                    <w:left w:val="none" w:sz="0" w:space="0" w:color="auto"/>
                    <w:bottom w:val="none" w:sz="0" w:space="0" w:color="auto"/>
                    <w:right w:val="none" w:sz="0" w:space="0" w:color="auto"/>
                  </w:divBdr>
                </w:div>
                <w:div w:id="921061473">
                  <w:marLeft w:val="640"/>
                  <w:marRight w:val="0"/>
                  <w:marTop w:val="0"/>
                  <w:marBottom w:val="0"/>
                  <w:divBdr>
                    <w:top w:val="none" w:sz="0" w:space="0" w:color="auto"/>
                    <w:left w:val="none" w:sz="0" w:space="0" w:color="auto"/>
                    <w:bottom w:val="none" w:sz="0" w:space="0" w:color="auto"/>
                    <w:right w:val="none" w:sz="0" w:space="0" w:color="auto"/>
                  </w:divBdr>
                </w:div>
                <w:div w:id="512766653">
                  <w:marLeft w:val="640"/>
                  <w:marRight w:val="0"/>
                  <w:marTop w:val="0"/>
                  <w:marBottom w:val="0"/>
                  <w:divBdr>
                    <w:top w:val="none" w:sz="0" w:space="0" w:color="auto"/>
                    <w:left w:val="none" w:sz="0" w:space="0" w:color="auto"/>
                    <w:bottom w:val="none" w:sz="0" w:space="0" w:color="auto"/>
                    <w:right w:val="none" w:sz="0" w:space="0" w:color="auto"/>
                  </w:divBdr>
                </w:div>
                <w:div w:id="267203458">
                  <w:marLeft w:val="640"/>
                  <w:marRight w:val="0"/>
                  <w:marTop w:val="0"/>
                  <w:marBottom w:val="0"/>
                  <w:divBdr>
                    <w:top w:val="none" w:sz="0" w:space="0" w:color="auto"/>
                    <w:left w:val="none" w:sz="0" w:space="0" w:color="auto"/>
                    <w:bottom w:val="none" w:sz="0" w:space="0" w:color="auto"/>
                    <w:right w:val="none" w:sz="0" w:space="0" w:color="auto"/>
                  </w:divBdr>
                </w:div>
                <w:div w:id="1512337075">
                  <w:marLeft w:val="640"/>
                  <w:marRight w:val="0"/>
                  <w:marTop w:val="0"/>
                  <w:marBottom w:val="0"/>
                  <w:divBdr>
                    <w:top w:val="none" w:sz="0" w:space="0" w:color="auto"/>
                    <w:left w:val="none" w:sz="0" w:space="0" w:color="auto"/>
                    <w:bottom w:val="none" w:sz="0" w:space="0" w:color="auto"/>
                    <w:right w:val="none" w:sz="0" w:space="0" w:color="auto"/>
                  </w:divBdr>
                </w:div>
                <w:div w:id="1369065593">
                  <w:marLeft w:val="640"/>
                  <w:marRight w:val="0"/>
                  <w:marTop w:val="0"/>
                  <w:marBottom w:val="0"/>
                  <w:divBdr>
                    <w:top w:val="none" w:sz="0" w:space="0" w:color="auto"/>
                    <w:left w:val="none" w:sz="0" w:space="0" w:color="auto"/>
                    <w:bottom w:val="none" w:sz="0" w:space="0" w:color="auto"/>
                    <w:right w:val="none" w:sz="0" w:space="0" w:color="auto"/>
                  </w:divBdr>
                </w:div>
                <w:div w:id="2074039336">
                  <w:marLeft w:val="640"/>
                  <w:marRight w:val="0"/>
                  <w:marTop w:val="0"/>
                  <w:marBottom w:val="0"/>
                  <w:divBdr>
                    <w:top w:val="none" w:sz="0" w:space="0" w:color="auto"/>
                    <w:left w:val="none" w:sz="0" w:space="0" w:color="auto"/>
                    <w:bottom w:val="none" w:sz="0" w:space="0" w:color="auto"/>
                    <w:right w:val="none" w:sz="0" w:space="0" w:color="auto"/>
                  </w:divBdr>
                </w:div>
                <w:div w:id="153571043">
                  <w:marLeft w:val="640"/>
                  <w:marRight w:val="0"/>
                  <w:marTop w:val="0"/>
                  <w:marBottom w:val="0"/>
                  <w:divBdr>
                    <w:top w:val="none" w:sz="0" w:space="0" w:color="auto"/>
                    <w:left w:val="none" w:sz="0" w:space="0" w:color="auto"/>
                    <w:bottom w:val="none" w:sz="0" w:space="0" w:color="auto"/>
                    <w:right w:val="none" w:sz="0" w:space="0" w:color="auto"/>
                  </w:divBdr>
                </w:div>
                <w:div w:id="315963005">
                  <w:marLeft w:val="640"/>
                  <w:marRight w:val="0"/>
                  <w:marTop w:val="0"/>
                  <w:marBottom w:val="0"/>
                  <w:divBdr>
                    <w:top w:val="none" w:sz="0" w:space="0" w:color="auto"/>
                    <w:left w:val="none" w:sz="0" w:space="0" w:color="auto"/>
                    <w:bottom w:val="none" w:sz="0" w:space="0" w:color="auto"/>
                    <w:right w:val="none" w:sz="0" w:space="0" w:color="auto"/>
                  </w:divBdr>
                </w:div>
                <w:div w:id="510990558">
                  <w:marLeft w:val="640"/>
                  <w:marRight w:val="0"/>
                  <w:marTop w:val="0"/>
                  <w:marBottom w:val="0"/>
                  <w:divBdr>
                    <w:top w:val="none" w:sz="0" w:space="0" w:color="auto"/>
                    <w:left w:val="none" w:sz="0" w:space="0" w:color="auto"/>
                    <w:bottom w:val="none" w:sz="0" w:space="0" w:color="auto"/>
                    <w:right w:val="none" w:sz="0" w:space="0" w:color="auto"/>
                  </w:divBdr>
                </w:div>
                <w:div w:id="680011866">
                  <w:marLeft w:val="640"/>
                  <w:marRight w:val="0"/>
                  <w:marTop w:val="0"/>
                  <w:marBottom w:val="0"/>
                  <w:divBdr>
                    <w:top w:val="none" w:sz="0" w:space="0" w:color="auto"/>
                    <w:left w:val="none" w:sz="0" w:space="0" w:color="auto"/>
                    <w:bottom w:val="none" w:sz="0" w:space="0" w:color="auto"/>
                    <w:right w:val="none" w:sz="0" w:space="0" w:color="auto"/>
                  </w:divBdr>
                </w:div>
                <w:div w:id="932737486">
                  <w:marLeft w:val="640"/>
                  <w:marRight w:val="0"/>
                  <w:marTop w:val="0"/>
                  <w:marBottom w:val="0"/>
                  <w:divBdr>
                    <w:top w:val="none" w:sz="0" w:space="0" w:color="auto"/>
                    <w:left w:val="none" w:sz="0" w:space="0" w:color="auto"/>
                    <w:bottom w:val="none" w:sz="0" w:space="0" w:color="auto"/>
                    <w:right w:val="none" w:sz="0" w:space="0" w:color="auto"/>
                  </w:divBdr>
                </w:div>
                <w:div w:id="2115519606">
                  <w:marLeft w:val="640"/>
                  <w:marRight w:val="0"/>
                  <w:marTop w:val="0"/>
                  <w:marBottom w:val="0"/>
                  <w:divBdr>
                    <w:top w:val="none" w:sz="0" w:space="0" w:color="auto"/>
                    <w:left w:val="none" w:sz="0" w:space="0" w:color="auto"/>
                    <w:bottom w:val="none" w:sz="0" w:space="0" w:color="auto"/>
                    <w:right w:val="none" w:sz="0" w:space="0" w:color="auto"/>
                  </w:divBdr>
                </w:div>
                <w:div w:id="364452252">
                  <w:marLeft w:val="640"/>
                  <w:marRight w:val="0"/>
                  <w:marTop w:val="0"/>
                  <w:marBottom w:val="0"/>
                  <w:divBdr>
                    <w:top w:val="none" w:sz="0" w:space="0" w:color="auto"/>
                    <w:left w:val="none" w:sz="0" w:space="0" w:color="auto"/>
                    <w:bottom w:val="none" w:sz="0" w:space="0" w:color="auto"/>
                    <w:right w:val="none" w:sz="0" w:space="0" w:color="auto"/>
                  </w:divBdr>
                </w:div>
                <w:div w:id="722410004">
                  <w:marLeft w:val="640"/>
                  <w:marRight w:val="0"/>
                  <w:marTop w:val="0"/>
                  <w:marBottom w:val="0"/>
                  <w:divBdr>
                    <w:top w:val="none" w:sz="0" w:space="0" w:color="auto"/>
                    <w:left w:val="none" w:sz="0" w:space="0" w:color="auto"/>
                    <w:bottom w:val="none" w:sz="0" w:space="0" w:color="auto"/>
                    <w:right w:val="none" w:sz="0" w:space="0" w:color="auto"/>
                  </w:divBdr>
                </w:div>
                <w:div w:id="409887783">
                  <w:marLeft w:val="640"/>
                  <w:marRight w:val="0"/>
                  <w:marTop w:val="0"/>
                  <w:marBottom w:val="0"/>
                  <w:divBdr>
                    <w:top w:val="none" w:sz="0" w:space="0" w:color="auto"/>
                    <w:left w:val="none" w:sz="0" w:space="0" w:color="auto"/>
                    <w:bottom w:val="none" w:sz="0" w:space="0" w:color="auto"/>
                    <w:right w:val="none" w:sz="0" w:space="0" w:color="auto"/>
                  </w:divBdr>
                </w:div>
                <w:div w:id="225995154">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576353050">
          <w:marLeft w:val="640"/>
          <w:marRight w:val="0"/>
          <w:marTop w:val="0"/>
          <w:marBottom w:val="0"/>
          <w:divBdr>
            <w:top w:val="none" w:sz="0" w:space="0" w:color="auto"/>
            <w:left w:val="none" w:sz="0" w:space="0" w:color="auto"/>
            <w:bottom w:val="none" w:sz="0" w:space="0" w:color="auto"/>
            <w:right w:val="none" w:sz="0" w:space="0" w:color="auto"/>
          </w:divBdr>
        </w:div>
        <w:div w:id="290592828">
          <w:marLeft w:val="640"/>
          <w:marRight w:val="0"/>
          <w:marTop w:val="0"/>
          <w:marBottom w:val="0"/>
          <w:divBdr>
            <w:top w:val="none" w:sz="0" w:space="0" w:color="auto"/>
            <w:left w:val="none" w:sz="0" w:space="0" w:color="auto"/>
            <w:bottom w:val="none" w:sz="0" w:space="0" w:color="auto"/>
            <w:right w:val="none" w:sz="0" w:space="0" w:color="auto"/>
          </w:divBdr>
        </w:div>
        <w:div w:id="932476017">
          <w:marLeft w:val="640"/>
          <w:marRight w:val="0"/>
          <w:marTop w:val="0"/>
          <w:marBottom w:val="0"/>
          <w:divBdr>
            <w:top w:val="none" w:sz="0" w:space="0" w:color="auto"/>
            <w:left w:val="none" w:sz="0" w:space="0" w:color="auto"/>
            <w:bottom w:val="none" w:sz="0" w:space="0" w:color="auto"/>
            <w:right w:val="none" w:sz="0" w:space="0" w:color="auto"/>
          </w:divBdr>
        </w:div>
        <w:div w:id="1061833229">
          <w:marLeft w:val="640"/>
          <w:marRight w:val="0"/>
          <w:marTop w:val="0"/>
          <w:marBottom w:val="0"/>
          <w:divBdr>
            <w:top w:val="none" w:sz="0" w:space="0" w:color="auto"/>
            <w:left w:val="none" w:sz="0" w:space="0" w:color="auto"/>
            <w:bottom w:val="none" w:sz="0" w:space="0" w:color="auto"/>
            <w:right w:val="none" w:sz="0" w:space="0" w:color="auto"/>
          </w:divBdr>
        </w:div>
        <w:div w:id="841745360">
          <w:marLeft w:val="640"/>
          <w:marRight w:val="0"/>
          <w:marTop w:val="0"/>
          <w:marBottom w:val="0"/>
          <w:divBdr>
            <w:top w:val="none" w:sz="0" w:space="0" w:color="auto"/>
            <w:left w:val="none" w:sz="0" w:space="0" w:color="auto"/>
            <w:bottom w:val="none" w:sz="0" w:space="0" w:color="auto"/>
            <w:right w:val="none" w:sz="0" w:space="0" w:color="auto"/>
          </w:divBdr>
        </w:div>
        <w:div w:id="1412385202">
          <w:marLeft w:val="640"/>
          <w:marRight w:val="0"/>
          <w:marTop w:val="0"/>
          <w:marBottom w:val="0"/>
          <w:divBdr>
            <w:top w:val="none" w:sz="0" w:space="0" w:color="auto"/>
            <w:left w:val="none" w:sz="0" w:space="0" w:color="auto"/>
            <w:bottom w:val="none" w:sz="0" w:space="0" w:color="auto"/>
            <w:right w:val="none" w:sz="0" w:space="0" w:color="auto"/>
          </w:divBdr>
        </w:div>
        <w:div w:id="582639618">
          <w:marLeft w:val="640"/>
          <w:marRight w:val="0"/>
          <w:marTop w:val="0"/>
          <w:marBottom w:val="0"/>
          <w:divBdr>
            <w:top w:val="none" w:sz="0" w:space="0" w:color="auto"/>
            <w:left w:val="none" w:sz="0" w:space="0" w:color="auto"/>
            <w:bottom w:val="none" w:sz="0" w:space="0" w:color="auto"/>
            <w:right w:val="none" w:sz="0" w:space="0" w:color="auto"/>
          </w:divBdr>
        </w:div>
        <w:div w:id="1215194520">
          <w:marLeft w:val="640"/>
          <w:marRight w:val="0"/>
          <w:marTop w:val="0"/>
          <w:marBottom w:val="0"/>
          <w:divBdr>
            <w:top w:val="none" w:sz="0" w:space="0" w:color="auto"/>
            <w:left w:val="none" w:sz="0" w:space="0" w:color="auto"/>
            <w:bottom w:val="none" w:sz="0" w:space="0" w:color="auto"/>
            <w:right w:val="none" w:sz="0" w:space="0" w:color="auto"/>
          </w:divBdr>
        </w:div>
        <w:div w:id="2143113899">
          <w:marLeft w:val="640"/>
          <w:marRight w:val="0"/>
          <w:marTop w:val="0"/>
          <w:marBottom w:val="0"/>
          <w:divBdr>
            <w:top w:val="none" w:sz="0" w:space="0" w:color="auto"/>
            <w:left w:val="none" w:sz="0" w:space="0" w:color="auto"/>
            <w:bottom w:val="none" w:sz="0" w:space="0" w:color="auto"/>
            <w:right w:val="none" w:sz="0" w:space="0" w:color="auto"/>
          </w:divBdr>
        </w:div>
        <w:div w:id="1540312480">
          <w:marLeft w:val="640"/>
          <w:marRight w:val="0"/>
          <w:marTop w:val="0"/>
          <w:marBottom w:val="0"/>
          <w:divBdr>
            <w:top w:val="none" w:sz="0" w:space="0" w:color="auto"/>
            <w:left w:val="none" w:sz="0" w:space="0" w:color="auto"/>
            <w:bottom w:val="none" w:sz="0" w:space="0" w:color="auto"/>
            <w:right w:val="none" w:sz="0" w:space="0" w:color="auto"/>
          </w:divBdr>
        </w:div>
        <w:div w:id="280302157">
          <w:marLeft w:val="640"/>
          <w:marRight w:val="0"/>
          <w:marTop w:val="0"/>
          <w:marBottom w:val="0"/>
          <w:divBdr>
            <w:top w:val="none" w:sz="0" w:space="0" w:color="auto"/>
            <w:left w:val="none" w:sz="0" w:space="0" w:color="auto"/>
            <w:bottom w:val="none" w:sz="0" w:space="0" w:color="auto"/>
            <w:right w:val="none" w:sz="0" w:space="0" w:color="auto"/>
          </w:divBdr>
        </w:div>
        <w:div w:id="141851889">
          <w:marLeft w:val="640"/>
          <w:marRight w:val="0"/>
          <w:marTop w:val="0"/>
          <w:marBottom w:val="0"/>
          <w:divBdr>
            <w:top w:val="none" w:sz="0" w:space="0" w:color="auto"/>
            <w:left w:val="none" w:sz="0" w:space="0" w:color="auto"/>
            <w:bottom w:val="none" w:sz="0" w:space="0" w:color="auto"/>
            <w:right w:val="none" w:sz="0" w:space="0" w:color="auto"/>
          </w:divBdr>
        </w:div>
        <w:div w:id="1304654573">
          <w:marLeft w:val="640"/>
          <w:marRight w:val="0"/>
          <w:marTop w:val="0"/>
          <w:marBottom w:val="0"/>
          <w:divBdr>
            <w:top w:val="none" w:sz="0" w:space="0" w:color="auto"/>
            <w:left w:val="none" w:sz="0" w:space="0" w:color="auto"/>
            <w:bottom w:val="none" w:sz="0" w:space="0" w:color="auto"/>
            <w:right w:val="none" w:sz="0" w:space="0" w:color="auto"/>
          </w:divBdr>
        </w:div>
        <w:div w:id="199905110">
          <w:marLeft w:val="640"/>
          <w:marRight w:val="0"/>
          <w:marTop w:val="0"/>
          <w:marBottom w:val="0"/>
          <w:divBdr>
            <w:top w:val="none" w:sz="0" w:space="0" w:color="auto"/>
            <w:left w:val="none" w:sz="0" w:space="0" w:color="auto"/>
            <w:bottom w:val="none" w:sz="0" w:space="0" w:color="auto"/>
            <w:right w:val="none" w:sz="0" w:space="0" w:color="auto"/>
          </w:divBdr>
        </w:div>
        <w:div w:id="413478252">
          <w:marLeft w:val="640"/>
          <w:marRight w:val="0"/>
          <w:marTop w:val="0"/>
          <w:marBottom w:val="0"/>
          <w:divBdr>
            <w:top w:val="none" w:sz="0" w:space="0" w:color="auto"/>
            <w:left w:val="none" w:sz="0" w:space="0" w:color="auto"/>
            <w:bottom w:val="none" w:sz="0" w:space="0" w:color="auto"/>
            <w:right w:val="none" w:sz="0" w:space="0" w:color="auto"/>
          </w:divBdr>
        </w:div>
        <w:div w:id="1908148219">
          <w:marLeft w:val="640"/>
          <w:marRight w:val="0"/>
          <w:marTop w:val="0"/>
          <w:marBottom w:val="0"/>
          <w:divBdr>
            <w:top w:val="none" w:sz="0" w:space="0" w:color="auto"/>
            <w:left w:val="none" w:sz="0" w:space="0" w:color="auto"/>
            <w:bottom w:val="none" w:sz="0" w:space="0" w:color="auto"/>
            <w:right w:val="none" w:sz="0" w:space="0" w:color="auto"/>
          </w:divBdr>
        </w:div>
        <w:div w:id="220024635">
          <w:marLeft w:val="640"/>
          <w:marRight w:val="0"/>
          <w:marTop w:val="0"/>
          <w:marBottom w:val="0"/>
          <w:divBdr>
            <w:top w:val="none" w:sz="0" w:space="0" w:color="auto"/>
            <w:left w:val="none" w:sz="0" w:space="0" w:color="auto"/>
            <w:bottom w:val="none" w:sz="0" w:space="0" w:color="auto"/>
            <w:right w:val="none" w:sz="0" w:space="0" w:color="auto"/>
          </w:divBdr>
        </w:div>
        <w:div w:id="1975060854">
          <w:marLeft w:val="640"/>
          <w:marRight w:val="0"/>
          <w:marTop w:val="0"/>
          <w:marBottom w:val="0"/>
          <w:divBdr>
            <w:top w:val="none" w:sz="0" w:space="0" w:color="auto"/>
            <w:left w:val="none" w:sz="0" w:space="0" w:color="auto"/>
            <w:bottom w:val="none" w:sz="0" w:space="0" w:color="auto"/>
            <w:right w:val="none" w:sz="0" w:space="0" w:color="auto"/>
          </w:divBdr>
        </w:div>
        <w:div w:id="482503916">
          <w:marLeft w:val="640"/>
          <w:marRight w:val="0"/>
          <w:marTop w:val="0"/>
          <w:marBottom w:val="0"/>
          <w:divBdr>
            <w:top w:val="none" w:sz="0" w:space="0" w:color="auto"/>
            <w:left w:val="none" w:sz="0" w:space="0" w:color="auto"/>
            <w:bottom w:val="none" w:sz="0" w:space="0" w:color="auto"/>
            <w:right w:val="none" w:sz="0" w:space="0" w:color="auto"/>
          </w:divBdr>
        </w:div>
        <w:div w:id="384572738">
          <w:marLeft w:val="640"/>
          <w:marRight w:val="0"/>
          <w:marTop w:val="0"/>
          <w:marBottom w:val="0"/>
          <w:divBdr>
            <w:top w:val="none" w:sz="0" w:space="0" w:color="auto"/>
            <w:left w:val="none" w:sz="0" w:space="0" w:color="auto"/>
            <w:bottom w:val="none" w:sz="0" w:space="0" w:color="auto"/>
            <w:right w:val="none" w:sz="0" w:space="0" w:color="auto"/>
          </w:divBdr>
        </w:div>
        <w:div w:id="1683580308">
          <w:marLeft w:val="640"/>
          <w:marRight w:val="0"/>
          <w:marTop w:val="0"/>
          <w:marBottom w:val="0"/>
          <w:divBdr>
            <w:top w:val="none" w:sz="0" w:space="0" w:color="auto"/>
            <w:left w:val="none" w:sz="0" w:space="0" w:color="auto"/>
            <w:bottom w:val="none" w:sz="0" w:space="0" w:color="auto"/>
            <w:right w:val="none" w:sz="0" w:space="0" w:color="auto"/>
          </w:divBdr>
        </w:div>
        <w:div w:id="2008627170">
          <w:marLeft w:val="640"/>
          <w:marRight w:val="0"/>
          <w:marTop w:val="0"/>
          <w:marBottom w:val="0"/>
          <w:divBdr>
            <w:top w:val="none" w:sz="0" w:space="0" w:color="auto"/>
            <w:left w:val="none" w:sz="0" w:space="0" w:color="auto"/>
            <w:bottom w:val="none" w:sz="0" w:space="0" w:color="auto"/>
            <w:right w:val="none" w:sz="0" w:space="0" w:color="auto"/>
          </w:divBdr>
        </w:div>
        <w:div w:id="443572466">
          <w:marLeft w:val="640"/>
          <w:marRight w:val="0"/>
          <w:marTop w:val="0"/>
          <w:marBottom w:val="0"/>
          <w:divBdr>
            <w:top w:val="none" w:sz="0" w:space="0" w:color="auto"/>
            <w:left w:val="none" w:sz="0" w:space="0" w:color="auto"/>
            <w:bottom w:val="none" w:sz="0" w:space="0" w:color="auto"/>
            <w:right w:val="none" w:sz="0" w:space="0" w:color="auto"/>
          </w:divBdr>
        </w:div>
        <w:div w:id="962884877">
          <w:marLeft w:val="640"/>
          <w:marRight w:val="0"/>
          <w:marTop w:val="0"/>
          <w:marBottom w:val="0"/>
          <w:divBdr>
            <w:top w:val="none" w:sz="0" w:space="0" w:color="auto"/>
            <w:left w:val="none" w:sz="0" w:space="0" w:color="auto"/>
            <w:bottom w:val="none" w:sz="0" w:space="0" w:color="auto"/>
            <w:right w:val="none" w:sz="0" w:space="0" w:color="auto"/>
          </w:divBdr>
        </w:div>
        <w:div w:id="1212426271">
          <w:marLeft w:val="640"/>
          <w:marRight w:val="0"/>
          <w:marTop w:val="0"/>
          <w:marBottom w:val="0"/>
          <w:divBdr>
            <w:top w:val="none" w:sz="0" w:space="0" w:color="auto"/>
            <w:left w:val="none" w:sz="0" w:space="0" w:color="auto"/>
            <w:bottom w:val="none" w:sz="0" w:space="0" w:color="auto"/>
            <w:right w:val="none" w:sz="0" w:space="0" w:color="auto"/>
          </w:divBdr>
        </w:div>
        <w:div w:id="277151832">
          <w:marLeft w:val="640"/>
          <w:marRight w:val="0"/>
          <w:marTop w:val="0"/>
          <w:marBottom w:val="0"/>
          <w:divBdr>
            <w:top w:val="none" w:sz="0" w:space="0" w:color="auto"/>
            <w:left w:val="none" w:sz="0" w:space="0" w:color="auto"/>
            <w:bottom w:val="none" w:sz="0" w:space="0" w:color="auto"/>
            <w:right w:val="none" w:sz="0" w:space="0" w:color="auto"/>
          </w:divBdr>
        </w:div>
        <w:div w:id="411858811">
          <w:marLeft w:val="640"/>
          <w:marRight w:val="0"/>
          <w:marTop w:val="0"/>
          <w:marBottom w:val="0"/>
          <w:divBdr>
            <w:top w:val="none" w:sz="0" w:space="0" w:color="auto"/>
            <w:left w:val="none" w:sz="0" w:space="0" w:color="auto"/>
            <w:bottom w:val="none" w:sz="0" w:space="0" w:color="auto"/>
            <w:right w:val="none" w:sz="0" w:space="0" w:color="auto"/>
          </w:divBdr>
        </w:div>
        <w:div w:id="1193687035">
          <w:marLeft w:val="640"/>
          <w:marRight w:val="0"/>
          <w:marTop w:val="0"/>
          <w:marBottom w:val="0"/>
          <w:divBdr>
            <w:top w:val="none" w:sz="0" w:space="0" w:color="auto"/>
            <w:left w:val="none" w:sz="0" w:space="0" w:color="auto"/>
            <w:bottom w:val="none" w:sz="0" w:space="0" w:color="auto"/>
            <w:right w:val="none" w:sz="0" w:space="0" w:color="auto"/>
          </w:divBdr>
        </w:div>
        <w:div w:id="272594112">
          <w:marLeft w:val="640"/>
          <w:marRight w:val="0"/>
          <w:marTop w:val="0"/>
          <w:marBottom w:val="0"/>
          <w:divBdr>
            <w:top w:val="none" w:sz="0" w:space="0" w:color="auto"/>
            <w:left w:val="none" w:sz="0" w:space="0" w:color="auto"/>
            <w:bottom w:val="none" w:sz="0" w:space="0" w:color="auto"/>
            <w:right w:val="none" w:sz="0" w:space="0" w:color="auto"/>
          </w:divBdr>
        </w:div>
        <w:div w:id="1046173674">
          <w:marLeft w:val="640"/>
          <w:marRight w:val="0"/>
          <w:marTop w:val="0"/>
          <w:marBottom w:val="0"/>
          <w:divBdr>
            <w:top w:val="none" w:sz="0" w:space="0" w:color="auto"/>
            <w:left w:val="none" w:sz="0" w:space="0" w:color="auto"/>
            <w:bottom w:val="none" w:sz="0" w:space="0" w:color="auto"/>
            <w:right w:val="none" w:sz="0" w:space="0" w:color="auto"/>
          </w:divBdr>
        </w:div>
        <w:div w:id="543057202">
          <w:marLeft w:val="640"/>
          <w:marRight w:val="0"/>
          <w:marTop w:val="0"/>
          <w:marBottom w:val="0"/>
          <w:divBdr>
            <w:top w:val="none" w:sz="0" w:space="0" w:color="auto"/>
            <w:left w:val="none" w:sz="0" w:space="0" w:color="auto"/>
            <w:bottom w:val="none" w:sz="0" w:space="0" w:color="auto"/>
            <w:right w:val="none" w:sz="0" w:space="0" w:color="auto"/>
          </w:divBdr>
        </w:div>
        <w:div w:id="1876962898">
          <w:marLeft w:val="640"/>
          <w:marRight w:val="0"/>
          <w:marTop w:val="0"/>
          <w:marBottom w:val="0"/>
          <w:divBdr>
            <w:top w:val="none" w:sz="0" w:space="0" w:color="auto"/>
            <w:left w:val="none" w:sz="0" w:space="0" w:color="auto"/>
            <w:bottom w:val="none" w:sz="0" w:space="0" w:color="auto"/>
            <w:right w:val="none" w:sz="0" w:space="0" w:color="auto"/>
          </w:divBdr>
        </w:div>
        <w:div w:id="429354267">
          <w:marLeft w:val="640"/>
          <w:marRight w:val="0"/>
          <w:marTop w:val="0"/>
          <w:marBottom w:val="0"/>
          <w:divBdr>
            <w:top w:val="none" w:sz="0" w:space="0" w:color="auto"/>
            <w:left w:val="none" w:sz="0" w:space="0" w:color="auto"/>
            <w:bottom w:val="none" w:sz="0" w:space="0" w:color="auto"/>
            <w:right w:val="none" w:sz="0" w:space="0" w:color="auto"/>
          </w:divBdr>
        </w:div>
        <w:div w:id="201485214">
          <w:marLeft w:val="640"/>
          <w:marRight w:val="0"/>
          <w:marTop w:val="0"/>
          <w:marBottom w:val="0"/>
          <w:divBdr>
            <w:top w:val="none" w:sz="0" w:space="0" w:color="auto"/>
            <w:left w:val="none" w:sz="0" w:space="0" w:color="auto"/>
            <w:bottom w:val="none" w:sz="0" w:space="0" w:color="auto"/>
            <w:right w:val="none" w:sz="0" w:space="0" w:color="auto"/>
          </w:divBdr>
        </w:div>
        <w:div w:id="1870484197">
          <w:marLeft w:val="640"/>
          <w:marRight w:val="0"/>
          <w:marTop w:val="0"/>
          <w:marBottom w:val="0"/>
          <w:divBdr>
            <w:top w:val="none" w:sz="0" w:space="0" w:color="auto"/>
            <w:left w:val="none" w:sz="0" w:space="0" w:color="auto"/>
            <w:bottom w:val="none" w:sz="0" w:space="0" w:color="auto"/>
            <w:right w:val="none" w:sz="0" w:space="0" w:color="auto"/>
          </w:divBdr>
        </w:div>
        <w:div w:id="115415151">
          <w:marLeft w:val="640"/>
          <w:marRight w:val="0"/>
          <w:marTop w:val="0"/>
          <w:marBottom w:val="0"/>
          <w:divBdr>
            <w:top w:val="none" w:sz="0" w:space="0" w:color="auto"/>
            <w:left w:val="none" w:sz="0" w:space="0" w:color="auto"/>
            <w:bottom w:val="none" w:sz="0" w:space="0" w:color="auto"/>
            <w:right w:val="none" w:sz="0" w:space="0" w:color="auto"/>
          </w:divBdr>
        </w:div>
        <w:div w:id="1508252323">
          <w:marLeft w:val="640"/>
          <w:marRight w:val="0"/>
          <w:marTop w:val="0"/>
          <w:marBottom w:val="0"/>
          <w:divBdr>
            <w:top w:val="none" w:sz="0" w:space="0" w:color="auto"/>
            <w:left w:val="none" w:sz="0" w:space="0" w:color="auto"/>
            <w:bottom w:val="none" w:sz="0" w:space="0" w:color="auto"/>
            <w:right w:val="none" w:sz="0" w:space="0" w:color="auto"/>
          </w:divBdr>
        </w:div>
        <w:div w:id="2042241122">
          <w:marLeft w:val="640"/>
          <w:marRight w:val="0"/>
          <w:marTop w:val="0"/>
          <w:marBottom w:val="0"/>
          <w:divBdr>
            <w:top w:val="none" w:sz="0" w:space="0" w:color="auto"/>
            <w:left w:val="none" w:sz="0" w:space="0" w:color="auto"/>
            <w:bottom w:val="none" w:sz="0" w:space="0" w:color="auto"/>
            <w:right w:val="none" w:sz="0" w:space="0" w:color="auto"/>
          </w:divBdr>
        </w:div>
        <w:div w:id="333068635">
          <w:marLeft w:val="640"/>
          <w:marRight w:val="0"/>
          <w:marTop w:val="0"/>
          <w:marBottom w:val="0"/>
          <w:divBdr>
            <w:top w:val="none" w:sz="0" w:space="0" w:color="auto"/>
            <w:left w:val="none" w:sz="0" w:space="0" w:color="auto"/>
            <w:bottom w:val="none" w:sz="0" w:space="0" w:color="auto"/>
            <w:right w:val="none" w:sz="0" w:space="0" w:color="auto"/>
          </w:divBdr>
        </w:div>
        <w:div w:id="1390421461">
          <w:marLeft w:val="640"/>
          <w:marRight w:val="0"/>
          <w:marTop w:val="0"/>
          <w:marBottom w:val="0"/>
          <w:divBdr>
            <w:top w:val="none" w:sz="0" w:space="0" w:color="auto"/>
            <w:left w:val="none" w:sz="0" w:space="0" w:color="auto"/>
            <w:bottom w:val="none" w:sz="0" w:space="0" w:color="auto"/>
            <w:right w:val="none" w:sz="0" w:space="0" w:color="auto"/>
          </w:divBdr>
        </w:div>
        <w:div w:id="508179480">
          <w:marLeft w:val="640"/>
          <w:marRight w:val="0"/>
          <w:marTop w:val="0"/>
          <w:marBottom w:val="0"/>
          <w:divBdr>
            <w:top w:val="none" w:sz="0" w:space="0" w:color="auto"/>
            <w:left w:val="none" w:sz="0" w:space="0" w:color="auto"/>
            <w:bottom w:val="none" w:sz="0" w:space="0" w:color="auto"/>
            <w:right w:val="none" w:sz="0" w:space="0" w:color="auto"/>
          </w:divBdr>
        </w:div>
        <w:div w:id="1308362545">
          <w:marLeft w:val="640"/>
          <w:marRight w:val="0"/>
          <w:marTop w:val="0"/>
          <w:marBottom w:val="0"/>
          <w:divBdr>
            <w:top w:val="none" w:sz="0" w:space="0" w:color="auto"/>
            <w:left w:val="none" w:sz="0" w:space="0" w:color="auto"/>
            <w:bottom w:val="none" w:sz="0" w:space="0" w:color="auto"/>
            <w:right w:val="none" w:sz="0" w:space="0" w:color="auto"/>
          </w:divBdr>
        </w:div>
        <w:div w:id="116146877">
          <w:marLeft w:val="640"/>
          <w:marRight w:val="0"/>
          <w:marTop w:val="0"/>
          <w:marBottom w:val="0"/>
          <w:divBdr>
            <w:top w:val="none" w:sz="0" w:space="0" w:color="auto"/>
            <w:left w:val="none" w:sz="0" w:space="0" w:color="auto"/>
            <w:bottom w:val="none" w:sz="0" w:space="0" w:color="auto"/>
            <w:right w:val="none" w:sz="0" w:space="0" w:color="auto"/>
          </w:divBdr>
        </w:div>
        <w:div w:id="716053892">
          <w:marLeft w:val="640"/>
          <w:marRight w:val="0"/>
          <w:marTop w:val="0"/>
          <w:marBottom w:val="0"/>
          <w:divBdr>
            <w:top w:val="none" w:sz="0" w:space="0" w:color="auto"/>
            <w:left w:val="none" w:sz="0" w:space="0" w:color="auto"/>
            <w:bottom w:val="none" w:sz="0" w:space="0" w:color="auto"/>
            <w:right w:val="none" w:sz="0" w:space="0" w:color="auto"/>
          </w:divBdr>
        </w:div>
        <w:div w:id="295915113">
          <w:marLeft w:val="640"/>
          <w:marRight w:val="0"/>
          <w:marTop w:val="0"/>
          <w:marBottom w:val="0"/>
          <w:divBdr>
            <w:top w:val="none" w:sz="0" w:space="0" w:color="auto"/>
            <w:left w:val="none" w:sz="0" w:space="0" w:color="auto"/>
            <w:bottom w:val="none" w:sz="0" w:space="0" w:color="auto"/>
            <w:right w:val="none" w:sz="0" w:space="0" w:color="auto"/>
          </w:divBdr>
        </w:div>
        <w:div w:id="1585383993">
          <w:marLeft w:val="640"/>
          <w:marRight w:val="0"/>
          <w:marTop w:val="0"/>
          <w:marBottom w:val="0"/>
          <w:divBdr>
            <w:top w:val="none" w:sz="0" w:space="0" w:color="auto"/>
            <w:left w:val="none" w:sz="0" w:space="0" w:color="auto"/>
            <w:bottom w:val="none" w:sz="0" w:space="0" w:color="auto"/>
            <w:right w:val="none" w:sz="0" w:space="0" w:color="auto"/>
          </w:divBdr>
        </w:div>
        <w:div w:id="1960450761">
          <w:marLeft w:val="640"/>
          <w:marRight w:val="0"/>
          <w:marTop w:val="0"/>
          <w:marBottom w:val="0"/>
          <w:divBdr>
            <w:top w:val="none" w:sz="0" w:space="0" w:color="auto"/>
            <w:left w:val="none" w:sz="0" w:space="0" w:color="auto"/>
            <w:bottom w:val="none" w:sz="0" w:space="0" w:color="auto"/>
            <w:right w:val="none" w:sz="0" w:space="0" w:color="auto"/>
          </w:divBdr>
        </w:div>
        <w:div w:id="527111025">
          <w:marLeft w:val="640"/>
          <w:marRight w:val="0"/>
          <w:marTop w:val="0"/>
          <w:marBottom w:val="0"/>
          <w:divBdr>
            <w:top w:val="none" w:sz="0" w:space="0" w:color="auto"/>
            <w:left w:val="none" w:sz="0" w:space="0" w:color="auto"/>
            <w:bottom w:val="none" w:sz="0" w:space="0" w:color="auto"/>
            <w:right w:val="none" w:sz="0" w:space="0" w:color="auto"/>
          </w:divBdr>
        </w:div>
        <w:div w:id="2124300900">
          <w:marLeft w:val="640"/>
          <w:marRight w:val="0"/>
          <w:marTop w:val="0"/>
          <w:marBottom w:val="0"/>
          <w:divBdr>
            <w:top w:val="none" w:sz="0" w:space="0" w:color="auto"/>
            <w:left w:val="none" w:sz="0" w:space="0" w:color="auto"/>
            <w:bottom w:val="none" w:sz="0" w:space="0" w:color="auto"/>
            <w:right w:val="none" w:sz="0" w:space="0" w:color="auto"/>
          </w:divBdr>
        </w:div>
        <w:div w:id="594364354">
          <w:marLeft w:val="640"/>
          <w:marRight w:val="0"/>
          <w:marTop w:val="0"/>
          <w:marBottom w:val="0"/>
          <w:divBdr>
            <w:top w:val="none" w:sz="0" w:space="0" w:color="auto"/>
            <w:left w:val="none" w:sz="0" w:space="0" w:color="auto"/>
            <w:bottom w:val="none" w:sz="0" w:space="0" w:color="auto"/>
            <w:right w:val="none" w:sz="0" w:space="0" w:color="auto"/>
          </w:divBdr>
        </w:div>
        <w:div w:id="1612007168">
          <w:marLeft w:val="640"/>
          <w:marRight w:val="0"/>
          <w:marTop w:val="0"/>
          <w:marBottom w:val="0"/>
          <w:divBdr>
            <w:top w:val="none" w:sz="0" w:space="0" w:color="auto"/>
            <w:left w:val="none" w:sz="0" w:space="0" w:color="auto"/>
            <w:bottom w:val="none" w:sz="0" w:space="0" w:color="auto"/>
            <w:right w:val="none" w:sz="0" w:space="0" w:color="auto"/>
          </w:divBdr>
        </w:div>
        <w:div w:id="1179004246">
          <w:marLeft w:val="640"/>
          <w:marRight w:val="0"/>
          <w:marTop w:val="0"/>
          <w:marBottom w:val="0"/>
          <w:divBdr>
            <w:top w:val="none" w:sz="0" w:space="0" w:color="auto"/>
            <w:left w:val="none" w:sz="0" w:space="0" w:color="auto"/>
            <w:bottom w:val="none" w:sz="0" w:space="0" w:color="auto"/>
            <w:right w:val="none" w:sz="0" w:space="0" w:color="auto"/>
          </w:divBdr>
        </w:div>
        <w:div w:id="2020347254">
          <w:marLeft w:val="640"/>
          <w:marRight w:val="0"/>
          <w:marTop w:val="0"/>
          <w:marBottom w:val="0"/>
          <w:divBdr>
            <w:top w:val="none" w:sz="0" w:space="0" w:color="auto"/>
            <w:left w:val="none" w:sz="0" w:space="0" w:color="auto"/>
            <w:bottom w:val="none" w:sz="0" w:space="0" w:color="auto"/>
            <w:right w:val="none" w:sz="0" w:space="0" w:color="auto"/>
          </w:divBdr>
        </w:div>
        <w:div w:id="1696038714">
          <w:marLeft w:val="640"/>
          <w:marRight w:val="0"/>
          <w:marTop w:val="0"/>
          <w:marBottom w:val="0"/>
          <w:divBdr>
            <w:top w:val="none" w:sz="0" w:space="0" w:color="auto"/>
            <w:left w:val="none" w:sz="0" w:space="0" w:color="auto"/>
            <w:bottom w:val="none" w:sz="0" w:space="0" w:color="auto"/>
            <w:right w:val="none" w:sz="0" w:space="0" w:color="auto"/>
          </w:divBdr>
        </w:div>
        <w:div w:id="1617327078">
          <w:marLeft w:val="640"/>
          <w:marRight w:val="0"/>
          <w:marTop w:val="0"/>
          <w:marBottom w:val="0"/>
          <w:divBdr>
            <w:top w:val="none" w:sz="0" w:space="0" w:color="auto"/>
            <w:left w:val="none" w:sz="0" w:space="0" w:color="auto"/>
            <w:bottom w:val="none" w:sz="0" w:space="0" w:color="auto"/>
            <w:right w:val="none" w:sz="0" w:space="0" w:color="auto"/>
          </w:divBdr>
        </w:div>
        <w:div w:id="857307638">
          <w:marLeft w:val="640"/>
          <w:marRight w:val="0"/>
          <w:marTop w:val="0"/>
          <w:marBottom w:val="0"/>
          <w:divBdr>
            <w:top w:val="none" w:sz="0" w:space="0" w:color="auto"/>
            <w:left w:val="none" w:sz="0" w:space="0" w:color="auto"/>
            <w:bottom w:val="none" w:sz="0" w:space="0" w:color="auto"/>
            <w:right w:val="none" w:sz="0" w:space="0" w:color="auto"/>
          </w:divBdr>
        </w:div>
        <w:div w:id="1535579216">
          <w:marLeft w:val="640"/>
          <w:marRight w:val="0"/>
          <w:marTop w:val="0"/>
          <w:marBottom w:val="0"/>
          <w:divBdr>
            <w:top w:val="none" w:sz="0" w:space="0" w:color="auto"/>
            <w:left w:val="none" w:sz="0" w:space="0" w:color="auto"/>
            <w:bottom w:val="none" w:sz="0" w:space="0" w:color="auto"/>
            <w:right w:val="none" w:sz="0" w:space="0" w:color="auto"/>
          </w:divBdr>
        </w:div>
        <w:div w:id="674193289">
          <w:marLeft w:val="640"/>
          <w:marRight w:val="0"/>
          <w:marTop w:val="0"/>
          <w:marBottom w:val="0"/>
          <w:divBdr>
            <w:top w:val="none" w:sz="0" w:space="0" w:color="auto"/>
            <w:left w:val="none" w:sz="0" w:space="0" w:color="auto"/>
            <w:bottom w:val="none" w:sz="0" w:space="0" w:color="auto"/>
            <w:right w:val="none" w:sz="0" w:space="0" w:color="auto"/>
          </w:divBdr>
        </w:div>
        <w:div w:id="432822959">
          <w:marLeft w:val="640"/>
          <w:marRight w:val="0"/>
          <w:marTop w:val="0"/>
          <w:marBottom w:val="0"/>
          <w:divBdr>
            <w:top w:val="none" w:sz="0" w:space="0" w:color="auto"/>
            <w:left w:val="none" w:sz="0" w:space="0" w:color="auto"/>
            <w:bottom w:val="none" w:sz="0" w:space="0" w:color="auto"/>
            <w:right w:val="none" w:sz="0" w:space="0" w:color="auto"/>
          </w:divBdr>
        </w:div>
        <w:div w:id="704715309">
          <w:marLeft w:val="640"/>
          <w:marRight w:val="0"/>
          <w:marTop w:val="0"/>
          <w:marBottom w:val="0"/>
          <w:divBdr>
            <w:top w:val="none" w:sz="0" w:space="0" w:color="auto"/>
            <w:left w:val="none" w:sz="0" w:space="0" w:color="auto"/>
            <w:bottom w:val="none" w:sz="0" w:space="0" w:color="auto"/>
            <w:right w:val="none" w:sz="0" w:space="0" w:color="auto"/>
          </w:divBdr>
        </w:div>
        <w:div w:id="26104974">
          <w:marLeft w:val="640"/>
          <w:marRight w:val="0"/>
          <w:marTop w:val="0"/>
          <w:marBottom w:val="0"/>
          <w:divBdr>
            <w:top w:val="none" w:sz="0" w:space="0" w:color="auto"/>
            <w:left w:val="none" w:sz="0" w:space="0" w:color="auto"/>
            <w:bottom w:val="none" w:sz="0" w:space="0" w:color="auto"/>
            <w:right w:val="none" w:sz="0" w:space="0" w:color="auto"/>
          </w:divBdr>
        </w:div>
        <w:div w:id="639270255">
          <w:marLeft w:val="640"/>
          <w:marRight w:val="0"/>
          <w:marTop w:val="0"/>
          <w:marBottom w:val="0"/>
          <w:divBdr>
            <w:top w:val="none" w:sz="0" w:space="0" w:color="auto"/>
            <w:left w:val="none" w:sz="0" w:space="0" w:color="auto"/>
            <w:bottom w:val="none" w:sz="0" w:space="0" w:color="auto"/>
            <w:right w:val="none" w:sz="0" w:space="0" w:color="auto"/>
          </w:divBdr>
        </w:div>
        <w:div w:id="1093696903">
          <w:marLeft w:val="640"/>
          <w:marRight w:val="0"/>
          <w:marTop w:val="0"/>
          <w:marBottom w:val="0"/>
          <w:divBdr>
            <w:top w:val="none" w:sz="0" w:space="0" w:color="auto"/>
            <w:left w:val="none" w:sz="0" w:space="0" w:color="auto"/>
            <w:bottom w:val="none" w:sz="0" w:space="0" w:color="auto"/>
            <w:right w:val="none" w:sz="0" w:space="0" w:color="auto"/>
          </w:divBdr>
        </w:div>
        <w:div w:id="1292057751">
          <w:marLeft w:val="640"/>
          <w:marRight w:val="0"/>
          <w:marTop w:val="0"/>
          <w:marBottom w:val="0"/>
          <w:divBdr>
            <w:top w:val="none" w:sz="0" w:space="0" w:color="auto"/>
            <w:left w:val="none" w:sz="0" w:space="0" w:color="auto"/>
            <w:bottom w:val="none" w:sz="0" w:space="0" w:color="auto"/>
            <w:right w:val="none" w:sz="0" w:space="0" w:color="auto"/>
          </w:divBdr>
        </w:div>
        <w:div w:id="1693149480">
          <w:marLeft w:val="640"/>
          <w:marRight w:val="0"/>
          <w:marTop w:val="0"/>
          <w:marBottom w:val="0"/>
          <w:divBdr>
            <w:top w:val="none" w:sz="0" w:space="0" w:color="auto"/>
            <w:left w:val="none" w:sz="0" w:space="0" w:color="auto"/>
            <w:bottom w:val="none" w:sz="0" w:space="0" w:color="auto"/>
            <w:right w:val="none" w:sz="0" w:space="0" w:color="auto"/>
          </w:divBdr>
        </w:div>
        <w:div w:id="1240871415">
          <w:marLeft w:val="640"/>
          <w:marRight w:val="0"/>
          <w:marTop w:val="0"/>
          <w:marBottom w:val="0"/>
          <w:divBdr>
            <w:top w:val="none" w:sz="0" w:space="0" w:color="auto"/>
            <w:left w:val="none" w:sz="0" w:space="0" w:color="auto"/>
            <w:bottom w:val="none" w:sz="0" w:space="0" w:color="auto"/>
            <w:right w:val="none" w:sz="0" w:space="0" w:color="auto"/>
          </w:divBdr>
        </w:div>
      </w:divsChild>
    </w:div>
    <w:div w:id="243296511">
      <w:bodyDiv w:val="1"/>
      <w:marLeft w:val="0"/>
      <w:marRight w:val="0"/>
      <w:marTop w:val="0"/>
      <w:marBottom w:val="0"/>
      <w:divBdr>
        <w:top w:val="none" w:sz="0" w:space="0" w:color="auto"/>
        <w:left w:val="none" w:sz="0" w:space="0" w:color="auto"/>
        <w:bottom w:val="none" w:sz="0" w:space="0" w:color="auto"/>
        <w:right w:val="none" w:sz="0" w:space="0" w:color="auto"/>
      </w:divBdr>
      <w:divsChild>
        <w:div w:id="21327882">
          <w:marLeft w:val="640"/>
          <w:marRight w:val="0"/>
          <w:marTop w:val="0"/>
          <w:marBottom w:val="0"/>
          <w:divBdr>
            <w:top w:val="none" w:sz="0" w:space="0" w:color="auto"/>
            <w:left w:val="none" w:sz="0" w:space="0" w:color="auto"/>
            <w:bottom w:val="none" w:sz="0" w:space="0" w:color="auto"/>
            <w:right w:val="none" w:sz="0" w:space="0" w:color="auto"/>
          </w:divBdr>
        </w:div>
        <w:div w:id="56902101">
          <w:marLeft w:val="640"/>
          <w:marRight w:val="0"/>
          <w:marTop w:val="0"/>
          <w:marBottom w:val="0"/>
          <w:divBdr>
            <w:top w:val="none" w:sz="0" w:space="0" w:color="auto"/>
            <w:left w:val="none" w:sz="0" w:space="0" w:color="auto"/>
            <w:bottom w:val="none" w:sz="0" w:space="0" w:color="auto"/>
            <w:right w:val="none" w:sz="0" w:space="0" w:color="auto"/>
          </w:divBdr>
        </w:div>
        <w:div w:id="58133245">
          <w:marLeft w:val="640"/>
          <w:marRight w:val="0"/>
          <w:marTop w:val="0"/>
          <w:marBottom w:val="0"/>
          <w:divBdr>
            <w:top w:val="none" w:sz="0" w:space="0" w:color="auto"/>
            <w:left w:val="none" w:sz="0" w:space="0" w:color="auto"/>
            <w:bottom w:val="none" w:sz="0" w:space="0" w:color="auto"/>
            <w:right w:val="none" w:sz="0" w:space="0" w:color="auto"/>
          </w:divBdr>
        </w:div>
        <w:div w:id="75175103">
          <w:marLeft w:val="640"/>
          <w:marRight w:val="0"/>
          <w:marTop w:val="0"/>
          <w:marBottom w:val="0"/>
          <w:divBdr>
            <w:top w:val="none" w:sz="0" w:space="0" w:color="auto"/>
            <w:left w:val="none" w:sz="0" w:space="0" w:color="auto"/>
            <w:bottom w:val="none" w:sz="0" w:space="0" w:color="auto"/>
            <w:right w:val="none" w:sz="0" w:space="0" w:color="auto"/>
          </w:divBdr>
        </w:div>
        <w:div w:id="77950961">
          <w:marLeft w:val="640"/>
          <w:marRight w:val="0"/>
          <w:marTop w:val="0"/>
          <w:marBottom w:val="0"/>
          <w:divBdr>
            <w:top w:val="none" w:sz="0" w:space="0" w:color="auto"/>
            <w:left w:val="none" w:sz="0" w:space="0" w:color="auto"/>
            <w:bottom w:val="none" w:sz="0" w:space="0" w:color="auto"/>
            <w:right w:val="none" w:sz="0" w:space="0" w:color="auto"/>
          </w:divBdr>
        </w:div>
        <w:div w:id="97918632">
          <w:marLeft w:val="640"/>
          <w:marRight w:val="0"/>
          <w:marTop w:val="0"/>
          <w:marBottom w:val="0"/>
          <w:divBdr>
            <w:top w:val="none" w:sz="0" w:space="0" w:color="auto"/>
            <w:left w:val="none" w:sz="0" w:space="0" w:color="auto"/>
            <w:bottom w:val="none" w:sz="0" w:space="0" w:color="auto"/>
            <w:right w:val="none" w:sz="0" w:space="0" w:color="auto"/>
          </w:divBdr>
        </w:div>
        <w:div w:id="114642398">
          <w:marLeft w:val="640"/>
          <w:marRight w:val="0"/>
          <w:marTop w:val="0"/>
          <w:marBottom w:val="0"/>
          <w:divBdr>
            <w:top w:val="none" w:sz="0" w:space="0" w:color="auto"/>
            <w:left w:val="none" w:sz="0" w:space="0" w:color="auto"/>
            <w:bottom w:val="none" w:sz="0" w:space="0" w:color="auto"/>
            <w:right w:val="none" w:sz="0" w:space="0" w:color="auto"/>
          </w:divBdr>
        </w:div>
        <w:div w:id="187185732">
          <w:marLeft w:val="640"/>
          <w:marRight w:val="0"/>
          <w:marTop w:val="0"/>
          <w:marBottom w:val="0"/>
          <w:divBdr>
            <w:top w:val="none" w:sz="0" w:space="0" w:color="auto"/>
            <w:left w:val="none" w:sz="0" w:space="0" w:color="auto"/>
            <w:bottom w:val="none" w:sz="0" w:space="0" w:color="auto"/>
            <w:right w:val="none" w:sz="0" w:space="0" w:color="auto"/>
          </w:divBdr>
        </w:div>
        <w:div w:id="216818738">
          <w:marLeft w:val="640"/>
          <w:marRight w:val="0"/>
          <w:marTop w:val="0"/>
          <w:marBottom w:val="0"/>
          <w:divBdr>
            <w:top w:val="none" w:sz="0" w:space="0" w:color="auto"/>
            <w:left w:val="none" w:sz="0" w:space="0" w:color="auto"/>
            <w:bottom w:val="none" w:sz="0" w:space="0" w:color="auto"/>
            <w:right w:val="none" w:sz="0" w:space="0" w:color="auto"/>
          </w:divBdr>
        </w:div>
        <w:div w:id="220293772">
          <w:marLeft w:val="640"/>
          <w:marRight w:val="0"/>
          <w:marTop w:val="0"/>
          <w:marBottom w:val="0"/>
          <w:divBdr>
            <w:top w:val="none" w:sz="0" w:space="0" w:color="auto"/>
            <w:left w:val="none" w:sz="0" w:space="0" w:color="auto"/>
            <w:bottom w:val="none" w:sz="0" w:space="0" w:color="auto"/>
            <w:right w:val="none" w:sz="0" w:space="0" w:color="auto"/>
          </w:divBdr>
        </w:div>
        <w:div w:id="244151915">
          <w:marLeft w:val="640"/>
          <w:marRight w:val="0"/>
          <w:marTop w:val="0"/>
          <w:marBottom w:val="0"/>
          <w:divBdr>
            <w:top w:val="none" w:sz="0" w:space="0" w:color="auto"/>
            <w:left w:val="none" w:sz="0" w:space="0" w:color="auto"/>
            <w:bottom w:val="none" w:sz="0" w:space="0" w:color="auto"/>
            <w:right w:val="none" w:sz="0" w:space="0" w:color="auto"/>
          </w:divBdr>
        </w:div>
        <w:div w:id="253981076">
          <w:marLeft w:val="640"/>
          <w:marRight w:val="0"/>
          <w:marTop w:val="0"/>
          <w:marBottom w:val="0"/>
          <w:divBdr>
            <w:top w:val="none" w:sz="0" w:space="0" w:color="auto"/>
            <w:left w:val="none" w:sz="0" w:space="0" w:color="auto"/>
            <w:bottom w:val="none" w:sz="0" w:space="0" w:color="auto"/>
            <w:right w:val="none" w:sz="0" w:space="0" w:color="auto"/>
          </w:divBdr>
        </w:div>
        <w:div w:id="258022581">
          <w:marLeft w:val="640"/>
          <w:marRight w:val="0"/>
          <w:marTop w:val="0"/>
          <w:marBottom w:val="0"/>
          <w:divBdr>
            <w:top w:val="none" w:sz="0" w:space="0" w:color="auto"/>
            <w:left w:val="none" w:sz="0" w:space="0" w:color="auto"/>
            <w:bottom w:val="none" w:sz="0" w:space="0" w:color="auto"/>
            <w:right w:val="none" w:sz="0" w:space="0" w:color="auto"/>
          </w:divBdr>
        </w:div>
        <w:div w:id="292559386">
          <w:marLeft w:val="640"/>
          <w:marRight w:val="0"/>
          <w:marTop w:val="0"/>
          <w:marBottom w:val="0"/>
          <w:divBdr>
            <w:top w:val="none" w:sz="0" w:space="0" w:color="auto"/>
            <w:left w:val="none" w:sz="0" w:space="0" w:color="auto"/>
            <w:bottom w:val="none" w:sz="0" w:space="0" w:color="auto"/>
            <w:right w:val="none" w:sz="0" w:space="0" w:color="auto"/>
          </w:divBdr>
        </w:div>
        <w:div w:id="301620228">
          <w:marLeft w:val="640"/>
          <w:marRight w:val="0"/>
          <w:marTop w:val="0"/>
          <w:marBottom w:val="0"/>
          <w:divBdr>
            <w:top w:val="none" w:sz="0" w:space="0" w:color="auto"/>
            <w:left w:val="none" w:sz="0" w:space="0" w:color="auto"/>
            <w:bottom w:val="none" w:sz="0" w:space="0" w:color="auto"/>
            <w:right w:val="none" w:sz="0" w:space="0" w:color="auto"/>
          </w:divBdr>
        </w:div>
        <w:div w:id="303632110">
          <w:marLeft w:val="640"/>
          <w:marRight w:val="0"/>
          <w:marTop w:val="0"/>
          <w:marBottom w:val="0"/>
          <w:divBdr>
            <w:top w:val="none" w:sz="0" w:space="0" w:color="auto"/>
            <w:left w:val="none" w:sz="0" w:space="0" w:color="auto"/>
            <w:bottom w:val="none" w:sz="0" w:space="0" w:color="auto"/>
            <w:right w:val="none" w:sz="0" w:space="0" w:color="auto"/>
          </w:divBdr>
        </w:div>
        <w:div w:id="333724207">
          <w:marLeft w:val="640"/>
          <w:marRight w:val="0"/>
          <w:marTop w:val="0"/>
          <w:marBottom w:val="0"/>
          <w:divBdr>
            <w:top w:val="none" w:sz="0" w:space="0" w:color="auto"/>
            <w:left w:val="none" w:sz="0" w:space="0" w:color="auto"/>
            <w:bottom w:val="none" w:sz="0" w:space="0" w:color="auto"/>
            <w:right w:val="none" w:sz="0" w:space="0" w:color="auto"/>
          </w:divBdr>
        </w:div>
        <w:div w:id="355547699">
          <w:marLeft w:val="640"/>
          <w:marRight w:val="0"/>
          <w:marTop w:val="0"/>
          <w:marBottom w:val="0"/>
          <w:divBdr>
            <w:top w:val="none" w:sz="0" w:space="0" w:color="auto"/>
            <w:left w:val="none" w:sz="0" w:space="0" w:color="auto"/>
            <w:bottom w:val="none" w:sz="0" w:space="0" w:color="auto"/>
            <w:right w:val="none" w:sz="0" w:space="0" w:color="auto"/>
          </w:divBdr>
        </w:div>
        <w:div w:id="365956688">
          <w:marLeft w:val="640"/>
          <w:marRight w:val="0"/>
          <w:marTop w:val="0"/>
          <w:marBottom w:val="0"/>
          <w:divBdr>
            <w:top w:val="none" w:sz="0" w:space="0" w:color="auto"/>
            <w:left w:val="none" w:sz="0" w:space="0" w:color="auto"/>
            <w:bottom w:val="none" w:sz="0" w:space="0" w:color="auto"/>
            <w:right w:val="none" w:sz="0" w:space="0" w:color="auto"/>
          </w:divBdr>
        </w:div>
        <w:div w:id="378240457">
          <w:marLeft w:val="640"/>
          <w:marRight w:val="0"/>
          <w:marTop w:val="0"/>
          <w:marBottom w:val="0"/>
          <w:divBdr>
            <w:top w:val="none" w:sz="0" w:space="0" w:color="auto"/>
            <w:left w:val="none" w:sz="0" w:space="0" w:color="auto"/>
            <w:bottom w:val="none" w:sz="0" w:space="0" w:color="auto"/>
            <w:right w:val="none" w:sz="0" w:space="0" w:color="auto"/>
          </w:divBdr>
        </w:div>
        <w:div w:id="420610830">
          <w:marLeft w:val="640"/>
          <w:marRight w:val="0"/>
          <w:marTop w:val="0"/>
          <w:marBottom w:val="0"/>
          <w:divBdr>
            <w:top w:val="none" w:sz="0" w:space="0" w:color="auto"/>
            <w:left w:val="none" w:sz="0" w:space="0" w:color="auto"/>
            <w:bottom w:val="none" w:sz="0" w:space="0" w:color="auto"/>
            <w:right w:val="none" w:sz="0" w:space="0" w:color="auto"/>
          </w:divBdr>
        </w:div>
        <w:div w:id="464809229">
          <w:marLeft w:val="640"/>
          <w:marRight w:val="0"/>
          <w:marTop w:val="0"/>
          <w:marBottom w:val="0"/>
          <w:divBdr>
            <w:top w:val="none" w:sz="0" w:space="0" w:color="auto"/>
            <w:left w:val="none" w:sz="0" w:space="0" w:color="auto"/>
            <w:bottom w:val="none" w:sz="0" w:space="0" w:color="auto"/>
            <w:right w:val="none" w:sz="0" w:space="0" w:color="auto"/>
          </w:divBdr>
        </w:div>
        <w:div w:id="465662686">
          <w:marLeft w:val="640"/>
          <w:marRight w:val="0"/>
          <w:marTop w:val="0"/>
          <w:marBottom w:val="0"/>
          <w:divBdr>
            <w:top w:val="none" w:sz="0" w:space="0" w:color="auto"/>
            <w:left w:val="none" w:sz="0" w:space="0" w:color="auto"/>
            <w:bottom w:val="none" w:sz="0" w:space="0" w:color="auto"/>
            <w:right w:val="none" w:sz="0" w:space="0" w:color="auto"/>
          </w:divBdr>
        </w:div>
        <w:div w:id="486750141">
          <w:marLeft w:val="640"/>
          <w:marRight w:val="0"/>
          <w:marTop w:val="0"/>
          <w:marBottom w:val="0"/>
          <w:divBdr>
            <w:top w:val="none" w:sz="0" w:space="0" w:color="auto"/>
            <w:left w:val="none" w:sz="0" w:space="0" w:color="auto"/>
            <w:bottom w:val="none" w:sz="0" w:space="0" w:color="auto"/>
            <w:right w:val="none" w:sz="0" w:space="0" w:color="auto"/>
          </w:divBdr>
        </w:div>
        <w:div w:id="495614310">
          <w:marLeft w:val="640"/>
          <w:marRight w:val="0"/>
          <w:marTop w:val="0"/>
          <w:marBottom w:val="0"/>
          <w:divBdr>
            <w:top w:val="none" w:sz="0" w:space="0" w:color="auto"/>
            <w:left w:val="none" w:sz="0" w:space="0" w:color="auto"/>
            <w:bottom w:val="none" w:sz="0" w:space="0" w:color="auto"/>
            <w:right w:val="none" w:sz="0" w:space="0" w:color="auto"/>
          </w:divBdr>
        </w:div>
        <w:div w:id="513495270">
          <w:marLeft w:val="640"/>
          <w:marRight w:val="0"/>
          <w:marTop w:val="0"/>
          <w:marBottom w:val="0"/>
          <w:divBdr>
            <w:top w:val="none" w:sz="0" w:space="0" w:color="auto"/>
            <w:left w:val="none" w:sz="0" w:space="0" w:color="auto"/>
            <w:bottom w:val="none" w:sz="0" w:space="0" w:color="auto"/>
            <w:right w:val="none" w:sz="0" w:space="0" w:color="auto"/>
          </w:divBdr>
        </w:div>
        <w:div w:id="561602655">
          <w:marLeft w:val="640"/>
          <w:marRight w:val="0"/>
          <w:marTop w:val="0"/>
          <w:marBottom w:val="0"/>
          <w:divBdr>
            <w:top w:val="none" w:sz="0" w:space="0" w:color="auto"/>
            <w:left w:val="none" w:sz="0" w:space="0" w:color="auto"/>
            <w:bottom w:val="none" w:sz="0" w:space="0" w:color="auto"/>
            <w:right w:val="none" w:sz="0" w:space="0" w:color="auto"/>
          </w:divBdr>
        </w:div>
        <w:div w:id="654527656">
          <w:marLeft w:val="640"/>
          <w:marRight w:val="0"/>
          <w:marTop w:val="0"/>
          <w:marBottom w:val="0"/>
          <w:divBdr>
            <w:top w:val="none" w:sz="0" w:space="0" w:color="auto"/>
            <w:left w:val="none" w:sz="0" w:space="0" w:color="auto"/>
            <w:bottom w:val="none" w:sz="0" w:space="0" w:color="auto"/>
            <w:right w:val="none" w:sz="0" w:space="0" w:color="auto"/>
          </w:divBdr>
        </w:div>
        <w:div w:id="671878022">
          <w:marLeft w:val="640"/>
          <w:marRight w:val="0"/>
          <w:marTop w:val="0"/>
          <w:marBottom w:val="0"/>
          <w:divBdr>
            <w:top w:val="none" w:sz="0" w:space="0" w:color="auto"/>
            <w:left w:val="none" w:sz="0" w:space="0" w:color="auto"/>
            <w:bottom w:val="none" w:sz="0" w:space="0" w:color="auto"/>
            <w:right w:val="none" w:sz="0" w:space="0" w:color="auto"/>
          </w:divBdr>
        </w:div>
        <w:div w:id="708652864">
          <w:marLeft w:val="640"/>
          <w:marRight w:val="0"/>
          <w:marTop w:val="0"/>
          <w:marBottom w:val="0"/>
          <w:divBdr>
            <w:top w:val="none" w:sz="0" w:space="0" w:color="auto"/>
            <w:left w:val="none" w:sz="0" w:space="0" w:color="auto"/>
            <w:bottom w:val="none" w:sz="0" w:space="0" w:color="auto"/>
            <w:right w:val="none" w:sz="0" w:space="0" w:color="auto"/>
          </w:divBdr>
        </w:div>
        <w:div w:id="741148516">
          <w:marLeft w:val="640"/>
          <w:marRight w:val="0"/>
          <w:marTop w:val="0"/>
          <w:marBottom w:val="0"/>
          <w:divBdr>
            <w:top w:val="none" w:sz="0" w:space="0" w:color="auto"/>
            <w:left w:val="none" w:sz="0" w:space="0" w:color="auto"/>
            <w:bottom w:val="none" w:sz="0" w:space="0" w:color="auto"/>
            <w:right w:val="none" w:sz="0" w:space="0" w:color="auto"/>
          </w:divBdr>
        </w:div>
        <w:div w:id="808202851">
          <w:marLeft w:val="640"/>
          <w:marRight w:val="0"/>
          <w:marTop w:val="0"/>
          <w:marBottom w:val="0"/>
          <w:divBdr>
            <w:top w:val="none" w:sz="0" w:space="0" w:color="auto"/>
            <w:left w:val="none" w:sz="0" w:space="0" w:color="auto"/>
            <w:bottom w:val="none" w:sz="0" w:space="0" w:color="auto"/>
            <w:right w:val="none" w:sz="0" w:space="0" w:color="auto"/>
          </w:divBdr>
        </w:div>
        <w:div w:id="834153667">
          <w:marLeft w:val="640"/>
          <w:marRight w:val="0"/>
          <w:marTop w:val="0"/>
          <w:marBottom w:val="0"/>
          <w:divBdr>
            <w:top w:val="none" w:sz="0" w:space="0" w:color="auto"/>
            <w:left w:val="none" w:sz="0" w:space="0" w:color="auto"/>
            <w:bottom w:val="none" w:sz="0" w:space="0" w:color="auto"/>
            <w:right w:val="none" w:sz="0" w:space="0" w:color="auto"/>
          </w:divBdr>
        </w:div>
        <w:div w:id="880751271">
          <w:marLeft w:val="640"/>
          <w:marRight w:val="0"/>
          <w:marTop w:val="0"/>
          <w:marBottom w:val="0"/>
          <w:divBdr>
            <w:top w:val="none" w:sz="0" w:space="0" w:color="auto"/>
            <w:left w:val="none" w:sz="0" w:space="0" w:color="auto"/>
            <w:bottom w:val="none" w:sz="0" w:space="0" w:color="auto"/>
            <w:right w:val="none" w:sz="0" w:space="0" w:color="auto"/>
          </w:divBdr>
        </w:div>
        <w:div w:id="911697705">
          <w:marLeft w:val="640"/>
          <w:marRight w:val="0"/>
          <w:marTop w:val="0"/>
          <w:marBottom w:val="0"/>
          <w:divBdr>
            <w:top w:val="none" w:sz="0" w:space="0" w:color="auto"/>
            <w:left w:val="none" w:sz="0" w:space="0" w:color="auto"/>
            <w:bottom w:val="none" w:sz="0" w:space="0" w:color="auto"/>
            <w:right w:val="none" w:sz="0" w:space="0" w:color="auto"/>
          </w:divBdr>
        </w:div>
        <w:div w:id="938179666">
          <w:marLeft w:val="640"/>
          <w:marRight w:val="0"/>
          <w:marTop w:val="0"/>
          <w:marBottom w:val="0"/>
          <w:divBdr>
            <w:top w:val="none" w:sz="0" w:space="0" w:color="auto"/>
            <w:left w:val="none" w:sz="0" w:space="0" w:color="auto"/>
            <w:bottom w:val="none" w:sz="0" w:space="0" w:color="auto"/>
            <w:right w:val="none" w:sz="0" w:space="0" w:color="auto"/>
          </w:divBdr>
        </w:div>
        <w:div w:id="953439308">
          <w:marLeft w:val="640"/>
          <w:marRight w:val="0"/>
          <w:marTop w:val="0"/>
          <w:marBottom w:val="0"/>
          <w:divBdr>
            <w:top w:val="none" w:sz="0" w:space="0" w:color="auto"/>
            <w:left w:val="none" w:sz="0" w:space="0" w:color="auto"/>
            <w:bottom w:val="none" w:sz="0" w:space="0" w:color="auto"/>
            <w:right w:val="none" w:sz="0" w:space="0" w:color="auto"/>
          </w:divBdr>
        </w:div>
        <w:div w:id="1011033436">
          <w:marLeft w:val="640"/>
          <w:marRight w:val="0"/>
          <w:marTop w:val="0"/>
          <w:marBottom w:val="0"/>
          <w:divBdr>
            <w:top w:val="none" w:sz="0" w:space="0" w:color="auto"/>
            <w:left w:val="none" w:sz="0" w:space="0" w:color="auto"/>
            <w:bottom w:val="none" w:sz="0" w:space="0" w:color="auto"/>
            <w:right w:val="none" w:sz="0" w:space="0" w:color="auto"/>
          </w:divBdr>
        </w:div>
        <w:div w:id="1024745247">
          <w:marLeft w:val="640"/>
          <w:marRight w:val="0"/>
          <w:marTop w:val="0"/>
          <w:marBottom w:val="0"/>
          <w:divBdr>
            <w:top w:val="none" w:sz="0" w:space="0" w:color="auto"/>
            <w:left w:val="none" w:sz="0" w:space="0" w:color="auto"/>
            <w:bottom w:val="none" w:sz="0" w:space="0" w:color="auto"/>
            <w:right w:val="none" w:sz="0" w:space="0" w:color="auto"/>
          </w:divBdr>
        </w:div>
        <w:div w:id="1042288204">
          <w:marLeft w:val="640"/>
          <w:marRight w:val="0"/>
          <w:marTop w:val="0"/>
          <w:marBottom w:val="0"/>
          <w:divBdr>
            <w:top w:val="none" w:sz="0" w:space="0" w:color="auto"/>
            <w:left w:val="none" w:sz="0" w:space="0" w:color="auto"/>
            <w:bottom w:val="none" w:sz="0" w:space="0" w:color="auto"/>
            <w:right w:val="none" w:sz="0" w:space="0" w:color="auto"/>
          </w:divBdr>
        </w:div>
        <w:div w:id="1069157764">
          <w:marLeft w:val="640"/>
          <w:marRight w:val="0"/>
          <w:marTop w:val="0"/>
          <w:marBottom w:val="0"/>
          <w:divBdr>
            <w:top w:val="none" w:sz="0" w:space="0" w:color="auto"/>
            <w:left w:val="none" w:sz="0" w:space="0" w:color="auto"/>
            <w:bottom w:val="none" w:sz="0" w:space="0" w:color="auto"/>
            <w:right w:val="none" w:sz="0" w:space="0" w:color="auto"/>
          </w:divBdr>
        </w:div>
        <w:div w:id="1093403036">
          <w:marLeft w:val="640"/>
          <w:marRight w:val="0"/>
          <w:marTop w:val="0"/>
          <w:marBottom w:val="0"/>
          <w:divBdr>
            <w:top w:val="none" w:sz="0" w:space="0" w:color="auto"/>
            <w:left w:val="none" w:sz="0" w:space="0" w:color="auto"/>
            <w:bottom w:val="none" w:sz="0" w:space="0" w:color="auto"/>
            <w:right w:val="none" w:sz="0" w:space="0" w:color="auto"/>
          </w:divBdr>
        </w:div>
        <w:div w:id="1095783180">
          <w:marLeft w:val="640"/>
          <w:marRight w:val="0"/>
          <w:marTop w:val="0"/>
          <w:marBottom w:val="0"/>
          <w:divBdr>
            <w:top w:val="none" w:sz="0" w:space="0" w:color="auto"/>
            <w:left w:val="none" w:sz="0" w:space="0" w:color="auto"/>
            <w:bottom w:val="none" w:sz="0" w:space="0" w:color="auto"/>
            <w:right w:val="none" w:sz="0" w:space="0" w:color="auto"/>
          </w:divBdr>
        </w:div>
        <w:div w:id="1167090617">
          <w:marLeft w:val="640"/>
          <w:marRight w:val="0"/>
          <w:marTop w:val="0"/>
          <w:marBottom w:val="0"/>
          <w:divBdr>
            <w:top w:val="none" w:sz="0" w:space="0" w:color="auto"/>
            <w:left w:val="none" w:sz="0" w:space="0" w:color="auto"/>
            <w:bottom w:val="none" w:sz="0" w:space="0" w:color="auto"/>
            <w:right w:val="none" w:sz="0" w:space="0" w:color="auto"/>
          </w:divBdr>
        </w:div>
        <w:div w:id="1311905128">
          <w:marLeft w:val="640"/>
          <w:marRight w:val="0"/>
          <w:marTop w:val="0"/>
          <w:marBottom w:val="0"/>
          <w:divBdr>
            <w:top w:val="none" w:sz="0" w:space="0" w:color="auto"/>
            <w:left w:val="none" w:sz="0" w:space="0" w:color="auto"/>
            <w:bottom w:val="none" w:sz="0" w:space="0" w:color="auto"/>
            <w:right w:val="none" w:sz="0" w:space="0" w:color="auto"/>
          </w:divBdr>
        </w:div>
        <w:div w:id="1366444318">
          <w:marLeft w:val="640"/>
          <w:marRight w:val="0"/>
          <w:marTop w:val="0"/>
          <w:marBottom w:val="0"/>
          <w:divBdr>
            <w:top w:val="none" w:sz="0" w:space="0" w:color="auto"/>
            <w:left w:val="none" w:sz="0" w:space="0" w:color="auto"/>
            <w:bottom w:val="none" w:sz="0" w:space="0" w:color="auto"/>
            <w:right w:val="none" w:sz="0" w:space="0" w:color="auto"/>
          </w:divBdr>
        </w:div>
        <w:div w:id="1372000979">
          <w:marLeft w:val="640"/>
          <w:marRight w:val="0"/>
          <w:marTop w:val="0"/>
          <w:marBottom w:val="0"/>
          <w:divBdr>
            <w:top w:val="none" w:sz="0" w:space="0" w:color="auto"/>
            <w:left w:val="none" w:sz="0" w:space="0" w:color="auto"/>
            <w:bottom w:val="none" w:sz="0" w:space="0" w:color="auto"/>
            <w:right w:val="none" w:sz="0" w:space="0" w:color="auto"/>
          </w:divBdr>
        </w:div>
        <w:div w:id="1400129931">
          <w:marLeft w:val="640"/>
          <w:marRight w:val="0"/>
          <w:marTop w:val="0"/>
          <w:marBottom w:val="0"/>
          <w:divBdr>
            <w:top w:val="none" w:sz="0" w:space="0" w:color="auto"/>
            <w:left w:val="none" w:sz="0" w:space="0" w:color="auto"/>
            <w:bottom w:val="none" w:sz="0" w:space="0" w:color="auto"/>
            <w:right w:val="none" w:sz="0" w:space="0" w:color="auto"/>
          </w:divBdr>
        </w:div>
        <w:div w:id="1405756206">
          <w:marLeft w:val="640"/>
          <w:marRight w:val="0"/>
          <w:marTop w:val="0"/>
          <w:marBottom w:val="0"/>
          <w:divBdr>
            <w:top w:val="none" w:sz="0" w:space="0" w:color="auto"/>
            <w:left w:val="none" w:sz="0" w:space="0" w:color="auto"/>
            <w:bottom w:val="none" w:sz="0" w:space="0" w:color="auto"/>
            <w:right w:val="none" w:sz="0" w:space="0" w:color="auto"/>
          </w:divBdr>
        </w:div>
        <w:div w:id="1426806859">
          <w:marLeft w:val="640"/>
          <w:marRight w:val="0"/>
          <w:marTop w:val="0"/>
          <w:marBottom w:val="0"/>
          <w:divBdr>
            <w:top w:val="none" w:sz="0" w:space="0" w:color="auto"/>
            <w:left w:val="none" w:sz="0" w:space="0" w:color="auto"/>
            <w:bottom w:val="none" w:sz="0" w:space="0" w:color="auto"/>
            <w:right w:val="none" w:sz="0" w:space="0" w:color="auto"/>
          </w:divBdr>
        </w:div>
        <w:div w:id="1483232153">
          <w:marLeft w:val="640"/>
          <w:marRight w:val="0"/>
          <w:marTop w:val="0"/>
          <w:marBottom w:val="0"/>
          <w:divBdr>
            <w:top w:val="none" w:sz="0" w:space="0" w:color="auto"/>
            <w:left w:val="none" w:sz="0" w:space="0" w:color="auto"/>
            <w:bottom w:val="none" w:sz="0" w:space="0" w:color="auto"/>
            <w:right w:val="none" w:sz="0" w:space="0" w:color="auto"/>
          </w:divBdr>
        </w:div>
        <w:div w:id="1485853845">
          <w:marLeft w:val="640"/>
          <w:marRight w:val="0"/>
          <w:marTop w:val="0"/>
          <w:marBottom w:val="0"/>
          <w:divBdr>
            <w:top w:val="none" w:sz="0" w:space="0" w:color="auto"/>
            <w:left w:val="none" w:sz="0" w:space="0" w:color="auto"/>
            <w:bottom w:val="none" w:sz="0" w:space="0" w:color="auto"/>
            <w:right w:val="none" w:sz="0" w:space="0" w:color="auto"/>
          </w:divBdr>
        </w:div>
        <w:div w:id="1509371087">
          <w:marLeft w:val="640"/>
          <w:marRight w:val="0"/>
          <w:marTop w:val="0"/>
          <w:marBottom w:val="0"/>
          <w:divBdr>
            <w:top w:val="none" w:sz="0" w:space="0" w:color="auto"/>
            <w:left w:val="none" w:sz="0" w:space="0" w:color="auto"/>
            <w:bottom w:val="none" w:sz="0" w:space="0" w:color="auto"/>
            <w:right w:val="none" w:sz="0" w:space="0" w:color="auto"/>
          </w:divBdr>
        </w:div>
        <w:div w:id="1528518934">
          <w:marLeft w:val="640"/>
          <w:marRight w:val="0"/>
          <w:marTop w:val="0"/>
          <w:marBottom w:val="0"/>
          <w:divBdr>
            <w:top w:val="none" w:sz="0" w:space="0" w:color="auto"/>
            <w:left w:val="none" w:sz="0" w:space="0" w:color="auto"/>
            <w:bottom w:val="none" w:sz="0" w:space="0" w:color="auto"/>
            <w:right w:val="none" w:sz="0" w:space="0" w:color="auto"/>
          </w:divBdr>
        </w:div>
        <w:div w:id="1672831891">
          <w:marLeft w:val="640"/>
          <w:marRight w:val="0"/>
          <w:marTop w:val="0"/>
          <w:marBottom w:val="0"/>
          <w:divBdr>
            <w:top w:val="none" w:sz="0" w:space="0" w:color="auto"/>
            <w:left w:val="none" w:sz="0" w:space="0" w:color="auto"/>
            <w:bottom w:val="none" w:sz="0" w:space="0" w:color="auto"/>
            <w:right w:val="none" w:sz="0" w:space="0" w:color="auto"/>
          </w:divBdr>
        </w:div>
        <w:div w:id="1707562557">
          <w:marLeft w:val="640"/>
          <w:marRight w:val="0"/>
          <w:marTop w:val="0"/>
          <w:marBottom w:val="0"/>
          <w:divBdr>
            <w:top w:val="none" w:sz="0" w:space="0" w:color="auto"/>
            <w:left w:val="none" w:sz="0" w:space="0" w:color="auto"/>
            <w:bottom w:val="none" w:sz="0" w:space="0" w:color="auto"/>
            <w:right w:val="none" w:sz="0" w:space="0" w:color="auto"/>
          </w:divBdr>
        </w:div>
        <w:div w:id="1717660759">
          <w:marLeft w:val="640"/>
          <w:marRight w:val="0"/>
          <w:marTop w:val="0"/>
          <w:marBottom w:val="0"/>
          <w:divBdr>
            <w:top w:val="none" w:sz="0" w:space="0" w:color="auto"/>
            <w:left w:val="none" w:sz="0" w:space="0" w:color="auto"/>
            <w:bottom w:val="none" w:sz="0" w:space="0" w:color="auto"/>
            <w:right w:val="none" w:sz="0" w:space="0" w:color="auto"/>
          </w:divBdr>
        </w:div>
        <w:div w:id="1753965012">
          <w:marLeft w:val="640"/>
          <w:marRight w:val="0"/>
          <w:marTop w:val="0"/>
          <w:marBottom w:val="0"/>
          <w:divBdr>
            <w:top w:val="none" w:sz="0" w:space="0" w:color="auto"/>
            <w:left w:val="none" w:sz="0" w:space="0" w:color="auto"/>
            <w:bottom w:val="none" w:sz="0" w:space="0" w:color="auto"/>
            <w:right w:val="none" w:sz="0" w:space="0" w:color="auto"/>
          </w:divBdr>
        </w:div>
        <w:div w:id="1798789530">
          <w:marLeft w:val="640"/>
          <w:marRight w:val="0"/>
          <w:marTop w:val="0"/>
          <w:marBottom w:val="0"/>
          <w:divBdr>
            <w:top w:val="none" w:sz="0" w:space="0" w:color="auto"/>
            <w:left w:val="none" w:sz="0" w:space="0" w:color="auto"/>
            <w:bottom w:val="none" w:sz="0" w:space="0" w:color="auto"/>
            <w:right w:val="none" w:sz="0" w:space="0" w:color="auto"/>
          </w:divBdr>
        </w:div>
        <w:div w:id="1880898864">
          <w:marLeft w:val="640"/>
          <w:marRight w:val="0"/>
          <w:marTop w:val="0"/>
          <w:marBottom w:val="0"/>
          <w:divBdr>
            <w:top w:val="none" w:sz="0" w:space="0" w:color="auto"/>
            <w:left w:val="none" w:sz="0" w:space="0" w:color="auto"/>
            <w:bottom w:val="none" w:sz="0" w:space="0" w:color="auto"/>
            <w:right w:val="none" w:sz="0" w:space="0" w:color="auto"/>
          </w:divBdr>
        </w:div>
        <w:div w:id="1926767034">
          <w:marLeft w:val="640"/>
          <w:marRight w:val="0"/>
          <w:marTop w:val="0"/>
          <w:marBottom w:val="0"/>
          <w:divBdr>
            <w:top w:val="none" w:sz="0" w:space="0" w:color="auto"/>
            <w:left w:val="none" w:sz="0" w:space="0" w:color="auto"/>
            <w:bottom w:val="none" w:sz="0" w:space="0" w:color="auto"/>
            <w:right w:val="none" w:sz="0" w:space="0" w:color="auto"/>
          </w:divBdr>
        </w:div>
        <w:div w:id="1936857915">
          <w:marLeft w:val="640"/>
          <w:marRight w:val="0"/>
          <w:marTop w:val="0"/>
          <w:marBottom w:val="0"/>
          <w:divBdr>
            <w:top w:val="none" w:sz="0" w:space="0" w:color="auto"/>
            <w:left w:val="none" w:sz="0" w:space="0" w:color="auto"/>
            <w:bottom w:val="none" w:sz="0" w:space="0" w:color="auto"/>
            <w:right w:val="none" w:sz="0" w:space="0" w:color="auto"/>
          </w:divBdr>
        </w:div>
        <w:div w:id="1951357035">
          <w:marLeft w:val="640"/>
          <w:marRight w:val="0"/>
          <w:marTop w:val="0"/>
          <w:marBottom w:val="0"/>
          <w:divBdr>
            <w:top w:val="none" w:sz="0" w:space="0" w:color="auto"/>
            <w:left w:val="none" w:sz="0" w:space="0" w:color="auto"/>
            <w:bottom w:val="none" w:sz="0" w:space="0" w:color="auto"/>
            <w:right w:val="none" w:sz="0" w:space="0" w:color="auto"/>
          </w:divBdr>
        </w:div>
        <w:div w:id="1956447424">
          <w:marLeft w:val="640"/>
          <w:marRight w:val="0"/>
          <w:marTop w:val="0"/>
          <w:marBottom w:val="0"/>
          <w:divBdr>
            <w:top w:val="none" w:sz="0" w:space="0" w:color="auto"/>
            <w:left w:val="none" w:sz="0" w:space="0" w:color="auto"/>
            <w:bottom w:val="none" w:sz="0" w:space="0" w:color="auto"/>
            <w:right w:val="none" w:sz="0" w:space="0" w:color="auto"/>
          </w:divBdr>
        </w:div>
        <w:div w:id="1962489720">
          <w:marLeft w:val="640"/>
          <w:marRight w:val="0"/>
          <w:marTop w:val="0"/>
          <w:marBottom w:val="0"/>
          <w:divBdr>
            <w:top w:val="none" w:sz="0" w:space="0" w:color="auto"/>
            <w:left w:val="none" w:sz="0" w:space="0" w:color="auto"/>
            <w:bottom w:val="none" w:sz="0" w:space="0" w:color="auto"/>
            <w:right w:val="none" w:sz="0" w:space="0" w:color="auto"/>
          </w:divBdr>
        </w:div>
        <w:div w:id="2065713760">
          <w:marLeft w:val="640"/>
          <w:marRight w:val="0"/>
          <w:marTop w:val="0"/>
          <w:marBottom w:val="0"/>
          <w:divBdr>
            <w:top w:val="none" w:sz="0" w:space="0" w:color="auto"/>
            <w:left w:val="none" w:sz="0" w:space="0" w:color="auto"/>
            <w:bottom w:val="none" w:sz="0" w:space="0" w:color="auto"/>
            <w:right w:val="none" w:sz="0" w:space="0" w:color="auto"/>
          </w:divBdr>
        </w:div>
      </w:divsChild>
    </w:div>
    <w:div w:id="274942645">
      <w:bodyDiv w:val="1"/>
      <w:marLeft w:val="0"/>
      <w:marRight w:val="0"/>
      <w:marTop w:val="0"/>
      <w:marBottom w:val="0"/>
      <w:divBdr>
        <w:top w:val="none" w:sz="0" w:space="0" w:color="auto"/>
        <w:left w:val="none" w:sz="0" w:space="0" w:color="auto"/>
        <w:bottom w:val="none" w:sz="0" w:space="0" w:color="auto"/>
        <w:right w:val="none" w:sz="0" w:space="0" w:color="auto"/>
      </w:divBdr>
      <w:divsChild>
        <w:div w:id="3854179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81812554">
      <w:bodyDiv w:val="1"/>
      <w:marLeft w:val="0"/>
      <w:marRight w:val="0"/>
      <w:marTop w:val="0"/>
      <w:marBottom w:val="0"/>
      <w:divBdr>
        <w:top w:val="none" w:sz="0" w:space="0" w:color="auto"/>
        <w:left w:val="none" w:sz="0" w:space="0" w:color="auto"/>
        <w:bottom w:val="none" w:sz="0" w:space="0" w:color="auto"/>
        <w:right w:val="none" w:sz="0" w:space="0" w:color="auto"/>
      </w:divBdr>
    </w:div>
    <w:div w:id="308289636">
      <w:bodyDiv w:val="1"/>
      <w:marLeft w:val="0"/>
      <w:marRight w:val="0"/>
      <w:marTop w:val="0"/>
      <w:marBottom w:val="0"/>
      <w:divBdr>
        <w:top w:val="none" w:sz="0" w:space="0" w:color="auto"/>
        <w:left w:val="none" w:sz="0" w:space="0" w:color="auto"/>
        <w:bottom w:val="none" w:sz="0" w:space="0" w:color="auto"/>
        <w:right w:val="none" w:sz="0" w:space="0" w:color="auto"/>
      </w:divBdr>
      <w:divsChild>
        <w:div w:id="13770959">
          <w:marLeft w:val="640"/>
          <w:marRight w:val="0"/>
          <w:marTop w:val="0"/>
          <w:marBottom w:val="0"/>
          <w:divBdr>
            <w:top w:val="none" w:sz="0" w:space="0" w:color="auto"/>
            <w:left w:val="none" w:sz="0" w:space="0" w:color="auto"/>
            <w:bottom w:val="none" w:sz="0" w:space="0" w:color="auto"/>
            <w:right w:val="none" w:sz="0" w:space="0" w:color="auto"/>
          </w:divBdr>
        </w:div>
        <w:div w:id="49547480">
          <w:marLeft w:val="640"/>
          <w:marRight w:val="0"/>
          <w:marTop w:val="0"/>
          <w:marBottom w:val="0"/>
          <w:divBdr>
            <w:top w:val="none" w:sz="0" w:space="0" w:color="auto"/>
            <w:left w:val="none" w:sz="0" w:space="0" w:color="auto"/>
            <w:bottom w:val="none" w:sz="0" w:space="0" w:color="auto"/>
            <w:right w:val="none" w:sz="0" w:space="0" w:color="auto"/>
          </w:divBdr>
        </w:div>
        <w:div w:id="72700703">
          <w:marLeft w:val="640"/>
          <w:marRight w:val="0"/>
          <w:marTop w:val="0"/>
          <w:marBottom w:val="0"/>
          <w:divBdr>
            <w:top w:val="none" w:sz="0" w:space="0" w:color="auto"/>
            <w:left w:val="none" w:sz="0" w:space="0" w:color="auto"/>
            <w:bottom w:val="none" w:sz="0" w:space="0" w:color="auto"/>
            <w:right w:val="none" w:sz="0" w:space="0" w:color="auto"/>
          </w:divBdr>
        </w:div>
        <w:div w:id="84419746">
          <w:marLeft w:val="640"/>
          <w:marRight w:val="0"/>
          <w:marTop w:val="0"/>
          <w:marBottom w:val="0"/>
          <w:divBdr>
            <w:top w:val="none" w:sz="0" w:space="0" w:color="auto"/>
            <w:left w:val="none" w:sz="0" w:space="0" w:color="auto"/>
            <w:bottom w:val="none" w:sz="0" w:space="0" w:color="auto"/>
            <w:right w:val="none" w:sz="0" w:space="0" w:color="auto"/>
          </w:divBdr>
        </w:div>
        <w:div w:id="108819137">
          <w:marLeft w:val="640"/>
          <w:marRight w:val="0"/>
          <w:marTop w:val="0"/>
          <w:marBottom w:val="0"/>
          <w:divBdr>
            <w:top w:val="none" w:sz="0" w:space="0" w:color="auto"/>
            <w:left w:val="none" w:sz="0" w:space="0" w:color="auto"/>
            <w:bottom w:val="none" w:sz="0" w:space="0" w:color="auto"/>
            <w:right w:val="none" w:sz="0" w:space="0" w:color="auto"/>
          </w:divBdr>
        </w:div>
        <w:div w:id="119300914">
          <w:marLeft w:val="640"/>
          <w:marRight w:val="0"/>
          <w:marTop w:val="0"/>
          <w:marBottom w:val="0"/>
          <w:divBdr>
            <w:top w:val="none" w:sz="0" w:space="0" w:color="auto"/>
            <w:left w:val="none" w:sz="0" w:space="0" w:color="auto"/>
            <w:bottom w:val="none" w:sz="0" w:space="0" w:color="auto"/>
            <w:right w:val="none" w:sz="0" w:space="0" w:color="auto"/>
          </w:divBdr>
        </w:div>
        <w:div w:id="129979200">
          <w:marLeft w:val="640"/>
          <w:marRight w:val="0"/>
          <w:marTop w:val="0"/>
          <w:marBottom w:val="0"/>
          <w:divBdr>
            <w:top w:val="none" w:sz="0" w:space="0" w:color="auto"/>
            <w:left w:val="none" w:sz="0" w:space="0" w:color="auto"/>
            <w:bottom w:val="none" w:sz="0" w:space="0" w:color="auto"/>
            <w:right w:val="none" w:sz="0" w:space="0" w:color="auto"/>
          </w:divBdr>
        </w:div>
        <w:div w:id="189758639">
          <w:marLeft w:val="640"/>
          <w:marRight w:val="0"/>
          <w:marTop w:val="0"/>
          <w:marBottom w:val="0"/>
          <w:divBdr>
            <w:top w:val="none" w:sz="0" w:space="0" w:color="auto"/>
            <w:left w:val="none" w:sz="0" w:space="0" w:color="auto"/>
            <w:bottom w:val="none" w:sz="0" w:space="0" w:color="auto"/>
            <w:right w:val="none" w:sz="0" w:space="0" w:color="auto"/>
          </w:divBdr>
        </w:div>
        <w:div w:id="197277070">
          <w:marLeft w:val="640"/>
          <w:marRight w:val="0"/>
          <w:marTop w:val="0"/>
          <w:marBottom w:val="0"/>
          <w:divBdr>
            <w:top w:val="none" w:sz="0" w:space="0" w:color="auto"/>
            <w:left w:val="none" w:sz="0" w:space="0" w:color="auto"/>
            <w:bottom w:val="none" w:sz="0" w:space="0" w:color="auto"/>
            <w:right w:val="none" w:sz="0" w:space="0" w:color="auto"/>
          </w:divBdr>
        </w:div>
        <w:div w:id="237592800">
          <w:marLeft w:val="640"/>
          <w:marRight w:val="0"/>
          <w:marTop w:val="0"/>
          <w:marBottom w:val="0"/>
          <w:divBdr>
            <w:top w:val="none" w:sz="0" w:space="0" w:color="auto"/>
            <w:left w:val="none" w:sz="0" w:space="0" w:color="auto"/>
            <w:bottom w:val="none" w:sz="0" w:space="0" w:color="auto"/>
            <w:right w:val="none" w:sz="0" w:space="0" w:color="auto"/>
          </w:divBdr>
        </w:div>
        <w:div w:id="261258544">
          <w:marLeft w:val="640"/>
          <w:marRight w:val="0"/>
          <w:marTop w:val="0"/>
          <w:marBottom w:val="0"/>
          <w:divBdr>
            <w:top w:val="none" w:sz="0" w:space="0" w:color="auto"/>
            <w:left w:val="none" w:sz="0" w:space="0" w:color="auto"/>
            <w:bottom w:val="none" w:sz="0" w:space="0" w:color="auto"/>
            <w:right w:val="none" w:sz="0" w:space="0" w:color="auto"/>
          </w:divBdr>
        </w:div>
        <w:div w:id="281764472">
          <w:marLeft w:val="640"/>
          <w:marRight w:val="0"/>
          <w:marTop w:val="0"/>
          <w:marBottom w:val="0"/>
          <w:divBdr>
            <w:top w:val="none" w:sz="0" w:space="0" w:color="auto"/>
            <w:left w:val="none" w:sz="0" w:space="0" w:color="auto"/>
            <w:bottom w:val="none" w:sz="0" w:space="0" w:color="auto"/>
            <w:right w:val="none" w:sz="0" w:space="0" w:color="auto"/>
          </w:divBdr>
        </w:div>
        <w:div w:id="347219045">
          <w:marLeft w:val="640"/>
          <w:marRight w:val="0"/>
          <w:marTop w:val="0"/>
          <w:marBottom w:val="0"/>
          <w:divBdr>
            <w:top w:val="none" w:sz="0" w:space="0" w:color="auto"/>
            <w:left w:val="none" w:sz="0" w:space="0" w:color="auto"/>
            <w:bottom w:val="none" w:sz="0" w:space="0" w:color="auto"/>
            <w:right w:val="none" w:sz="0" w:space="0" w:color="auto"/>
          </w:divBdr>
        </w:div>
        <w:div w:id="354188103">
          <w:marLeft w:val="640"/>
          <w:marRight w:val="0"/>
          <w:marTop w:val="0"/>
          <w:marBottom w:val="0"/>
          <w:divBdr>
            <w:top w:val="none" w:sz="0" w:space="0" w:color="auto"/>
            <w:left w:val="none" w:sz="0" w:space="0" w:color="auto"/>
            <w:bottom w:val="none" w:sz="0" w:space="0" w:color="auto"/>
            <w:right w:val="none" w:sz="0" w:space="0" w:color="auto"/>
          </w:divBdr>
        </w:div>
        <w:div w:id="425346124">
          <w:marLeft w:val="640"/>
          <w:marRight w:val="0"/>
          <w:marTop w:val="0"/>
          <w:marBottom w:val="0"/>
          <w:divBdr>
            <w:top w:val="none" w:sz="0" w:space="0" w:color="auto"/>
            <w:left w:val="none" w:sz="0" w:space="0" w:color="auto"/>
            <w:bottom w:val="none" w:sz="0" w:space="0" w:color="auto"/>
            <w:right w:val="none" w:sz="0" w:space="0" w:color="auto"/>
          </w:divBdr>
        </w:div>
        <w:div w:id="443811801">
          <w:marLeft w:val="640"/>
          <w:marRight w:val="0"/>
          <w:marTop w:val="0"/>
          <w:marBottom w:val="0"/>
          <w:divBdr>
            <w:top w:val="none" w:sz="0" w:space="0" w:color="auto"/>
            <w:left w:val="none" w:sz="0" w:space="0" w:color="auto"/>
            <w:bottom w:val="none" w:sz="0" w:space="0" w:color="auto"/>
            <w:right w:val="none" w:sz="0" w:space="0" w:color="auto"/>
          </w:divBdr>
        </w:div>
        <w:div w:id="484779182">
          <w:marLeft w:val="640"/>
          <w:marRight w:val="0"/>
          <w:marTop w:val="0"/>
          <w:marBottom w:val="0"/>
          <w:divBdr>
            <w:top w:val="none" w:sz="0" w:space="0" w:color="auto"/>
            <w:left w:val="none" w:sz="0" w:space="0" w:color="auto"/>
            <w:bottom w:val="none" w:sz="0" w:space="0" w:color="auto"/>
            <w:right w:val="none" w:sz="0" w:space="0" w:color="auto"/>
          </w:divBdr>
        </w:div>
        <w:div w:id="512837319">
          <w:marLeft w:val="640"/>
          <w:marRight w:val="0"/>
          <w:marTop w:val="0"/>
          <w:marBottom w:val="0"/>
          <w:divBdr>
            <w:top w:val="none" w:sz="0" w:space="0" w:color="auto"/>
            <w:left w:val="none" w:sz="0" w:space="0" w:color="auto"/>
            <w:bottom w:val="none" w:sz="0" w:space="0" w:color="auto"/>
            <w:right w:val="none" w:sz="0" w:space="0" w:color="auto"/>
          </w:divBdr>
        </w:div>
        <w:div w:id="534850127">
          <w:marLeft w:val="640"/>
          <w:marRight w:val="0"/>
          <w:marTop w:val="0"/>
          <w:marBottom w:val="0"/>
          <w:divBdr>
            <w:top w:val="none" w:sz="0" w:space="0" w:color="auto"/>
            <w:left w:val="none" w:sz="0" w:space="0" w:color="auto"/>
            <w:bottom w:val="none" w:sz="0" w:space="0" w:color="auto"/>
            <w:right w:val="none" w:sz="0" w:space="0" w:color="auto"/>
          </w:divBdr>
        </w:div>
        <w:div w:id="544559341">
          <w:marLeft w:val="640"/>
          <w:marRight w:val="0"/>
          <w:marTop w:val="0"/>
          <w:marBottom w:val="0"/>
          <w:divBdr>
            <w:top w:val="none" w:sz="0" w:space="0" w:color="auto"/>
            <w:left w:val="none" w:sz="0" w:space="0" w:color="auto"/>
            <w:bottom w:val="none" w:sz="0" w:space="0" w:color="auto"/>
            <w:right w:val="none" w:sz="0" w:space="0" w:color="auto"/>
          </w:divBdr>
        </w:div>
        <w:div w:id="545603355">
          <w:marLeft w:val="640"/>
          <w:marRight w:val="0"/>
          <w:marTop w:val="0"/>
          <w:marBottom w:val="0"/>
          <w:divBdr>
            <w:top w:val="none" w:sz="0" w:space="0" w:color="auto"/>
            <w:left w:val="none" w:sz="0" w:space="0" w:color="auto"/>
            <w:bottom w:val="none" w:sz="0" w:space="0" w:color="auto"/>
            <w:right w:val="none" w:sz="0" w:space="0" w:color="auto"/>
          </w:divBdr>
        </w:div>
        <w:div w:id="620959314">
          <w:marLeft w:val="640"/>
          <w:marRight w:val="0"/>
          <w:marTop w:val="0"/>
          <w:marBottom w:val="0"/>
          <w:divBdr>
            <w:top w:val="none" w:sz="0" w:space="0" w:color="auto"/>
            <w:left w:val="none" w:sz="0" w:space="0" w:color="auto"/>
            <w:bottom w:val="none" w:sz="0" w:space="0" w:color="auto"/>
            <w:right w:val="none" w:sz="0" w:space="0" w:color="auto"/>
          </w:divBdr>
        </w:div>
        <w:div w:id="652373810">
          <w:marLeft w:val="640"/>
          <w:marRight w:val="0"/>
          <w:marTop w:val="0"/>
          <w:marBottom w:val="0"/>
          <w:divBdr>
            <w:top w:val="none" w:sz="0" w:space="0" w:color="auto"/>
            <w:left w:val="none" w:sz="0" w:space="0" w:color="auto"/>
            <w:bottom w:val="none" w:sz="0" w:space="0" w:color="auto"/>
            <w:right w:val="none" w:sz="0" w:space="0" w:color="auto"/>
          </w:divBdr>
        </w:div>
        <w:div w:id="695080421">
          <w:marLeft w:val="640"/>
          <w:marRight w:val="0"/>
          <w:marTop w:val="0"/>
          <w:marBottom w:val="0"/>
          <w:divBdr>
            <w:top w:val="none" w:sz="0" w:space="0" w:color="auto"/>
            <w:left w:val="none" w:sz="0" w:space="0" w:color="auto"/>
            <w:bottom w:val="none" w:sz="0" w:space="0" w:color="auto"/>
            <w:right w:val="none" w:sz="0" w:space="0" w:color="auto"/>
          </w:divBdr>
        </w:div>
        <w:div w:id="729619671">
          <w:marLeft w:val="640"/>
          <w:marRight w:val="0"/>
          <w:marTop w:val="0"/>
          <w:marBottom w:val="0"/>
          <w:divBdr>
            <w:top w:val="none" w:sz="0" w:space="0" w:color="auto"/>
            <w:left w:val="none" w:sz="0" w:space="0" w:color="auto"/>
            <w:bottom w:val="none" w:sz="0" w:space="0" w:color="auto"/>
            <w:right w:val="none" w:sz="0" w:space="0" w:color="auto"/>
          </w:divBdr>
        </w:div>
        <w:div w:id="818349820">
          <w:marLeft w:val="640"/>
          <w:marRight w:val="0"/>
          <w:marTop w:val="0"/>
          <w:marBottom w:val="0"/>
          <w:divBdr>
            <w:top w:val="none" w:sz="0" w:space="0" w:color="auto"/>
            <w:left w:val="none" w:sz="0" w:space="0" w:color="auto"/>
            <w:bottom w:val="none" w:sz="0" w:space="0" w:color="auto"/>
            <w:right w:val="none" w:sz="0" w:space="0" w:color="auto"/>
          </w:divBdr>
        </w:div>
        <w:div w:id="831874885">
          <w:marLeft w:val="640"/>
          <w:marRight w:val="0"/>
          <w:marTop w:val="0"/>
          <w:marBottom w:val="0"/>
          <w:divBdr>
            <w:top w:val="none" w:sz="0" w:space="0" w:color="auto"/>
            <w:left w:val="none" w:sz="0" w:space="0" w:color="auto"/>
            <w:bottom w:val="none" w:sz="0" w:space="0" w:color="auto"/>
            <w:right w:val="none" w:sz="0" w:space="0" w:color="auto"/>
          </w:divBdr>
        </w:div>
        <w:div w:id="914513516">
          <w:marLeft w:val="640"/>
          <w:marRight w:val="0"/>
          <w:marTop w:val="0"/>
          <w:marBottom w:val="0"/>
          <w:divBdr>
            <w:top w:val="none" w:sz="0" w:space="0" w:color="auto"/>
            <w:left w:val="none" w:sz="0" w:space="0" w:color="auto"/>
            <w:bottom w:val="none" w:sz="0" w:space="0" w:color="auto"/>
            <w:right w:val="none" w:sz="0" w:space="0" w:color="auto"/>
          </w:divBdr>
        </w:div>
        <w:div w:id="948508733">
          <w:marLeft w:val="640"/>
          <w:marRight w:val="0"/>
          <w:marTop w:val="0"/>
          <w:marBottom w:val="0"/>
          <w:divBdr>
            <w:top w:val="none" w:sz="0" w:space="0" w:color="auto"/>
            <w:left w:val="none" w:sz="0" w:space="0" w:color="auto"/>
            <w:bottom w:val="none" w:sz="0" w:space="0" w:color="auto"/>
            <w:right w:val="none" w:sz="0" w:space="0" w:color="auto"/>
          </w:divBdr>
        </w:div>
        <w:div w:id="949975746">
          <w:marLeft w:val="640"/>
          <w:marRight w:val="0"/>
          <w:marTop w:val="0"/>
          <w:marBottom w:val="0"/>
          <w:divBdr>
            <w:top w:val="none" w:sz="0" w:space="0" w:color="auto"/>
            <w:left w:val="none" w:sz="0" w:space="0" w:color="auto"/>
            <w:bottom w:val="none" w:sz="0" w:space="0" w:color="auto"/>
            <w:right w:val="none" w:sz="0" w:space="0" w:color="auto"/>
          </w:divBdr>
        </w:div>
        <w:div w:id="977733417">
          <w:marLeft w:val="640"/>
          <w:marRight w:val="0"/>
          <w:marTop w:val="0"/>
          <w:marBottom w:val="0"/>
          <w:divBdr>
            <w:top w:val="none" w:sz="0" w:space="0" w:color="auto"/>
            <w:left w:val="none" w:sz="0" w:space="0" w:color="auto"/>
            <w:bottom w:val="none" w:sz="0" w:space="0" w:color="auto"/>
            <w:right w:val="none" w:sz="0" w:space="0" w:color="auto"/>
          </w:divBdr>
        </w:div>
        <w:div w:id="1124814633">
          <w:marLeft w:val="640"/>
          <w:marRight w:val="0"/>
          <w:marTop w:val="0"/>
          <w:marBottom w:val="0"/>
          <w:divBdr>
            <w:top w:val="none" w:sz="0" w:space="0" w:color="auto"/>
            <w:left w:val="none" w:sz="0" w:space="0" w:color="auto"/>
            <w:bottom w:val="none" w:sz="0" w:space="0" w:color="auto"/>
            <w:right w:val="none" w:sz="0" w:space="0" w:color="auto"/>
          </w:divBdr>
        </w:div>
        <w:div w:id="1146506395">
          <w:marLeft w:val="640"/>
          <w:marRight w:val="0"/>
          <w:marTop w:val="0"/>
          <w:marBottom w:val="0"/>
          <w:divBdr>
            <w:top w:val="none" w:sz="0" w:space="0" w:color="auto"/>
            <w:left w:val="none" w:sz="0" w:space="0" w:color="auto"/>
            <w:bottom w:val="none" w:sz="0" w:space="0" w:color="auto"/>
            <w:right w:val="none" w:sz="0" w:space="0" w:color="auto"/>
          </w:divBdr>
        </w:div>
        <w:div w:id="1205412326">
          <w:marLeft w:val="640"/>
          <w:marRight w:val="0"/>
          <w:marTop w:val="0"/>
          <w:marBottom w:val="0"/>
          <w:divBdr>
            <w:top w:val="none" w:sz="0" w:space="0" w:color="auto"/>
            <w:left w:val="none" w:sz="0" w:space="0" w:color="auto"/>
            <w:bottom w:val="none" w:sz="0" w:space="0" w:color="auto"/>
            <w:right w:val="none" w:sz="0" w:space="0" w:color="auto"/>
          </w:divBdr>
        </w:div>
        <w:div w:id="1236552724">
          <w:marLeft w:val="640"/>
          <w:marRight w:val="0"/>
          <w:marTop w:val="0"/>
          <w:marBottom w:val="0"/>
          <w:divBdr>
            <w:top w:val="none" w:sz="0" w:space="0" w:color="auto"/>
            <w:left w:val="none" w:sz="0" w:space="0" w:color="auto"/>
            <w:bottom w:val="none" w:sz="0" w:space="0" w:color="auto"/>
            <w:right w:val="none" w:sz="0" w:space="0" w:color="auto"/>
          </w:divBdr>
        </w:div>
        <w:div w:id="1243103251">
          <w:marLeft w:val="640"/>
          <w:marRight w:val="0"/>
          <w:marTop w:val="0"/>
          <w:marBottom w:val="0"/>
          <w:divBdr>
            <w:top w:val="none" w:sz="0" w:space="0" w:color="auto"/>
            <w:left w:val="none" w:sz="0" w:space="0" w:color="auto"/>
            <w:bottom w:val="none" w:sz="0" w:space="0" w:color="auto"/>
            <w:right w:val="none" w:sz="0" w:space="0" w:color="auto"/>
          </w:divBdr>
        </w:div>
        <w:div w:id="1317606441">
          <w:marLeft w:val="640"/>
          <w:marRight w:val="0"/>
          <w:marTop w:val="0"/>
          <w:marBottom w:val="0"/>
          <w:divBdr>
            <w:top w:val="none" w:sz="0" w:space="0" w:color="auto"/>
            <w:left w:val="none" w:sz="0" w:space="0" w:color="auto"/>
            <w:bottom w:val="none" w:sz="0" w:space="0" w:color="auto"/>
            <w:right w:val="none" w:sz="0" w:space="0" w:color="auto"/>
          </w:divBdr>
        </w:div>
        <w:div w:id="1328947864">
          <w:marLeft w:val="640"/>
          <w:marRight w:val="0"/>
          <w:marTop w:val="0"/>
          <w:marBottom w:val="0"/>
          <w:divBdr>
            <w:top w:val="none" w:sz="0" w:space="0" w:color="auto"/>
            <w:left w:val="none" w:sz="0" w:space="0" w:color="auto"/>
            <w:bottom w:val="none" w:sz="0" w:space="0" w:color="auto"/>
            <w:right w:val="none" w:sz="0" w:space="0" w:color="auto"/>
          </w:divBdr>
        </w:div>
        <w:div w:id="1465778435">
          <w:marLeft w:val="640"/>
          <w:marRight w:val="0"/>
          <w:marTop w:val="0"/>
          <w:marBottom w:val="0"/>
          <w:divBdr>
            <w:top w:val="none" w:sz="0" w:space="0" w:color="auto"/>
            <w:left w:val="none" w:sz="0" w:space="0" w:color="auto"/>
            <w:bottom w:val="none" w:sz="0" w:space="0" w:color="auto"/>
            <w:right w:val="none" w:sz="0" w:space="0" w:color="auto"/>
          </w:divBdr>
        </w:div>
        <w:div w:id="1577322384">
          <w:marLeft w:val="640"/>
          <w:marRight w:val="0"/>
          <w:marTop w:val="0"/>
          <w:marBottom w:val="0"/>
          <w:divBdr>
            <w:top w:val="none" w:sz="0" w:space="0" w:color="auto"/>
            <w:left w:val="none" w:sz="0" w:space="0" w:color="auto"/>
            <w:bottom w:val="none" w:sz="0" w:space="0" w:color="auto"/>
            <w:right w:val="none" w:sz="0" w:space="0" w:color="auto"/>
          </w:divBdr>
        </w:div>
        <w:div w:id="1627003423">
          <w:marLeft w:val="640"/>
          <w:marRight w:val="0"/>
          <w:marTop w:val="0"/>
          <w:marBottom w:val="0"/>
          <w:divBdr>
            <w:top w:val="none" w:sz="0" w:space="0" w:color="auto"/>
            <w:left w:val="none" w:sz="0" w:space="0" w:color="auto"/>
            <w:bottom w:val="none" w:sz="0" w:space="0" w:color="auto"/>
            <w:right w:val="none" w:sz="0" w:space="0" w:color="auto"/>
          </w:divBdr>
        </w:div>
        <w:div w:id="1651472416">
          <w:marLeft w:val="640"/>
          <w:marRight w:val="0"/>
          <w:marTop w:val="0"/>
          <w:marBottom w:val="0"/>
          <w:divBdr>
            <w:top w:val="none" w:sz="0" w:space="0" w:color="auto"/>
            <w:left w:val="none" w:sz="0" w:space="0" w:color="auto"/>
            <w:bottom w:val="none" w:sz="0" w:space="0" w:color="auto"/>
            <w:right w:val="none" w:sz="0" w:space="0" w:color="auto"/>
          </w:divBdr>
        </w:div>
        <w:div w:id="1702852674">
          <w:marLeft w:val="640"/>
          <w:marRight w:val="0"/>
          <w:marTop w:val="0"/>
          <w:marBottom w:val="0"/>
          <w:divBdr>
            <w:top w:val="none" w:sz="0" w:space="0" w:color="auto"/>
            <w:left w:val="none" w:sz="0" w:space="0" w:color="auto"/>
            <w:bottom w:val="none" w:sz="0" w:space="0" w:color="auto"/>
            <w:right w:val="none" w:sz="0" w:space="0" w:color="auto"/>
          </w:divBdr>
        </w:div>
        <w:div w:id="1775512138">
          <w:marLeft w:val="640"/>
          <w:marRight w:val="0"/>
          <w:marTop w:val="0"/>
          <w:marBottom w:val="0"/>
          <w:divBdr>
            <w:top w:val="none" w:sz="0" w:space="0" w:color="auto"/>
            <w:left w:val="none" w:sz="0" w:space="0" w:color="auto"/>
            <w:bottom w:val="none" w:sz="0" w:space="0" w:color="auto"/>
            <w:right w:val="none" w:sz="0" w:space="0" w:color="auto"/>
          </w:divBdr>
        </w:div>
        <w:div w:id="1823037803">
          <w:marLeft w:val="640"/>
          <w:marRight w:val="0"/>
          <w:marTop w:val="0"/>
          <w:marBottom w:val="0"/>
          <w:divBdr>
            <w:top w:val="none" w:sz="0" w:space="0" w:color="auto"/>
            <w:left w:val="none" w:sz="0" w:space="0" w:color="auto"/>
            <w:bottom w:val="none" w:sz="0" w:space="0" w:color="auto"/>
            <w:right w:val="none" w:sz="0" w:space="0" w:color="auto"/>
          </w:divBdr>
        </w:div>
        <w:div w:id="1832060870">
          <w:marLeft w:val="640"/>
          <w:marRight w:val="0"/>
          <w:marTop w:val="0"/>
          <w:marBottom w:val="0"/>
          <w:divBdr>
            <w:top w:val="none" w:sz="0" w:space="0" w:color="auto"/>
            <w:left w:val="none" w:sz="0" w:space="0" w:color="auto"/>
            <w:bottom w:val="none" w:sz="0" w:space="0" w:color="auto"/>
            <w:right w:val="none" w:sz="0" w:space="0" w:color="auto"/>
          </w:divBdr>
        </w:div>
        <w:div w:id="1835340008">
          <w:marLeft w:val="640"/>
          <w:marRight w:val="0"/>
          <w:marTop w:val="0"/>
          <w:marBottom w:val="0"/>
          <w:divBdr>
            <w:top w:val="none" w:sz="0" w:space="0" w:color="auto"/>
            <w:left w:val="none" w:sz="0" w:space="0" w:color="auto"/>
            <w:bottom w:val="none" w:sz="0" w:space="0" w:color="auto"/>
            <w:right w:val="none" w:sz="0" w:space="0" w:color="auto"/>
          </w:divBdr>
        </w:div>
        <w:div w:id="1865704239">
          <w:marLeft w:val="640"/>
          <w:marRight w:val="0"/>
          <w:marTop w:val="0"/>
          <w:marBottom w:val="0"/>
          <w:divBdr>
            <w:top w:val="none" w:sz="0" w:space="0" w:color="auto"/>
            <w:left w:val="none" w:sz="0" w:space="0" w:color="auto"/>
            <w:bottom w:val="none" w:sz="0" w:space="0" w:color="auto"/>
            <w:right w:val="none" w:sz="0" w:space="0" w:color="auto"/>
          </w:divBdr>
        </w:div>
        <w:div w:id="1875383813">
          <w:marLeft w:val="640"/>
          <w:marRight w:val="0"/>
          <w:marTop w:val="0"/>
          <w:marBottom w:val="0"/>
          <w:divBdr>
            <w:top w:val="none" w:sz="0" w:space="0" w:color="auto"/>
            <w:left w:val="none" w:sz="0" w:space="0" w:color="auto"/>
            <w:bottom w:val="none" w:sz="0" w:space="0" w:color="auto"/>
            <w:right w:val="none" w:sz="0" w:space="0" w:color="auto"/>
          </w:divBdr>
        </w:div>
        <w:div w:id="1906717751">
          <w:marLeft w:val="640"/>
          <w:marRight w:val="0"/>
          <w:marTop w:val="0"/>
          <w:marBottom w:val="0"/>
          <w:divBdr>
            <w:top w:val="none" w:sz="0" w:space="0" w:color="auto"/>
            <w:left w:val="none" w:sz="0" w:space="0" w:color="auto"/>
            <w:bottom w:val="none" w:sz="0" w:space="0" w:color="auto"/>
            <w:right w:val="none" w:sz="0" w:space="0" w:color="auto"/>
          </w:divBdr>
        </w:div>
        <w:div w:id="1908681360">
          <w:marLeft w:val="640"/>
          <w:marRight w:val="0"/>
          <w:marTop w:val="0"/>
          <w:marBottom w:val="0"/>
          <w:divBdr>
            <w:top w:val="none" w:sz="0" w:space="0" w:color="auto"/>
            <w:left w:val="none" w:sz="0" w:space="0" w:color="auto"/>
            <w:bottom w:val="none" w:sz="0" w:space="0" w:color="auto"/>
            <w:right w:val="none" w:sz="0" w:space="0" w:color="auto"/>
          </w:divBdr>
        </w:div>
        <w:div w:id="1940291339">
          <w:marLeft w:val="640"/>
          <w:marRight w:val="0"/>
          <w:marTop w:val="0"/>
          <w:marBottom w:val="0"/>
          <w:divBdr>
            <w:top w:val="none" w:sz="0" w:space="0" w:color="auto"/>
            <w:left w:val="none" w:sz="0" w:space="0" w:color="auto"/>
            <w:bottom w:val="none" w:sz="0" w:space="0" w:color="auto"/>
            <w:right w:val="none" w:sz="0" w:space="0" w:color="auto"/>
          </w:divBdr>
        </w:div>
        <w:div w:id="1944873306">
          <w:marLeft w:val="640"/>
          <w:marRight w:val="0"/>
          <w:marTop w:val="0"/>
          <w:marBottom w:val="0"/>
          <w:divBdr>
            <w:top w:val="none" w:sz="0" w:space="0" w:color="auto"/>
            <w:left w:val="none" w:sz="0" w:space="0" w:color="auto"/>
            <w:bottom w:val="none" w:sz="0" w:space="0" w:color="auto"/>
            <w:right w:val="none" w:sz="0" w:space="0" w:color="auto"/>
          </w:divBdr>
        </w:div>
        <w:div w:id="1965503582">
          <w:marLeft w:val="640"/>
          <w:marRight w:val="0"/>
          <w:marTop w:val="0"/>
          <w:marBottom w:val="0"/>
          <w:divBdr>
            <w:top w:val="none" w:sz="0" w:space="0" w:color="auto"/>
            <w:left w:val="none" w:sz="0" w:space="0" w:color="auto"/>
            <w:bottom w:val="none" w:sz="0" w:space="0" w:color="auto"/>
            <w:right w:val="none" w:sz="0" w:space="0" w:color="auto"/>
          </w:divBdr>
        </w:div>
        <w:div w:id="1966813050">
          <w:marLeft w:val="640"/>
          <w:marRight w:val="0"/>
          <w:marTop w:val="0"/>
          <w:marBottom w:val="0"/>
          <w:divBdr>
            <w:top w:val="none" w:sz="0" w:space="0" w:color="auto"/>
            <w:left w:val="none" w:sz="0" w:space="0" w:color="auto"/>
            <w:bottom w:val="none" w:sz="0" w:space="0" w:color="auto"/>
            <w:right w:val="none" w:sz="0" w:space="0" w:color="auto"/>
          </w:divBdr>
        </w:div>
        <w:div w:id="1967588482">
          <w:marLeft w:val="640"/>
          <w:marRight w:val="0"/>
          <w:marTop w:val="0"/>
          <w:marBottom w:val="0"/>
          <w:divBdr>
            <w:top w:val="none" w:sz="0" w:space="0" w:color="auto"/>
            <w:left w:val="none" w:sz="0" w:space="0" w:color="auto"/>
            <w:bottom w:val="none" w:sz="0" w:space="0" w:color="auto"/>
            <w:right w:val="none" w:sz="0" w:space="0" w:color="auto"/>
          </w:divBdr>
        </w:div>
        <w:div w:id="1971470300">
          <w:marLeft w:val="640"/>
          <w:marRight w:val="0"/>
          <w:marTop w:val="0"/>
          <w:marBottom w:val="0"/>
          <w:divBdr>
            <w:top w:val="none" w:sz="0" w:space="0" w:color="auto"/>
            <w:left w:val="none" w:sz="0" w:space="0" w:color="auto"/>
            <w:bottom w:val="none" w:sz="0" w:space="0" w:color="auto"/>
            <w:right w:val="none" w:sz="0" w:space="0" w:color="auto"/>
          </w:divBdr>
        </w:div>
        <w:div w:id="1975212394">
          <w:marLeft w:val="640"/>
          <w:marRight w:val="0"/>
          <w:marTop w:val="0"/>
          <w:marBottom w:val="0"/>
          <w:divBdr>
            <w:top w:val="none" w:sz="0" w:space="0" w:color="auto"/>
            <w:left w:val="none" w:sz="0" w:space="0" w:color="auto"/>
            <w:bottom w:val="none" w:sz="0" w:space="0" w:color="auto"/>
            <w:right w:val="none" w:sz="0" w:space="0" w:color="auto"/>
          </w:divBdr>
        </w:div>
        <w:div w:id="2030911685">
          <w:marLeft w:val="640"/>
          <w:marRight w:val="0"/>
          <w:marTop w:val="0"/>
          <w:marBottom w:val="0"/>
          <w:divBdr>
            <w:top w:val="none" w:sz="0" w:space="0" w:color="auto"/>
            <w:left w:val="none" w:sz="0" w:space="0" w:color="auto"/>
            <w:bottom w:val="none" w:sz="0" w:space="0" w:color="auto"/>
            <w:right w:val="none" w:sz="0" w:space="0" w:color="auto"/>
          </w:divBdr>
        </w:div>
        <w:div w:id="2041544265">
          <w:marLeft w:val="640"/>
          <w:marRight w:val="0"/>
          <w:marTop w:val="0"/>
          <w:marBottom w:val="0"/>
          <w:divBdr>
            <w:top w:val="none" w:sz="0" w:space="0" w:color="auto"/>
            <w:left w:val="none" w:sz="0" w:space="0" w:color="auto"/>
            <w:bottom w:val="none" w:sz="0" w:space="0" w:color="auto"/>
            <w:right w:val="none" w:sz="0" w:space="0" w:color="auto"/>
          </w:divBdr>
        </w:div>
        <w:div w:id="2073502068">
          <w:marLeft w:val="640"/>
          <w:marRight w:val="0"/>
          <w:marTop w:val="0"/>
          <w:marBottom w:val="0"/>
          <w:divBdr>
            <w:top w:val="none" w:sz="0" w:space="0" w:color="auto"/>
            <w:left w:val="none" w:sz="0" w:space="0" w:color="auto"/>
            <w:bottom w:val="none" w:sz="0" w:space="0" w:color="auto"/>
            <w:right w:val="none" w:sz="0" w:space="0" w:color="auto"/>
          </w:divBdr>
        </w:div>
      </w:divsChild>
    </w:div>
    <w:div w:id="317809969">
      <w:bodyDiv w:val="1"/>
      <w:marLeft w:val="0"/>
      <w:marRight w:val="0"/>
      <w:marTop w:val="0"/>
      <w:marBottom w:val="0"/>
      <w:divBdr>
        <w:top w:val="none" w:sz="0" w:space="0" w:color="auto"/>
        <w:left w:val="none" w:sz="0" w:space="0" w:color="auto"/>
        <w:bottom w:val="none" w:sz="0" w:space="0" w:color="auto"/>
        <w:right w:val="none" w:sz="0" w:space="0" w:color="auto"/>
      </w:divBdr>
    </w:div>
    <w:div w:id="319845822">
      <w:bodyDiv w:val="1"/>
      <w:marLeft w:val="0"/>
      <w:marRight w:val="0"/>
      <w:marTop w:val="0"/>
      <w:marBottom w:val="0"/>
      <w:divBdr>
        <w:top w:val="none" w:sz="0" w:space="0" w:color="auto"/>
        <w:left w:val="none" w:sz="0" w:space="0" w:color="auto"/>
        <w:bottom w:val="none" w:sz="0" w:space="0" w:color="auto"/>
        <w:right w:val="none" w:sz="0" w:space="0" w:color="auto"/>
      </w:divBdr>
    </w:div>
    <w:div w:id="340397961">
      <w:bodyDiv w:val="1"/>
      <w:marLeft w:val="0"/>
      <w:marRight w:val="0"/>
      <w:marTop w:val="0"/>
      <w:marBottom w:val="0"/>
      <w:divBdr>
        <w:top w:val="none" w:sz="0" w:space="0" w:color="auto"/>
        <w:left w:val="none" w:sz="0" w:space="0" w:color="auto"/>
        <w:bottom w:val="none" w:sz="0" w:space="0" w:color="auto"/>
        <w:right w:val="none" w:sz="0" w:space="0" w:color="auto"/>
      </w:divBdr>
    </w:div>
    <w:div w:id="346055601">
      <w:bodyDiv w:val="1"/>
      <w:marLeft w:val="0"/>
      <w:marRight w:val="0"/>
      <w:marTop w:val="0"/>
      <w:marBottom w:val="0"/>
      <w:divBdr>
        <w:top w:val="none" w:sz="0" w:space="0" w:color="auto"/>
        <w:left w:val="none" w:sz="0" w:space="0" w:color="auto"/>
        <w:bottom w:val="none" w:sz="0" w:space="0" w:color="auto"/>
        <w:right w:val="none" w:sz="0" w:space="0" w:color="auto"/>
      </w:divBdr>
    </w:div>
    <w:div w:id="368843046">
      <w:bodyDiv w:val="1"/>
      <w:marLeft w:val="0"/>
      <w:marRight w:val="0"/>
      <w:marTop w:val="0"/>
      <w:marBottom w:val="0"/>
      <w:divBdr>
        <w:top w:val="none" w:sz="0" w:space="0" w:color="auto"/>
        <w:left w:val="none" w:sz="0" w:space="0" w:color="auto"/>
        <w:bottom w:val="none" w:sz="0" w:space="0" w:color="auto"/>
        <w:right w:val="none" w:sz="0" w:space="0" w:color="auto"/>
      </w:divBdr>
      <w:divsChild>
        <w:div w:id="111441755">
          <w:marLeft w:val="640"/>
          <w:marRight w:val="0"/>
          <w:marTop w:val="0"/>
          <w:marBottom w:val="0"/>
          <w:divBdr>
            <w:top w:val="none" w:sz="0" w:space="0" w:color="auto"/>
            <w:left w:val="none" w:sz="0" w:space="0" w:color="auto"/>
            <w:bottom w:val="none" w:sz="0" w:space="0" w:color="auto"/>
            <w:right w:val="none" w:sz="0" w:space="0" w:color="auto"/>
          </w:divBdr>
        </w:div>
        <w:div w:id="205143591">
          <w:marLeft w:val="640"/>
          <w:marRight w:val="0"/>
          <w:marTop w:val="0"/>
          <w:marBottom w:val="0"/>
          <w:divBdr>
            <w:top w:val="none" w:sz="0" w:space="0" w:color="auto"/>
            <w:left w:val="none" w:sz="0" w:space="0" w:color="auto"/>
            <w:bottom w:val="none" w:sz="0" w:space="0" w:color="auto"/>
            <w:right w:val="none" w:sz="0" w:space="0" w:color="auto"/>
          </w:divBdr>
        </w:div>
        <w:div w:id="247351750">
          <w:marLeft w:val="640"/>
          <w:marRight w:val="0"/>
          <w:marTop w:val="0"/>
          <w:marBottom w:val="0"/>
          <w:divBdr>
            <w:top w:val="none" w:sz="0" w:space="0" w:color="auto"/>
            <w:left w:val="none" w:sz="0" w:space="0" w:color="auto"/>
            <w:bottom w:val="none" w:sz="0" w:space="0" w:color="auto"/>
            <w:right w:val="none" w:sz="0" w:space="0" w:color="auto"/>
          </w:divBdr>
        </w:div>
        <w:div w:id="260142865">
          <w:marLeft w:val="640"/>
          <w:marRight w:val="0"/>
          <w:marTop w:val="0"/>
          <w:marBottom w:val="0"/>
          <w:divBdr>
            <w:top w:val="none" w:sz="0" w:space="0" w:color="auto"/>
            <w:left w:val="none" w:sz="0" w:space="0" w:color="auto"/>
            <w:bottom w:val="none" w:sz="0" w:space="0" w:color="auto"/>
            <w:right w:val="none" w:sz="0" w:space="0" w:color="auto"/>
          </w:divBdr>
        </w:div>
        <w:div w:id="275136477">
          <w:marLeft w:val="640"/>
          <w:marRight w:val="0"/>
          <w:marTop w:val="0"/>
          <w:marBottom w:val="0"/>
          <w:divBdr>
            <w:top w:val="none" w:sz="0" w:space="0" w:color="auto"/>
            <w:left w:val="none" w:sz="0" w:space="0" w:color="auto"/>
            <w:bottom w:val="none" w:sz="0" w:space="0" w:color="auto"/>
            <w:right w:val="none" w:sz="0" w:space="0" w:color="auto"/>
          </w:divBdr>
        </w:div>
        <w:div w:id="276909613">
          <w:marLeft w:val="640"/>
          <w:marRight w:val="0"/>
          <w:marTop w:val="0"/>
          <w:marBottom w:val="0"/>
          <w:divBdr>
            <w:top w:val="none" w:sz="0" w:space="0" w:color="auto"/>
            <w:left w:val="none" w:sz="0" w:space="0" w:color="auto"/>
            <w:bottom w:val="none" w:sz="0" w:space="0" w:color="auto"/>
            <w:right w:val="none" w:sz="0" w:space="0" w:color="auto"/>
          </w:divBdr>
        </w:div>
        <w:div w:id="297883954">
          <w:marLeft w:val="640"/>
          <w:marRight w:val="0"/>
          <w:marTop w:val="0"/>
          <w:marBottom w:val="0"/>
          <w:divBdr>
            <w:top w:val="none" w:sz="0" w:space="0" w:color="auto"/>
            <w:left w:val="none" w:sz="0" w:space="0" w:color="auto"/>
            <w:bottom w:val="none" w:sz="0" w:space="0" w:color="auto"/>
            <w:right w:val="none" w:sz="0" w:space="0" w:color="auto"/>
          </w:divBdr>
        </w:div>
        <w:div w:id="308748925">
          <w:marLeft w:val="640"/>
          <w:marRight w:val="0"/>
          <w:marTop w:val="0"/>
          <w:marBottom w:val="0"/>
          <w:divBdr>
            <w:top w:val="none" w:sz="0" w:space="0" w:color="auto"/>
            <w:left w:val="none" w:sz="0" w:space="0" w:color="auto"/>
            <w:bottom w:val="none" w:sz="0" w:space="0" w:color="auto"/>
            <w:right w:val="none" w:sz="0" w:space="0" w:color="auto"/>
          </w:divBdr>
        </w:div>
        <w:div w:id="357893005">
          <w:marLeft w:val="640"/>
          <w:marRight w:val="0"/>
          <w:marTop w:val="0"/>
          <w:marBottom w:val="0"/>
          <w:divBdr>
            <w:top w:val="none" w:sz="0" w:space="0" w:color="auto"/>
            <w:left w:val="none" w:sz="0" w:space="0" w:color="auto"/>
            <w:bottom w:val="none" w:sz="0" w:space="0" w:color="auto"/>
            <w:right w:val="none" w:sz="0" w:space="0" w:color="auto"/>
          </w:divBdr>
        </w:div>
        <w:div w:id="457188086">
          <w:marLeft w:val="640"/>
          <w:marRight w:val="0"/>
          <w:marTop w:val="0"/>
          <w:marBottom w:val="0"/>
          <w:divBdr>
            <w:top w:val="none" w:sz="0" w:space="0" w:color="auto"/>
            <w:left w:val="none" w:sz="0" w:space="0" w:color="auto"/>
            <w:bottom w:val="none" w:sz="0" w:space="0" w:color="auto"/>
            <w:right w:val="none" w:sz="0" w:space="0" w:color="auto"/>
          </w:divBdr>
        </w:div>
        <w:div w:id="597372957">
          <w:marLeft w:val="640"/>
          <w:marRight w:val="0"/>
          <w:marTop w:val="0"/>
          <w:marBottom w:val="0"/>
          <w:divBdr>
            <w:top w:val="none" w:sz="0" w:space="0" w:color="auto"/>
            <w:left w:val="none" w:sz="0" w:space="0" w:color="auto"/>
            <w:bottom w:val="none" w:sz="0" w:space="0" w:color="auto"/>
            <w:right w:val="none" w:sz="0" w:space="0" w:color="auto"/>
          </w:divBdr>
        </w:div>
        <w:div w:id="603849131">
          <w:marLeft w:val="640"/>
          <w:marRight w:val="0"/>
          <w:marTop w:val="0"/>
          <w:marBottom w:val="0"/>
          <w:divBdr>
            <w:top w:val="none" w:sz="0" w:space="0" w:color="auto"/>
            <w:left w:val="none" w:sz="0" w:space="0" w:color="auto"/>
            <w:bottom w:val="none" w:sz="0" w:space="0" w:color="auto"/>
            <w:right w:val="none" w:sz="0" w:space="0" w:color="auto"/>
          </w:divBdr>
        </w:div>
        <w:div w:id="606086021">
          <w:marLeft w:val="640"/>
          <w:marRight w:val="0"/>
          <w:marTop w:val="0"/>
          <w:marBottom w:val="0"/>
          <w:divBdr>
            <w:top w:val="none" w:sz="0" w:space="0" w:color="auto"/>
            <w:left w:val="none" w:sz="0" w:space="0" w:color="auto"/>
            <w:bottom w:val="none" w:sz="0" w:space="0" w:color="auto"/>
            <w:right w:val="none" w:sz="0" w:space="0" w:color="auto"/>
          </w:divBdr>
        </w:div>
        <w:div w:id="710612669">
          <w:marLeft w:val="640"/>
          <w:marRight w:val="0"/>
          <w:marTop w:val="0"/>
          <w:marBottom w:val="0"/>
          <w:divBdr>
            <w:top w:val="none" w:sz="0" w:space="0" w:color="auto"/>
            <w:left w:val="none" w:sz="0" w:space="0" w:color="auto"/>
            <w:bottom w:val="none" w:sz="0" w:space="0" w:color="auto"/>
            <w:right w:val="none" w:sz="0" w:space="0" w:color="auto"/>
          </w:divBdr>
        </w:div>
        <w:div w:id="793643414">
          <w:marLeft w:val="640"/>
          <w:marRight w:val="0"/>
          <w:marTop w:val="0"/>
          <w:marBottom w:val="0"/>
          <w:divBdr>
            <w:top w:val="none" w:sz="0" w:space="0" w:color="auto"/>
            <w:left w:val="none" w:sz="0" w:space="0" w:color="auto"/>
            <w:bottom w:val="none" w:sz="0" w:space="0" w:color="auto"/>
            <w:right w:val="none" w:sz="0" w:space="0" w:color="auto"/>
          </w:divBdr>
        </w:div>
        <w:div w:id="820732655">
          <w:marLeft w:val="640"/>
          <w:marRight w:val="0"/>
          <w:marTop w:val="0"/>
          <w:marBottom w:val="0"/>
          <w:divBdr>
            <w:top w:val="none" w:sz="0" w:space="0" w:color="auto"/>
            <w:left w:val="none" w:sz="0" w:space="0" w:color="auto"/>
            <w:bottom w:val="none" w:sz="0" w:space="0" w:color="auto"/>
            <w:right w:val="none" w:sz="0" w:space="0" w:color="auto"/>
          </w:divBdr>
        </w:div>
        <w:div w:id="856769519">
          <w:marLeft w:val="640"/>
          <w:marRight w:val="0"/>
          <w:marTop w:val="0"/>
          <w:marBottom w:val="0"/>
          <w:divBdr>
            <w:top w:val="none" w:sz="0" w:space="0" w:color="auto"/>
            <w:left w:val="none" w:sz="0" w:space="0" w:color="auto"/>
            <w:bottom w:val="none" w:sz="0" w:space="0" w:color="auto"/>
            <w:right w:val="none" w:sz="0" w:space="0" w:color="auto"/>
          </w:divBdr>
        </w:div>
        <w:div w:id="859857520">
          <w:marLeft w:val="640"/>
          <w:marRight w:val="0"/>
          <w:marTop w:val="0"/>
          <w:marBottom w:val="0"/>
          <w:divBdr>
            <w:top w:val="none" w:sz="0" w:space="0" w:color="auto"/>
            <w:left w:val="none" w:sz="0" w:space="0" w:color="auto"/>
            <w:bottom w:val="none" w:sz="0" w:space="0" w:color="auto"/>
            <w:right w:val="none" w:sz="0" w:space="0" w:color="auto"/>
          </w:divBdr>
        </w:div>
        <w:div w:id="950697926">
          <w:marLeft w:val="640"/>
          <w:marRight w:val="0"/>
          <w:marTop w:val="0"/>
          <w:marBottom w:val="0"/>
          <w:divBdr>
            <w:top w:val="none" w:sz="0" w:space="0" w:color="auto"/>
            <w:left w:val="none" w:sz="0" w:space="0" w:color="auto"/>
            <w:bottom w:val="none" w:sz="0" w:space="0" w:color="auto"/>
            <w:right w:val="none" w:sz="0" w:space="0" w:color="auto"/>
          </w:divBdr>
        </w:div>
        <w:div w:id="1015772053">
          <w:marLeft w:val="640"/>
          <w:marRight w:val="0"/>
          <w:marTop w:val="0"/>
          <w:marBottom w:val="0"/>
          <w:divBdr>
            <w:top w:val="none" w:sz="0" w:space="0" w:color="auto"/>
            <w:left w:val="none" w:sz="0" w:space="0" w:color="auto"/>
            <w:bottom w:val="none" w:sz="0" w:space="0" w:color="auto"/>
            <w:right w:val="none" w:sz="0" w:space="0" w:color="auto"/>
          </w:divBdr>
        </w:div>
        <w:div w:id="1075055011">
          <w:marLeft w:val="640"/>
          <w:marRight w:val="0"/>
          <w:marTop w:val="0"/>
          <w:marBottom w:val="0"/>
          <w:divBdr>
            <w:top w:val="none" w:sz="0" w:space="0" w:color="auto"/>
            <w:left w:val="none" w:sz="0" w:space="0" w:color="auto"/>
            <w:bottom w:val="none" w:sz="0" w:space="0" w:color="auto"/>
            <w:right w:val="none" w:sz="0" w:space="0" w:color="auto"/>
          </w:divBdr>
        </w:div>
        <w:div w:id="1100680539">
          <w:marLeft w:val="640"/>
          <w:marRight w:val="0"/>
          <w:marTop w:val="0"/>
          <w:marBottom w:val="0"/>
          <w:divBdr>
            <w:top w:val="none" w:sz="0" w:space="0" w:color="auto"/>
            <w:left w:val="none" w:sz="0" w:space="0" w:color="auto"/>
            <w:bottom w:val="none" w:sz="0" w:space="0" w:color="auto"/>
            <w:right w:val="none" w:sz="0" w:space="0" w:color="auto"/>
          </w:divBdr>
        </w:div>
        <w:div w:id="1132821101">
          <w:marLeft w:val="640"/>
          <w:marRight w:val="0"/>
          <w:marTop w:val="0"/>
          <w:marBottom w:val="0"/>
          <w:divBdr>
            <w:top w:val="none" w:sz="0" w:space="0" w:color="auto"/>
            <w:left w:val="none" w:sz="0" w:space="0" w:color="auto"/>
            <w:bottom w:val="none" w:sz="0" w:space="0" w:color="auto"/>
            <w:right w:val="none" w:sz="0" w:space="0" w:color="auto"/>
          </w:divBdr>
        </w:div>
        <w:div w:id="1142306019">
          <w:marLeft w:val="640"/>
          <w:marRight w:val="0"/>
          <w:marTop w:val="0"/>
          <w:marBottom w:val="0"/>
          <w:divBdr>
            <w:top w:val="none" w:sz="0" w:space="0" w:color="auto"/>
            <w:left w:val="none" w:sz="0" w:space="0" w:color="auto"/>
            <w:bottom w:val="none" w:sz="0" w:space="0" w:color="auto"/>
            <w:right w:val="none" w:sz="0" w:space="0" w:color="auto"/>
          </w:divBdr>
        </w:div>
        <w:div w:id="1179271036">
          <w:marLeft w:val="640"/>
          <w:marRight w:val="0"/>
          <w:marTop w:val="0"/>
          <w:marBottom w:val="0"/>
          <w:divBdr>
            <w:top w:val="none" w:sz="0" w:space="0" w:color="auto"/>
            <w:left w:val="none" w:sz="0" w:space="0" w:color="auto"/>
            <w:bottom w:val="none" w:sz="0" w:space="0" w:color="auto"/>
            <w:right w:val="none" w:sz="0" w:space="0" w:color="auto"/>
          </w:divBdr>
        </w:div>
        <w:div w:id="1224098018">
          <w:marLeft w:val="640"/>
          <w:marRight w:val="0"/>
          <w:marTop w:val="0"/>
          <w:marBottom w:val="0"/>
          <w:divBdr>
            <w:top w:val="none" w:sz="0" w:space="0" w:color="auto"/>
            <w:left w:val="none" w:sz="0" w:space="0" w:color="auto"/>
            <w:bottom w:val="none" w:sz="0" w:space="0" w:color="auto"/>
            <w:right w:val="none" w:sz="0" w:space="0" w:color="auto"/>
          </w:divBdr>
        </w:div>
        <w:div w:id="1230118556">
          <w:marLeft w:val="640"/>
          <w:marRight w:val="0"/>
          <w:marTop w:val="0"/>
          <w:marBottom w:val="0"/>
          <w:divBdr>
            <w:top w:val="none" w:sz="0" w:space="0" w:color="auto"/>
            <w:left w:val="none" w:sz="0" w:space="0" w:color="auto"/>
            <w:bottom w:val="none" w:sz="0" w:space="0" w:color="auto"/>
            <w:right w:val="none" w:sz="0" w:space="0" w:color="auto"/>
          </w:divBdr>
        </w:div>
        <w:div w:id="1235972125">
          <w:marLeft w:val="640"/>
          <w:marRight w:val="0"/>
          <w:marTop w:val="0"/>
          <w:marBottom w:val="0"/>
          <w:divBdr>
            <w:top w:val="none" w:sz="0" w:space="0" w:color="auto"/>
            <w:left w:val="none" w:sz="0" w:space="0" w:color="auto"/>
            <w:bottom w:val="none" w:sz="0" w:space="0" w:color="auto"/>
            <w:right w:val="none" w:sz="0" w:space="0" w:color="auto"/>
          </w:divBdr>
        </w:div>
        <w:div w:id="1245459910">
          <w:marLeft w:val="640"/>
          <w:marRight w:val="0"/>
          <w:marTop w:val="0"/>
          <w:marBottom w:val="0"/>
          <w:divBdr>
            <w:top w:val="none" w:sz="0" w:space="0" w:color="auto"/>
            <w:left w:val="none" w:sz="0" w:space="0" w:color="auto"/>
            <w:bottom w:val="none" w:sz="0" w:space="0" w:color="auto"/>
            <w:right w:val="none" w:sz="0" w:space="0" w:color="auto"/>
          </w:divBdr>
        </w:div>
        <w:div w:id="1276907095">
          <w:marLeft w:val="640"/>
          <w:marRight w:val="0"/>
          <w:marTop w:val="0"/>
          <w:marBottom w:val="0"/>
          <w:divBdr>
            <w:top w:val="none" w:sz="0" w:space="0" w:color="auto"/>
            <w:left w:val="none" w:sz="0" w:space="0" w:color="auto"/>
            <w:bottom w:val="none" w:sz="0" w:space="0" w:color="auto"/>
            <w:right w:val="none" w:sz="0" w:space="0" w:color="auto"/>
          </w:divBdr>
        </w:div>
        <w:div w:id="1277368670">
          <w:marLeft w:val="640"/>
          <w:marRight w:val="0"/>
          <w:marTop w:val="0"/>
          <w:marBottom w:val="0"/>
          <w:divBdr>
            <w:top w:val="none" w:sz="0" w:space="0" w:color="auto"/>
            <w:left w:val="none" w:sz="0" w:space="0" w:color="auto"/>
            <w:bottom w:val="none" w:sz="0" w:space="0" w:color="auto"/>
            <w:right w:val="none" w:sz="0" w:space="0" w:color="auto"/>
          </w:divBdr>
        </w:div>
        <w:div w:id="1281300432">
          <w:marLeft w:val="640"/>
          <w:marRight w:val="0"/>
          <w:marTop w:val="0"/>
          <w:marBottom w:val="0"/>
          <w:divBdr>
            <w:top w:val="none" w:sz="0" w:space="0" w:color="auto"/>
            <w:left w:val="none" w:sz="0" w:space="0" w:color="auto"/>
            <w:bottom w:val="none" w:sz="0" w:space="0" w:color="auto"/>
            <w:right w:val="none" w:sz="0" w:space="0" w:color="auto"/>
          </w:divBdr>
        </w:div>
        <w:div w:id="1326473025">
          <w:marLeft w:val="640"/>
          <w:marRight w:val="0"/>
          <w:marTop w:val="0"/>
          <w:marBottom w:val="0"/>
          <w:divBdr>
            <w:top w:val="none" w:sz="0" w:space="0" w:color="auto"/>
            <w:left w:val="none" w:sz="0" w:space="0" w:color="auto"/>
            <w:bottom w:val="none" w:sz="0" w:space="0" w:color="auto"/>
            <w:right w:val="none" w:sz="0" w:space="0" w:color="auto"/>
          </w:divBdr>
        </w:div>
        <w:div w:id="1377000655">
          <w:marLeft w:val="640"/>
          <w:marRight w:val="0"/>
          <w:marTop w:val="0"/>
          <w:marBottom w:val="0"/>
          <w:divBdr>
            <w:top w:val="none" w:sz="0" w:space="0" w:color="auto"/>
            <w:left w:val="none" w:sz="0" w:space="0" w:color="auto"/>
            <w:bottom w:val="none" w:sz="0" w:space="0" w:color="auto"/>
            <w:right w:val="none" w:sz="0" w:space="0" w:color="auto"/>
          </w:divBdr>
        </w:div>
        <w:div w:id="1402410945">
          <w:marLeft w:val="640"/>
          <w:marRight w:val="0"/>
          <w:marTop w:val="0"/>
          <w:marBottom w:val="0"/>
          <w:divBdr>
            <w:top w:val="none" w:sz="0" w:space="0" w:color="auto"/>
            <w:left w:val="none" w:sz="0" w:space="0" w:color="auto"/>
            <w:bottom w:val="none" w:sz="0" w:space="0" w:color="auto"/>
            <w:right w:val="none" w:sz="0" w:space="0" w:color="auto"/>
          </w:divBdr>
        </w:div>
        <w:div w:id="1411346926">
          <w:marLeft w:val="640"/>
          <w:marRight w:val="0"/>
          <w:marTop w:val="0"/>
          <w:marBottom w:val="0"/>
          <w:divBdr>
            <w:top w:val="none" w:sz="0" w:space="0" w:color="auto"/>
            <w:left w:val="none" w:sz="0" w:space="0" w:color="auto"/>
            <w:bottom w:val="none" w:sz="0" w:space="0" w:color="auto"/>
            <w:right w:val="none" w:sz="0" w:space="0" w:color="auto"/>
          </w:divBdr>
        </w:div>
        <w:div w:id="1418474358">
          <w:marLeft w:val="640"/>
          <w:marRight w:val="0"/>
          <w:marTop w:val="0"/>
          <w:marBottom w:val="0"/>
          <w:divBdr>
            <w:top w:val="none" w:sz="0" w:space="0" w:color="auto"/>
            <w:left w:val="none" w:sz="0" w:space="0" w:color="auto"/>
            <w:bottom w:val="none" w:sz="0" w:space="0" w:color="auto"/>
            <w:right w:val="none" w:sz="0" w:space="0" w:color="auto"/>
          </w:divBdr>
        </w:div>
        <w:div w:id="1442728131">
          <w:marLeft w:val="640"/>
          <w:marRight w:val="0"/>
          <w:marTop w:val="0"/>
          <w:marBottom w:val="0"/>
          <w:divBdr>
            <w:top w:val="none" w:sz="0" w:space="0" w:color="auto"/>
            <w:left w:val="none" w:sz="0" w:space="0" w:color="auto"/>
            <w:bottom w:val="none" w:sz="0" w:space="0" w:color="auto"/>
            <w:right w:val="none" w:sz="0" w:space="0" w:color="auto"/>
          </w:divBdr>
        </w:div>
        <w:div w:id="1507936343">
          <w:marLeft w:val="640"/>
          <w:marRight w:val="0"/>
          <w:marTop w:val="0"/>
          <w:marBottom w:val="0"/>
          <w:divBdr>
            <w:top w:val="none" w:sz="0" w:space="0" w:color="auto"/>
            <w:left w:val="none" w:sz="0" w:space="0" w:color="auto"/>
            <w:bottom w:val="none" w:sz="0" w:space="0" w:color="auto"/>
            <w:right w:val="none" w:sz="0" w:space="0" w:color="auto"/>
          </w:divBdr>
        </w:div>
        <w:div w:id="1525557461">
          <w:marLeft w:val="640"/>
          <w:marRight w:val="0"/>
          <w:marTop w:val="0"/>
          <w:marBottom w:val="0"/>
          <w:divBdr>
            <w:top w:val="none" w:sz="0" w:space="0" w:color="auto"/>
            <w:left w:val="none" w:sz="0" w:space="0" w:color="auto"/>
            <w:bottom w:val="none" w:sz="0" w:space="0" w:color="auto"/>
            <w:right w:val="none" w:sz="0" w:space="0" w:color="auto"/>
          </w:divBdr>
        </w:div>
        <w:div w:id="1532448774">
          <w:marLeft w:val="640"/>
          <w:marRight w:val="0"/>
          <w:marTop w:val="0"/>
          <w:marBottom w:val="0"/>
          <w:divBdr>
            <w:top w:val="none" w:sz="0" w:space="0" w:color="auto"/>
            <w:left w:val="none" w:sz="0" w:space="0" w:color="auto"/>
            <w:bottom w:val="none" w:sz="0" w:space="0" w:color="auto"/>
            <w:right w:val="none" w:sz="0" w:space="0" w:color="auto"/>
          </w:divBdr>
        </w:div>
        <w:div w:id="1626084142">
          <w:marLeft w:val="640"/>
          <w:marRight w:val="0"/>
          <w:marTop w:val="0"/>
          <w:marBottom w:val="0"/>
          <w:divBdr>
            <w:top w:val="none" w:sz="0" w:space="0" w:color="auto"/>
            <w:left w:val="none" w:sz="0" w:space="0" w:color="auto"/>
            <w:bottom w:val="none" w:sz="0" w:space="0" w:color="auto"/>
            <w:right w:val="none" w:sz="0" w:space="0" w:color="auto"/>
          </w:divBdr>
        </w:div>
        <w:div w:id="1646621707">
          <w:marLeft w:val="640"/>
          <w:marRight w:val="0"/>
          <w:marTop w:val="0"/>
          <w:marBottom w:val="0"/>
          <w:divBdr>
            <w:top w:val="none" w:sz="0" w:space="0" w:color="auto"/>
            <w:left w:val="none" w:sz="0" w:space="0" w:color="auto"/>
            <w:bottom w:val="none" w:sz="0" w:space="0" w:color="auto"/>
            <w:right w:val="none" w:sz="0" w:space="0" w:color="auto"/>
          </w:divBdr>
        </w:div>
        <w:div w:id="1680572212">
          <w:marLeft w:val="640"/>
          <w:marRight w:val="0"/>
          <w:marTop w:val="0"/>
          <w:marBottom w:val="0"/>
          <w:divBdr>
            <w:top w:val="none" w:sz="0" w:space="0" w:color="auto"/>
            <w:left w:val="none" w:sz="0" w:space="0" w:color="auto"/>
            <w:bottom w:val="none" w:sz="0" w:space="0" w:color="auto"/>
            <w:right w:val="none" w:sz="0" w:space="0" w:color="auto"/>
          </w:divBdr>
        </w:div>
        <w:div w:id="1686666249">
          <w:marLeft w:val="640"/>
          <w:marRight w:val="0"/>
          <w:marTop w:val="0"/>
          <w:marBottom w:val="0"/>
          <w:divBdr>
            <w:top w:val="none" w:sz="0" w:space="0" w:color="auto"/>
            <w:left w:val="none" w:sz="0" w:space="0" w:color="auto"/>
            <w:bottom w:val="none" w:sz="0" w:space="0" w:color="auto"/>
            <w:right w:val="none" w:sz="0" w:space="0" w:color="auto"/>
          </w:divBdr>
        </w:div>
        <w:div w:id="1764380119">
          <w:marLeft w:val="640"/>
          <w:marRight w:val="0"/>
          <w:marTop w:val="0"/>
          <w:marBottom w:val="0"/>
          <w:divBdr>
            <w:top w:val="none" w:sz="0" w:space="0" w:color="auto"/>
            <w:left w:val="none" w:sz="0" w:space="0" w:color="auto"/>
            <w:bottom w:val="none" w:sz="0" w:space="0" w:color="auto"/>
            <w:right w:val="none" w:sz="0" w:space="0" w:color="auto"/>
          </w:divBdr>
        </w:div>
        <w:div w:id="1771849618">
          <w:marLeft w:val="640"/>
          <w:marRight w:val="0"/>
          <w:marTop w:val="0"/>
          <w:marBottom w:val="0"/>
          <w:divBdr>
            <w:top w:val="none" w:sz="0" w:space="0" w:color="auto"/>
            <w:left w:val="none" w:sz="0" w:space="0" w:color="auto"/>
            <w:bottom w:val="none" w:sz="0" w:space="0" w:color="auto"/>
            <w:right w:val="none" w:sz="0" w:space="0" w:color="auto"/>
          </w:divBdr>
        </w:div>
        <w:div w:id="1799253497">
          <w:marLeft w:val="640"/>
          <w:marRight w:val="0"/>
          <w:marTop w:val="0"/>
          <w:marBottom w:val="0"/>
          <w:divBdr>
            <w:top w:val="none" w:sz="0" w:space="0" w:color="auto"/>
            <w:left w:val="none" w:sz="0" w:space="0" w:color="auto"/>
            <w:bottom w:val="none" w:sz="0" w:space="0" w:color="auto"/>
            <w:right w:val="none" w:sz="0" w:space="0" w:color="auto"/>
          </w:divBdr>
        </w:div>
        <w:div w:id="1825584039">
          <w:marLeft w:val="640"/>
          <w:marRight w:val="0"/>
          <w:marTop w:val="0"/>
          <w:marBottom w:val="0"/>
          <w:divBdr>
            <w:top w:val="none" w:sz="0" w:space="0" w:color="auto"/>
            <w:left w:val="none" w:sz="0" w:space="0" w:color="auto"/>
            <w:bottom w:val="none" w:sz="0" w:space="0" w:color="auto"/>
            <w:right w:val="none" w:sz="0" w:space="0" w:color="auto"/>
          </w:divBdr>
        </w:div>
        <w:div w:id="1897621525">
          <w:marLeft w:val="640"/>
          <w:marRight w:val="0"/>
          <w:marTop w:val="0"/>
          <w:marBottom w:val="0"/>
          <w:divBdr>
            <w:top w:val="none" w:sz="0" w:space="0" w:color="auto"/>
            <w:left w:val="none" w:sz="0" w:space="0" w:color="auto"/>
            <w:bottom w:val="none" w:sz="0" w:space="0" w:color="auto"/>
            <w:right w:val="none" w:sz="0" w:space="0" w:color="auto"/>
          </w:divBdr>
        </w:div>
        <w:div w:id="1921794037">
          <w:marLeft w:val="640"/>
          <w:marRight w:val="0"/>
          <w:marTop w:val="0"/>
          <w:marBottom w:val="0"/>
          <w:divBdr>
            <w:top w:val="none" w:sz="0" w:space="0" w:color="auto"/>
            <w:left w:val="none" w:sz="0" w:space="0" w:color="auto"/>
            <w:bottom w:val="none" w:sz="0" w:space="0" w:color="auto"/>
            <w:right w:val="none" w:sz="0" w:space="0" w:color="auto"/>
          </w:divBdr>
        </w:div>
        <w:div w:id="1951888093">
          <w:marLeft w:val="640"/>
          <w:marRight w:val="0"/>
          <w:marTop w:val="0"/>
          <w:marBottom w:val="0"/>
          <w:divBdr>
            <w:top w:val="none" w:sz="0" w:space="0" w:color="auto"/>
            <w:left w:val="none" w:sz="0" w:space="0" w:color="auto"/>
            <w:bottom w:val="none" w:sz="0" w:space="0" w:color="auto"/>
            <w:right w:val="none" w:sz="0" w:space="0" w:color="auto"/>
          </w:divBdr>
        </w:div>
        <w:div w:id="1990132546">
          <w:marLeft w:val="640"/>
          <w:marRight w:val="0"/>
          <w:marTop w:val="0"/>
          <w:marBottom w:val="0"/>
          <w:divBdr>
            <w:top w:val="none" w:sz="0" w:space="0" w:color="auto"/>
            <w:left w:val="none" w:sz="0" w:space="0" w:color="auto"/>
            <w:bottom w:val="none" w:sz="0" w:space="0" w:color="auto"/>
            <w:right w:val="none" w:sz="0" w:space="0" w:color="auto"/>
          </w:divBdr>
        </w:div>
        <w:div w:id="2033531078">
          <w:marLeft w:val="640"/>
          <w:marRight w:val="0"/>
          <w:marTop w:val="0"/>
          <w:marBottom w:val="0"/>
          <w:divBdr>
            <w:top w:val="none" w:sz="0" w:space="0" w:color="auto"/>
            <w:left w:val="none" w:sz="0" w:space="0" w:color="auto"/>
            <w:bottom w:val="none" w:sz="0" w:space="0" w:color="auto"/>
            <w:right w:val="none" w:sz="0" w:space="0" w:color="auto"/>
          </w:divBdr>
        </w:div>
        <w:div w:id="2091463644">
          <w:marLeft w:val="640"/>
          <w:marRight w:val="0"/>
          <w:marTop w:val="0"/>
          <w:marBottom w:val="0"/>
          <w:divBdr>
            <w:top w:val="none" w:sz="0" w:space="0" w:color="auto"/>
            <w:left w:val="none" w:sz="0" w:space="0" w:color="auto"/>
            <w:bottom w:val="none" w:sz="0" w:space="0" w:color="auto"/>
            <w:right w:val="none" w:sz="0" w:space="0" w:color="auto"/>
          </w:divBdr>
        </w:div>
        <w:div w:id="2111780222">
          <w:marLeft w:val="640"/>
          <w:marRight w:val="0"/>
          <w:marTop w:val="0"/>
          <w:marBottom w:val="0"/>
          <w:divBdr>
            <w:top w:val="none" w:sz="0" w:space="0" w:color="auto"/>
            <w:left w:val="none" w:sz="0" w:space="0" w:color="auto"/>
            <w:bottom w:val="none" w:sz="0" w:space="0" w:color="auto"/>
            <w:right w:val="none" w:sz="0" w:space="0" w:color="auto"/>
          </w:divBdr>
        </w:div>
        <w:div w:id="2134514665">
          <w:marLeft w:val="640"/>
          <w:marRight w:val="0"/>
          <w:marTop w:val="0"/>
          <w:marBottom w:val="0"/>
          <w:divBdr>
            <w:top w:val="none" w:sz="0" w:space="0" w:color="auto"/>
            <w:left w:val="none" w:sz="0" w:space="0" w:color="auto"/>
            <w:bottom w:val="none" w:sz="0" w:space="0" w:color="auto"/>
            <w:right w:val="none" w:sz="0" w:space="0" w:color="auto"/>
          </w:divBdr>
        </w:div>
      </w:divsChild>
    </w:div>
    <w:div w:id="372124005">
      <w:bodyDiv w:val="1"/>
      <w:marLeft w:val="0"/>
      <w:marRight w:val="0"/>
      <w:marTop w:val="0"/>
      <w:marBottom w:val="0"/>
      <w:divBdr>
        <w:top w:val="none" w:sz="0" w:space="0" w:color="auto"/>
        <w:left w:val="none" w:sz="0" w:space="0" w:color="auto"/>
        <w:bottom w:val="none" w:sz="0" w:space="0" w:color="auto"/>
        <w:right w:val="none" w:sz="0" w:space="0" w:color="auto"/>
      </w:divBdr>
      <w:divsChild>
        <w:div w:id="1515467">
          <w:marLeft w:val="640"/>
          <w:marRight w:val="0"/>
          <w:marTop w:val="0"/>
          <w:marBottom w:val="0"/>
          <w:divBdr>
            <w:top w:val="none" w:sz="0" w:space="0" w:color="auto"/>
            <w:left w:val="none" w:sz="0" w:space="0" w:color="auto"/>
            <w:bottom w:val="none" w:sz="0" w:space="0" w:color="auto"/>
            <w:right w:val="none" w:sz="0" w:space="0" w:color="auto"/>
          </w:divBdr>
        </w:div>
        <w:div w:id="80370611">
          <w:marLeft w:val="640"/>
          <w:marRight w:val="0"/>
          <w:marTop w:val="0"/>
          <w:marBottom w:val="0"/>
          <w:divBdr>
            <w:top w:val="none" w:sz="0" w:space="0" w:color="auto"/>
            <w:left w:val="none" w:sz="0" w:space="0" w:color="auto"/>
            <w:bottom w:val="none" w:sz="0" w:space="0" w:color="auto"/>
            <w:right w:val="none" w:sz="0" w:space="0" w:color="auto"/>
          </w:divBdr>
        </w:div>
        <w:div w:id="178785943">
          <w:marLeft w:val="640"/>
          <w:marRight w:val="0"/>
          <w:marTop w:val="0"/>
          <w:marBottom w:val="0"/>
          <w:divBdr>
            <w:top w:val="none" w:sz="0" w:space="0" w:color="auto"/>
            <w:left w:val="none" w:sz="0" w:space="0" w:color="auto"/>
            <w:bottom w:val="none" w:sz="0" w:space="0" w:color="auto"/>
            <w:right w:val="none" w:sz="0" w:space="0" w:color="auto"/>
          </w:divBdr>
        </w:div>
        <w:div w:id="189268682">
          <w:marLeft w:val="640"/>
          <w:marRight w:val="0"/>
          <w:marTop w:val="0"/>
          <w:marBottom w:val="0"/>
          <w:divBdr>
            <w:top w:val="none" w:sz="0" w:space="0" w:color="auto"/>
            <w:left w:val="none" w:sz="0" w:space="0" w:color="auto"/>
            <w:bottom w:val="none" w:sz="0" w:space="0" w:color="auto"/>
            <w:right w:val="none" w:sz="0" w:space="0" w:color="auto"/>
          </w:divBdr>
        </w:div>
        <w:div w:id="194469590">
          <w:marLeft w:val="640"/>
          <w:marRight w:val="0"/>
          <w:marTop w:val="0"/>
          <w:marBottom w:val="0"/>
          <w:divBdr>
            <w:top w:val="none" w:sz="0" w:space="0" w:color="auto"/>
            <w:left w:val="none" w:sz="0" w:space="0" w:color="auto"/>
            <w:bottom w:val="none" w:sz="0" w:space="0" w:color="auto"/>
            <w:right w:val="none" w:sz="0" w:space="0" w:color="auto"/>
          </w:divBdr>
        </w:div>
        <w:div w:id="199899188">
          <w:marLeft w:val="640"/>
          <w:marRight w:val="0"/>
          <w:marTop w:val="0"/>
          <w:marBottom w:val="0"/>
          <w:divBdr>
            <w:top w:val="none" w:sz="0" w:space="0" w:color="auto"/>
            <w:left w:val="none" w:sz="0" w:space="0" w:color="auto"/>
            <w:bottom w:val="none" w:sz="0" w:space="0" w:color="auto"/>
            <w:right w:val="none" w:sz="0" w:space="0" w:color="auto"/>
          </w:divBdr>
        </w:div>
        <w:div w:id="203175920">
          <w:marLeft w:val="640"/>
          <w:marRight w:val="0"/>
          <w:marTop w:val="0"/>
          <w:marBottom w:val="0"/>
          <w:divBdr>
            <w:top w:val="none" w:sz="0" w:space="0" w:color="auto"/>
            <w:left w:val="none" w:sz="0" w:space="0" w:color="auto"/>
            <w:bottom w:val="none" w:sz="0" w:space="0" w:color="auto"/>
            <w:right w:val="none" w:sz="0" w:space="0" w:color="auto"/>
          </w:divBdr>
        </w:div>
        <w:div w:id="243414262">
          <w:marLeft w:val="640"/>
          <w:marRight w:val="0"/>
          <w:marTop w:val="0"/>
          <w:marBottom w:val="0"/>
          <w:divBdr>
            <w:top w:val="none" w:sz="0" w:space="0" w:color="auto"/>
            <w:left w:val="none" w:sz="0" w:space="0" w:color="auto"/>
            <w:bottom w:val="none" w:sz="0" w:space="0" w:color="auto"/>
            <w:right w:val="none" w:sz="0" w:space="0" w:color="auto"/>
          </w:divBdr>
        </w:div>
        <w:div w:id="342171488">
          <w:marLeft w:val="640"/>
          <w:marRight w:val="0"/>
          <w:marTop w:val="0"/>
          <w:marBottom w:val="0"/>
          <w:divBdr>
            <w:top w:val="none" w:sz="0" w:space="0" w:color="auto"/>
            <w:left w:val="none" w:sz="0" w:space="0" w:color="auto"/>
            <w:bottom w:val="none" w:sz="0" w:space="0" w:color="auto"/>
            <w:right w:val="none" w:sz="0" w:space="0" w:color="auto"/>
          </w:divBdr>
        </w:div>
        <w:div w:id="357584645">
          <w:marLeft w:val="640"/>
          <w:marRight w:val="0"/>
          <w:marTop w:val="0"/>
          <w:marBottom w:val="0"/>
          <w:divBdr>
            <w:top w:val="none" w:sz="0" w:space="0" w:color="auto"/>
            <w:left w:val="none" w:sz="0" w:space="0" w:color="auto"/>
            <w:bottom w:val="none" w:sz="0" w:space="0" w:color="auto"/>
            <w:right w:val="none" w:sz="0" w:space="0" w:color="auto"/>
          </w:divBdr>
        </w:div>
        <w:div w:id="397673040">
          <w:marLeft w:val="640"/>
          <w:marRight w:val="0"/>
          <w:marTop w:val="0"/>
          <w:marBottom w:val="0"/>
          <w:divBdr>
            <w:top w:val="none" w:sz="0" w:space="0" w:color="auto"/>
            <w:left w:val="none" w:sz="0" w:space="0" w:color="auto"/>
            <w:bottom w:val="none" w:sz="0" w:space="0" w:color="auto"/>
            <w:right w:val="none" w:sz="0" w:space="0" w:color="auto"/>
          </w:divBdr>
        </w:div>
        <w:div w:id="418451941">
          <w:marLeft w:val="640"/>
          <w:marRight w:val="0"/>
          <w:marTop w:val="0"/>
          <w:marBottom w:val="0"/>
          <w:divBdr>
            <w:top w:val="none" w:sz="0" w:space="0" w:color="auto"/>
            <w:left w:val="none" w:sz="0" w:space="0" w:color="auto"/>
            <w:bottom w:val="none" w:sz="0" w:space="0" w:color="auto"/>
            <w:right w:val="none" w:sz="0" w:space="0" w:color="auto"/>
          </w:divBdr>
        </w:div>
        <w:div w:id="537666698">
          <w:marLeft w:val="640"/>
          <w:marRight w:val="0"/>
          <w:marTop w:val="0"/>
          <w:marBottom w:val="0"/>
          <w:divBdr>
            <w:top w:val="none" w:sz="0" w:space="0" w:color="auto"/>
            <w:left w:val="none" w:sz="0" w:space="0" w:color="auto"/>
            <w:bottom w:val="none" w:sz="0" w:space="0" w:color="auto"/>
            <w:right w:val="none" w:sz="0" w:space="0" w:color="auto"/>
          </w:divBdr>
        </w:div>
        <w:div w:id="538397547">
          <w:marLeft w:val="640"/>
          <w:marRight w:val="0"/>
          <w:marTop w:val="0"/>
          <w:marBottom w:val="0"/>
          <w:divBdr>
            <w:top w:val="none" w:sz="0" w:space="0" w:color="auto"/>
            <w:left w:val="none" w:sz="0" w:space="0" w:color="auto"/>
            <w:bottom w:val="none" w:sz="0" w:space="0" w:color="auto"/>
            <w:right w:val="none" w:sz="0" w:space="0" w:color="auto"/>
          </w:divBdr>
        </w:div>
        <w:div w:id="624696753">
          <w:marLeft w:val="640"/>
          <w:marRight w:val="0"/>
          <w:marTop w:val="0"/>
          <w:marBottom w:val="0"/>
          <w:divBdr>
            <w:top w:val="none" w:sz="0" w:space="0" w:color="auto"/>
            <w:left w:val="none" w:sz="0" w:space="0" w:color="auto"/>
            <w:bottom w:val="none" w:sz="0" w:space="0" w:color="auto"/>
            <w:right w:val="none" w:sz="0" w:space="0" w:color="auto"/>
          </w:divBdr>
        </w:div>
        <w:div w:id="664674192">
          <w:marLeft w:val="640"/>
          <w:marRight w:val="0"/>
          <w:marTop w:val="0"/>
          <w:marBottom w:val="0"/>
          <w:divBdr>
            <w:top w:val="none" w:sz="0" w:space="0" w:color="auto"/>
            <w:left w:val="none" w:sz="0" w:space="0" w:color="auto"/>
            <w:bottom w:val="none" w:sz="0" w:space="0" w:color="auto"/>
            <w:right w:val="none" w:sz="0" w:space="0" w:color="auto"/>
          </w:divBdr>
        </w:div>
        <w:div w:id="762993562">
          <w:marLeft w:val="640"/>
          <w:marRight w:val="0"/>
          <w:marTop w:val="0"/>
          <w:marBottom w:val="0"/>
          <w:divBdr>
            <w:top w:val="none" w:sz="0" w:space="0" w:color="auto"/>
            <w:left w:val="none" w:sz="0" w:space="0" w:color="auto"/>
            <w:bottom w:val="none" w:sz="0" w:space="0" w:color="auto"/>
            <w:right w:val="none" w:sz="0" w:space="0" w:color="auto"/>
          </w:divBdr>
        </w:div>
        <w:div w:id="831067859">
          <w:marLeft w:val="640"/>
          <w:marRight w:val="0"/>
          <w:marTop w:val="0"/>
          <w:marBottom w:val="0"/>
          <w:divBdr>
            <w:top w:val="none" w:sz="0" w:space="0" w:color="auto"/>
            <w:left w:val="none" w:sz="0" w:space="0" w:color="auto"/>
            <w:bottom w:val="none" w:sz="0" w:space="0" w:color="auto"/>
            <w:right w:val="none" w:sz="0" w:space="0" w:color="auto"/>
          </w:divBdr>
        </w:div>
        <w:div w:id="914163663">
          <w:marLeft w:val="640"/>
          <w:marRight w:val="0"/>
          <w:marTop w:val="0"/>
          <w:marBottom w:val="0"/>
          <w:divBdr>
            <w:top w:val="none" w:sz="0" w:space="0" w:color="auto"/>
            <w:left w:val="none" w:sz="0" w:space="0" w:color="auto"/>
            <w:bottom w:val="none" w:sz="0" w:space="0" w:color="auto"/>
            <w:right w:val="none" w:sz="0" w:space="0" w:color="auto"/>
          </w:divBdr>
        </w:div>
        <w:div w:id="978456368">
          <w:marLeft w:val="640"/>
          <w:marRight w:val="0"/>
          <w:marTop w:val="0"/>
          <w:marBottom w:val="0"/>
          <w:divBdr>
            <w:top w:val="none" w:sz="0" w:space="0" w:color="auto"/>
            <w:left w:val="none" w:sz="0" w:space="0" w:color="auto"/>
            <w:bottom w:val="none" w:sz="0" w:space="0" w:color="auto"/>
            <w:right w:val="none" w:sz="0" w:space="0" w:color="auto"/>
          </w:divBdr>
        </w:div>
        <w:div w:id="1009412451">
          <w:marLeft w:val="640"/>
          <w:marRight w:val="0"/>
          <w:marTop w:val="0"/>
          <w:marBottom w:val="0"/>
          <w:divBdr>
            <w:top w:val="none" w:sz="0" w:space="0" w:color="auto"/>
            <w:left w:val="none" w:sz="0" w:space="0" w:color="auto"/>
            <w:bottom w:val="none" w:sz="0" w:space="0" w:color="auto"/>
            <w:right w:val="none" w:sz="0" w:space="0" w:color="auto"/>
          </w:divBdr>
        </w:div>
        <w:div w:id="1018001964">
          <w:marLeft w:val="640"/>
          <w:marRight w:val="0"/>
          <w:marTop w:val="0"/>
          <w:marBottom w:val="0"/>
          <w:divBdr>
            <w:top w:val="none" w:sz="0" w:space="0" w:color="auto"/>
            <w:left w:val="none" w:sz="0" w:space="0" w:color="auto"/>
            <w:bottom w:val="none" w:sz="0" w:space="0" w:color="auto"/>
            <w:right w:val="none" w:sz="0" w:space="0" w:color="auto"/>
          </w:divBdr>
        </w:div>
        <w:div w:id="1018315053">
          <w:marLeft w:val="640"/>
          <w:marRight w:val="0"/>
          <w:marTop w:val="0"/>
          <w:marBottom w:val="0"/>
          <w:divBdr>
            <w:top w:val="none" w:sz="0" w:space="0" w:color="auto"/>
            <w:left w:val="none" w:sz="0" w:space="0" w:color="auto"/>
            <w:bottom w:val="none" w:sz="0" w:space="0" w:color="auto"/>
            <w:right w:val="none" w:sz="0" w:space="0" w:color="auto"/>
          </w:divBdr>
        </w:div>
        <w:div w:id="1028677505">
          <w:marLeft w:val="640"/>
          <w:marRight w:val="0"/>
          <w:marTop w:val="0"/>
          <w:marBottom w:val="0"/>
          <w:divBdr>
            <w:top w:val="none" w:sz="0" w:space="0" w:color="auto"/>
            <w:left w:val="none" w:sz="0" w:space="0" w:color="auto"/>
            <w:bottom w:val="none" w:sz="0" w:space="0" w:color="auto"/>
            <w:right w:val="none" w:sz="0" w:space="0" w:color="auto"/>
          </w:divBdr>
        </w:div>
        <w:div w:id="1085344277">
          <w:marLeft w:val="640"/>
          <w:marRight w:val="0"/>
          <w:marTop w:val="0"/>
          <w:marBottom w:val="0"/>
          <w:divBdr>
            <w:top w:val="none" w:sz="0" w:space="0" w:color="auto"/>
            <w:left w:val="none" w:sz="0" w:space="0" w:color="auto"/>
            <w:bottom w:val="none" w:sz="0" w:space="0" w:color="auto"/>
            <w:right w:val="none" w:sz="0" w:space="0" w:color="auto"/>
          </w:divBdr>
        </w:div>
        <w:div w:id="1107388813">
          <w:marLeft w:val="640"/>
          <w:marRight w:val="0"/>
          <w:marTop w:val="0"/>
          <w:marBottom w:val="0"/>
          <w:divBdr>
            <w:top w:val="none" w:sz="0" w:space="0" w:color="auto"/>
            <w:left w:val="none" w:sz="0" w:space="0" w:color="auto"/>
            <w:bottom w:val="none" w:sz="0" w:space="0" w:color="auto"/>
            <w:right w:val="none" w:sz="0" w:space="0" w:color="auto"/>
          </w:divBdr>
        </w:div>
        <w:div w:id="1112747348">
          <w:marLeft w:val="640"/>
          <w:marRight w:val="0"/>
          <w:marTop w:val="0"/>
          <w:marBottom w:val="0"/>
          <w:divBdr>
            <w:top w:val="none" w:sz="0" w:space="0" w:color="auto"/>
            <w:left w:val="none" w:sz="0" w:space="0" w:color="auto"/>
            <w:bottom w:val="none" w:sz="0" w:space="0" w:color="auto"/>
            <w:right w:val="none" w:sz="0" w:space="0" w:color="auto"/>
          </w:divBdr>
        </w:div>
        <w:div w:id="1182277888">
          <w:marLeft w:val="640"/>
          <w:marRight w:val="0"/>
          <w:marTop w:val="0"/>
          <w:marBottom w:val="0"/>
          <w:divBdr>
            <w:top w:val="none" w:sz="0" w:space="0" w:color="auto"/>
            <w:left w:val="none" w:sz="0" w:space="0" w:color="auto"/>
            <w:bottom w:val="none" w:sz="0" w:space="0" w:color="auto"/>
            <w:right w:val="none" w:sz="0" w:space="0" w:color="auto"/>
          </w:divBdr>
        </w:div>
        <w:div w:id="1442261274">
          <w:marLeft w:val="640"/>
          <w:marRight w:val="0"/>
          <w:marTop w:val="0"/>
          <w:marBottom w:val="0"/>
          <w:divBdr>
            <w:top w:val="none" w:sz="0" w:space="0" w:color="auto"/>
            <w:left w:val="none" w:sz="0" w:space="0" w:color="auto"/>
            <w:bottom w:val="none" w:sz="0" w:space="0" w:color="auto"/>
            <w:right w:val="none" w:sz="0" w:space="0" w:color="auto"/>
          </w:divBdr>
        </w:div>
        <w:div w:id="1531189825">
          <w:marLeft w:val="640"/>
          <w:marRight w:val="0"/>
          <w:marTop w:val="0"/>
          <w:marBottom w:val="0"/>
          <w:divBdr>
            <w:top w:val="none" w:sz="0" w:space="0" w:color="auto"/>
            <w:left w:val="none" w:sz="0" w:space="0" w:color="auto"/>
            <w:bottom w:val="none" w:sz="0" w:space="0" w:color="auto"/>
            <w:right w:val="none" w:sz="0" w:space="0" w:color="auto"/>
          </w:divBdr>
        </w:div>
        <w:div w:id="1564682622">
          <w:marLeft w:val="640"/>
          <w:marRight w:val="0"/>
          <w:marTop w:val="0"/>
          <w:marBottom w:val="0"/>
          <w:divBdr>
            <w:top w:val="none" w:sz="0" w:space="0" w:color="auto"/>
            <w:left w:val="none" w:sz="0" w:space="0" w:color="auto"/>
            <w:bottom w:val="none" w:sz="0" w:space="0" w:color="auto"/>
            <w:right w:val="none" w:sz="0" w:space="0" w:color="auto"/>
          </w:divBdr>
        </w:div>
        <w:div w:id="1565413584">
          <w:marLeft w:val="640"/>
          <w:marRight w:val="0"/>
          <w:marTop w:val="0"/>
          <w:marBottom w:val="0"/>
          <w:divBdr>
            <w:top w:val="none" w:sz="0" w:space="0" w:color="auto"/>
            <w:left w:val="none" w:sz="0" w:space="0" w:color="auto"/>
            <w:bottom w:val="none" w:sz="0" w:space="0" w:color="auto"/>
            <w:right w:val="none" w:sz="0" w:space="0" w:color="auto"/>
          </w:divBdr>
        </w:div>
        <w:div w:id="1663778601">
          <w:marLeft w:val="640"/>
          <w:marRight w:val="0"/>
          <w:marTop w:val="0"/>
          <w:marBottom w:val="0"/>
          <w:divBdr>
            <w:top w:val="none" w:sz="0" w:space="0" w:color="auto"/>
            <w:left w:val="none" w:sz="0" w:space="0" w:color="auto"/>
            <w:bottom w:val="none" w:sz="0" w:space="0" w:color="auto"/>
            <w:right w:val="none" w:sz="0" w:space="0" w:color="auto"/>
          </w:divBdr>
        </w:div>
        <w:div w:id="1723288283">
          <w:marLeft w:val="640"/>
          <w:marRight w:val="0"/>
          <w:marTop w:val="0"/>
          <w:marBottom w:val="0"/>
          <w:divBdr>
            <w:top w:val="none" w:sz="0" w:space="0" w:color="auto"/>
            <w:left w:val="none" w:sz="0" w:space="0" w:color="auto"/>
            <w:bottom w:val="none" w:sz="0" w:space="0" w:color="auto"/>
            <w:right w:val="none" w:sz="0" w:space="0" w:color="auto"/>
          </w:divBdr>
        </w:div>
        <w:div w:id="1828741732">
          <w:marLeft w:val="640"/>
          <w:marRight w:val="0"/>
          <w:marTop w:val="0"/>
          <w:marBottom w:val="0"/>
          <w:divBdr>
            <w:top w:val="none" w:sz="0" w:space="0" w:color="auto"/>
            <w:left w:val="none" w:sz="0" w:space="0" w:color="auto"/>
            <w:bottom w:val="none" w:sz="0" w:space="0" w:color="auto"/>
            <w:right w:val="none" w:sz="0" w:space="0" w:color="auto"/>
          </w:divBdr>
        </w:div>
        <w:div w:id="1845508008">
          <w:marLeft w:val="640"/>
          <w:marRight w:val="0"/>
          <w:marTop w:val="0"/>
          <w:marBottom w:val="0"/>
          <w:divBdr>
            <w:top w:val="none" w:sz="0" w:space="0" w:color="auto"/>
            <w:left w:val="none" w:sz="0" w:space="0" w:color="auto"/>
            <w:bottom w:val="none" w:sz="0" w:space="0" w:color="auto"/>
            <w:right w:val="none" w:sz="0" w:space="0" w:color="auto"/>
          </w:divBdr>
        </w:div>
        <w:div w:id="1851752446">
          <w:marLeft w:val="640"/>
          <w:marRight w:val="0"/>
          <w:marTop w:val="0"/>
          <w:marBottom w:val="0"/>
          <w:divBdr>
            <w:top w:val="none" w:sz="0" w:space="0" w:color="auto"/>
            <w:left w:val="none" w:sz="0" w:space="0" w:color="auto"/>
            <w:bottom w:val="none" w:sz="0" w:space="0" w:color="auto"/>
            <w:right w:val="none" w:sz="0" w:space="0" w:color="auto"/>
          </w:divBdr>
        </w:div>
        <w:div w:id="1880584331">
          <w:marLeft w:val="640"/>
          <w:marRight w:val="0"/>
          <w:marTop w:val="0"/>
          <w:marBottom w:val="0"/>
          <w:divBdr>
            <w:top w:val="none" w:sz="0" w:space="0" w:color="auto"/>
            <w:left w:val="none" w:sz="0" w:space="0" w:color="auto"/>
            <w:bottom w:val="none" w:sz="0" w:space="0" w:color="auto"/>
            <w:right w:val="none" w:sz="0" w:space="0" w:color="auto"/>
          </w:divBdr>
        </w:div>
        <w:div w:id="1911302185">
          <w:marLeft w:val="640"/>
          <w:marRight w:val="0"/>
          <w:marTop w:val="0"/>
          <w:marBottom w:val="0"/>
          <w:divBdr>
            <w:top w:val="none" w:sz="0" w:space="0" w:color="auto"/>
            <w:left w:val="none" w:sz="0" w:space="0" w:color="auto"/>
            <w:bottom w:val="none" w:sz="0" w:space="0" w:color="auto"/>
            <w:right w:val="none" w:sz="0" w:space="0" w:color="auto"/>
          </w:divBdr>
        </w:div>
        <w:div w:id="1934514476">
          <w:marLeft w:val="640"/>
          <w:marRight w:val="0"/>
          <w:marTop w:val="0"/>
          <w:marBottom w:val="0"/>
          <w:divBdr>
            <w:top w:val="none" w:sz="0" w:space="0" w:color="auto"/>
            <w:left w:val="none" w:sz="0" w:space="0" w:color="auto"/>
            <w:bottom w:val="none" w:sz="0" w:space="0" w:color="auto"/>
            <w:right w:val="none" w:sz="0" w:space="0" w:color="auto"/>
          </w:divBdr>
        </w:div>
        <w:div w:id="1935627323">
          <w:marLeft w:val="640"/>
          <w:marRight w:val="0"/>
          <w:marTop w:val="0"/>
          <w:marBottom w:val="0"/>
          <w:divBdr>
            <w:top w:val="none" w:sz="0" w:space="0" w:color="auto"/>
            <w:left w:val="none" w:sz="0" w:space="0" w:color="auto"/>
            <w:bottom w:val="none" w:sz="0" w:space="0" w:color="auto"/>
            <w:right w:val="none" w:sz="0" w:space="0" w:color="auto"/>
          </w:divBdr>
        </w:div>
        <w:div w:id="2018922416">
          <w:marLeft w:val="640"/>
          <w:marRight w:val="0"/>
          <w:marTop w:val="0"/>
          <w:marBottom w:val="0"/>
          <w:divBdr>
            <w:top w:val="none" w:sz="0" w:space="0" w:color="auto"/>
            <w:left w:val="none" w:sz="0" w:space="0" w:color="auto"/>
            <w:bottom w:val="none" w:sz="0" w:space="0" w:color="auto"/>
            <w:right w:val="none" w:sz="0" w:space="0" w:color="auto"/>
          </w:divBdr>
        </w:div>
      </w:divsChild>
    </w:div>
    <w:div w:id="381490910">
      <w:bodyDiv w:val="1"/>
      <w:marLeft w:val="0"/>
      <w:marRight w:val="0"/>
      <w:marTop w:val="0"/>
      <w:marBottom w:val="0"/>
      <w:divBdr>
        <w:top w:val="none" w:sz="0" w:space="0" w:color="auto"/>
        <w:left w:val="none" w:sz="0" w:space="0" w:color="auto"/>
        <w:bottom w:val="none" w:sz="0" w:space="0" w:color="auto"/>
        <w:right w:val="none" w:sz="0" w:space="0" w:color="auto"/>
      </w:divBdr>
      <w:divsChild>
        <w:div w:id="15009239">
          <w:marLeft w:val="640"/>
          <w:marRight w:val="0"/>
          <w:marTop w:val="0"/>
          <w:marBottom w:val="0"/>
          <w:divBdr>
            <w:top w:val="none" w:sz="0" w:space="0" w:color="auto"/>
            <w:left w:val="none" w:sz="0" w:space="0" w:color="auto"/>
            <w:bottom w:val="none" w:sz="0" w:space="0" w:color="auto"/>
            <w:right w:val="none" w:sz="0" w:space="0" w:color="auto"/>
          </w:divBdr>
        </w:div>
        <w:div w:id="85078817">
          <w:marLeft w:val="640"/>
          <w:marRight w:val="0"/>
          <w:marTop w:val="0"/>
          <w:marBottom w:val="0"/>
          <w:divBdr>
            <w:top w:val="none" w:sz="0" w:space="0" w:color="auto"/>
            <w:left w:val="none" w:sz="0" w:space="0" w:color="auto"/>
            <w:bottom w:val="none" w:sz="0" w:space="0" w:color="auto"/>
            <w:right w:val="none" w:sz="0" w:space="0" w:color="auto"/>
          </w:divBdr>
        </w:div>
        <w:div w:id="112601746">
          <w:marLeft w:val="640"/>
          <w:marRight w:val="0"/>
          <w:marTop w:val="0"/>
          <w:marBottom w:val="0"/>
          <w:divBdr>
            <w:top w:val="none" w:sz="0" w:space="0" w:color="auto"/>
            <w:left w:val="none" w:sz="0" w:space="0" w:color="auto"/>
            <w:bottom w:val="none" w:sz="0" w:space="0" w:color="auto"/>
            <w:right w:val="none" w:sz="0" w:space="0" w:color="auto"/>
          </w:divBdr>
        </w:div>
        <w:div w:id="113720424">
          <w:marLeft w:val="640"/>
          <w:marRight w:val="0"/>
          <w:marTop w:val="0"/>
          <w:marBottom w:val="0"/>
          <w:divBdr>
            <w:top w:val="none" w:sz="0" w:space="0" w:color="auto"/>
            <w:left w:val="none" w:sz="0" w:space="0" w:color="auto"/>
            <w:bottom w:val="none" w:sz="0" w:space="0" w:color="auto"/>
            <w:right w:val="none" w:sz="0" w:space="0" w:color="auto"/>
          </w:divBdr>
        </w:div>
        <w:div w:id="182978822">
          <w:marLeft w:val="640"/>
          <w:marRight w:val="0"/>
          <w:marTop w:val="0"/>
          <w:marBottom w:val="0"/>
          <w:divBdr>
            <w:top w:val="none" w:sz="0" w:space="0" w:color="auto"/>
            <w:left w:val="none" w:sz="0" w:space="0" w:color="auto"/>
            <w:bottom w:val="none" w:sz="0" w:space="0" w:color="auto"/>
            <w:right w:val="none" w:sz="0" w:space="0" w:color="auto"/>
          </w:divBdr>
        </w:div>
        <w:div w:id="235169257">
          <w:marLeft w:val="640"/>
          <w:marRight w:val="0"/>
          <w:marTop w:val="0"/>
          <w:marBottom w:val="0"/>
          <w:divBdr>
            <w:top w:val="none" w:sz="0" w:space="0" w:color="auto"/>
            <w:left w:val="none" w:sz="0" w:space="0" w:color="auto"/>
            <w:bottom w:val="none" w:sz="0" w:space="0" w:color="auto"/>
            <w:right w:val="none" w:sz="0" w:space="0" w:color="auto"/>
          </w:divBdr>
        </w:div>
        <w:div w:id="261186562">
          <w:marLeft w:val="640"/>
          <w:marRight w:val="0"/>
          <w:marTop w:val="0"/>
          <w:marBottom w:val="0"/>
          <w:divBdr>
            <w:top w:val="none" w:sz="0" w:space="0" w:color="auto"/>
            <w:left w:val="none" w:sz="0" w:space="0" w:color="auto"/>
            <w:bottom w:val="none" w:sz="0" w:space="0" w:color="auto"/>
            <w:right w:val="none" w:sz="0" w:space="0" w:color="auto"/>
          </w:divBdr>
        </w:div>
        <w:div w:id="292294574">
          <w:marLeft w:val="640"/>
          <w:marRight w:val="0"/>
          <w:marTop w:val="0"/>
          <w:marBottom w:val="0"/>
          <w:divBdr>
            <w:top w:val="none" w:sz="0" w:space="0" w:color="auto"/>
            <w:left w:val="none" w:sz="0" w:space="0" w:color="auto"/>
            <w:bottom w:val="none" w:sz="0" w:space="0" w:color="auto"/>
            <w:right w:val="none" w:sz="0" w:space="0" w:color="auto"/>
          </w:divBdr>
        </w:div>
        <w:div w:id="386532035">
          <w:marLeft w:val="640"/>
          <w:marRight w:val="0"/>
          <w:marTop w:val="0"/>
          <w:marBottom w:val="0"/>
          <w:divBdr>
            <w:top w:val="none" w:sz="0" w:space="0" w:color="auto"/>
            <w:left w:val="none" w:sz="0" w:space="0" w:color="auto"/>
            <w:bottom w:val="none" w:sz="0" w:space="0" w:color="auto"/>
            <w:right w:val="none" w:sz="0" w:space="0" w:color="auto"/>
          </w:divBdr>
        </w:div>
        <w:div w:id="444661791">
          <w:marLeft w:val="640"/>
          <w:marRight w:val="0"/>
          <w:marTop w:val="0"/>
          <w:marBottom w:val="0"/>
          <w:divBdr>
            <w:top w:val="none" w:sz="0" w:space="0" w:color="auto"/>
            <w:left w:val="none" w:sz="0" w:space="0" w:color="auto"/>
            <w:bottom w:val="none" w:sz="0" w:space="0" w:color="auto"/>
            <w:right w:val="none" w:sz="0" w:space="0" w:color="auto"/>
          </w:divBdr>
        </w:div>
        <w:div w:id="484861785">
          <w:marLeft w:val="640"/>
          <w:marRight w:val="0"/>
          <w:marTop w:val="0"/>
          <w:marBottom w:val="0"/>
          <w:divBdr>
            <w:top w:val="none" w:sz="0" w:space="0" w:color="auto"/>
            <w:left w:val="none" w:sz="0" w:space="0" w:color="auto"/>
            <w:bottom w:val="none" w:sz="0" w:space="0" w:color="auto"/>
            <w:right w:val="none" w:sz="0" w:space="0" w:color="auto"/>
          </w:divBdr>
        </w:div>
        <w:div w:id="494078111">
          <w:marLeft w:val="640"/>
          <w:marRight w:val="0"/>
          <w:marTop w:val="0"/>
          <w:marBottom w:val="0"/>
          <w:divBdr>
            <w:top w:val="none" w:sz="0" w:space="0" w:color="auto"/>
            <w:left w:val="none" w:sz="0" w:space="0" w:color="auto"/>
            <w:bottom w:val="none" w:sz="0" w:space="0" w:color="auto"/>
            <w:right w:val="none" w:sz="0" w:space="0" w:color="auto"/>
          </w:divBdr>
        </w:div>
        <w:div w:id="515459560">
          <w:marLeft w:val="640"/>
          <w:marRight w:val="0"/>
          <w:marTop w:val="0"/>
          <w:marBottom w:val="0"/>
          <w:divBdr>
            <w:top w:val="none" w:sz="0" w:space="0" w:color="auto"/>
            <w:left w:val="none" w:sz="0" w:space="0" w:color="auto"/>
            <w:bottom w:val="none" w:sz="0" w:space="0" w:color="auto"/>
            <w:right w:val="none" w:sz="0" w:space="0" w:color="auto"/>
          </w:divBdr>
        </w:div>
        <w:div w:id="536740461">
          <w:marLeft w:val="640"/>
          <w:marRight w:val="0"/>
          <w:marTop w:val="0"/>
          <w:marBottom w:val="0"/>
          <w:divBdr>
            <w:top w:val="none" w:sz="0" w:space="0" w:color="auto"/>
            <w:left w:val="none" w:sz="0" w:space="0" w:color="auto"/>
            <w:bottom w:val="none" w:sz="0" w:space="0" w:color="auto"/>
            <w:right w:val="none" w:sz="0" w:space="0" w:color="auto"/>
          </w:divBdr>
        </w:div>
        <w:div w:id="548422067">
          <w:marLeft w:val="640"/>
          <w:marRight w:val="0"/>
          <w:marTop w:val="0"/>
          <w:marBottom w:val="0"/>
          <w:divBdr>
            <w:top w:val="none" w:sz="0" w:space="0" w:color="auto"/>
            <w:left w:val="none" w:sz="0" w:space="0" w:color="auto"/>
            <w:bottom w:val="none" w:sz="0" w:space="0" w:color="auto"/>
            <w:right w:val="none" w:sz="0" w:space="0" w:color="auto"/>
          </w:divBdr>
        </w:div>
        <w:div w:id="567232115">
          <w:marLeft w:val="640"/>
          <w:marRight w:val="0"/>
          <w:marTop w:val="0"/>
          <w:marBottom w:val="0"/>
          <w:divBdr>
            <w:top w:val="none" w:sz="0" w:space="0" w:color="auto"/>
            <w:left w:val="none" w:sz="0" w:space="0" w:color="auto"/>
            <w:bottom w:val="none" w:sz="0" w:space="0" w:color="auto"/>
            <w:right w:val="none" w:sz="0" w:space="0" w:color="auto"/>
          </w:divBdr>
        </w:div>
        <w:div w:id="575017773">
          <w:marLeft w:val="640"/>
          <w:marRight w:val="0"/>
          <w:marTop w:val="0"/>
          <w:marBottom w:val="0"/>
          <w:divBdr>
            <w:top w:val="none" w:sz="0" w:space="0" w:color="auto"/>
            <w:left w:val="none" w:sz="0" w:space="0" w:color="auto"/>
            <w:bottom w:val="none" w:sz="0" w:space="0" w:color="auto"/>
            <w:right w:val="none" w:sz="0" w:space="0" w:color="auto"/>
          </w:divBdr>
        </w:div>
        <w:div w:id="598021985">
          <w:marLeft w:val="640"/>
          <w:marRight w:val="0"/>
          <w:marTop w:val="0"/>
          <w:marBottom w:val="0"/>
          <w:divBdr>
            <w:top w:val="none" w:sz="0" w:space="0" w:color="auto"/>
            <w:left w:val="none" w:sz="0" w:space="0" w:color="auto"/>
            <w:bottom w:val="none" w:sz="0" w:space="0" w:color="auto"/>
            <w:right w:val="none" w:sz="0" w:space="0" w:color="auto"/>
          </w:divBdr>
        </w:div>
        <w:div w:id="622342433">
          <w:marLeft w:val="640"/>
          <w:marRight w:val="0"/>
          <w:marTop w:val="0"/>
          <w:marBottom w:val="0"/>
          <w:divBdr>
            <w:top w:val="none" w:sz="0" w:space="0" w:color="auto"/>
            <w:left w:val="none" w:sz="0" w:space="0" w:color="auto"/>
            <w:bottom w:val="none" w:sz="0" w:space="0" w:color="auto"/>
            <w:right w:val="none" w:sz="0" w:space="0" w:color="auto"/>
          </w:divBdr>
        </w:div>
        <w:div w:id="669917774">
          <w:marLeft w:val="640"/>
          <w:marRight w:val="0"/>
          <w:marTop w:val="0"/>
          <w:marBottom w:val="0"/>
          <w:divBdr>
            <w:top w:val="none" w:sz="0" w:space="0" w:color="auto"/>
            <w:left w:val="none" w:sz="0" w:space="0" w:color="auto"/>
            <w:bottom w:val="none" w:sz="0" w:space="0" w:color="auto"/>
            <w:right w:val="none" w:sz="0" w:space="0" w:color="auto"/>
          </w:divBdr>
        </w:div>
        <w:div w:id="673456874">
          <w:marLeft w:val="640"/>
          <w:marRight w:val="0"/>
          <w:marTop w:val="0"/>
          <w:marBottom w:val="0"/>
          <w:divBdr>
            <w:top w:val="none" w:sz="0" w:space="0" w:color="auto"/>
            <w:left w:val="none" w:sz="0" w:space="0" w:color="auto"/>
            <w:bottom w:val="none" w:sz="0" w:space="0" w:color="auto"/>
            <w:right w:val="none" w:sz="0" w:space="0" w:color="auto"/>
          </w:divBdr>
        </w:div>
        <w:div w:id="674041642">
          <w:marLeft w:val="640"/>
          <w:marRight w:val="0"/>
          <w:marTop w:val="0"/>
          <w:marBottom w:val="0"/>
          <w:divBdr>
            <w:top w:val="none" w:sz="0" w:space="0" w:color="auto"/>
            <w:left w:val="none" w:sz="0" w:space="0" w:color="auto"/>
            <w:bottom w:val="none" w:sz="0" w:space="0" w:color="auto"/>
            <w:right w:val="none" w:sz="0" w:space="0" w:color="auto"/>
          </w:divBdr>
        </w:div>
        <w:div w:id="697466045">
          <w:marLeft w:val="640"/>
          <w:marRight w:val="0"/>
          <w:marTop w:val="0"/>
          <w:marBottom w:val="0"/>
          <w:divBdr>
            <w:top w:val="none" w:sz="0" w:space="0" w:color="auto"/>
            <w:left w:val="none" w:sz="0" w:space="0" w:color="auto"/>
            <w:bottom w:val="none" w:sz="0" w:space="0" w:color="auto"/>
            <w:right w:val="none" w:sz="0" w:space="0" w:color="auto"/>
          </w:divBdr>
        </w:div>
        <w:div w:id="706490050">
          <w:marLeft w:val="640"/>
          <w:marRight w:val="0"/>
          <w:marTop w:val="0"/>
          <w:marBottom w:val="0"/>
          <w:divBdr>
            <w:top w:val="none" w:sz="0" w:space="0" w:color="auto"/>
            <w:left w:val="none" w:sz="0" w:space="0" w:color="auto"/>
            <w:bottom w:val="none" w:sz="0" w:space="0" w:color="auto"/>
            <w:right w:val="none" w:sz="0" w:space="0" w:color="auto"/>
          </w:divBdr>
        </w:div>
        <w:div w:id="706947230">
          <w:marLeft w:val="640"/>
          <w:marRight w:val="0"/>
          <w:marTop w:val="0"/>
          <w:marBottom w:val="0"/>
          <w:divBdr>
            <w:top w:val="none" w:sz="0" w:space="0" w:color="auto"/>
            <w:left w:val="none" w:sz="0" w:space="0" w:color="auto"/>
            <w:bottom w:val="none" w:sz="0" w:space="0" w:color="auto"/>
            <w:right w:val="none" w:sz="0" w:space="0" w:color="auto"/>
          </w:divBdr>
        </w:div>
        <w:div w:id="726613775">
          <w:marLeft w:val="640"/>
          <w:marRight w:val="0"/>
          <w:marTop w:val="0"/>
          <w:marBottom w:val="0"/>
          <w:divBdr>
            <w:top w:val="none" w:sz="0" w:space="0" w:color="auto"/>
            <w:left w:val="none" w:sz="0" w:space="0" w:color="auto"/>
            <w:bottom w:val="none" w:sz="0" w:space="0" w:color="auto"/>
            <w:right w:val="none" w:sz="0" w:space="0" w:color="auto"/>
          </w:divBdr>
        </w:div>
        <w:div w:id="743453298">
          <w:marLeft w:val="640"/>
          <w:marRight w:val="0"/>
          <w:marTop w:val="0"/>
          <w:marBottom w:val="0"/>
          <w:divBdr>
            <w:top w:val="none" w:sz="0" w:space="0" w:color="auto"/>
            <w:left w:val="none" w:sz="0" w:space="0" w:color="auto"/>
            <w:bottom w:val="none" w:sz="0" w:space="0" w:color="auto"/>
            <w:right w:val="none" w:sz="0" w:space="0" w:color="auto"/>
          </w:divBdr>
        </w:div>
        <w:div w:id="751389474">
          <w:marLeft w:val="640"/>
          <w:marRight w:val="0"/>
          <w:marTop w:val="0"/>
          <w:marBottom w:val="0"/>
          <w:divBdr>
            <w:top w:val="none" w:sz="0" w:space="0" w:color="auto"/>
            <w:left w:val="none" w:sz="0" w:space="0" w:color="auto"/>
            <w:bottom w:val="none" w:sz="0" w:space="0" w:color="auto"/>
            <w:right w:val="none" w:sz="0" w:space="0" w:color="auto"/>
          </w:divBdr>
        </w:div>
        <w:div w:id="814109677">
          <w:marLeft w:val="640"/>
          <w:marRight w:val="0"/>
          <w:marTop w:val="0"/>
          <w:marBottom w:val="0"/>
          <w:divBdr>
            <w:top w:val="none" w:sz="0" w:space="0" w:color="auto"/>
            <w:left w:val="none" w:sz="0" w:space="0" w:color="auto"/>
            <w:bottom w:val="none" w:sz="0" w:space="0" w:color="auto"/>
            <w:right w:val="none" w:sz="0" w:space="0" w:color="auto"/>
          </w:divBdr>
        </w:div>
        <w:div w:id="865947164">
          <w:marLeft w:val="640"/>
          <w:marRight w:val="0"/>
          <w:marTop w:val="0"/>
          <w:marBottom w:val="0"/>
          <w:divBdr>
            <w:top w:val="none" w:sz="0" w:space="0" w:color="auto"/>
            <w:left w:val="none" w:sz="0" w:space="0" w:color="auto"/>
            <w:bottom w:val="none" w:sz="0" w:space="0" w:color="auto"/>
            <w:right w:val="none" w:sz="0" w:space="0" w:color="auto"/>
          </w:divBdr>
        </w:div>
        <w:div w:id="903637452">
          <w:marLeft w:val="640"/>
          <w:marRight w:val="0"/>
          <w:marTop w:val="0"/>
          <w:marBottom w:val="0"/>
          <w:divBdr>
            <w:top w:val="none" w:sz="0" w:space="0" w:color="auto"/>
            <w:left w:val="none" w:sz="0" w:space="0" w:color="auto"/>
            <w:bottom w:val="none" w:sz="0" w:space="0" w:color="auto"/>
            <w:right w:val="none" w:sz="0" w:space="0" w:color="auto"/>
          </w:divBdr>
        </w:div>
        <w:div w:id="912618165">
          <w:marLeft w:val="640"/>
          <w:marRight w:val="0"/>
          <w:marTop w:val="0"/>
          <w:marBottom w:val="0"/>
          <w:divBdr>
            <w:top w:val="none" w:sz="0" w:space="0" w:color="auto"/>
            <w:left w:val="none" w:sz="0" w:space="0" w:color="auto"/>
            <w:bottom w:val="none" w:sz="0" w:space="0" w:color="auto"/>
            <w:right w:val="none" w:sz="0" w:space="0" w:color="auto"/>
          </w:divBdr>
        </w:div>
        <w:div w:id="960769953">
          <w:marLeft w:val="640"/>
          <w:marRight w:val="0"/>
          <w:marTop w:val="0"/>
          <w:marBottom w:val="0"/>
          <w:divBdr>
            <w:top w:val="none" w:sz="0" w:space="0" w:color="auto"/>
            <w:left w:val="none" w:sz="0" w:space="0" w:color="auto"/>
            <w:bottom w:val="none" w:sz="0" w:space="0" w:color="auto"/>
            <w:right w:val="none" w:sz="0" w:space="0" w:color="auto"/>
          </w:divBdr>
        </w:div>
        <w:div w:id="961956740">
          <w:marLeft w:val="640"/>
          <w:marRight w:val="0"/>
          <w:marTop w:val="0"/>
          <w:marBottom w:val="0"/>
          <w:divBdr>
            <w:top w:val="none" w:sz="0" w:space="0" w:color="auto"/>
            <w:left w:val="none" w:sz="0" w:space="0" w:color="auto"/>
            <w:bottom w:val="none" w:sz="0" w:space="0" w:color="auto"/>
            <w:right w:val="none" w:sz="0" w:space="0" w:color="auto"/>
          </w:divBdr>
        </w:div>
        <w:div w:id="970404157">
          <w:marLeft w:val="640"/>
          <w:marRight w:val="0"/>
          <w:marTop w:val="0"/>
          <w:marBottom w:val="0"/>
          <w:divBdr>
            <w:top w:val="none" w:sz="0" w:space="0" w:color="auto"/>
            <w:left w:val="none" w:sz="0" w:space="0" w:color="auto"/>
            <w:bottom w:val="none" w:sz="0" w:space="0" w:color="auto"/>
            <w:right w:val="none" w:sz="0" w:space="0" w:color="auto"/>
          </w:divBdr>
        </w:div>
        <w:div w:id="976760188">
          <w:marLeft w:val="640"/>
          <w:marRight w:val="0"/>
          <w:marTop w:val="0"/>
          <w:marBottom w:val="0"/>
          <w:divBdr>
            <w:top w:val="none" w:sz="0" w:space="0" w:color="auto"/>
            <w:left w:val="none" w:sz="0" w:space="0" w:color="auto"/>
            <w:bottom w:val="none" w:sz="0" w:space="0" w:color="auto"/>
            <w:right w:val="none" w:sz="0" w:space="0" w:color="auto"/>
          </w:divBdr>
        </w:div>
        <w:div w:id="980303813">
          <w:marLeft w:val="640"/>
          <w:marRight w:val="0"/>
          <w:marTop w:val="0"/>
          <w:marBottom w:val="0"/>
          <w:divBdr>
            <w:top w:val="none" w:sz="0" w:space="0" w:color="auto"/>
            <w:left w:val="none" w:sz="0" w:space="0" w:color="auto"/>
            <w:bottom w:val="none" w:sz="0" w:space="0" w:color="auto"/>
            <w:right w:val="none" w:sz="0" w:space="0" w:color="auto"/>
          </w:divBdr>
        </w:div>
        <w:div w:id="984972736">
          <w:marLeft w:val="640"/>
          <w:marRight w:val="0"/>
          <w:marTop w:val="0"/>
          <w:marBottom w:val="0"/>
          <w:divBdr>
            <w:top w:val="none" w:sz="0" w:space="0" w:color="auto"/>
            <w:left w:val="none" w:sz="0" w:space="0" w:color="auto"/>
            <w:bottom w:val="none" w:sz="0" w:space="0" w:color="auto"/>
            <w:right w:val="none" w:sz="0" w:space="0" w:color="auto"/>
          </w:divBdr>
        </w:div>
        <w:div w:id="1016229182">
          <w:marLeft w:val="640"/>
          <w:marRight w:val="0"/>
          <w:marTop w:val="0"/>
          <w:marBottom w:val="0"/>
          <w:divBdr>
            <w:top w:val="none" w:sz="0" w:space="0" w:color="auto"/>
            <w:left w:val="none" w:sz="0" w:space="0" w:color="auto"/>
            <w:bottom w:val="none" w:sz="0" w:space="0" w:color="auto"/>
            <w:right w:val="none" w:sz="0" w:space="0" w:color="auto"/>
          </w:divBdr>
        </w:div>
        <w:div w:id="1023359525">
          <w:marLeft w:val="640"/>
          <w:marRight w:val="0"/>
          <w:marTop w:val="0"/>
          <w:marBottom w:val="0"/>
          <w:divBdr>
            <w:top w:val="none" w:sz="0" w:space="0" w:color="auto"/>
            <w:left w:val="none" w:sz="0" w:space="0" w:color="auto"/>
            <w:bottom w:val="none" w:sz="0" w:space="0" w:color="auto"/>
            <w:right w:val="none" w:sz="0" w:space="0" w:color="auto"/>
          </w:divBdr>
        </w:div>
        <w:div w:id="1028681410">
          <w:marLeft w:val="640"/>
          <w:marRight w:val="0"/>
          <w:marTop w:val="0"/>
          <w:marBottom w:val="0"/>
          <w:divBdr>
            <w:top w:val="none" w:sz="0" w:space="0" w:color="auto"/>
            <w:left w:val="none" w:sz="0" w:space="0" w:color="auto"/>
            <w:bottom w:val="none" w:sz="0" w:space="0" w:color="auto"/>
            <w:right w:val="none" w:sz="0" w:space="0" w:color="auto"/>
          </w:divBdr>
        </w:div>
        <w:div w:id="1132675084">
          <w:marLeft w:val="640"/>
          <w:marRight w:val="0"/>
          <w:marTop w:val="0"/>
          <w:marBottom w:val="0"/>
          <w:divBdr>
            <w:top w:val="none" w:sz="0" w:space="0" w:color="auto"/>
            <w:left w:val="none" w:sz="0" w:space="0" w:color="auto"/>
            <w:bottom w:val="none" w:sz="0" w:space="0" w:color="auto"/>
            <w:right w:val="none" w:sz="0" w:space="0" w:color="auto"/>
          </w:divBdr>
        </w:div>
        <w:div w:id="1235120926">
          <w:marLeft w:val="640"/>
          <w:marRight w:val="0"/>
          <w:marTop w:val="0"/>
          <w:marBottom w:val="0"/>
          <w:divBdr>
            <w:top w:val="none" w:sz="0" w:space="0" w:color="auto"/>
            <w:left w:val="none" w:sz="0" w:space="0" w:color="auto"/>
            <w:bottom w:val="none" w:sz="0" w:space="0" w:color="auto"/>
            <w:right w:val="none" w:sz="0" w:space="0" w:color="auto"/>
          </w:divBdr>
        </w:div>
        <w:div w:id="1324771002">
          <w:marLeft w:val="640"/>
          <w:marRight w:val="0"/>
          <w:marTop w:val="0"/>
          <w:marBottom w:val="0"/>
          <w:divBdr>
            <w:top w:val="none" w:sz="0" w:space="0" w:color="auto"/>
            <w:left w:val="none" w:sz="0" w:space="0" w:color="auto"/>
            <w:bottom w:val="none" w:sz="0" w:space="0" w:color="auto"/>
            <w:right w:val="none" w:sz="0" w:space="0" w:color="auto"/>
          </w:divBdr>
        </w:div>
        <w:div w:id="1566909902">
          <w:marLeft w:val="640"/>
          <w:marRight w:val="0"/>
          <w:marTop w:val="0"/>
          <w:marBottom w:val="0"/>
          <w:divBdr>
            <w:top w:val="none" w:sz="0" w:space="0" w:color="auto"/>
            <w:left w:val="none" w:sz="0" w:space="0" w:color="auto"/>
            <w:bottom w:val="none" w:sz="0" w:space="0" w:color="auto"/>
            <w:right w:val="none" w:sz="0" w:space="0" w:color="auto"/>
          </w:divBdr>
        </w:div>
        <w:div w:id="1673532575">
          <w:marLeft w:val="640"/>
          <w:marRight w:val="0"/>
          <w:marTop w:val="0"/>
          <w:marBottom w:val="0"/>
          <w:divBdr>
            <w:top w:val="none" w:sz="0" w:space="0" w:color="auto"/>
            <w:left w:val="none" w:sz="0" w:space="0" w:color="auto"/>
            <w:bottom w:val="none" w:sz="0" w:space="0" w:color="auto"/>
            <w:right w:val="none" w:sz="0" w:space="0" w:color="auto"/>
          </w:divBdr>
        </w:div>
        <w:div w:id="1786607947">
          <w:marLeft w:val="640"/>
          <w:marRight w:val="0"/>
          <w:marTop w:val="0"/>
          <w:marBottom w:val="0"/>
          <w:divBdr>
            <w:top w:val="none" w:sz="0" w:space="0" w:color="auto"/>
            <w:left w:val="none" w:sz="0" w:space="0" w:color="auto"/>
            <w:bottom w:val="none" w:sz="0" w:space="0" w:color="auto"/>
            <w:right w:val="none" w:sz="0" w:space="0" w:color="auto"/>
          </w:divBdr>
        </w:div>
        <w:div w:id="1814786947">
          <w:marLeft w:val="640"/>
          <w:marRight w:val="0"/>
          <w:marTop w:val="0"/>
          <w:marBottom w:val="0"/>
          <w:divBdr>
            <w:top w:val="none" w:sz="0" w:space="0" w:color="auto"/>
            <w:left w:val="none" w:sz="0" w:space="0" w:color="auto"/>
            <w:bottom w:val="none" w:sz="0" w:space="0" w:color="auto"/>
            <w:right w:val="none" w:sz="0" w:space="0" w:color="auto"/>
          </w:divBdr>
        </w:div>
        <w:div w:id="1861896560">
          <w:marLeft w:val="640"/>
          <w:marRight w:val="0"/>
          <w:marTop w:val="0"/>
          <w:marBottom w:val="0"/>
          <w:divBdr>
            <w:top w:val="none" w:sz="0" w:space="0" w:color="auto"/>
            <w:left w:val="none" w:sz="0" w:space="0" w:color="auto"/>
            <w:bottom w:val="none" w:sz="0" w:space="0" w:color="auto"/>
            <w:right w:val="none" w:sz="0" w:space="0" w:color="auto"/>
          </w:divBdr>
        </w:div>
        <w:div w:id="1879202787">
          <w:marLeft w:val="640"/>
          <w:marRight w:val="0"/>
          <w:marTop w:val="0"/>
          <w:marBottom w:val="0"/>
          <w:divBdr>
            <w:top w:val="none" w:sz="0" w:space="0" w:color="auto"/>
            <w:left w:val="none" w:sz="0" w:space="0" w:color="auto"/>
            <w:bottom w:val="none" w:sz="0" w:space="0" w:color="auto"/>
            <w:right w:val="none" w:sz="0" w:space="0" w:color="auto"/>
          </w:divBdr>
        </w:div>
        <w:div w:id="1903372214">
          <w:marLeft w:val="640"/>
          <w:marRight w:val="0"/>
          <w:marTop w:val="0"/>
          <w:marBottom w:val="0"/>
          <w:divBdr>
            <w:top w:val="none" w:sz="0" w:space="0" w:color="auto"/>
            <w:left w:val="none" w:sz="0" w:space="0" w:color="auto"/>
            <w:bottom w:val="none" w:sz="0" w:space="0" w:color="auto"/>
            <w:right w:val="none" w:sz="0" w:space="0" w:color="auto"/>
          </w:divBdr>
        </w:div>
        <w:div w:id="1912694785">
          <w:marLeft w:val="640"/>
          <w:marRight w:val="0"/>
          <w:marTop w:val="0"/>
          <w:marBottom w:val="0"/>
          <w:divBdr>
            <w:top w:val="none" w:sz="0" w:space="0" w:color="auto"/>
            <w:left w:val="none" w:sz="0" w:space="0" w:color="auto"/>
            <w:bottom w:val="none" w:sz="0" w:space="0" w:color="auto"/>
            <w:right w:val="none" w:sz="0" w:space="0" w:color="auto"/>
          </w:divBdr>
        </w:div>
        <w:div w:id="1946764274">
          <w:marLeft w:val="640"/>
          <w:marRight w:val="0"/>
          <w:marTop w:val="0"/>
          <w:marBottom w:val="0"/>
          <w:divBdr>
            <w:top w:val="none" w:sz="0" w:space="0" w:color="auto"/>
            <w:left w:val="none" w:sz="0" w:space="0" w:color="auto"/>
            <w:bottom w:val="none" w:sz="0" w:space="0" w:color="auto"/>
            <w:right w:val="none" w:sz="0" w:space="0" w:color="auto"/>
          </w:divBdr>
        </w:div>
        <w:div w:id="1952197817">
          <w:marLeft w:val="640"/>
          <w:marRight w:val="0"/>
          <w:marTop w:val="0"/>
          <w:marBottom w:val="0"/>
          <w:divBdr>
            <w:top w:val="none" w:sz="0" w:space="0" w:color="auto"/>
            <w:left w:val="none" w:sz="0" w:space="0" w:color="auto"/>
            <w:bottom w:val="none" w:sz="0" w:space="0" w:color="auto"/>
            <w:right w:val="none" w:sz="0" w:space="0" w:color="auto"/>
          </w:divBdr>
        </w:div>
        <w:div w:id="1997876773">
          <w:marLeft w:val="640"/>
          <w:marRight w:val="0"/>
          <w:marTop w:val="0"/>
          <w:marBottom w:val="0"/>
          <w:divBdr>
            <w:top w:val="none" w:sz="0" w:space="0" w:color="auto"/>
            <w:left w:val="none" w:sz="0" w:space="0" w:color="auto"/>
            <w:bottom w:val="none" w:sz="0" w:space="0" w:color="auto"/>
            <w:right w:val="none" w:sz="0" w:space="0" w:color="auto"/>
          </w:divBdr>
        </w:div>
        <w:div w:id="2020889280">
          <w:marLeft w:val="640"/>
          <w:marRight w:val="0"/>
          <w:marTop w:val="0"/>
          <w:marBottom w:val="0"/>
          <w:divBdr>
            <w:top w:val="none" w:sz="0" w:space="0" w:color="auto"/>
            <w:left w:val="none" w:sz="0" w:space="0" w:color="auto"/>
            <w:bottom w:val="none" w:sz="0" w:space="0" w:color="auto"/>
            <w:right w:val="none" w:sz="0" w:space="0" w:color="auto"/>
          </w:divBdr>
        </w:div>
        <w:div w:id="2035840231">
          <w:marLeft w:val="640"/>
          <w:marRight w:val="0"/>
          <w:marTop w:val="0"/>
          <w:marBottom w:val="0"/>
          <w:divBdr>
            <w:top w:val="none" w:sz="0" w:space="0" w:color="auto"/>
            <w:left w:val="none" w:sz="0" w:space="0" w:color="auto"/>
            <w:bottom w:val="none" w:sz="0" w:space="0" w:color="auto"/>
            <w:right w:val="none" w:sz="0" w:space="0" w:color="auto"/>
          </w:divBdr>
        </w:div>
        <w:div w:id="2038122738">
          <w:marLeft w:val="640"/>
          <w:marRight w:val="0"/>
          <w:marTop w:val="0"/>
          <w:marBottom w:val="0"/>
          <w:divBdr>
            <w:top w:val="none" w:sz="0" w:space="0" w:color="auto"/>
            <w:left w:val="none" w:sz="0" w:space="0" w:color="auto"/>
            <w:bottom w:val="none" w:sz="0" w:space="0" w:color="auto"/>
            <w:right w:val="none" w:sz="0" w:space="0" w:color="auto"/>
          </w:divBdr>
        </w:div>
        <w:div w:id="2049790232">
          <w:marLeft w:val="640"/>
          <w:marRight w:val="0"/>
          <w:marTop w:val="0"/>
          <w:marBottom w:val="0"/>
          <w:divBdr>
            <w:top w:val="none" w:sz="0" w:space="0" w:color="auto"/>
            <w:left w:val="none" w:sz="0" w:space="0" w:color="auto"/>
            <w:bottom w:val="none" w:sz="0" w:space="0" w:color="auto"/>
            <w:right w:val="none" w:sz="0" w:space="0" w:color="auto"/>
          </w:divBdr>
        </w:div>
        <w:div w:id="2073699114">
          <w:marLeft w:val="640"/>
          <w:marRight w:val="0"/>
          <w:marTop w:val="0"/>
          <w:marBottom w:val="0"/>
          <w:divBdr>
            <w:top w:val="none" w:sz="0" w:space="0" w:color="auto"/>
            <w:left w:val="none" w:sz="0" w:space="0" w:color="auto"/>
            <w:bottom w:val="none" w:sz="0" w:space="0" w:color="auto"/>
            <w:right w:val="none" w:sz="0" w:space="0" w:color="auto"/>
          </w:divBdr>
        </w:div>
      </w:divsChild>
    </w:div>
    <w:div w:id="455491054">
      <w:bodyDiv w:val="1"/>
      <w:marLeft w:val="0"/>
      <w:marRight w:val="0"/>
      <w:marTop w:val="0"/>
      <w:marBottom w:val="0"/>
      <w:divBdr>
        <w:top w:val="none" w:sz="0" w:space="0" w:color="auto"/>
        <w:left w:val="none" w:sz="0" w:space="0" w:color="auto"/>
        <w:bottom w:val="none" w:sz="0" w:space="0" w:color="auto"/>
        <w:right w:val="none" w:sz="0" w:space="0" w:color="auto"/>
      </w:divBdr>
      <w:divsChild>
        <w:div w:id="35743671">
          <w:marLeft w:val="640"/>
          <w:marRight w:val="0"/>
          <w:marTop w:val="0"/>
          <w:marBottom w:val="0"/>
          <w:divBdr>
            <w:top w:val="none" w:sz="0" w:space="0" w:color="auto"/>
            <w:left w:val="none" w:sz="0" w:space="0" w:color="auto"/>
            <w:bottom w:val="none" w:sz="0" w:space="0" w:color="auto"/>
            <w:right w:val="none" w:sz="0" w:space="0" w:color="auto"/>
          </w:divBdr>
        </w:div>
        <w:div w:id="44453055">
          <w:marLeft w:val="640"/>
          <w:marRight w:val="0"/>
          <w:marTop w:val="0"/>
          <w:marBottom w:val="0"/>
          <w:divBdr>
            <w:top w:val="none" w:sz="0" w:space="0" w:color="auto"/>
            <w:left w:val="none" w:sz="0" w:space="0" w:color="auto"/>
            <w:bottom w:val="none" w:sz="0" w:space="0" w:color="auto"/>
            <w:right w:val="none" w:sz="0" w:space="0" w:color="auto"/>
          </w:divBdr>
        </w:div>
        <w:div w:id="48849955">
          <w:marLeft w:val="640"/>
          <w:marRight w:val="0"/>
          <w:marTop w:val="0"/>
          <w:marBottom w:val="0"/>
          <w:divBdr>
            <w:top w:val="none" w:sz="0" w:space="0" w:color="auto"/>
            <w:left w:val="none" w:sz="0" w:space="0" w:color="auto"/>
            <w:bottom w:val="none" w:sz="0" w:space="0" w:color="auto"/>
            <w:right w:val="none" w:sz="0" w:space="0" w:color="auto"/>
          </w:divBdr>
        </w:div>
        <w:div w:id="50078076">
          <w:marLeft w:val="640"/>
          <w:marRight w:val="0"/>
          <w:marTop w:val="0"/>
          <w:marBottom w:val="0"/>
          <w:divBdr>
            <w:top w:val="none" w:sz="0" w:space="0" w:color="auto"/>
            <w:left w:val="none" w:sz="0" w:space="0" w:color="auto"/>
            <w:bottom w:val="none" w:sz="0" w:space="0" w:color="auto"/>
            <w:right w:val="none" w:sz="0" w:space="0" w:color="auto"/>
          </w:divBdr>
        </w:div>
        <w:div w:id="80103777">
          <w:marLeft w:val="640"/>
          <w:marRight w:val="0"/>
          <w:marTop w:val="0"/>
          <w:marBottom w:val="0"/>
          <w:divBdr>
            <w:top w:val="none" w:sz="0" w:space="0" w:color="auto"/>
            <w:left w:val="none" w:sz="0" w:space="0" w:color="auto"/>
            <w:bottom w:val="none" w:sz="0" w:space="0" w:color="auto"/>
            <w:right w:val="none" w:sz="0" w:space="0" w:color="auto"/>
          </w:divBdr>
        </w:div>
        <w:div w:id="115874157">
          <w:marLeft w:val="640"/>
          <w:marRight w:val="0"/>
          <w:marTop w:val="0"/>
          <w:marBottom w:val="0"/>
          <w:divBdr>
            <w:top w:val="none" w:sz="0" w:space="0" w:color="auto"/>
            <w:left w:val="none" w:sz="0" w:space="0" w:color="auto"/>
            <w:bottom w:val="none" w:sz="0" w:space="0" w:color="auto"/>
            <w:right w:val="none" w:sz="0" w:space="0" w:color="auto"/>
          </w:divBdr>
        </w:div>
        <w:div w:id="189420838">
          <w:marLeft w:val="640"/>
          <w:marRight w:val="0"/>
          <w:marTop w:val="0"/>
          <w:marBottom w:val="0"/>
          <w:divBdr>
            <w:top w:val="none" w:sz="0" w:space="0" w:color="auto"/>
            <w:left w:val="none" w:sz="0" w:space="0" w:color="auto"/>
            <w:bottom w:val="none" w:sz="0" w:space="0" w:color="auto"/>
            <w:right w:val="none" w:sz="0" w:space="0" w:color="auto"/>
          </w:divBdr>
        </w:div>
        <w:div w:id="286392347">
          <w:marLeft w:val="640"/>
          <w:marRight w:val="0"/>
          <w:marTop w:val="0"/>
          <w:marBottom w:val="0"/>
          <w:divBdr>
            <w:top w:val="none" w:sz="0" w:space="0" w:color="auto"/>
            <w:left w:val="none" w:sz="0" w:space="0" w:color="auto"/>
            <w:bottom w:val="none" w:sz="0" w:space="0" w:color="auto"/>
            <w:right w:val="none" w:sz="0" w:space="0" w:color="auto"/>
          </w:divBdr>
        </w:div>
        <w:div w:id="306672458">
          <w:marLeft w:val="640"/>
          <w:marRight w:val="0"/>
          <w:marTop w:val="0"/>
          <w:marBottom w:val="0"/>
          <w:divBdr>
            <w:top w:val="none" w:sz="0" w:space="0" w:color="auto"/>
            <w:left w:val="none" w:sz="0" w:space="0" w:color="auto"/>
            <w:bottom w:val="none" w:sz="0" w:space="0" w:color="auto"/>
            <w:right w:val="none" w:sz="0" w:space="0" w:color="auto"/>
          </w:divBdr>
        </w:div>
        <w:div w:id="316760708">
          <w:marLeft w:val="640"/>
          <w:marRight w:val="0"/>
          <w:marTop w:val="0"/>
          <w:marBottom w:val="0"/>
          <w:divBdr>
            <w:top w:val="none" w:sz="0" w:space="0" w:color="auto"/>
            <w:left w:val="none" w:sz="0" w:space="0" w:color="auto"/>
            <w:bottom w:val="none" w:sz="0" w:space="0" w:color="auto"/>
            <w:right w:val="none" w:sz="0" w:space="0" w:color="auto"/>
          </w:divBdr>
        </w:div>
        <w:div w:id="334573554">
          <w:marLeft w:val="640"/>
          <w:marRight w:val="0"/>
          <w:marTop w:val="0"/>
          <w:marBottom w:val="0"/>
          <w:divBdr>
            <w:top w:val="none" w:sz="0" w:space="0" w:color="auto"/>
            <w:left w:val="none" w:sz="0" w:space="0" w:color="auto"/>
            <w:bottom w:val="none" w:sz="0" w:space="0" w:color="auto"/>
            <w:right w:val="none" w:sz="0" w:space="0" w:color="auto"/>
          </w:divBdr>
        </w:div>
        <w:div w:id="390229041">
          <w:marLeft w:val="640"/>
          <w:marRight w:val="0"/>
          <w:marTop w:val="0"/>
          <w:marBottom w:val="0"/>
          <w:divBdr>
            <w:top w:val="none" w:sz="0" w:space="0" w:color="auto"/>
            <w:left w:val="none" w:sz="0" w:space="0" w:color="auto"/>
            <w:bottom w:val="none" w:sz="0" w:space="0" w:color="auto"/>
            <w:right w:val="none" w:sz="0" w:space="0" w:color="auto"/>
          </w:divBdr>
        </w:div>
        <w:div w:id="439299059">
          <w:marLeft w:val="640"/>
          <w:marRight w:val="0"/>
          <w:marTop w:val="0"/>
          <w:marBottom w:val="0"/>
          <w:divBdr>
            <w:top w:val="none" w:sz="0" w:space="0" w:color="auto"/>
            <w:left w:val="none" w:sz="0" w:space="0" w:color="auto"/>
            <w:bottom w:val="none" w:sz="0" w:space="0" w:color="auto"/>
            <w:right w:val="none" w:sz="0" w:space="0" w:color="auto"/>
          </w:divBdr>
        </w:div>
        <w:div w:id="555050636">
          <w:marLeft w:val="640"/>
          <w:marRight w:val="0"/>
          <w:marTop w:val="0"/>
          <w:marBottom w:val="0"/>
          <w:divBdr>
            <w:top w:val="none" w:sz="0" w:space="0" w:color="auto"/>
            <w:left w:val="none" w:sz="0" w:space="0" w:color="auto"/>
            <w:bottom w:val="none" w:sz="0" w:space="0" w:color="auto"/>
            <w:right w:val="none" w:sz="0" w:space="0" w:color="auto"/>
          </w:divBdr>
        </w:div>
        <w:div w:id="588006732">
          <w:marLeft w:val="640"/>
          <w:marRight w:val="0"/>
          <w:marTop w:val="0"/>
          <w:marBottom w:val="0"/>
          <w:divBdr>
            <w:top w:val="none" w:sz="0" w:space="0" w:color="auto"/>
            <w:left w:val="none" w:sz="0" w:space="0" w:color="auto"/>
            <w:bottom w:val="none" w:sz="0" w:space="0" w:color="auto"/>
            <w:right w:val="none" w:sz="0" w:space="0" w:color="auto"/>
          </w:divBdr>
        </w:div>
        <w:div w:id="635186840">
          <w:marLeft w:val="640"/>
          <w:marRight w:val="0"/>
          <w:marTop w:val="0"/>
          <w:marBottom w:val="0"/>
          <w:divBdr>
            <w:top w:val="none" w:sz="0" w:space="0" w:color="auto"/>
            <w:left w:val="none" w:sz="0" w:space="0" w:color="auto"/>
            <w:bottom w:val="none" w:sz="0" w:space="0" w:color="auto"/>
            <w:right w:val="none" w:sz="0" w:space="0" w:color="auto"/>
          </w:divBdr>
        </w:div>
        <w:div w:id="640817102">
          <w:marLeft w:val="640"/>
          <w:marRight w:val="0"/>
          <w:marTop w:val="0"/>
          <w:marBottom w:val="0"/>
          <w:divBdr>
            <w:top w:val="none" w:sz="0" w:space="0" w:color="auto"/>
            <w:left w:val="none" w:sz="0" w:space="0" w:color="auto"/>
            <w:bottom w:val="none" w:sz="0" w:space="0" w:color="auto"/>
            <w:right w:val="none" w:sz="0" w:space="0" w:color="auto"/>
          </w:divBdr>
        </w:div>
        <w:div w:id="659845911">
          <w:marLeft w:val="640"/>
          <w:marRight w:val="0"/>
          <w:marTop w:val="0"/>
          <w:marBottom w:val="0"/>
          <w:divBdr>
            <w:top w:val="none" w:sz="0" w:space="0" w:color="auto"/>
            <w:left w:val="none" w:sz="0" w:space="0" w:color="auto"/>
            <w:bottom w:val="none" w:sz="0" w:space="0" w:color="auto"/>
            <w:right w:val="none" w:sz="0" w:space="0" w:color="auto"/>
          </w:divBdr>
        </w:div>
        <w:div w:id="765463235">
          <w:marLeft w:val="640"/>
          <w:marRight w:val="0"/>
          <w:marTop w:val="0"/>
          <w:marBottom w:val="0"/>
          <w:divBdr>
            <w:top w:val="none" w:sz="0" w:space="0" w:color="auto"/>
            <w:left w:val="none" w:sz="0" w:space="0" w:color="auto"/>
            <w:bottom w:val="none" w:sz="0" w:space="0" w:color="auto"/>
            <w:right w:val="none" w:sz="0" w:space="0" w:color="auto"/>
          </w:divBdr>
        </w:div>
        <w:div w:id="880437153">
          <w:marLeft w:val="640"/>
          <w:marRight w:val="0"/>
          <w:marTop w:val="0"/>
          <w:marBottom w:val="0"/>
          <w:divBdr>
            <w:top w:val="none" w:sz="0" w:space="0" w:color="auto"/>
            <w:left w:val="none" w:sz="0" w:space="0" w:color="auto"/>
            <w:bottom w:val="none" w:sz="0" w:space="0" w:color="auto"/>
            <w:right w:val="none" w:sz="0" w:space="0" w:color="auto"/>
          </w:divBdr>
        </w:div>
        <w:div w:id="898711317">
          <w:marLeft w:val="640"/>
          <w:marRight w:val="0"/>
          <w:marTop w:val="0"/>
          <w:marBottom w:val="0"/>
          <w:divBdr>
            <w:top w:val="none" w:sz="0" w:space="0" w:color="auto"/>
            <w:left w:val="none" w:sz="0" w:space="0" w:color="auto"/>
            <w:bottom w:val="none" w:sz="0" w:space="0" w:color="auto"/>
            <w:right w:val="none" w:sz="0" w:space="0" w:color="auto"/>
          </w:divBdr>
        </w:div>
        <w:div w:id="956184576">
          <w:marLeft w:val="640"/>
          <w:marRight w:val="0"/>
          <w:marTop w:val="0"/>
          <w:marBottom w:val="0"/>
          <w:divBdr>
            <w:top w:val="none" w:sz="0" w:space="0" w:color="auto"/>
            <w:left w:val="none" w:sz="0" w:space="0" w:color="auto"/>
            <w:bottom w:val="none" w:sz="0" w:space="0" w:color="auto"/>
            <w:right w:val="none" w:sz="0" w:space="0" w:color="auto"/>
          </w:divBdr>
        </w:div>
        <w:div w:id="985357203">
          <w:marLeft w:val="640"/>
          <w:marRight w:val="0"/>
          <w:marTop w:val="0"/>
          <w:marBottom w:val="0"/>
          <w:divBdr>
            <w:top w:val="none" w:sz="0" w:space="0" w:color="auto"/>
            <w:left w:val="none" w:sz="0" w:space="0" w:color="auto"/>
            <w:bottom w:val="none" w:sz="0" w:space="0" w:color="auto"/>
            <w:right w:val="none" w:sz="0" w:space="0" w:color="auto"/>
          </w:divBdr>
        </w:div>
        <w:div w:id="1012612181">
          <w:marLeft w:val="640"/>
          <w:marRight w:val="0"/>
          <w:marTop w:val="0"/>
          <w:marBottom w:val="0"/>
          <w:divBdr>
            <w:top w:val="none" w:sz="0" w:space="0" w:color="auto"/>
            <w:left w:val="none" w:sz="0" w:space="0" w:color="auto"/>
            <w:bottom w:val="none" w:sz="0" w:space="0" w:color="auto"/>
            <w:right w:val="none" w:sz="0" w:space="0" w:color="auto"/>
          </w:divBdr>
        </w:div>
        <w:div w:id="1021706313">
          <w:marLeft w:val="640"/>
          <w:marRight w:val="0"/>
          <w:marTop w:val="0"/>
          <w:marBottom w:val="0"/>
          <w:divBdr>
            <w:top w:val="none" w:sz="0" w:space="0" w:color="auto"/>
            <w:left w:val="none" w:sz="0" w:space="0" w:color="auto"/>
            <w:bottom w:val="none" w:sz="0" w:space="0" w:color="auto"/>
            <w:right w:val="none" w:sz="0" w:space="0" w:color="auto"/>
          </w:divBdr>
        </w:div>
        <w:div w:id="1042629943">
          <w:marLeft w:val="640"/>
          <w:marRight w:val="0"/>
          <w:marTop w:val="0"/>
          <w:marBottom w:val="0"/>
          <w:divBdr>
            <w:top w:val="none" w:sz="0" w:space="0" w:color="auto"/>
            <w:left w:val="none" w:sz="0" w:space="0" w:color="auto"/>
            <w:bottom w:val="none" w:sz="0" w:space="0" w:color="auto"/>
            <w:right w:val="none" w:sz="0" w:space="0" w:color="auto"/>
          </w:divBdr>
        </w:div>
        <w:div w:id="1068840093">
          <w:marLeft w:val="640"/>
          <w:marRight w:val="0"/>
          <w:marTop w:val="0"/>
          <w:marBottom w:val="0"/>
          <w:divBdr>
            <w:top w:val="none" w:sz="0" w:space="0" w:color="auto"/>
            <w:left w:val="none" w:sz="0" w:space="0" w:color="auto"/>
            <w:bottom w:val="none" w:sz="0" w:space="0" w:color="auto"/>
            <w:right w:val="none" w:sz="0" w:space="0" w:color="auto"/>
          </w:divBdr>
        </w:div>
        <w:div w:id="1114592647">
          <w:marLeft w:val="640"/>
          <w:marRight w:val="0"/>
          <w:marTop w:val="0"/>
          <w:marBottom w:val="0"/>
          <w:divBdr>
            <w:top w:val="none" w:sz="0" w:space="0" w:color="auto"/>
            <w:left w:val="none" w:sz="0" w:space="0" w:color="auto"/>
            <w:bottom w:val="none" w:sz="0" w:space="0" w:color="auto"/>
            <w:right w:val="none" w:sz="0" w:space="0" w:color="auto"/>
          </w:divBdr>
        </w:div>
        <w:div w:id="1174761703">
          <w:marLeft w:val="640"/>
          <w:marRight w:val="0"/>
          <w:marTop w:val="0"/>
          <w:marBottom w:val="0"/>
          <w:divBdr>
            <w:top w:val="none" w:sz="0" w:space="0" w:color="auto"/>
            <w:left w:val="none" w:sz="0" w:space="0" w:color="auto"/>
            <w:bottom w:val="none" w:sz="0" w:space="0" w:color="auto"/>
            <w:right w:val="none" w:sz="0" w:space="0" w:color="auto"/>
          </w:divBdr>
        </w:div>
        <w:div w:id="1228346781">
          <w:marLeft w:val="640"/>
          <w:marRight w:val="0"/>
          <w:marTop w:val="0"/>
          <w:marBottom w:val="0"/>
          <w:divBdr>
            <w:top w:val="none" w:sz="0" w:space="0" w:color="auto"/>
            <w:left w:val="none" w:sz="0" w:space="0" w:color="auto"/>
            <w:bottom w:val="none" w:sz="0" w:space="0" w:color="auto"/>
            <w:right w:val="none" w:sz="0" w:space="0" w:color="auto"/>
          </w:divBdr>
        </w:div>
        <w:div w:id="1244607357">
          <w:marLeft w:val="640"/>
          <w:marRight w:val="0"/>
          <w:marTop w:val="0"/>
          <w:marBottom w:val="0"/>
          <w:divBdr>
            <w:top w:val="none" w:sz="0" w:space="0" w:color="auto"/>
            <w:left w:val="none" w:sz="0" w:space="0" w:color="auto"/>
            <w:bottom w:val="none" w:sz="0" w:space="0" w:color="auto"/>
            <w:right w:val="none" w:sz="0" w:space="0" w:color="auto"/>
          </w:divBdr>
        </w:div>
        <w:div w:id="1288781774">
          <w:marLeft w:val="640"/>
          <w:marRight w:val="0"/>
          <w:marTop w:val="0"/>
          <w:marBottom w:val="0"/>
          <w:divBdr>
            <w:top w:val="none" w:sz="0" w:space="0" w:color="auto"/>
            <w:left w:val="none" w:sz="0" w:space="0" w:color="auto"/>
            <w:bottom w:val="none" w:sz="0" w:space="0" w:color="auto"/>
            <w:right w:val="none" w:sz="0" w:space="0" w:color="auto"/>
          </w:divBdr>
        </w:div>
        <w:div w:id="1295788957">
          <w:marLeft w:val="640"/>
          <w:marRight w:val="0"/>
          <w:marTop w:val="0"/>
          <w:marBottom w:val="0"/>
          <w:divBdr>
            <w:top w:val="none" w:sz="0" w:space="0" w:color="auto"/>
            <w:left w:val="none" w:sz="0" w:space="0" w:color="auto"/>
            <w:bottom w:val="none" w:sz="0" w:space="0" w:color="auto"/>
            <w:right w:val="none" w:sz="0" w:space="0" w:color="auto"/>
          </w:divBdr>
        </w:div>
        <w:div w:id="1326934158">
          <w:marLeft w:val="640"/>
          <w:marRight w:val="0"/>
          <w:marTop w:val="0"/>
          <w:marBottom w:val="0"/>
          <w:divBdr>
            <w:top w:val="none" w:sz="0" w:space="0" w:color="auto"/>
            <w:left w:val="none" w:sz="0" w:space="0" w:color="auto"/>
            <w:bottom w:val="none" w:sz="0" w:space="0" w:color="auto"/>
            <w:right w:val="none" w:sz="0" w:space="0" w:color="auto"/>
          </w:divBdr>
        </w:div>
        <w:div w:id="1338843155">
          <w:marLeft w:val="640"/>
          <w:marRight w:val="0"/>
          <w:marTop w:val="0"/>
          <w:marBottom w:val="0"/>
          <w:divBdr>
            <w:top w:val="none" w:sz="0" w:space="0" w:color="auto"/>
            <w:left w:val="none" w:sz="0" w:space="0" w:color="auto"/>
            <w:bottom w:val="none" w:sz="0" w:space="0" w:color="auto"/>
            <w:right w:val="none" w:sz="0" w:space="0" w:color="auto"/>
          </w:divBdr>
        </w:div>
        <w:div w:id="1345789322">
          <w:marLeft w:val="640"/>
          <w:marRight w:val="0"/>
          <w:marTop w:val="0"/>
          <w:marBottom w:val="0"/>
          <w:divBdr>
            <w:top w:val="none" w:sz="0" w:space="0" w:color="auto"/>
            <w:left w:val="none" w:sz="0" w:space="0" w:color="auto"/>
            <w:bottom w:val="none" w:sz="0" w:space="0" w:color="auto"/>
            <w:right w:val="none" w:sz="0" w:space="0" w:color="auto"/>
          </w:divBdr>
        </w:div>
        <w:div w:id="1358118800">
          <w:marLeft w:val="640"/>
          <w:marRight w:val="0"/>
          <w:marTop w:val="0"/>
          <w:marBottom w:val="0"/>
          <w:divBdr>
            <w:top w:val="none" w:sz="0" w:space="0" w:color="auto"/>
            <w:left w:val="none" w:sz="0" w:space="0" w:color="auto"/>
            <w:bottom w:val="none" w:sz="0" w:space="0" w:color="auto"/>
            <w:right w:val="none" w:sz="0" w:space="0" w:color="auto"/>
          </w:divBdr>
        </w:div>
        <w:div w:id="1413702574">
          <w:marLeft w:val="640"/>
          <w:marRight w:val="0"/>
          <w:marTop w:val="0"/>
          <w:marBottom w:val="0"/>
          <w:divBdr>
            <w:top w:val="none" w:sz="0" w:space="0" w:color="auto"/>
            <w:left w:val="none" w:sz="0" w:space="0" w:color="auto"/>
            <w:bottom w:val="none" w:sz="0" w:space="0" w:color="auto"/>
            <w:right w:val="none" w:sz="0" w:space="0" w:color="auto"/>
          </w:divBdr>
        </w:div>
        <w:div w:id="1429156627">
          <w:marLeft w:val="640"/>
          <w:marRight w:val="0"/>
          <w:marTop w:val="0"/>
          <w:marBottom w:val="0"/>
          <w:divBdr>
            <w:top w:val="none" w:sz="0" w:space="0" w:color="auto"/>
            <w:left w:val="none" w:sz="0" w:space="0" w:color="auto"/>
            <w:bottom w:val="none" w:sz="0" w:space="0" w:color="auto"/>
            <w:right w:val="none" w:sz="0" w:space="0" w:color="auto"/>
          </w:divBdr>
        </w:div>
        <w:div w:id="1442531359">
          <w:marLeft w:val="640"/>
          <w:marRight w:val="0"/>
          <w:marTop w:val="0"/>
          <w:marBottom w:val="0"/>
          <w:divBdr>
            <w:top w:val="none" w:sz="0" w:space="0" w:color="auto"/>
            <w:left w:val="none" w:sz="0" w:space="0" w:color="auto"/>
            <w:bottom w:val="none" w:sz="0" w:space="0" w:color="auto"/>
            <w:right w:val="none" w:sz="0" w:space="0" w:color="auto"/>
          </w:divBdr>
        </w:div>
        <w:div w:id="1455715989">
          <w:marLeft w:val="640"/>
          <w:marRight w:val="0"/>
          <w:marTop w:val="0"/>
          <w:marBottom w:val="0"/>
          <w:divBdr>
            <w:top w:val="none" w:sz="0" w:space="0" w:color="auto"/>
            <w:left w:val="none" w:sz="0" w:space="0" w:color="auto"/>
            <w:bottom w:val="none" w:sz="0" w:space="0" w:color="auto"/>
            <w:right w:val="none" w:sz="0" w:space="0" w:color="auto"/>
          </w:divBdr>
        </w:div>
        <w:div w:id="1487937666">
          <w:marLeft w:val="640"/>
          <w:marRight w:val="0"/>
          <w:marTop w:val="0"/>
          <w:marBottom w:val="0"/>
          <w:divBdr>
            <w:top w:val="none" w:sz="0" w:space="0" w:color="auto"/>
            <w:left w:val="none" w:sz="0" w:space="0" w:color="auto"/>
            <w:bottom w:val="none" w:sz="0" w:space="0" w:color="auto"/>
            <w:right w:val="none" w:sz="0" w:space="0" w:color="auto"/>
          </w:divBdr>
        </w:div>
        <w:div w:id="1531801524">
          <w:marLeft w:val="640"/>
          <w:marRight w:val="0"/>
          <w:marTop w:val="0"/>
          <w:marBottom w:val="0"/>
          <w:divBdr>
            <w:top w:val="none" w:sz="0" w:space="0" w:color="auto"/>
            <w:left w:val="none" w:sz="0" w:space="0" w:color="auto"/>
            <w:bottom w:val="none" w:sz="0" w:space="0" w:color="auto"/>
            <w:right w:val="none" w:sz="0" w:space="0" w:color="auto"/>
          </w:divBdr>
        </w:div>
        <w:div w:id="1555463129">
          <w:marLeft w:val="640"/>
          <w:marRight w:val="0"/>
          <w:marTop w:val="0"/>
          <w:marBottom w:val="0"/>
          <w:divBdr>
            <w:top w:val="none" w:sz="0" w:space="0" w:color="auto"/>
            <w:left w:val="none" w:sz="0" w:space="0" w:color="auto"/>
            <w:bottom w:val="none" w:sz="0" w:space="0" w:color="auto"/>
            <w:right w:val="none" w:sz="0" w:space="0" w:color="auto"/>
          </w:divBdr>
        </w:div>
        <w:div w:id="1598367440">
          <w:marLeft w:val="640"/>
          <w:marRight w:val="0"/>
          <w:marTop w:val="0"/>
          <w:marBottom w:val="0"/>
          <w:divBdr>
            <w:top w:val="none" w:sz="0" w:space="0" w:color="auto"/>
            <w:left w:val="none" w:sz="0" w:space="0" w:color="auto"/>
            <w:bottom w:val="none" w:sz="0" w:space="0" w:color="auto"/>
            <w:right w:val="none" w:sz="0" w:space="0" w:color="auto"/>
          </w:divBdr>
        </w:div>
        <w:div w:id="1620405928">
          <w:marLeft w:val="640"/>
          <w:marRight w:val="0"/>
          <w:marTop w:val="0"/>
          <w:marBottom w:val="0"/>
          <w:divBdr>
            <w:top w:val="none" w:sz="0" w:space="0" w:color="auto"/>
            <w:left w:val="none" w:sz="0" w:space="0" w:color="auto"/>
            <w:bottom w:val="none" w:sz="0" w:space="0" w:color="auto"/>
            <w:right w:val="none" w:sz="0" w:space="0" w:color="auto"/>
          </w:divBdr>
        </w:div>
        <w:div w:id="1624578445">
          <w:marLeft w:val="640"/>
          <w:marRight w:val="0"/>
          <w:marTop w:val="0"/>
          <w:marBottom w:val="0"/>
          <w:divBdr>
            <w:top w:val="none" w:sz="0" w:space="0" w:color="auto"/>
            <w:left w:val="none" w:sz="0" w:space="0" w:color="auto"/>
            <w:bottom w:val="none" w:sz="0" w:space="0" w:color="auto"/>
            <w:right w:val="none" w:sz="0" w:space="0" w:color="auto"/>
          </w:divBdr>
        </w:div>
        <w:div w:id="1648823964">
          <w:marLeft w:val="640"/>
          <w:marRight w:val="0"/>
          <w:marTop w:val="0"/>
          <w:marBottom w:val="0"/>
          <w:divBdr>
            <w:top w:val="none" w:sz="0" w:space="0" w:color="auto"/>
            <w:left w:val="none" w:sz="0" w:space="0" w:color="auto"/>
            <w:bottom w:val="none" w:sz="0" w:space="0" w:color="auto"/>
            <w:right w:val="none" w:sz="0" w:space="0" w:color="auto"/>
          </w:divBdr>
        </w:div>
        <w:div w:id="1662004039">
          <w:marLeft w:val="640"/>
          <w:marRight w:val="0"/>
          <w:marTop w:val="0"/>
          <w:marBottom w:val="0"/>
          <w:divBdr>
            <w:top w:val="none" w:sz="0" w:space="0" w:color="auto"/>
            <w:left w:val="none" w:sz="0" w:space="0" w:color="auto"/>
            <w:bottom w:val="none" w:sz="0" w:space="0" w:color="auto"/>
            <w:right w:val="none" w:sz="0" w:space="0" w:color="auto"/>
          </w:divBdr>
        </w:div>
        <w:div w:id="1668097841">
          <w:marLeft w:val="640"/>
          <w:marRight w:val="0"/>
          <w:marTop w:val="0"/>
          <w:marBottom w:val="0"/>
          <w:divBdr>
            <w:top w:val="none" w:sz="0" w:space="0" w:color="auto"/>
            <w:left w:val="none" w:sz="0" w:space="0" w:color="auto"/>
            <w:bottom w:val="none" w:sz="0" w:space="0" w:color="auto"/>
            <w:right w:val="none" w:sz="0" w:space="0" w:color="auto"/>
          </w:divBdr>
        </w:div>
        <w:div w:id="1682664520">
          <w:marLeft w:val="640"/>
          <w:marRight w:val="0"/>
          <w:marTop w:val="0"/>
          <w:marBottom w:val="0"/>
          <w:divBdr>
            <w:top w:val="none" w:sz="0" w:space="0" w:color="auto"/>
            <w:left w:val="none" w:sz="0" w:space="0" w:color="auto"/>
            <w:bottom w:val="none" w:sz="0" w:space="0" w:color="auto"/>
            <w:right w:val="none" w:sz="0" w:space="0" w:color="auto"/>
          </w:divBdr>
        </w:div>
        <w:div w:id="1705445447">
          <w:marLeft w:val="640"/>
          <w:marRight w:val="0"/>
          <w:marTop w:val="0"/>
          <w:marBottom w:val="0"/>
          <w:divBdr>
            <w:top w:val="none" w:sz="0" w:space="0" w:color="auto"/>
            <w:left w:val="none" w:sz="0" w:space="0" w:color="auto"/>
            <w:bottom w:val="none" w:sz="0" w:space="0" w:color="auto"/>
            <w:right w:val="none" w:sz="0" w:space="0" w:color="auto"/>
          </w:divBdr>
        </w:div>
        <w:div w:id="1707297203">
          <w:marLeft w:val="640"/>
          <w:marRight w:val="0"/>
          <w:marTop w:val="0"/>
          <w:marBottom w:val="0"/>
          <w:divBdr>
            <w:top w:val="none" w:sz="0" w:space="0" w:color="auto"/>
            <w:left w:val="none" w:sz="0" w:space="0" w:color="auto"/>
            <w:bottom w:val="none" w:sz="0" w:space="0" w:color="auto"/>
            <w:right w:val="none" w:sz="0" w:space="0" w:color="auto"/>
          </w:divBdr>
        </w:div>
        <w:div w:id="1883177141">
          <w:marLeft w:val="640"/>
          <w:marRight w:val="0"/>
          <w:marTop w:val="0"/>
          <w:marBottom w:val="0"/>
          <w:divBdr>
            <w:top w:val="none" w:sz="0" w:space="0" w:color="auto"/>
            <w:left w:val="none" w:sz="0" w:space="0" w:color="auto"/>
            <w:bottom w:val="none" w:sz="0" w:space="0" w:color="auto"/>
            <w:right w:val="none" w:sz="0" w:space="0" w:color="auto"/>
          </w:divBdr>
        </w:div>
        <w:div w:id="1885633495">
          <w:marLeft w:val="640"/>
          <w:marRight w:val="0"/>
          <w:marTop w:val="0"/>
          <w:marBottom w:val="0"/>
          <w:divBdr>
            <w:top w:val="none" w:sz="0" w:space="0" w:color="auto"/>
            <w:left w:val="none" w:sz="0" w:space="0" w:color="auto"/>
            <w:bottom w:val="none" w:sz="0" w:space="0" w:color="auto"/>
            <w:right w:val="none" w:sz="0" w:space="0" w:color="auto"/>
          </w:divBdr>
        </w:div>
        <w:div w:id="1898585949">
          <w:marLeft w:val="640"/>
          <w:marRight w:val="0"/>
          <w:marTop w:val="0"/>
          <w:marBottom w:val="0"/>
          <w:divBdr>
            <w:top w:val="none" w:sz="0" w:space="0" w:color="auto"/>
            <w:left w:val="none" w:sz="0" w:space="0" w:color="auto"/>
            <w:bottom w:val="none" w:sz="0" w:space="0" w:color="auto"/>
            <w:right w:val="none" w:sz="0" w:space="0" w:color="auto"/>
          </w:divBdr>
        </w:div>
        <w:div w:id="1940873990">
          <w:marLeft w:val="640"/>
          <w:marRight w:val="0"/>
          <w:marTop w:val="0"/>
          <w:marBottom w:val="0"/>
          <w:divBdr>
            <w:top w:val="none" w:sz="0" w:space="0" w:color="auto"/>
            <w:left w:val="none" w:sz="0" w:space="0" w:color="auto"/>
            <w:bottom w:val="none" w:sz="0" w:space="0" w:color="auto"/>
            <w:right w:val="none" w:sz="0" w:space="0" w:color="auto"/>
          </w:divBdr>
        </w:div>
        <w:div w:id="1941834349">
          <w:marLeft w:val="640"/>
          <w:marRight w:val="0"/>
          <w:marTop w:val="0"/>
          <w:marBottom w:val="0"/>
          <w:divBdr>
            <w:top w:val="none" w:sz="0" w:space="0" w:color="auto"/>
            <w:left w:val="none" w:sz="0" w:space="0" w:color="auto"/>
            <w:bottom w:val="none" w:sz="0" w:space="0" w:color="auto"/>
            <w:right w:val="none" w:sz="0" w:space="0" w:color="auto"/>
          </w:divBdr>
        </w:div>
        <w:div w:id="1954434858">
          <w:marLeft w:val="640"/>
          <w:marRight w:val="0"/>
          <w:marTop w:val="0"/>
          <w:marBottom w:val="0"/>
          <w:divBdr>
            <w:top w:val="none" w:sz="0" w:space="0" w:color="auto"/>
            <w:left w:val="none" w:sz="0" w:space="0" w:color="auto"/>
            <w:bottom w:val="none" w:sz="0" w:space="0" w:color="auto"/>
            <w:right w:val="none" w:sz="0" w:space="0" w:color="auto"/>
          </w:divBdr>
        </w:div>
        <w:div w:id="1974288993">
          <w:marLeft w:val="640"/>
          <w:marRight w:val="0"/>
          <w:marTop w:val="0"/>
          <w:marBottom w:val="0"/>
          <w:divBdr>
            <w:top w:val="none" w:sz="0" w:space="0" w:color="auto"/>
            <w:left w:val="none" w:sz="0" w:space="0" w:color="auto"/>
            <w:bottom w:val="none" w:sz="0" w:space="0" w:color="auto"/>
            <w:right w:val="none" w:sz="0" w:space="0" w:color="auto"/>
          </w:divBdr>
        </w:div>
        <w:div w:id="1981223189">
          <w:marLeft w:val="640"/>
          <w:marRight w:val="0"/>
          <w:marTop w:val="0"/>
          <w:marBottom w:val="0"/>
          <w:divBdr>
            <w:top w:val="none" w:sz="0" w:space="0" w:color="auto"/>
            <w:left w:val="none" w:sz="0" w:space="0" w:color="auto"/>
            <w:bottom w:val="none" w:sz="0" w:space="0" w:color="auto"/>
            <w:right w:val="none" w:sz="0" w:space="0" w:color="auto"/>
          </w:divBdr>
        </w:div>
        <w:div w:id="2023626634">
          <w:marLeft w:val="640"/>
          <w:marRight w:val="0"/>
          <w:marTop w:val="0"/>
          <w:marBottom w:val="0"/>
          <w:divBdr>
            <w:top w:val="none" w:sz="0" w:space="0" w:color="auto"/>
            <w:left w:val="none" w:sz="0" w:space="0" w:color="auto"/>
            <w:bottom w:val="none" w:sz="0" w:space="0" w:color="auto"/>
            <w:right w:val="none" w:sz="0" w:space="0" w:color="auto"/>
          </w:divBdr>
        </w:div>
        <w:div w:id="2028560737">
          <w:marLeft w:val="640"/>
          <w:marRight w:val="0"/>
          <w:marTop w:val="0"/>
          <w:marBottom w:val="0"/>
          <w:divBdr>
            <w:top w:val="none" w:sz="0" w:space="0" w:color="auto"/>
            <w:left w:val="none" w:sz="0" w:space="0" w:color="auto"/>
            <w:bottom w:val="none" w:sz="0" w:space="0" w:color="auto"/>
            <w:right w:val="none" w:sz="0" w:space="0" w:color="auto"/>
          </w:divBdr>
        </w:div>
        <w:div w:id="2092114701">
          <w:marLeft w:val="640"/>
          <w:marRight w:val="0"/>
          <w:marTop w:val="0"/>
          <w:marBottom w:val="0"/>
          <w:divBdr>
            <w:top w:val="none" w:sz="0" w:space="0" w:color="auto"/>
            <w:left w:val="none" w:sz="0" w:space="0" w:color="auto"/>
            <w:bottom w:val="none" w:sz="0" w:space="0" w:color="auto"/>
            <w:right w:val="none" w:sz="0" w:space="0" w:color="auto"/>
          </w:divBdr>
        </w:div>
        <w:div w:id="2094083165">
          <w:marLeft w:val="640"/>
          <w:marRight w:val="0"/>
          <w:marTop w:val="0"/>
          <w:marBottom w:val="0"/>
          <w:divBdr>
            <w:top w:val="none" w:sz="0" w:space="0" w:color="auto"/>
            <w:left w:val="none" w:sz="0" w:space="0" w:color="auto"/>
            <w:bottom w:val="none" w:sz="0" w:space="0" w:color="auto"/>
            <w:right w:val="none" w:sz="0" w:space="0" w:color="auto"/>
          </w:divBdr>
        </w:div>
      </w:divsChild>
    </w:div>
    <w:div w:id="456266689">
      <w:bodyDiv w:val="1"/>
      <w:marLeft w:val="0"/>
      <w:marRight w:val="0"/>
      <w:marTop w:val="0"/>
      <w:marBottom w:val="0"/>
      <w:divBdr>
        <w:top w:val="none" w:sz="0" w:space="0" w:color="auto"/>
        <w:left w:val="none" w:sz="0" w:space="0" w:color="auto"/>
        <w:bottom w:val="none" w:sz="0" w:space="0" w:color="auto"/>
        <w:right w:val="none" w:sz="0" w:space="0" w:color="auto"/>
      </w:divBdr>
      <w:divsChild>
        <w:div w:id="1238131365">
          <w:marLeft w:val="0"/>
          <w:marRight w:val="0"/>
          <w:marTop w:val="0"/>
          <w:marBottom w:val="0"/>
          <w:divBdr>
            <w:top w:val="single" w:sz="2" w:space="0" w:color="E3E3E3"/>
            <w:left w:val="single" w:sz="2" w:space="0" w:color="E3E3E3"/>
            <w:bottom w:val="single" w:sz="2" w:space="0" w:color="E3E3E3"/>
            <w:right w:val="single" w:sz="2" w:space="0" w:color="E3E3E3"/>
          </w:divBdr>
          <w:divsChild>
            <w:div w:id="1715696320">
              <w:marLeft w:val="0"/>
              <w:marRight w:val="0"/>
              <w:marTop w:val="100"/>
              <w:marBottom w:val="100"/>
              <w:divBdr>
                <w:top w:val="single" w:sz="2" w:space="0" w:color="E3E3E3"/>
                <w:left w:val="single" w:sz="2" w:space="0" w:color="E3E3E3"/>
                <w:bottom w:val="single" w:sz="2" w:space="0" w:color="E3E3E3"/>
                <w:right w:val="single" w:sz="2" w:space="0" w:color="E3E3E3"/>
              </w:divBdr>
              <w:divsChild>
                <w:div w:id="324673367">
                  <w:marLeft w:val="0"/>
                  <w:marRight w:val="0"/>
                  <w:marTop w:val="0"/>
                  <w:marBottom w:val="0"/>
                  <w:divBdr>
                    <w:top w:val="single" w:sz="2" w:space="0" w:color="E3E3E3"/>
                    <w:left w:val="single" w:sz="2" w:space="0" w:color="E3E3E3"/>
                    <w:bottom w:val="single" w:sz="2" w:space="0" w:color="E3E3E3"/>
                    <w:right w:val="single" w:sz="2" w:space="0" w:color="E3E3E3"/>
                  </w:divBdr>
                  <w:divsChild>
                    <w:div w:id="2018312266">
                      <w:marLeft w:val="0"/>
                      <w:marRight w:val="0"/>
                      <w:marTop w:val="0"/>
                      <w:marBottom w:val="0"/>
                      <w:divBdr>
                        <w:top w:val="single" w:sz="2" w:space="0" w:color="E3E3E3"/>
                        <w:left w:val="single" w:sz="2" w:space="0" w:color="E3E3E3"/>
                        <w:bottom w:val="single" w:sz="2" w:space="0" w:color="E3E3E3"/>
                        <w:right w:val="single" w:sz="2" w:space="0" w:color="E3E3E3"/>
                      </w:divBdr>
                      <w:divsChild>
                        <w:div w:id="481119908">
                          <w:marLeft w:val="0"/>
                          <w:marRight w:val="0"/>
                          <w:marTop w:val="0"/>
                          <w:marBottom w:val="0"/>
                          <w:divBdr>
                            <w:top w:val="single" w:sz="2" w:space="0" w:color="E3E3E3"/>
                            <w:left w:val="single" w:sz="2" w:space="0" w:color="E3E3E3"/>
                            <w:bottom w:val="single" w:sz="2" w:space="0" w:color="E3E3E3"/>
                            <w:right w:val="single" w:sz="2" w:space="0" w:color="E3E3E3"/>
                          </w:divBdr>
                          <w:divsChild>
                            <w:div w:id="1491871464">
                              <w:marLeft w:val="0"/>
                              <w:marRight w:val="0"/>
                              <w:marTop w:val="0"/>
                              <w:marBottom w:val="0"/>
                              <w:divBdr>
                                <w:top w:val="single" w:sz="2" w:space="0" w:color="E3E3E3"/>
                                <w:left w:val="single" w:sz="2" w:space="0" w:color="E3E3E3"/>
                                <w:bottom w:val="single" w:sz="2" w:space="0" w:color="E3E3E3"/>
                                <w:right w:val="single" w:sz="2" w:space="0" w:color="E3E3E3"/>
                              </w:divBdr>
                              <w:divsChild>
                                <w:div w:id="173039732">
                                  <w:marLeft w:val="0"/>
                                  <w:marRight w:val="0"/>
                                  <w:marTop w:val="0"/>
                                  <w:marBottom w:val="0"/>
                                  <w:divBdr>
                                    <w:top w:val="single" w:sz="2" w:space="0" w:color="E3E3E3"/>
                                    <w:left w:val="single" w:sz="2" w:space="0" w:color="E3E3E3"/>
                                    <w:bottom w:val="single" w:sz="2" w:space="0" w:color="E3E3E3"/>
                                    <w:right w:val="single" w:sz="2" w:space="0" w:color="E3E3E3"/>
                                  </w:divBdr>
                                  <w:divsChild>
                                    <w:div w:id="6150217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75683175">
      <w:bodyDiv w:val="1"/>
      <w:marLeft w:val="0"/>
      <w:marRight w:val="0"/>
      <w:marTop w:val="0"/>
      <w:marBottom w:val="0"/>
      <w:divBdr>
        <w:top w:val="none" w:sz="0" w:space="0" w:color="auto"/>
        <w:left w:val="none" w:sz="0" w:space="0" w:color="auto"/>
        <w:bottom w:val="none" w:sz="0" w:space="0" w:color="auto"/>
        <w:right w:val="none" w:sz="0" w:space="0" w:color="auto"/>
      </w:divBdr>
      <w:divsChild>
        <w:div w:id="21518745">
          <w:marLeft w:val="640"/>
          <w:marRight w:val="0"/>
          <w:marTop w:val="0"/>
          <w:marBottom w:val="0"/>
          <w:divBdr>
            <w:top w:val="none" w:sz="0" w:space="0" w:color="auto"/>
            <w:left w:val="none" w:sz="0" w:space="0" w:color="auto"/>
            <w:bottom w:val="none" w:sz="0" w:space="0" w:color="auto"/>
            <w:right w:val="none" w:sz="0" w:space="0" w:color="auto"/>
          </w:divBdr>
        </w:div>
        <w:div w:id="90050579">
          <w:marLeft w:val="640"/>
          <w:marRight w:val="0"/>
          <w:marTop w:val="0"/>
          <w:marBottom w:val="0"/>
          <w:divBdr>
            <w:top w:val="none" w:sz="0" w:space="0" w:color="auto"/>
            <w:left w:val="none" w:sz="0" w:space="0" w:color="auto"/>
            <w:bottom w:val="none" w:sz="0" w:space="0" w:color="auto"/>
            <w:right w:val="none" w:sz="0" w:space="0" w:color="auto"/>
          </w:divBdr>
        </w:div>
        <w:div w:id="91634024">
          <w:marLeft w:val="640"/>
          <w:marRight w:val="0"/>
          <w:marTop w:val="0"/>
          <w:marBottom w:val="0"/>
          <w:divBdr>
            <w:top w:val="none" w:sz="0" w:space="0" w:color="auto"/>
            <w:left w:val="none" w:sz="0" w:space="0" w:color="auto"/>
            <w:bottom w:val="none" w:sz="0" w:space="0" w:color="auto"/>
            <w:right w:val="none" w:sz="0" w:space="0" w:color="auto"/>
          </w:divBdr>
        </w:div>
        <w:div w:id="93091108">
          <w:marLeft w:val="640"/>
          <w:marRight w:val="0"/>
          <w:marTop w:val="0"/>
          <w:marBottom w:val="0"/>
          <w:divBdr>
            <w:top w:val="none" w:sz="0" w:space="0" w:color="auto"/>
            <w:left w:val="none" w:sz="0" w:space="0" w:color="auto"/>
            <w:bottom w:val="none" w:sz="0" w:space="0" w:color="auto"/>
            <w:right w:val="none" w:sz="0" w:space="0" w:color="auto"/>
          </w:divBdr>
        </w:div>
        <w:div w:id="93718595">
          <w:marLeft w:val="640"/>
          <w:marRight w:val="0"/>
          <w:marTop w:val="0"/>
          <w:marBottom w:val="0"/>
          <w:divBdr>
            <w:top w:val="none" w:sz="0" w:space="0" w:color="auto"/>
            <w:left w:val="none" w:sz="0" w:space="0" w:color="auto"/>
            <w:bottom w:val="none" w:sz="0" w:space="0" w:color="auto"/>
            <w:right w:val="none" w:sz="0" w:space="0" w:color="auto"/>
          </w:divBdr>
        </w:div>
        <w:div w:id="100954500">
          <w:marLeft w:val="640"/>
          <w:marRight w:val="0"/>
          <w:marTop w:val="0"/>
          <w:marBottom w:val="0"/>
          <w:divBdr>
            <w:top w:val="none" w:sz="0" w:space="0" w:color="auto"/>
            <w:left w:val="none" w:sz="0" w:space="0" w:color="auto"/>
            <w:bottom w:val="none" w:sz="0" w:space="0" w:color="auto"/>
            <w:right w:val="none" w:sz="0" w:space="0" w:color="auto"/>
          </w:divBdr>
        </w:div>
        <w:div w:id="107966984">
          <w:marLeft w:val="640"/>
          <w:marRight w:val="0"/>
          <w:marTop w:val="0"/>
          <w:marBottom w:val="0"/>
          <w:divBdr>
            <w:top w:val="none" w:sz="0" w:space="0" w:color="auto"/>
            <w:left w:val="none" w:sz="0" w:space="0" w:color="auto"/>
            <w:bottom w:val="none" w:sz="0" w:space="0" w:color="auto"/>
            <w:right w:val="none" w:sz="0" w:space="0" w:color="auto"/>
          </w:divBdr>
        </w:div>
        <w:div w:id="150609255">
          <w:marLeft w:val="640"/>
          <w:marRight w:val="0"/>
          <w:marTop w:val="0"/>
          <w:marBottom w:val="0"/>
          <w:divBdr>
            <w:top w:val="none" w:sz="0" w:space="0" w:color="auto"/>
            <w:left w:val="none" w:sz="0" w:space="0" w:color="auto"/>
            <w:bottom w:val="none" w:sz="0" w:space="0" w:color="auto"/>
            <w:right w:val="none" w:sz="0" w:space="0" w:color="auto"/>
          </w:divBdr>
        </w:div>
        <w:div w:id="182985560">
          <w:marLeft w:val="640"/>
          <w:marRight w:val="0"/>
          <w:marTop w:val="0"/>
          <w:marBottom w:val="0"/>
          <w:divBdr>
            <w:top w:val="none" w:sz="0" w:space="0" w:color="auto"/>
            <w:left w:val="none" w:sz="0" w:space="0" w:color="auto"/>
            <w:bottom w:val="none" w:sz="0" w:space="0" w:color="auto"/>
            <w:right w:val="none" w:sz="0" w:space="0" w:color="auto"/>
          </w:divBdr>
        </w:div>
        <w:div w:id="280961558">
          <w:marLeft w:val="640"/>
          <w:marRight w:val="0"/>
          <w:marTop w:val="0"/>
          <w:marBottom w:val="0"/>
          <w:divBdr>
            <w:top w:val="none" w:sz="0" w:space="0" w:color="auto"/>
            <w:left w:val="none" w:sz="0" w:space="0" w:color="auto"/>
            <w:bottom w:val="none" w:sz="0" w:space="0" w:color="auto"/>
            <w:right w:val="none" w:sz="0" w:space="0" w:color="auto"/>
          </w:divBdr>
        </w:div>
        <w:div w:id="302196448">
          <w:marLeft w:val="640"/>
          <w:marRight w:val="0"/>
          <w:marTop w:val="0"/>
          <w:marBottom w:val="0"/>
          <w:divBdr>
            <w:top w:val="none" w:sz="0" w:space="0" w:color="auto"/>
            <w:left w:val="none" w:sz="0" w:space="0" w:color="auto"/>
            <w:bottom w:val="none" w:sz="0" w:space="0" w:color="auto"/>
            <w:right w:val="none" w:sz="0" w:space="0" w:color="auto"/>
          </w:divBdr>
        </w:div>
        <w:div w:id="332807814">
          <w:marLeft w:val="640"/>
          <w:marRight w:val="0"/>
          <w:marTop w:val="0"/>
          <w:marBottom w:val="0"/>
          <w:divBdr>
            <w:top w:val="none" w:sz="0" w:space="0" w:color="auto"/>
            <w:left w:val="none" w:sz="0" w:space="0" w:color="auto"/>
            <w:bottom w:val="none" w:sz="0" w:space="0" w:color="auto"/>
            <w:right w:val="none" w:sz="0" w:space="0" w:color="auto"/>
          </w:divBdr>
        </w:div>
        <w:div w:id="336226016">
          <w:marLeft w:val="640"/>
          <w:marRight w:val="0"/>
          <w:marTop w:val="0"/>
          <w:marBottom w:val="0"/>
          <w:divBdr>
            <w:top w:val="none" w:sz="0" w:space="0" w:color="auto"/>
            <w:left w:val="none" w:sz="0" w:space="0" w:color="auto"/>
            <w:bottom w:val="none" w:sz="0" w:space="0" w:color="auto"/>
            <w:right w:val="none" w:sz="0" w:space="0" w:color="auto"/>
          </w:divBdr>
        </w:div>
        <w:div w:id="411119603">
          <w:marLeft w:val="640"/>
          <w:marRight w:val="0"/>
          <w:marTop w:val="0"/>
          <w:marBottom w:val="0"/>
          <w:divBdr>
            <w:top w:val="none" w:sz="0" w:space="0" w:color="auto"/>
            <w:left w:val="none" w:sz="0" w:space="0" w:color="auto"/>
            <w:bottom w:val="none" w:sz="0" w:space="0" w:color="auto"/>
            <w:right w:val="none" w:sz="0" w:space="0" w:color="auto"/>
          </w:divBdr>
        </w:div>
        <w:div w:id="506753208">
          <w:marLeft w:val="640"/>
          <w:marRight w:val="0"/>
          <w:marTop w:val="0"/>
          <w:marBottom w:val="0"/>
          <w:divBdr>
            <w:top w:val="none" w:sz="0" w:space="0" w:color="auto"/>
            <w:left w:val="none" w:sz="0" w:space="0" w:color="auto"/>
            <w:bottom w:val="none" w:sz="0" w:space="0" w:color="auto"/>
            <w:right w:val="none" w:sz="0" w:space="0" w:color="auto"/>
          </w:divBdr>
        </w:div>
        <w:div w:id="516583084">
          <w:marLeft w:val="640"/>
          <w:marRight w:val="0"/>
          <w:marTop w:val="0"/>
          <w:marBottom w:val="0"/>
          <w:divBdr>
            <w:top w:val="none" w:sz="0" w:space="0" w:color="auto"/>
            <w:left w:val="none" w:sz="0" w:space="0" w:color="auto"/>
            <w:bottom w:val="none" w:sz="0" w:space="0" w:color="auto"/>
            <w:right w:val="none" w:sz="0" w:space="0" w:color="auto"/>
          </w:divBdr>
        </w:div>
        <w:div w:id="583340624">
          <w:marLeft w:val="640"/>
          <w:marRight w:val="0"/>
          <w:marTop w:val="0"/>
          <w:marBottom w:val="0"/>
          <w:divBdr>
            <w:top w:val="none" w:sz="0" w:space="0" w:color="auto"/>
            <w:left w:val="none" w:sz="0" w:space="0" w:color="auto"/>
            <w:bottom w:val="none" w:sz="0" w:space="0" w:color="auto"/>
            <w:right w:val="none" w:sz="0" w:space="0" w:color="auto"/>
          </w:divBdr>
        </w:div>
        <w:div w:id="618726420">
          <w:marLeft w:val="640"/>
          <w:marRight w:val="0"/>
          <w:marTop w:val="0"/>
          <w:marBottom w:val="0"/>
          <w:divBdr>
            <w:top w:val="none" w:sz="0" w:space="0" w:color="auto"/>
            <w:left w:val="none" w:sz="0" w:space="0" w:color="auto"/>
            <w:bottom w:val="none" w:sz="0" w:space="0" w:color="auto"/>
            <w:right w:val="none" w:sz="0" w:space="0" w:color="auto"/>
          </w:divBdr>
        </w:div>
        <w:div w:id="619412147">
          <w:marLeft w:val="640"/>
          <w:marRight w:val="0"/>
          <w:marTop w:val="0"/>
          <w:marBottom w:val="0"/>
          <w:divBdr>
            <w:top w:val="none" w:sz="0" w:space="0" w:color="auto"/>
            <w:left w:val="none" w:sz="0" w:space="0" w:color="auto"/>
            <w:bottom w:val="none" w:sz="0" w:space="0" w:color="auto"/>
            <w:right w:val="none" w:sz="0" w:space="0" w:color="auto"/>
          </w:divBdr>
        </w:div>
        <w:div w:id="628511490">
          <w:marLeft w:val="640"/>
          <w:marRight w:val="0"/>
          <w:marTop w:val="0"/>
          <w:marBottom w:val="0"/>
          <w:divBdr>
            <w:top w:val="none" w:sz="0" w:space="0" w:color="auto"/>
            <w:left w:val="none" w:sz="0" w:space="0" w:color="auto"/>
            <w:bottom w:val="none" w:sz="0" w:space="0" w:color="auto"/>
            <w:right w:val="none" w:sz="0" w:space="0" w:color="auto"/>
          </w:divBdr>
        </w:div>
        <w:div w:id="633098940">
          <w:marLeft w:val="640"/>
          <w:marRight w:val="0"/>
          <w:marTop w:val="0"/>
          <w:marBottom w:val="0"/>
          <w:divBdr>
            <w:top w:val="none" w:sz="0" w:space="0" w:color="auto"/>
            <w:left w:val="none" w:sz="0" w:space="0" w:color="auto"/>
            <w:bottom w:val="none" w:sz="0" w:space="0" w:color="auto"/>
            <w:right w:val="none" w:sz="0" w:space="0" w:color="auto"/>
          </w:divBdr>
        </w:div>
        <w:div w:id="660695969">
          <w:marLeft w:val="640"/>
          <w:marRight w:val="0"/>
          <w:marTop w:val="0"/>
          <w:marBottom w:val="0"/>
          <w:divBdr>
            <w:top w:val="none" w:sz="0" w:space="0" w:color="auto"/>
            <w:left w:val="none" w:sz="0" w:space="0" w:color="auto"/>
            <w:bottom w:val="none" w:sz="0" w:space="0" w:color="auto"/>
            <w:right w:val="none" w:sz="0" w:space="0" w:color="auto"/>
          </w:divBdr>
        </w:div>
        <w:div w:id="709189985">
          <w:marLeft w:val="640"/>
          <w:marRight w:val="0"/>
          <w:marTop w:val="0"/>
          <w:marBottom w:val="0"/>
          <w:divBdr>
            <w:top w:val="none" w:sz="0" w:space="0" w:color="auto"/>
            <w:left w:val="none" w:sz="0" w:space="0" w:color="auto"/>
            <w:bottom w:val="none" w:sz="0" w:space="0" w:color="auto"/>
            <w:right w:val="none" w:sz="0" w:space="0" w:color="auto"/>
          </w:divBdr>
        </w:div>
        <w:div w:id="738748569">
          <w:marLeft w:val="640"/>
          <w:marRight w:val="0"/>
          <w:marTop w:val="0"/>
          <w:marBottom w:val="0"/>
          <w:divBdr>
            <w:top w:val="none" w:sz="0" w:space="0" w:color="auto"/>
            <w:left w:val="none" w:sz="0" w:space="0" w:color="auto"/>
            <w:bottom w:val="none" w:sz="0" w:space="0" w:color="auto"/>
            <w:right w:val="none" w:sz="0" w:space="0" w:color="auto"/>
          </w:divBdr>
        </w:div>
        <w:div w:id="818771421">
          <w:marLeft w:val="640"/>
          <w:marRight w:val="0"/>
          <w:marTop w:val="0"/>
          <w:marBottom w:val="0"/>
          <w:divBdr>
            <w:top w:val="none" w:sz="0" w:space="0" w:color="auto"/>
            <w:left w:val="none" w:sz="0" w:space="0" w:color="auto"/>
            <w:bottom w:val="none" w:sz="0" w:space="0" w:color="auto"/>
            <w:right w:val="none" w:sz="0" w:space="0" w:color="auto"/>
          </w:divBdr>
        </w:div>
        <w:div w:id="853300815">
          <w:marLeft w:val="640"/>
          <w:marRight w:val="0"/>
          <w:marTop w:val="0"/>
          <w:marBottom w:val="0"/>
          <w:divBdr>
            <w:top w:val="none" w:sz="0" w:space="0" w:color="auto"/>
            <w:left w:val="none" w:sz="0" w:space="0" w:color="auto"/>
            <w:bottom w:val="none" w:sz="0" w:space="0" w:color="auto"/>
            <w:right w:val="none" w:sz="0" w:space="0" w:color="auto"/>
          </w:divBdr>
        </w:div>
        <w:div w:id="884834281">
          <w:marLeft w:val="640"/>
          <w:marRight w:val="0"/>
          <w:marTop w:val="0"/>
          <w:marBottom w:val="0"/>
          <w:divBdr>
            <w:top w:val="none" w:sz="0" w:space="0" w:color="auto"/>
            <w:left w:val="none" w:sz="0" w:space="0" w:color="auto"/>
            <w:bottom w:val="none" w:sz="0" w:space="0" w:color="auto"/>
            <w:right w:val="none" w:sz="0" w:space="0" w:color="auto"/>
          </w:divBdr>
        </w:div>
        <w:div w:id="909970271">
          <w:marLeft w:val="640"/>
          <w:marRight w:val="0"/>
          <w:marTop w:val="0"/>
          <w:marBottom w:val="0"/>
          <w:divBdr>
            <w:top w:val="none" w:sz="0" w:space="0" w:color="auto"/>
            <w:left w:val="none" w:sz="0" w:space="0" w:color="auto"/>
            <w:bottom w:val="none" w:sz="0" w:space="0" w:color="auto"/>
            <w:right w:val="none" w:sz="0" w:space="0" w:color="auto"/>
          </w:divBdr>
        </w:div>
        <w:div w:id="1019621192">
          <w:marLeft w:val="640"/>
          <w:marRight w:val="0"/>
          <w:marTop w:val="0"/>
          <w:marBottom w:val="0"/>
          <w:divBdr>
            <w:top w:val="none" w:sz="0" w:space="0" w:color="auto"/>
            <w:left w:val="none" w:sz="0" w:space="0" w:color="auto"/>
            <w:bottom w:val="none" w:sz="0" w:space="0" w:color="auto"/>
            <w:right w:val="none" w:sz="0" w:space="0" w:color="auto"/>
          </w:divBdr>
        </w:div>
        <w:div w:id="1321344730">
          <w:marLeft w:val="640"/>
          <w:marRight w:val="0"/>
          <w:marTop w:val="0"/>
          <w:marBottom w:val="0"/>
          <w:divBdr>
            <w:top w:val="none" w:sz="0" w:space="0" w:color="auto"/>
            <w:left w:val="none" w:sz="0" w:space="0" w:color="auto"/>
            <w:bottom w:val="none" w:sz="0" w:space="0" w:color="auto"/>
            <w:right w:val="none" w:sz="0" w:space="0" w:color="auto"/>
          </w:divBdr>
        </w:div>
        <w:div w:id="1332292128">
          <w:marLeft w:val="640"/>
          <w:marRight w:val="0"/>
          <w:marTop w:val="0"/>
          <w:marBottom w:val="0"/>
          <w:divBdr>
            <w:top w:val="none" w:sz="0" w:space="0" w:color="auto"/>
            <w:left w:val="none" w:sz="0" w:space="0" w:color="auto"/>
            <w:bottom w:val="none" w:sz="0" w:space="0" w:color="auto"/>
            <w:right w:val="none" w:sz="0" w:space="0" w:color="auto"/>
          </w:divBdr>
        </w:div>
        <w:div w:id="1343554721">
          <w:marLeft w:val="640"/>
          <w:marRight w:val="0"/>
          <w:marTop w:val="0"/>
          <w:marBottom w:val="0"/>
          <w:divBdr>
            <w:top w:val="none" w:sz="0" w:space="0" w:color="auto"/>
            <w:left w:val="none" w:sz="0" w:space="0" w:color="auto"/>
            <w:bottom w:val="none" w:sz="0" w:space="0" w:color="auto"/>
            <w:right w:val="none" w:sz="0" w:space="0" w:color="auto"/>
          </w:divBdr>
        </w:div>
        <w:div w:id="1345129012">
          <w:marLeft w:val="640"/>
          <w:marRight w:val="0"/>
          <w:marTop w:val="0"/>
          <w:marBottom w:val="0"/>
          <w:divBdr>
            <w:top w:val="none" w:sz="0" w:space="0" w:color="auto"/>
            <w:left w:val="none" w:sz="0" w:space="0" w:color="auto"/>
            <w:bottom w:val="none" w:sz="0" w:space="0" w:color="auto"/>
            <w:right w:val="none" w:sz="0" w:space="0" w:color="auto"/>
          </w:divBdr>
        </w:div>
        <w:div w:id="1426152075">
          <w:marLeft w:val="640"/>
          <w:marRight w:val="0"/>
          <w:marTop w:val="0"/>
          <w:marBottom w:val="0"/>
          <w:divBdr>
            <w:top w:val="none" w:sz="0" w:space="0" w:color="auto"/>
            <w:left w:val="none" w:sz="0" w:space="0" w:color="auto"/>
            <w:bottom w:val="none" w:sz="0" w:space="0" w:color="auto"/>
            <w:right w:val="none" w:sz="0" w:space="0" w:color="auto"/>
          </w:divBdr>
        </w:div>
        <w:div w:id="1453599534">
          <w:marLeft w:val="640"/>
          <w:marRight w:val="0"/>
          <w:marTop w:val="0"/>
          <w:marBottom w:val="0"/>
          <w:divBdr>
            <w:top w:val="none" w:sz="0" w:space="0" w:color="auto"/>
            <w:left w:val="none" w:sz="0" w:space="0" w:color="auto"/>
            <w:bottom w:val="none" w:sz="0" w:space="0" w:color="auto"/>
            <w:right w:val="none" w:sz="0" w:space="0" w:color="auto"/>
          </w:divBdr>
        </w:div>
        <w:div w:id="1455370004">
          <w:marLeft w:val="640"/>
          <w:marRight w:val="0"/>
          <w:marTop w:val="0"/>
          <w:marBottom w:val="0"/>
          <w:divBdr>
            <w:top w:val="none" w:sz="0" w:space="0" w:color="auto"/>
            <w:left w:val="none" w:sz="0" w:space="0" w:color="auto"/>
            <w:bottom w:val="none" w:sz="0" w:space="0" w:color="auto"/>
            <w:right w:val="none" w:sz="0" w:space="0" w:color="auto"/>
          </w:divBdr>
        </w:div>
        <w:div w:id="1504856476">
          <w:marLeft w:val="640"/>
          <w:marRight w:val="0"/>
          <w:marTop w:val="0"/>
          <w:marBottom w:val="0"/>
          <w:divBdr>
            <w:top w:val="none" w:sz="0" w:space="0" w:color="auto"/>
            <w:left w:val="none" w:sz="0" w:space="0" w:color="auto"/>
            <w:bottom w:val="none" w:sz="0" w:space="0" w:color="auto"/>
            <w:right w:val="none" w:sz="0" w:space="0" w:color="auto"/>
          </w:divBdr>
        </w:div>
        <w:div w:id="1517963007">
          <w:marLeft w:val="640"/>
          <w:marRight w:val="0"/>
          <w:marTop w:val="0"/>
          <w:marBottom w:val="0"/>
          <w:divBdr>
            <w:top w:val="none" w:sz="0" w:space="0" w:color="auto"/>
            <w:left w:val="none" w:sz="0" w:space="0" w:color="auto"/>
            <w:bottom w:val="none" w:sz="0" w:space="0" w:color="auto"/>
            <w:right w:val="none" w:sz="0" w:space="0" w:color="auto"/>
          </w:divBdr>
        </w:div>
        <w:div w:id="1549607214">
          <w:marLeft w:val="640"/>
          <w:marRight w:val="0"/>
          <w:marTop w:val="0"/>
          <w:marBottom w:val="0"/>
          <w:divBdr>
            <w:top w:val="none" w:sz="0" w:space="0" w:color="auto"/>
            <w:left w:val="none" w:sz="0" w:space="0" w:color="auto"/>
            <w:bottom w:val="none" w:sz="0" w:space="0" w:color="auto"/>
            <w:right w:val="none" w:sz="0" w:space="0" w:color="auto"/>
          </w:divBdr>
        </w:div>
        <w:div w:id="1583416941">
          <w:marLeft w:val="640"/>
          <w:marRight w:val="0"/>
          <w:marTop w:val="0"/>
          <w:marBottom w:val="0"/>
          <w:divBdr>
            <w:top w:val="none" w:sz="0" w:space="0" w:color="auto"/>
            <w:left w:val="none" w:sz="0" w:space="0" w:color="auto"/>
            <w:bottom w:val="none" w:sz="0" w:space="0" w:color="auto"/>
            <w:right w:val="none" w:sz="0" w:space="0" w:color="auto"/>
          </w:divBdr>
        </w:div>
        <w:div w:id="1613903934">
          <w:marLeft w:val="640"/>
          <w:marRight w:val="0"/>
          <w:marTop w:val="0"/>
          <w:marBottom w:val="0"/>
          <w:divBdr>
            <w:top w:val="none" w:sz="0" w:space="0" w:color="auto"/>
            <w:left w:val="none" w:sz="0" w:space="0" w:color="auto"/>
            <w:bottom w:val="none" w:sz="0" w:space="0" w:color="auto"/>
            <w:right w:val="none" w:sz="0" w:space="0" w:color="auto"/>
          </w:divBdr>
        </w:div>
        <w:div w:id="1624726856">
          <w:marLeft w:val="640"/>
          <w:marRight w:val="0"/>
          <w:marTop w:val="0"/>
          <w:marBottom w:val="0"/>
          <w:divBdr>
            <w:top w:val="none" w:sz="0" w:space="0" w:color="auto"/>
            <w:left w:val="none" w:sz="0" w:space="0" w:color="auto"/>
            <w:bottom w:val="none" w:sz="0" w:space="0" w:color="auto"/>
            <w:right w:val="none" w:sz="0" w:space="0" w:color="auto"/>
          </w:divBdr>
        </w:div>
        <w:div w:id="1656951586">
          <w:marLeft w:val="640"/>
          <w:marRight w:val="0"/>
          <w:marTop w:val="0"/>
          <w:marBottom w:val="0"/>
          <w:divBdr>
            <w:top w:val="none" w:sz="0" w:space="0" w:color="auto"/>
            <w:left w:val="none" w:sz="0" w:space="0" w:color="auto"/>
            <w:bottom w:val="none" w:sz="0" w:space="0" w:color="auto"/>
            <w:right w:val="none" w:sz="0" w:space="0" w:color="auto"/>
          </w:divBdr>
        </w:div>
        <w:div w:id="1692951517">
          <w:marLeft w:val="640"/>
          <w:marRight w:val="0"/>
          <w:marTop w:val="0"/>
          <w:marBottom w:val="0"/>
          <w:divBdr>
            <w:top w:val="none" w:sz="0" w:space="0" w:color="auto"/>
            <w:left w:val="none" w:sz="0" w:space="0" w:color="auto"/>
            <w:bottom w:val="none" w:sz="0" w:space="0" w:color="auto"/>
            <w:right w:val="none" w:sz="0" w:space="0" w:color="auto"/>
          </w:divBdr>
        </w:div>
        <w:div w:id="1700812277">
          <w:marLeft w:val="640"/>
          <w:marRight w:val="0"/>
          <w:marTop w:val="0"/>
          <w:marBottom w:val="0"/>
          <w:divBdr>
            <w:top w:val="none" w:sz="0" w:space="0" w:color="auto"/>
            <w:left w:val="none" w:sz="0" w:space="0" w:color="auto"/>
            <w:bottom w:val="none" w:sz="0" w:space="0" w:color="auto"/>
            <w:right w:val="none" w:sz="0" w:space="0" w:color="auto"/>
          </w:divBdr>
        </w:div>
        <w:div w:id="1756779728">
          <w:marLeft w:val="640"/>
          <w:marRight w:val="0"/>
          <w:marTop w:val="0"/>
          <w:marBottom w:val="0"/>
          <w:divBdr>
            <w:top w:val="none" w:sz="0" w:space="0" w:color="auto"/>
            <w:left w:val="none" w:sz="0" w:space="0" w:color="auto"/>
            <w:bottom w:val="none" w:sz="0" w:space="0" w:color="auto"/>
            <w:right w:val="none" w:sz="0" w:space="0" w:color="auto"/>
          </w:divBdr>
        </w:div>
        <w:div w:id="1813714420">
          <w:marLeft w:val="640"/>
          <w:marRight w:val="0"/>
          <w:marTop w:val="0"/>
          <w:marBottom w:val="0"/>
          <w:divBdr>
            <w:top w:val="none" w:sz="0" w:space="0" w:color="auto"/>
            <w:left w:val="none" w:sz="0" w:space="0" w:color="auto"/>
            <w:bottom w:val="none" w:sz="0" w:space="0" w:color="auto"/>
            <w:right w:val="none" w:sz="0" w:space="0" w:color="auto"/>
          </w:divBdr>
        </w:div>
        <w:div w:id="1815246869">
          <w:marLeft w:val="640"/>
          <w:marRight w:val="0"/>
          <w:marTop w:val="0"/>
          <w:marBottom w:val="0"/>
          <w:divBdr>
            <w:top w:val="none" w:sz="0" w:space="0" w:color="auto"/>
            <w:left w:val="none" w:sz="0" w:space="0" w:color="auto"/>
            <w:bottom w:val="none" w:sz="0" w:space="0" w:color="auto"/>
            <w:right w:val="none" w:sz="0" w:space="0" w:color="auto"/>
          </w:divBdr>
        </w:div>
        <w:div w:id="1817187003">
          <w:marLeft w:val="640"/>
          <w:marRight w:val="0"/>
          <w:marTop w:val="0"/>
          <w:marBottom w:val="0"/>
          <w:divBdr>
            <w:top w:val="none" w:sz="0" w:space="0" w:color="auto"/>
            <w:left w:val="none" w:sz="0" w:space="0" w:color="auto"/>
            <w:bottom w:val="none" w:sz="0" w:space="0" w:color="auto"/>
            <w:right w:val="none" w:sz="0" w:space="0" w:color="auto"/>
          </w:divBdr>
        </w:div>
        <w:div w:id="1885826858">
          <w:marLeft w:val="640"/>
          <w:marRight w:val="0"/>
          <w:marTop w:val="0"/>
          <w:marBottom w:val="0"/>
          <w:divBdr>
            <w:top w:val="none" w:sz="0" w:space="0" w:color="auto"/>
            <w:left w:val="none" w:sz="0" w:space="0" w:color="auto"/>
            <w:bottom w:val="none" w:sz="0" w:space="0" w:color="auto"/>
            <w:right w:val="none" w:sz="0" w:space="0" w:color="auto"/>
          </w:divBdr>
        </w:div>
        <w:div w:id="1914075972">
          <w:marLeft w:val="640"/>
          <w:marRight w:val="0"/>
          <w:marTop w:val="0"/>
          <w:marBottom w:val="0"/>
          <w:divBdr>
            <w:top w:val="none" w:sz="0" w:space="0" w:color="auto"/>
            <w:left w:val="none" w:sz="0" w:space="0" w:color="auto"/>
            <w:bottom w:val="none" w:sz="0" w:space="0" w:color="auto"/>
            <w:right w:val="none" w:sz="0" w:space="0" w:color="auto"/>
          </w:divBdr>
        </w:div>
        <w:div w:id="1933782404">
          <w:marLeft w:val="640"/>
          <w:marRight w:val="0"/>
          <w:marTop w:val="0"/>
          <w:marBottom w:val="0"/>
          <w:divBdr>
            <w:top w:val="none" w:sz="0" w:space="0" w:color="auto"/>
            <w:left w:val="none" w:sz="0" w:space="0" w:color="auto"/>
            <w:bottom w:val="none" w:sz="0" w:space="0" w:color="auto"/>
            <w:right w:val="none" w:sz="0" w:space="0" w:color="auto"/>
          </w:divBdr>
        </w:div>
        <w:div w:id="1957057828">
          <w:marLeft w:val="640"/>
          <w:marRight w:val="0"/>
          <w:marTop w:val="0"/>
          <w:marBottom w:val="0"/>
          <w:divBdr>
            <w:top w:val="none" w:sz="0" w:space="0" w:color="auto"/>
            <w:left w:val="none" w:sz="0" w:space="0" w:color="auto"/>
            <w:bottom w:val="none" w:sz="0" w:space="0" w:color="auto"/>
            <w:right w:val="none" w:sz="0" w:space="0" w:color="auto"/>
          </w:divBdr>
        </w:div>
        <w:div w:id="1972054686">
          <w:marLeft w:val="640"/>
          <w:marRight w:val="0"/>
          <w:marTop w:val="0"/>
          <w:marBottom w:val="0"/>
          <w:divBdr>
            <w:top w:val="none" w:sz="0" w:space="0" w:color="auto"/>
            <w:left w:val="none" w:sz="0" w:space="0" w:color="auto"/>
            <w:bottom w:val="none" w:sz="0" w:space="0" w:color="auto"/>
            <w:right w:val="none" w:sz="0" w:space="0" w:color="auto"/>
          </w:divBdr>
        </w:div>
        <w:div w:id="1981382243">
          <w:marLeft w:val="640"/>
          <w:marRight w:val="0"/>
          <w:marTop w:val="0"/>
          <w:marBottom w:val="0"/>
          <w:divBdr>
            <w:top w:val="none" w:sz="0" w:space="0" w:color="auto"/>
            <w:left w:val="none" w:sz="0" w:space="0" w:color="auto"/>
            <w:bottom w:val="none" w:sz="0" w:space="0" w:color="auto"/>
            <w:right w:val="none" w:sz="0" w:space="0" w:color="auto"/>
          </w:divBdr>
        </w:div>
        <w:div w:id="2004550136">
          <w:marLeft w:val="640"/>
          <w:marRight w:val="0"/>
          <w:marTop w:val="0"/>
          <w:marBottom w:val="0"/>
          <w:divBdr>
            <w:top w:val="none" w:sz="0" w:space="0" w:color="auto"/>
            <w:left w:val="none" w:sz="0" w:space="0" w:color="auto"/>
            <w:bottom w:val="none" w:sz="0" w:space="0" w:color="auto"/>
            <w:right w:val="none" w:sz="0" w:space="0" w:color="auto"/>
          </w:divBdr>
        </w:div>
        <w:div w:id="2008709009">
          <w:marLeft w:val="640"/>
          <w:marRight w:val="0"/>
          <w:marTop w:val="0"/>
          <w:marBottom w:val="0"/>
          <w:divBdr>
            <w:top w:val="none" w:sz="0" w:space="0" w:color="auto"/>
            <w:left w:val="none" w:sz="0" w:space="0" w:color="auto"/>
            <w:bottom w:val="none" w:sz="0" w:space="0" w:color="auto"/>
            <w:right w:val="none" w:sz="0" w:space="0" w:color="auto"/>
          </w:divBdr>
        </w:div>
        <w:div w:id="2059012682">
          <w:marLeft w:val="640"/>
          <w:marRight w:val="0"/>
          <w:marTop w:val="0"/>
          <w:marBottom w:val="0"/>
          <w:divBdr>
            <w:top w:val="none" w:sz="0" w:space="0" w:color="auto"/>
            <w:left w:val="none" w:sz="0" w:space="0" w:color="auto"/>
            <w:bottom w:val="none" w:sz="0" w:space="0" w:color="auto"/>
            <w:right w:val="none" w:sz="0" w:space="0" w:color="auto"/>
          </w:divBdr>
        </w:div>
        <w:div w:id="2085759176">
          <w:marLeft w:val="640"/>
          <w:marRight w:val="0"/>
          <w:marTop w:val="0"/>
          <w:marBottom w:val="0"/>
          <w:divBdr>
            <w:top w:val="none" w:sz="0" w:space="0" w:color="auto"/>
            <w:left w:val="none" w:sz="0" w:space="0" w:color="auto"/>
            <w:bottom w:val="none" w:sz="0" w:space="0" w:color="auto"/>
            <w:right w:val="none" w:sz="0" w:space="0" w:color="auto"/>
          </w:divBdr>
        </w:div>
        <w:div w:id="2126388511">
          <w:marLeft w:val="640"/>
          <w:marRight w:val="0"/>
          <w:marTop w:val="0"/>
          <w:marBottom w:val="0"/>
          <w:divBdr>
            <w:top w:val="none" w:sz="0" w:space="0" w:color="auto"/>
            <w:left w:val="none" w:sz="0" w:space="0" w:color="auto"/>
            <w:bottom w:val="none" w:sz="0" w:space="0" w:color="auto"/>
            <w:right w:val="none" w:sz="0" w:space="0" w:color="auto"/>
          </w:divBdr>
        </w:div>
      </w:divsChild>
    </w:div>
    <w:div w:id="499077163">
      <w:bodyDiv w:val="1"/>
      <w:marLeft w:val="0"/>
      <w:marRight w:val="0"/>
      <w:marTop w:val="0"/>
      <w:marBottom w:val="0"/>
      <w:divBdr>
        <w:top w:val="none" w:sz="0" w:space="0" w:color="auto"/>
        <w:left w:val="none" w:sz="0" w:space="0" w:color="auto"/>
        <w:bottom w:val="none" w:sz="0" w:space="0" w:color="auto"/>
        <w:right w:val="none" w:sz="0" w:space="0" w:color="auto"/>
      </w:divBdr>
      <w:divsChild>
        <w:div w:id="39912307">
          <w:marLeft w:val="640"/>
          <w:marRight w:val="0"/>
          <w:marTop w:val="0"/>
          <w:marBottom w:val="0"/>
          <w:divBdr>
            <w:top w:val="none" w:sz="0" w:space="0" w:color="auto"/>
            <w:left w:val="none" w:sz="0" w:space="0" w:color="auto"/>
            <w:bottom w:val="none" w:sz="0" w:space="0" w:color="auto"/>
            <w:right w:val="none" w:sz="0" w:space="0" w:color="auto"/>
          </w:divBdr>
        </w:div>
        <w:div w:id="82144410">
          <w:marLeft w:val="640"/>
          <w:marRight w:val="0"/>
          <w:marTop w:val="0"/>
          <w:marBottom w:val="0"/>
          <w:divBdr>
            <w:top w:val="none" w:sz="0" w:space="0" w:color="auto"/>
            <w:left w:val="none" w:sz="0" w:space="0" w:color="auto"/>
            <w:bottom w:val="none" w:sz="0" w:space="0" w:color="auto"/>
            <w:right w:val="none" w:sz="0" w:space="0" w:color="auto"/>
          </w:divBdr>
        </w:div>
        <w:div w:id="83846273">
          <w:marLeft w:val="640"/>
          <w:marRight w:val="0"/>
          <w:marTop w:val="0"/>
          <w:marBottom w:val="0"/>
          <w:divBdr>
            <w:top w:val="none" w:sz="0" w:space="0" w:color="auto"/>
            <w:left w:val="none" w:sz="0" w:space="0" w:color="auto"/>
            <w:bottom w:val="none" w:sz="0" w:space="0" w:color="auto"/>
            <w:right w:val="none" w:sz="0" w:space="0" w:color="auto"/>
          </w:divBdr>
        </w:div>
        <w:div w:id="226183329">
          <w:marLeft w:val="640"/>
          <w:marRight w:val="0"/>
          <w:marTop w:val="0"/>
          <w:marBottom w:val="0"/>
          <w:divBdr>
            <w:top w:val="none" w:sz="0" w:space="0" w:color="auto"/>
            <w:left w:val="none" w:sz="0" w:space="0" w:color="auto"/>
            <w:bottom w:val="none" w:sz="0" w:space="0" w:color="auto"/>
            <w:right w:val="none" w:sz="0" w:space="0" w:color="auto"/>
          </w:divBdr>
        </w:div>
        <w:div w:id="281234848">
          <w:marLeft w:val="640"/>
          <w:marRight w:val="0"/>
          <w:marTop w:val="0"/>
          <w:marBottom w:val="0"/>
          <w:divBdr>
            <w:top w:val="none" w:sz="0" w:space="0" w:color="auto"/>
            <w:left w:val="none" w:sz="0" w:space="0" w:color="auto"/>
            <w:bottom w:val="none" w:sz="0" w:space="0" w:color="auto"/>
            <w:right w:val="none" w:sz="0" w:space="0" w:color="auto"/>
          </w:divBdr>
        </w:div>
        <w:div w:id="298531821">
          <w:marLeft w:val="640"/>
          <w:marRight w:val="0"/>
          <w:marTop w:val="0"/>
          <w:marBottom w:val="0"/>
          <w:divBdr>
            <w:top w:val="none" w:sz="0" w:space="0" w:color="auto"/>
            <w:left w:val="none" w:sz="0" w:space="0" w:color="auto"/>
            <w:bottom w:val="none" w:sz="0" w:space="0" w:color="auto"/>
            <w:right w:val="none" w:sz="0" w:space="0" w:color="auto"/>
          </w:divBdr>
        </w:div>
        <w:div w:id="366953198">
          <w:marLeft w:val="640"/>
          <w:marRight w:val="0"/>
          <w:marTop w:val="0"/>
          <w:marBottom w:val="0"/>
          <w:divBdr>
            <w:top w:val="none" w:sz="0" w:space="0" w:color="auto"/>
            <w:left w:val="none" w:sz="0" w:space="0" w:color="auto"/>
            <w:bottom w:val="none" w:sz="0" w:space="0" w:color="auto"/>
            <w:right w:val="none" w:sz="0" w:space="0" w:color="auto"/>
          </w:divBdr>
        </w:div>
        <w:div w:id="379600664">
          <w:marLeft w:val="640"/>
          <w:marRight w:val="0"/>
          <w:marTop w:val="0"/>
          <w:marBottom w:val="0"/>
          <w:divBdr>
            <w:top w:val="none" w:sz="0" w:space="0" w:color="auto"/>
            <w:left w:val="none" w:sz="0" w:space="0" w:color="auto"/>
            <w:bottom w:val="none" w:sz="0" w:space="0" w:color="auto"/>
            <w:right w:val="none" w:sz="0" w:space="0" w:color="auto"/>
          </w:divBdr>
        </w:div>
        <w:div w:id="395906697">
          <w:marLeft w:val="640"/>
          <w:marRight w:val="0"/>
          <w:marTop w:val="0"/>
          <w:marBottom w:val="0"/>
          <w:divBdr>
            <w:top w:val="none" w:sz="0" w:space="0" w:color="auto"/>
            <w:left w:val="none" w:sz="0" w:space="0" w:color="auto"/>
            <w:bottom w:val="none" w:sz="0" w:space="0" w:color="auto"/>
            <w:right w:val="none" w:sz="0" w:space="0" w:color="auto"/>
          </w:divBdr>
        </w:div>
        <w:div w:id="455756495">
          <w:marLeft w:val="640"/>
          <w:marRight w:val="0"/>
          <w:marTop w:val="0"/>
          <w:marBottom w:val="0"/>
          <w:divBdr>
            <w:top w:val="none" w:sz="0" w:space="0" w:color="auto"/>
            <w:left w:val="none" w:sz="0" w:space="0" w:color="auto"/>
            <w:bottom w:val="none" w:sz="0" w:space="0" w:color="auto"/>
            <w:right w:val="none" w:sz="0" w:space="0" w:color="auto"/>
          </w:divBdr>
        </w:div>
        <w:div w:id="527303678">
          <w:marLeft w:val="640"/>
          <w:marRight w:val="0"/>
          <w:marTop w:val="0"/>
          <w:marBottom w:val="0"/>
          <w:divBdr>
            <w:top w:val="none" w:sz="0" w:space="0" w:color="auto"/>
            <w:left w:val="none" w:sz="0" w:space="0" w:color="auto"/>
            <w:bottom w:val="none" w:sz="0" w:space="0" w:color="auto"/>
            <w:right w:val="none" w:sz="0" w:space="0" w:color="auto"/>
          </w:divBdr>
        </w:div>
        <w:div w:id="546727102">
          <w:marLeft w:val="640"/>
          <w:marRight w:val="0"/>
          <w:marTop w:val="0"/>
          <w:marBottom w:val="0"/>
          <w:divBdr>
            <w:top w:val="none" w:sz="0" w:space="0" w:color="auto"/>
            <w:left w:val="none" w:sz="0" w:space="0" w:color="auto"/>
            <w:bottom w:val="none" w:sz="0" w:space="0" w:color="auto"/>
            <w:right w:val="none" w:sz="0" w:space="0" w:color="auto"/>
          </w:divBdr>
        </w:div>
        <w:div w:id="561913660">
          <w:marLeft w:val="640"/>
          <w:marRight w:val="0"/>
          <w:marTop w:val="0"/>
          <w:marBottom w:val="0"/>
          <w:divBdr>
            <w:top w:val="none" w:sz="0" w:space="0" w:color="auto"/>
            <w:left w:val="none" w:sz="0" w:space="0" w:color="auto"/>
            <w:bottom w:val="none" w:sz="0" w:space="0" w:color="auto"/>
            <w:right w:val="none" w:sz="0" w:space="0" w:color="auto"/>
          </w:divBdr>
        </w:div>
        <w:div w:id="604120716">
          <w:marLeft w:val="640"/>
          <w:marRight w:val="0"/>
          <w:marTop w:val="0"/>
          <w:marBottom w:val="0"/>
          <w:divBdr>
            <w:top w:val="none" w:sz="0" w:space="0" w:color="auto"/>
            <w:left w:val="none" w:sz="0" w:space="0" w:color="auto"/>
            <w:bottom w:val="none" w:sz="0" w:space="0" w:color="auto"/>
            <w:right w:val="none" w:sz="0" w:space="0" w:color="auto"/>
          </w:divBdr>
        </w:div>
        <w:div w:id="704788459">
          <w:marLeft w:val="640"/>
          <w:marRight w:val="0"/>
          <w:marTop w:val="0"/>
          <w:marBottom w:val="0"/>
          <w:divBdr>
            <w:top w:val="none" w:sz="0" w:space="0" w:color="auto"/>
            <w:left w:val="none" w:sz="0" w:space="0" w:color="auto"/>
            <w:bottom w:val="none" w:sz="0" w:space="0" w:color="auto"/>
            <w:right w:val="none" w:sz="0" w:space="0" w:color="auto"/>
          </w:divBdr>
        </w:div>
        <w:div w:id="742872078">
          <w:marLeft w:val="640"/>
          <w:marRight w:val="0"/>
          <w:marTop w:val="0"/>
          <w:marBottom w:val="0"/>
          <w:divBdr>
            <w:top w:val="none" w:sz="0" w:space="0" w:color="auto"/>
            <w:left w:val="none" w:sz="0" w:space="0" w:color="auto"/>
            <w:bottom w:val="none" w:sz="0" w:space="0" w:color="auto"/>
            <w:right w:val="none" w:sz="0" w:space="0" w:color="auto"/>
          </w:divBdr>
        </w:div>
        <w:div w:id="762532798">
          <w:marLeft w:val="640"/>
          <w:marRight w:val="0"/>
          <w:marTop w:val="0"/>
          <w:marBottom w:val="0"/>
          <w:divBdr>
            <w:top w:val="none" w:sz="0" w:space="0" w:color="auto"/>
            <w:left w:val="none" w:sz="0" w:space="0" w:color="auto"/>
            <w:bottom w:val="none" w:sz="0" w:space="0" w:color="auto"/>
            <w:right w:val="none" w:sz="0" w:space="0" w:color="auto"/>
          </w:divBdr>
        </w:div>
        <w:div w:id="886263907">
          <w:marLeft w:val="640"/>
          <w:marRight w:val="0"/>
          <w:marTop w:val="0"/>
          <w:marBottom w:val="0"/>
          <w:divBdr>
            <w:top w:val="none" w:sz="0" w:space="0" w:color="auto"/>
            <w:left w:val="none" w:sz="0" w:space="0" w:color="auto"/>
            <w:bottom w:val="none" w:sz="0" w:space="0" w:color="auto"/>
            <w:right w:val="none" w:sz="0" w:space="0" w:color="auto"/>
          </w:divBdr>
        </w:div>
        <w:div w:id="949244170">
          <w:marLeft w:val="640"/>
          <w:marRight w:val="0"/>
          <w:marTop w:val="0"/>
          <w:marBottom w:val="0"/>
          <w:divBdr>
            <w:top w:val="none" w:sz="0" w:space="0" w:color="auto"/>
            <w:left w:val="none" w:sz="0" w:space="0" w:color="auto"/>
            <w:bottom w:val="none" w:sz="0" w:space="0" w:color="auto"/>
            <w:right w:val="none" w:sz="0" w:space="0" w:color="auto"/>
          </w:divBdr>
        </w:div>
        <w:div w:id="956788644">
          <w:marLeft w:val="640"/>
          <w:marRight w:val="0"/>
          <w:marTop w:val="0"/>
          <w:marBottom w:val="0"/>
          <w:divBdr>
            <w:top w:val="none" w:sz="0" w:space="0" w:color="auto"/>
            <w:left w:val="none" w:sz="0" w:space="0" w:color="auto"/>
            <w:bottom w:val="none" w:sz="0" w:space="0" w:color="auto"/>
            <w:right w:val="none" w:sz="0" w:space="0" w:color="auto"/>
          </w:divBdr>
        </w:div>
        <w:div w:id="1003436711">
          <w:marLeft w:val="640"/>
          <w:marRight w:val="0"/>
          <w:marTop w:val="0"/>
          <w:marBottom w:val="0"/>
          <w:divBdr>
            <w:top w:val="none" w:sz="0" w:space="0" w:color="auto"/>
            <w:left w:val="none" w:sz="0" w:space="0" w:color="auto"/>
            <w:bottom w:val="none" w:sz="0" w:space="0" w:color="auto"/>
            <w:right w:val="none" w:sz="0" w:space="0" w:color="auto"/>
          </w:divBdr>
        </w:div>
        <w:div w:id="1035154628">
          <w:marLeft w:val="640"/>
          <w:marRight w:val="0"/>
          <w:marTop w:val="0"/>
          <w:marBottom w:val="0"/>
          <w:divBdr>
            <w:top w:val="none" w:sz="0" w:space="0" w:color="auto"/>
            <w:left w:val="none" w:sz="0" w:space="0" w:color="auto"/>
            <w:bottom w:val="none" w:sz="0" w:space="0" w:color="auto"/>
            <w:right w:val="none" w:sz="0" w:space="0" w:color="auto"/>
          </w:divBdr>
        </w:div>
        <w:div w:id="1147817002">
          <w:marLeft w:val="640"/>
          <w:marRight w:val="0"/>
          <w:marTop w:val="0"/>
          <w:marBottom w:val="0"/>
          <w:divBdr>
            <w:top w:val="none" w:sz="0" w:space="0" w:color="auto"/>
            <w:left w:val="none" w:sz="0" w:space="0" w:color="auto"/>
            <w:bottom w:val="none" w:sz="0" w:space="0" w:color="auto"/>
            <w:right w:val="none" w:sz="0" w:space="0" w:color="auto"/>
          </w:divBdr>
        </w:div>
        <w:div w:id="1158958133">
          <w:marLeft w:val="640"/>
          <w:marRight w:val="0"/>
          <w:marTop w:val="0"/>
          <w:marBottom w:val="0"/>
          <w:divBdr>
            <w:top w:val="none" w:sz="0" w:space="0" w:color="auto"/>
            <w:left w:val="none" w:sz="0" w:space="0" w:color="auto"/>
            <w:bottom w:val="none" w:sz="0" w:space="0" w:color="auto"/>
            <w:right w:val="none" w:sz="0" w:space="0" w:color="auto"/>
          </w:divBdr>
        </w:div>
        <w:div w:id="1169557929">
          <w:marLeft w:val="640"/>
          <w:marRight w:val="0"/>
          <w:marTop w:val="0"/>
          <w:marBottom w:val="0"/>
          <w:divBdr>
            <w:top w:val="none" w:sz="0" w:space="0" w:color="auto"/>
            <w:left w:val="none" w:sz="0" w:space="0" w:color="auto"/>
            <w:bottom w:val="none" w:sz="0" w:space="0" w:color="auto"/>
            <w:right w:val="none" w:sz="0" w:space="0" w:color="auto"/>
          </w:divBdr>
        </w:div>
        <w:div w:id="1311522418">
          <w:marLeft w:val="640"/>
          <w:marRight w:val="0"/>
          <w:marTop w:val="0"/>
          <w:marBottom w:val="0"/>
          <w:divBdr>
            <w:top w:val="none" w:sz="0" w:space="0" w:color="auto"/>
            <w:left w:val="none" w:sz="0" w:space="0" w:color="auto"/>
            <w:bottom w:val="none" w:sz="0" w:space="0" w:color="auto"/>
            <w:right w:val="none" w:sz="0" w:space="0" w:color="auto"/>
          </w:divBdr>
        </w:div>
        <w:div w:id="1336148720">
          <w:marLeft w:val="640"/>
          <w:marRight w:val="0"/>
          <w:marTop w:val="0"/>
          <w:marBottom w:val="0"/>
          <w:divBdr>
            <w:top w:val="none" w:sz="0" w:space="0" w:color="auto"/>
            <w:left w:val="none" w:sz="0" w:space="0" w:color="auto"/>
            <w:bottom w:val="none" w:sz="0" w:space="0" w:color="auto"/>
            <w:right w:val="none" w:sz="0" w:space="0" w:color="auto"/>
          </w:divBdr>
        </w:div>
        <w:div w:id="1355957924">
          <w:marLeft w:val="640"/>
          <w:marRight w:val="0"/>
          <w:marTop w:val="0"/>
          <w:marBottom w:val="0"/>
          <w:divBdr>
            <w:top w:val="none" w:sz="0" w:space="0" w:color="auto"/>
            <w:left w:val="none" w:sz="0" w:space="0" w:color="auto"/>
            <w:bottom w:val="none" w:sz="0" w:space="0" w:color="auto"/>
            <w:right w:val="none" w:sz="0" w:space="0" w:color="auto"/>
          </w:divBdr>
        </w:div>
        <w:div w:id="1389257004">
          <w:marLeft w:val="640"/>
          <w:marRight w:val="0"/>
          <w:marTop w:val="0"/>
          <w:marBottom w:val="0"/>
          <w:divBdr>
            <w:top w:val="none" w:sz="0" w:space="0" w:color="auto"/>
            <w:left w:val="none" w:sz="0" w:space="0" w:color="auto"/>
            <w:bottom w:val="none" w:sz="0" w:space="0" w:color="auto"/>
            <w:right w:val="none" w:sz="0" w:space="0" w:color="auto"/>
          </w:divBdr>
        </w:div>
        <w:div w:id="1421564667">
          <w:marLeft w:val="640"/>
          <w:marRight w:val="0"/>
          <w:marTop w:val="0"/>
          <w:marBottom w:val="0"/>
          <w:divBdr>
            <w:top w:val="none" w:sz="0" w:space="0" w:color="auto"/>
            <w:left w:val="none" w:sz="0" w:space="0" w:color="auto"/>
            <w:bottom w:val="none" w:sz="0" w:space="0" w:color="auto"/>
            <w:right w:val="none" w:sz="0" w:space="0" w:color="auto"/>
          </w:divBdr>
        </w:div>
        <w:div w:id="1443305614">
          <w:marLeft w:val="640"/>
          <w:marRight w:val="0"/>
          <w:marTop w:val="0"/>
          <w:marBottom w:val="0"/>
          <w:divBdr>
            <w:top w:val="none" w:sz="0" w:space="0" w:color="auto"/>
            <w:left w:val="none" w:sz="0" w:space="0" w:color="auto"/>
            <w:bottom w:val="none" w:sz="0" w:space="0" w:color="auto"/>
            <w:right w:val="none" w:sz="0" w:space="0" w:color="auto"/>
          </w:divBdr>
        </w:div>
        <w:div w:id="1484810039">
          <w:marLeft w:val="640"/>
          <w:marRight w:val="0"/>
          <w:marTop w:val="0"/>
          <w:marBottom w:val="0"/>
          <w:divBdr>
            <w:top w:val="none" w:sz="0" w:space="0" w:color="auto"/>
            <w:left w:val="none" w:sz="0" w:space="0" w:color="auto"/>
            <w:bottom w:val="none" w:sz="0" w:space="0" w:color="auto"/>
            <w:right w:val="none" w:sz="0" w:space="0" w:color="auto"/>
          </w:divBdr>
        </w:div>
        <w:div w:id="1551303919">
          <w:marLeft w:val="640"/>
          <w:marRight w:val="0"/>
          <w:marTop w:val="0"/>
          <w:marBottom w:val="0"/>
          <w:divBdr>
            <w:top w:val="none" w:sz="0" w:space="0" w:color="auto"/>
            <w:left w:val="none" w:sz="0" w:space="0" w:color="auto"/>
            <w:bottom w:val="none" w:sz="0" w:space="0" w:color="auto"/>
            <w:right w:val="none" w:sz="0" w:space="0" w:color="auto"/>
          </w:divBdr>
        </w:div>
        <w:div w:id="1559971601">
          <w:marLeft w:val="640"/>
          <w:marRight w:val="0"/>
          <w:marTop w:val="0"/>
          <w:marBottom w:val="0"/>
          <w:divBdr>
            <w:top w:val="none" w:sz="0" w:space="0" w:color="auto"/>
            <w:left w:val="none" w:sz="0" w:space="0" w:color="auto"/>
            <w:bottom w:val="none" w:sz="0" w:space="0" w:color="auto"/>
            <w:right w:val="none" w:sz="0" w:space="0" w:color="auto"/>
          </w:divBdr>
        </w:div>
        <w:div w:id="1652833248">
          <w:marLeft w:val="640"/>
          <w:marRight w:val="0"/>
          <w:marTop w:val="0"/>
          <w:marBottom w:val="0"/>
          <w:divBdr>
            <w:top w:val="none" w:sz="0" w:space="0" w:color="auto"/>
            <w:left w:val="none" w:sz="0" w:space="0" w:color="auto"/>
            <w:bottom w:val="none" w:sz="0" w:space="0" w:color="auto"/>
            <w:right w:val="none" w:sz="0" w:space="0" w:color="auto"/>
          </w:divBdr>
        </w:div>
        <w:div w:id="1664353126">
          <w:marLeft w:val="640"/>
          <w:marRight w:val="0"/>
          <w:marTop w:val="0"/>
          <w:marBottom w:val="0"/>
          <w:divBdr>
            <w:top w:val="none" w:sz="0" w:space="0" w:color="auto"/>
            <w:left w:val="none" w:sz="0" w:space="0" w:color="auto"/>
            <w:bottom w:val="none" w:sz="0" w:space="0" w:color="auto"/>
            <w:right w:val="none" w:sz="0" w:space="0" w:color="auto"/>
          </w:divBdr>
        </w:div>
        <w:div w:id="1679846951">
          <w:marLeft w:val="640"/>
          <w:marRight w:val="0"/>
          <w:marTop w:val="0"/>
          <w:marBottom w:val="0"/>
          <w:divBdr>
            <w:top w:val="none" w:sz="0" w:space="0" w:color="auto"/>
            <w:left w:val="none" w:sz="0" w:space="0" w:color="auto"/>
            <w:bottom w:val="none" w:sz="0" w:space="0" w:color="auto"/>
            <w:right w:val="none" w:sz="0" w:space="0" w:color="auto"/>
          </w:divBdr>
        </w:div>
        <w:div w:id="1759935761">
          <w:marLeft w:val="640"/>
          <w:marRight w:val="0"/>
          <w:marTop w:val="0"/>
          <w:marBottom w:val="0"/>
          <w:divBdr>
            <w:top w:val="none" w:sz="0" w:space="0" w:color="auto"/>
            <w:left w:val="none" w:sz="0" w:space="0" w:color="auto"/>
            <w:bottom w:val="none" w:sz="0" w:space="0" w:color="auto"/>
            <w:right w:val="none" w:sz="0" w:space="0" w:color="auto"/>
          </w:divBdr>
        </w:div>
        <w:div w:id="1856848737">
          <w:marLeft w:val="640"/>
          <w:marRight w:val="0"/>
          <w:marTop w:val="0"/>
          <w:marBottom w:val="0"/>
          <w:divBdr>
            <w:top w:val="none" w:sz="0" w:space="0" w:color="auto"/>
            <w:left w:val="none" w:sz="0" w:space="0" w:color="auto"/>
            <w:bottom w:val="none" w:sz="0" w:space="0" w:color="auto"/>
            <w:right w:val="none" w:sz="0" w:space="0" w:color="auto"/>
          </w:divBdr>
        </w:div>
        <w:div w:id="1938712736">
          <w:marLeft w:val="640"/>
          <w:marRight w:val="0"/>
          <w:marTop w:val="0"/>
          <w:marBottom w:val="0"/>
          <w:divBdr>
            <w:top w:val="none" w:sz="0" w:space="0" w:color="auto"/>
            <w:left w:val="none" w:sz="0" w:space="0" w:color="auto"/>
            <w:bottom w:val="none" w:sz="0" w:space="0" w:color="auto"/>
            <w:right w:val="none" w:sz="0" w:space="0" w:color="auto"/>
          </w:divBdr>
        </w:div>
        <w:div w:id="1965961081">
          <w:marLeft w:val="640"/>
          <w:marRight w:val="0"/>
          <w:marTop w:val="0"/>
          <w:marBottom w:val="0"/>
          <w:divBdr>
            <w:top w:val="none" w:sz="0" w:space="0" w:color="auto"/>
            <w:left w:val="none" w:sz="0" w:space="0" w:color="auto"/>
            <w:bottom w:val="none" w:sz="0" w:space="0" w:color="auto"/>
            <w:right w:val="none" w:sz="0" w:space="0" w:color="auto"/>
          </w:divBdr>
        </w:div>
        <w:div w:id="2016178709">
          <w:marLeft w:val="640"/>
          <w:marRight w:val="0"/>
          <w:marTop w:val="0"/>
          <w:marBottom w:val="0"/>
          <w:divBdr>
            <w:top w:val="none" w:sz="0" w:space="0" w:color="auto"/>
            <w:left w:val="none" w:sz="0" w:space="0" w:color="auto"/>
            <w:bottom w:val="none" w:sz="0" w:space="0" w:color="auto"/>
            <w:right w:val="none" w:sz="0" w:space="0" w:color="auto"/>
          </w:divBdr>
        </w:div>
        <w:div w:id="2034645984">
          <w:marLeft w:val="640"/>
          <w:marRight w:val="0"/>
          <w:marTop w:val="0"/>
          <w:marBottom w:val="0"/>
          <w:divBdr>
            <w:top w:val="none" w:sz="0" w:space="0" w:color="auto"/>
            <w:left w:val="none" w:sz="0" w:space="0" w:color="auto"/>
            <w:bottom w:val="none" w:sz="0" w:space="0" w:color="auto"/>
            <w:right w:val="none" w:sz="0" w:space="0" w:color="auto"/>
          </w:divBdr>
        </w:div>
        <w:div w:id="2098089206">
          <w:marLeft w:val="640"/>
          <w:marRight w:val="0"/>
          <w:marTop w:val="0"/>
          <w:marBottom w:val="0"/>
          <w:divBdr>
            <w:top w:val="none" w:sz="0" w:space="0" w:color="auto"/>
            <w:left w:val="none" w:sz="0" w:space="0" w:color="auto"/>
            <w:bottom w:val="none" w:sz="0" w:space="0" w:color="auto"/>
            <w:right w:val="none" w:sz="0" w:space="0" w:color="auto"/>
          </w:divBdr>
        </w:div>
      </w:divsChild>
    </w:div>
    <w:div w:id="514811679">
      <w:bodyDiv w:val="1"/>
      <w:marLeft w:val="0"/>
      <w:marRight w:val="0"/>
      <w:marTop w:val="0"/>
      <w:marBottom w:val="0"/>
      <w:divBdr>
        <w:top w:val="none" w:sz="0" w:space="0" w:color="auto"/>
        <w:left w:val="none" w:sz="0" w:space="0" w:color="auto"/>
        <w:bottom w:val="none" w:sz="0" w:space="0" w:color="auto"/>
        <w:right w:val="none" w:sz="0" w:space="0" w:color="auto"/>
      </w:divBdr>
      <w:divsChild>
        <w:div w:id="26764246">
          <w:marLeft w:val="640"/>
          <w:marRight w:val="0"/>
          <w:marTop w:val="0"/>
          <w:marBottom w:val="0"/>
          <w:divBdr>
            <w:top w:val="none" w:sz="0" w:space="0" w:color="auto"/>
            <w:left w:val="none" w:sz="0" w:space="0" w:color="auto"/>
            <w:bottom w:val="none" w:sz="0" w:space="0" w:color="auto"/>
            <w:right w:val="none" w:sz="0" w:space="0" w:color="auto"/>
          </w:divBdr>
        </w:div>
        <w:div w:id="53823518">
          <w:marLeft w:val="640"/>
          <w:marRight w:val="0"/>
          <w:marTop w:val="0"/>
          <w:marBottom w:val="0"/>
          <w:divBdr>
            <w:top w:val="none" w:sz="0" w:space="0" w:color="auto"/>
            <w:left w:val="none" w:sz="0" w:space="0" w:color="auto"/>
            <w:bottom w:val="none" w:sz="0" w:space="0" w:color="auto"/>
            <w:right w:val="none" w:sz="0" w:space="0" w:color="auto"/>
          </w:divBdr>
        </w:div>
        <w:div w:id="90898469">
          <w:marLeft w:val="640"/>
          <w:marRight w:val="0"/>
          <w:marTop w:val="0"/>
          <w:marBottom w:val="0"/>
          <w:divBdr>
            <w:top w:val="none" w:sz="0" w:space="0" w:color="auto"/>
            <w:left w:val="none" w:sz="0" w:space="0" w:color="auto"/>
            <w:bottom w:val="none" w:sz="0" w:space="0" w:color="auto"/>
            <w:right w:val="none" w:sz="0" w:space="0" w:color="auto"/>
          </w:divBdr>
        </w:div>
        <w:div w:id="130952109">
          <w:marLeft w:val="640"/>
          <w:marRight w:val="0"/>
          <w:marTop w:val="0"/>
          <w:marBottom w:val="0"/>
          <w:divBdr>
            <w:top w:val="none" w:sz="0" w:space="0" w:color="auto"/>
            <w:left w:val="none" w:sz="0" w:space="0" w:color="auto"/>
            <w:bottom w:val="none" w:sz="0" w:space="0" w:color="auto"/>
            <w:right w:val="none" w:sz="0" w:space="0" w:color="auto"/>
          </w:divBdr>
        </w:div>
        <w:div w:id="138421068">
          <w:marLeft w:val="640"/>
          <w:marRight w:val="0"/>
          <w:marTop w:val="0"/>
          <w:marBottom w:val="0"/>
          <w:divBdr>
            <w:top w:val="none" w:sz="0" w:space="0" w:color="auto"/>
            <w:left w:val="none" w:sz="0" w:space="0" w:color="auto"/>
            <w:bottom w:val="none" w:sz="0" w:space="0" w:color="auto"/>
            <w:right w:val="none" w:sz="0" w:space="0" w:color="auto"/>
          </w:divBdr>
        </w:div>
        <w:div w:id="157311928">
          <w:marLeft w:val="640"/>
          <w:marRight w:val="0"/>
          <w:marTop w:val="0"/>
          <w:marBottom w:val="0"/>
          <w:divBdr>
            <w:top w:val="none" w:sz="0" w:space="0" w:color="auto"/>
            <w:left w:val="none" w:sz="0" w:space="0" w:color="auto"/>
            <w:bottom w:val="none" w:sz="0" w:space="0" w:color="auto"/>
            <w:right w:val="none" w:sz="0" w:space="0" w:color="auto"/>
          </w:divBdr>
        </w:div>
        <w:div w:id="213348229">
          <w:marLeft w:val="640"/>
          <w:marRight w:val="0"/>
          <w:marTop w:val="0"/>
          <w:marBottom w:val="0"/>
          <w:divBdr>
            <w:top w:val="none" w:sz="0" w:space="0" w:color="auto"/>
            <w:left w:val="none" w:sz="0" w:space="0" w:color="auto"/>
            <w:bottom w:val="none" w:sz="0" w:space="0" w:color="auto"/>
            <w:right w:val="none" w:sz="0" w:space="0" w:color="auto"/>
          </w:divBdr>
        </w:div>
        <w:div w:id="223951596">
          <w:marLeft w:val="640"/>
          <w:marRight w:val="0"/>
          <w:marTop w:val="0"/>
          <w:marBottom w:val="0"/>
          <w:divBdr>
            <w:top w:val="none" w:sz="0" w:space="0" w:color="auto"/>
            <w:left w:val="none" w:sz="0" w:space="0" w:color="auto"/>
            <w:bottom w:val="none" w:sz="0" w:space="0" w:color="auto"/>
            <w:right w:val="none" w:sz="0" w:space="0" w:color="auto"/>
          </w:divBdr>
        </w:div>
        <w:div w:id="306060034">
          <w:marLeft w:val="640"/>
          <w:marRight w:val="0"/>
          <w:marTop w:val="0"/>
          <w:marBottom w:val="0"/>
          <w:divBdr>
            <w:top w:val="none" w:sz="0" w:space="0" w:color="auto"/>
            <w:left w:val="none" w:sz="0" w:space="0" w:color="auto"/>
            <w:bottom w:val="none" w:sz="0" w:space="0" w:color="auto"/>
            <w:right w:val="none" w:sz="0" w:space="0" w:color="auto"/>
          </w:divBdr>
        </w:div>
        <w:div w:id="329067781">
          <w:marLeft w:val="640"/>
          <w:marRight w:val="0"/>
          <w:marTop w:val="0"/>
          <w:marBottom w:val="0"/>
          <w:divBdr>
            <w:top w:val="none" w:sz="0" w:space="0" w:color="auto"/>
            <w:left w:val="none" w:sz="0" w:space="0" w:color="auto"/>
            <w:bottom w:val="none" w:sz="0" w:space="0" w:color="auto"/>
            <w:right w:val="none" w:sz="0" w:space="0" w:color="auto"/>
          </w:divBdr>
        </w:div>
        <w:div w:id="370955836">
          <w:marLeft w:val="640"/>
          <w:marRight w:val="0"/>
          <w:marTop w:val="0"/>
          <w:marBottom w:val="0"/>
          <w:divBdr>
            <w:top w:val="none" w:sz="0" w:space="0" w:color="auto"/>
            <w:left w:val="none" w:sz="0" w:space="0" w:color="auto"/>
            <w:bottom w:val="none" w:sz="0" w:space="0" w:color="auto"/>
            <w:right w:val="none" w:sz="0" w:space="0" w:color="auto"/>
          </w:divBdr>
        </w:div>
        <w:div w:id="402794499">
          <w:marLeft w:val="640"/>
          <w:marRight w:val="0"/>
          <w:marTop w:val="0"/>
          <w:marBottom w:val="0"/>
          <w:divBdr>
            <w:top w:val="none" w:sz="0" w:space="0" w:color="auto"/>
            <w:left w:val="none" w:sz="0" w:space="0" w:color="auto"/>
            <w:bottom w:val="none" w:sz="0" w:space="0" w:color="auto"/>
            <w:right w:val="none" w:sz="0" w:space="0" w:color="auto"/>
          </w:divBdr>
        </w:div>
        <w:div w:id="423494406">
          <w:marLeft w:val="640"/>
          <w:marRight w:val="0"/>
          <w:marTop w:val="0"/>
          <w:marBottom w:val="0"/>
          <w:divBdr>
            <w:top w:val="none" w:sz="0" w:space="0" w:color="auto"/>
            <w:left w:val="none" w:sz="0" w:space="0" w:color="auto"/>
            <w:bottom w:val="none" w:sz="0" w:space="0" w:color="auto"/>
            <w:right w:val="none" w:sz="0" w:space="0" w:color="auto"/>
          </w:divBdr>
        </w:div>
        <w:div w:id="522330243">
          <w:marLeft w:val="640"/>
          <w:marRight w:val="0"/>
          <w:marTop w:val="0"/>
          <w:marBottom w:val="0"/>
          <w:divBdr>
            <w:top w:val="none" w:sz="0" w:space="0" w:color="auto"/>
            <w:left w:val="none" w:sz="0" w:space="0" w:color="auto"/>
            <w:bottom w:val="none" w:sz="0" w:space="0" w:color="auto"/>
            <w:right w:val="none" w:sz="0" w:space="0" w:color="auto"/>
          </w:divBdr>
        </w:div>
        <w:div w:id="546260767">
          <w:marLeft w:val="640"/>
          <w:marRight w:val="0"/>
          <w:marTop w:val="0"/>
          <w:marBottom w:val="0"/>
          <w:divBdr>
            <w:top w:val="none" w:sz="0" w:space="0" w:color="auto"/>
            <w:left w:val="none" w:sz="0" w:space="0" w:color="auto"/>
            <w:bottom w:val="none" w:sz="0" w:space="0" w:color="auto"/>
            <w:right w:val="none" w:sz="0" w:space="0" w:color="auto"/>
          </w:divBdr>
        </w:div>
        <w:div w:id="555160961">
          <w:marLeft w:val="640"/>
          <w:marRight w:val="0"/>
          <w:marTop w:val="0"/>
          <w:marBottom w:val="0"/>
          <w:divBdr>
            <w:top w:val="none" w:sz="0" w:space="0" w:color="auto"/>
            <w:left w:val="none" w:sz="0" w:space="0" w:color="auto"/>
            <w:bottom w:val="none" w:sz="0" w:space="0" w:color="auto"/>
            <w:right w:val="none" w:sz="0" w:space="0" w:color="auto"/>
          </w:divBdr>
        </w:div>
        <w:div w:id="597062243">
          <w:marLeft w:val="640"/>
          <w:marRight w:val="0"/>
          <w:marTop w:val="0"/>
          <w:marBottom w:val="0"/>
          <w:divBdr>
            <w:top w:val="none" w:sz="0" w:space="0" w:color="auto"/>
            <w:left w:val="none" w:sz="0" w:space="0" w:color="auto"/>
            <w:bottom w:val="none" w:sz="0" w:space="0" w:color="auto"/>
            <w:right w:val="none" w:sz="0" w:space="0" w:color="auto"/>
          </w:divBdr>
        </w:div>
        <w:div w:id="744883799">
          <w:marLeft w:val="640"/>
          <w:marRight w:val="0"/>
          <w:marTop w:val="0"/>
          <w:marBottom w:val="0"/>
          <w:divBdr>
            <w:top w:val="none" w:sz="0" w:space="0" w:color="auto"/>
            <w:left w:val="none" w:sz="0" w:space="0" w:color="auto"/>
            <w:bottom w:val="none" w:sz="0" w:space="0" w:color="auto"/>
            <w:right w:val="none" w:sz="0" w:space="0" w:color="auto"/>
          </w:divBdr>
        </w:div>
        <w:div w:id="763451808">
          <w:marLeft w:val="640"/>
          <w:marRight w:val="0"/>
          <w:marTop w:val="0"/>
          <w:marBottom w:val="0"/>
          <w:divBdr>
            <w:top w:val="none" w:sz="0" w:space="0" w:color="auto"/>
            <w:left w:val="none" w:sz="0" w:space="0" w:color="auto"/>
            <w:bottom w:val="none" w:sz="0" w:space="0" w:color="auto"/>
            <w:right w:val="none" w:sz="0" w:space="0" w:color="auto"/>
          </w:divBdr>
        </w:div>
        <w:div w:id="785584345">
          <w:marLeft w:val="640"/>
          <w:marRight w:val="0"/>
          <w:marTop w:val="0"/>
          <w:marBottom w:val="0"/>
          <w:divBdr>
            <w:top w:val="none" w:sz="0" w:space="0" w:color="auto"/>
            <w:left w:val="none" w:sz="0" w:space="0" w:color="auto"/>
            <w:bottom w:val="none" w:sz="0" w:space="0" w:color="auto"/>
            <w:right w:val="none" w:sz="0" w:space="0" w:color="auto"/>
          </w:divBdr>
        </w:div>
        <w:div w:id="798184132">
          <w:marLeft w:val="640"/>
          <w:marRight w:val="0"/>
          <w:marTop w:val="0"/>
          <w:marBottom w:val="0"/>
          <w:divBdr>
            <w:top w:val="none" w:sz="0" w:space="0" w:color="auto"/>
            <w:left w:val="none" w:sz="0" w:space="0" w:color="auto"/>
            <w:bottom w:val="none" w:sz="0" w:space="0" w:color="auto"/>
            <w:right w:val="none" w:sz="0" w:space="0" w:color="auto"/>
          </w:divBdr>
        </w:div>
        <w:div w:id="950476470">
          <w:marLeft w:val="640"/>
          <w:marRight w:val="0"/>
          <w:marTop w:val="0"/>
          <w:marBottom w:val="0"/>
          <w:divBdr>
            <w:top w:val="none" w:sz="0" w:space="0" w:color="auto"/>
            <w:left w:val="none" w:sz="0" w:space="0" w:color="auto"/>
            <w:bottom w:val="none" w:sz="0" w:space="0" w:color="auto"/>
            <w:right w:val="none" w:sz="0" w:space="0" w:color="auto"/>
          </w:divBdr>
        </w:div>
        <w:div w:id="983773253">
          <w:marLeft w:val="640"/>
          <w:marRight w:val="0"/>
          <w:marTop w:val="0"/>
          <w:marBottom w:val="0"/>
          <w:divBdr>
            <w:top w:val="none" w:sz="0" w:space="0" w:color="auto"/>
            <w:left w:val="none" w:sz="0" w:space="0" w:color="auto"/>
            <w:bottom w:val="none" w:sz="0" w:space="0" w:color="auto"/>
            <w:right w:val="none" w:sz="0" w:space="0" w:color="auto"/>
          </w:divBdr>
        </w:div>
        <w:div w:id="1226333028">
          <w:marLeft w:val="640"/>
          <w:marRight w:val="0"/>
          <w:marTop w:val="0"/>
          <w:marBottom w:val="0"/>
          <w:divBdr>
            <w:top w:val="none" w:sz="0" w:space="0" w:color="auto"/>
            <w:left w:val="none" w:sz="0" w:space="0" w:color="auto"/>
            <w:bottom w:val="none" w:sz="0" w:space="0" w:color="auto"/>
            <w:right w:val="none" w:sz="0" w:space="0" w:color="auto"/>
          </w:divBdr>
        </w:div>
        <w:div w:id="1282150490">
          <w:marLeft w:val="640"/>
          <w:marRight w:val="0"/>
          <w:marTop w:val="0"/>
          <w:marBottom w:val="0"/>
          <w:divBdr>
            <w:top w:val="none" w:sz="0" w:space="0" w:color="auto"/>
            <w:left w:val="none" w:sz="0" w:space="0" w:color="auto"/>
            <w:bottom w:val="none" w:sz="0" w:space="0" w:color="auto"/>
            <w:right w:val="none" w:sz="0" w:space="0" w:color="auto"/>
          </w:divBdr>
        </w:div>
        <w:div w:id="1395548574">
          <w:marLeft w:val="640"/>
          <w:marRight w:val="0"/>
          <w:marTop w:val="0"/>
          <w:marBottom w:val="0"/>
          <w:divBdr>
            <w:top w:val="none" w:sz="0" w:space="0" w:color="auto"/>
            <w:left w:val="none" w:sz="0" w:space="0" w:color="auto"/>
            <w:bottom w:val="none" w:sz="0" w:space="0" w:color="auto"/>
            <w:right w:val="none" w:sz="0" w:space="0" w:color="auto"/>
          </w:divBdr>
        </w:div>
        <w:div w:id="1448506790">
          <w:marLeft w:val="640"/>
          <w:marRight w:val="0"/>
          <w:marTop w:val="0"/>
          <w:marBottom w:val="0"/>
          <w:divBdr>
            <w:top w:val="none" w:sz="0" w:space="0" w:color="auto"/>
            <w:left w:val="none" w:sz="0" w:space="0" w:color="auto"/>
            <w:bottom w:val="none" w:sz="0" w:space="0" w:color="auto"/>
            <w:right w:val="none" w:sz="0" w:space="0" w:color="auto"/>
          </w:divBdr>
        </w:div>
        <w:div w:id="1495951383">
          <w:marLeft w:val="640"/>
          <w:marRight w:val="0"/>
          <w:marTop w:val="0"/>
          <w:marBottom w:val="0"/>
          <w:divBdr>
            <w:top w:val="none" w:sz="0" w:space="0" w:color="auto"/>
            <w:left w:val="none" w:sz="0" w:space="0" w:color="auto"/>
            <w:bottom w:val="none" w:sz="0" w:space="0" w:color="auto"/>
            <w:right w:val="none" w:sz="0" w:space="0" w:color="auto"/>
          </w:divBdr>
        </w:div>
        <w:div w:id="1534029610">
          <w:marLeft w:val="640"/>
          <w:marRight w:val="0"/>
          <w:marTop w:val="0"/>
          <w:marBottom w:val="0"/>
          <w:divBdr>
            <w:top w:val="none" w:sz="0" w:space="0" w:color="auto"/>
            <w:left w:val="none" w:sz="0" w:space="0" w:color="auto"/>
            <w:bottom w:val="none" w:sz="0" w:space="0" w:color="auto"/>
            <w:right w:val="none" w:sz="0" w:space="0" w:color="auto"/>
          </w:divBdr>
        </w:div>
        <w:div w:id="1609972784">
          <w:marLeft w:val="640"/>
          <w:marRight w:val="0"/>
          <w:marTop w:val="0"/>
          <w:marBottom w:val="0"/>
          <w:divBdr>
            <w:top w:val="none" w:sz="0" w:space="0" w:color="auto"/>
            <w:left w:val="none" w:sz="0" w:space="0" w:color="auto"/>
            <w:bottom w:val="none" w:sz="0" w:space="0" w:color="auto"/>
            <w:right w:val="none" w:sz="0" w:space="0" w:color="auto"/>
          </w:divBdr>
        </w:div>
        <w:div w:id="1613396150">
          <w:marLeft w:val="640"/>
          <w:marRight w:val="0"/>
          <w:marTop w:val="0"/>
          <w:marBottom w:val="0"/>
          <w:divBdr>
            <w:top w:val="none" w:sz="0" w:space="0" w:color="auto"/>
            <w:left w:val="none" w:sz="0" w:space="0" w:color="auto"/>
            <w:bottom w:val="none" w:sz="0" w:space="0" w:color="auto"/>
            <w:right w:val="none" w:sz="0" w:space="0" w:color="auto"/>
          </w:divBdr>
        </w:div>
        <w:div w:id="1652639000">
          <w:marLeft w:val="640"/>
          <w:marRight w:val="0"/>
          <w:marTop w:val="0"/>
          <w:marBottom w:val="0"/>
          <w:divBdr>
            <w:top w:val="none" w:sz="0" w:space="0" w:color="auto"/>
            <w:left w:val="none" w:sz="0" w:space="0" w:color="auto"/>
            <w:bottom w:val="none" w:sz="0" w:space="0" w:color="auto"/>
            <w:right w:val="none" w:sz="0" w:space="0" w:color="auto"/>
          </w:divBdr>
        </w:div>
        <w:div w:id="1660844928">
          <w:marLeft w:val="640"/>
          <w:marRight w:val="0"/>
          <w:marTop w:val="0"/>
          <w:marBottom w:val="0"/>
          <w:divBdr>
            <w:top w:val="none" w:sz="0" w:space="0" w:color="auto"/>
            <w:left w:val="none" w:sz="0" w:space="0" w:color="auto"/>
            <w:bottom w:val="none" w:sz="0" w:space="0" w:color="auto"/>
            <w:right w:val="none" w:sz="0" w:space="0" w:color="auto"/>
          </w:divBdr>
        </w:div>
        <w:div w:id="1681928633">
          <w:marLeft w:val="640"/>
          <w:marRight w:val="0"/>
          <w:marTop w:val="0"/>
          <w:marBottom w:val="0"/>
          <w:divBdr>
            <w:top w:val="none" w:sz="0" w:space="0" w:color="auto"/>
            <w:left w:val="none" w:sz="0" w:space="0" w:color="auto"/>
            <w:bottom w:val="none" w:sz="0" w:space="0" w:color="auto"/>
            <w:right w:val="none" w:sz="0" w:space="0" w:color="auto"/>
          </w:divBdr>
        </w:div>
        <w:div w:id="1882012777">
          <w:marLeft w:val="640"/>
          <w:marRight w:val="0"/>
          <w:marTop w:val="0"/>
          <w:marBottom w:val="0"/>
          <w:divBdr>
            <w:top w:val="none" w:sz="0" w:space="0" w:color="auto"/>
            <w:left w:val="none" w:sz="0" w:space="0" w:color="auto"/>
            <w:bottom w:val="none" w:sz="0" w:space="0" w:color="auto"/>
            <w:right w:val="none" w:sz="0" w:space="0" w:color="auto"/>
          </w:divBdr>
        </w:div>
        <w:div w:id="1887718190">
          <w:marLeft w:val="640"/>
          <w:marRight w:val="0"/>
          <w:marTop w:val="0"/>
          <w:marBottom w:val="0"/>
          <w:divBdr>
            <w:top w:val="none" w:sz="0" w:space="0" w:color="auto"/>
            <w:left w:val="none" w:sz="0" w:space="0" w:color="auto"/>
            <w:bottom w:val="none" w:sz="0" w:space="0" w:color="auto"/>
            <w:right w:val="none" w:sz="0" w:space="0" w:color="auto"/>
          </w:divBdr>
        </w:div>
        <w:div w:id="1950895699">
          <w:marLeft w:val="640"/>
          <w:marRight w:val="0"/>
          <w:marTop w:val="0"/>
          <w:marBottom w:val="0"/>
          <w:divBdr>
            <w:top w:val="none" w:sz="0" w:space="0" w:color="auto"/>
            <w:left w:val="none" w:sz="0" w:space="0" w:color="auto"/>
            <w:bottom w:val="none" w:sz="0" w:space="0" w:color="auto"/>
            <w:right w:val="none" w:sz="0" w:space="0" w:color="auto"/>
          </w:divBdr>
        </w:div>
        <w:div w:id="2014259363">
          <w:marLeft w:val="640"/>
          <w:marRight w:val="0"/>
          <w:marTop w:val="0"/>
          <w:marBottom w:val="0"/>
          <w:divBdr>
            <w:top w:val="none" w:sz="0" w:space="0" w:color="auto"/>
            <w:left w:val="none" w:sz="0" w:space="0" w:color="auto"/>
            <w:bottom w:val="none" w:sz="0" w:space="0" w:color="auto"/>
            <w:right w:val="none" w:sz="0" w:space="0" w:color="auto"/>
          </w:divBdr>
        </w:div>
        <w:div w:id="2042897283">
          <w:marLeft w:val="640"/>
          <w:marRight w:val="0"/>
          <w:marTop w:val="0"/>
          <w:marBottom w:val="0"/>
          <w:divBdr>
            <w:top w:val="none" w:sz="0" w:space="0" w:color="auto"/>
            <w:left w:val="none" w:sz="0" w:space="0" w:color="auto"/>
            <w:bottom w:val="none" w:sz="0" w:space="0" w:color="auto"/>
            <w:right w:val="none" w:sz="0" w:space="0" w:color="auto"/>
          </w:divBdr>
        </w:div>
        <w:div w:id="2050835060">
          <w:marLeft w:val="640"/>
          <w:marRight w:val="0"/>
          <w:marTop w:val="0"/>
          <w:marBottom w:val="0"/>
          <w:divBdr>
            <w:top w:val="none" w:sz="0" w:space="0" w:color="auto"/>
            <w:left w:val="none" w:sz="0" w:space="0" w:color="auto"/>
            <w:bottom w:val="none" w:sz="0" w:space="0" w:color="auto"/>
            <w:right w:val="none" w:sz="0" w:space="0" w:color="auto"/>
          </w:divBdr>
        </w:div>
        <w:div w:id="2108571221">
          <w:marLeft w:val="640"/>
          <w:marRight w:val="0"/>
          <w:marTop w:val="0"/>
          <w:marBottom w:val="0"/>
          <w:divBdr>
            <w:top w:val="none" w:sz="0" w:space="0" w:color="auto"/>
            <w:left w:val="none" w:sz="0" w:space="0" w:color="auto"/>
            <w:bottom w:val="none" w:sz="0" w:space="0" w:color="auto"/>
            <w:right w:val="none" w:sz="0" w:space="0" w:color="auto"/>
          </w:divBdr>
        </w:div>
        <w:div w:id="2115396386">
          <w:marLeft w:val="640"/>
          <w:marRight w:val="0"/>
          <w:marTop w:val="0"/>
          <w:marBottom w:val="0"/>
          <w:divBdr>
            <w:top w:val="none" w:sz="0" w:space="0" w:color="auto"/>
            <w:left w:val="none" w:sz="0" w:space="0" w:color="auto"/>
            <w:bottom w:val="none" w:sz="0" w:space="0" w:color="auto"/>
            <w:right w:val="none" w:sz="0" w:space="0" w:color="auto"/>
          </w:divBdr>
        </w:div>
        <w:div w:id="2144304279">
          <w:marLeft w:val="640"/>
          <w:marRight w:val="0"/>
          <w:marTop w:val="0"/>
          <w:marBottom w:val="0"/>
          <w:divBdr>
            <w:top w:val="none" w:sz="0" w:space="0" w:color="auto"/>
            <w:left w:val="none" w:sz="0" w:space="0" w:color="auto"/>
            <w:bottom w:val="none" w:sz="0" w:space="0" w:color="auto"/>
            <w:right w:val="none" w:sz="0" w:space="0" w:color="auto"/>
          </w:divBdr>
        </w:div>
      </w:divsChild>
    </w:div>
    <w:div w:id="523597578">
      <w:bodyDiv w:val="1"/>
      <w:marLeft w:val="0"/>
      <w:marRight w:val="0"/>
      <w:marTop w:val="0"/>
      <w:marBottom w:val="0"/>
      <w:divBdr>
        <w:top w:val="none" w:sz="0" w:space="0" w:color="auto"/>
        <w:left w:val="none" w:sz="0" w:space="0" w:color="auto"/>
        <w:bottom w:val="none" w:sz="0" w:space="0" w:color="auto"/>
        <w:right w:val="none" w:sz="0" w:space="0" w:color="auto"/>
      </w:divBdr>
      <w:divsChild>
        <w:div w:id="469633286">
          <w:marLeft w:val="640"/>
          <w:marRight w:val="0"/>
          <w:marTop w:val="0"/>
          <w:marBottom w:val="0"/>
          <w:divBdr>
            <w:top w:val="none" w:sz="0" w:space="0" w:color="auto"/>
            <w:left w:val="none" w:sz="0" w:space="0" w:color="auto"/>
            <w:bottom w:val="none" w:sz="0" w:space="0" w:color="auto"/>
            <w:right w:val="none" w:sz="0" w:space="0" w:color="auto"/>
          </w:divBdr>
        </w:div>
        <w:div w:id="948926898">
          <w:marLeft w:val="640"/>
          <w:marRight w:val="0"/>
          <w:marTop w:val="0"/>
          <w:marBottom w:val="0"/>
          <w:divBdr>
            <w:top w:val="none" w:sz="0" w:space="0" w:color="auto"/>
            <w:left w:val="none" w:sz="0" w:space="0" w:color="auto"/>
            <w:bottom w:val="none" w:sz="0" w:space="0" w:color="auto"/>
            <w:right w:val="none" w:sz="0" w:space="0" w:color="auto"/>
          </w:divBdr>
        </w:div>
        <w:div w:id="134107110">
          <w:marLeft w:val="640"/>
          <w:marRight w:val="0"/>
          <w:marTop w:val="0"/>
          <w:marBottom w:val="0"/>
          <w:divBdr>
            <w:top w:val="none" w:sz="0" w:space="0" w:color="auto"/>
            <w:left w:val="none" w:sz="0" w:space="0" w:color="auto"/>
            <w:bottom w:val="none" w:sz="0" w:space="0" w:color="auto"/>
            <w:right w:val="none" w:sz="0" w:space="0" w:color="auto"/>
          </w:divBdr>
        </w:div>
        <w:div w:id="203564233">
          <w:marLeft w:val="640"/>
          <w:marRight w:val="0"/>
          <w:marTop w:val="0"/>
          <w:marBottom w:val="0"/>
          <w:divBdr>
            <w:top w:val="none" w:sz="0" w:space="0" w:color="auto"/>
            <w:left w:val="none" w:sz="0" w:space="0" w:color="auto"/>
            <w:bottom w:val="none" w:sz="0" w:space="0" w:color="auto"/>
            <w:right w:val="none" w:sz="0" w:space="0" w:color="auto"/>
          </w:divBdr>
        </w:div>
        <w:div w:id="1934511840">
          <w:marLeft w:val="640"/>
          <w:marRight w:val="0"/>
          <w:marTop w:val="0"/>
          <w:marBottom w:val="0"/>
          <w:divBdr>
            <w:top w:val="none" w:sz="0" w:space="0" w:color="auto"/>
            <w:left w:val="none" w:sz="0" w:space="0" w:color="auto"/>
            <w:bottom w:val="none" w:sz="0" w:space="0" w:color="auto"/>
            <w:right w:val="none" w:sz="0" w:space="0" w:color="auto"/>
          </w:divBdr>
        </w:div>
        <w:div w:id="794062441">
          <w:marLeft w:val="640"/>
          <w:marRight w:val="0"/>
          <w:marTop w:val="0"/>
          <w:marBottom w:val="0"/>
          <w:divBdr>
            <w:top w:val="none" w:sz="0" w:space="0" w:color="auto"/>
            <w:left w:val="none" w:sz="0" w:space="0" w:color="auto"/>
            <w:bottom w:val="none" w:sz="0" w:space="0" w:color="auto"/>
            <w:right w:val="none" w:sz="0" w:space="0" w:color="auto"/>
          </w:divBdr>
        </w:div>
        <w:div w:id="1135955022">
          <w:marLeft w:val="640"/>
          <w:marRight w:val="0"/>
          <w:marTop w:val="0"/>
          <w:marBottom w:val="0"/>
          <w:divBdr>
            <w:top w:val="none" w:sz="0" w:space="0" w:color="auto"/>
            <w:left w:val="none" w:sz="0" w:space="0" w:color="auto"/>
            <w:bottom w:val="none" w:sz="0" w:space="0" w:color="auto"/>
            <w:right w:val="none" w:sz="0" w:space="0" w:color="auto"/>
          </w:divBdr>
        </w:div>
        <w:div w:id="995496474">
          <w:marLeft w:val="640"/>
          <w:marRight w:val="0"/>
          <w:marTop w:val="0"/>
          <w:marBottom w:val="0"/>
          <w:divBdr>
            <w:top w:val="none" w:sz="0" w:space="0" w:color="auto"/>
            <w:left w:val="none" w:sz="0" w:space="0" w:color="auto"/>
            <w:bottom w:val="none" w:sz="0" w:space="0" w:color="auto"/>
            <w:right w:val="none" w:sz="0" w:space="0" w:color="auto"/>
          </w:divBdr>
        </w:div>
        <w:div w:id="262305535">
          <w:marLeft w:val="640"/>
          <w:marRight w:val="0"/>
          <w:marTop w:val="0"/>
          <w:marBottom w:val="0"/>
          <w:divBdr>
            <w:top w:val="none" w:sz="0" w:space="0" w:color="auto"/>
            <w:left w:val="none" w:sz="0" w:space="0" w:color="auto"/>
            <w:bottom w:val="none" w:sz="0" w:space="0" w:color="auto"/>
            <w:right w:val="none" w:sz="0" w:space="0" w:color="auto"/>
          </w:divBdr>
        </w:div>
        <w:div w:id="923799708">
          <w:marLeft w:val="640"/>
          <w:marRight w:val="0"/>
          <w:marTop w:val="0"/>
          <w:marBottom w:val="0"/>
          <w:divBdr>
            <w:top w:val="none" w:sz="0" w:space="0" w:color="auto"/>
            <w:left w:val="none" w:sz="0" w:space="0" w:color="auto"/>
            <w:bottom w:val="none" w:sz="0" w:space="0" w:color="auto"/>
            <w:right w:val="none" w:sz="0" w:space="0" w:color="auto"/>
          </w:divBdr>
        </w:div>
        <w:div w:id="1614749425">
          <w:marLeft w:val="640"/>
          <w:marRight w:val="0"/>
          <w:marTop w:val="0"/>
          <w:marBottom w:val="0"/>
          <w:divBdr>
            <w:top w:val="none" w:sz="0" w:space="0" w:color="auto"/>
            <w:left w:val="none" w:sz="0" w:space="0" w:color="auto"/>
            <w:bottom w:val="none" w:sz="0" w:space="0" w:color="auto"/>
            <w:right w:val="none" w:sz="0" w:space="0" w:color="auto"/>
          </w:divBdr>
        </w:div>
        <w:div w:id="1792741953">
          <w:marLeft w:val="640"/>
          <w:marRight w:val="0"/>
          <w:marTop w:val="0"/>
          <w:marBottom w:val="0"/>
          <w:divBdr>
            <w:top w:val="none" w:sz="0" w:space="0" w:color="auto"/>
            <w:left w:val="none" w:sz="0" w:space="0" w:color="auto"/>
            <w:bottom w:val="none" w:sz="0" w:space="0" w:color="auto"/>
            <w:right w:val="none" w:sz="0" w:space="0" w:color="auto"/>
          </w:divBdr>
        </w:div>
        <w:div w:id="808940137">
          <w:marLeft w:val="640"/>
          <w:marRight w:val="0"/>
          <w:marTop w:val="0"/>
          <w:marBottom w:val="0"/>
          <w:divBdr>
            <w:top w:val="none" w:sz="0" w:space="0" w:color="auto"/>
            <w:left w:val="none" w:sz="0" w:space="0" w:color="auto"/>
            <w:bottom w:val="none" w:sz="0" w:space="0" w:color="auto"/>
            <w:right w:val="none" w:sz="0" w:space="0" w:color="auto"/>
          </w:divBdr>
        </w:div>
        <w:div w:id="1713653720">
          <w:marLeft w:val="640"/>
          <w:marRight w:val="0"/>
          <w:marTop w:val="0"/>
          <w:marBottom w:val="0"/>
          <w:divBdr>
            <w:top w:val="none" w:sz="0" w:space="0" w:color="auto"/>
            <w:left w:val="none" w:sz="0" w:space="0" w:color="auto"/>
            <w:bottom w:val="none" w:sz="0" w:space="0" w:color="auto"/>
            <w:right w:val="none" w:sz="0" w:space="0" w:color="auto"/>
          </w:divBdr>
        </w:div>
        <w:div w:id="1198350148">
          <w:marLeft w:val="640"/>
          <w:marRight w:val="0"/>
          <w:marTop w:val="0"/>
          <w:marBottom w:val="0"/>
          <w:divBdr>
            <w:top w:val="none" w:sz="0" w:space="0" w:color="auto"/>
            <w:left w:val="none" w:sz="0" w:space="0" w:color="auto"/>
            <w:bottom w:val="none" w:sz="0" w:space="0" w:color="auto"/>
            <w:right w:val="none" w:sz="0" w:space="0" w:color="auto"/>
          </w:divBdr>
        </w:div>
        <w:div w:id="2082022088">
          <w:marLeft w:val="640"/>
          <w:marRight w:val="0"/>
          <w:marTop w:val="0"/>
          <w:marBottom w:val="0"/>
          <w:divBdr>
            <w:top w:val="none" w:sz="0" w:space="0" w:color="auto"/>
            <w:left w:val="none" w:sz="0" w:space="0" w:color="auto"/>
            <w:bottom w:val="none" w:sz="0" w:space="0" w:color="auto"/>
            <w:right w:val="none" w:sz="0" w:space="0" w:color="auto"/>
          </w:divBdr>
        </w:div>
        <w:div w:id="865680754">
          <w:marLeft w:val="640"/>
          <w:marRight w:val="0"/>
          <w:marTop w:val="0"/>
          <w:marBottom w:val="0"/>
          <w:divBdr>
            <w:top w:val="none" w:sz="0" w:space="0" w:color="auto"/>
            <w:left w:val="none" w:sz="0" w:space="0" w:color="auto"/>
            <w:bottom w:val="none" w:sz="0" w:space="0" w:color="auto"/>
            <w:right w:val="none" w:sz="0" w:space="0" w:color="auto"/>
          </w:divBdr>
        </w:div>
        <w:div w:id="248975096">
          <w:marLeft w:val="640"/>
          <w:marRight w:val="0"/>
          <w:marTop w:val="0"/>
          <w:marBottom w:val="0"/>
          <w:divBdr>
            <w:top w:val="none" w:sz="0" w:space="0" w:color="auto"/>
            <w:left w:val="none" w:sz="0" w:space="0" w:color="auto"/>
            <w:bottom w:val="none" w:sz="0" w:space="0" w:color="auto"/>
            <w:right w:val="none" w:sz="0" w:space="0" w:color="auto"/>
          </w:divBdr>
        </w:div>
        <w:div w:id="364329227">
          <w:marLeft w:val="640"/>
          <w:marRight w:val="0"/>
          <w:marTop w:val="0"/>
          <w:marBottom w:val="0"/>
          <w:divBdr>
            <w:top w:val="none" w:sz="0" w:space="0" w:color="auto"/>
            <w:left w:val="none" w:sz="0" w:space="0" w:color="auto"/>
            <w:bottom w:val="none" w:sz="0" w:space="0" w:color="auto"/>
            <w:right w:val="none" w:sz="0" w:space="0" w:color="auto"/>
          </w:divBdr>
        </w:div>
        <w:div w:id="422343547">
          <w:marLeft w:val="640"/>
          <w:marRight w:val="0"/>
          <w:marTop w:val="0"/>
          <w:marBottom w:val="0"/>
          <w:divBdr>
            <w:top w:val="none" w:sz="0" w:space="0" w:color="auto"/>
            <w:left w:val="none" w:sz="0" w:space="0" w:color="auto"/>
            <w:bottom w:val="none" w:sz="0" w:space="0" w:color="auto"/>
            <w:right w:val="none" w:sz="0" w:space="0" w:color="auto"/>
          </w:divBdr>
        </w:div>
        <w:div w:id="1169905150">
          <w:marLeft w:val="640"/>
          <w:marRight w:val="0"/>
          <w:marTop w:val="0"/>
          <w:marBottom w:val="0"/>
          <w:divBdr>
            <w:top w:val="none" w:sz="0" w:space="0" w:color="auto"/>
            <w:left w:val="none" w:sz="0" w:space="0" w:color="auto"/>
            <w:bottom w:val="none" w:sz="0" w:space="0" w:color="auto"/>
            <w:right w:val="none" w:sz="0" w:space="0" w:color="auto"/>
          </w:divBdr>
        </w:div>
        <w:div w:id="1521581020">
          <w:marLeft w:val="640"/>
          <w:marRight w:val="0"/>
          <w:marTop w:val="0"/>
          <w:marBottom w:val="0"/>
          <w:divBdr>
            <w:top w:val="none" w:sz="0" w:space="0" w:color="auto"/>
            <w:left w:val="none" w:sz="0" w:space="0" w:color="auto"/>
            <w:bottom w:val="none" w:sz="0" w:space="0" w:color="auto"/>
            <w:right w:val="none" w:sz="0" w:space="0" w:color="auto"/>
          </w:divBdr>
        </w:div>
        <w:div w:id="1099594355">
          <w:marLeft w:val="640"/>
          <w:marRight w:val="0"/>
          <w:marTop w:val="0"/>
          <w:marBottom w:val="0"/>
          <w:divBdr>
            <w:top w:val="none" w:sz="0" w:space="0" w:color="auto"/>
            <w:left w:val="none" w:sz="0" w:space="0" w:color="auto"/>
            <w:bottom w:val="none" w:sz="0" w:space="0" w:color="auto"/>
            <w:right w:val="none" w:sz="0" w:space="0" w:color="auto"/>
          </w:divBdr>
        </w:div>
        <w:div w:id="927276215">
          <w:marLeft w:val="640"/>
          <w:marRight w:val="0"/>
          <w:marTop w:val="0"/>
          <w:marBottom w:val="0"/>
          <w:divBdr>
            <w:top w:val="none" w:sz="0" w:space="0" w:color="auto"/>
            <w:left w:val="none" w:sz="0" w:space="0" w:color="auto"/>
            <w:bottom w:val="none" w:sz="0" w:space="0" w:color="auto"/>
            <w:right w:val="none" w:sz="0" w:space="0" w:color="auto"/>
          </w:divBdr>
        </w:div>
        <w:div w:id="243957230">
          <w:marLeft w:val="640"/>
          <w:marRight w:val="0"/>
          <w:marTop w:val="0"/>
          <w:marBottom w:val="0"/>
          <w:divBdr>
            <w:top w:val="none" w:sz="0" w:space="0" w:color="auto"/>
            <w:left w:val="none" w:sz="0" w:space="0" w:color="auto"/>
            <w:bottom w:val="none" w:sz="0" w:space="0" w:color="auto"/>
            <w:right w:val="none" w:sz="0" w:space="0" w:color="auto"/>
          </w:divBdr>
        </w:div>
        <w:div w:id="242185107">
          <w:marLeft w:val="640"/>
          <w:marRight w:val="0"/>
          <w:marTop w:val="0"/>
          <w:marBottom w:val="0"/>
          <w:divBdr>
            <w:top w:val="none" w:sz="0" w:space="0" w:color="auto"/>
            <w:left w:val="none" w:sz="0" w:space="0" w:color="auto"/>
            <w:bottom w:val="none" w:sz="0" w:space="0" w:color="auto"/>
            <w:right w:val="none" w:sz="0" w:space="0" w:color="auto"/>
          </w:divBdr>
        </w:div>
        <w:div w:id="1745910800">
          <w:marLeft w:val="640"/>
          <w:marRight w:val="0"/>
          <w:marTop w:val="0"/>
          <w:marBottom w:val="0"/>
          <w:divBdr>
            <w:top w:val="none" w:sz="0" w:space="0" w:color="auto"/>
            <w:left w:val="none" w:sz="0" w:space="0" w:color="auto"/>
            <w:bottom w:val="none" w:sz="0" w:space="0" w:color="auto"/>
            <w:right w:val="none" w:sz="0" w:space="0" w:color="auto"/>
          </w:divBdr>
        </w:div>
        <w:div w:id="1715538858">
          <w:marLeft w:val="640"/>
          <w:marRight w:val="0"/>
          <w:marTop w:val="0"/>
          <w:marBottom w:val="0"/>
          <w:divBdr>
            <w:top w:val="none" w:sz="0" w:space="0" w:color="auto"/>
            <w:left w:val="none" w:sz="0" w:space="0" w:color="auto"/>
            <w:bottom w:val="none" w:sz="0" w:space="0" w:color="auto"/>
            <w:right w:val="none" w:sz="0" w:space="0" w:color="auto"/>
          </w:divBdr>
        </w:div>
        <w:div w:id="1829134261">
          <w:marLeft w:val="640"/>
          <w:marRight w:val="0"/>
          <w:marTop w:val="0"/>
          <w:marBottom w:val="0"/>
          <w:divBdr>
            <w:top w:val="none" w:sz="0" w:space="0" w:color="auto"/>
            <w:left w:val="none" w:sz="0" w:space="0" w:color="auto"/>
            <w:bottom w:val="none" w:sz="0" w:space="0" w:color="auto"/>
            <w:right w:val="none" w:sz="0" w:space="0" w:color="auto"/>
          </w:divBdr>
        </w:div>
        <w:div w:id="890114679">
          <w:marLeft w:val="640"/>
          <w:marRight w:val="0"/>
          <w:marTop w:val="0"/>
          <w:marBottom w:val="0"/>
          <w:divBdr>
            <w:top w:val="none" w:sz="0" w:space="0" w:color="auto"/>
            <w:left w:val="none" w:sz="0" w:space="0" w:color="auto"/>
            <w:bottom w:val="none" w:sz="0" w:space="0" w:color="auto"/>
            <w:right w:val="none" w:sz="0" w:space="0" w:color="auto"/>
          </w:divBdr>
        </w:div>
        <w:div w:id="1496650022">
          <w:marLeft w:val="640"/>
          <w:marRight w:val="0"/>
          <w:marTop w:val="0"/>
          <w:marBottom w:val="0"/>
          <w:divBdr>
            <w:top w:val="none" w:sz="0" w:space="0" w:color="auto"/>
            <w:left w:val="none" w:sz="0" w:space="0" w:color="auto"/>
            <w:bottom w:val="none" w:sz="0" w:space="0" w:color="auto"/>
            <w:right w:val="none" w:sz="0" w:space="0" w:color="auto"/>
          </w:divBdr>
        </w:div>
        <w:div w:id="810484501">
          <w:marLeft w:val="640"/>
          <w:marRight w:val="0"/>
          <w:marTop w:val="0"/>
          <w:marBottom w:val="0"/>
          <w:divBdr>
            <w:top w:val="none" w:sz="0" w:space="0" w:color="auto"/>
            <w:left w:val="none" w:sz="0" w:space="0" w:color="auto"/>
            <w:bottom w:val="none" w:sz="0" w:space="0" w:color="auto"/>
            <w:right w:val="none" w:sz="0" w:space="0" w:color="auto"/>
          </w:divBdr>
        </w:div>
        <w:div w:id="565383443">
          <w:marLeft w:val="640"/>
          <w:marRight w:val="0"/>
          <w:marTop w:val="0"/>
          <w:marBottom w:val="0"/>
          <w:divBdr>
            <w:top w:val="none" w:sz="0" w:space="0" w:color="auto"/>
            <w:left w:val="none" w:sz="0" w:space="0" w:color="auto"/>
            <w:bottom w:val="none" w:sz="0" w:space="0" w:color="auto"/>
            <w:right w:val="none" w:sz="0" w:space="0" w:color="auto"/>
          </w:divBdr>
        </w:div>
        <w:div w:id="660885358">
          <w:marLeft w:val="640"/>
          <w:marRight w:val="0"/>
          <w:marTop w:val="0"/>
          <w:marBottom w:val="0"/>
          <w:divBdr>
            <w:top w:val="none" w:sz="0" w:space="0" w:color="auto"/>
            <w:left w:val="none" w:sz="0" w:space="0" w:color="auto"/>
            <w:bottom w:val="none" w:sz="0" w:space="0" w:color="auto"/>
            <w:right w:val="none" w:sz="0" w:space="0" w:color="auto"/>
          </w:divBdr>
        </w:div>
        <w:div w:id="1959407055">
          <w:marLeft w:val="640"/>
          <w:marRight w:val="0"/>
          <w:marTop w:val="0"/>
          <w:marBottom w:val="0"/>
          <w:divBdr>
            <w:top w:val="none" w:sz="0" w:space="0" w:color="auto"/>
            <w:left w:val="none" w:sz="0" w:space="0" w:color="auto"/>
            <w:bottom w:val="none" w:sz="0" w:space="0" w:color="auto"/>
            <w:right w:val="none" w:sz="0" w:space="0" w:color="auto"/>
          </w:divBdr>
        </w:div>
        <w:div w:id="64304278">
          <w:marLeft w:val="640"/>
          <w:marRight w:val="0"/>
          <w:marTop w:val="0"/>
          <w:marBottom w:val="0"/>
          <w:divBdr>
            <w:top w:val="none" w:sz="0" w:space="0" w:color="auto"/>
            <w:left w:val="none" w:sz="0" w:space="0" w:color="auto"/>
            <w:bottom w:val="none" w:sz="0" w:space="0" w:color="auto"/>
            <w:right w:val="none" w:sz="0" w:space="0" w:color="auto"/>
          </w:divBdr>
        </w:div>
        <w:div w:id="144706872">
          <w:marLeft w:val="640"/>
          <w:marRight w:val="0"/>
          <w:marTop w:val="0"/>
          <w:marBottom w:val="0"/>
          <w:divBdr>
            <w:top w:val="none" w:sz="0" w:space="0" w:color="auto"/>
            <w:left w:val="none" w:sz="0" w:space="0" w:color="auto"/>
            <w:bottom w:val="none" w:sz="0" w:space="0" w:color="auto"/>
            <w:right w:val="none" w:sz="0" w:space="0" w:color="auto"/>
          </w:divBdr>
        </w:div>
        <w:div w:id="1471553487">
          <w:marLeft w:val="640"/>
          <w:marRight w:val="0"/>
          <w:marTop w:val="0"/>
          <w:marBottom w:val="0"/>
          <w:divBdr>
            <w:top w:val="none" w:sz="0" w:space="0" w:color="auto"/>
            <w:left w:val="none" w:sz="0" w:space="0" w:color="auto"/>
            <w:bottom w:val="none" w:sz="0" w:space="0" w:color="auto"/>
            <w:right w:val="none" w:sz="0" w:space="0" w:color="auto"/>
          </w:divBdr>
        </w:div>
        <w:div w:id="304551598">
          <w:marLeft w:val="640"/>
          <w:marRight w:val="0"/>
          <w:marTop w:val="0"/>
          <w:marBottom w:val="0"/>
          <w:divBdr>
            <w:top w:val="none" w:sz="0" w:space="0" w:color="auto"/>
            <w:left w:val="none" w:sz="0" w:space="0" w:color="auto"/>
            <w:bottom w:val="none" w:sz="0" w:space="0" w:color="auto"/>
            <w:right w:val="none" w:sz="0" w:space="0" w:color="auto"/>
          </w:divBdr>
        </w:div>
        <w:div w:id="530995825">
          <w:marLeft w:val="640"/>
          <w:marRight w:val="0"/>
          <w:marTop w:val="0"/>
          <w:marBottom w:val="0"/>
          <w:divBdr>
            <w:top w:val="none" w:sz="0" w:space="0" w:color="auto"/>
            <w:left w:val="none" w:sz="0" w:space="0" w:color="auto"/>
            <w:bottom w:val="none" w:sz="0" w:space="0" w:color="auto"/>
            <w:right w:val="none" w:sz="0" w:space="0" w:color="auto"/>
          </w:divBdr>
        </w:div>
        <w:div w:id="1287196380">
          <w:marLeft w:val="640"/>
          <w:marRight w:val="0"/>
          <w:marTop w:val="0"/>
          <w:marBottom w:val="0"/>
          <w:divBdr>
            <w:top w:val="none" w:sz="0" w:space="0" w:color="auto"/>
            <w:left w:val="none" w:sz="0" w:space="0" w:color="auto"/>
            <w:bottom w:val="none" w:sz="0" w:space="0" w:color="auto"/>
            <w:right w:val="none" w:sz="0" w:space="0" w:color="auto"/>
          </w:divBdr>
        </w:div>
        <w:div w:id="1718353963">
          <w:marLeft w:val="640"/>
          <w:marRight w:val="0"/>
          <w:marTop w:val="0"/>
          <w:marBottom w:val="0"/>
          <w:divBdr>
            <w:top w:val="none" w:sz="0" w:space="0" w:color="auto"/>
            <w:left w:val="none" w:sz="0" w:space="0" w:color="auto"/>
            <w:bottom w:val="none" w:sz="0" w:space="0" w:color="auto"/>
            <w:right w:val="none" w:sz="0" w:space="0" w:color="auto"/>
          </w:divBdr>
        </w:div>
        <w:div w:id="1330131157">
          <w:marLeft w:val="640"/>
          <w:marRight w:val="0"/>
          <w:marTop w:val="0"/>
          <w:marBottom w:val="0"/>
          <w:divBdr>
            <w:top w:val="none" w:sz="0" w:space="0" w:color="auto"/>
            <w:left w:val="none" w:sz="0" w:space="0" w:color="auto"/>
            <w:bottom w:val="none" w:sz="0" w:space="0" w:color="auto"/>
            <w:right w:val="none" w:sz="0" w:space="0" w:color="auto"/>
          </w:divBdr>
        </w:div>
        <w:div w:id="2097552202">
          <w:marLeft w:val="640"/>
          <w:marRight w:val="0"/>
          <w:marTop w:val="0"/>
          <w:marBottom w:val="0"/>
          <w:divBdr>
            <w:top w:val="none" w:sz="0" w:space="0" w:color="auto"/>
            <w:left w:val="none" w:sz="0" w:space="0" w:color="auto"/>
            <w:bottom w:val="none" w:sz="0" w:space="0" w:color="auto"/>
            <w:right w:val="none" w:sz="0" w:space="0" w:color="auto"/>
          </w:divBdr>
        </w:div>
        <w:div w:id="1351880935">
          <w:marLeft w:val="640"/>
          <w:marRight w:val="0"/>
          <w:marTop w:val="0"/>
          <w:marBottom w:val="0"/>
          <w:divBdr>
            <w:top w:val="none" w:sz="0" w:space="0" w:color="auto"/>
            <w:left w:val="none" w:sz="0" w:space="0" w:color="auto"/>
            <w:bottom w:val="none" w:sz="0" w:space="0" w:color="auto"/>
            <w:right w:val="none" w:sz="0" w:space="0" w:color="auto"/>
          </w:divBdr>
        </w:div>
        <w:div w:id="821233345">
          <w:marLeft w:val="640"/>
          <w:marRight w:val="0"/>
          <w:marTop w:val="0"/>
          <w:marBottom w:val="0"/>
          <w:divBdr>
            <w:top w:val="none" w:sz="0" w:space="0" w:color="auto"/>
            <w:left w:val="none" w:sz="0" w:space="0" w:color="auto"/>
            <w:bottom w:val="none" w:sz="0" w:space="0" w:color="auto"/>
            <w:right w:val="none" w:sz="0" w:space="0" w:color="auto"/>
          </w:divBdr>
        </w:div>
        <w:div w:id="531650972">
          <w:marLeft w:val="640"/>
          <w:marRight w:val="0"/>
          <w:marTop w:val="0"/>
          <w:marBottom w:val="0"/>
          <w:divBdr>
            <w:top w:val="none" w:sz="0" w:space="0" w:color="auto"/>
            <w:left w:val="none" w:sz="0" w:space="0" w:color="auto"/>
            <w:bottom w:val="none" w:sz="0" w:space="0" w:color="auto"/>
            <w:right w:val="none" w:sz="0" w:space="0" w:color="auto"/>
          </w:divBdr>
        </w:div>
        <w:div w:id="1160315487">
          <w:marLeft w:val="640"/>
          <w:marRight w:val="0"/>
          <w:marTop w:val="0"/>
          <w:marBottom w:val="0"/>
          <w:divBdr>
            <w:top w:val="none" w:sz="0" w:space="0" w:color="auto"/>
            <w:left w:val="none" w:sz="0" w:space="0" w:color="auto"/>
            <w:bottom w:val="none" w:sz="0" w:space="0" w:color="auto"/>
            <w:right w:val="none" w:sz="0" w:space="0" w:color="auto"/>
          </w:divBdr>
        </w:div>
        <w:div w:id="570386019">
          <w:marLeft w:val="640"/>
          <w:marRight w:val="0"/>
          <w:marTop w:val="0"/>
          <w:marBottom w:val="0"/>
          <w:divBdr>
            <w:top w:val="none" w:sz="0" w:space="0" w:color="auto"/>
            <w:left w:val="none" w:sz="0" w:space="0" w:color="auto"/>
            <w:bottom w:val="none" w:sz="0" w:space="0" w:color="auto"/>
            <w:right w:val="none" w:sz="0" w:space="0" w:color="auto"/>
          </w:divBdr>
        </w:div>
        <w:div w:id="1630479624">
          <w:marLeft w:val="640"/>
          <w:marRight w:val="0"/>
          <w:marTop w:val="0"/>
          <w:marBottom w:val="0"/>
          <w:divBdr>
            <w:top w:val="none" w:sz="0" w:space="0" w:color="auto"/>
            <w:left w:val="none" w:sz="0" w:space="0" w:color="auto"/>
            <w:bottom w:val="none" w:sz="0" w:space="0" w:color="auto"/>
            <w:right w:val="none" w:sz="0" w:space="0" w:color="auto"/>
          </w:divBdr>
        </w:div>
        <w:div w:id="1083913867">
          <w:marLeft w:val="640"/>
          <w:marRight w:val="0"/>
          <w:marTop w:val="0"/>
          <w:marBottom w:val="0"/>
          <w:divBdr>
            <w:top w:val="none" w:sz="0" w:space="0" w:color="auto"/>
            <w:left w:val="none" w:sz="0" w:space="0" w:color="auto"/>
            <w:bottom w:val="none" w:sz="0" w:space="0" w:color="auto"/>
            <w:right w:val="none" w:sz="0" w:space="0" w:color="auto"/>
          </w:divBdr>
        </w:div>
        <w:div w:id="1547791729">
          <w:marLeft w:val="640"/>
          <w:marRight w:val="0"/>
          <w:marTop w:val="0"/>
          <w:marBottom w:val="0"/>
          <w:divBdr>
            <w:top w:val="none" w:sz="0" w:space="0" w:color="auto"/>
            <w:left w:val="none" w:sz="0" w:space="0" w:color="auto"/>
            <w:bottom w:val="none" w:sz="0" w:space="0" w:color="auto"/>
            <w:right w:val="none" w:sz="0" w:space="0" w:color="auto"/>
          </w:divBdr>
        </w:div>
        <w:div w:id="1500151070">
          <w:marLeft w:val="640"/>
          <w:marRight w:val="0"/>
          <w:marTop w:val="0"/>
          <w:marBottom w:val="0"/>
          <w:divBdr>
            <w:top w:val="none" w:sz="0" w:space="0" w:color="auto"/>
            <w:left w:val="none" w:sz="0" w:space="0" w:color="auto"/>
            <w:bottom w:val="none" w:sz="0" w:space="0" w:color="auto"/>
            <w:right w:val="none" w:sz="0" w:space="0" w:color="auto"/>
          </w:divBdr>
        </w:div>
        <w:div w:id="1789086050">
          <w:marLeft w:val="640"/>
          <w:marRight w:val="0"/>
          <w:marTop w:val="0"/>
          <w:marBottom w:val="0"/>
          <w:divBdr>
            <w:top w:val="none" w:sz="0" w:space="0" w:color="auto"/>
            <w:left w:val="none" w:sz="0" w:space="0" w:color="auto"/>
            <w:bottom w:val="none" w:sz="0" w:space="0" w:color="auto"/>
            <w:right w:val="none" w:sz="0" w:space="0" w:color="auto"/>
          </w:divBdr>
        </w:div>
        <w:div w:id="91635611">
          <w:marLeft w:val="640"/>
          <w:marRight w:val="0"/>
          <w:marTop w:val="0"/>
          <w:marBottom w:val="0"/>
          <w:divBdr>
            <w:top w:val="none" w:sz="0" w:space="0" w:color="auto"/>
            <w:left w:val="none" w:sz="0" w:space="0" w:color="auto"/>
            <w:bottom w:val="none" w:sz="0" w:space="0" w:color="auto"/>
            <w:right w:val="none" w:sz="0" w:space="0" w:color="auto"/>
          </w:divBdr>
        </w:div>
        <w:div w:id="2028289492">
          <w:marLeft w:val="640"/>
          <w:marRight w:val="0"/>
          <w:marTop w:val="0"/>
          <w:marBottom w:val="0"/>
          <w:divBdr>
            <w:top w:val="none" w:sz="0" w:space="0" w:color="auto"/>
            <w:left w:val="none" w:sz="0" w:space="0" w:color="auto"/>
            <w:bottom w:val="none" w:sz="0" w:space="0" w:color="auto"/>
            <w:right w:val="none" w:sz="0" w:space="0" w:color="auto"/>
          </w:divBdr>
        </w:div>
        <w:div w:id="2091611705">
          <w:marLeft w:val="640"/>
          <w:marRight w:val="0"/>
          <w:marTop w:val="0"/>
          <w:marBottom w:val="0"/>
          <w:divBdr>
            <w:top w:val="none" w:sz="0" w:space="0" w:color="auto"/>
            <w:left w:val="none" w:sz="0" w:space="0" w:color="auto"/>
            <w:bottom w:val="none" w:sz="0" w:space="0" w:color="auto"/>
            <w:right w:val="none" w:sz="0" w:space="0" w:color="auto"/>
          </w:divBdr>
        </w:div>
        <w:div w:id="803237803">
          <w:marLeft w:val="640"/>
          <w:marRight w:val="0"/>
          <w:marTop w:val="0"/>
          <w:marBottom w:val="0"/>
          <w:divBdr>
            <w:top w:val="none" w:sz="0" w:space="0" w:color="auto"/>
            <w:left w:val="none" w:sz="0" w:space="0" w:color="auto"/>
            <w:bottom w:val="none" w:sz="0" w:space="0" w:color="auto"/>
            <w:right w:val="none" w:sz="0" w:space="0" w:color="auto"/>
          </w:divBdr>
        </w:div>
        <w:div w:id="488641043">
          <w:marLeft w:val="640"/>
          <w:marRight w:val="0"/>
          <w:marTop w:val="0"/>
          <w:marBottom w:val="0"/>
          <w:divBdr>
            <w:top w:val="none" w:sz="0" w:space="0" w:color="auto"/>
            <w:left w:val="none" w:sz="0" w:space="0" w:color="auto"/>
            <w:bottom w:val="none" w:sz="0" w:space="0" w:color="auto"/>
            <w:right w:val="none" w:sz="0" w:space="0" w:color="auto"/>
          </w:divBdr>
        </w:div>
        <w:div w:id="257058417">
          <w:marLeft w:val="640"/>
          <w:marRight w:val="0"/>
          <w:marTop w:val="0"/>
          <w:marBottom w:val="0"/>
          <w:divBdr>
            <w:top w:val="none" w:sz="0" w:space="0" w:color="auto"/>
            <w:left w:val="none" w:sz="0" w:space="0" w:color="auto"/>
            <w:bottom w:val="none" w:sz="0" w:space="0" w:color="auto"/>
            <w:right w:val="none" w:sz="0" w:space="0" w:color="auto"/>
          </w:divBdr>
        </w:div>
        <w:div w:id="927540850">
          <w:marLeft w:val="640"/>
          <w:marRight w:val="0"/>
          <w:marTop w:val="0"/>
          <w:marBottom w:val="0"/>
          <w:divBdr>
            <w:top w:val="none" w:sz="0" w:space="0" w:color="auto"/>
            <w:left w:val="none" w:sz="0" w:space="0" w:color="auto"/>
            <w:bottom w:val="none" w:sz="0" w:space="0" w:color="auto"/>
            <w:right w:val="none" w:sz="0" w:space="0" w:color="auto"/>
          </w:divBdr>
        </w:div>
        <w:div w:id="1998726842">
          <w:marLeft w:val="640"/>
          <w:marRight w:val="0"/>
          <w:marTop w:val="0"/>
          <w:marBottom w:val="0"/>
          <w:divBdr>
            <w:top w:val="none" w:sz="0" w:space="0" w:color="auto"/>
            <w:left w:val="none" w:sz="0" w:space="0" w:color="auto"/>
            <w:bottom w:val="none" w:sz="0" w:space="0" w:color="auto"/>
            <w:right w:val="none" w:sz="0" w:space="0" w:color="auto"/>
          </w:divBdr>
        </w:div>
        <w:div w:id="197620095">
          <w:marLeft w:val="640"/>
          <w:marRight w:val="0"/>
          <w:marTop w:val="0"/>
          <w:marBottom w:val="0"/>
          <w:divBdr>
            <w:top w:val="none" w:sz="0" w:space="0" w:color="auto"/>
            <w:left w:val="none" w:sz="0" w:space="0" w:color="auto"/>
            <w:bottom w:val="none" w:sz="0" w:space="0" w:color="auto"/>
            <w:right w:val="none" w:sz="0" w:space="0" w:color="auto"/>
          </w:divBdr>
        </w:div>
        <w:div w:id="1327512413">
          <w:marLeft w:val="640"/>
          <w:marRight w:val="0"/>
          <w:marTop w:val="0"/>
          <w:marBottom w:val="0"/>
          <w:divBdr>
            <w:top w:val="none" w:sz="0" w:space="0" w:color="auto"/>
            <w:left w:val="none" w:sz="0" w:space="0" w:color="auto"/>
            <w:bottom w:val="none" w:sz="0" w:space="0" w:color="auto"/>
            <w:right w:val="none" w:sz="0" w:space="0" w:color="auto"/>
          </w:divBdr>
        </w:div>
        <w:div w:id="90902459">
          <w:marLeft w:val="640"/>
          <w:marRight w:val="0"/>
          <w:marTop w:val="0"/>
          <w:marBottom w:val="0"/>
          <w:divBdr>
            <w:top w:val="none" w:sz="0" w:space="0" w:color="auto"/>
            <w:left w:val="none" w:sz="0" w:space="0" w:color="auto"/>
            <w:bottom w:val="none" w:sz="0" w:space="0" w:color="auto"/>
            <w:right w:val="none" w:sz="0" w:space="0" w:color="auto"/>
          </w:divBdr>
        </w:div>
        <w:div w:id="1789199948">
          <w:marLeft w:val="640"/>
          <w:marRight w:val="0"/>
          <w:marTop w:val="0"/>
          <w:marBottom w:val="0"/>
          <w:divBdr>
            <w:top w:val="none" w:sz="0" w:space="0" w:color="auto"/>
            <w:left w:val="none" w:sz="0" w:space="0" w:color="auto"/>
            <w:bottom w:val="none" w:sz="0" w:space="0" w:color="auto"/>
            <w:right w:val="none" w:sz="0" w:space="0" w:color="auto"/>
          </w:divBdr>
        </w:div>
      </w:divsChild>
    </w:div>
    <w:div w:id="530991330">
      <w:bodyDiv w:val="1"/>
      <w:marLeft w:val="0"/>
      <w:marRight w:val="0"/>
      <w:marTop w:val="0"/>
      <w:marBottom w:val="0"/>
      <w:divBdr>
        <w:top w:val="none" w:sz="0" w:space="0" w:color="auto"/>
        <w:left w:val="none" w:sz="0" w:space="0" w:color="auto"/>
        <w:bottom w:val="none" w:sz="0" w:space="0" w:color="auto"/>
        <w:right w:val="none" w:sz="0" w:space="0" w:color="auto"/>
      </w:divBdr>
    </w:div>
    <w:div w:id="540285284">
      <w:bodyDiv w:val="1"/>
      <w:marLeft w:val="0"/>
      <w:marRight w:val="0"/>
      <w:marTop w:val="0"/>
      <w:marBottom w:val="0"/>
      <w:divBdr>
        <w:top w:val="none" w:sz="0" w:space="0" w:color="auto"/>
        <w:left w:val="none" w:sz="0" w:space="0" w:color="auto"/>
        <w:bottom w:val="none" w:sz="0" w:space="0" w:color="auto"/>
        <w:right w:val="none" w:sz="0" w:space="0" w:color="auto"/>
      </w:divBdr>
      <w:divsChild>
        <w:div w:id="79759393">
          <w:marLeft w:val="640"/>
          <w:marRight w:val="0"/>
          <w:marTop w:val="0"/>
          <w:marBottom w:val="0"/>
          <w:divBdr>
            <w:top w:val="none" w:sz="0" w:space="0" w:color="auto"/>
            <w:left w:val="none" w:sz="0" w:space="0" w:color="auto"/>
            <w:bottom w:val="none" w:sz="0" w:space="0" w:color="auto"/>
            <w:right w:val="none" w:sz="0" w:space="0" w:color="auto"/>
          </w:divBdr>
        </w:div>
        <w:div w:id="193663577">
          <w:marLeft w:val="640"/>
          <w:marRight w:val="0"/>
          <w:marTop w:val="0"/>
          <w:marBottom w:val="0"/>
          <w:divBdr>
            <w:top w:val="none" w:sz="0" w:space="0" w:color="auto"/>
            <w:left w:val="none" w:sz="0" w:space="0" w:color="auto"/>
            <w:bottom w:val="none" w:sz="0" w:space="0" w:color="auto"/>
            <w:right w:val="none" w:sz="0" w:space="0" w:color="auto"/>
          </w:divBdr>
        </w:div>
        <w:div w:id="263074156">
          <w:marLeft w:val="640"/>
          <w:marRight w:val="0"/>
          <w:marTop w:val="0"/>
          <w:marBottom w:val="0"/>
          <w:divBdr>
            <w:top w:val="none" w:sz="0" w:space="0" w:color="auto"/>
            <w:left w:val="none" w:sz="0" w:space="0" w:color="auto"/>
            <w:bottom w:val="none" w:sz="0" w:space="0" w:color="auto"/>
            <w:right w:val="none" w:sz="0" w:space="0" w:color="auto"/>
          </w:divBdr>
        </w:div>
        <w:div w:id="315380673">
          <w:marLeft w:val="640"/>
          <w:marRight w:val="0"/>
          <w:marTop w:val="0"/>
          <w:marBottom w:val="0"/>
          <w:divBdr>
            <w:top w:val="none" w:sz="0" w:space="0" w:color="auto"/>
            <w:left w:val="none" w:sz="0" w:space="0" w:color="auto"/>
            <w:bottom w:val="none" w:sz="0" w:space="0" w:color="auto"/>
            <w:right w:val="none" w:sz="0" w:space="0" w:color="auto"/>
          </w:divBdr>
        </w:div>
        <w:div w:id="422914803">
          <w:marLeft w:val="640"/>
          <w:marRight w:val="0"/>
          <w:marTop w:val="0"/>
          <w:marBottom w:val="0"/>
          <w:divBdr>
            <w:top w:val="none" w:sz="0" w:space="0" w:color="auto"/>
            <w:left w:val="none" w:sz="0" w:space="0" w:color="auto"/>
            <w:bottom w:val="none" w:sz="0" w:space="0" w:color="auto"/>
            <w:right w:val="none" w:sz="0" w:space="0" w:color="auto"/>
          </w:divBdr>
        </w:div>
        <w:div w:id="521213558">
          <w:marLeft w:val="640"/>
          <w:marRight w:val="0"/>
          <w:marTop w:val="0"/>
          <w:marBottom w:val="0"/>
          <w:divBdr>
            <w:top w:val="none" w:sz="0" w:space="0" w:color="auto"/>
            <w:left w:val="none" w:sz="0" w:space="0" w:color="auto"/>
            <w:bottom w:val="none" w:sz="0" w:space="0" w:color="auto"/>
            <w:right w:val="none" w:sz="0" w:space="0" w:color="auto"/>
          </w:divBdr>
        </w:div>
        <w:div w:id="609628023">
          <w:marLeft w:val="640"/>
          <w:marRight w:val="0"/>
          <w:marTop w:val="0"/>
          <w:marBottom w:val="0"/>
          <w:divBdr>
            <w:top w:val="none" w:sz="0" w:space="0" w:color="auto"/>
            <w:left w:val="none" w:sz="0" w:space="0" w:color="auto"/>
            <w:bottom w:val="none" w:sz="0" w:space="0" w:color="auto"/>
            <w:right w:val="none" w:sz="0" w:space="0" w:color="auto"/>
          </w:divBdr>
        </w:div>
        <w:div w:id="616178965">
          <w:marLeft w:val="640"/>
          <w:marRight w:val="0"/>
          <w:marTop w:val="0"/>
          <w:marBottom w:val="0"/>
          <w:divBdr>
            <w:top w:val="none" w:sz="0" w:space="0" w:color="auto"/>
            <w:left w:val="none" w:sz="0" w:space="0" w:color="auto"/>
            <w:bottom w:val="none" w:sz="0" w:space="0" w:color="auto"/>
            <w:right w:val="none" w:sz="0" w:space="0" w:color="auto"/>
          </w:divBdr>
        </w:div>
        <w:div w:id="616910418">
          <w:marLeft w:val="640"/>
          <w:marRight w:val="0"/>
          <w:marTop w:val="0"/>
          <w:marBottom w:val="0"/>
          <w:divBdr>
            <w:top w:val="none" w:sz="0" w:space="0" w:color="auto"/>
            <w:left w:val="none" w:sz="0" w:space="0" w:color="auto"/>
            <w:bottom w:val="none" w:sz="0" w:space="0" w:color="auto"/>
            <w:right w:val="none" w:sz="0" w:space="0" w:color="auto"/>
          </w:divBdr>
        </w:div>
        <w:div w:id="630743411">
          <w:marLeft w:val="640"/>
          <w:marRight w:val="0"/>
          <w:marTop w:val="0"/>
          <w:marBottom w:val="0"/>
          <w:divBdr>
            <w:top w:val="none" w:sz="0" w:space="0" w:color="auto"/>
            <w:left w:val="none" w:sz="0" w:space="0" w:color="auto"/>
            <w:bottom w:val="none" w:sz="0" w:space="0" w:color="auto"/>
            <w:right w:val="none" w:sz="0" w:space="0" w:color="auto"/>
          </w:divBdr>
        </w:div>
        <w:div w:id="642200515">
          <w:marLeft w:val="640"/>
          <w:marRight w:val="0"/>
          <w:marTop w:val="0"/>
          <w:marBottom w:val="0"/>
          <w:divBdr>
            <w:top w:val="none" w:sz="0" w:space="0" w:color="auto"/>
            <w:left w:val="none" w:sz="0" w:space="0" w:color="auto"/>
            <w:bottom w:val="none" w:sz="0" w:space="0" w:color="auto"/>
            <w:right w:val="none" w:sz="0" w:space="0" w:color="auto"/>
          </w:divBdr>
        </w:div>
        <w:div w:id="656568907">
          <w:marLeft w:val="640"/>
          <w:marRight w:val="0"/>
          <w:marTop w:val="0"/>
          <w:marBottom w:val="0"/>
          <w:divBdr>
            <w:top w:val="none" w:sz="0" w:space="0" w:color="auto"/>
            <w:left w:val="none" w:sz="0" w:space="0" w:color="auto"/>
            <w:bottom w:val="none" w:sz="0" w:space="0" w:color="auto"/>
            <w:right w:val="none" w:sz="0" w:space="0" w:color="auto"/>
          </w:divBdr>
        </w:div>
        <w:div w:id="791629865">
          <w:marLeft w:val="640"/>
          <w:marRight w:val="0"/>
          <w:marTop w:val="0"/>
          <w:marBottom w:val="0"/>
          <w:divBdr>
            <w:top w:val="none" w:sz="0" w:space="0" w:color="auto"/>
            <w:left w:val="none" w:sz="0" w:space="0" w:color="auto"/>
            <w:bottom w:val="none" w:sz="0" w:space="0" w:color="auto"/>
            <w:right w:val="none" w:sz="0" w:space="0" w:color="auto"/>
          </w:divBdr>
        </w:div>
        <w:div w:id="825242806">
          <w:marLeft w:val="640"/>
          <w:marRight w:val="0"/>
          <w:marTop w:val="0"/>
          <w:marBottom w:val="0"/>
          <w:divBdr>
            <w:top w:val="none" w:sz="0" w:space="0" w:color="auto"/>
            <w:left w:val="none" w:sz="0" w:space="0" w:color="auto"/>
            <w:bottom w:val="none" w:sz="0" w:space="0" w:color="auto"/>
            <w:right w:val="none" w:sz="0" w:space="0" w:color="auto"/>
          </w:divBdr>
        </w:div>
        <w:div w:id="831529500">
          <w:marLeft w:val="640"/>
          <w:marRight w:val="0"/>
          <w:marTop w:val="0"/>
          <w:marBottom w:val="0"/>
          <w:divBdr>
            <w:top w:val="none" w:sz="0" w:space="0" w:color="auto"/>
            <w:left w:val="none" w:sz="0" w:space="0" w:color="auto"/>
            <w:bottom w:val="none" w:sz="0" w:space="0" w:color="auto"/>
            <w:right w:val="none" w:sz="0" w:space="0" w:color="auto"/>
          </w:divBdr>
        </w:div>
        <w:div w:id="856777682">
          <w:marLeft w:val="640"/>
          <w:marRight w:val="0"/>
          <w:marTop w:val="0"/>
          <w:marBottom w:val="0"/>
          <w:divBdr>
            <w:top w:val="none" w:sz="0" w:space="0" w:color="auto"/>
            <w:left w:val="none" w:sz="0" w:space="0" w:color="auto"/>
            <w:bottom w:val="none" w:sz="0" w:space="0" w:color="auto"/>
            <w:right w:val="none" w:sz="0" w:space="0" w:color="auto"/>
          </w:divBdr>
        </w:div>
        <w:div w:id="863442964">
          <w:marLeft w:val="640"/>
          <w:marRight w:val="0"/>
          <w:marTop w:val="0"/>
          <w:marBottom w:val="0"/>
          <w:divBdr>
            <w:top w:val="none" w:sz="0" w:space="0" w:color="auto"/>
            <w:left w:val="none" w:sz="0" w:space="0" w:color="auto"/>
            <w:bottom w:val="none" w:sz="0" w:space="0" w:color="auto"/>
            <w:right w:val="none" w:sz="0" w:space="0" w:color="auto"/>
          </w:divBdr>
        </w:div>
        <w:div w:id="891116402">
          <w:marLeft w:val="640"/>
          <w:marRight w:val="0"/>
          <w:marTop w:val="0"/>
          <w:marBottom w:val="0"/>
          <w:divBdr>
            <w:top w:val="none" w:sz="0" w:space="0" w:color="auto"/>
            <w:left w:val="none" w:sz="0" w:space="0" w:color="auto"/>
            <w:bottom w:val="none" w:sz="0" w:space="0" w:color="auto"/>
            <w:right w:val="none" w:sz="0" w:space="0" w:color="auto"/>
          </w:divBdr>
        </w:div>
        <w:div w:id="949700771">
          <w:marLeft w:val="640"/>
          <w:marRight w:val="0"/>
          <w:marTop w:val="0"/>
          <w:marBottom w:val="0"/>
          <w:divBdr>
            <w:top w:val="none" w:sz="0" w:space="0" w:color="auto"/>
            <w:left w:val="none" w:sz="0" w:space="0" w:color="auto"/>
            <w:bottom w:val="none" w:sz="0" w:space="0" w:color="auto"/>
            <w:right w:val="none" w:sz="0" w:space="0" w:color="auto"/>
          </w:divBdr>
        </w:div>
        <w:div w:id="971981386">
          <w:marLeft w:val="640"/>
          <w:marRight w:val="0"/>
          <w:marTop w:val="0"/>
          <w:marBottom w:val="0"/>
          <w:divBdr>
            <w:top w:val="none" w:sz="0" w:space="0" w:color="auto"/>
            <w:left w:val="none" w:sz="0" w:space="0" w:color="auto"/>
            <w:bottom w:val="none" w:sz="0" w:space="0" w:color="auto"/>
            <w:right w:val="none" w:sz="0" w:space="0" w:color="auto"/>
          </w:divBdr>
        </w:div>
        <w:div w:id="975335588">
          <w:marLeft w:val="640"/>
          <w:marRight w:val="0"/>
          <w:marTop w:val="0"/>
          <w:marBottom w:val="0"/>
          <w:divBdr>
            <w:top w:val="none" w:sz="0" w:space="0" w:color="auto"/>
            <w:left w:val="none" w:sz="0" w:space="0" w:color="auto"/>
            <w:bottom w:val="none" w:sz="0" w:space="0" w:color="auto"/>
            <w:right w:val="none" w:sz="0" w:space="0" w:color="auto"/>
          </w:divBdr>
        </w:div>
        <w:div w:id="996494596">
          <w:marLeft w:val="640"/>
          <w:marRight w:val="0"/>
          <w:marTop w:val="0"/>
          <w:marBottom w:val="0"/>
          <w:divBdr>
            <w:top w:val="none" w:sz="0" w:space="0" w:color="auto"/>
            <w:left w:val="none" w:sz="0" w:space="0" w:color="auto"/>
            <w:bottom w:val="none" w:sz="0" w:space="0" w:color="auto"/>
            <w:right w:val="none" w:sz="0" w:space="0" w:color="auto"/>
          </w:divBdr>
        </w:div>
        <w:div w:id="1002732782">
          <w:marLeft w:val="640"/>
          <w:marRight w:val="0"/>
          <w:marTop w:val="0"/>
          <w:marBottom w:val="0"/>
          <w:divBdr>
            <w:top w:val="none" w:sz="0" w:space="0" w:color="auto"/>
            <w:left w:val="none" w:sz="0" w:space="0" w:color="auto"/>
            <w:bottom w:val="none" w:sz="0" w:space="0" w:color="auto"/>
            <w:right w:val="none" w:sz="0" w:space="0" w:color="auto"/>
          </w:divBdr>
        </w:div>
        <w:div w:id="1045712299">
          <w:marLeft w:val="640"/>
          <w:marRight w:val="0"/>
          <w:marTop w:val="0"/>
          <w:marBottom w:val="0"/>
          <w:divBdr>
            <w:top w:val="none" w:sz="0" w:space="0" w:color="auto"/>
            <w:left w:val="none" w:sz="0" w:space="0" w:color="auto"/>
            <w:bottom w:val="none" w:sz="0" w:space="0" w:color="auto"/>
            <w:right w:val="none" w:sz="0" w:space="0" w:color="auto"/>
          </w:divBdr>
        </w:div>
        <w:div w:id="1053194753">
          <w:marLeft w:val="640"/>
          <w:marRight w:val="0"/>
          <w:marTop w:val="0"/>
          <w:marBottom w:val="0"/>
          <w:divBdr>
            <w:top w:val="none" w:sz="0" w:space="0" w:color="auto"/>
            <w:left w:val="none" w:sz="0" w:space="0" w:color="auto"/>
            <w:bottom w:val="none" w:sz="0" w:space="0" w:color="auto"/>
            <w:right w:val="none" w:sz="0" w:space="0" w:color="auto"/>
          </w:divBdr>
        </w:div>
        <w:div w:id="1129126966">
          <w:marLeft w:val="640"/>
          <w:marRight w:val="0"/>
          <w:marTop w:val="0"/>
          <w:marBottom w:val="0"/>
          <w:divBdr>
            <w:top w:val="none" w:sz="0" w:space="0" w:color="auto"/>
            <w:left w:val="none" w:sz="0" w:space="0" w:color="auto"/>
            <w:bottom w:val="none" w:sz="0" w:space="0" w:color="auto"/>
            <w:right w:val="none" w:sz="0" w:space="0" w:color="auto"/>
          </w:divBdr>
        </w:div>
        <w:div w:id="1163165038">
          <w:marLeft w:val="640"/>
          <w:marRight w:val="0"/>
          <w:marTop w:val="0"/>
          <w:marBottom w:val="0"/>
          <w:divBdr>
            <w:top w:val="none" w:sz="0" w:space="0" w:color="auto"/>
            <w:left w:val="none" w:sz="0" w:space="0" w:color="auto"/>
            <w:bottom w:val="none" w:sz="0" w:space="0" w:color="auto"/>
            <w:right w:val="none" w:sz="0" w:space="0" w:color="auto"/>
          </w:divBdr>
        </w:div>
        <w:div w:id="1193691608">
          <w:marLeft w:val="640"/>
          <w:marRight w:val="0"/>
          <w:marTop w:val="0"/>
          <w:marBottom w:val="0"/>
          <w:divBdr>
            <w:top w:val="none" w:sz="0" w:space="0" w:color="auto"/>
            <w:left w:val="none" w:sz="0" w:space="0" w:color="auto"/>
            <w:bottom w:val="none" w:sz="0" w:space="0" w:color="auto"/>
            <w:right w:val="none" w:sz="0" w:space="0" w:color="auto"/>
          </w:divBdr>
        </w:div>
        <w:div w:id="1264417652">
          <w:marLeft w:val="640"/>
          <w:marRight w:val="0"/>
          <w:marTop w:val="0"/>
          <w:marBottom w:val="0"/>
          <w:divBdr>
            <w:top w:val="none" w:sz="0" w:space="0" w:color="auto"/>
            <w:left w:val="none" w:sz="0" w:space="0" w:color="auto"/>
            <w:bottom w:val="none" w:sz="0" w:space="0" w:color="auto"/>
            <w:right w:val="none" w:sz="0" w:space="0" w:color="auto"/>
          </w:divBdr>
        </w:div>
        <w:div w:id="1277366080">
          <w:marLeft w:val="640"/>
          <w:marRight w:val="0"/>
          <w:marTop w:val="0"/>
          <w:marBottom w:val="0"/>
          <w:divBdr>
            <w:top w:val="none" w:sz="0" w:space="0" w:color="auto"/>
            <w:left w:val="none" w:sz="0" w:space="0" w:color="auto"/>
            <w:bottom w:val="none" w:sz="0" w:space="0" w:color="auto"/>
            <w:right w:val="none" w:sz="0" w:space="0" w:color="auto"/>
          </w:divBdr>
        </w:div>
        <w:div w:id="1341086096">
          <w:marLeft w:val="640"/>
          <w:marRight w:val="0"/>
          <w:marTop w:val="0"/>
          <w:marBottom w:val="0"/>
          <w:divBdr>
            <w:top w:val="none" w:sz="0" w:space="0" w:color="auto"/>
            <w:left w:val="none" w:sz="0" w:space="0" w:color="auto"/>
            <w:bottom w:val="none" w:sz="0" w:space="0" w:color="auto"/>
            <w:right w:val="none" w:sz="0" w:space="0" w:color="auto"/>
          </w:divBdr>
        </w:div>
        <w:div w:id="1431269312">
          <w:marLeft w:val="640"/>
          <w:marRight w:val="0"/>
          <w:marTop w:val="0"/>
          <w:marBottom w:val="0"/>
          <w:divBdr>
            <w:top w:val="none" w:sz="0" w:space="0" w:color="auto"/>
            <w:left w:val="none" w:sz="0" w:space="0" w:color="auto"/>
            <w:bottom w:val="none" w:sz="0" w:space="0" w:color="auto"/>
            <w:right w:val="none" w:sz="0" w:space="0" w:color="auto"/>
          </w:divBdr>
        </w:div>
        <w:div w:id="1503542401">
          <w:marLeft w:val="640"/>
          <w:marRight w:val="0"/>
          <w:marTop w:val="0"/>
          <w:marBottom w:val="0"/>
          <w:divBdr>
            <w:top w:val="none" w:sz="0" w:space="0" w:color="auto"/>
            <w:left w:val="none" w:sz="0" w:space="0" w:color="auto"/>
            <w:bottom w:val="none" w:sz="0" w:space="0" w:color="auto"/>
            <w:right w:val="none" w:sz="0" w:space="0" w:color="auto"/>
          </w:divBdr>
        </w:div>
        <w:div w:id="1521579886">
          <w:marLeft w:val="640"/>
          <w:marRight w:val="0"/>
          <w:marTop w:val="0"/>
          <w:marBottom w:val="0"/>
          <w:divBdr>
            <w:top w:val="none" w:sz="0" w:space="0" w:color="auto"/>
            <w:left w:val="none" w:sz="0" w:space="0" w:color="auto"/>
            <w:bottom w:val="none" w:sz="0" w:space="0" w:color="auto"/>
            <w:right w:val="none" w:sz="0" w:space="0" w:color="auto"/>
          </w:divBdr>
        </w:div>
        <w:div w:id="1552502985">
          <w:marLeft w:val="640"/>
          <w:marRight w:val="0"/>
          <w:marTop w:val="0"/>
          <w:marBottom w:val="0"/>
          <w:divBdr>
            <w:top w:val="none" w:sz="0" w:space="0" w:color="auto"/>
            <w:left w:val="none" w:sz="0" w:space="0" w:color="auto"/>
            <w:bottom w:val="none" w:sz="0" w:space="0" w:color="auto"/>
            <w:right w:val="none" w:sz="0" w:space="0" w:color="auto"/>
          </w:divBdr>
        </w:div>
        <w:div w:id="1580484615">
          <w:marLeft w:val="640"/>
          <w:marRight w:val="0"/>
          <w:marTop w:val="0"/>
          <w:marBottom w:val="0"/>
          <w:divBdr>
            <w:top w:val="none" w:sz="0" w:space="0" w:color="auto"/>
            <w:left w:val="none" w:sz="0" w:space="0" w:color="auto"/>
            <w:bottom w:val="none" w:sz="0" w:space="0" w:color="auto"/>
            <w:right w:val="none" w:sz="0" w:space="0" w:color="auto"/>
          </w:divBdr>
        </w:div>
        <w:div w:id="1668823388">
          <w:marLeft w:val="640"/>
          <w:marRight w:val="0"/>
          <w:marTop w:val="0"/>
          <w:marBottom w:val="0"/>
          <w:divBdr>
            <w:top w:val="none" w:sz="0" w:space="0" w:color="auto"/>
            <w:left w:val="none" w:sz="0" w:space="0" w:color="auto"/>
            <w:bottom w:val="none" w:sz="0" w:space="0" w:color="auto"/>
            <w:right w:val="none" w:sz="0" w:space="0" w:color="auto"/>
          </w:divBdr>
        </w:div>
        <w:div w:id="1686978825">
          <w:marLeft w:val="640"/>
          <w:marRight w:val="0"/>
          <w:marTop w:val="0"/>
          <w:marBottom w:val="0"/>
          <w:divBdr>
            <w:top w:val="none" w:sz="0" w:space="0" w:color="auto"/>
            <w:left w:val="none" w:sz="0" w:space="0" w:color="auto"/>
            <w:bottom w:val="none" w:sz="0" w:space="0" w:color="auto"/>
            <w:right w:val="none" w:sz="0" w:space="0" w:color="auto"/>
          </w:divBdr>
        </w:div>
        <w:div w:id="1704556668">
          <w:marLeft w:val="640"/>
          <w:marRight w:val="0"/>
          <w:marTop w:val="0"/>
          <w:marBottom w:val="0"/>
          <w:divBdr>
            <w:top w:val="none" w:sz="0" w:space="0" w:color="auto"/>
            <w:left w:val="none" w:sz="0" w:space="0" w:color="auto"/>
            <w:bottom w:val="none" w:sz="0" w:space="0" w:color="auto"/>
            <w:right w:val="none" w:sz="0" w:space="0" w:color="auto"/>
          </w:divBdr>
        </w:div>
        <w:div w:id="1717661237">
          <w:marLeft w:val="640"/>
          <w:marRight w:val="0"/>
          <w:marTop w:val="0"/>
          <w:marBottom w:val="0"/>
          <w:divBdr>
            <w:top w:val="none" w:sz="0" w:space="0" w:color="auto"/>
            <w:left w:val="none" w:sz="0" w:space="0" w:color="auto"/>
            <w:bottom w:val="none" w:sz="0" w:space="0" w:color="auto"/>
            <w:right w:val="none" w:sz="0" w:space="0" w:color="auto"/>
          </w:divBdr>
        </w:div>
        <w:div w:id="1746418938">
          <w:marLeft w:val="640"/>
          <w:marRight w:val="0"/>
          <w:marTop w:val="0"/>
          <w:marBottom w:val="0"/>
          <w:divBdr>
            <w:top w:val="none" w:sz="0" w:space="0" w:color="auto"/>
            <w:left w:val="none" w:sz="0" w:space="0" w:color="auto"/>
            <w:bottom w:val="none" w:sz="0" w:space="0" w:color="auto"/>
            <w:right w:val="none" w:sz="0" w:space="0" w:color="auto"/>
          </w:divBdr>
        </w:div>
        <w:div w:id="1817602027">
          <w:marLeft w:val="640"/>
          <w:marRight w:val="0"/>
          <w:marTop w:val="0"/>
          <w:marBottom w:val="0"/>
          <w:divBdr>
            <w:top w:val="none" w:sz="0" w:space="0" w:color="auto"/>
            <w:left w:val="none" w:sz="0" w:space="0" w:color="auto"/>
            <w:bottom w:val="none" w:sz="0" w:space="0" w:color="auto"/>
            <w:right w:val="none" w:sz="0" w:space="0" w:color="auto"/>
          </w:divBdr>
        </w:div>
        <w:div w:id="1862166524">
          <w:marLeft w:val="640"/>
          <w:marRight w:val="0"/>
          <w:marTop w:val="0"/>
          <w:marBottom w:val="0"/>
          <w:divBdr>
            <w:top w:val="none" w:sz="0" w:space="0" w:color="auto"/>
            <w:left w:val="none" w:sz="0" w:space="0" w:color="auto"/>
            <w:bottom w:val="none" w:sz="0" w:space="0" w:color="auto"/>
            <w:right w:val="none" w:sz="0" w:space="0" w:color="auto"/>
          </w:divBdr>
        </w:div>
        <w:div w:id="1887256113">
          <w:marLeft w:val="640"/>
          <w:marRight w:val="0"/>
          <w:marTop w:val="0"/>
          <w:marBottom w:val="0"/>
          <w:divBdr>
            <w:top w:val="none" w:sz="0" w:space="0" w:color="auto"/>
            <w:left w:val="none" w:sz="0" w:space="0" w:color="auto"/>
            <w:bottom w:val="none" w:sz="0" w:space="0" w:color="auto"/>
            <w:right w:val="none" w:sz="0" w:space="0" w:color="auto"/>
          </w:divBdr>
        </w:div>
        <w:div w:id="1918399774">
          <w:marLeft w:val="640"/>
          <w:marRight w:val="0"/>
          <w:marTop w:val="0"/>
          <w:marBottom w:val="0"/>
          <w:divBdr>
            <w:top w:val="none" w:sz="0" w:space="0" w:color="auto"/>
            <w:left w:val="none" w:sz="0" w:space="0" w:color="auto"/>
            <w:bottom w:val="none" w:sz="0" w:space="0" w:color="auto"/>
            <w:right w:val="none" w:sz="0" w:space="0" w:color="auto"/>
          </w:divBdr>
        </w:div>
        <w:div w:id="1978221099">
          <w:marLeft w:val="640"/>
          <w:marRight w:val="0"/>
          <w:marTop w:val="0"/>
          <w:marBottom w:val="0"/>
          <w:divBdr>
            <w:top w:val="none" w:sz="0" w:space="0" w:color="auto"/>
            <w:left w:val="none" w:sz="0" w:space="0" w:color="auto"/>
            <w:bottom w:val="none" w:sz="0" w:space="0" w:color="auto"/>
            <w:right w:val="none" w:sz="0" w:space="0" w:color="auto"/>
          </w:divBdr>
        </w:div>
        <w:div w:id="2072775316">
          <w:marLeft w:val="640"/>
          <w:marRight w:val="0"/>
          <w:marTop w:val="0"/>
          <w:marBottom w:val="0"/>
          <w:divBdr>
            <w:top w:val="none" w:sz="0" w:space="0" w:color="auto"/>
            <w:left w:val="none" w:sz="0" w:space="0" w:color="auto"/>
            <w:bottom w:val="none" w:sz="0" w:space="0" w:color="auto"/>
            <w:right w:val="none" w:sz="0" w:space="0" w:color="auto"/>
          </w:divBdr>
        </w:div>
        <w:div w:id="2129199372">
          <w:marLeft w:val="640"/>
          <w:marRight w:val="0"/>
          <w:marTop w:val="0"/>
          <w:marBottom w:val="0"/>
          <w:divBdr>
            <w:top w:val="none" w:sz="0" w:space="0" w:color="auto"/>
            <w:left w:val="none" w:sz="0" w:space="0" w:color="auto"/>
            <w:bottom w:val="none" w:sz="0" w:space="0" w:color="auto"/>
            <w:right w:val="none" w:sz="0" w:space="0" w:color="auto"/>
          </w:divBdr>
        </w:div>
      </w:divsChild>
    </w:div>
    <w:div w:id="576403018">
      <w:bodyDiv w:val="1"/>
      <w:marLeft w:val="0"/>
      <w:marRight w:val="0"/>
      <w:marTop w:val="0"/>
      <w:marBottom w:val="0"/>
      <w:divBdr>
        <w:top w:val="none" w:sz="0" w:space="0" w:color="auto"/>
        <w:left w:val="none" w:sz="0" w:space="0" w:color="auto"/>
        <w:bottom w:val="none" w:sz="0" w:space="0" w:color="auto"/>
        <w:right w:val="none" w:sz="0" w:space="0" w:color="auto"/>
      </w:divBdr>
    </w:div>
    <w:div w:id="589125589">
      <w:bodyDiv w:val="1"/>
      <w:marLeft w:val="0"/>
      <w:marRight w:val="0"/>
      <w:marTop w:val="0"/>
      <w:marBottom w:val="0"/>
      <w:divBdr>
        <w:top w:val="none" w:sz="0" w:space="0" w:color="auto"/>
        <w:left w:val="none" w:sz="0" w:space="0" w:color="auto"/>
        <w:bottom w:val="none" w:sz="0" w:space="0" w:color="auto"/>
        <w:right w:val="none" w:sz="0" w:space="0" w:color="auto"/>
      </w:divBdr>
      <w:divsChild>
        <w:div w:id="11424062">
          <w:marLeft w:val="640"/>
          <w:marRight w:val="0"/>
          <w:marTop w:val="0"/>
          <w:marBottom w:val="0"/>
          <w:divBdr>
            <w:top w:val="none" w:sz="0" w:space="0" w:color="auto"/>
            <w:left w:val="none" w:sz="0" w:space="0" w:color="auto"/>
            <w:bottom w:val="none" w:sz="0" w:space="0" w:color="auto"/>
            <w:right w:val="none" w:sz="0" w:space="0" w:color="auto"/>
          </w:divBdr>
        </w:div>
        <w:div w:id="39937367">
          <w:marLeft w:val="640"/>
          <w:marRight w:val="0"/>
          <w:marTop w:val="0"/>
          <w:marBottom w:val="0"/>
          <w:divBdr>
            <w:top w:val="none" w:sz="0" w:space="0" w:color="auto"/>
            <w:left w:val="none" w:sz="0" w:space="0" w:color="auto"/>
            <w:bottom w:val="none" w:sz="0" w:space="0" w:color="auto"/>
            <w:right w:val="none" w:sz="0" w:space="0" w:color="auto"/>
          </w:divBdr>
        </w:div>
        <w:div w:id="71507186">
          <w:marLeft w:val="640"/>
          <w:marRight w:val="0"/>
          <w:marTop w:val="0"/>
          <w:marBottom w:val="0"/>
          <w:divBdr>
            <w:top w:val="none" w:sz="0" w:space="0" w:color="auto"/>
            <w:left w:val="none" w:sz="0" w:space="0" w:color="auto"/>
            <w:bottom w:val="none" w:sz="0" w:space="0" w:color="auto"/>
            <w:right w:val="none" w:sz="0" w:space="0" w:color="auto"/>
          </w:divBdr>
        </w:div>
        <w:div w:id="104348596">
          <w:marLeft w:val="640"/>
          <w:marRight w:val="0"/>
          <w:marTop w:val="0"/>
          <w:marBottom w:val="0"/>
          <w:divBdr>
            <w:top w:val="none" w:sz="0" w:space="0" w:color="auto"/>
            <w:left w:val="none" w:sz="0" w:space="0" w:color="auto"/>
            <w:bottom w:val="none" w:sz="0" w:space="0" w:color="auto"/>
            <w:right w:val="none" w:sz="0" w:space="0" w:color="auto"/>
          </w:divBdr>
        </w:div>
        <w:div w:id="121048046">
          <w:marLeft w:val="640"/>
          <w:marRight w:val="0"/>
          <w:marTop w:val="0"/>
          <w:marBottom w:val="0"/>
          <w:divBdr>
            <w:top w:val="none" w:sz="0" w:space="0" w:color="auto"/>
            <w:left w:val="none" w:sz="0" w:space="0" w:color="auto"/>
            <w:bottom w:val="none" w:sz="0" w:space="0" w:color="auto"/>
            <w:right w:val="none" w:sz="0" w:space="0" w:color="auto"/>
          </w:divBdr>
        </w:div>
        <w:div w:id="149490809">
          <w:marLeft w:val="640"/>
          <w:marRight w:val="0"/>
          <w:marTop w:val="0"/>
          <w:marBottom w:val="0"/>
          <w:divBdr>
            <w:top w:val="none" w:sz="0" w:space="0" w:color="auto"/>
            <w:left w:val="none" w:sz="0" w:space="0" w:color="auto"/>
            <w:bottom w:val="none" w:sz="0" w:space="0" w:color="auto"/>
            <w:right w:val="none" w:sz="0" w:space="0" w:color="auto"/>
          </w:divBdr>
        </w:div>
        <w:div w:id="164054920">
          <w:marLeft w:val="640"/>
          <w:marRight w:val="0"/>
          <w:marTop w:val="0"/>
          <w:marBottom w:val="0"/>
          <w:divBdr>
            <w:top w:val="none" w:sz="0" w:space="0" w:color="auto"/>
            <w:left w:val="none" w:sz="0" w:space="0" w:color="auto"/>
            <w:bottom w:val="none" w:sz="0" w:space="0" w:color="auto"/>
            <w:right w:val="none" w:sz="0" w:space="0" w:color="auto"/>
          </w:divBdr>
        </w:div>
        <w:div w:id="300497062">
          <w:marLeft w:val="640"/>
          <w:marRight w:val="0"/>
          <w:marTop w:val="0"/>
          <w:marBottom w:val="0"/>
          <w:divBdr>
            <w:top w:val="none" w:sz="0" w:space="0" w:color="auto"/>
            <w:left w:val="none" w:sz="0" w:space="0" w:color="auto"/>
            <w:bottom w:val="none" w:sz="0" w:space="0" w:color="auto"/>
            <w:right w:val="none" w:sz="0" w:space="0" w:color="auto"/>
          </w:divBdr>
        </w:div>
        <w:div w:id="323317068">
          <w:marLeft w:val="640"/>
          <w:marRight w:val="0"/>
          <w:marTop w:val="0"/>
          <w:marBottom w:val="0"/>
          <w:divBdr>
            <w:top w:val="none" w:sz="0" w:space="0" w:color="auto"/>
            <w:left w:val="none" w:sz="0" w:space="0" w:color="auto"/>
            <w:bottom w:val="none" w:sz="0" w:space="0" w:color="auto"/>
            <w:right w:val="none" w:sz="0" w:space="0" w:color="auto"/>
          </w:divBdr>
        </w:div>
        <w:div w:id="401685280">
          <w:marLeft w:val="640"/>
          <w:marRight w:val="0"/>
          <w:marTop w:val="0"/>
          <w:marBottom w:val="0"/>
          <w:divBdr>
            <w:top w:val="none" w:sz="0" w:space="0" w:color="auto"/>
            <w:left w:val="none" w:sz="0" w:space="0" w:color="auto"/>
            <w:bottom w:val="none" w:sz="0" w:space="0" w:color="auto"/>
            <w:right w:val="none" w:sz="0" w:space="0" w:color="auto"/>
          </w:divBdr>
        </w:div>
        <w:div w:id="453640824">
          <w:marLeft w:val="640"/>
          <w:marRight w:val="0"/>
          <w:marTop w:val="0"/>
          <w:marBottom w:val="0"/>
          <w:divBdr>
            <w:top w:val="none" w:sz="0" w:space="0" w:color="auto"/>
            <w:left w:val="none" w:sz="0" w:space="0" w:color="auto"/>
            <w:bottom w:val="none" w:sz="0" w:space="0" w:color="auto"/>
            <w:right w:val="none" w:sz="0" w:space="0" w:color="auto"/>
          </w:divBdr>
        </w:div>
        <w:div w:id="473716569">
          <w:marLeft w:val="640"/>
          <w:marRight w:val="0"/>
          <w:marTop w:val="0"/>
          <w:marBottom w:val="0"/>
          <w:divBdr>
            <w:top w:val="none" w:sz="0" w:space="0" w:color="auto"/>
            <w:left w:val="none" w:sz="0" w:space="0" w:color="auto"/>
            <w:bottom w:val="none" w:sz="0" w:space="0" w:color="auto"/>
            <w:right w:val="none" w:sz="0" w:space="0" w:color="auto"/>
          </w:divBdr>
        </w:div>
        <w:div w:id="486821312">
          <w:marLeft w:val="640"/>
          <w:marRight w:val="0"/>
          <w:marTop w:val="0"/>
          <w:marBottom w:val="0"/>
          <w:divBdr>
            <w:top w:val="none" w:sz="0" w:space="0" w:color="auto"/>
            <w:left w:val="none" w:sz="0" w:space="0" w:color="auto"/>
            <w:bottom w:val="none" w:sz="0" w:space="0" w:color="auto"/>
            <w:right w:val="none" w:sz="0" w:space="0" w:color="auto"/>
          </w:divBdr>
        </w:div>
        <w:div w:id="512039151">
          <w:marLeft w:val="640"/>
          <w:marRight w:val="0"/>
          <w:marTop w:val="0"/>
          <w:marBottom w:val="0"/>
          <w:divBdr>
            <w:top w:val="none" w:sz="0" w:space="0" w:color="auto"/>
            <w:left w:val="none" w:sz="0" w:space="0" w:color="auto"/>
            <w:bottom w:val="none" w:sz="0" w:space="0" w:color="auto"/>
            <w:right w:val="none" w:sz="0" w:space="0" w:color="auto"/>
          </w:divBdr>
        </w:div>
        <w:div w:id="717971301">
          <w:marLeft w:val="640"/>
          <w:marRight w:val="0"/>
          <w:marTop w:val="0"/>
          <w:marBottom w:val="0"/>
          <w:divBdr>
            <w:top w:val="none" w:sz="0" w:space="0" w:color="auto"/>
            <w:left w:val="none" w:sz="0" w:space="0" w:color="auto"/>
            <w:bottom w:val="none" w:sz="0" w:space="0" w:color="auto"/>
            <w:right w:val="none" w:sz="0" w:space="0" w:color="auto"/>
          </w:divBdr>
        </w:div>
        <w:div w:id="808867697">
          <w:marLeft w:val="640"/>
          <w:marRight w:val="0"/>
          <w:marTop w:val="0"/>
          <w:marBottom w:val="0"/>
          <w:divBdr>
            <w:top w:val="none" w:sz="0" w:space="0" w:color="auto"/>
            <w:left w:val="none" w:sz="0" w:space="0" w:color="auto"/>
            <w:bottom w:val="none" w:sz="0" w:space="0" w:color="auto"/>
            <w:right w:val="none" w:sz="0" w:space="0" w:color="auto"/>
          </w:divBdr>
        </w:div>
        <w:div w:id="834877812">
          <w:marLeft w:val="640"/>
          <w:marRight w:val="0"/>
          <w:marTop w:val="0"/>
          <w:marBottom w:val="0"/>
          <w:divBdr>
            <w:top w:val="none" w:sz="0" w:space="0" w:color="auto"/>
            <w:left w:val="none" w:sz="0" w:space="0" w:color="auto"/>
            <w:bottom w:val="none" w:sz="0" w:space="0" w:color="auto"/>
            <w:right w:val="none" w:sz="0" w:space="0" w:color="auto"/>
          </w:divBdr>
        </w:div>
        <w:div w:id="919220729">
          <w:marLeft w:val="640"/>
          <w:marRight w:val="0"/>
          <w:marTop w:val="0"/>
          <w:marBottom w:val="0"/>
          <w:divBdr>
            <w:top w:val="none" w:sz="0" w:space="0" w:color="auto"/>
            <w:left w:val="none" w:sz="0" w:space="0" w:color="auto"/>
            <w:bottom w:val="none" w:sz="0" w:space="0" w:color="auto"/>
            <w:right w:val="none" w:sz="0" w:space="0" w:color="auto"/>
          </w:divBdr>
        </w:div>
        <w:div w:id="926812015">
          <w:marLeft w:val="640"/>
          <w:marRight w:val="0"/>
          <w:marTop w:val="0"/>
          <w:marBottom w:val="0"/>
          <w:divBdr>
            <w:top w:val="none" w:sz="0" w:space="0" w:color="auto"/>
            <w:left w:val="none" w:sz="0" w:space="0" w:color="auto"/>
            <w:bottom w:val="none" w:sz="0" w:space="0" w:color="auto"/>
            <w:right w:val="none" w:sz="0" w:space="0" w:color="auto"/>
          </w:divBdr>
        </w:div>
        <w:div w:id="926957178">
          <w:marLeft w:val="640"/>
          <w:marRight w:val="0"/>
          <w:marTop w:val="0"/>
          <w:marBottom w:val="0"/>
          <w:divBdr>
            <w:top w:val="none" w:sz="0" w:space="0" w:color="auto"/>
            <w:left w:val="none" w:sz="0" w:space="0" w:color="auto"/>
            <w:bottom w:val="none" w:sz="0" w:space="0" w:color="auto"/>
            <w:right w:val="none" w:sz="0" w:space="0" w:color="auto"/>
          </w:divBdr>
        </w:div>
        <w:div w:id="949973779">
          <w:marLeft w:val="640"/>
          <w:marRight w:val="0"/>
          <w:marTop w:val="0"/>
          <w:marBottom w:val="0"/>
          <w:divBdr>
            <w:top w:val="none" w:sz="0" w:space="0" w:color="auto"/>
            <w:left w:val="none" w:sz="0" w:space="0" w:color="auto"/>
            <w:bottom w:val="none" w:sz="0" w:space="0" w:color="auto"/>
            <w:right w:val="none" w:sz="0" w:space="0" w:color="auto"/>
          </w:divBdr>
        </w:div>
        <w:div w:id="953251947">
          <w:marLeft w:val="640"/>
          <w:marRight w:val="0"/>
          <w:marTop w:val="0"/>
          <w:marBottom w:val="0"/>
          <w:divBdr>
            <w:top w:val="none" w:sz="0" w:space="0" w:color="auto"/>
            <w:left w:val="none" w:sz="0" w:space="0" w:color="auto"/>
            <w:bottom w:val="none" w:sz="0" w:space="0" w:color="auto"/>
            <w:right w:val="none" w:sz="0" w:space="0" w:color="auto"/>
          </w:divBdr>
        </w:div>
        <w:div w:id="966817070">
          <w:marLeft w:val="640"/>
          <w:marRight w:val="0"/>
          <w:marTop w:val="0"/>
          <w:marBottom w:val="0"/>
          <w:divBdr>
            <w:top w:val="none" w:sz="0" w:space="0" w:color="auto"/>
            <w:left w:val="none" w:sz="0" w:space="0" w:color="auto"/>
            <w:bottom w:val="none" w:sz="0" w:space="0" w:color="auto"/>
            <w:right w:val="none" w:sz="0" w:space="0" w:color="auto"/>
          </w:divBdr>
        </w:div>
        <w:div w:id="988940127">
          <w:marLeft w:val="640"/>
          <w:marRight w:val="0"/>
          <w:marTop w:val="0"/>
          <w:marBottom w:val="0"/>
          <w:divBdr>
            <w:top w:val="none" w:sz="0" w:space="0" w:color="auto"/>
            <w:left w:val="none" w:sz="0" w:space="0" w:color="auto"/>
            <w:bottom w:val="none" w:sz="0" w:space="0" w:color="auto"/>
            <w:right w:val="none" w:sz="0" w:space="0" w:color="auto"/>
          </w:divBdr>
        </w:div>
        <w:div w:id="1028137339">
          <w:marLeft w:val="640"/>
          <w:marRight w:val="0"/>
          <w:marTop w:val="0"/>
          <w:marBottom w:val="0"/>
          <w:divBdr>
            <w:top w:val="none" w:sz="0" w:space="0" w:color="auto"/>
            <w:left w:val="none" w:sz="0" w:space="0" w:color="auto"/>
            <w:bottom w:val="none" w:sz="0" w:space="0" w:color="auto"/>
            <w:right w:val="none" w:sz="0" w:space="0" w:color="auto"/>
          </w:divBdr>
        </w:div>
        <w:div w:id="1074821500">
          <w:marLeft w:val="640"/>
          <w:marRight w:val="0"/>
          <w:marTop w:val="0"/>
          <w:marBottom w:val="0"/>
          <w:divBdr>
            <w:top w:val="none" w:sz="0" w:space="0" w:color="auto"/>
            <w:left w:val="none" w:sz="0" w:space="0" w:color="auto"/>
            <w:bottom w:val="none" w:sz="0" w:space="0" w:color="auto"/>
            <w:right w:val="none" w:sz="0" w:space="0" w:color="auto"/>
          </w:divBdr>
        </w:div>
        <w:div w:id="1075080606">
          <w:marLeft w:val="640"/>
          <w:marRight w:val="0"/>
          <w:marTop w:val="0"/>
          <w:marBottom w:val="0"/>
          <w:divBdr>
            <w:top w:val="none" w:sz="0" w:space="0" w:color="auto"/>
            <w:left w:val="none" w:sz="0" w:space="0" w:color="auto"/>
            <w:bottom w:val="none" w:sz="0" w:space="0" w:color="auto"/>
            <w:right w:val="none" w:sz="0" w:space="0" w:color="auto"/>
          </w:divBdr>
        </w:div>
        <w:div w:id="1149245960">
          <w:marLeft w:val="640"/>
          <w:marRight w:val="0"/>
          <w:marTop w:val="0"/>
          <w:marBottom w:val="0"/>
          <w:divBdr>
            <w:top w:val="none" w:sz="0" w:space="0" w:color="auto"/>
            <w:left w:val="none" w:sz="0" w:space="0" w:color="auto"/>
            <w:bottom w:val="none" w:sz="0" w:space="0" w:color="auto"/>
            <w:right w:val="none" w:sz="0" w:space="0" w:color="auto"/>
          </w:divBdr>
        </w:div>
        <w:div w:id="1202940848">
          <w:marLeft w:val="640"/>
          <w:marRight w:val="0"/>
          <w:marTop w:val="0"/>
          <w:marBottom w:val="0"/>
          <w:divBdr>
            <w:top w:val="none" w:sz="0" w:space="0" w:color="auto"/>
            <w:left w:val="none" w:sz="0" w:space="0" w:color="auto"/>
            <w:bottom w:val="none" w:sz="0" w:space="0" w:color="auto"/>
            <w:right w:val="none" w:sz="0" w:space="0" w:color="auto"/>
          </w:divBdr>
        </w:div>
        <w:div w:id="1222522734">
          <w:marLeft w:val="640"/>
          <w:marRight w:val="0"/>
          <w:marTop w:val="0"/>
          <w:marBottom w:val="0"/>
          <w:divBdr>
            <w:top w:val="none" w:sz="0" w:space="0" w:color="auto"/>
            <w:left w:val="none" w:sz="0" w:space="0" w:color="auto"/>
            <w:bottom w:val="none" w:sz="0" w:space="0" w:color="auto"/>
            <w:right w:val="none" w:sz="0" w:space="0" w:color="auto"/>
          </w:divBdr>
        </w:div>
        <w:div w:id="1271089199">
          <w:marLeft w:val="640"/>
          <w:marRight w:val="0"/>
          <w:marTop w:val="0"/>
          <w:marBottom w:val="0"/>
          <w:divBdr>
            <w:top w:val="none" w:sz="0" w:space="0" w:color="auto"/>
            <w:left w:val="none" w:sz="0" w:space="0" w:color="auto"/>
            <w:bottom w:val="none" w:sz="0" w:space="0" w:color="auto"/>
            <w:right w:val="none" w:sz="0" w:space="0" w:color="auto"/>
          </w:divBdr>
        </w:div>
        <w:div w:id="1338658615">
          <w:marLeft w:val="640"/>
          <w:marRight w:val="0"/>
          <w:marTop w:val="0"/>
          <w:marBottom w:val="0"/>
          <w:divBdr>
            <w:top w:val="none" w:sz="0" w:space="0" w:color="auto"/>
            <w:left w:val="none" w:sz="0" w:space="0" w:color="auto"/>
            <w:bottom w:val="none" w:sz="0" w:space="0" w:color="auto"/>
            <w:right w:val="none" w:sz="0" w:space="0" w:color="auto"/>
          </w:divBdr>
        </w:div>
        <w:div w:id="1402217963">
          <w:marLeft w:val="640"/>
          <w:marRight w:val="0"/>
          <w:marTop w:val="0"/>
          <w:marBottom w:val="0"/>
          <w:divBdr>
            <w:top w:val="none" w:sz="0" w:space="0" w:color="auto"/>
            <w:left w:val="none" w:sz="0" w:space="0" w:color="auto"/>
            <w:bottom w:val="none" w:sz="0" w:space="0" w:color="auto"/>
            <w:right w:val="none" w:sz="0" w:space="0" w:color="auto"/>
          </w:divBdr>
        </w:div>
        <w:div w:id="1455561829">
          <w:marLeft w:val="640"/>
          <w:marRight w:val="0"/>
          <w:marTop w:val="0"/>
          <w:marBottom w:val="0"/>
          <w:divBdr>
            <w:top w:val="none" w:sz="0" w:space="0" w:color="auto"/>
            <w:left w:val="none" w:sz="0" w:space="0" w:color="auto"/>
            <w:bottom w:val="none" w:sz="0" w:space="0" w:color="auto"/>
            <w:right w:val="none" w:sz="0" w:space="0" w:color="auto"/>
          </w:divBdr>
        </w:div>
        <w:div w:id="1461652181">
          <w:marLeft w:val="640"/>
          <w:marRight w:val="0"/>
          <w:marTop w:val="0"/>
          <w:marBottom w:val="0"/>
          <w:divBdr>
            <w:top w:val="none" w:sz="0" w:space="0" w:color="auto"/>
            <w:left w:val="none" w:sz="0" w:space="0" w:color="auto"/>
            <w:bottom w:val="none" w:sz="0" w:space="0" w:color="auto"/>
            <w:right w:val="none" w:sz="0" w:space="0" w:color="auto"/>
          </w:divBdr>
        </w:div>
        <w:div w:id="1467359136">
          <w:marLeft w:val="640"/>
          <w:marRight w:val="0"/>
          <w:marTop w:val="0"/>
          <w:marBottom w:val="0"/>
          <w:divBdr>
            <w:top w:val="none" w:sz="0" w:space="0" w:color="auto"/>
            <w:left w:val="none" w:sz="0" w:space="0" w:color="auto"/>
            <w:bottom w:val="none" w:sz="0" w:space="0" w:color="auto"/>
            <w:right w:val="none" w:sz="0" w:space="0" w:color="auto"/>
          </w:divBdr>
        </w:div>
        <w:div w:id="1490249383">
          <w:marLeft w:val="640"/>
          <w:marRight w:val="0"/>
          <w:marTop w:val="0"/>
          <w:marBottom w:val="0"/>
          <w:divBdr>
            <w:top w:val="none" w:sz="0" w:space="0" w:color="auto"/>
            <w:left w:val="none" w:sz="0" w:space="0" w:color="auto"/>
            <w:bottom w:val="none" w:sz="0" w:space="0" w:color="auto"/>
            <w:right w:val="none" w:sz="0" w:space="0" w:color="auto"/>
          </w:divBdr>
        </w:div>
        <w:div w:id="1495026326">
          <w:marLeft w:val="640"/>
          <w:marRight w:val="0"/>
          <w:marTop w:val="0"/>
          <w:marBottom w:val="0"/>
          <w:divBdr>
            <w:top w:val="none" w:sz="0" w:space="0" w:color="auto"/>
            <w:left w:val="none" w:sz="0" w:space="0" w:color="auto"/>
            <w:bottom w:val="none" w:sz="0" w:space="0" w:color="auto"/>
            <w:right w:val="none" w:sz="0" w:space="0" w:color="auto"/>
          </w:divBdr>
        </w:div>
        <w:div w:id="1500848556">
          <w:marLeft w:val="640"/>
          <w:marRight w:val="0"/>
          <w:marTop w:val="0"/>
          <w:marBottom w:val="0"/>
          <w:divBdr>
            <w:top w:val="none" w:sz="0" w:space="0" w:color="auto"/>
            <w:left w:val="none" w:sz="0" w:space="0" w:color="auto"/>
            <w:bottom w:val="none" w:sz="0" w:space="0" w:color="auto"/>
            <w:right w:val="none" w:sz="0" w:space="0" w:color="auto"/>
          </w:divBdr>
        </w:div>
        <w:div w:id="1524704013">
          <w:marLeft w:val="640"/>
          <w:marRight w:val="0"/>
          <w:marTop w:val="0"/>
          <w:marBottom w:val="0"/>
          <w:divBdr>
            <w:top w:val="none" w:sz="0" w:space="0" w:color="auto"/>
            <w:left w:val="none" w:sz="0" w:space="0" w:color="auto"/>
            <w:bottom w:val="none" w:sz="0" w:space="0" w:color="auto"/>
            <w:right w:val="none" w:sz="0" w:space="0" w:color="auto"/>
          </w:divBdr>
        </w:div>
        <w:div w:id="1533035244">
          <w:marLeft w:val="640"/>
          <w:marRight w:val="0"/>
          <w:marTop w:val="0"/>
          <w:marBottom w:val="0"/>
          <w:divBdr>
            <w:top w:val="none" w:sz="0" w:space="0" w:color="auto"/>
            <w:left w:val="none" w:sz="0" w:space="0" w:color="auto"/>
            <w:bottom w:val="none" w:sz="0" w:space="0" w:color="auto"/>
            <w:right w:val="none" w:sz="0" w:space="0" w:color="auto"/>
          </w:divBdr>
        </w:div>
        <w:div w:id="1554928866">
          <w:marLeft w:val="640"/>
          <w:marRight w:val="0"/>
          <w:marTop w:val="0"/>
          <w:marBottom w:val="0"/>
          <w:divBdr>
            <w:top w:val="none" w:sz="0" w:space="0" w:color="auto"/>
            <w:left w:val="none" w:sz="0" w:space="0" w:color="auto"/>
            <w:bottom w:val="none" w:sz="0" w:space="0" w:color="auto"/>
            <w:right w:val="none" w:sz="0" w:space="0" w:color="auto"/>
          </w:divBdr>
        </w:div>
        <w:div w:id="1576427251">
          <w:marLeft w:val="640"/>
          <w:marRight w:val="0"/>
          <w:marTop w:val="0"/>
          <w:marBottom w:val="0"/>
          <w:divBdr>
            <w:top w:val="none" w:sz="0" w:space="0" w:color="auto"/>
            <w:left w:val="none" w:sz="0" w:space="0" w:color="auto"/>
            <w:bottom w:val="none" w:sz="0" w:space="0" w:color="auto"/>
            <w:right w:val="none" w:sz="0" w:space="0" w:color="auto"/>
          </w:divBdr>
        </w:div>
        <w:div w:id="1590574599">
          <w:marLeft w:val="640"/>
          <w:marRight w:val="0"/>
          <w:marTop w:val="0"/>
          <w:marBottom w:val="0"/>
          <w:divBdr>
            <w:top w:val="none" w:sz="0" w:space="0" w:color="auto"/>
            <w:left w:val="none" w:sz="0" w:space="0" w:color="auto"/>
            <w:bottom w:val="none" w:sz="0" w:space="0" w:color="auto"/>
            <w:right w:val="none" w:sz="0" w:space="0" w:color="auto"/>
          </w:divBdr>
        </w:div>
        <w:div w:id="1592935026">
          <w:marLeft w:val="640"/>
          <w:marRight w:val="0"/>
          <w:marTop w:val="0"/>
          <w:marBottom w:val="0"/>
          <w:divBdr>
            <w:top w:val="none" w:sz="0" w:space="0" w:color="auto"/>
            <w:left w:val="none" w:sz="0" w:space="0" w:color="auto"/>
            <w:bottom w:val="none" w:sz="0" w:space="0" w:color="auto"/>
            <w:right w:val="none" w:sz="0" w:space="0" w:color="auto"/>
          </w:divBdr>
        </w:div>
        <w:div w:id="1594823672">
          <w:marLeft w:val="640"/>
          <w:marRight w:val="0"/>
          <w:marTop w:val="0"/>
          <w:marBottom w:val="0"/>
          <w:divBdr>
            <w:top w:val="none" w:sz="0" w:space="0" w:color="auto"/>
            <w:left w:val="none" w:sz="0" w:space="0" w:color="auto"/>
            <w:bottom w:val="none" w:sz="0" w:space="0" w:color="auto"/>
            <w:right w:val="none" w:sz="0" w:space="0" w:color="auto"/>
          </w:divBdr>
        </w:div>
        <w:div w:id="1722511911">
          <w:marLeft w:val="640"/>
          <w:marRight w:val="0"/>
          <w:marTop w:val="0"/>
          <w:marBottom w:val="0"/>
          <w:divBdr>
            <w:top w:val="none" w:sz="0" w:space="0" w:color="auto"/>
            <w:left w:val="none" w:sz="0" w:space="0" w:color="auto"/>
            <w:bottom w:val="none" w:sz="0" w:space="0" w:color="auto"/>
            <w:right w:val="none" w:sz="0" w:space="0" w:color="auto"/>
          </w:divBdr>
        </w:div>
        <w:div w:id="1726176298">
          <w:marLeft w:val="640"/>
          <w:marRight w:val="0"/>
          <w:marTop w:val="0"/>
          <w:marBottom w:val="0"/>
          <w:divBdr>
            <w:top w:val="none" w:sz="0" w:space="0" w:color="auto"/>
            <w:left w:val="none" w:sz="0" w:space="0" w:color="auto"/>
            <w:bottom w:val="none" w:sz="0" w:space="0" w:color="auto"/>
            <w:right w:val="none" w:sz="0" w:space="0" w:color="auto"/>
          </w:divBdr>
        </w:div>
        <w:div w:id="1760784074">
          <w:marLeft w:val="640"/>
          <w:marRight w:val="0"/>
          <w:marTop w:val="0"/>
          <w:marBottom w:val="0"/>
          <w:divBdr>
            <w:top w:val="none" w:sz="0" w:space="0" w:color="auto"/>
            <w:left w:val="none" w:sz="0" w:space="0" w:color="auto"/>
            <w:bottom w:val="none" w:sz="0" w:space="0" w:color="auto"/>
            <w:right w:val="none" w:sz="0" w:space="0" w:color="auto"/>
          </w:divBdr>
        </w:div>
        <w:div w:id="1769079724">
          <w:marLeft w:val="640"/>
          <w:marRight w:val="0"/>
          <w:marTop w:val="0"/>
          <w:marBottom w:val="0"/>
          <w:divBdr>
            <w:top w:val="none" w:sz="0" w:space="0" w:color="auto"/>
            <w:left w:val="none" w:sz="0" w:space="0" w:color="auto"/>
            <w:bottom w:val="none" w:sz="0" w:space="0" w:color="auto"/>
            <w:right w:val="none" w:sz="0" w:space="0" w:color="auto"/>
          </w:divBdr>
        </w:div>
        <w:div w:id="1809324762">
          <w:marLeft w:val="640"/>
          <w:marRight w:val="0"/>
          <w:marTop w:val="0"/>
          <w:marBottom w:val="0"/>
          <w:divBdr>
            <w:top w:val="none" w:sz="0" w:space="0" w:color="auto"/>
            <w:left w:val="none" w:sz="0" w:space="0" w:color="auto"/>
            <w:bottom w:val="none" w:sz="0" w:space="0" w:color="auto"/>
            <w:right w:val="none" w:sz="0" w:space="0" w:color="auto"/>
          </w:divBdr>
        </w:div>
        <w:div w:id="1867712826">
          <w:marLeft w:val="640"/>
          <w:marRight w:val="0"/>
          <w:marTop w:val="0"/>
          <w:marBottom w:val="0"/>
          <w:divBdr>
            <w:top w:val="none" w:sz="0" w:space="0" w:color="auto"/>
            <w:left w:val="none" w:sz="0" w:space="0" w:color="auto"/>
            <w:bottom w:val="none" w:sz="0" w:space="0" w:color="auto"/>
            <w:right w:val="none" w:sz="0" w:space="0" w:color="auto"/>
          </w:divBdr>
        </w:div>
        <w:div w:id="1934121171">
          <w:marLeft w:val="640"/>
          <w:marRight w:val="0"/>
          <w:marTop w:val="0"/>
          <w:marBottom w:val="0"/>
          <w:divBdr>
            <w:top w:val="none" w:sz="0" w:space="0" w:color="auto"/>
            <w:left w:val="none" w:sz="0" w:space="0" w:color="auto"/>
            <w:bottom w:val="none" w:sz="0" w:space="0" w:color="auto"/>
            <w:right w:val="none" w:sz="0" w:space="0" w:color="auto"/>
          </w:divBdr>
        </w:div>
        <w:div w:id="1949774548">
          <w:marLeft w:val="640"/>
          <w:marRight w:val="0"/>
          <w:marTop w:val="0"/>
          <w:marBottom w:val="0"/>
          <w:divBdr>
            <w:top w:val="none" w:sz="0" w:space="0" w:color="auto"/>
            <w:left w:val="none" w:sz="0" w:space="0" w:color="auto"/>
            <w:bottom w:val="none" w:sz="0" w:space="0" w:color="auto"/>
            <w:right w:val="none" w:sz="0" w:space="0" w:color="auto"/>
          </w:divBdr>
        </w:div>
        <w:div w:id="1952273523">
          <w:marLeft w:val="640"/>
          <w:marRight w:val="0"/>
          <w:marTop w:val="0"/>
          <w:marBottom w:val="0"/>
          <w:divBdr>
            <w:top w:val="none" w:sz="0" w:space="0" w:color="auto"/>
            <w:left w:val="none" w:sz="0" w:space="0" w:color="auto"/>
            <w:bottom w:val="none" w:sz="0" w:space="0" w:color="auto"/>
            <w:right w:val="none" w:sz="0" w:space="0" w:color="auto"/>
          </w:divBdr>
        </w:div>
        <w:div w:id="2003848784">
          <w:marLeft w:val="640"/>
          <w:marRight w:val="0"/>
          <w:marTop w:val="0"/>
          <w:marBottom w:val="0"/>
          <w:divBdr>
            <w:top w:val="none" w:sz="0" w:space="0" w:color="auto"/>
            <w:left w:val="none" w:sz="0" w:space="0" w:color="auto"/>
            <w:bottom w:val="none" w:sz="0" w:space="0" w:color="auto"/>
            <w:right w:val="none" w:sz="0" w:space="0" w:color="auto"/>
          </w:divBdr>
        </w:div>
        <w:div w:id="2037536896">
          <w:marLeft w:val="640"/>
          <w:marRight w:val="0"/>
          <w:marTop w:val="0"/>
          <w:marBottom w:val="0"/>
          <w:divBdr>
            <w:top w:val="none" w:sz="0" w:space="0" w:color="auto"/>
            <w:left w:val="none" w:sz="0" w:space="0" w:color="auto"/>
            <w:bottom w:val="none" w:sz="0" w:space="0" w:color="auto"/>
            <w:right w:val="none" w:sz="0" w:space="0" w:color="auto"/>
          </w:divBdr>
        </w:div>
        <w:div w:id="2055302304">
          <w:marLeft w:val="640"/>
          <w:marRight w:val="0"/>
          <w:marTop w:val="0"/>
          <w:marBottom w:val="0"/>
          <w:divBdr>
            <w:top w:val="none" w:sz="0" w:space="0" w:color="auto"/>
            <w:left w:val="none" w:sz="0" w:space="0" w:color="auto"/>
            <w:bottom w:val="none" w:sz="0" w:space="0" w:color="auto"/>
            <w:right w:val="none" w:sz="0" w:space="0" w:color="auto"/>
          </w:divBdr>
        </w:div>
        <w:div w:id="2115782365">
          <w:marLeft w:val="640"/>
          <w:marRight w:val="0"/>
          <w:marTop w:val="0"/>
          <w:marBottom w:val="0"/>
          <w:divBdr>
            <w:top w:val="none" w:sz="0" w:space="0" w:color="auto"/>
            <w:left w:val="none" w:sz="0" w:space="0" w:color="auto"/>
            <w:bottom w:val="none" w:sz="0" w:space="0" w:color="auto"/>
            <w:right w:val="none" w:sz="0" w:space="0" w:color="auto"/>
          </w:divBdr>
        </w:div>
        <w:div w:id="2116945299">
          <w:marLeft w:val="640"/>
          <w:marRight w:val="0"/>
          <w:marTop w:val="0"/>
          <w:marBottom w:val="0"/>
          <w:divBdr>
            <w:top w:val="none" w:sz="0" w:space="0" w:color="auto"/>
            <w:left w:val="none" w:sz="0" w:space="0" w:color="auto"/>
            <w:bottom w:val="none" w:sz="0" w:space="0" w:color="auto"/>
            <w:right w:val="none" w:sz="0" w:space="0" w:color="auto"/>
          </w:divBdr>
        </w:div>
      </w:divsChild>
    </w:div>
    <w:div w:id="594630294">
      <w:bodyDiv w:val="1"/>
      <w:marLeft w:val="0"/>
      <w:marRight w:val="0"/>
      <w:marTop w:val="0"/>
      <w:marBottom w:val="0"/>
      <w:divBdr>
        <w:top w:val="none" w:sz="0" w:space="0" w:color="auto"/>
        <w:left w:val="none" w:sz="0" w:space="0" w:color="auto"/>
        <w:bottom w:val="none" w:sz="0" w:space="0" w:color="auto"/>
        <w:right w:val="none" w:sz="0" w:space="0" w:color="auto"/>
      </w:divBdr>
      <w:divsChild>
        <w:div w:id="1628199757">
          <w:marLeft w:val="640"/>
          <w:marRight w:val="0"/>
          <w:marTop w:val="0"/>
          <w:marBottom w:val="0"/>
          <w:divBdr>
            <w:top w:val="none" w:sz="0" w:space="0" w:color="auto"/>
            <w:left w:val="none" w:sz="0" w:space="0" w:color="auto"/>
            <w:bottom w:val="none" w:sz="0" w:space="0" w:color="auto"/>
            <w:right w:val="none" w:sz="0" w:space="0" w:color="auto"/>
          </w:divBdr>
        </w:div>
        <w:div w:id="597564359">
          <w:marLeft w:val="640"/>
          <w:marRight w:val="0"/>
          <w:marTop w:val="0"/>
          <w:marBottom w:val="0"/>
          <w:divBdr>
            <w:top w:val="none" w:sz="0" w:space="0" w:color="auto"/>
            <w:left w:val="none" w:sz="0" w:space="0" w:color="auto"/>
            <w:bottom w:val="none" w:sz="0" w:space="0" w:color="auto"/>
            <w:right w:val="none" w:sz="0" w:space="0" w:color="auto"/>
          </w:divBdr>
        </w:div>
        <w:div w:id="1131290150">
          <w:marLeft w:val="640"/>
          <w:marRight w:val="0"/>
          <w:marTop w:val="0"/>
          <w:marBottom w:val="0"/>
          <w:divBdr>
            <w:top w:val="none" w:sz="0" w:space="0" w:color="auto"/>
            <w:left w:val="none" w:sz="0" w:space="0" w:color="auto"/>
            <w:bottom w:val="none" w:sz="0" w:space="0" w:color="auto"/>
            <w:right w:val="none" w:sz="0" w:space="0" w:color="auto"/>
          </w:divBdr>
        </w:div>
        <w:div w:id="1363819259">
          <w:marLeft w:val="640"/>
          <w:marRight w:val="0"/>
          <w:marTop w:val="0"/>
          <w:marBottom w:val="0"/>
          <w:divBdr>
            <w:top w:val="none" w:sz="0" w:space="0" w:color="auto"/>
            <w:left w:val="none" w:sz="0" w:space="0" w:color="auto"/>
            <w:bottom w:val="none" w:sz="0" w:space="0" w:color="auto"/>
            <w:right w:val="none" w:sz="0" w:space="0" w:color="auto"/>
          </w:divBdr>
        </w:div>
        <w:div w:id="412051324">
          <w:marLeft w:val="640"/>
          <w:marRight w:val="0"/>
          <w:marTop w:val="0"/>
          <w:marBottom w:val="0"/>
          <w:divBdr>
            <w:top w:val="none" w:sz="0" w:space="0" w:color="auto"/>
            <w:left w:val="none" w:sz="0" w:space="0" w:color="auto"/>
            <w:bottom w:val="none" w:sz="0" w:space="0" w:color="auto"/>
            <w:right w:val="none" w:sz="0" w:space="0" w:color="auto"/>
          </w:divBdr>
        </w:div>
        <w:div w:id="2008558021">
          <w:marLeft w:val="640"/>
          <w:marRight w:val="0"/>
          <w:marTop w:val="0"/>
          <w:marBottom w:val="0"/>
          <w:divBdr>
            <w:top w:val="none" w:sz="0" w:space="0" w:color="auto"/>
            <w:left w:val="none" w:sz="0" w:space="0" w:color="auto"/>
            <w:bottom w:val="none" w:sz="0" w:space="0" w:color="auto"/>
            <w:right w:val="none" w:sz="0" w:space="0" w:color="auto"/>
          </w:divBdr>
        </w:div>
        <w:div w:id="1590843059">
          <w:marLeft w:val="640"/>
          <w:marRight w:val="0"/>
          <w:marTop w:val="0"/>
          <w:marBottom w:val="0"/>
          <w:divBdr>
            <w:top w:val="none" w:sz="0" w:space="0" w:color="auto"/>
            <w:left w:val="none" w:sz="0" w:space="0" w:color="auto"/>
            <w:bottom w:val="none" w:sz="0" w:space="0" w:color="auto"/>
            <w:right w:val="none" w:sz="0" w:space="0" w:color="auto"/>
          </w:divBdr>
        </w:div>
        <w:div w:id="1491020012">
          <w:marLeft w:val="640"/>
          <w:marRight w:val="0"/>
          <w:marTop w:val="0"/>
          <w:marBottom w:val="0"/>
          <w:divBdr>
            <w:top w:val="none" w:sz="0" w:space="0" w:color="auto"/>
            <w:left w:val="none" w:sz="0" w:space="0" w:color="auto"/>
            <w:bottom w:val="none" w:sz="0" w:space="0" w:color="auto"/>
            <w:right w:val="none" w:sz="0" w:space="0" w:color="auto"/>
          </w:divBdr>
        </w:div>
        <w:div w:id="753546765">
          <w:marLeft w:val="640"/>
          <w:marRight w:val="0"/>
          <w:marTop w:val="0"/>
          <w:marBottom w:val="0"/>
          <w:divBdr>
            <w:top w:val="none" w:sz="0" w:space="0" w:color="auto"/>
            <w:left w:val="none" w:sz="0" w:space="0" w:color="auto"/>
            <w:bottom w:val="none" w:sz="0" w:space="0" w:color="auto"/>
            <w:right w:val="none" w:sz="0" w:space="0" w:color="auto"/>
          </w:divBdr>
        </w:div>
        <w:div w:id="1339577764">
          <w:marLeft w:val="640"/>
          <w:marRight w:val="0"/>
          <w:marTop w:val="0"/>
          <w:marBottom w:val="0"/>
          <w:divBdr>
            <w:top w:val="none" w:sz="0" w:space="0" w:color="auto"/>
            <w:left w:val="none" w:sz="0" w:space="0" w:color="auto"/>
            <w:bottom w:val="none" w:sz="0" w:space="0" w:color="auto"/>
            <w:right w:val="none" w:sz="0" w:space="0" w:color="auto"/>
          </w:divBdr>
        </w:div>
        <w:div w:id="1754469255">
          <w:marLeft w:val="640"/>
          <w:marRight w:val="0"/>
          <w:marTop w:val="0"/>
          <w:marBottom w:val="0"/>
          <w:divBdr>
            <w:top w:val="none" w:sz="0" w:space="0" w:color="auto"/>
            <w:left w:val="none" w:sz="0" w:space="0" w:color="auto"/>
            <w:bottom w:val="none" w:sz="0" w:space="0" w:color="auto"/>
            <w:right w:val="none" w:sz="0" w:space="0" w:color="auto"/>
          </w:divBdr>
        </w:div>
        <w:div w:id="2132552110">
          <w:marLeft w:val="640"/>
          <w:marRight w:val="0"/>
          <w:marTop w:val="0"/>
          <w:marBottom w:val="0"/>
          <w:divBdr>
            <w:top w:val="none" w:sz="0" w:space="0" w:color="auto"/>
            <w:left w:val="none" w:sz="0" w:space="0" w:color="auto"/>
            <w:bottom w:val="none" w:sz="0" w:space="0" w:color="auto"/>
            <w:right w:val="none" w:sz="0" w:space="0" w:color="auto"/>
          </w:divBdr>
        </w:div>
        <w:div w:id="1318924518">
          <w:marLeft w:val="640"/>
          <w:marRight w:val="0"/>
          <w:marTop w:val="0"/>
          <w:marBottom w:val="0"/>
          <w:divBdr>
            <w:top w:val="none" w:sz="0" w:space="0" w:color="auto"/>
            <w:left w:val="none" w:sz="0" w:space="0" w:color="auto"/>
            <w:bottom w:val="none" w:sz="0" w:space="0" w:color="auto"/>
            <w:right w:val="none" w:sz="0" w:space="0" w:color="auto"/>
          </w:divBdr>
        </w:div>
        <w:div w:id="1503886369">
          <w:marLeft w:val="640"/>
          <w:marRight w:val="0"/>
          <w:marTop w:val="0"/>
          <w:marBottom w:val="0"/>
          <w:divBdr>
            <w:top w:val="none" w:sz="0" w:space="0" w:color="auto"/>
            <w:left w:val="none" w:sz="0" w:space="0" w:color="auto"/>
            <w:bottom w:val="none" w:sz="0" w:space="0" w:color="auto"/>
            <w:right w:val="none" w:sz="0" w:space="0" w:color="auto"/>
          </w:divBdr>
        </w:div>
        <w:div w:id="776490328">
          <w:marLeft w:val="640"/>
          <w:marRight w:val="0"/>
          <w:marTop w:val="0"/>
          <w:marBottom w:val="0"/>
          <w:divBdr>
            <w:top w:val="none" w:sz="0" w:space="0" w:color="auto"/>
            <w:left w:val="none" w:sz="0" w:space="0" w:color="auto"/>
            <w:bottom w:val="none" w:sz="0" w:space="0" w:color="auto"/>
            <w:right w:val="none" w:sz="0" w:space="0" w:color="auto"/>
          </w:divBdr>
        </w:div>
        <w:div w:id="881408783">
          <w:marLeft w:val="640"/>
          <w:marRight w:val="0"/>
          <w:marTop w:val="0"/>
          <w:marBottom w:val="0"/>
          <w:divBdr>
            <w:top w:val="none" w:sz="0" w:space="0" w:color="auto"/>
            <w:left w:val="none" w:sz="0" w:space="0" w:color="auto"/>
            <w:bottom w:val="none" w:sz="0" w:space="0" w:color="auto"/>
            <w:right w:val="none" w:sz="0" w:space="0" w:color="auto"/>
          </w:divBdr>
        </w:div>
        <w:div w:id="41028285">
          <w:marLeft w:val="640"/>
          <w:marRight w:val="0"/>
          <w:marTop w:val="0"/>
          <w:marBottom w:val="0"/>
          <w:divBdr>
            <w:top w:val="none" w:sz="0" w:space="0" w:color="auto"/>
            <w:left w:val="none" w:sz="0" w:space="0" w:color="auto"/>
            <w:bottom w:val="none" w:sz="0" w:space="0" w:color="auto"/>
            <w:right w:val="none" w:sz="0" w:space="0" w:color="auto"/>
          </w:divBdr>
        </w:div>
        <w:div w:id="1862281622">
          <w:marLeft w:val="640"/>
          <w:marRight w:val="0"/>
          <w:marTop w:val="0"/>
          <w:marBottom w:val="0"/>
          <w:divBdr>
            <w:top w:val="none" w:sz="0" w:space="0" w:color="auto"/>
            <w:left w:val="none" w:sz="0" w:space="0" w:color="auto"/>
            <w:bottom w:val="none" w:sz="0" w:space="0" w:color="auto"/>
            <w:right w:val="none" w:sz="0" w:space="0" w:color="auto"/>
          </w:divBdr>
        </w:div>
        <w:div w:id="1107968326">
          <w:marLeft w:val="640"/>
          <w:marRight w:val="0"/>
          <w:marTop w:val="0"/>
          <w:marBottom w:val="0"/>
          <w:divBdr>
            <w:top w:val="none" w:sz="0" w:space="0" w:color="auto"/>
            <w:left w:val="none" w:sz="0" w:space="0" w:color="auto"/>
            <w:bottom w:val="none" w:sz="0" w:space="0" w:color="auto"/>
            <w:right w:val="none" w:sz="0" w:space="0" w:color="auto"/>
          </w:divBdr>
        </w:div>
        <w:div w:id="1252545220">
          <w:marLeft w:val="640"/>
          <w:marRight w:val="0"/>
          <w:marTop w:val="0"/>
          <w:marBottom w:val="0"/>
          <w:divBdr>
            <w:top w:val="none" w:sz="0" w:space="0" w:color="auto"/>
            <w:left w:val="none" w:sz="0" w:space="0" w:color="auto"/>
            <w:bottom w:val="none" w:sz="0" w:space="0" w:color="auto"/>
            <w:right w:val="none" w:sz="0" w:space="0" w:color="auto"/>
          </w:divBdr>
        </w:div>
        <w:div w:id="412552033">
          <w:marLeft w:val="640"/>
          <w:marRight w:val="0"/>
          <w:marTop w:val="0"/>
          <w:marBottom w:val="0"/>
          <w:divBdr>
            <w:top w:val="none" w:sz="0" w:space="0" w:color="auto"/>
            <w:left w:val="none" w:sz="0" w:space="0" w:color="auto"/>
            <w:bottom w:val="none" w:sz="0" w:space="0" w:color="auto"/>
            <w:right w:val="none" w:sz="0" w:space="0" w:color="auto"/>
          </w:divBdr>
        </w:div>
        <w:div w:id="413550900">
          <w:marLeft w:val="640"/>
          <w:marRight w:val="0"/>
          <w:marTop w:val="0"/>
          <w:marBottom w:val="0"/>
          <w:divBdr>
            <w:top w:val="none" w:sz="0" w:space="0" w:color="auto"/>
            <w:left w:val="none" w:sz="0" w:space="0" w:color="auto"/>
            <w:bottom w:val="none" w:sz="0" w:space="0" w:color="auto"/>
            <w:right w:val="none" w:sz="0" w:space="0" w:color="auto"/>
          </w:divBdr>
        </w:div>
        <w:div w:id="2079814743">
          <w:marLeft w:val="640"/>
          <w:marRight w:val="0"/>
          <w:marTop w:val="0"/>
          <w:marBottom w:val="0"/>
          <w:divBdr>
            <w:top w:val="none" w:sz="0" w:space="0" w:color="auto"/>
            <w:left w:val="none" w:sz="0" w:space="0" w:color="auto"/>
            <w:bottom w:val="none" w:sz="0" w:space="0" w:color="auto"/>
            <w:right w:val="none" w:sz="0" w:space="0" w:color="auto"/>
          </w:divBdr>
        </w:div>
        <w:div w:id="1550678207">
          <w:marLeft w:val="640"/>
          <w:marRight w:val="0"/>
          <w:marTop w:val="0"/>
          <w:marBottom w:val="0"/>
          <w:divBdr>
            <w:top w:val="none" w:sz="0" w:space="0" w:color="auto"/>
            <w:left w:val="none" w:sz="0" w:space="0" w:color="auto"/>
            <w:bottom w:val="none" w:sz="0" w:space="0" w:color="auto"/>
            <w:right w:val="none" w:sz="0" w:space="0" w:color="auto"/>
          </w:divBdr>
        </w:div>
        <w:div w:id="833180739">
          <w:marLeft w:val="640"/>
          <w:marRight w:val="0"/>
          <w:marTop w:val="0"/>
          <w:marBottom w:val="0"/>
          <w:divBdr>
            <w:top w:val="none" w:sz="0" w:space="0" w:color="auto"/>
            <w:left w:val="none" w:sz="0" w:space="0" w:color="auto"/>
            <w:bottom w:val="none" w:sz="0" w:space="0" w:color="auto"/>
            <w:right w:val="none" w:sz="0" w:space="0" w:color="auto"/>
          </w:divBdr>
        </w:div>
        <w:div w:id="155146846">
          <w:marLeft w:val="640"/>
          <w:marRight w:val="0"/>
          <w:marTop w:val="0"/>
          <w:marBottom w:val="0"/>
          <w:divBdr>
            <w:top w:val="none" w:sz="0" w:space="0" w:color="auto"/>
            <w:left w:val="none" w:sz="0" w:space="0" w:color="auto"/>
            <w:bottom w:val="none" w:sz="0" w:space="0" w:color="auto"/>
            <w:right w:val="none" w:sz="0" w:space="0" w:color="auto"/>
          </w:divBdr>
        </w:div>
        <w:div w:id="817694911">
          <w:marLeft w:val="640"/>
          <w:marRight w:val="0"/>
          <w:marTop w:val="0"/>
          <w:marBottom w:val="0"/>
          <w:divBdr>
            <w:top w:val="none" w:sz="0" w:space="0" w:color="auto"/>
            <w:left w:val="none" w:sz="0" w:space="0" w:color="auto"/>
            <w:bottom w:val="none" w:sz="0" w:space="0" w:color="auto"/>
            <w:right w:val="none" w:sz="0" w:space="0" w:color="auto"/>
          </w:divBdr>
        </w:div>
        <w:div w:id="1959605659">
          <w:marLeft w:val="640"/>
          <w:marRight w:val="0"/>
          <w:marTop w:val="0"/>
          <w:marBottom w:val="0"/>
          <w:divBdr>
            <w:top w:val="none" w:sz="0" w:space="0" w:color="auto"/>
            <w:left w:val="none" w:sz="0" w:space="0" w:color="auto"/>
            <w:bottom w:val="none" w:sz="0" w:space="0" w:color="auto"/>
            <w:right w:val="none" w:sz="0" w:space="0" w:color="auto"/>
          </w:divBdr>
        </w:div>
        <w:div w:id="653491740">
          <w:marLeft w:val="640"/>
          <w:marRight w:val="0"/>
          <w:marTop w:val="0"/>
          <w:marBottom w:val="0"/>
          <w:divBdr>
            <w:top w:val="none" w:sz="0" w:space="0" w:color="auto"/>
            <w:left w:val="none" w:sz="0" w:space="0" w:color="auto"/>
            <w:bottom w:val="none" w:sz="0" w:space="0" w:color="auto"/>
            <w:right w:val="none" w:sz="0" w:space="0" w:color="auto"/>
          </w:divBdr>
        </w:div>
        <w:div w:id="1946618832">
          <w:marLeft w:val="640"/>
          <w:marRight w:val="0"/>
          <w:marTop w:val="0"/>
          <w:marBottom w:val="0"/>
          <w:divBdr>
            <w:top w:val="none" w:sz="0" w:space="0" w:color="auto"/>
            <w:left w:val="none" w:sz="0" w:space="0" w:color="auto"/>
            <w:bottom w:val="none" w:sz="0" w:space="0" w:color="auto"/>
            <w:right w:val="none" w:sz="0" w:space="0" w:color="auto"/>
          </w:divBdr>
        </w:div>
        <w:div w:id="613050884">
          <w:marLeft w:val="640"/>
          <w:marRight w:val="0"/>
          <w:marTop w:val="0"/>
          <w:marBottom w:val="0"/>
          <w:divBdr>
            <w:top w:val="none" w:sz="0" w:space="0" w:color="auto"/>
            <w:left w:val="none" w:sz="0" w:space="0" w:color="auto"/>
            <w:bottom w:val="none" w:sz="0" w:space="0" w:color="auto"/>
            <w:right w:val="none" w:sz="0" w:space="0" w:color="auto"/>
          </w:divBdr>
        </w:div>
        <w:div w:id="520708975">
          <w:marLeft w:val="640"/>
          <w:marRight w:val="0"/>
          <w:marTop w:val="0"/>
          <w:marBottom w:val="0"/>
          <w:divBdr>
            <w:top w:val="none" w:sz="0" w:space="0" w:color="auto"/>
            <w:left w:val="none" w:sz="0" w:space="0" w:color="auto"/>
            <w:bottom w:val="none" w:sz="0" w:space="0" w:color="auto"/>
            <w:right w:val="none" w:sz="0" w:space="0" w:color="auto"/>
          </w:divBdr>
        </w:div>
        <w:div w:id="1813670441">
          <w:marLeft w:val="640"/>
          <w:marRight w:val="0"/>
          <w:marTop w:val="0"/>
          <w:marBottom w:val="0"/>
          <w:divBdr>
            <w:top w:val="none" w:sz="0" w:space="0" w:color="auto"/>
            <w:left w:val="none" w:sz="0" w:space="0" w:color="auto"/>
            <w:bottom w:val="none" w:sz="0" w:space="0" w:color="auto"/>
            <w:right w:val="none" w:sz="0" w:space="0" w:color="auto"/>
          </w:divBdr>
        </w:div>
        <w:div w:id="683092035">
          <w:marLeft w:val="640"/>
          <w:marRight w:val="0"/>
          <w:marTop w:val="0"/>
          <w:marBottom w:val="0"/>
          <w:divBdr>
            <w:top w:val="none" w:sz="0" w:space="0" w:color="auto"/>
            <w:left w:val="none" w:sz="0" w:space="0" w:color="auto"/>
            <w:bottom w:val="none" w:sz="0" w:space="0" w:color="auto"/>
            <w:right w:val="none" w:sz="0" w:space="0" w:color="auto"/>
          </w:divBdr>
        </w:div>
        <w:div w:id="858473604">
          <w:marLeft w:val="640"/>
          <w:marRight w:val="0"/>
          <w:marTop w:val="0"/>
          <w:marBottom w:val="0"/>
          <w:divBdr>
            <w:top w:val="none" w:sz="0" w:space="0" w:color="auto"/>
            <w:left w:val="none" w:sz="0" w:space="0" w:color="auto"/>
            <w:bottom w:val="none" w:sz="0" w:space="0" w:color="auto"/>
            <w:right w:val="none" w:sz="0" w:space="0" w:color="auto"/>
          </w:divBdr>
        </w:div>
        <w:div w:id="2111268174">
          <w:marLeft w:val="640"/>
          <w:marRight w:val="0"/>
          <w:marTop w:val="0"/>
          <w:marBottom w:val="0"/>
          <w:divBdr>
            <w:top w:val="none" w:sz="0" w:space="0" w:color="auto"/>
            <w:left w:val="none" w:sz="0" w:space="0" w:color="auto"/>
            <w:bottom w:val="none" w:sz="0" w:space="0" w:color="auto"/>
            <w:right w:val="none" w:sz="0" w:space="0" w:color="auto"/>
          </w:divBdr>
        </w:div>
        <w:div w:id="573121753">
          <w:marLeft w:val="640"/>
          <w:marRight w:val="0"/>
          <w:marTop w:val="0"/>
          <w:marBottom w:val="0"/>
          <w:divBdr>
            <w:top w:val="none" w:sz="0" w:space="0" w:color="auto"/>
            <w:left w:val="none" w:sz="0" w:space="0" w:color="auto"/>
            <w:bottom w:val="none" w:sz="0" w:space="0" w:color="auto"/>
            <w:right w:val="none" w:sz="0" w:space="0" w:color="auto"/>
          </w:divBdr>
        </w:div>
        <w:div w:id="1279139273">
          <w:marLeft w:val="640"/>
          <w:marRight w:val="0"/>
          <w:marTop w:val="0"/>
          <w:marBottom w:val="0"/>
          <w:divBdr>
            <w:top w:val="none" w:sz="0" w:space="0" w:color="auto"/>
            <w:left w:val="none" w:sz="0" w:space="0" w:color="auto"/>
            <w:bottom w:val="none" w:sz="0" w:space="0" w:color="auto"/>
            <w:right w:val="none" w:sz="0" w:space="0" w:color="auto"/>
          </w:divBdr>
        </w:div>
        <w:div w:id="402794450">
          <w:marLeft w:val="640"/>
          <w:marRight w:val="0"/>
          <w:marTop w:val="0"/>
          <w:marBottom w:val="0"/>
          <w:divBdr>
            <w:top w:val="none" w:sz="0" w:space="0" w:color="auto"/>
            <w:left w:val="none" w:sz="0" w:space="0" w:color="auto"/>
            <w:bottom w:val="none" w:sz="0" w:space="0" w:color="auto"/>
            <w:right w:val="none" w:sz="0" w:space="0" w:color="auto"/>
          </w:divBdr>
        </w:div>
        <w:div w:id="1968971942">
          <w:marLeft w:val="640"/>
          <w:marRight w:val="0"/>
          <w:marTop w:val="0"/>
          <w:marBottom w:val="0"/>
          <w:divBdr>
            <w:top w:val="none" w:sz="0" w:space="0" w:color="auto"/>
            <w:left w:val="none" w:sz="0" w:space="0" w:color="auto"/>
            <w:bottom w:val="none" w:sz="0" w:space="0" w:color="auto"/>
            <w:right w:val="none" w:sz="0" w:space="0" w:color="auto"/>
          </w:divBdr>
        </w:div>
        <w:div w:id="5836869">
          <w:marLeft w:val="640"/>
          <w:marRight w:val="0"/>
          <w:marTop w:val="0"/>
          <w:marBottom w:val="0"/>
          <w:divBdr>
            <w:top w:val="none" w:sz="0" w:space="0" w:color="auto"/>
            <w:left w:val="none" w:sz="0" w:space="0" w:color="auto"/>
            <w:bottom w:val="none" w:sz="0" w:space="0" w:color="auto"/>
            <w:right w:val="none" w:sz="0" w:space="0" w:color="auto"/>
          </w:divBdr>
        </w:div>
        <w:div w:id="467405741">
          <w:marLeft w:val="640"/>
          <w:marRight w:val="0"/>
          <w:marTop w:val="0"/>
          <w:marBottom w:val="0"/>
          <w:divBdr>
            <w:top w:val="none" w:sz="0" w:space="0" w:color="auto"/>
            <w:left w:val="none" w:sz="0" w:space="0" w:color="auto"/>
            <w:bottom w:val="none" w:sz="0" w:space="0" w:color="auto"/>
            <w:right w:val="none" w:sz="0" w:space="0" w:color="auto"/>
          </w:divBdr>
        </w:div>
        <w:div w:id="1061909432">
          <w:marLeft w:val="640"/>
          <w:marRight w:val="0"/>
          <w:marTop w:val="0"/>
          <w:marBottom w:val="0"/>
          <w:divBdr>
            <w:top w:val="none" w:sz="0" w:space="0" w:color="auto"/>
            <w:left w:val="none" w:sz="0" w:space="0" w:color="auto"/>
            <w:bottom w:val="none" w:sz="0" w:space="0" w:color="auto"/>
            <w:right w:val="none" w:sz="0" w:space="0" w:color="auto"/>
          </w:divBdr>
        </w:div>
        <w:div w:id="1710915466">
          <w:marLeft w:val="640"/>
          <w:marRight w:val="0"/>
          <w:marTop w:val="0"/>
          <w:marBottom w:val="0"/>
          <w:divBdr>
            <w:top w:val="none" w:sz="0" w:space="0" w:color="auto"/>
            <w:left w:val="none" w:sz="0" w:space="0" w:color="auto"/>
            <w:bottom w:val="none" w:sz="0" w:space="0" w:color="auto"/>
            <w:right w:val="none" w:sz="0" w:space="0" w:color="auto"/>
          </w:divBdr>
        </w:div>
        <w:div w:id="493180440">
          <w:marLeft w:val="640"/>
          <w:marRight w:val="0"/>
          <w:marTop w:val="0"/>
          <w:marBottom w:val="0"/>
          <w:divBdr>
            <w:top w:val="none" w:sz="0" w:space="0" w:color="auto"/>
            <w:left w:val="none" w:sz="0" w:space="0" w:color="auto"/>
            <w:bottom w:val="none" w:sz="0" w:space="0" w:color="auto"/>
            <w:right w:val="none" w:sz="0" w:space="0" w:color="auto"/>
          </w:divBdr>
        </w:div>
        <w:div w:id="1332562740">
          <w:marLeft w:val="640"/>
          <w:marRight w:val="0"/>
          <w:marTop w:val="0"/>
          <w:marBottom w:val="0"/>
          <w:divBdr>
            <w:top w:val="none" w:sz="0" w:space="0" w:color="auto"/>
            <w:left w:val="none" w:sz="0" w:space="0" w:color="auto"/>
            <w:bottom w:val="none" w:sz="0" w:space="0" w:color="auto"/>
            <w:right w:val="none" w:sz="0" w:space="0" w:color="auto"/>
          </w:divBdr>
        </w:div>
        <w:div w:id="1723945142">
          <w:marLeft w:val="640"/>
          <w:marRight w:val="0"/>
          <w:marTop w:val="0"/>
          <w:marBottom w:val="0"/>
          <w:divBdr>
            <w:top w:val="none" w:sz="0" w:space="0" w:color="auto"/>
            <w:left w:val="none" w:sz="0" w:space="0" w:color="auto"/>
            <w:bottom w:val="none" w:sz="0" w:space="0" w:color="auto"/>
            <w:right w:val="none" w:sz="0" w:space="0" w:color="auto"/>
          </w:divBdr>
        </w:div>
        <w:div w:id="90781780">
          <w:marLeft w:val="640"/>
          <w:marRight w:val="0"/>
          <w:marTop w:val="0"/>
          <w:marBottom w:val="0"/>
          <w:divBdr>
            <w:top w:val="none" w:sz="0" w:space="0" w:color="auto"/>
            <w:left w:val="none" w:sz="0" w:space="0" w:color="auto"/>
            <w:bottom w:val="none" w:sz="0" w:space="0" w:color="auto"/>
            <w:right w:val="none" w:sz="0" w:space="0" w:color="auto"/>
          </w:divBdr>
        </w:div>
        <w:div w:id="1255745343">
          <w:marLeft w:val="640"/>
          <w:marRight w:val="0"/>
          <w:marTop w:val="0"/>
          <w:marBottom w:val="0"/>
          <w:divBdr>
            <w:top w:val="none" w:sz="0" w:space="0" w:color="auto"/>
            <w:left w:val="none" w:sz="0" w:space="0" w:color="auto"/>
            <w:bottom w:val="none" w:sz="0" w:space="0" w:color="auto"/>
            <w:right w:val="none" w:sz="0" w:space="0" w:color="auto"/>
          </w:divBdr>
        </w:div>
        <w:div w:id="2040353079">
          <w:marLeft w:val="640"/>
          <w:marRight w:val="0"/>
          <w:marTop w:val="0"/>
          <w:marBottom w:val="0"/>
          <w:divBdr>
            <w:top w:val="none" w:sz="0" w:space="0" w:color="auto"/>
            <w:left w:val="none" w:sz="0" w:space="0" w:color="auto"/>
            <w:bottom w:val="none" w:sz="0" w:space="0" w:color="auto"/>
            <w:right w:val="none" w:sz="0" w:space="0" w:color="auto"/>
          </w:divBdr>
        </w:div>
        <w:div w:id="308100349">
          <w:marLeft w:val="640"/>
          <w:marRight w:val="0"/>
          <w:marTop w:val="0"/>
          <w:marBottom w:val="0"/>
          <w:divBdr>
            <w:top w:val="none" w:sz="0" w:space="0" w:color="auto"/>
            <w:left w:val="none" w:sz="0" w:space="0" w:color="auto"/>
            <w:bottom w:val="none" w:sz="0" w:space="0" w:color="auto"/>
            <w:right w:val="none" w:sz="0" w:space="0" w:color="auto"/>
          </w:divBdr>
        </w:div>
        <w:div w:id="1275795916">
          <w:marLeft w:val="640"/>
          <w:marRight w:val="0"/>
          <w:marTop w:val="0"/>
          <w:marBottom w:val="0"/>
          <w:divBdr>
            <w:top w:val="none" w:sz="0" w:space="0" w:color="auto"/>
            <w:left w:val="none" w:sz="0" w:space="0" w:color="auto"/>
            <w:bottom w:val="none" w:sz="0" w:space="0" w:color="auto"/>
            <w:right w:val="none" w:sz="0" w:space="0" w:color="auto"/>
          </w:divBdr>
        </w:div>
        <w:div w:id="2147115867">
          <w:marLeft w:val="640"/>
          <w:marRight w:val="0"/>
          <w:marTop w:val="0"/>
          <w:marBottom w:val="0"/>
          <w:divBdr>
            <w:top w:val="none" w:sz="0" w:space="0" w:color="auto"/>
            <w:left w:val="none" w:sz="0" w:space="0" w:color="auto"/>
            <w:bottom w:val="none" w:sz="0" w:space="0" w:color="auto"/>
            <w:right w:val="none" w:sz="0" w:space="0" w:color="auto"/>
          </w:divBdr>
        </w:div>
        <w:div w:id="1108114422">
          <w:marLeft w:val="640"/>
          <w:marRight w:val="0"/>
          <w:marTop w:val="0"/>
          <w:marBottom w:val="0"/>
          <w:divBdr>
            <w:top w:val="none" w:sz="0" w:space="0" w:color="auto"/>
            <w:left w:val="none" w:sz="0" w:space="0" w:color="auto"/>
            <w:bottom w:val="none" w:sz="0" w:space="0" w:color="auto"/>
            <w:right w:val="none" w:sz="0" w:space="0" w:color="auto"/>
          </w:divBdr>
        </w:div>
        <w:div w:id="757797012">
          <w:marLeft w:val="640"/>
          <w:marRight w:val="0"/>
          <w:marTop w:val="0"/>
          <w:marBottom w:val="0"/>
          <w:divBdr>
            <w:top w:val="none" w:sz="0" w:space="0" w:color="auto"/>
            <w:left w:val="none" w:sz="0" w:space="0" w:color="auto"/>
            <w:bottom w:val="none" w:sz="0" w:space="0" w:color="auto"/>
            <w:right w:val="none" w:sz="0" w:space="0" w:color="auto"/>
          </w:divBdr>
        </w:div>
        <w:div w:id="1860851318">
          <w:marLeft w:val="640"/>
          <w:marRight w:val="0"/>
          <w:marTop w:val="0"/>
          <w:marBottom w:val="0"/>
          <w:divBdr>
            <w:top w:val="none" w:sz="0" w:space="0" w:color="auto"/>
            <w:left w:val="none" w:sz="0" w:space="0" w:color="auto"/>
            <w:bottom w:val="none" w:sz="0" w:space="0" w:color="auto"/>
            <w:right w:val="none" w:sz="0" w:space="0" w:color="auto"/>
          </w:divBdr>
        </w:div>
        <w:div w:id="1915895873">
          <w:marLeft w:val="640"/>
          <w:marRight w:val="0"/>
          <w:marTop w:val="0"/>
          <w:marBottom w:val="0"/>
          <w:divBdr>
            <w:top w:val="none" w:sz="0" w:space="0" w:color="auto"/>
            <w:left w:val="none" w:sz="0" w:space="0" w:color="auto"/>
            <w:bottom w:val="none" w:sz="0" w:space="0" w:color="auto"/>
            <w:right w:val="none" w:sz="0" w:space="0" w:color="auto"/>
          </w:divBdr>
        </w:div>
        <w:div w:id="420763974">
          <w:marLeft w:val="640"/>
          <w:marRight w:val="0"/>
          <w:marTop w:val="0"/>
          <w:marBottom w:val="0"/>
          <w:divBdr>
            <w:top w:val="none" w:sz="0" w:space="0" w:color="auto"/>
            <w:left w:val="none" w:sz="0" w:space="0" w:color="auto"/>
            <w:bottom w:val="none" w:sz="0" w:space="0" w:color="auto"/>
            <w:right w:val="none" w:sz="0" w:space="0" w:color="auto"/>
          </w:divBdr>
        </w:div>
        <w:div w:id="1310987125">
          <w:marLeft w:val="640"/>
          <w:marRight w:val="0"/>
          <w:marTop w:val="0"/>
          <w:marBottom w:val="0"/>
          <w:divBdr>
            <w:top w:val="none" w:sz="0" w:space="0" w:color="auto"/>
            <w:left w:val="none" w:sz="0" w:space="0" w:color="auto"/>
            <w:bottom w:val="none" w:sz="0" w:space="0" w:color="auto"/>
            <w:right w:val="none" w:sz="0" w:space="0" w:color="auto"/>
          </w:divBdr>
        </w:div>
        <w:div w:id="1309674502">
          <w:marLeft w:val="640"/>
          <w:marRight w:val="0"/>
          <w:marTop w:val="0"/>
          <w:marBottom w:val="0"/>
          <w:divBdr>
            <w:top w:val="none" w:sz="0" w:space="0" w:color="auto"/>
            <w:left w:val="none" w:sz="0" w:space="0" w:color="auto"/>
            <w:bottom w:val="none" w:sz="0" w:space="0" w:color="auto"/>
            <w:right w:val="none" w:sz="0" w:space="0" w:color="auto"/>
          </w:divBdr>
        </w:div>
        <w:div w:id="1717124393">
          <w:marLeft w:val="640"/>
          <w:marRight w:val="0"/>
          <w:marTop w:val="0"/>
          <w:marBottom w:val="0"/>
          <w:divBdr>
            <w:top w:val="none" w:sz="0" w:space="0" w:color="auto"/>
            <w:left w:val="none" w:sz="0" w:space="0" w:color="auto"/>
            <w:bottom w:val="none" w:sz="0" w:space="0" w:color="auto"/>
            <w:right w:val="none" w:sz="0" w:space="0" w:color="auto"/>
          </w:divBdr>
        </w:div>
        <w:div w:id="1751077537">
          <w:marLeft w:val="640"/>
          <w:marRight w:val="0"/>
          <w:marTop w:val="0"/>
          <w:marBottom w:val="0"/>
          <w:divBdr>
            <w:top w:val="none" w:sz="0" w:space="0" w:color="auto"/>
            <w:left w:val="none" w:sz="0" w:space="0" w:color="auto"/>
            <w:bottom w:val="none" w:sz="0" w:space="0" w:color="auto"/>
            <w:right w:val="none" w:sz="0" w:space="0" w:color="auto"/>
          </w:divBdr>
        </w:div>
        <w:div w:id="751395961">
          <w:marLeft w:val="640"/>
          <w:marRight w:val="0"/>
          <w:marTop w:val="0"/>
          <w:marBottom w:val="0"/>
          <w:divBdr>
            <w:top w:val="none" w:sz="0" w:space="0" w:color="auto"/>
            <w:left w:val="none" w:sz="0" w:space="0" w:color="auto"/>
            <w:bottom w:val="none" w:sz="0" w:space="0" w:color="auto"/>
            <w:right w:val="none" w:sz="0" w:space="0" w:color="auto"/>
          </w:divBdr>
        </w:div>
        <w:div w:id="2145929934">
          <w:marLeft w:val="640"/>
          <w:marRight w:val="0"/>
          <w:marTop w:val="0"/>
          <w:marBottom w:val="0"/>
          <w:divBdr>
            <w:top w:val="none" w:sz="0" w:space="0" w:color="auto"/>
            <w:left w:val="none" w:sz="0" w:space="0" w:color="auto"/>
            <w:bottom w:val="none" w:sz="0" w:space="0" w:color="auto"/>
            <w:right w:val="none" w:sz="0" w:space="0" w:color="auto"/>
          </w:divBdr>
        </w:div>
        <w:div w:id="710108043">
          <w:marLeft w:val="640"/>
          <w:marRight w:val="0"/>
          <w:marTop w:val="0"/>
          <w:marBottom w:val="0"/>
          <w:divBdr>
            <w:top w:val="none" w:sz="0" w:space="0" w:color="auto"/>
            <w:left w:val="none" w:sz="0" w:space="0" w:color="auto"/>
            <w:bottom w:val="none" w:sz="0" w:space="0" w:color="auto"/>
            <w:right w:val="none" w:sz="0" w:space="0" w:color="auto"/>
          </w:divBdr>
        </w:div>
        <w:div w:id="177088839">
          <w:marLeft w:val="640"/>
          <w:marRight w:val="0"/>
          <w:marTop w:val="0"/>
          <w:marBottom w:val="0"/>
          <w:divBdr>
            <w:top w:val="none" w:sz="0" w:space="0" w:color="auto"/>
            <w:left w:val="none" w:sz="0" w:space="0" w:color="auto"/>
            <w:bottom w:val="none" w:sz="0" w:space="0" w:color="auto"/>
            <w:right w:val="none" w:sz="0" w:space="0" w:color="auto"/>
          </w:divBdr>
        </w:div>
        <w:div w:id="795685609">
          <w:marLeft w:val="640"/>
          <w:marRight w:val="0"/>
          <w:marTop w:val="0"/>
          <w:marBottom w:val="0"/>
          <w:divBdr>
            <w:top w:val="none" w:sz="0" w:space="0" w:color="auto"/>
            <w:left w:val="none" w:sz="0" w:space="0" w:color="auto"/>
            <w:bottom w:val="none" w:sz="0" w:space="0" w:color="auto"/>
            <w:right w:val="none" w:sz="0" w:space="0" w:color="auto"/>
          </w:divBdr>
        </w:div>
      </w:divsChild>
    </w:div>
    <w:div w:id="601694416">
      <w:bodyDiv w:val="1"/>
      <w:marLeft w:val="0"/>
      <w:marRight w:val="0"/>
      <w:marTop w:val="0"/>
      <w:marBottom w:val="0"/>
      <w:divBdr>
        <w:top w:val="none" w:sz="0" w:space="0" w:color="auto"/>
        <w:left w:val="none" w:sz="0" w:space="0" w:color="auto"/>
        <w:bottom w:val="none" w:sz="0" w:space="0" w:color="auto"/>
        <w:right w:val="none" w:sz="0" w:space="0" w:color="auto"/>
      </w:divBdr>
      <w:divsChild>
        <w:div w:id="1488790970">
          <w:marLeft w:val="640"/>
          <w:marRight w:val="0"/>
          <w:marTop w:val="0"/>
          <w:marBottom w:val="0"/>
          <w:divBdr>
            <w:top w:val="none" w:sz="0" w:space="0" w:color="auto"/>
            <w:left w:val="none" w:sz="0" w:space="0" w:color="auto"/>
            <w:bottom w:val="none" w:sz="0" w:space="0" w:color="auto"/>
            <w:right w:val="none" w:sz="0" w:space="0" w:color="auto"/>
          </w:divBdr>
        </w:div>
        <w:div w:id="1809199764">
          <w:marLeft w:val="640"/>
          <w:marRight w:val="0"/>
          <w:marTop w:val="0"/>
          <w:marBottom w:val="0"/>
          <w:divBdr>
            <w:top w:val="none" w:sz="0" w:space="0" w:color="auto"/>
            <w:left w:val="none" w:sz="0" w:space="0" w:color="auto"/>
            <w:bottom w:val="none" w:sz="0" w:space="0" w:color="auto"/>
            <w:right w:val="none" w:sz="0" w:space="0" w:color="auto"/>
          </w:divBdr>
        </w:div>
        <w:div w:id="466094458">
          <w:marLeft w:val="640"/>
          <w:marRight w:val="0"/>
          <w:marTop w:val="0"/>
          <w:marBottom w:val="0"/>
          <w:divBdr>
            <w:top w:val="none" w:sz="0" w:space="0" w:color="auto"/>
            <w:left w:val="none" w:sz="0" w:space="0" w:color="auto"/>
            <w:bottom w:val="none" w:sz="0" w:space="0" w:color="auto"/>
            <w:right w:val="none" w:sz="0" w:space="0" w:color="auto"/>
          </w:divBdr>
        </w:div>
        <w:div w:id="739253706">
          <w:marLeft w:val="640"/>
          <w:marRight w:val="0"/>
          <w:marTop w:val="0"/>
          <w:marBottom w:val="0"/>
          <w:divBdr>
            <w:top w:val="none" w:sz="0" w:space="0" w:color="auto"/>
            <w:left w:val="none" w:sz="0" w:space="0" w:color="auto"/>
            <w:bottom w:val="none" w:sz="0" w:space="0" w:color="auto"/>
            <w:right w:val="none" w:sz="0" w:space="0" w:color="auto"/>
          </w:divBdr>
        </w:div>
        <w:div w:id="1109666872">
          <w:marLeft w:val="640"/>
          <w:marRight w:val="0"/>
          <w:marTop w:val="0"/>
          <w:marBottom w:val="0"/>
          <w:divBdr>
            <w:top w:val="none" w:sz="0" w:space="0" w:color="auto"/>
            <w:left w:val="none" w:sz="0" w:space="0" w:color="auto"/>
            <w:bottom w:val="none" w:sz="0" w:space="0" w:color="auto"/>
            <w:right w:val="none" w:sz="0" w:space="0" w:color="auto"/>
          </w:divBdr>
        </w:div>
        <w:div w:id="1810825539">
          <w:marLeft w:val="640"/>
          <w:marRight w:val="0"/>
          <w:marTop w:val="0"/>
          <w:marBottom w:val="0"/>
          <w:divBdr>
            <w:top w:val="none" w:sz="0" w:space="0" w:color="auto"/>
            <w:left w:val="none" w:sz="0" w:space="0" w:color="auto"/>
            <w:bottom w:val="none" w:sz="0" w:space="0" w:color="auto"/>
            <w:right w:val="none" w:sz="0" w:space="0" w:color="auto"/>
          </w:divBdr>
        </w:div>
        <w:div w:id="464813780">
          <w:marLeft w:val="640"/>
          <w:marRight w:val="0"/>
          <w:marTop w:val="0"/>
          <w:marBottom w:val="0"/>
          <w:divBdr>
            <w:top w:val="none" w:sz="0" w:space="0" w:color="auto"/>
            <w:left w:val="none" w:sz="0" w:space="0" w:color="auto"/>
            <w:bottom w:val="none" w:sz="0" w:space="0" w:color="auto"/>
            <w:right w:val="none" w:sz="0" w:space="0" w:color="auto"/>
          </w:divBdr>
        </w:div>
        <w:div w:id="1721320266">
          <w:marLeft w:val="640"/>
          <w:marRight w:val="0"/>
          <w:marTop w:val="0"/>
          <w:marBottom w:val="0"/>
          <w:divBdr>
            <w:top w:val="none" w:sz="0" w:space="0" w:color="auto"/>
            <w:left w:val="none" w:sz="0" w:space="0" w:color="auto"/>
            <w:bottom w:val="none" w:sz="0" w:space="0" w:color="auto"/>
            <w:right w:val="none" w:sz="0" w:space="0" w:color="auto"/>
          </w:divBdr>
        </w:div>
        <w:div w:id="1327242934">
          <w:marLeft w:val="640"/>
          <w:marRight w:val="0"/>
          <w:marTop w:val="0"/>
          <w:marBottom w:val="0"/>
          <w:divBdr>
            <w:top w:val="none" w:sz="0" w:space="0" w:color="auto"/>
            <w:left w:val="none" w:sz="0" w:space="0" w:color="auto"/>
            <w:bottom w:val="none" w:sz="0" w:space="0" w:color="auto"/>
            <w:right w:val="none" w:sz="0" w:space="0" w:color="auto"/>
          </w:divBdr>
        </w:div>
        <w:div w:id="353922865">
          <w:marLeft w:val="640"/>
          <w:marRight w:val="0"/>
          <w:marTop w:val="0"/>
          <w:marBottom w:val="0"/>
          <w:divBdr>
            <w:top w:val="none" w:sz="0" w:space="0" w:color="auto"/>
            <w:left w:val="none" w:sz="0" w:space="0" w:color="auto"/>
            <w:bottom w:val="none" w:sz="0" w:space="0" w:color="auto"/>
            <w:right w:val="none" w:sz="0" w:space="0" w:color="auto"/>
          </w:divBdr>
        </w:div>
        <w:div w:id="1320379012">
          <w:marLeft w:val="640"/>
          <w:marRight w:val="0"/>
          <w:marTop w:val="0"/>
          <w:marBottom w:val="0"/>
          <w:divBdr>
            <w:top w:val="none" w:sz="0" w:space="0" w:color="auto"/>
            <w:left w:val="none" w:sz="0" w:space="0" w:color="auto"/>
            <w:bottom w:val="none" w:sz="0" w:space="0" w:color="auto"/>
            <w:right w:val="none" w:sz="0" w:space="0" w:color="auto"/>
          </w:divBdr>
        </w:div>
        <w:div w:id="1251934850">
          <w:marLeft w:val="640"/>
          <w:marRight w:val="0"/>
          <w:marTop w:val="0"/>
          <w:marBottom w:val="0"/>
          <w:divBdr>
            <w:top w:val="none" w:sz="0" w:space="0" w:color="auto"/>
            <w:left w:val="none" w:sz="0" w:space="0" w:color="auto"/>
            <w:bottom w:val="none" w:sz="0" w:space="0" w:color="auto"/>
            <w:right w:val="none" w:sz="0" w:space="0" w:color="auto"/>
          </w:divBdr>
        </w:div>
        <w:div w:id="1331644334">
          <w:marLeft w:val="640"/>
          <w:marRight w:val="0"/>
          <w:marTop w:val="0"/>
          <w:marBottom w:val="0"/>
          <w:divBdr>
            <w:top w:val="none" w:sz="0" w:space="0" w:color="auto"/>
            <w:left w:val="none" w:sz="0" w:space="0" w:color="auto"/>
            <w:bottom w:val="none" w:sz="0" w:space="0" w:color="auto"/>
            <w:right w:val="none" w:sz="0" w:space="0" w:color="auto"/>
          </w:divBdr>
        </w:div>
        <w:div w:id="1731223631">
          <w:marLeft w:val="640"/>
          <w:marRight w:val="0"/>
          <w:marTop w:val="0"/>
          <w:marBottom w:val="0"/>
          <w:divBdr>
            <w:top w:val="none" w:sz="0" w:space="0" w:color="auto"/>
            <w:left w:val="none" w:sz="0" w:space="0" w:color="auto"/>
            <w:bottom w:val="none" w:sz="0" w:space="0" w:color="auto"/>
            <w:right w:val="none" w:sz="0" w:space="0" w:color="auto"/>
          </w:divBdr>
        </w:div>
        <w:div w:id="841045881">
          <w:marLeft w:val="640"/>
          <w:marRight w:val="0"/>
          <w:marTop w:val="0"/>
          <w:marBottom w:val="0"/>
          <w:divBdr>
            <w:top w:val="none" w:sz="0" w:space="0" w:color="auto"/>
            <w:left w:val="none" w:sz="0" w:space="0" w:color="auto"/>
            <w:bottom w:val="none" w:sz="0" w:space="0" w:color="auto"/>
            <w:right w:val="none" w:sz="0" w:space="0" w:color="auto"/>
          </w:divBdr>
        </w:div>
        <w:div w:id="664741842">
          <w:marLeft w:val="640"/>
          <w:marRight w:val="0"/>
          <w:marTop w:val="0"/>
          <w:marBottom w:val="0"/>
          <w:divBdr>
            <w:top w:val="none" w:sz="0" w:space="0" w:color="auto"/>
            <w:left w:val="none" w:sz="0" w:space="0" w:color="auto"/>
            <w:bottom w:val="none" w:sz="0" w:space="0" w:color="auto"/>
            <w:right w:val="none" w:sz="0" w:space="0" w:color="auto"/>
          </w:divBdr>
        </w:div>
        <w:div w:id="1343244433">
          <w:marLeft w:val="640"/>
          <w:marRight w:val="0"/>
          <w:marTop w:val="0"/>
          <w:marBottom w:val="0"/>
          <w:divBdr>
            <w:top w:val="none" w:sz="0" w:space="0" w:color="auto"/>
            <w:left w:val="none" w:sz="0" w:space="0" w:color="auto"/>
            <w:bottom w:val="none" w:sz="0" w:space="0" w:color="auto"/>
            <w:right w:val="none" w:sz="0" w:space="0" w:color="auto"/>
          </w:divBdr>
        </w:div>
        <w:div w:id="648285968">
          <w:marLeft w:val="640"/>
          <w:marRight w:val="0"/>
          <w:marTop w:val="0"/>
          <w:marBottom w:val="0"/>
          <w:divBdr>
            <w:top w:val="none" w:sz="0" w:space="0" w:color="auto"/>
            <w:left w:val="none" w:sz="0" w:space="0" w:color="auto"/>
            <w:bottom w:val="none" w:sz="0" w:space="0" w:color="auto"/>
            <w:right w:val="none" w:sz="0" w:space="0" w:color="auto"/>
          </w:divBdr>
        </w:div>
        <w:div w:id="92602694">
          <w:marLeft w:val="640"/>
          <w:marRight w:val="0"/>
          <w:marTop w:val="0"/>
          <w:marBottom w:val="0"/>
          <w:divBdr>
            <w:top w:val="none" w:sz="0" w:space="0" w:color="auto"/>
            <w:left w:val="none" w:sz="0" w:space="0" w:color="auto"/>
            <w:bottom w:val="none" w:sz="0" w:space="0" w:color="auto"/>
            <w:right w:val="none" w:sz="0" w:space="0" w:color="auto"/>
          </w:divBdr>
        </w:div>
        <w:div w:id="401371694">
          <w:marLeft w:val="640"/>
          <w:marRight w:val="0"/>
          <w:marTop w:val="0"/>
          <w:marBottom w:val="0"/>
          <w:divBdr>
            <w:top w:val="none" w:sz="0" w:space="0" w:color="auto"/>
            <w:left w:val="none" w:sz="0" w:space="0" w:color="auto"/>
            <w:bottom w:val="none" w:sz="0" w:space="0" w:color="auto"/>
            <w:right w:val="none" w:sz="0" w:space="0" w:color="auto"/>
          </w:divBdr>
        </w:div>
        <w:div w:id="1197423586">
          <w:marLeft w:val="640"/>
          <w:marRight w:val="0"/>
          <w:marTop w:val="0"/>
          <w:marBottom w:val="0"/>
          <w:divBdr>
            <w:top w:val="none" w:sz="0" w:space="0" w:color="auto"/>
            <w:left w:val="none" w:sz="0" w:space="0" w:color="auto"/>
            <w:bottom w:val="none" w:sz="0" w:space="0" w:color="auto"/>
            <w:right w:val="none" w:sz="0" w:space="0" w:color="auto"/>
          </w:divBdr>
        </w:div>
        <w:div w:id="272246957">
          <w:marLeft w:val="640"/>
          <w:marRight w:val="0"/>
          <w:marTop w:val="0"/>
          <w:marBottom w:val="0"/>
          <w:divBdr>
            <w:top w:val="none" w:sz="0" w:space="0" w:color="auto"/>
            <w:left w:val="none" w:sz="0" w:space="0" w:color="auto"/>
            <w:bottom w:val="none" w:sz="0" w:space="0" w:color="auto"/>
            <w:right w:val="none" w:sz="0" w:space="0" w:color="auto"/>
          </w:divBdr>
        </w:div>
        <w:div w:id="2116946639">
          <w:marLeft w:val="640"/>
          <w:marRight w:val="0"/>
          <w:marTop w:val="0"/>
          <w:marBottom w:val="0"/>
          <w:divBdr>
            <w:top w:val="none" w:sz="0" w:space="0" w:color="auto"/>
            <w:left w:val="none" w:sz="0" w:space="0" w:color="auto"/>
            <w:bottom w:val="none" w:sz="0" w:space="0" w:color="auto"/>
            <w:right w:val="none" w:sz="0" w:space="0" w:color="auto"/>
          </w:divBdr>
        </w:div>
        <w:div w:id="382488092">
          <w:marLeft w:val="640"/>
          <w:marRight w:val="0"/>
          <w:marTop w:val="0"/>
          <w:marBottom w:val="0"/>
          <w:divBdr>
            <w:top w:val="none" w:sz="0" w:space="0" w:color="auto"/>
            <w:left w:val="none" w:sz="0" w:space="0" w:color="auto"/>
            <w:bottom w:val="none" w:sz="0" w:space="0" w:color="auto"/>
            <w:right w:val="none" w:sz="0" w:space="0" w:color="auto"/>
          </w:divBdr>
        </w:div>
        <w:div w:id="1314603198">
          <w:marLeft w:val="640"/>
          <w:marRight w:val="0"/>
          <w:marTop w:val="0"/>
          <w:marBottom w:val="0"/>
          <w:divBdr>
            <w:top w:val="none" w:sz="0" w:space="0" w:color="auto"/>
            <w:left w:val="none" w:sz="0" w:space="0" w:color="auto"/>
            <w:bottom w:val="none" w:sz="0" w:space="0" w:color="auto"/>
            <w:right w:val="none" w:sz="0" w:space="0" w:color="auto"/>
          </w:divBdr>
        </w:div>
        <w:div w:id="1621647140">
          <w:marLeft w:val="640"/>
          <w:marRight w:val="0"/>
          <w:marTop w:val="0"/>
          <w:marBottom w:val="0"/>
          <w:divBdr>
            <w:top w:val="none" w:sz="0" w:space="0" w:color="auto"/>
            <w:left w:val="none" w:sz="0" w:space="0" w:color="auto"/>
            <w:bottom w:val="none" w:sz="0" w:space="0" w:color="auto"/>
            <w:right w:val="none" w:sz="0" w:space="0" w:color="auto"/>
          </w:divBdr>
        </w:div>
        <w:div w:id="1425494050">
          <w:marLeft w:val="640"/>
          <w:marRight w:val="0"/>
          <w:marTop w:val="0"/>
          <w:marBottom w:val="0"/>
          <w:divBdr>
            <w:top w:val="none" w:sz="0" w:space="0" w:color="auto"/>
            <w:left w:val="none" w:sz="0" w:space="0" w:color="auto"/>
            <w:bottom w:val="none" w:sz="0" w:space="0" w:color="auto"/>
            <w:right w:val="none" w:sz="0" w:space="0" w:color="auto"/>
          </w:divBdr>
        </w:div>
        <w:div w:id="247231082">
          <w:marLeft w:val="640"/>
          <w:marRight w:val="0"/>
          <w:marTop w:val="0"/>
          <w:marBottom w:val="0"/>
          <w:divBdr>
            <w:top w:val="none" w:sz="0" w:space="0" w:color="auto"/>
            <w:left w:val="none" w:sz="0" w:space="0" w:color="auto"/>
            <w:bottom w:val="none" w:sz="0" w:space="0" w:color="auto"/>
            <w:right w:val="none" w:sz="0" w:space="0" w:color="auto"/>
          </w:divBdr>
        </w:div>
        <w:div w:id="1106463506">
          <w:marLeft w:val="640"/>
          <w:marRight w:val="0"/>
          <w:marTop w:val="0"/>
          <w:marBottom w:val="0"/>
          <w:divBdr>
            <w:top w:val="none" w:sz="0" w:space="0" w:color="auto"/>
            <w:left w:val="none" w:sz="0" w:space="0" w:color="auto"/>
            <w:bottom w:val="none" w:sz="0" w:space="0" w:color="auto"/>
            <w:right w:val="none" w:sz="0" w:space="0" w:color="auto"/>
          </w:divBdr>
        </w:div>
        <w:div w:id="1005061720">
          <w:marLeft w:val="640"/>
          <w:marRight w:val="0"/>
          <w:marTop w:val="0"/>
          <w:marBottom w:val="0"/>
          <w:divBdr>
            <w:top w:val="none" w:sz="0" w:space="0" w:color="auto"/>
            <w:left w:val="none" w:sz="0" w:space="0" w:color="auto"/>
            <w:bottom w:val="none" w:sz="0" w:space="0" w:color="auto"/>
            <w:right w:val="none" w:sz="0" w:space="0" w:color="auto"/>
          </w:divBdr>
        </w:div>
        <w:div w:id="373965087">
          <w:marLeft w:val="640"/>
          <w:marRight w:val="0"/>
          <w:marTop w:val="0"/>
          <w:marBottom w:val="0"/>
          <w:divBdr>
            <w:top w:val="none" w:sz="0" w:space="0" w:color="auto"/>
            <w:left w:val="none" w:sz="0" w:space="0" w:color="auto"/>
            <w:bottom w:val="none" w:sz="0" w:space="0" w:color="auto"/>
            <w:right w:val="none" w:sz="0" w:space="0" w:color="auto"/>
          </w:divBdr>
        </w:div>
        <w:div w:id="2110808848">
          <w:marLeft w:val="640"/>
          <w:marRight w:val="0"/>
          <w:marTop w:val="0"/>
          <w:marBottom w:val="0"/>
          <w:divBdr>
            <w:top w:val="none" w:sz="0" w:space="0" w:color="auto"/>
            <w:left w:val="none" w:sz="0" w:space="0" w:color="auto"/>
            <w:bottom w:val="none" w:sz="0" w:space="0" w:color="auto"/>
            <w:right w:val="none" w:sz="0" w:space="0" w:color="auto"/>
          </w:divBdr>
        </w:div>
        <w:div w:id="306589092">
          <w:marLeft w:val="640"/>
          <w:marRight w:val="0"/>
          <w:marTop w:val="0"/>
          <w:marBottom w:val="0"/>
          <w:divBdr>
            <w:top w:val="none" w:sz="0" w:space="0" w:color="auto"/>
            <w:left w:val="none" w:sz="0" w:space="0" w:color="auto"/>
            <w:bottom w:val="none" w:sz="0" w:space="0" w:color="auto"/>
            <w:right w:val="none" w:sz="0" w:space="0" w:color="auto"/>
          </w:divBdr>
        </w:div>
        <w:div w:id="1806502117">
          <w:marLeft w:val="640"/>
          <w:marRight w:val="0"/>
          <w:marTop w:val="0"/>
          <w:marBottom w:val="0"/>
          <w:divBdr>
            <w:top w:val="none" w:sz="0" w:space="0" w:color="auto"/>
            <w:left w:val="none" w:sz="0" w:space="0" w:color="auto"/>
            <w:bottom w:val="none" w:sz="0" w:space="0" w:color="auto"/>
            <w:right w:val="none" w:sz="0" w:space="0" w:color="auto"/>
          </w:divBdr>
        </w:div>
        <w:div w:id="1922059379">
          <w:marLeft w:val="640"/>
          <w:marRight w:val="0"/>
          <w:marTop w:val="0"/>
          <w:marBottom w:val="0"/>
          <w:divBdr>
            <w:top w:val="none" w:sz="0" w:space="0" w:color="auto"/>
            <w:left w:val="none" w:sz="0" w:space="0" w:color="auto"/>
            <w:bottom w:val="none" w:sz="0" w:space="0" w:color="auto"/>
            <w:right w:val="none" w:sz="0" w:space="0" w:color="auto"/>
          </w:divBdr>
        </w:div>
        <w:div w:id="1593513653">
          <w:marLeft w:val="640"/>
          <w:marRight w:val="0"/>
          <w:marTop w:val="0"/>
          <w:marBottom w:val="0"/>
          <w:divBdr>
            <w:top w:val="none" w:sz="0" w:space="0" w:color="auto"/>
            <w:left w:val="none" w:sz="0" w:space="0" w:color="auto"/>
            <w:bottom w:val="none" w:sz="0" w:space="0" w:color="auto"/>
            <w:right w:val="none" w:sz="0" w:space="0" w:color="auto"/>
          </w:divBdr>
        </w:div>
        <w:div w:id="1698431248">
          <w:marLeft w:val="640"/>
          <w:marRight w:val="0"/>
          <w:marTop w:val="0"/>
          <w:marBottom w:val="0"/>
          <w:divBdr>
            <w:top w:val="none" w:sz="0" w:space="0" w:color="auto"/>
            <w:left w:val="none" w:sz="0" w:space="0" w:color="auto"/>
            <w:bottom w:val="none" w:sz="0" w:space="0" w:color="auto"/>
            <w:right w:val="none" w:sz="0" w:space="0" w:color="auto"/>
          </w:divBdr>
        </w:div>
        <w:div w:id="1176506326">
          <w:marLeft w:val="640"/>
          <w:marRight w:val="0"/>
          <w:marTop w:val="0"/>
          <w:marBottom w:val="0"/>
          <w:divBdr>
            <w:top w:val="none" w:sz="0" w:space="0" w:color="auto"/>
            <w:left w:val="none" w:sz="0" w:space="0" w:color="auto"/>
            <w:bottom w:val="none" w:sz="0" w:space="0" w:color="auto"/>
            <w:right w:val="none" w:sz="0" w:space="0" w:color="auto"/>
          </w:divBdr>
        </w:div>
        <w:div w:id="291905222">
          <w:marLeft w:val="640"/>
          <w:marRight w:val="0"/>
          <w:marTop w:val="0"/>
          <w:marBottom w:val="0"/>
          <w:divBdr>
            <w:top w:val="none" w:sz="0" w:space="0" w:color="auto"/>
            <w:left w:val="none" w:sz="0" w:space="0" w:color="auto"/>
            <w:bottom w:val="none" w:sz="0" w:space="0" w:color="auto"/>
            <w:right w:val="none" w:sz="0" w:space="0" w:color="auto"/>
          </w:divBdr>
        </w:div>
        <w:div w:id="150605652">
          <w:marLeft w:val="640"/>
          <w:marRight w:val="0"/>
          <w:marTop w:val="0"/>
          <w:marBottom w:val="0"/>
          <w:divBdr>
            <w:top w:val="none" w:sz="0" w:space="0" w:color="auto"/>
            <w:left w:val="none" w:sz="0" w:space="0" w:color="auto"/>
            <w:bottom w:val="none" w:sz="0" w:space="0" w:color="auto"/>
            <w:right w:val="none" w:sz="0" w:space="0" w:color="auto"/>
          </w:divBdr>
        </w:div>
        <w:div w:id="1994407720">
          <w:marLeft w:val="640"/>
          <w:marRight w:val="0"/>
          <w:marTop w:val="0"/>
          <w:marBottom w:val="0"/>
          <w:divBdr>
            <w:top w:val="none" w:sz="0" w:space="0" w:color="auto"/>
            <w:left w:val="none" w:sz="0" w:space="0" w:color="auto"/>
            <w:bottom w:val="none" w:sz="0" w:space="0" w:color="auto"/>
            <w:right w:val="none" w:sz="0" w:space="0" w:color="auto"/>
          </w:divBdr>
        </w:div>
        <w:div w:id="414129173">
          <w:marLeft w:val="640"/>
          <w:marRight w:val="0"/>
          <w:marTop w:val="0"/>
          <w:marBottom w:val="0"/>
          <w:divBdr>
            <w:top w:val="none" w:sz="0" w:space="0" w:color="auto"/>
            <w:left w:val="none" w:sz="0" w:space="0" w:color="auto"/>
            <w:bottom w:val="none" w:sz="0" w:space="0" w:color="auto"/>
            <w:right w:val="none" w:sz="0" w:space="0" w:color="auto"/>
          </w:divBdr>
        </w:div>
        <w:div w:id="1962690382">
          <w:marLeft w:val="640"/>
          <w:marRight w:val="0"/>
          <w:marTop w:val="0"/>
          <w:marBottom w:val="0"/>
          <w:divBdr>
            <w:top w:val="none" w:sz="0" w:space="0" w:color="auto"/>
            <w:left w:val="none" w:sz="0" w:space="0" w:color="auto"/>
            <w:bottom w:val="none" w:sz="0" w:space="0" w:color="auto"/>
            <w:right w:val="none" w:sz="0" w:space="0" w:color="auto"/>
          </w:divBdr>
        </w:div>
        <w:div w:id="1853647389">
          <w:marLeft w:val="640"/>
          <w:marRight w:val="0"/>
          <w:marTop w:val="0"/>
          <w:marBottom w:val="0"/>
          <w:divBdr>
            <w:top w:val="none" w:sz="0" w:space="0" w:color="auto"/>
            <w:left w:val="none" w:sz="0" w:space="0" w:color="auto"/>
            <w:bottom w:val="none" w:sz="0" w:space="0" w:color="auto"/>
            <w:right w:val="none" w:sz="0" w:space="0" w:color="auto"/>
          </w:divBdr>
        </w:div>
        <w:div w:id="874999500">
          <w:marLeft w:val="640"/>
          <w:marRight w:val="0"/>
          <w:marTop w:val="0"/>
          <w:marBottom w:val="0"/>
          <w:divBdr>
            <w:top w:val="none" w:sz="0" w:space="0" w:color="auto"/>
            <w:left w:val="none" w:sz="0" w:space="0" w:color="auto"/>
            <w:bottom w:val="none" w:sz="0" w:space="0" w:color="auto"/>
            <w:right w:val="none" w:sz="0" w:space="0" w:color="auto"/>
          </w:divBdr>
        </w:div>
        <w:div w:id="1127285275">
          <w:marLeft w:val="640"/>
          <w:marRight w:val="0"/>
          <w:marTop w:val="0"/>
          <w:marBottom w:val="0"/>
          <w:divBdr>
            <w:top w:val="none" w:sz="0" w:space="0" w:color="auto"/>
            <w:left w:val="none" w:sz="0" w:space="0" w:color="auto"/>
            <w:bottom w:val="none" w:sz="0" w:space="0" w:color="auto"/>
            <w:right w:val="none" w:sz="0" w:space="0" w:color="auto"/>
          </w:divBdr>
        </w:div>
        <w:div w:id="1186484483">
          <w:marLeft w:val="640"/>
          <w:marRight w:val="0"/>
          <w:marTop w:val="0"/>
          <w:marBottom w:val="0"/>
          <w:divBdr>
            <w:top w:val="none" w:sz="0" w:space="0" w:color="auto"/>
            <w:left w:val="none" w:sz="0" w:space="0" w:color="auto"/>
            <w:bottom w:val="none" w:sz="0" w:space="0" w:color="auto"/>
            <w:right w:val="none" w:sz="0" w:space="0" w:color="auto"/>
          </w:divBdr>
        </w:div>
        <w:div w:id="1068771899">
          <w:marLeft w:val="640"/>
          <w:marRight w:val="0"/>
          <w:marTop w:val="0"/>
          <w:marBottom w:val="0"/>
          <w:divBdr>
            <w:top w:val="none" w:sz="0" w:space="0" w:color="auto"/>
            <w:left w:val="none" w:sz="0" w:space="0" w:color="auto"/>
            <w:bottom w:val="none" w:sz="0" w:space="0" w:color="auto"/>
            <w:right w:val="none" w:sz="0" w:space="0" w:color="auto"/>
          </w:divBdr>
        </w:div>
        <w:div w:id="2076589406">
          <w:marLeft w:val="640"/>
          <w:marRight w:val="0"/>
          <w:marTop w:val="0"/>
          <w:marBottom w:val="0"/>
          <w:divBdr>
            <w:top w:val="none" w:sz="0" w:space="0" w:color="auto"/>
            <w:left w:val="none" w:sz="0" w:space="0" w:color="auto"/>
            <w:bottom w:val="none" w:sz="0" w:space="0" w:color="auto"/>
            <w:right w:val="none" w:sz="0" w:space="0" w:color="auto"/>
          </w:divBdr>
        </w:div>
        <w:div w:id="652607639">
          <w:marLeft w:val="640"/>
          <w:marRight w:val="0"/>
          <w:marTop w:val="0"/>
          <w:marBottom w:val="0"/>
          <w:divBdr>
            <w:top w:val="none" w:sz="0" w:space="0" w:color="auto"/>
            <w:left w:val="none" w:sz="0" w:space="0" w:color="auto"/>
            <w:bottom w:val="none" w:sz="0" w:space="0" w:color="auto"/>
            <w:right w:val="none" w:sz="0" w:space="0" w:color="auto"/>
          </w:divBdr>
        </w:div>
        <w:div w:id="1142314115">
          <w:marLeft w:val="640"/>
          <w:marRight w:val="0"/>
          <w:marTop w:val="0"/>
          <w:marBottom w:val="0"/>
          <w:divBdr>
            <w:top w:val="none" w:sz="0" w:space="0" w:color="auto"/>
            <w:left w:val="none" w:sz="0" w:space="0" w:color="auto"/>
            <w:bottom w:val="none" w:sz="0" w:space="0" w:color="auto"/>
            <w:right w:val="none" w:sz="0" w:space="0" w:color="auto"/>
          </w:divBdr>
        </w:div>
        <w:div w:id="1083914265">
          <w:marLeft w:val="640"/>
          <w:marRight w:val="0"/>
          <w:marTop w:val="0"/>
          <w:marBottom w:val="0"/>
          <w:divBdr>
            <w:top w:val="none" w:sz="0" w:space="0" w:color="auto"/>
            <w:left w:val="none" w:sz="0" w:space="0" w:color="auto"/>
            <w:bottom w:val="none" w:sz="0" w:space="0" w:color="auto"/>
            <w:right w:val="none" w:sz="0" w:space="0" w:color="auto"/>
          </w:divBdr>
        </w:div>
        <w:div w:id="11615642">
          <w:marLeft w:val="640"/>
          <w:marRight w:val="0"/>
          <w:marTop w:val="0"/>
          <w:marBottom w:val="0"/>
          <w:divBdr>
            <w:top w:val="none" w:sz="0" w:space="0" w:color="auto"/>
            <w:left w:val="none" w:sz="0" w:space="0" w:color="auto"/>
            <w:bottom w:val="none" w:sz="0" w:space="0" w:color="auto"/>
            <w:right w:val="none" w:sz="0" w:space="0" w:color="auto"/>
          </w:divBdr>
        </w:div>
        <w:div w:id="1513569678">
          <w:marLeft w:val="640"/>
          <w:marRight w:val="0"/>
          <w:marTop w:val="0"/>
          <w:marBottom w:val="0"/>
          <w:divBdr>
            <w:top w:val="none" w:sz="0" w:space="0" w:color="auto"/>
            <w:left w:val="none" w:sz="0" w:space="0" w:color="auto"/>
            <w:bottom w:val="none" w:sz="0" w:space="0" w:color="auto"/>
            <w:right w:val="none" w:sz="0" w:space="0" w:color="auto"/>
          </w:divBdr>
        </w:div>
        <w:div w:id="769398771">
          <w:marLeft w:val="640"/>
          <w:marRight w:val="0"/>
          <w:marTop w:val="0"/>
          <w:marBottom w:val="0"/>
          <w:divBdr>
            <w:top w:val="none" w:sz="0" w:space="0" w:color="auto"/>
            <w:left w:val="none" w:sz="0" w:space="0" w:color="auto"/>
            <w:bottom w:val="none" w:sz="0" w:space="0" w:color="auto"/>
            <w:right w:val="none" w:sz="0" w:space="0" w:color="auto"/>
          </w:divBdr>
        </w:div>
        <w:div w:id="1302807349">
          <w:marLeft w:val="640"/>
          <w:marRight w:val="0"/>
          <w:marTop w:val="0"/>
          <w:marBottom w:val="0"/>
          <w:divBdr>
            <w:top w:val="none" w:sz="0" w:space="0" w:color="auto"/>
            <w:left w:val="none" w:sz="0" w:space="0" w:color="auto"/>
            <w:bottom w:val="none" w:sz="0" w:space="0" w:color="auto"/>
            <w:right w:val="none" w:sz="0" w:space="0" w:color="auto"/>
          </w:divBdr>
        </w:div>
        <w:div w:id="2091192536">
          <w:marLeft w:val="640"/>
          <w:marRight w:val="0"/>
          <w:marTop w:val="0"/>
          <w:marBottom w:val="0"/>
          <w:divBdr>
            <w:top w:val="none" w:sz="0" w:space="0" w:color="auto"/>
            <w:left w:val="none" w:sz="0" w:space="0" w:color="auto"/>
            <w:bottom w:val="none" w:sz="0" w:space="0" w:color="auto"/>
            <w:right w:val="none" w:sz="0" w:space="0" w:color="auto"/>
          </w:divBdr>
        </w:div>
        <w:div w:id="334496853">
          <w:marLeft w:val="640"/>
          <w:marRight w:val="0"/>
          <w:marTop w:val="0"/>
          <w:marBottom w:val="0"/>
          <w:divBdr>
            <w:top w:val="none" w:sz="0" w:space="0" w:color="auto"/>
            <w:left w:val="none" w:sz="0" w:space="0" w:color="auto"/>
            <w:bottom w:val="none" w:sz="0" w:space="0" w:color="auto"/>
            <w:right w:val="none" w:sz="0" w:space="0" w:color="auto"/>
          </w:divBdr>
        </w:div>
        <w:div w:id="1724476531">
          <w:marLeft w:val="640"/>
          <w:marRight w:val="0"/>
          <w:marTop w:val="0"/>
          <w:marBottom w:val="0"/>
          <w:divBdr>
            <w:top w:val="none" w:sz="0" w:space="0" w:color="auto"/>
            <w:left w:val="none" w:sz="0" w:space="0" w:color="auto"/>
            <w:bottom w:val="none" w:sz="0" w:space="0" w:color="auto"/>
            <w:right w:val="none" w:sz="0" w:space="0" w:color="auto"/>
          </w:divBdr>
        </w:div>
        <w:div w:id="544222851">
          <w:marLeft w:val="640"/>
          <w:marRight w:val="0"/>
          <w:marTop w:val="0"/>
          <w:marBottom w:val="0"/>
          <w:divBdr>
            <w:top w:val="none" w:sz="0" w:space="0" w:color="auto"/>
            <w:left w:val="none" w:sz="0" w:space="0" w:color="auto"/>
            <w:bottom w:val="none" w:sz="0" w:space="0" w:color="auto"/>
            <w:right w:val="none" w:sz="0" w:space="0" w:color="auto"/>
          </w:divBdr>
        </w:div>
        <w:div w:id="1898122642">
          <w:marLeft w:val="640"/>
          <w:marRight w:val="0"/>
          <w:marTop w:val="0"/>
          <w:marBottom w:val="0"/>
          <w:divBdr>
            <w:top w:val="none" w:sz="0" w:space="0" w:color="auto"/>
            <w:left w:val="none" w:sz="0" w:space="0" w:color="auto"/>
            <w:bottom w:val="none" w:sz="0" w:space="0" w:color="auto"/>
            <w:right w:val="none" w:sz="0" w:space="0" w:color="auto"/>
          </w:divBdr>
        </w:div>
        <w:div w:id="1566720509">
          <w:marLeft w:val="640"/>
          <w:marRight w:val="0"/>
          <w:marTop w:val="0"/>
          <w:marBottom w:val="0"/>
          <w:divBdr>
            <w:top w:val="none" w:sz="0" w:space="0" w:color="auto"/>
            <w:left w:val="none" w:sz="0" w:space="0" w:color="auto"/>
            <w:bottom w:val="none" w:sz="0" w:space="0" w:color="auto"/>
            <w:right w:val="none" w:sz="0" w:space="0" w:color="auto"/>
          </w:divBdr>
        </w:div>
        <w:div w:id="1649699979">
          <w:marLeft w:val="640"/>
          <w:marRight w:val="0"/>
          <w:marTop w:val="0"/>
          <w:marBottom w:val="0"/>
          <w:divBdr>
            <w:top w:val="none" w:sz="0" w:space="0" w:color="auto"/>
            <w:left w:val="none" w:sz="0" w:space="0" w:color="auto"/>
            <w:bottom w:val="none" w:sz="0" w:space="0" w:color="auto"/>
            <w:right w:val="none" w:sz="0" w:space="0" w:color="auto"/>
          </w:divBdr>
        </w:div>
        <w:div w:id="2098164653">
          <w:marLeft w:val="640"/>
          <w:marRight w:val="0"/>
          <w:marTop w:val="0"/>
          <w:marBottom w:val="0"/>
          <w:divBdr>
            <w:top w:val="none" w:sz="0" w:space="0" w:color="auto"/>
            <w:left w:val="none" w:sz="0" w:space="0" w:color="auto"/>
            <w:bottom w:val="none" w:sz="0" w:space="0" w:color="auto"/>
            <w:right w:val="none" w:sz="0" w:space="0" w:color="auto"/>
          </w:divBdr>
        </w:div>
        <w:div w:id="1896769995">
          <w:marLeft w:val="640"/>
          <w:marRight w:val="0"/>
          <w:marTop w:val="0"/>
          <w:marBottom w:val="0"/>
          <w:divBdr>
            <w:top w:val="none" w:sz="0" w:space="0" w:color="auto"/>
            <w:left w:val="none" w:sz="0" w:space="0" w:color="auto"/>
            <w:bottom w:val="none" w:sz="0" w:space="0" w:color="auto"/>
            <w:right w:val="none" w:sz="0" w:space="0" w:color="auto"/>
          </w:divBdr>
        </w:div>
        <w:div w:id="612786717">
          <w:marLeft w:val="640"/>
          <w:marRight w:val="0"/>
          <w:marTop w:val="0"/>
          <w:marBottom w:val="0"/>
          <w:divBdr>
            <w:top w:val="none" w:sz="0" w:space="0" w:color="auto"/>
            <w:left w:val="none" w:sz="0" w:space="0" w:color="auto"/>
            <w:bottom w:val="none" w:sz="0" w:space="0" w:color="auto"/>
            <w:right w:val="none" w:sz="0" w:space="0" w:color="auto"/>
          </w:divBdr>
        </w:div>
      </w:divsChild>
    </w:div>
    <w:div w:id="607467401">
      <w:bodyDiv w:val="1"/>
      <w:marLeft w:val="0"/>
      <w:marRight w:val="0"/>
      <w:marTop w:val="0"/>
      <w:marBottom w:val="0"/>
      <w:divBdr>
        <w:top w:val="none" w:sz="0" w:space="0" w:color="auto"/>
        <w:left w:val="none" w:sz="0" w:space="0" w:color="auto"/>
        <w:bottom w:val="none" w:sz="0" w:space="0" w:color="auto"/>
        <w:right w:val="none" w:sz="0" w:space="0" w:color="auto"/>
      </w:divBdr>
      <w:divsChild>
        <w:div w:id="2110730090">
          <w:marLeft w:val="640"/>
          <w:marRight w:val="0"/>
          <w:marTop w:val="0"/>
          <w:marBottom w:val="0"/>
          <w:divBdr>
            <w:top w:val="none" w:sz="0" w:space="0" w:color="auto"/>
            <w:left w:val="none" w:sz="0" w:space="0" w:color="auto"/>
            <w:bottom w:val="none" w:sz="0" w:space="0" w:color="auto"/>
            <w:right w:val="none" w:sz="0" w:space="0" w:color="auto"/>
          </w:divBdr>
        </w:div>
        <w:div w:id="1862875">
          <w:marLeft w:val="640"/>
          <w:marRight w:val="0"/>
          <w:marTop w:val="0"/>
          <w:marBottom w:val="0"/>
          <w:divBdr>
            <w:top w:val="none" w:sz="0" w:space="0" w:color="auto"/>
            <w:left w:val="none" w:sz="0" w:space="0" w:color="auto"/>
            <w:bottom w:val="none" w:sz="0" w:space="0" w:color="auto"/>
            <w:right w:val="none" w:sz="0" w:space="0" w:color="auto"/>
          </w:divBdr>
        </w:div>
        <w:div w:id="1563633758">
          <w:marLeft w:val="640"/>
          <w:marRight w:val="0"/>
          <w:marTop w:val="0"/>
          <w:marBottom w:val="0"/>
          <w:divBdr>
            <w:top w:val="none" w:sz="0" w:space="0" w:color="auto"/>
            <w:left w:val="none" w:sz="0" w:space="0" w:color="auto"/>
            <w:bottom w:val="none" w:sz="0" w:space="0" w:color="auto"/>
            <w:right w:val="none" w:sz="0" w:space="0" w:color="auto"/>
          </w:divBdr>
        </w:div>
        <w:div w:id="1280868067">
          <w:marLeft w:val="640"/>
          <w:marRight w:val="0"/>
          <w:marTop w:val="0"/>
          <w:marBottom w:val="0"/>
          <w:divBdr>
            <w:top w:val="none" w:sz="0" w:space="0" w:color="auto"/>
            <w:left w:val="none" w:sz="0" w:space="0" w:color="auto"/>
            <w:bottom w:val="none" w:sz="0" w:space="0" w:color="auto"/>
            <w:right w:val="none" w:sz="0" w:space="0" w:color="auto"/>
          </w:divBdr>
        </w:div>
        <w:div w:id="1087310262">
          <w:marLeft w:val="640"/>
          <w:marRight w:val="0"/>
          <w:marTop w:val="0"/>
          <w:marBottom w:val="0"/>
          <w:divBdr>
            <w:top w:val="none" w:sz="0" w:space="0" w:color="auto"/>
            <w:left w:val="none" w:sz="0" w:space="0" w:color="auto"/>
            <w:bottom w:val="none" w:sz="0" w:space="0" w:color="auto"/>
            <w:right w:val="none" w:sz="0" w:space="0" w:color="auto"/>
          </w:divBdr>
        </w:div>
        <w:div w:id="308444069">
          <w:marLeft w:val="640"/>
          <w:marRight w:val="0"/>
          <w:marTop w:val="0"/>
          <w:marBottom w:val="0"/>
          <w:divBdr>
            <w:top w:val="none" w:sz="0" w:space="0" w:color="auto"/>
            <w:left w:val="none" w:sz="0" w:space="0" w:color="auto"/>
            <w:bottom w:val="none" w:sz="0" w:space="0" w:color="auto"/>
            <w:right w:val="none" w:sz="0" w:space="0" w:color="auto"/>
          </w:divBdr>
        </w:div>
        <w:div w:id="169149865">
          <w:marLeft w:val="640"/>
          <w:marRight w:val="0"/>
          <w:marTop w:val="0"/>
          <w:marBottom w:val="0"/>
          <w:divBdr>
            <w:top w:val="none" w:sz="0" w:space="0" w:color="auto"/>
            <w:left w:val="none" w:sz="0" w:space="0" w:color="auto"/>
            <w:bottom w:val="none" w:sz="0" w:space="0" w:color="auto"/>
            <w:right w:val="none" w:sz="0" w:space="0" w:color="auto"/>
          </w:divBdr>
        </w:div>
        <w:div w:id="1108742553">
          <w:marLeft w:val="640"/>
          <w:marRight w:val="0"/>
          <w:marTop w:val="0"/>
          <w:marBottom w:val="0"/>
          <w:divBdr>
            <w:top w:val="none" w:sz="0" w:space="0" w:color="auto"/>
            <w:left w:val="none" w:sz="0" w:space="0" w:color="auto"/>
            <w:bottom w:val="none" w:sz="0" w:space="0" w:color="auto"/>
            <w:right w:val="none" w:sz="0" w:space="0" w:color="auto"/>
          </w:divBdr>
        </w:div>
        <w:div w:id="2000959231">
          <w:marLeft w:val="640"/>
          <w:marRight w:val="0"/>
          <w:marTop w:val="0"/>
          <w:marBottom w:val="0"/>
          <w:divBdr>
            <w:top w:val="none" w:sz="0" w:space="0" w:color="auto"/>
            <w:left w:val="none" w:sz="0" w:space="0" w:color="auto"/>
            <w:bottom w:val="none" w:sz="0" w:space="0" w:color="auto"/>
            <w:right w:val="none" w:sz="0" w:space="0" w:color="auto"/>
          </w:divBdr>
        </w:div>
        <w:div w:id="1746951010">
          <w:marLeft w:val="640"/>
          <w:marRight w:val="0"/>
          <w:marTop w:val="0"/>
          <w:marBottom w:val="0"/>
          <w:divBdr>
            <w:top w:val="none" w:sz="0" w:space="0" w:color="auto"/>
            <w:left w:val="none" w:sz="0" w:space="0" w:color="auto"/>
            <w:bottom w:val="none" w:sz="0" w:space="0" w:color="auto"/>
            <w:right w:val="none" w:sz="0" w:space="0" w:color="auto"/>
          </w:divBdr>
        </w:div>
        <w:div w:id="1088890939">
          <w:marLeft w:val="640"/>
          <w:marRight w:val="0"/>
          <w:marTop w:val="0"/>
          <w:marBottom w:val="0"/>
          <w:divBdr>
            <w:top w:val="none" w:sz="0" w:space="0" w:color="auto"/>
            <w:left w:val="none" w:sz="0" w:space="0" w:color="auto"/>
            <w:bottom w:val="none" w:sz="0" w:space="0" w:color="auto"/>
            <w:right w:val="none" w:sz="0" w:space="0" w:color="auto"/>
          </w:divBdr>
        </w:div>
        <w:div w:id="125587892">
          <w:marLeft w:val="640"/>
          <w:marRight w:val="0"/>
          <w:marTop w:val="0"/>
          <w:marBottom w:val="0"/>
          <w:divBdr>
            <w:top w:val="none" w:sz="0" w:space="0" w:color="auto"/>
            <w:left w:val="none" w:sz="0" w:space="0" w:color="auto"/>
            <w:bottom w:val="none" w:sz="0" w:space="0" w:color="auto"/>
            <w:right w:val="none" w:sz="0" w:space="0" w:color="auto"/>
          </w:divBdr>
        </w:div>
        <w:div w:id="729692665">
          <w:marLeft w:val="640"/>
          <w:marRight w:val="0"/>
          <w:marTop w:val="0"/>
          <w:marBottom w:val="0"/>
          <w:divBdr>
            <w:top w:val="none" w:sz="0" w:space="0" w:color="auto"/>
            <w:left w:val="none" w:sz="0" w:space="0" w:color="auto"/>
            <w:bottom w:val="none" w:sz="0" w:space="0" w:color="auto"/>
            <w:right w:val="none" w:sz="0" w:space="0" w:color="auto"/>
          </w:divBdr>
        </w:div>
        <w:div w:id="263651915">
          <w:marLeft w:val="640"/>
          <w:marRight w:val="0"/>
          <w:marTop w:val="0"/>
          <w:marBottom w:val="0"/>
          <w:divBdr>
            <w:top w:val="none" w:sz="0" w:space="0" w:color="auto"/>
            <w:left w:val="none" w:sz="0" w:space="0" w:color="auto"/>
            <w:bottom w:val="none" w:sz="0" w:space="0" w:color="auto"/>
            <w:right w:val="none" w:sz="0" w:space="0" w:color="auto"/>
          </w:divBdr>
        </w:div>
        <w:div w:id="534776755">
          <w:marLeft w:val="640"/>
          <w:marRight w:val="0"/>
          <w:marTop w:val="0"/>
          <w:marBottom w:val="0"/>
          <w:divBdr>
            <w:top w:val="none" w:sz="0" w:space="0" w:color="auto"/>
            <w:left w:val="none" w:sz="0" w:space="0" w:color="auto"/>
            <w:bottom w:val="none" w:sz="0" w:space="0" w:color="auto"/>
            <w:right w:val="none" w:sz="0" w:space="0" w:color="auto"/>
          </w:divBdr>
        </w:div>
        <w:div w:id="294876720">
          <w:marLeft w:val="640"/>
          <w:marRight w:val="0"/>
          <w:marTop w:val="0"/>
          <w:marBottom w:val="0"/>
          <w:divBdr>
            <w:top w:val="none" w:sz="0" w:space="0" w:color="auto"/>
            <w:left w:val="none" w:sz="0" w:space="0" w:color="auto"/>
            <w:bottom w:val="none" w:sz="0" w:space="0" w:color="auto"/>
            <w:right w:val="none" w:sz="0" w:space="0" w:color="auto"/>
          </w:divBdr>
        </w:div>
        <w:div w:id="734350773">
          <w:marLeft w:val="640"/>
          <w:marRight w:val="0"/>
          <w:marTop w:val="0"/>
          <w:marBottom w:val="0"/>
          <w:divBdr>
            <w:top w:val="none" w:sz="0" w:space="0" w:color="auto"/>
            <w:left w:val="none" w:sz="0" w:space="0" w:color="auto"/>
            <w:bottom w:val="none" w:sz="0" w:space="0" w:color="auto"/>
            <w:right w:val="none" w:sz="0" w:space="0" w:color="auto"/>
          </w:divBdr>
        </w:div>
        <w:div w:id="339937005">
          <w:marLeft w:val="640"/>
          <w:marRight w:val="0"/>
          <w:marTop w:val="0"/>
          <w:marBottom w:val="0"/>
          <w:divBdr>
            <w:top w:val="none" w:sz="0" w:space="0" w:color="auto"/>
            <w:left w:val="none" w:sz="0" w:space="0" w:color="auto"/>
            <w:bottom w:val="none" w:sz="0" w:space="0" w:color="auto"/>
            <w:right w:val="none" w:sz="0" w:space="0" w:color="auto"/>
          </w:divBdr>
        </w:div>
        <w:div w:id="1611818783">
          <w:marLeft w:val="640"/>
          <w:marRight w:val="0"/>
          <w:marTop w:val="0"/>
          <w:marBottom w:val="0"/>
          <w:divBdr>
            <w:top w:val="none" w:sz="0" w:space="0" w:color="auto"/>
            <w:left w:val="none" w:sz="0" w:space="0" w:color="auto"/>
            <w:bottom w:val="none" w:sz="0" w:space="0" w:color="auto"/>
            <w:right w:val="none" w:sz="0" w:space="0" w:color="auto"/>
          </w:divBdr>
        </w:div>
        <w:div w:id="1265770060">
          <w:marLeft w:val="640"/>
          <w:marRight w:val="0"/>
          <w:marTop w:val="0"/>
          <w:marBottom w:val="0"/>
          <w:divBdr>
            <w:top w:val="none" w:sz="0" w:space="0" w:color="auto"/>
            <w:left w:val="none" w:sz="0" w:space="0" w:color="auto"/>
            <w:bottom w:val="none" w:sz="0" w:space="0" w:color="auto"/>
            <w:right w:val="none" w:sz="0" w:space="0" w:color="auto"/>
          </w:divBdr>
        </w:div>
        <w:div w:id="400179749">
          <w:marLeft w:val="640"/>
          <w:marRight w:val="0"/>
          <w:marTop w:val="0"/>
          <w:marBottom w:val="0"/>
          <w:divBdr>
            <w:top w:val="none" w:sz="0" w:space="0" w:color="auto"/>
            <w:left w:val="none" w:sz="0" w:space="0" w:color="auto"/>
            <w:bottom w:val="none" w:sz="0" w:space="0" w:color="auto"/>
            <w:right w:val="none" w:sz="0" w:space="0" w:color="auto"/>
          </w:divBdr>
        </w:div>
        <w:div w:id="2004309916">
          <w:marLeft w:val="640"/>
          <w:marRight w:val="0"/>
          <w:marTop w:val="0"/>
          <w:marBottom w:val="0"/>
          <w:divBdr>
            <w:top w:val="none" w:sz="0" w:space="0" w:color="auto"/>
            <w:left w:val="none" w:sz="0" w:space="0" w:color="auto"/>
            <w:bottom w:val="none" w:sz="0" w:space="0" w:color="auto"/>
            <w:right w:val="none" w:sz="0" w:space="0" w:color="auto"/>
          </w:divBdr>
        </w:div>
        <w:div w:id="2059864563">
          <w:marLeft w:val="640"/>
          <w:marRight w:val="0"/>
          <w:marTop w:val="0"/>
          <w:marBottom w:val="0"/>
          <w:divBdr>
            <w:top w:val="none" w:sz="0" w:space="0" w:color="auto"/>
            <w:left w:val="none" w:sz="0" w:space="0" w:color="auto"/>
            <w:bottom w:val="none" w:sz="0" w:space="0" w:color="auto"/>
            <w:right w:val="none" w:sz="0" w:space="0" w:color="auto"/>
          </w:divBdr>
        </w:div>
        <w:div w:id="2082210331">
          <w:marLeft w:val="640"/>
          <w:marRight w:val="0"/>
          <w:marTop w:val="0"/>
          <w:marBottom w:val="0"/>
          <w:divBdr>
            <w:top w:val="none" w:sz="0" w:space="0" w:color="auto"/>
            <w:left w:val="none" w:sz="0" w:space="0" w:color="auto"/>
            <w:bottom w:val="none" w:sz="0" w:space="0" w:color="auto"/>
            <w:right w:val="none" w:sz="0" w:space="0" w:color="auto"/>
          </w:divBdr>
        </w:div>
        <w:div w:id="1625648330">
          <w:marLeft w:val="640"/>
          <w:marRight w:val="0"/>
          <w:marTop w:val="0"/>
          <w:marBottom w:val="0"/>
          <w:divBdr>
            <w:top w:val="none" w:sz="0" w:space="0" w:color="auto"/>
            <w:left w:val="none" w:sz="0" w:space="0" w:color="auto"/>
            <w:bottom w:val="none" w:sz="0" w:space="0" w:color="auto"/>
            <w:right w:val="none" w:sz="0" w:space="0" w:color="auto"/>
          </w:divBdr>
        </w:div>
        <w:div w:id="448084909">
          <w:marLeft w:val="640"/>
          <w:marRight w:val="0"/>
          <w:marTop w:val="0"/>
          <w:marBottom w:val="0"/>
          <w:divBdr>
            <w:top w:val="none" w:sz="0" w:space="0" w:color="auto"/>
            <w:left w:val="none" w:sz="0" w:space="0" w:color="auto"/>
            <w:bottom w:val="none" w:sz="0" w:space="0" w:color="auto"/>
            <w:right w:val="none" w:sz="0" w:space="0" w:color="auto"/>
          </w:divBdr>
        </w:div>
        <w:div w:id="1511992902">
          <w:marLeft w:val="640"/>
          <w:marRight w:val="0"/>
          <w:marTop w:val="0"/>
          <w:marBottom w:val="0"/>
          <w:divBdr>
            <w:top w:val="none" w:sz="0" w:space="0" w:color="auto"/>
            <w:left w:val="none" w:sz="0" w:space="0" w:color="auto"/>
            <w:bottom w:val="none" w:sz="0" w:space="0" w:color="auto"/>
            <w:right w:val="none" w:sz="0" w:space="0" w:color="auto"/>
          </w:divBdr>
        </w:div>
        <w:div w:id="2043743858">
          <w:marLeft w:val="640"/>
          <w:marRight w:val="0"/>
          <w:marTop w:val="0"/>
          <w:marBottom w:val="0"/>
          <w:divBdr>
            <w:top w:val="none" w:sz="0" w:space="0" w:color="auto"/>
            <w:left w:val="none" w:sz="0" w:space="0" w:color="auto"/>
            <w:bottom w:val="none" w:sz="0" w:space="0" w:color="auto"/>
            <w:right w:val="none" w:sz="0" w:space="0" w:color="auto"/>
          </w:divBdr>
        </w:div>
        <w:div w:id="1336959789">
          <w:marLeft w:val="640"/>
          <w:marRight w:val="0"/>
          <w:marTop w:val="0"/>
          <w:marBottom w:val="0"/>
          <w:divBdr>
            <w:top w:val="none" w:sz="0" w:space="0" w:color="auto"/>
            <w:left w:val="none" w:sz="0" w:space="0" w:color="auto"/>
            <w:bottom w:val="none" w:sz="0" w:space="0" w:color="auto"/>
            <w:right w:val="none" w:sz="0" w:space="0" w:color="auto"/>
          </w:divBdr>
        </w:div>
        <w:div w:id="172113438">
          <w:marLeft w:val="640"/>
          <w:marRight w:val="0"/>
          <w:marTop w:val="0"/>
          <w:marBottom w:val="0"/>
          <w:divBdr>
            <w:top w:val="none" w:sz="0" w:space="0" w:color="auto"/>
            <w:left w:val="none" w:sz="0" w:space="0" w:color="auto"/>
            <w:bottom w:val="none" w:sz="0" w:space="0" w:color="auto"/>
            <w:right w:val="none" w:sz="0" w:space="0" w:color="auto"/>
          </w:divBdr>
        </w:div>
        <w:div w:id="1268924235">
          <w:marLeft w:val="640"/>
          <w:marRight w:val="0"/>
          <w:marTop w:val="0"/>
          <w:marBottom w:val="0"/>
          <w:divBdr>
            <w:top w:val="none" w:sz="0" w:space="0" w:color="auto"/>
            <w:left w:val="none" w:sz="0" w:space="0" w:color="auto"/>
            <w:bottom w:val="none" w:sz="0" w:space="0" w:color="auto"/>
            <w:right w:val="none" w:sz="0" w:space="0" w:color="auto"/>
          </w:divBdr>
        </w:div>
        <w:div w:id="1799177880">
          <w:marLeft w:val="640"/>
          <w:marRight w:val="0"/>
          <w:marTop w:val="0"/>
          <w:marBottom w:val="0"/>
          <w:divBdr>
            <w:top w:val="none" w:sz="0" w:space="0" w:color="auto"/>
            <w:left w:val="none" w:sz="0" w:space="0" w:color="auto"/>
            <w:bottom w:val="none" w:sz="0" w:space="0" w:color="auto"/>
            <w:right w:val="none" w:sz="0" w:space="0" w:color="auto"/>
          </w:divBdr>
        </w:div>
        <w:div w:id="1549998967">
          <w:marLeft w:val="640"/>
          <w:marRight w:val="0"/>
          <w:marTop w:val="0"/>
          <w:marBottom w:val="0"/>
          <w:divBdr>
            <w:top w:val="none" w:sz="0" w:space="0" w:color="auto"/>
            <w:left w:val="none" w:sz="0" w:space="0" w:color="auto"/>
            <w:bottom w:val="none" w:sz="0" w:space="0" w:color="auto"/>
            <w:right w:val="none" w:sz="0" w:space="0" w:color="auto"/>
          </w:divBdr>
        </w:div>
        <w:div w:id="838933891">
          <w:marLeft w:val="640"/>
          <w:marRight w:val="0"/>
          <w:marTop w:val="0"/>
          <w:marBottom w:val="0"/>
          <w:divBdr>
            <w:top w:val="none" w:sz="0" w:space="0" w:color="auto"/>
            <w:left w:val="none" w:sz="0" w:space="0" w:color="auto"/>
            <w:bottom w:val="none" w:sz="0" w:space="0" w:color="auto"/>
            <w:right w:val="none" w:sz="0" w:space="0" w:color="auto"/>
          </w:divBdr>
        </w:div>
        <w:div w:id="594747545">
          <w:marLeft w:val="640"/>
          <w:marRight w:val="0"/>
          <w:marTop w:val="0"/>
          <w:marBottom w:val="0"/>
          <w:divBdr>
            <w:top w:val="none" w:sz="0" w:space="0" w:color="auto"/>
            <w:left w:val="none" w:sz="0" w:space="0" w:color="auto"/>
            <w:bottom w:val="none" w:sz="0" w:space="0" w:color="auto"/>
            <w:right w:val="none" w:sz="0" w:space="0" w:color="auto"/>
          </w:divBdr>
        </w:div>
        <w:div w:id="1089698502">
          <w:marLeft w:val="640"/>
          <w:marRight w:val="0"/>
          <w:marTop w:val="0"/>
          <w:marBottom w:val="0"/>
          <w:divBdr>
            <w:top w:val="none" w:sz="0" w:space="0" w:color="auto"/>
            <w:left w:val="none" w:sz="0" w:space="0" w:color="auto"/>
            <w:bottom w:val="none" w:sz="0" w:space="0" w:color="auto"/>
            <w:right w:val="none" w:sz="0" w:space="0" w:color="auto"/>
          </w:divBdr>
        </w:div>
        <w:div w:id="427897382">
          <w:marLeft w:val="640"/>
          <w:marRight w:val="0"/>
          <w:marTop w:val="0"/>
          <w:marBottom w:val="0"/>
          <w:divBdr>
            <w:top w:val="none" w:sz="0" w:space="0" w:color="auto"/>
            <w:left w:val="none" w:sz="0" w:space="0" w:color="auto"/>
            <w:bottom w:val="none" w:sz="0" w:space="0" w:color="auto"/>
            <w:right w:val="none" w:sz="0" w:space="0" w:color="auto"/>
          </w:divBdr>
        </w:div>
        <w:div w:id="464809459">
          <w:marLeft w:val="640"/>
          <w:marRight w:val="0"/>
          <w:marTop w:val="0"/>
          <w:marBottom w:val="0"/>
          <w:divBdr>
            <w:top w:val="none" w:sz="0" w:space="0" w:color="auto"/>
            <w:left w:val="none" w:sz="0" w:space="0" w:color="auto"/>
            <w:bottom w:val="none" w:sz="0" w:space="0" w:color="auto"/>
            <w:right w:val="none" w:sz="0" w:space="0" w:color="auto"/>
          </w:divBdr>
        </w:div>
        <w:div w:id="1370952582">
          <w:marLeft w:val="640"/>
          <w:marRight w:val="0"/>
          <w:marTop w:val="0"/>
          <w:marBottom w:val="0"/>
          <w:divBdr>
            <w:top w:val="none" w:sz="0" w:space="0" w:color="auto"/>
            <w:left w:val="none" w:sz="0" w:space="0" w:color="auto"/>
            <w:bottom w:val="none" w:sz="0" w:space="0" w:color="auto"/>
            <w:right w:val="none" w:sz="0" w:space="0" w:color="auto"/>
          </w:divBdr>
        </w:div>
        <w:div w:id="924535671">
          <w:marLeft w:val="640"/>
          <w:marRight w:val="0"/>
          <w:marTop w:val="0"/>
          <w:marBottom w:val="0"/>
          <w:divBdr>
            <w:top w:val="none" w:sz="0" w:space="0" w:color="auto"/>
            <w:left w:val="none" w:sz="0" w:space="0" w:color="auto"/>
            <w:bottom w:val="none" w:sz="0" w:space="0" w:color="auto"/>
            <w:right w:val="none" w:sz="0" w:space="0" w:color="auto"/>
          </w:divBdr>
        </w:div>
        <w:div w:id="451364025">
          <w:marLeft w:val="640"/>
          <w:marRight w:val="0"/>
          <w:marTop w:val="0"/>
          <w:marBottom w:val="0"/>
          <w:divBdr>
            <w:top w:val="none" w:sz="0" w:space="0" w:color="auto"/>
            <w:left w:val="none" w:sz="0" w:space="0" w:color="auto"/>
            <w:bottom w:val="none" w:sz="0" w:space="0" w:color="auto"/>
            <w:right w:val="none" w:sz="0" w:space="0" w:color="auto"/>
          </w:divBdr>
        </w:div>
        <w:div w:id="1753358001">
          <w:marLeft w:val="640"/>
          <w:marRight w:val="0"/>
          <w:marTop w:val="0"/>
          <w:marBottom w:val="0"/>
          <w:divBdr>
            <w:top w:val="none" w:sz="0" w:space="0" w:color="auto"/>
            <w:left w:val="none" w:sz="0" w:space="0" w:color="auto"/>
            <w:bottom w:val="none" w:sz="0" w:space="0" w:color="auto"/>
            <w:right w:val="none" w:sz="0" w:space="0" w:color="auto"/>
          </w:divBdr>
        </w:div>
        <w:div w:id="472254871">
          <w:marLeft w:val="640"/>
          <w:marRight w:val="0"/>
          <w:marTop w:val="0"/>
          <w:marBottom w:val="0"/>
          <w:divBdr>
            <w:top w:val="none" w:sz="0" w:space="0" w:color="auto"/>
            <w:left w:val="none" w:sz="0" w:space="0" w:color="auto"/>
            <w:bottom w:val="none" w:sz="0" w:space="0" w:color="auto"/>
            <w:right w:val="none" w:sz="0" w:space="0" w:color="auto"/>
          </w:divBdr>
        </w:div>
        <w:div w:id="1029918803">
          <w:marLeft w:val="640"/>
          <w:marRight w:val="0"/>
          <w:marTop w:val="0"/>
          <w:marBottom w:val="0"/>
          <w:divBdr>
            <w:top w:val="none" w:sz="0" w:space="0" w:color="auto"/>
            <w:left w:val="none" w:sz="0" w:space="0" w:color="auto"/>
            <w:bottom w:val="none" w:sz="0" w:space="0" w:color="auto"/>
            <w:right w:val="none" w:sz="0" w:space="0" w:color="auto"/>
          </w:divBdr>
        </w:div>
        <w:div w:id="149560514">
          <w:marLeft w:val="640"/>
          <w:marRight w:val="0"/>
          <w:marTop w:val="0"/>
          <w:marBottom w:val="0"/>
          <w:divBdr>
            <w:top w:val="none" w:sz="0" w:space="0" w:color="auto"/>
            <w:left w:val="none" w:sz="0" w:space="0" w:color="auto"/>
            <w:bottom w:val="none" w:sz="0" w:space="0" w:color="auto"/>
            <w:right w:val="none" w:sz="0" w:space="0" w:color="auto"/>
          </w:divBdr>
        </w:div>
        <w:div w:id="2135833050">
          <w:marLeft w:val="640"/>
          <w:marRight w:val="0"/>
          <w:marTop w:val="0"/>
          <w:marBottom w:val="0"/>
          <w:divBdr>
            <w:top w:val="none" w:sz="0" w:space="0" w:color="auto"/>
            <w:left w:val="none" w:sz="0" w:space="0" w:color="auto"/>
            <w:bottom w:val="none" w:sz="0" w:space="0" w:color="auto"/>
            <w:right w:val="none" w:sz="0" w:space="0" w:color="auto"/>
          </w:divBdr>
        </w:div>
        <w:div w:id="828865102">
          <w:marLeft w:val="640"/>
          <w:marRight w:val="0"/>
          <w:marTop w:val="0"/>
          <w:marBottom w:val="0"/>
          <w:divBdr>
            <w:top w:val="none" w:sz="0" w:space="0" w:color="auto"/>
            <w:left w:val="none" w:sz="0" w:space="0" w:color="auto"/>
            <w:bottom w:val="none" w:sz="0" w:space="0" w:color="auto"/>
            <w:right w:val="none" w:sz="0" w:space="0" w:color="auto"/>
          </w:divBdr>
        </w:div>
        <w:div w:id="1124620278">
          <w:marLeft w:val="640"/>
          <w:marRight w:val="0"/>
          <w:marTop w:val="0"/>
          <w:marBottom w:val="0"/>
          <w:divBdr>
            <w:top w:val="none" w:sz="0" w:space="0" w:color="auto"/>
            <w:left w:val="none" w:sz="0" w:space="0" w:color="auto"/>
            <w:bottom w:val="none" w:sz="0" w:space="0" w:color="auto"/>
            <w:right w:val="none" w:sz="0" w:space="0" w:color="auto"/>
          </w:divBdr>
        </w:div>
        <w:div w:id="882327835">
          <w:marLeft w:val="640"/>
          <w:marRight w:val="0"/>
          <w:marTop w:val="0"/>
          <w:marBottom w:val="0"/>
          <w:divBdr>
            <w:top w:val="none" w:sz="0" w:space="0" w:color="auto"/>
            <w:left w:val="none" w:sz="0" w:space="0" w:color="auto"/>
            <w:bottom w:val="none" w:sz="0" w:space="0" w:color="auto"/>
            <w:right w:val="none" w:sz="0" w:space="0" w:color="auto"/>
          </w:divBdr>
        </w:div>
        <w:div w:id="1266303221">
          <w:marLeft w:val="640"/>
          <w:marRight w:val="0"/>
          <w:marTop w:val="0"/>
          <w:marBottom w:val="0"/>
          <w:divBdr>
            <w:top w:val="none" w:sz="0" w:space="0" w:color="auto"/>
            <w:left w:val="none" w:sz="0" w:space="0" w:color="auto"/>
            <w:bottom w:val="none" w:sz="0" w:space="0" w:color="auto"/>
            <w:right w:val="none" w:sz="0" w:space="0" w:color="auto"/>
          </w:divBdr>
        </w:div>
        <w:div w:id="527329656">
          <w:marLeft w:val="640"/>
          <w:marRight w:val="0"/>
          <w:marTop w:val="0"/>
          <w:marBottom w:val="0"/>
          <w:divBdr>
            <w:top w:val="none" w:sz="0" w:space="0" w:color="auto"/>
            <w:left w:val="none" w:sz="0" w:space="0" w:color="auto"/>
            <w:bottom w:val="none" w:sz="0" w:space="0" w:color="auto"/>
            <w:right w:val="none" w:sz="0" w:space="0" w:color="auto"/>
          </w:divBdr>
        </w:div>
        <w:div w:id="870647219">
          <w:marLeft w:val="640"/>
          <w:marRight w:val="0"/>
          <w:marTop w:val="0"/>
          <w:marBottom w:val="0"/>
          <w:divBdr>
            <w:top w:val="none" w:sz="0" w:space="0" w:color="auto"/>
            <w:left w:val="none" w:sz="0" w:space="0" w:color="auto"/>
            <w:bottom w:val="none" w:sz="0" w:space="0" w:color="auto"/>
            <w:right w:val="none" w:sz="0" w:space="0" w:color="auto"/>
          </w:divBdr>
        </w:div>
        <w:div w:id="552237250">
          <w:marLeft w:val="640"/>
          <w:marRight w:val="0"/>
          <w:marTop w:val="0"/>
          <w:marBottom w:val="0"/>
          <w:divBdr>
            <w:top w:val="none" w:sz="0" w:space="0" w:color="auto"/>
            <w:left w:val="none" w:sz="0" w:space="0" w:color="auto"/>
            <w:bottom w:val="none" w:sz="0" w:space="0" w:color="auto"/>
            <w:right w:val="none" w:sz="0" w:space="0" w:color="auto"/>
          </w:divBdr>
        </w:div>
        <w:div w:id="303507648">
          <w:marLeft w:val="640"/>
          <w:marRight w:val="0"/>
          <w:marTop w:val="0"/>
          <w:marBottom w:val="0"/>
          <w:divBdr>
            <w:top w:val="none" w:sz="0" w:space="0" w:color="auto"/>
            <w:left w:val="none" w:sz="0" w:space="0" w:color="auto"/>
            <w:bottom w:val="none" w:sz="0" w:space="0" w:color="auto"/>
            <w:right w:val="none" w:sz="0" w:space="0" w:color="auto"/>
          </w:divBdr>
        </w:div>
        <w:div w:id="268701490">
          <w:marLeft w:val="640"/>
          <w:marRight w:val="0"/>
          <w:marTop w:val="0"/>
          <w:marBottom w:val="0"/>
          <w:divBdr>
            <w:top w:val="none" w:sz="0" w:space="0" w:color="auto"/>
            <w:left w:val="none" w:sz="0" w:space="0" w:color="auto"/>
            <w:bottom w:val="none" w:sz="0" w:space="0" w:color="auto"/>
            <w:right w:val="none" w:sz="0" w:space="0" w:color="auto"/>
          </w:divBdr>
        </w:div>
        <w:div w:id="712656621">
          <w:marLeft w:val="640"/>
          <w:marRight w:val="0"/>
          <w:marTop w:val="0"/>
          <w:marBottom w:val="0"/>
          <w:divBdr>
            <w:top w:val="none" w:sz="0" w:space="0" w:color="auto"/>
            <w:left w:val="none" w:sz="0" w:space="0" w:color="auto"/>
            <w:bottom w:val="none" w:sz="0" w:space="0" w:color="auto"/>
            <w:right w:val="none" w:sz="0" w:space="0" w:color="auto"/>
          </w:divBdr>
        </w:div>
        <w:div w:id="1159350209">
          <w:marLeft w:val="640"/>
          <w:marRight w:val="0"/>
          <w:marTop w:val="0"/>
          <w:marBottom w:val="0"/>
          <w:divBdr>
            <w:top w:val="none" w:sz="0" w:space="0" w:color="auto"/>
            <w:left w:val="none" w:sz="0" w:space="0" w:color="auto"/>
            <w:bottom w:val="none" w:sz="0" w:space="0" w:color="auto"/>
            <w:right w:val="none" w:sz="0" w:space="0" w:color="auto"/>
          </w:divBdr>
        </w:div>
        <w:div w:id="672532008">
          <w:marLeft w:val="640"/>
          <w:marRight w:val="0"/>
          <w:marTop w:val="0"/>
          <w:marBottom w:val="0"/>
          <w:divBdr>
            <w:top w:val="none" w:sz="0" w:space="0" w:color="auto"/>
            <w:left w:val="none" w:sz="0" w:space="0" w:color="auto"/>
            <w:bottom w:val="none" w:sz="0" w:space="0" w:color="auto"/>
            <w:right w:val="none" w:sz="0" w:space="0" w:color="auto"/>
          </w:divBdr>
        </w:div>
        <w:div w:id="711423583">
          <w:marLeft w:val="640"/>
          <w:marRight w:val="0"/>
          <w:marTop w:val="0"/>
          <w:marBottom w:val="0"/>
          <w:divBdr>
            <w:top w:val="none" w:sz="0" w:space="0" w:color="auto"/>
            <w:left w:val="none" w:sz="0" w:space="0" w:color="auto"/>
            <w:bottom w:val="none" w:sz="0" w:space="0" w:color="auto"/>
            <w:right w:val="none" w:sz="0" w:space="0" w:color="auto"/>
          </w:divBdr>
        </w:div>
        <w:div w:id="1957057404">
          <w:marLeft w:val="640"/>
          <w:marRight w:val="0"/>
          <w:marTop w:val="0"/>
          <w:marBottom w:val="0"/>
          <w:divBdr>
            <w:top w:val="none" w:sz="0" w:space="0" w:color="auto"/>
            <w:left w:val="none" w:sz="0" w:space="0" w:color="auto"/>
            <w:bottom w:val="none" w:sz="0" w:space="0" w:color="auto"/>
            <w:right w:val="none" w:sz="0" w:space="0" w:color="auto"/>
          </w:divBdr>
        </w:div>
        <w:div w:id="780992744">
          <w:marLeft w:val="640"/>
          <w:marRight w:val="0"/>
          <w:marTop w:val="0"/>
          <w:marBottom w:val="0"/>
          <w:divBdr>
            <w:top w:val="none" w:sz="0" w:space="0" w:color="auto"/>
            <w:left w:val="none" w:sz="0" w:space="0" w:color="auto"/>
            <w:bottom w:val="none" w:sz="0" w:space="0" w:color="auto"/>
            <w:right w:val="none" w:sz="0" w:space="0" w:color="auto"/>
          </w:divBdr>
        </w:div>
        <w:div w:id="1925256200">
          <w:marLeft w:val="640"/>
          <w:marRight w:val="0"/>
          <w:marTop w:val="0"/>
          <w:marBottom w:val="0"/>
          <w:divBdr>
            <w:top w:val="none" w:sz="0" w:space="0" w:color="auto"/>
            <w:left w:val="none" w:sz="0" w:space="0" w:color="auto"/>
            <w:bottom w:val="none" w:sz="0" w:space="0" w:color="auto"/>
            <w:right w:val="none" w:sz="0" w:space="0" w:color="auto"/>
          </w:divBdr>
        </w:div>
        <w:div w:id="1680083048">
          <w:marLeft w:val="640"/>
          <w:marRight w:val="0"/>
          <w:marTop w:val="0"/>
          <w:marBottom w:val="0"/>
          <w:divBdr>
            <w:top w:val="none" w:sz="0" w:space="0" w:color="auto"/>
            <w:left w:val="none" w:sz="0" w:space="0" w:color="auto"/>
            <w:bottom w:val="none" w:sz="0" w:space="0" w:color="auto"/>
            <w:right w:val="none" w:sz="0" w:space="0" w:color="auto"/>
          </w:divBdr>
        </w:div>
        <w:div w:id="1105266416">
          <w:marLeft w:val="640"/>
          <w:marRight w:val="0"/>
          <w:marTop w:val="0"/>
          <w:marBottom w:val="0"/>
          <w:divBdr>
            <w:top w:val="none" w:sz="0" w:space="0" w:color="auto"/>
            <w:left w:val="none" w:sz="0" w:space="0" w:color="auto"/>
            <w:bottom w:val="none" w:sz="0" w:space="0" w:color="auto"/>
            <w:right w:val="none" w:sz="0" w:space="0" w:color="auto"/>
          </w:divBdr>
        </w:div>
        <w:div w:id="2045671231">
          <w:marLeft w:val="640"/>
          <w:marRight w:val="0"/>
          <w:marTop w:val="0"/>
          <w:marBottom w:val="0"/>
          <w:divBdr>
            <w:top w:val="none" w:sz="0" w:space="0" w:color="auto"/>
            <w:left w:val="none" w:sz="0" w:space="0" w:color="auto"/>
            <w:bottom w:val="none" w:sz="0" w:space="0" w:color="auto"/>
            <w:right w:val="none" w:sz="0" w:space="0" w:color="auto"/>
          </w:divBdr>
        </w:div>
        <w:div w:id="630523384">
          <w:marLeft w:val="640"/>
          <w:marRight w:val="0"/>
          <w:marTop w:val="0"/>
          <w:marBottom w:val="0"/>
          <w:divBdr>
            <w:top w:val="none" w:sz="0" w:space="0" w:color="auto"/>
            <w:left w:val="none" w:sz="0" w:space="0" w:color="auto"/>
            <w:bottom w:val="none" w:sz="0" w:space="0" w:color="auto"/>
            <w:right w:val="none" w:sz="0" w:space="0" w:color="auto"/>
          </w:divBdr>
        </w:div>
      </w:divsChild>
    </w:div>
    <w:div w:id="661157516">
      <w:bodyDiv w:val="1"/>
      <w:marLeft w:val="0"/>
      <w:marRight w:val="0"/>
      <w:marTop w:val="0"/>
      <w:marBottom w:val="0"/>
      <w:divBdr>
        <w:top w:val="none" w:sz="0" w:space="0" w:color="auto"/>
        <w:left w:val="none" w:sz="0" w:space="0" w:color="auto"/>
        <w:bottom w:val="none" w:sz="0" w:space="0" w:color="auto"/>
        <w:right w:val="none" w:sz="0" w:space="0" w:color="auto"/>
      </w:divBdr>
    </w:div>
    <w:div w:id="694306791">
      <w:bodyDiv w:val="1"/>
      <w:marLeft w:val="0"/>
      <w:marRight w:val="0"/>
      <w:marTop w:val="0"/>
      <w:marBottom w:val="0"/>
      <w:divBdr>
        <w:top w:val="none" w:sz="0" w:space="0" w:color="auto"/>
        <w:left w:val="none" w:sz="0" w:space="0" w:color="auto"/>
        <w:bottom w:val="none" w:sz="0" w:space="0" w:color="auto"/>
        <w:right w:val="none" w:sz="0" w:space="0" w:color="auto"/>
      </w:divBdr>
      <w:divsChild>
        <w:div w:id="43019495">
          <w:marLeft w:val="640"/>
          <w:marRight w:val="0"/>
          <w:marTop w:val="0"/>
          <w:marBottom w:val="0"/>
          <w:divBdr>
            <w:top w:val="none" w:sz="0" w:space="0" w:color="auto"/>
            <w:left w:val="none" w:sz="0" w:space="0" w:color="auto"/>
            <w:bottom w:val="none" w:sz="0" w:space="0" w:color="auto"/>
            <w:right w:val="none" w:sz="0" w:space="0" w:color="auto"/>
          </w:divBdr>
        </w:div>
        <w:div w:id="71198528">
          <w:marLeft w:val="640"/>
          <w:marRight w:val="0"/>
          <w:marTop w:val="0"/>
          <w:marBottom w:val="0"/>
          <w:divBdr>
            <w:top w:val="none" w:sz="0" w:space="0" w:color="auto"/>
            <w:left w:val="none" w:sz="0" w:space="0" w:color="auto"/>
            <w:bottom w:val="none" w:sz="0" w:space="0" w:color="auto"/>
            <w:right w:val="none" w:sz="0" w:space="0" w:color="auto"/>
          </w:divBdr>
        </w:div>
        <w:div w:id="88046270">
          <w:marLeft w:val="640"/>
          <w:marRight w:val="0"/>
          <w:marTop w:val="0"/>
          <w:marBottom w:val="0"/>
          <w:divBdr>
            <w:top w:val="none" w:sz="0" w:space="0" w:color="auto"/>
            <w:left w:val="none" w:sz="0" w:space="0" w:color="auto"/>
            <w:bottom w:val="none" w:sz="0" w:space="0" w:color="auto"/>
            <w:right w:val="none" w:sz="0" w:space="0" w:color="auto"/>
          </w:divBdr>
        </w:div>
        <w:div w:id="109327520">
          <w:marLeft w:val="640"/>
          <w:marRight w:val="0"/>
          <w:marTop w:val="0"/>
          <w:marBottom w:val="0"/>
          <w:divBdr>
            <w:top w:val="none" w:sz="0" w:space="0" w:color="auto"/>
            <w:left w:val="none" w:sz="0" w:space="0" w:color="auto"/>
            <w:bottom w:val="none" w:sz="0" w:space="0" w:color="auto"/>
            <w:right w:val="none" w:sz="0" w:space="0" w:color="auto"/>
          </w:divBdr>
        </w:div>
        <w:div w:id="110058995">
          <w:marLeft w:val="640"/>
          <w:marRight w:val="0"/>
          <w:marTop w:val="0"/>
          <w:marBottom w:val="0"/>
          <w:divBdr>
            <w:top w:val="none" w:sz="0" w:space="0" w:color="auto"/>
            <w:left w:val="none" w:sz="0" w:space="0" w:color="auto"/>
            <w:bottom w:val="none" w:sz="0" w:space="0" w:color="auto"/>
            <w:right w:val="none" w:sz="0" w:space="0" w:color="auto"/>
          </w:divBdr>
        </w:div>
        <w:div w:id="111437951">
          <w:marLeft w:val="640"/>
          <w:marRight w:val="0"/>
          <w:marTop w:val="0"/>
          <w:marBottom w:val="0"/>
          <w:divBdr>
            <w:top w:val="none" w:sz="0" w:space="0" w:color="auto"/>
            <w:left w:val="none" w:sz="0" w:space="0" w:color="auto"/>
            <w:bottom w:val="none" w:sz="0" w:space="0" w:color="auto"/>
            <w:right w:val="none" w:sz="0" w:space="0" w:color="auto"/>
          </w:divBdr>
        </w:div>
        <w:div w:id="151603811">
          <w:marLeft w:val="640"/>
          <w:marRight w:val="0"/>
          <w:marTop w:val="0"/>
          <w:marBottom w:val="0"/>
          <w:divBdr>
            <w:top w:val="none" w:sz="0" w:space="0" w:color="auto"/>
            <w:left w:val="none" w:sz="0" w:space="0" w:color="auto"/>
            <w:bottom w:val="none" w:sz="0" w:space="0" w:color="auto"/>
            <w:right w:val="none" w:sz="0" w:space="0" w:color="auto"/>
          </w:divBdr>
        </w:div>
        <w:div w:id="165244767">
          <w:marLeft w:val="640"/>
          <w:marRight w:val="0"/>
          <w:marTop w:val="0"/>
          <w:marBottom w:val="0"/>
          <w:divBdr>
            <w:top w:val="none" w:sz="0" w:space="0" w:color="auto"/>
            <w:left w:val="none" w:sz="0" w:space="0" w:color="auto"/>
            <w:bottom w:val="none" w:sz="0" w:space="0" w:color="auto"/>
            <w:right w:val="none" w:sz="0" w:space="0" w:color="auto"/>
          </w:divBdr>
        </w:div>
        <w:div w:id="181210270">
          <w:marLeft w:val="640"/>
          <w:marRight w:val="0"/>
          <w:marTop w:val="0"/>
          <w:marBottom w:val="0"/>
          <w:divBdr>
            <w:top w:val="none" w:sz="0" w:space="0" w:color="auto"/>
            <w:left w:val="none" w:sz="0" w:space="0" w:color="auto"/>
            <w:bottom w:val="none" w:sz="0" w:space="0" w:color="auto"/>
            <w:right w:val="none" w:sz="0" w:space="0" w:color="auto"/>
          </w:divBdr>
        </w:div>
        <w:div w:id="213470044">
          <w:marLeft w:val="640"/>
          <w:marRight w:val="0"/>
          <w:marTop w:val="0"/>
          <w:marBottom w:val="0"/>
          <w:divBdr>
            <w:top w:val="none" w:sz="0" w:space="0" w:color="auto"/>
            <w:left w:val="none" w:sz="0" w:space="0" w:color="auto"/>
            <w:bottom w:val="none" w:sz="0" w:space="0" w:color="auto"/>
            <w:right w:val="none" w:sz="0" w:space="0" w:color="auto"/>
          </w:divBdr>
        </w:div>
        <w:div w:id="282269296">
          <w:marLeft w:val="640"/>
          <w:marRight w:val="0"/>
          <w:marTop w:val="0"/>
          <w:marBottom w:val="0"/>
          <w:divBdr>
            <w:top w:val="none" w:sz="0" w:space="0" w:color="auto"/>
            <w:left w:val="none" w:sz="0" w:space="0" w:color="auto"/>
            <w:bottom w:val="none" w:sz="0" w:space="0" w:color="auto"/>
            <w:right w:val="none" w:sz="0" w:space="0" w:color="auto"/>
          </w:divBdr>
        </w:div>
        <w:div w:id="292060593">
          <w:marLeft w:val="640"/>
          <w:marRight w:val="0"/>
          <w:marTop w:val="0"/>
          <w:marBottom w:val="0"/>
          <w:divBdr>
            <w:top w:val="none" w:sz="0" w:space="0" w:color="auto"/>
            <w:left w:val="none" w:sz="0" w:space="0" w:color="auto"/>
            <w:bottom w:val="none" w:sz="0" w:space="0" w:color="auto"/>
            <w:right w:val="none" w:sz="0" w:space="0" w:color="auto"/>
          </w:divBdr>
        </w:div>
        <w:div w:id="388454777">
          <w:marLeft w:val="640"/>
          <w:marRight w:val="0"/>
          <w:marTop w:val="0"/>
          <w:marBottom w:val="0"/>
          <w:divBdr>
            <w:top w:val="none" w:sz="0" w:space="0" w:color="auto"/>
            <w:left w:val="none" w:sz="0" w:space="0" w:color="auto"/>
            <w:bottom w:val="none" w:sz="0" w:space="0" w:color="auto"/>
            <w:right w:val="none" w:sz="0" w:space="0" w:color="auto"/>
          </w:divBdr>
        </w:div>
        <w:div w:id="399981088">
          <w:marLeft w:val="640"/>
          <w:marRight w:val="0"/>
          <w:marTop w:val="0"/>
          <w:marBottom w:val="0"/>
          <w:divBdr>
            <w:top w:val="none" w:sz="0" w:space="0" w:color="auto"/>
            <w:left w:val="none" w:sz="0" w:space="0" w:color="auto"/>
            <w:bottom w:val="none" w:sz="0" w:space="0" w:color="auto"/>
            <w:right w:val="none" w:sz="0" w:space="0" w:color="auto"/>
          </w:divBdr>
        </w:div>
        <w:div w:id="422653688">
          <w:marLeft w:val="640"/>
          <w:marRight w:val="0"/>
          <w:marTop w:val="0"/>
          <w:marBottom w:val="0"/>
          <w:divBdr>
            <w:top w:val="none" w:sz="0" w:space="0" w:color="auto"/>
            <w:left w:val="none" w:sz="0" w:space="0" w:color="auto"/>
            <w:bottom w:val="none" w:sz="0" w:space="0" w:color="auto"/>
            <w:right w:val="none" w:sz="0" w:space="0" w:color="auto"/>
          </w:divBdr>
        </w:div>
        <w:div w:id="457339558">
          <w:marLeft w:val="640"/>
          <w:marRight w:val="0"/>
          <w:marTop w:val="0"/>
          <w:marBottom w:val="0"/>
          <w:divBdr>
            <w:top w:val="none" w:sz="0" w:space="0" w:color="auto"/>
            <w:left w:val="none" w:sz="0" w:space="0" w:color="auto"/>
            <w:bottom w:val="none" w:sz="0" w:space="0" w:color="auto"/>
            <w:right w:val="none" w:sz="0" w:space="0" w:color="auto"/>
          </w:divBdr>
        </w:div>
        <w:div w:id="473061831">
          <w:marLeft w:val="640"/>
          <w:marRight w:val="0"/>
          <w:marTop w:val="0"/>
          <w:marBottom w:val="0"/>
          <w:divBdr>
            <w:top w:val="none" w:sz="0" w:space="0" w:color="auto"/>
            <w:left w:val="none" w:sz="0" w:space="0" w:color="auto"/>
            <w:bottom w:val="none" w:sz="0" w:space="0" w:color="auto"/>
            <w:right w:val="none" w:sz="0" w:space="0" w:color="auto"/>
          </w:divBdr>
        </w:div>
        <w:div w:id="473917109">
          <w:marLeft w:val="640"/>
          <w:marRight w:val="0"/>
          <w:marTop w:val="0"/>
          <w:marBottom w:val="0"/>
          <w:divBdr>
            <w:top w:val="none" w:sz="0" w:space="0" w:color="auto"/>
            <w:left w:val="none" w:sz="0" w:space="0" w:color="auto"/>
            <w:bottom w:val="none" w:sz="0" w:space="0" w:color="auto"/>
            <w:right w:val="none" w:sz="0" w:space="0" w:color="auto"/>
          </w:divBdr>
        </w:div>
        <w:div w:id="482477605">
          <w:marLeft w:val="640"/>
          <w:marRight w:val="0"/>
          <w:marTop w:val="0"/>
          <w:marBottom w:val="0"/>
          <w:divBdr>
            <w:top w:val="none" w:sz="0" w:space="0" w:color="auto"/>
            <w:left w:val="none" w:sz="0" w:space="0" w:color="auto"/>
            <w:bottom w:val="none" w:sz="0" w:space="0" w:color="auto"/>
            <w:right w:val="none" w:sz="0" w:space="0" w:color="auto"/>
          </w:divBdr>
        </w:div>
        <w:div w:id="489832129">
          <w:marLeft w:val="640"/>
          <w:marRight w:val="0"/>
          <w:marTop w:val="0"/>
          <w:marBottom w:val="0"/>
          <w:divBdr>
            <w:top w:val="none" w:sz="0" w:space="0" w:color="auto"/>
            <w:left w:val="none" w:sz="0" w:space="0" w:color="auto"/>
            <w:bottom w:val="none" w:sz="0" w:space="0" w:color="auto"/>
            <w:right w:val="none" w:sz="0" w:space="0" w:color="auto"/>
          </w:divBdr>
        </w:div>
        <w:div w:id="538319915">
          <w:marLeft w:val="640"/>
          <w:marRight w:val="0"/>
          <w:marTop w:val="0"/>
          <w:marBottom w:val="0"/>
          <w:divBdr>
            <w:top w:val="none" w:sz="0" w:space="0" w:color="auto"/>
            <w:left w:val="none" w:sz="0" w:space="0" w:color="auto"/>
            <w:bottom w:val="none" w:sz="0" w:space="0" w:color="auto"/>
            <w:right w:val="none" w:sz="0" w:space="0" w:color="auto"/>
          </w:divBdr>
        </w:div>
        <w:div w:id="633099087">
          <w:marLeft w:val="640"/>
          <w:marRight w:val="0"/>
          <w:marTop w:val="0"/>
          <w:marBottom w:val="0"/>
          <w:divBdr>
            <w:top w:val="none" w:sz="0" w:space="0" w:color="auto"/>
            <w:left w:val="none" w:sz="0" w:space="0" w:color="auto"/>
            <w:bottom w:val="none" w:sz="0" w:space="0" w:color="auto"/>
            <w:right w:val="none" w:sz="0" w:space="0" w:color="auto"/>
          </w:divBdr>
        </w:div>
        <w:div w:id="651836181">
          <w:marLeft w:val="640"/>
          <w:marRight w:val="0"/>
          <w:marTop w:val="0"/>
          <w:marBottom w:val="0"/>
          <w:divBdr>
            <w:top w:val="none" w:sz="0" w:space="0" w:color="auto"/>
            <w:left w:val="none" w:sz="0" w:space="0" w:color="auto"/>
            <w:bottom w:val="none" w:sz="0" w:space="0" w:color="auto"/>
            <w:right w:val="none" w:sz="0" w:space="0" w:color="auto"/>
          </w:divBdr>
        </w:div>
        <w:div w:id="710231326">
          <w:marLeft w:val="640"/>
          <w:marRight w:val="0"/>
          <w:marTop w:val="0"/>
          <w:marBottom w:val="0"/>
          <w:divBdr>
            <w:top w:val="none" w:sz="0" w:space="0" w:color="auto"/>
            <w:left w:val="none" w:sz="0" w:space="0" w:color="auto"/>
            <w:bottom w:val="none" w:sz="0" w:space="0" w:color="auto"/>
            <w:right w:val="none" w:sz="0" w:space="0" w:color="auto"/>
          </w:divBdr>
        </w:div>
        <w:div w:id="732897580">
          <w:marLeft w:val="640"/>
          <w:marRight w:val="0"/>
          <w:marTop w:val="0"/>
          <w:marBottom w:val="0"/>
          <w:divBdr>
            <w:top w:val="none" w:sz="0" w:space="0" w:color="auto"/>
            <w:left w:val="none" w:sz="0" w:space="0" w:color="auto"/>
            <w:bottom w:val="none" w:sz="0" w:space="0" w:color="auto"/>
            <w:right w:val="none" w:sz="0" w:space="0" w:color="auto"/>
          </w:divBdr>
        </w:div>
        <w:div w:id="750346108">
          <w:marLeft w:val="640"/>
          <w:marRight w:val="0"/>
          <w:marTop w:val="0"/>
          <w:marBottom w:val="0"/>
          <w:divBdr>
            <w:top w:val="none" w:sz="0" w:space="0" w:color="auto"/>
            <w:left w:val="none" w:sz="0" w:space="0" w:color="auto"/>
            <w:bottom w:val="none" w:sz="0" w:space="0" w:color="auto"/>
            <w:right w:val="none" w:sz="0" w:space="0" w:color="auto"/>
          </w:divBdr>
        </w:div>
        <w:div w:id="769593874">
          <w:marLeft w:val="640"/>
          <w:marRight w:val="0"/>
          <w:marTop w:val="0"/>
          <w:marBottom w:val="0"/>
          <w:divBdr>
            <w:top w:val="none" w:sz="0" w:space="0" w:color="auto"/>
            <w:left w:val="none" w:sz="0" w:space="0" w:color="auto"/>
            <w:bottom w:val="none" w:sz="0" w:space="0" w:color="auto"/>
            <w:right w:val="none" w:sz="0" w:space="0" w:color="auto"/>
          </w:divBdr>
        </w:div>
        <w:div w:id="792556857">
          <w:marLeft w:val="640"/>
          <w:marRight w:val="0"/>
          <w:marTop w:val="0"/>
          <w:marBottom w:val="0"/>
          <w:divBdr>
            <w:top w:val="none" w:sz="0" w:space="0" w:color="auto"/>
            <w:left w:val="none" w:sz="0" w:space="0" w:color="auto"/>
            <w:bottom w:val="none" w:sz="0" w:space="0" w:color="auto"/>
            <w:right w:val="none" w:sz="0" w:space="0" w:color="auto"/>
          </w:divBdr>
        </w:div>
        <w:div w:id="817846655">
          <w:marLeft w:val="640"/>
          <w:marRight w:val="0"/>
          <w:marTop w:val="0"/>
          <w:marBottom w:val="0"/>
          <w:divBdr>
            <w:top w:val="none" w:sz="0" w:space="0" w:color="auto"/>
            <w:left w:val="none" w:sz="0" w:space="0" w:color="auto"/>
            <w:bottom w:val="none" w:sz="0" w:space="0" w:color="auto"/>
            <w:right w:val="none" w:sz="0" w:space="0" w:color="auto"/>
          </w:divBdr>
        </w:div>
        <w:div w:id="853230980">
          <w:marLeft w:val="640"/>
          <w:marRight w:val="0"/>
          <w:marTop w:val="0"/>
          <w:marBottom w:val="0"/>
          <w:divBdr>
            <w:top w:val="none" w:sz="0" w:space="0" w:color="auto"/>
            <w:left w:val="none" w:sz="0" w:space="0" w:color="auto"/>
            <w:bottom w:val="none" w:sz="0" w:space="0" w:color="auto"/>
            <w:right w:val="none" w:sz="0" w:space="0" w:color="auto"/>
          </w:divBdr>
        </w:div>
        <w:div w:id="954795919">
          <w:marLeft w:val="640"/>
          <w:marRight w:val="0"/>
          <w:marTop w:val="0"/>
          <w:marBottom w:val="0"/>
          <w:divBdr>
            <w:top w:val="none" w:sz="0" w:space="0" w:color="auto"/>
            <w:left w:val="none" w:sz="0" w:space="0" w:color="auto"/>
            <w:bottom w:val="none" w:sz="0" w:space="0" w:color="auto"/>
            <w:right w:val="none" w:sz="0" w:space="0" w:color="auto"/>
          </w:divBdr>
        </w:div>
        <w:div w:id="975188078">
          <w:marLeft w:val="640"/>
          <w:marRight w:val="0"/>
          <w:marTop w:val="0"/>
          <w:marBottom w:val="0"/>
          <w:divBdr>
            <w:top w:val="none" w:sz="0" w:space="0" w:color="auto"/>
            <w:left w:val="none" w:sz="0" w:space="0" w:color="auto"/>
            <w:bottom w:val="none" w:sz="0" w:space="0" w:color="auto"/>
            <w:right w:val="none" w:sz="0" w:space="0" w:color="auto"/>
          </w:divBdr>
        </w:div>
        <w:div w:id="1004358958">
          <w:marLeft w:val="640"/>
          <w:marRight w:val="0"/>
          <w:marTop w:val="0"/>
          <w:marBottom w:val="0"/>
          <w:divBdr>
            <w:top w:val="none" w:sz="0" w:space="0" w:color="auto"/>
            <w:left w:val="none" w:sz="0" w:space="0" w:color="auto"/>
            <w:bottom w:val="none" w:sz="0" w:space="0" w:color="auto"/>
            <w:right w:val="none" w:sz="0" w:space="0" w:color="auto"/>
          </w:divBdr>
        </w:div>
        <w:div w:id="1010182639">
          <w:marLeft w:val="640"/>
          <w:marRight w:val="0"/>
          <w:marTop w:val="0"/>
          <w:marBottom w:val="0"/>
          <w:divBdr>
            <w:top w:val="none" w:sz="0" w:space="0" w:color="auto"/>
            <w:left w:val="none" w:sz="0" w:space="0" w:color="auto"/>
            <w:bottom w:val="none" w:sz="0" w:space="0" w:color="auto"/>
            <w:right w:val="none" w:sz="0" w:space="0" w:color="auto"/>
          </w:divBdr>
        </w:div>
        <w:div w:id="1047604322">
          <w:marLeft w:val="640"/>
          <w:marRight w:val="0"/>
          <w:marTop w:val="0"/>
          <w:marBottom w:val="0"/>
          <w:divBdr>
            <w:top w:val="none" w:sz="0" w:space="0" w:color="auto"/>
            <w:left w:val="none" w:sz="0" w:space="0" w:color="auto"/>
            <w:bottom w:val="none" w:sz="0" w:space="0" w:color="auto"/>
            <w:right w:val="none" w:sz="0" w:space="0" w:color="auto"/>
          </w:divBdr>
        </w:div>
        <w:div w:id="1246500395">
          <w:marLeft w:val="640"/>
          <w:marRight w:val="0"/>
          <w:marTop w:val="0"/>
          <w:marBottom w:val="0"/>
          <w:divBdr>
            <w:top w:val="none" w:sz="0" w:space="0" w:color="auto"/>
            <w:left w:val="none" w:sz="0" w:space="0" w:color="auto"/>
            <w:bottom w:val="none" w:sz="0" w:space="0" w:color="auto"/>
            <w:right w:val="none" w:sz="0" w:space="0" w:color="auto"/>
          </w:divBdr>
        </w:div>
        <w:div w:id="1268004878">
          <w:marLeft w:val="640"/>
          <w:marRight w:val="0"/>
          <w:marTop w:val="0"/>
          <w:marBottom w:val="0"/>
          <w:divBdr>
            <w:top w:val="none" w:sz="0" w:space="0" w:color="auto"/>
            <w:left w:val="none" w:sz="0" w:space="0" w:color="auto"/>
            <w:bottom w:val="none" w:sz="0" w:space="0" w:color="auto"/>
            <w:right w:val="none" w:sz="0" w:space="0" w:color="auto"/>
          </w:divBdr>
        </w:div>
        <w:div w:id="1270165321">
          <w:marLeft w:val="640"/>
          <w:marRight w:val="0"/>
          <w:marTop w:val="0"/>
          <w:marBottom w:val="0"/>
          <w:divBdr>
            <w:top w:val="none" w:sz="0" w:space="0" w:color="auto"/>
            <w:left w:val="none" w:sz="0" w:space="0" w:color="auto"/>
            <w:bottom w:val="none" w:sz="0" w:space="0" w:color="auto"/>
            <w:right w:val="none" w:sz="0" w:space="0" w:color="auto"/>
          </w:divBdr>
        </w:div>
        <w:div w:id="1275943475">
          <w:marLeft w:val="640"/>
          <w:marRight w:val="0"/>
          <w:marTop w:val="0"/>
          <w:marBottom w:val="0"/>
          <w:divBdr>
            <w:top w:val="none" w:sz="0" w:space="0" w:color="auto"/>
            <w:left w:val="none" w:sz="0" w:space="0" w:color="auto"/>
            <w:bottom w:val="none" w:sz="0" w:space="0" w:color="auto"/>
            <w:right w:val="none" w:sz="0" w:space="0" w:color="auto"/>
          </w:divBdr>
        </w:div>
        <w:div w:id="1302348030">
          <w:marLeft w:val="640"/>
          <w:marRight w:val="0"/>
          <w:marTop w:val="0"/>
          <w:marBottom w:val="0"/>
          <w:divBdr>
            <w:top w:val="none" w:sz="0" w:space="0" w:color="auto"/>
            <w:left w:val="none" w:sz="0" w:space="0" w:color="auto"/>
            <w:bottom w:val="none" w:sz="0" w:space="0" w:color="auto"/>
            <w:right w:val="none" w:sz="0" w:space="0" w:color="auto"/>
          </w:divBdr>
        </w:div>
        <w:div w:id="1352564574">
          <w:marLeft w:val="640"/>
          <w:marRight w:val="0"/>
          <w:marTop w:val="0"/>
          <w:marBottom w:val="0"/>
          <w:divBdr>
            <w:top w:val="none" w:sz="0" w:space="0" w:color="auto"/>
            <w:left w:val="none" w:sz="0" w:space="0" w:color="auto"/>
            <w:bottom w:val="none" w:sz="0" w:space="0" w:color="auto"/>
            <w:right w:val="none" w:sz="0" w:space="0" w:color="auto"/>
          </w:divBdr>
        </w:div>
        <w:div w:id="1413963116">
          <w:marLeft w:val="640"/>
          <w:marRight w:val="0"/>
          <w:marTop w:val="0"/>
          <w:marBottom w:val="0"/>
          <w:divBdr>
            <w:top w:val="none" w:sz="0" w:space="0" w:color="auto"/>
            <w:left w:val="none" w:sz="0" w:space="0" w:color="auto"/>
            <w:bottom w:val="none" w:sz="0" w:space="0" w:color="auto"/>
            <w:right w:val="none" w:sz="0" w:space="0" w:color="auto"/>
          </w:divBdr>
        </w:div>
        <w:div w:id="1419398825">
          <w:marLeft w:val="640"/>
          <w:marRight w:val="0"/>
          <w:marTop w:val="0"/>
          <w:marBottom w:val="0"/>
          <w:divBdr>
            <w:top w:val="none" w:sz="0" w:space="0" w:color="auto"/>
            <w:left w:val="none" w:sz="0" w:space="0" w:color="auto"/>
            <w:bottom w:val="none" w:sz="0" w:space="0" w:color="auto"/>
            <w:right w:val="none" w:sz="0" w:space="0" w:color="auto"/>
          </w:divBdr>
        </w:div>
        <w:div w:id="1464227568">
          <w:marLeft w:val="640"/>
          <w:marRight w:val="0"/>
          <w:marTop w:val="0"/>
          <w:marBottom w:val="0"/>
          <w:divBdr>
            <w:top w:val="none" w:sz="0" w:space="0" w:color="auto"/>
            <w:left w:val="none" w:sz="0" w:space="0" w:color="auto"/>
            <w:bottom w:val="none" w:sz="0" w:space="0" w:color="auto"/>
            <w:right w:val="none" w:sz="0" w:space="0" w:color="auto"/>
          </w:divBdr>
        </w:div>
        <w:div w:id="1493763734">
          <w:marLeft w:val="640"/>
          <w:marRight w:val="0"/>
          <w:marTop w:val="0"/>
          <w:marBottom w:val="0"/>
          <w:divBdr>
            <w:top w:val="none" w:sz="0" w:space="0" w:color="auto"/>
            <w:left w:val="none" w:sz="0" w:space="0" w:color="auto"/>
            <w:bottom w:val="none" w:sz="0" w:space="0" w:color="auto"/>
            <w:right w:val="none" w:sz="0" w:space="0" w:color="auto"/>
          </w:divBdr>
        </w:div>
        <w:div w:id="1497107842">
          <w:marLeft w:val="640"/>
          <w:marRight w:val="0"/>
          <w:marTop w:val="0"/>
          <w:marBottom w:val="0"/>
          <w:divBdr>
            <w:top w:val="none" w:sz="0" w:space="0" w:color="auto"/>
            <w:left w:val="none" w:sz="0" w:space="0" w:color="auto"/>
            <w:bottom w:val="none" w:sz="0" w:space="0" w:color="auto"/>
            <w:right w:val="none" w:sz="0" w:space="0" w:color="auto"/>
          </w:divBdr>
        </w:div>
        <w:div w:id="1545676047">
          <w:marLeft w:val="640"/>
          <w:marRight w:val="0"/>
          <w:marTop w:val="0"/>
          <w:marBottom w:val="0"/>
          <w:divBdr>
            <w:top w:val="none" w:sz="0" w:space="0" w:color="auto"/>
            <w:left w:val="none" w:sz="0" w:space="0" w:color="auto"/>
            <w:bottom w:val="none" w:sz="0" w:space="0" w:color="auto"/>
            <w:right w:val="none" w:sz="0" w:space="0" w:color="auto"/>
          </w:divBdr>
        </w:div>
        <w:div w:id="1546982534">
          <w:marLeft w:val="640"/>
          <w:marRight w:val="0"/>
          <w:marTop w:val="0"/>
          <w:marBottom w:val="0"/>
          <w:divBdr>
            <w:top w:val="none" w:sz="0" w:space="0" w:color="auto"/>
            <w:left w:val="none" w:sz="0" w:space="0" w:color="auto"/>
            <w:bottom w:val="none" w:sz="0" w:space="0" w:color="auto"/>
            <w:right w:val="none" w:sz="0" w:space="0" w:color="auto"/>
          </w:divBdr>
        </w:div>
        <w:div w:id="1553155295">
          <w:marLeft w:val="640"/>
          <w:marRight w:val="0"/>
          <w:marTop w:val="0"/>
          <w:marBottom w:val="0"/>
          <w:divBdr>
            <w:top w:val="none" w:sz="0" w:space="0" w:color="auto"/>
            <w:left w:val="none" w:sz="0" w:space="0" w:color="auto"/>
            <w:bottom w:val="none" w:sz="0" w:space="0" w:color="auto"/>
            <w:right w:val="none" w:sz="0" w:space="0" w:color="auto"/>
          </w:divBdr>
        </w:div>
        <w:div w:id="1556239174">
          <w:marLeft w:val="640"/>
          <w:marRight w:val="0"/>
          <w:marTop w:val="0"/>
          <w:marBottom w:val="0"/>
          <w:divBdr>
            <w:top w:val="none" w:sz="0" w:space="0" w:color="auto"/>
            <w:left w:val="none" w:sz="0" w:space="0" w:color="auto"/>
            <w:bottom w:val="none" w:sz="0" w:space="0" w:color="auto"/>
            <w:right w:val="none" w:sz="0" w:space="0" w:color="auto"/>
          </w:divBdr>
        </w:div>
        <w:div w:id="1556426080">
          <w:marLeft w:val="640"/>
          <w:marRight w:val="0"/>
          <w:marTop w:val="0"/>
          <w:marBottom w:val="0"/>
          <w:divBdr>
            <w:top w:val="none" w:sz="0" w:space="0" w:color="auto"/>
            <w:left w:val="none" w:sz="0" w:space="0" w:color="auto"/>
            <w:bottom w:val="none" w:sz="0" w:space="0" w:color="auto"/>
            <w:right w:val="none" w:sz="0" w:space="0" w:color="auto"/>
          </w:divBdr>
        </w:div>
        <w:div w:id="1558663075">
          <w:marLeft w:val="640"/>
          <w:marRight w:val="0"/>
          <w:marTop w:val="0"/>
          <w:marBottom w:val="0"/>
          <w:divBdr>
            <w:top w:val="none" w:sz="0" w:space="0" w:color="auto"/>
            <w:left w:val="none" w:sz="0" w:space="0" w:color="auto"/>
            <w:bottom w:val="none" w:sz="0" w:space="0" w:color="auto"/>
            <w:right w:val="none" w:sz="0" w:space="0" w:color="auto"/>
          </w:divBdr>
        </w:div>
        <w:div w:id="1567836619">
          <w:marLeft w:val="640"/>
          <w:marRight w:val="0"/>
          <w:marTop w:val="0"/>
          <w:marBottom w:val="0"/>
          <w:divBdr>
            <w:top w:val="none" w:sz="0" w:space="0" w:color="auto"/>
            <w:left w:val="none" w:sz="0" w:space="0" w:color="auto"/>
            <w:bottom w:val="none" w:sz="0" w:space="0" w:color="auto"/>
            <w:right w:val="none" w:sz="0" w:space="0" w:color="auto"/>
          </w:divBdr>
        </w:div>
        <w:div w:id="1578398423">
          <w:marLeft w:val="640"/>
          <w:marRight w:val="0"/>
          <w:marTop w:val="0"/>
          <w:marBottom w:val="0"/>
          <w:divBdr>
            <w:top w:val="none" w:sz="0" w:space="0" w:color="auto"/>
            <w:left w:val="none" w:sz="0" w:space="0" w:color="auto"/>
            <w:bottom w:val="none" w:sz="0" w:space="0" w:color="auto"/>
            <w:right w:val="none" w:sz="0" w:space="0" w:color="auto"/>
          </w:divBdr>
        </w:div>
        <w:div w:id="1582331264">
          <w:marLeft w:val="640"/>
          <w:marRight w:val="0"/>
          <w:marTop w:val="0"/>
          <w:marBottom w:val="0"/>
          <w:divBdr>
            <w:top w:val="none" w:sz="0" w:space="0" w:color="auto"/>
            <w:left w:val="none" w:sz="0" w:space="0" w:color="auto"/>
            <w:bottom w:val="none" w:sz="0" w:space="0" w:color="auto"/>
            <w:right w:val="none" w:sz="0" w:space="0" w:color="auto"/>
          </w:divBdr>
        </w:div>
        <w:div w:id="1630936675">
          <w:marLeft w:val="640"/>
          <w:marRight w:val="0"/>
          <w:marTop w:val="0"/>
          <w:marBottom w:val="0"/>
          <w:divBdr>
            <w:top w:val="none" w:sz="0" w:space="0" w:color="auto"/>
            <w:left w:val="none" w:sz="0" w:space="0" w:color="auto"/>
            <w:bottom w:val="none" w:sz="0" w:space="0" w:color="auto"/>
            <w:right w:val="none" w:sz="0" w:space="0" w:color="auto"/>
          </w:divBdr>
        </w:div>
        <w:div w:id="1635208890">
          <w:marLeft w:val="640"/>
          <w:marRight w:val="0"/>
          <w:marTop w:val="0"/>
          <w:marBottom w:val="0"/>
          <w:divBdr>
            <w:top w:val="none" w:sz="0" w:space="0" w:color="auto"/>
            <w:left w:val="none" w:sz="0" w:space="0" w:color="auto"/>
            <w:bottom w:val="none" w:sz="0" w:space="0" w:color="auto"/>
            <w:right w:val="none" w:sz="0" w:space="0" w:color="auto"/>
          </w:divBdr>
        </w:div>
        <w:div w:id="1739403358">
          <w:marLeft w:val="640"/>
          <w:marRight w:val="0"/>
          <w:marTop w:val="0"/>
          <w:marBottom w:val="0"/>
          <w:divBdr>
            <w:top w:val="none" w:sz="0" w:space="0" w:color="auto"/>
            <w:left w:val="none" w:sz="0" w:space="0" w:color="auto"/>
            <w:bottom w:val="none" w:sz="0" w:space="0" w:color="auto"/>
            <w:right w:val="none" w:sz="0" w:space="0" w:color="auto"/>
          </w:divBdr>
        </w:div>
        <w:div w:id="1866020863">
          <w:marLeft w:val="640"/>
          <w:marRight w:val="0"/>
          <w:marTop w:val="0"/>
          <w:marBottom w:val="0"/>
          <w:divBdr>
            <w:top w:val="none" w:sz="0" w:space="0" w:color="auto"/>
            <w:left w:val="none" w:sz="0" w:space="0" w:color="auto"/>
            <w:bottom w:val="none" w:sz="0" w:space="0" w:color="auto"/>
            <w:right w:val="none" w:sz="0" w:space="0" w:color="auto"/>
          </w:divBdr>
        </w:div>
        <w:div w:id="1935556182">
          <w:marLeft w:val="640"/>
          <w:marRight w:val="0"/>
          <w:marTop w:val="0"/>
          <w:marBottom w:val="0"/>
          <w:divBdr>
            <w:top w:val="none" w:sz="0" w:space="0" w:color="auto"/>
            <w:left w:val="none" w:sz="0" w:space="0" w:color="auto"/>
            <w:bottom w:val="none" w:sz="0" w:space="0" w:color="auto"/>
            <w:right w:val="none" w:sz="0" w:space="0" w:color="auto"/>
          </w:divBdr>
        </w:div>
        <w:div w:id="1957517182">
          <w:marLeft w:val="640"/>
          <w:marRight w:val="0"/>
          <w:marTop w:val="0"/>
          <w:marBottom w:val="0"/>
          <w:divBdr>
            <w:top w:val="none" w:sz="0" w:space="0" w:color="auto"/>
            <w:left w:val="none" w:sz="0" w:space="0" w:color="auto"/>
            <w:bottom w:val="none" w:sz="0" w:space="0" w:color="auto"/>
            <w:right w:val="none" w:sz="0" w:space="0" w:color="auto"/>
          </w:divBdr>
        </w:div>
        <w:div w:id="1971520331">
          <w:marLeft w:val="640"/>
          <w:marRight w:val="0"/>
          <w:marTop w:val="0"/>
          <w:marBottom w:val="0"/>
          <w:divBdr>
            <w:top w:val="none" w:sz="0" w:space="0" w:color="auto"/>
            <w:left w:val="none" w:sz="0" w:space="0" w:color="auto"/>
            <w:bottom w:val="none" w:sz="0" w:space="0" w:color="auto"/>
            <w:right w:val="none" w:sz="0" w:space="0" w:color="auto"/>
          </w:divBdr>
        </w:div>
        <w:div w:id="2063408512">
          <w:marLeft w:val="640"/>
          <w:marRight w:val="0"/>
          <w:marTop w:val="0"/>
          <w:marBottom w:val="0"/>
          <w:divBdr>
            <w:top w:val="none" w:sz="0" w:space="0" w:color="auto"/>
            <w:left w:val="none" w:sz="0" w:space="0" w:color="auto"/>
            <w:bottom w:val="none" w:sz="0" w:space="0" w:color="auto"/>
            <w:right w:val="none" w:sz="0" w:space="0" w:color="auto"/>
          </w:divBdr>
        </w:div>
        <w:div w:id="2132629747">
          <w:marLeft w:val="640"/>
          <w:marRight w:val="0"/>
          <w:marTop w:val="0"/>
          <w:marBottom w:val="0"/>
          <w:divBdr>
            <w:top w:val="none" w:sz="0" w:space="0" w:color="auto"/>
            <w:left w:val="none" w:sz="0" w:space="0" w:color="auto"/>
            <w:bottom w:val="none" w:sz="0" w:space="0" w:color="auto"/>
            <w:right w:val="none" w:sz="0" w:space="0" w:color="auto"/>
          </w:divBdr>
        </w:div>
        <w:div w:id="2132741936">
          <w:marLeft w:val="640"/>
          <w:marRight w:val="0"/>
          <w:marTop w:val="0"/>
          <w:marBottom w:val="0"/>
          <w:divBdr>
            <w:top w:val="none" w:sz="0" w:space="0" w:color="auto"/>
            <w:left w:val="none" w:sz="0" w:space="0" w:color="auto"/>
            <w:bottom w:val="none" w:sz="0" w:space="0" w:color="auto"/>
            <w:right w:val="none" w:sz="0" w:space="0" w:color="auto"/>
          </w:divBdr>
        </w:div>
      </w:divsChild>
    </w:div>
    <w:div w:id="696735356">
      <w:bodyDiv w:val="1"/>
      <w:marLeft w:val="0"/>
      <w:marRight w:val="0"/>
      <w:marTop w:val="0"/>
      <w:marBottom w:val="0"/>
      <w:divBdr>
        <w:top w:val="none" w:sz="0" w:space="0" w:color="auto"/>
        <w:left w:val="none" w:sz="0" w:space="0" w:color="auto"/>
        <w:bottom w:val="none" w:sz="0" w:space="0" w:color="auto"/>
        <w:right w:val="none" w:sz="0" w:space="0" w:color="auto"/>
      </w:divBdr>
    </w:div>
    <w:div w:id="702829576">
      <w:bodyDiv w:val="1"/>
      <w:marLeft w:val="0"/>
      <w:marRight w:val="0"/>
      <w:marTop w:val="0"/>
      <w:marBottom w:val="0"/>
      <w:divBdr>
        <w:top w:val="none" w:sz="0" w:space="0" w:color="auto"/>
        <w:left w:val="none" w:sz="0" w:space="0" w:color="auto"/>
        <w:bottom w:val="none" w:sz="0" w:space="0" w:color="auto"/>
        <w:right w:val="none" w:sz="0" w:space="0" w:color="auto"/>
      </w:divBdr>
      <w:divsChild>
        <w:div w:id="1500345861">
          <w:marLeft w:val="640"/>
          <w:marRight w:val="0"/>
          <w:marTop w:val="0"/>
          <w:marBottom w:val="0"/>
          <w:divBdr>
            <w:top w:val="none" w:sz="0" w:space="0" w:color="auto"/>
            <w:left w:val="none" w:sz="0" w:space="0" w:color="auto"/>
            <w:bottom w:val="none" w:sz="0" w:space="0" w:color="auto"/>
            <w:right w:val="none" w:sz="0" w:space="0" w:color="auto"/>
          </w:divBdr>
        </w:div>
        <w:div w:id="1721632195">
          <w:marLeft w:val="640"/>
          <w:marRight w:val="0"/>
          <w:marTop w:val="0"/>
          <w:marBottom w:val="0"/>
          <w:divBdr>
            <w:top w:val="none" w:sz="0" w:space="0" w:color="auto"/>
            <w:left w:val="none" w:sz="0" w:space="0" w:color="auto"/>
            <w:bottom w:val="none" w:sz="0" w:space="0" w:color="auto"/>
            <w:right w:val="none" w:sz="0" w:space="0" w:color="auto"/>
          </w:divBdr>
        </w:div>
        <w:div w:id="150223981">
          <w:marLeft w:val="640"/>
          <w:marRight w:val="0"/>
          <w:marTop w:val="0"/>
          <w:marBottom w:val="0"/>
          <w:divBdr>
            <w:top w:val="none" w:sz="0" w:space="0" w:color="auto"/>
            <w:left w:val="none" w:sz="0" w:space="0" w:color="auto"/>
            <w:bottom w:val="none" w:sz="0" w:space="0" w:color="auto"/>
            <w:right w:val="none" w:sz="0" w:space="0" w:color="auto"/>
          </w:divBdr>
        </w:div>
        <w:div w:id="1143306055">
          <w:marLeft w:val="640"/>
          <w:marRight w:val="0"/>
          <w:marTop w:val="0"/>
          <w:marBottom w:val="0"/>
          <w:divBdr>
            <w:top w:val="none" w:sz="0" w:space="0" w:color="auto"/>
            <w:left w:val="none" w:sz="0" w:space="0" w:color="auto"/>
            <w:bottom w:val="none" w:sz="0" w:space="0" w:color="auto"/>
            <w:right w:val="none" w:sz="0" w:space="0" w:color="auto"/>
          </w:divBdr>
        </w:div>
        <w:div w:id="437798663">
          <w:marLeft w:val="640"/>
          <w:marRight w:val="0"/>
          <w:marTop w:val="0"/>
          <w:marBottom w:val="0"/>
          <w:divBdr>
            <w:top w:val="none" w:sz="0" w:space="0" w:color="auto"/>
            <w:left w:val="none" w:sz="0" w:space="0" w:color="auto"/>
            <w:bottom w:val="none" w:sz="0" w:space="0" w:color="auto"/>
            <w:right w:val="none" w:sz="0" w:space="0" w:color="auto"/>
          </w:divBdr>
        </w:div>
        <w:div w:id="1078360525">
          <w:marLeft w:val="640"/>
          <w:marRight w:val="0"/>
          <w:marTop w:val="0"/>
          <w:marBottom w:val="0"/>
          <w:divBdr>
            <w:top w:val="none" w:sz="0" w:space="0" w:color="auto"/>
            <w:left w:val="none" w:sz="0" w:space="0" w:color="auto"/>
            <w:bottom w:val="none" w:sz="0" w:space="0" w:color="auto"/>
            <w:right w:val="none" w:sz="0" w:space="0" w:color="auto"/>
          </w:divBdr>
        </w:div>
        <w:div w:id="1672029409">
          <w:marLeft w:val="640"/>
          <w:marRight w:val="0"/>
          <w:marTop w:val="0"/>
          <w:marBottom w:val="0"/>
          <w:divBdr>
            <w:top w:val="none" w:sz="0" w:space="0" w:color="auto"/>
            <w:left w:val="none" w:sz="0" w:space="0" w:color="auto"/>
            <w:bottom w:val="none" w:sz="0" w:space="0" w:color="auto"/>
            <w:right w:val="none" w:sz="0" w:space="0" w:color="auto"/>
          </w:divBdr>
        </w:div>
        <w:div w:id="48188342">
          <w:marLeft w:val="640"/>
          <w:marRight w:val="0"/>
          <w:marTop w:val="0"/>
          <w:marBottom w:val="0"/>
          <w:divBdr>
            <w:top w:val="none" w:sz="0" w:space="0" w:color="auto"/>
            <w:left w:val="none" w:sz="0" w:space="0" w:color="auto"/>
            <w:bottom w:val="none" w:sz="0" w:space="0" w:color="auto"/>
            <w:right w:val="none" w:sz="0" w:space="0" w:color="auto"/>
          </w:divBdr>
        </w:div>
        <w:div w:id="957372388">
          <w:marLeft w:val="640"/>
          <w:marRight w:val="0"/>
          <w:marTop w:val="0"/>
          <w:marBottom w:val="0"/>
          <w:divBdr>
            <w:top w:val="none" w:sz="0" w:space="0" w:color="auto"/>
            <w:left w:val="none" w:sz="0" w:space="0" w:color="auto"/>
            <w:bottom w:val="none" w:sz="0" w:space="0" w:color="auto"/>
            <w:right w:val="none" w:sz="0" w:space="0" w:color="auto"/>
          </w:divBdr>
        </w:div>
        <w:div w:id="1597326351">
          <w:marLeft w:val="640"/>
          <w:marRight w:val="0"/>
          <w:marTop w:val="0"/>
          <w:marBottom w:val="0"/>
          <w:divBdr>
            <w:top w:val="none" w:sz="0" w:space="0" w:color="auto"/>
            <w:left w:val="none" w:sz="0" w:space="0" w:color="auto"/>
            <w:bottom w:val="none" w:sz="0" w:space="0" w:color="auto"/>
            <w:right w:val="none" w:sz="0" w:space="0" w:color="auto"/>
          </w:divBdr>
        </w:div>
        <w:div w:id="342124654">
          <w:marLeft w:val="640"/>
          <w:marRight w:val="0"/>
          <w:marTop w:val="0"/>
          <w:marBottom w:val="0"/>
          <w:divBdr>
            <w:top w:val="none" w:sz="0" w:space="0" w:color="auto"/>
            <w:left w:val="none" w:sz="0" w:space="0" w:color="auto"/>
            <w:bottom w:val="none" w:sz="0" w:space="0" w:color="auto"/>
            <w:right w:val="none" w:sz="0" w:space="0" w:color="auto"/>
          </w:divBdr>
        </w:div>
        <w:div w:id="573589903">
          <w:marLeft w:val="640"/>
          <w:marRight w:val="0"/>
          <w:marTop w:val="0"/>
          <w:marBottom w:val="0"/>
          <w:divBdr>
            <w:top w:val="none" w:sz="0" w:space="0" w:color="auto"/>
            <w:left w:val="none" w:sz="0" w:space="0" w:color="auto"/>
            <w:bottom w:val="none" w:sz="0" w:space="0" w:color="auto"/>
            <w:right w:val="none" w:sz="0" w:space="0" w:color="auto"/>
          </w:divBdr>
        </w:div>
        <w:div w:id="1951400943">
          <w:marLeft w:val="640"/>
          <w:marRight w:val="0"/>
          <w:marTop w:val="0"/>
          <w:marBottom w:val="0"/>
          <w:divBdr>
            <w:top w:val="none" w:sz="0" w:space="0" w:color="auto"/>
            <w:left w:val="none" w:sz="0" w:space="0" w:color="auto"/>
            <w:bottom w:val="none" w:sz="0" w:space="0" w:color="auto"/>
            <w:right w:val="none" w:sz="0" w:space="0" w:color="auto"/>
          </w:divBdr>
        </w:div>
        <w:div w:id="2080399004">
          <w:marLeft w:val="640"/>
          <w:marRight w:val="0"/>
          <w:marTop w:val="0"/>
          <w:marBottom w:val="0"/>
          <w:divBdr>
            <w:top w:val="none" w:sz="0" w:space="0" w:color="auto"/>
            <w:left w:val="none" w:sz="0" w:space="0" w:color="auto"/>
            <w:bottom w:val="none" w:sz="0" w:space="0" w:color="auto"/>
            <w:right w:val="none" w:sz="0" w:space="0" w:color="auto"/>
          </w:divBdr>
        </w:div>
        <w:div w:id="1874074659">
          <w:marLeft w:val="640"/>
          <w:marRight w:val="0"/>
          <w:marTop w:val="0"/>
          <w:marBottom w:val="0"/>
          <w:divBdr>
            <w:top w:val="none" w:sz="0" w:space="0" w:color="auto"/>
            <w:left w:val="none" w:sz="0" w:space="0" w:color="auto"/>
            <w:bottom w:val="none" w:sz="0" w:space="0" w:color="auto"/>
            <w:right w:val="none" w:sz="0" w:space="0" w:color="auto"/>
          </w:divBdr>
        </w:div>
        <w:div w:id="376206369">
          <w:marLeft w:val="640"/>
          <w:marRight w:val="0"/>
          <w:marTop w:val="0"/>
          <w:marBottom w:val="0"/>
          <w:divBdr>
            <w:top w:val="none" w:sz="0" w:space="0" w:color="auto"/>
            <w:left w:val="none" w:sz="0" w:space="0" w:color="auto"/>
            <w:bottom w:val="none" w:sz="0" w:space="0" w:color="auto"/>
            <w:right w:val="none" w:sz="0" w:space="0" w:color="auto"/>
          </w:divBdr>
        </w:div>
        <w:div w:id="1095904851">
          <w:marLeft w:val="640"/>
          <w:marRight w:val="0"/>
          <w:marTop w:val="0"/>
          <w:marBottom w:val="0"/>
          <w:divBdr>
            <w:top w:val="none" w:sz="0" w:space="0" w:color="auto"/>
            <w:left w:val="none" w:sz="0" w:space="0" w:color="auto"/>
            <w:bottom w:val="none" w:sz="0" w:space="0" w:color="auto"/>
            <w:right w:val="none" w:sz="0" w:space="0" w:color="auto"/>
          </w:divBdr>
        </w:div>
        <w:div w:id="1803188557">
          <w:marLeft w:val="640"/>
          <w:marRight w:val="0"/>
          <w:marTop w:val="0"/>
          <w:marBottom w:val="0"/>
          <w:divBdr>
            <w:top w:val="none" w:sz="0" w:space="0" w:color="auto"/>
            <w:left w:val="none" w:sz="0" w:space="0" w:color="auto"/>
            <w:bottom w:val="none" w:sz="0" w:space="0" w:color="auto"/>
            <w:right w:val="none" w:sz="0" w:space="0" w:color="auto"/>
          </w:divBdr>
        </w:div>
        <w:div w:id="1350641463">
          <w:marLeft w:val="640"/>
          <w:marRight w:val="0"/>
          <w:marTop w:val="0"/>
          <w:marBottom w:val="0"/>
          <w:divBdr>
            <w:top w:val="none" w:sz="0" w:space="0" w:color="auto"/>
            <w:left w:val="none" w:sz="0" w:space="0" w:color="auto"/>
            <w:bottom w:val="none" w:sz="0" w:space="0" w:color="auto"/>
            <w:right w:val="none" w:sz="0" w:space="0" w:color="auto"/>
          </w:divBdr>
        </w:div>
        <w:div w:id="2074696846">
          <w:marLeft w:val="640"/>
          <w:marRight w:val="0"/>
          <w:marTop w:val="0"/>
          <w:marBottom w:val="0"/>
          <w:divBdr>
            <w:top w:val="none" w:sz="0" w:space="0" w:color="auto"/>
            <w:left w:val="none" w:sz="0" w:space="0" w:color="auto"/>
            <w:bottom w:val="none" w:sz="0" w:space="0" w:color="auto"/>
            <w:right w:val="none" w:sz="0" w:space="0" w:color="auto"/>
          </w:divBdr>
        </w:div>
        <w:div w:id="973681861">
          <w:marLeft w:val="640"/>
          <w:marRight w:val="0"/>
          <w:marTop w:val="0"/>
          <w:marBottom w:val="0"/>
          <w:divBdr>
            <w:top w:val="none" w:sz="0" w:space="0" w:color="auto"/>
            <w:left w:val="none" w:sz="0" w:space="0" w:color="auto"/>
            <w:bottom w:val="none" w:sz="0" w:space="0" w:color="auto"/>
            <w:right w:val="none" w:sz="0" w:space="0" w:color="auto"/>
          </w:divBdr>
        </w:div>
        <w:div w:id="1498494619">
          <w:marLeft w:val="640"/>
          <w:marRight w:val="0"/>
          <w:marTop w:val="0"/>
          <w:marBottom w:val="0"/>
          <w:divBdr>
            <w:top w:val="none" w:sz="0" w:space="0" w:color="auto"/>
            <w:left w:val="none" w:sz="0" w:space="0" w:color="auto"/>
            <w:bottom w:val="none" w:sz="0" w:space="0" w:color="auto"/>
            <w:right w:val="none" w:sz="0" w:space="0" w:color="auto"/>
          </w:divBdr>
        </w:div>
        <w:div w:id="1318416535">
          <w:marLeft w:val="640"/>
          <w:marRight w:val="0"/>
          <w:marTop w:val="0"/>
          <w:marBottom w:val="0"/>
          <w:divBdr>
            <w:top w:val="none" w:sz="0" w:space="0" w:color="auto"/>
            <w:left w:val="none" w:sz="0" w:space="0" w:color="auto"/>
            <w:bottom w:val="none" w:sz="0" w:space="0" w:color="auto"/>
            <w:right w:val="none" w:sz="0" w:space="0" w:color="auto"/>
          </w:divBdr>
        </w:div>
        <w:div w:id="1519387472">
          <w:marLeft w:val="640"/>
          <w:marRight w:val="0"/>
          <w:marTop w:val="0"/>
          <w:marBottom w:val="0"/>
          <w:divBdr>
            <w:top w:val="none" w:sz="0" w:space="0" w:color="auto"/>
            <w:left w:val="none" w:sz="0" w:space="0" w:color="auto"/>
            <w:bottom w:val="none" w:sz="0" w:space="0" w:color="auto"/>
            <w:right w:val="none" w:sz="0" w:space="0" w:color="auto"/>
          </w:divBdr>
        </w:div>
        <w:div w:id="684863317">
          <w:marLeft w:val="640"/>
          <w:marRight w:val="0"/>
          <w:marTop w:val="0"/>
          <w:marBottom w:val="0"/>
          <w:divBdr>
            <w:top w:val="none" w:sz="0" w:space="0" w:color="auto"/>
            <w:left w:val="none" w:sz="0" w:space="0" w:color="auto"/>
            <w:bottom w:val="none" w:sz="0" w:space="0" w:color="auto"/>
            <w:right w:val="none" w:sz="0" w:space="0" w:color="auto"/>
          </w:divBdr>
        </w:div>
        <w:div w:id="720520364">
          <w:marLeft w:val="640"/>
          <w:marRight w:val="0"/>
          <w:marTop w:val="0"/>
          <w:marBottom w:val="0"/>
          <w:divBdr>
            <w:top w:val="none" w:sz="0" w:space="0" w:color="auto"/>
            <w:left w:val="none" w:sz="0" w:space="0" w:color="auto"/>
            <w:bottom w:val="none" w:sz="0" w:space="0" w:color="auto"/>
            <w:right w:val="none" w:sz="0" w:space="0" w:color="auto"/>
          </w:divBdr>
        </w:div>
        <w:div w:id="1249803567">
          <w:marLeft w:val="640"/>
          <w:marRight w:val="0"/>
          <w:marTop w:val="0"/>
          <w:marBottom w:val="0"/>
          <w:divBdr>
            <w:top w:val="none" w:sz="0" w:space="0" w:color="auto"/>
            <w:left w:val="none" w:sz="0" w:space="0" w:color="auto"/>
            <w:bottom w:val="none" w:sz="0" w:space="0" w:color="auto"/>
            <w:right w:val="none" w:sz="0" w:space="0" w:color="auto"/>
          </w:divBdr>
        </w:div>
        <w:div w:id="815416218">
          <w:marLeft w:val="640"/>
          <w:marRight w:val="0"/>
          <w:marTop w:val="0"/>
          <w:marBottom w:val="0"/>
          <w:divBdr>
            <w:top w:val="none" w:sz="0" w:space="0" w:color="auto"/>
            <w:left w:val="none" w:sz="0" w:space="0" w:color="auto"/>
            <w:bottom w:val="none" w:sz="0" w:space="0" w:color="auto"/>
            <w:right w:val="none" w:sz="0" w:space="0" w:color="auto"/>
          </w:divBdr>
        </w:div>
        <w:div w:id="33505348">
          <w:marLeft w:val="640"/>
          <w:marRight w:val="0"/>
          <w:marTop w:val="0"/>
          <w:marBottom w:val="0"/>
          <w:divBdr>
            <w:top w:val="none" w:sz="0" w:space="0" w:color="auto"/>
            <w:left w:val="none" w:sz="0" w:space="0" w:color="auto"/>
            <w:bottom w:val="none" w:sz="0" w:space="0" w:color="auto"/>
            <w:right w:val="none" w:sz="0" w:space="0" w:color="auto"/>
          </w:divBdr>
        </w:div>
        <w:div w:id="1806661328">
          <w:marLeft w:val="640"/>
          <w:marRight w:val="0"/>
          <w:marTop w:val="0"/>
          <w:marBottom w:val="0"/>
          <w:divBdr>
            <w:top w:val="none" w:sz="0" w:space="0" w:color="auto"/>
            <w:left w:val="none" w:sz="0" w:space="0" w:color="auto"/>
            <w:bottom w:val="none" w:sz="0" w:space="0" w:color="auto"/>
            <w:right w:val="none" w:sz="0" w:space="0" w:color="auto"/>
          </w:divBdr>
        </w:div>
        <w:div w:id="1826358473">
          <w:marLeft w:val="640"/>
          <w:marRight w:val="0"/>
          <w:marTop w:val="0"/>
          <w:marBottom w:val="0"/>
          <w:divBdr>
            <w:top w:val="none" w:sz="0" w:space="0" w:color="auto"/>
            <w:left w:val="none" w:sz="0" w:space="0" w:color="auto"/>
            <w:bottom w:val="none" w:sz="0" w:space="0" w:color="auto"/>
            <w:right w:val="none" w:sz="0" w:space="0" w:color="auto"/>
          </w:divBdr>
        </w:div>
        <w:div w:id="1077940861">
          <w:marLeft w:val="640"/>
          <w:marRight w:val="0"/>
          <w:marTop w:val="0"/>
          <w:marBottom w:val="0"/>
          <w:divBdr>
            <w:top w:val="none" w:sz="0" w:space="0" w:color="auto"/>
            <w:left w:val="none" w:sz="0" w:space="0" w:color="auto"/>
            <w:bottom w:val="none" w:sz="0" w:space="0" w:color="auto"/>
            <w:right w:val="none" w:sz="0" w:space="0" w:color="auto"/>
          </w:divBdr>
        </w:div>
        <w:div w:id="917909545">
          <w:marLeft w:val="640"/>
          <w:marRight w:val="0"/>
          <w:marTop w:val="0"/>
          <w:marBottom w:val="0"/>
          <w:divBdr>
            <w:top w:val="none" w:sz="0" w:space="0" w:color="auto"/>
            <w:left w:val="none" w:sz="0" w:space="0" w:color="auto"/>
            <w:bottom w:val="none" w:sz="0" w:space="0" w:color="auto"/>
            <w:right w:val="none" w:sz="0" w:space="0" w:color="auto"/>
          </w:divBdr>
        </w:div>
        <w:div w:id="1332485603">
          <w:marLeft w:val="640"/>
          <w:marRight w:val="0"/>
          <w:marTop w:val="0"/>
          <w:marBottom w:val="0"/>
          <w:divBdr>
            <w:top w:val="none" w:sz="0" w:space="0" w:color="auto"/>
            <w:left w:val="none" w:sz="0" w:space="0" w:color="auto"/>
            <w:bottom w:val="none" w:sz="0" w:space="0" w:color="auto"/>
            <w:right w:val="none" w:sz="0" w:space="0" w:color="auto"/>
          </w:divBdr>
        </w:div>
        <w:div w:id="875627585">
          <w:marLeft w:val="640"/>
          <w:marRight w:val="0"/>
          <w:marTop w:val="0"/>
          <w:marBottom w:val="0"/>
          <w:divBdr>
            <w:top w:val="none" w:sz="0" w:space="0" w:color="auto"/>
            <w:left w:val="none" w:sz="0" w:space="0" w:color="auto"/>
            <w:bottom w:val="none" w:sz="0" w:space="0" w:color="auto"/>
            <w:right w:val="none" w:sz="0" w:space="0" w:color="auto"/>
          </w:divBdr>
        </w:div>
        <w:div w:id="806750870">
          <w:marLeft w:val="640"/>
          <w:marRight w:val="0"/>
          <w:marTop w:val="0"/>
          <w:marBottom w:val="0"/>
          <w:divBdr>
            <w:top w:val="none" w:sz="0" w:space="0" w:color="auto"/>
            <w:left w:val="none" w:sz="0" w:space="0" w:color="auto"/>
            <w:bottom w:val="none" w:sz="0" w:space="0" w:color="auto"/>
            <w:right w:val="none" w:sz="0" w:space="0" w:color="auto"/>
          </w:divBdr>
        </w:div>
        <w:div w:id="1413088847">
          <w:marLeft w:val="640"/>
          <w:marRight w:val="0"/>
          <w:marTop w:val="0"/>
          <w:marBottom w:val="0"/>
          <w:divBdr>
            <w:top w:val="none" w:sz="0" w:space="0" w:color="auto"/>
            <w:left w:val="none" w:sz="0" w:space="0" w:color="auto"/>
            <w:bottom w:val="none" w:sz="0" w:space="0" w:color="auto"/>
            <w:right w:val="none" w:sz="0" w:space="0" w:color="auto"/>
          </w:divBdr>
        </w:div>
        <w:div w:id="1064716781">
          <w:marLeft w:val="640"/>
          <w:marRight w:val="0"/>
          <w:marTop w:val="0"/>
          <w:marBottom w:val="0"/>
          <w:divBdr>
            <w:top w:val="none" w:sz="0" w:space="0" w:color="auto"/>
            <w:left w:val="none" w:sz="0" w:space="0" w:color="auto"/>
            <w:bottom w:val="none" w:sz="0" w:space="0" w:color="auto"/>
            <w:right w:val="none" w:sz="0" w:space="0" w:color="auto"/>
          </w:divBdr>
        </w:div>
        <w:div w:id="1311641441">
          <w:marLeft w:val="640"/>
          <w:marRight w:val="0"/>
          <w:marTop w:val="0"/>
          <w:marBottom w:val="0"/>
          <w:divBdr>
            <w:top w:val="none" w:sz="0" w:space="0" w:color="auto"/>
            <w:left w:val="none" w:sz="0" w:space="0" w:color="auto"/>
            <w:bottom w:val="none" w:sz="0" w:space="0" w:color="auto"/>
            <w:right w:val="none" w:sz="0" w:space="0" w:color="auto"/>
          </w:divBdr>
        </w:div>
        <w:div w:id="1678530937">
          <w:marLeft w:val="640"/>
          <w:marRight w:val="0"/>
          <w:marTop w:val="0"/>
          <w:marBottom w:val="0"/>
          <w:divBdr>
            <w:top w:val="none" w:sz="0" w:space="0" w:color="auto"/>
            <w:left w:val="none" w:sz="0" w:space="0" w:color="auto"/>
            <w:bottom w:val="none" w:sz="0" w:space="0" w:color="auto"/>
            <w:right w:val="none" w:sz="0" w:space="0" w:color="auto"/>
          </w:divBdr>
        </w:div>
        <w:div w:id="1093628823">
          <w:marLeft w:val="640"/>
          <w:marRight w:val="0"/>
          <w:marTop w:val="0"/>
          <w:marBottom w:val="0"/>
          <w:divBdr>
            <w:top w:val="none" w:sz="0" w:space="0" w:color="auto"/>
            <w:left w:val="none" w:sz="0" w:space="0" w:color="auto"/>
            <w:bottom w:val="none" w:sz="0" w:space="0" w:color="auto"/>
            <w:right w:val="none" w:sz="0" w:space="0" w:color="auto"/>
          </w:divBdr>
        </w:div>
        <w:div w:id="1291933120">
          <w:marLeft w:val="640"/>
          <w:marRight w:val="0"/>
          <w:marTop w:val="0"/>
          <w:marBottom w:val="0"/>
          <w:divBdr>
            <w:top w:val="none" w:sz="0" w:space="0" w:color="auto"/>
            <w:left w:val="none" w:sz="0" w:space="0" w:color="auto"/>
            <w:bottom w:val="none" w:sz="0" w:space="0" w:color="auto"/>
            <w:right w:val="none" w:sz="0" w:space="0" w:color="auto"/>
          </w:divBdr>
        </w:div>
        <w:div w:id="396127512">
          <w:marLeft w:val="640"/>
          <w:marRight w:val="0"/>
          <w:marTop w:val="0"/>
          <w:marBottom w:val="0"/>
          <w:divBdr>
            <w:top w:val="none" w:sz="0" w:space="0" w:color="auto"/>
            <w:left w:val="none" w:sz="0" w:space="0" w:color="auto"/>
            <w:bottom w:val="none" w:sz="0" w:space="0" w:color="auto"/>
            <w:right w:val="none" w:sz="0" w:space="0" w:color="auto"/>
          </w:divBdr>
        </w:div>
        <w:div w:id="2113240112">
          <w:marLeft w:val="640"/>
          <w:marRight w:val="0"/>
          <w:marTop w:val="0"/>
          <w:marBottom w:val="0"/>
          <w:divBdr>
            <w:top w:val="none" w:sz="0" w:space="0" w:color="auto"/>
            <w:left w:val="none" w:sz="0" w:space="0" w:color="auto"/>
            <w:bottom w:val="none" w:sz="0" w:space="0" w:color="auto"/>
            <w:right w:val="none" w:sz="0" w:space="0" w:color="auto"/>
          </w:divBdr>
        </w:div>
        <w:div w:id="831406102">
          <w:marLeft w:val="640"/>
          <w:marRight w:val="0"/>
          <w:marTop w:val="0"/>
          <w:marBottom w:val="0"/>
          <w:divBdr>
            <w:top w:val="none" w:sz="0" w:space="0" w:color="auto"/>
            <w:left w:val="none" w:sz="0" w:space="0" w:color="auto"/>
            <w:bottom w:val="none" w:sz="0" w:space="0" w:color="auto"/>
            <w:right w:val="none" w:sz="0" w:space="0" w:color="auto"/>
          </w:divBdr>
        </w:div>
        <w:div w:id="727343990">
          <w:marLeft w:val="640"/>
          <w:marRight w:val="0"/>
          <w:marTop w:val="0"/>
          <w:marBottom w:val="0"/>
          <w:divBdr>
            <w:top w:val="none" w:sz="0" w:space="0" w:color="auto"/>
            <w:left w:val="none" w:sz="0" w:space="0" w:color="auto"/>
            <w:bottom w:val="none" w:sz="0" w:space="0" w:color="auto"/>
            <w:right w:val="none" w:sz="0" w:space="0" w:color="auto"/>
          </w:divBdr>
        </w:div>
        <w:div w:id="699667731">
          <w:marLeft w:val="640"/>
          <w:marRight w:val="0"/>
          <w:marTop w:val="0"/>
          <w:marBottom w:val="0"/>
          <w:divBdr>
            <w:top w:val="none" w:sz="0" w:space="0" w:color="auto"/>
            <w:left w:val="none" w:sz="0" w:space="0" w:color="auto"/>
            <w:bottom w:val="none" w:sz="0" w:space="0" w:color="auto"/>
            <w:right w:val="none" w:sz="0" w:space="0" w:color="auto"/>
          </w:divBdr>
        </w:div>
        <w:div w:id="639309557">
          <w:marLeft w:val="640"/>
          <w:marRight w:val="0"/>
          <w:marTop w:val="0"/>
          <w:marBottom w:val="0"/>
          <w:divBdr>
            <w:top w:val="none" w:sz="0" w:space="0" w:color="auto"/>
            <w:left w:val="none" w:sz="0" w:space="0" w:color="auto"/>
            <w:bottom w:val="none" w:sz="0" w:space="0" w:color="auto"/>
            <w:right w:val="none" w:sz="0" w:space="0" w:color="auto"/>
          </w:divBdr>
        </w:div>
        <w:div w:id="959579161">
          <w:marLeft w:val="640"/>
          <w:marRight w:val="0"/>
          <w:marTop w:val="0"/>
          <w:marBottom w:val="0"/>
          <w:divBdr>
            <w:top w:val="none" w:sz="0" w:space="0" w:color="auto"/>
            <w:left w:val="none" w:sz="0" w:space="0" w:color="auto"/>
            <w:bottom w:val="none" w:sz="0" w:space="0" w:color="auto"/>
            <w:right w:val="none" w:sz="0" w:space="0" w:color="auto"/>
          </w:divBdr>
        </w:div>
        <w:div w:id="206649324">
          <w:marLeft w:val="640"/>
          <w:marRight w:val="0"/>
          <w:marTop w:val="0"/>
          <w:marBottom w:val="0"/>
          <w:divBdr>
            <w:top w:val="none" w:sz="0" w:space="0" w:color="auto"/>
            <w:left w:val="none" w:sz="0" w:space="0" w:color="auto"/>
            <w:bottom w:val="none" w:sz="0" w:space="0" w:color="auto"/>
            <w:right w:val="none" w:sz="0" w:space="0" w:color="auto"/>
          </w:divBdr>
        </w:div>
        <w:div w:id="81490533">
          <w:marLeft w:val="640"/>
          <w:marRight w:val="0"/>
          <w:marTop w:val="0"/>
          <w:marBottom w:val="0"/>
          <w:divBdr>
            <w:top w:val="none" w:sz="0" w:space="0" w:color="auto"/>
            <w:left w:val="none" w:sz="0" w:space="0" w:color="auto"/>
            <w:bottom w:val="none" w:sz="0" w:space="0" w:color="auto"/>
            <w:right w:val="none" w:sz="0" w:space="0" w:color="auto"/>
          </w:divBdr>
        </w:div>
        <w:div w:id="126633534">
          <w:marLeft w:val="640"/>
          <w:marRight w:val="0"/>
          <w:marTop w:val="0"/>
          <w:marBottom w:val="0"/>
          <w:divBdr>
            <w:top w:val="none" w:sz="0" w:space="0" w:color="auto"/>
            <w:left w:val="none" w:sz="0" w:space="0" w:color="auto"/>
            <w:bottom w:val="none" w:sz="0" w:space="0" w:color="auto"/>
            <w:right w:val="none" w:sz="0" w:space="0" w:color="auto"/>
          </w:divBdr>
        </w:div>
        <w:div w:id="794367127">
          <w:marLeft w:val="640"/>
          <w:marRight w:val="0"/>
          <w:marTop w:val="0"/>
          <w:marBottom w:val="0"/>
          <w:divBdr>
            <w:top w:val="none" w:sz="0" w:space="0" w:color="auto"/>
            <w:left w:val="none" w:sz="0" w:space="0" w:color="auto"/>
            <w:bottom w:val="none" w:sz="0" w:space="0" w:color="auto"/>
            <w:right w:val="none" w:sz="0" w:space="0" w:color="auto"/>
          </w:divBdr>
        </w:div>
        <w:div w:id="1277105958">
          <w:marLeft w:val="640"/>
          <w:marRight w:val="0"/>
          <w:marTop w:val="0"/>
          <w:marBottom w:val="0"/>
          <w:divBdr>
            <w:top w:val="none" w:sz="0" w:space="0" w:color="auto"/>
            <w:left w:val="none" w:sz="0" w:space="0" w:color="auto"/>
            <w:bottom w:val="none" w:sz="0" w:space="0" w:color="auto"/>
            <w:right w:val="none" w:sz="0" w:space="0" w:color="auto"/>
          </w:divBdr>
        </w:div>
        <w:div w:id="483278962">
          <w:marLeft w:val="640"/>
          <w:marRight w:val="0"/>
          <w:marTop w:val="0"/>
          <w:marBottom w:val="0"/>
          <w:divBdr>
            <w:top w:val="none" w:sz="0" w:space="0" w:color="auto"/>
            <w:left w:val="none" w:sz="0" w:space="0" w:color="auto"/>
            <w:bottom w:val="none" w:sz="0" w:space="0" w:color="auto"/>
            <w:right w:val="none" w:sz="0" w:space="0" w:color="auto"/>
          </w:divBdr>
        </w:div>
        <w:div w:id="1981494415">
          <w:marLeft w:val="640"/>
          <w:marRight w:val="0"/>
          <w:marTop w:val="0"/>
          <w:marBottom w:val="0"/>
          <w:divBdr>
            <w:top w:val="none" w:sz="0" w:space="0" w:color="auto"/>
            <w:left w:val="none" w:sz="0" w:space="0" w:color="auto"/>
            <w:bottom w:val="none" w:sz="0" w:space="0" w:color="auto"/>
            <w:right w:val="none" w:sz="0" w:space="0" w:color="auto"/>
          </w:divBdr>
        </w:div>
        <w:div w:id="1422800151">
          <w:marLeft w:val="640"/>
          <w:marRight w:val="0"/>
          <w:marTop w:val="0"/>
          <w:marBottom w:val="0"/>
          <w:divBdr>
            <w:top w:val="none" w:sz="0" w:space="0" w:color="auto"/>
            <w:left w:val="none" w:sz="0" w:space="0" w:color="auto"/>
            <w:bottom w:val="none" w:sz="0" w:space="0" w:color="auto"/>
            <w:right w:val="none" w:sz="0" w:space="0" w:color="auto"/>
          </w:divBdr>
        </w:div>
      </w:divsChild>
    </w:div>
    <w:div w:id="731199222">
      <w:bodyDiv w:val="1"/>
      <w:marLeft w:val="0"/>
      <w:marRight w:val="0"/>
      <w:marTop w:val="0"/>
      <w:marBottom w:val="0"/>
      <w:divBdr>
        <w:top w:val="none" w:sz="0" w:space="0" w:color="auto"/>
        <w:left w:val="none" w:sz="0" w:space="0" w:color="auto"/>
        <w:bottom w:val="none" w:sz="0" w:space="0" w:color="auto"/>
        <w:right w:val="none" w:sz="0" w:space="0" w:color="auto"/>
      </w:divBdr>
    </w:div>
    <w:div w:id="764497078">
      <w:bodyDiv w:val="1"/>
      <w:marLeft w:val="0"/>
      <w:marRight w:val="0"/>
      <w:marTop w:val="0"/>
      <w:marBottom w:val="0"/>
      <w:divBdr>
        <w:top w:val="none" w:sz="0" w:space="0" w:color="auto"/>
        <w:left w:val="none" w:sz="0" w:space="0" w:color="auto"/>
        <w:bottom w:val="none" w:sz="0" w:space="0" w:color="auto"/>
        <w:right w:val="none" w:sz="0" w:space="0" w:color="auto"/>
      </w:divBdr>
      <w:divsChild>
        <w:div w:id="1055813277">
          <w:marLeft w:val="640"/>
          <w:marRight w:val="0"/>
          <w:marTop w:val="0"/>
          <w:marBottom w:val="0"/>
          <w:divBdr>
            <w:top w:val="none" w:sz="0" w:space="0" w:color="auto"/>
            <w:left w:val="none" w:sz="0" w:space="0" w:color="auto"/>
            <w:bottom w:val="none" w:sz="0" w:space="0" w:color="auto"/>
            <w:right w:val="none" w:sz="0" w:space="0" w:color="auto"/>
          </w:divBdr>
        </w:div>
        <w:div w:id="14161627">
          <w:marLeft w:val="640"/>
          <w:marRight w:val="0"/>
          <w:marTop w:val="0"/>
          <w:marBottom w:val="0"/>
          <w:divBdr>
            <w:top w:val="none" w:sz="0" w:space="0" w:color="auto"/>
            <w:left w:val="none" w:sz="0" w:space="0" w:color="auto"/>
            <w:bottom w:val="none" w:sz="0" w:space="0" w:color="auto"/>
            <w:right w:val="none" w:sz="0" w:space="0" w:color="auto"/>
          </w:divBdr>
        </w:div>
        <w:div w:id="722019188">
          <w:marLeft w:val="640"/>
          <w:marRight w:val="0"/>
          <w:marTop w:val="0"/>
          <w:marBottom w:val="0"/>
          <w:divBdr>
            <w:top w:val="none" w:sz="0" w:space="0" w:color="auto"/>
            <w:left w:val="none" w:sz="0" w:space="0" w:color="auto"/>
            <w:bottom w:val="none" w:sz="0" w:space="0" w:color="auto"/>
            <w:right w:val="none" w:sz="0" w:space="0" w:color="auto"/>
          </w:divBdr>
        </w:div>
        <w:div w:id="1095176512">
          <w:marLeft w:val="640"/>
          <w:marRight w:val="0"/>
          <w:marTop w:val="0"/>
          <w:marBottom w:val="0"/>
          <w:divBdr>
            <w:top w:val="none" w:sz="0" w:space="0" w:color="auto"/>
            <w:left w:val="none" w:sz="0" w:space="0" w:color="auto"/>
            <w:bottom w:val="none" w:sz="0" w:space="0" w:color="auto"/>
            <w:right w:val="none" w:sz="0" w:space="0" w:color="auto"/>
          </w:divBdr>
        </w:div>
        <w:div w:id="1109817989">
          <w:marLeft w:val="640"/>
          <w:marRight w:val="0"/>
          <w:marTop w:val="0"/>
          <w:marBottom w:val="0"/>
          <w:divBdr>
            <w:top w:val="none" w:sz="0" w:space="0" w:color="auto"/>
            <w:left w:val="none" w:sz="0" w:space="0" w:color="auto"/>
            <w:bottom w:val="none" w:sz="0" w:space="0" w:color="auto"/>
            <w:right w:val="none" w:sz="0" w:space="0" w:color="auto"/>
          </w:divBdr>
        </w:div>
        <w:div w:id="1884513886">
          <w:marLeft w:val="640"/>
          <w:marRight w:val="0"/>
          <w:marTop w:val="0"/>
          <w:marBottom w:val="0"/>
          <w:divBdr>
            <w:top w:val="none" w:sz="0" w:space="0" w:color="auto"/>
            <w:left w:val="none" w:sz="0" w:space="0" w:color="auto"/>
            <w:bottom w:val="none" w:sz="0" w:space="0" w:color="auto"/>
            <w:right w:val="none" w:sz="0" w:space="0" w:color="auto"/>
          </w:divBdr>
        </w:div>
        <w:div w:id="828325633">
          <w:marLeft w:val="640"/>
          <w:marRight w:val="0"/>
          <w:marTop w:val="0"/>
          <w:marBottom w:val="0"/>
          <w:divBdr>
            <w:top w:val="none" w:sz="0" w:space="0" w:color="auto"/>
            <w:left w:val="none" w:sz="0" w:space="0" w:color="auto"/>
            <w:bottom w:val="none" w:sz="0" w:space="0" w:color="auto"/>
            <w:right w:val="none" w:sz="0" w:space="0" w:color="auto"/>
          </w:divBdr>
        </w:div>
        <w:div w:id="2122796553">
          <w:marLeft w:val="640"/>
          <w:marRight w:val="0"/>
          <w:marTop w:val="0"/>
          <w:marBottom w:val="0"/>
          <w:divBdr>
            <w:top w:val="none" w:sz="0" w:space="0" w:color="auto"/>
            <w:left w:val="none" w:sz="0" w:space="0" w:color="auto"/>
            <w:bottom w:val="none" w:sz="0" w:space="0" w:color="auto"/>
            <w:right w:val="none" w:sz="0" w:space="0" w:color="auto"/>
          </w:divBdr>
        </w:div>
        <w:div w:id="948119165">
          <w:marLeft w:val="640"/>
          <w:marRight w:val="0"/>
          <w:marTop w:val="0"/>
          <w:marBottom w:val="0"/>
          <w:divBdr>
            <w:top w:val="none" w:sz="0" w:space="0" w:color="auto"/>
            <w:left w:val="none" w:sz="0" w:space="0" w:color="auto"/>
            <w:bottom w:val="none" w:sz="0" w:space="0" w:color="auto"/>
            <w:right w:val="none" w:sz="0" w:space="0" w:color="auto"/>
          </w:divBdr>
        </w:div>
        <w:div w:id="958802109">
          <w:marLeft w:val="640"/>
          <w:marRight w:val="0"/>
          <w:marTop w:val="0"/>
          <w:marBottom w:val="0"/>
          <w:divBdr>
            <w:top w:val="none" w:sz="0" w:space="0" w:color="auto"/>
            <w:left w:val="none" w:sz="0" w:space="0" w:color="auto"/>
            <w:bottom w:val="none" w:sz="0" w:space="0" w:color="auto"/>
            <w:right w:val="none" w:sz="0" w:space="0" w:color="auto"/>
          </w:divBdr>
        </w:div>
        <w:div w:id="1510883">
          <w:marLeft w:val="640"/>
          <w:marRight w:val="0"/>
          <w:marTop w:val="0"/>
          <w:marBottom w:val="0"/>
          <w:divBdr>
            <w:top w:val="none" w:sz="0" w:space="0" w:color="auto"/>
            <w:left w:val="none" w:sz="0" w:space="0" w:color="auto"/>
            <w:bottom w:val="none" w:sz="0" w:space="0" w:color="auto"/>
            <w:right w:val="none" w:sz="0" w:space="0" w:color="auto"/>
          </w:divBdr>
        </w:div>
        <w:div w:id="444081979">
          <w:marLeft w:val="640"/>
          <w:marRight w:val="0"/>
          <w:marTop w:val="0"/>
          <w:marBottom w:val="0"/>
          <w:divBdr>
            <w:top w:val="none" w:sz="0" w:space="0" w:color="auto"/>
            <w:left w:val="none" w:sz="0" w:space="0" w:color="auto"/>
            <w:bottom w:val="none" w:sz="0" w:space="0" w:color="auto"/>
            <w:right w:val="none" w:sz="0" w:space="0" w:color="auto"/>
          </w:divBdr>
        </w:div>
        <w:div w:id="1399088900">
          <w:marLeft w:val="640"/>
          <w:marRight w:val="0"/>
          <w:marTop w:val="0"/>
          <w:marBottom w:val="0"/>
          <w:divBdr>
            <w:top w:val="none" w:sz="0" w:space="0" w:color="auto"/>
            <w:left w:val="none" w:sz="0" w:space="0" w:color="auto"/>
            <w:bottom w:val="none" w:sz="0" w:space="0" w:color="auto"/>
            <w:right w:val="none" w:sz="0" w:space="0" w:color="auto"/>
          </w:divBdr>
        </w:div>
        <w:div w:id="839270945">
          <w:marLeft w:val="640"/>
          <w:marRight w:val="0"/>
          <w:marTop w:val="0"/>
          <w:marBottom w:val="0"/>
          <w:divBdr>
            <w:top w:val="none" w:sz="0" w:space="0" w:color="auto"/>
            <w:left w:val="none" w:sz="0" w:space="0" w:color="auto"/>
            <w:bottom w:val="none" w:sz="0" w:space="0" w:color="auto"/>
            <w:right w:val="none" w:sz="0" w:space="0" w:color="auto"/>
          </w:divBdr>
        </w:div>
        <w:div w:id="1364331638">
          <w:marLeft w:val="640"/>
          <w:marRight w:val="0"/>
          <w:marTop w:val="0"/>
          <w:marBottom w:val="0"/>
          <w:divBdr>
            <w:top w:val="none" w:sz="0" w:space="0" w:color="auto"/>
            <w:left w:val="none" w:sz="0" w:space="0" w:color="auto"/>
            <w:bottom w:val="none" w:sz="0" w:space="0" w:color="auto"/>
            <w:right w:val="none" w:sz="0" w:space="0" w:color="auto"/>
          </w:divBdr>
        </w:div>
        <w:div w:id="2081177016">
          <w:marLeft w:val="640"/>
          <w:marRight w:val="0"/>
          <w:marTop w:val="0"/>
          <w:marBottom w:val="0"/>
          <w:divBdr>
            <w:top w:val="none" w:sz="0" w:space="0" w:color="auto"/>
            <w:left w:val="none" w:sz="0" w:space="0" w:color="auto"/>
            <w:bottom w:val="none" w:sz="0" w:space="0" w:color="auto"/>
            <w:right w:val="none" w:sz="0" w:space="0" w:color="auto"/>
          </w:divBdr>
        </w:div>
        <w:div w:id="1074399233">
          <w:marLeft w:val="640"/>
          <w:marRight w:val="0"/>
          <w:marTop w:val="0"/>
          <w:marBottom w:val="0"/>
          <w:divBdr>
            <w:top w:val="none" w:sz="0" w:space="0" w:color="auto"/>
            <w:left w:val="none" w:sz="0" w:space="0" w:color="auto"/>
            <w:bottom w:val="none" w:sz="0" w:space="0" w:color="auto"/>
            <w:right w:val="none" w:sz="0" w:space="0" w:color="auto"/>
          </w:divBdr>
        </w:div>
        <w:div w:id="550650540">
          <w:marLeft w:val="640"/>
          <w:marRight w:val="0"/>
          <w:marTop w:val="0"/>
          <w:marBottom w:val="0"/>
          <w:divBdr>
            <w:top w:val="none" w:sz="0" w:space="0" w:color="auto"/>
            <w:left w:val="none" w:sz="0" w:space="0" w:color="auto"/>
            <w:bottom w:val="none" w:sz="0" w:space="0" w:color="auto"/>
            <w:right w:val="none" w:sz="0" w:space="0" w:color="auto"/>
          </w:divBdr>
        </w:div>
        <w:div w:id="1449079050">
          <w:marLeft w:val="640"/>
          <w:marRight w:val="0"/>
          <w:marTop w:val="0"/>
          <w:marBottom w:val="0"/>
          <w:divBdr>
            <w:top w:val="none" w:sz="0" w:space="0" w:color="auto"/>
            <w:left w:val="none" w:sz="0" w:space="0" w:color="auto"/>
            <w:bottom w:val="none" w:sz="0" w:space="0" w:color="auto"/>
            <w:right w:val="none" w:sz="0" w:space="0" w:color="auto"/>
          </w:divBdr>
        </w:div>
        <w:div w:id="72162871">
          <w:marLeft w:val="640"/>
          <w:marRight w:val="0"/>
          <w:marTop w:val="0"/>
          <w:marBottom w:val="0"/>
          <w:divBdr>
            <w:top w:val="none" w:sz="0" w:space="0" w:color="auto"/>
            <w:left w:val="none" w:sz="0" w:space="0" w:color="auto"/>
            <w:bottom w:val="none" w:sz="0" w:space="0" w:color="auto"/>
            <w:right w:val="none" w:sz="0" w:space="0" w:color="auto"/>
          </w:divBdr>
        </w:div>
        <w:div w:id="2061396334">
          <w:marLeft w:val="640"/>
          <w:marRight w:val="0"/>
          <w:marTop w:val="0"/>
          <w:marBottom w:val="0"/>
          <w:divBdr>
            <w:top w:val="none" w:sz="0" w:space="0" w:color="auto"/>
            <w:left w:val="none" w:sz="0" w:space="0" w:color="auto"/>
            <w:bottom w:val="none" w:sz="0" w:space="0" w:color="auto"/>
            <w:right w:val="none" w:sz="0" w:space="0" w:color="auto"/>
          </w:divBdr>
        </w:div>
        <w:div w:id="29111174">
          <w:marLeft w:val="640"/>
          <w:marRight w:val="0"/>
          <w:marTop w:val="0"/>
          <w:marBottom w:val="0"/>
          <w:divBdr>
            <w:top w:val="none" w:sz="0" w:space="0" w:color="auto"/>
            <w:left w:val="none" w:sz="0" w:space="0" w:color="auto"/>
            <w:bottom w:val="none" w:sz="0" w:space="0" w:color="auto"/>
            <w:right w:val="none" w:sz="0" w:space="0" w:color="auto"/>
          </w:divBdr>
        </w:div>
        <w:div w:id="744836922">
          <w:marLeft w:val="640"/>
          <w:marRight w:val="0"/>
          <w:marTop w:val="0"/>
          <w:marBottom w:val="0"/>
          <w:divBdr>
            <w:top w:val="none" w:sz="0" w:space="0" w:color="auto"/>
            <w:left w:val="none" w:sz="0" w:space="0" w:color="auto"/>
            <w:bottom w:val="none" w:sz="0" w:space="0" w:color="auto"/>
            <w:right w:val="none" w:sz="0" w:space="0" w:color="auto"/>
          </w:divBdr>
        </w:div>
        <w:div w:id="9916633">
          <w:marLeft w:val="640"/>
          <w:marRight w:val="0"/>
          <w:marTop w:val="0"/>
          <w:marBottom w:val="0"/>
          <w:divBdr>
            <w:top w:val="none" w:sz="0" w:space="0" w:color="auto"/>
            <w:left w:val="none" w:sz="0" w:space="0" w:color="auto"/>
            <w:bottom w:val="none" w:sz="0" w:space="0" w:color="auto"/>
            <w:right w:val="none" w:sz="0" w:space="0" w:color="auto"/>
          </w:divBdr>
        </w:div>
        <w:div w:id="1620337174">
          <w:marLeft w:val="640"/>
          <w:marRight w:val="0"/>
          <w:marTop w:val="0"/>
          <w:marBottom w:val="0"/>
          <w:divBdr>
            <w:top w:val="none" w:sz="0" w:space="0" w:color="auto"/>
            <w:left w:val="none" w:sz="0" w:space="0" w:color="auto"/>
            <w:bottom w:val="none" w:sz="0" w:space="0" w:color="auto"/>
            <w:right w:val="none" w:sz="0" w:space="0" w:color="auto"/>
          </w:divBdr>
        </w:div>
        <w:div w:id="1750232777">
          <w:marLeft w:val="640"/>
          <w:marRight w:val="0"/>
          <w:marTop w:val="0"/>
          <w:marBottom w:val="0"/>
          <w:divBdr>
            <w:top w:val="none" w:sz="0" w:space="0" w:color="auto"/>
            <w:left w:val="none" w:sz="0" w:space="0" w:color="auto"/>
            <w:bottom w:val="none" w:sz="0" w:space="0" w:color="auto"/>
            <w:right w:val="none" w:sz="0" w:space="0" w:color="auto"/>
          </w:divBdr>
        </w:div>
        <w:div w:id="559243202">
          <w:marLeft w:val="640"/>
          <w:marRight w:val="0"/>
          <w:marTop w:val="0"/>
          <w:marBottom w:val="0"/>
          <w:divBdr>
            <w:top w:val="none" w:sz="0" w:space="0" w:color="auto"/>
            <w:left w:val="none" w:sz="0" w:space="0" w:color="auto"/>
            <w:bottom w:val="none" w:sz="0" w:space="0" w:color="auto"/>
            <w:right w:val="none" w:sz="0" w:space="0" w:color="auto"/>
          </w:divBdr>
        </w:div>
        <w:div w:id="582497884">
          <w:marLeft w:val="640"/>
          <w:marRight w:val="0"/>
          <w:marTop w:val="0"/>
          <w:marBottom w:val="0"/>
          <w:divBdr>
            <w:top w:val="none" w:sz="0" w:space="0" w:color="auto"/>
            <w:left w:val="none" w:sz="0" w:space="0" w:color="auto"/>
            <w:bottom w:val="none" w:sz="0" w:space="0" w:color="auto"/>
            <w:right w:val="none" w:sz="0" w:space="0" w:color="auto"/>
          </w:divBdr>
        </w:div>
        <w:div w:id="2127699895">
          <w:marLeft w:val="640"/>
          <w:marRight w:val="0"/>
          <w:marTop w:val="0"/>
          <w:marBottom w:val="0"/>
          <w:divBdr>
            <w:top w:val="none" w:sz="0" w:space="0" w:color="auto"/>
            <w:left w:val="none" w:sz="0" w:space="0" w:color="auto"/>
            <w:bottom w:val="none" w:sz="0" w:space="0" w:color="auto"/>
            <w:right w:val="none" w:sz="0" w:space="0" w:color="auto"/>
          </w:divBdr>
        </w:div>
        <w:div w:id="776172680">
          <w:marLeft w:val="640"/>
          <w:marRight w:val="0"/>
          <w:marTop w:val="0"/>
          <w:marBottom w:val="0"/>
          <w:divBdr>
            <w:top w:val="none" w:sz="0" w:space="0" w:color="auto"/>
            <w:left w:val="none" w:sz="0" w:space="0" w:color="auto"/>
            <w:bottom w:val="none" w:sz="0" w:space="0" w:color="auto"/>
            <w:right w:val="none" w:sz="0" w:space="0" w:color="auto"/>
          </w:divBdr>
        </w:div>
        <w:div w:id="443765923">
          <w:marLeft w:val="640"/>
          <w:marRight w:val="0"/>
          <w:marTop w:val="0"/>
          <w:marBottom w:val="0"/>
          <w:divBdr>
            <w:top w:val="none" w:sz="0" w:space="0" w:color="auto"/>
            <w:left w:val="none" w:sz="0" w:space="0" w:color="auto"/>
            <w:bottom w:val="none" w:sz="0" w:space="0" w:color="auto"/>
            <w:right w:val="none" w:sz="0" w:space="0" w:color="auto"/>
          </w:divBdr>
        </w:div>
        <w:div w:id="1313751722">
          <w:marLeft w:val="640"/>
          <w:marRight w:val="0"/>
          <w:marTop w:val="0"/>
          <w:marBottom w:val="0"/>
          <w:divBdr>
            <w:top w:val="none" w:sz="0" w:space="0" w:color="auto"/>
            <w:left w:val="none" w:sz="0" w:space="0" w:color="auto"/>
            <w:bottom w:val="none" w:sz="0" w:space="0" w:color="auto"/>
            <w:right w:val="none" w:sz="0" w:space="0" w:color="auto"/>
          </w:divBdr>
        </w:div>
        <w:div w:id="1780447016">
          <w:marLeft w:val="640"/>
          <w:marRight w:val="0"/>
          <w:marTop w:val="0"/>
          <w:marBottom w:val="0"/>
          <w:divBdr>
            <w:top w:val="none" w:sz="0" w:space="0" w:color="auto"/>
            <w:left w:val="none" w:sz="0" w:space="0" w:color="auto"/>
            <w:bottom w:val="none" w:sz="0" w:space="0" w:color="auto"/>
            <w:right w:val="none" w:sz="0" w:space="0" w:color="auto"/>
          </w:divBdr>
        </w:div>
        <w:div w:id="2072075290">
          <w:marLeft w:val="640"/>
          <w:marRight w:val="0"/>
          <w:marTop w:val="0"/>
          <w:marBottom w:val="0"/>
          <w:divBdr>
            <w:top w:val="none" w:sz="0" w:space="0" w:color="auto"/>
            <w:left w:val="none" w:sz="0" w:space="0" w:color="auto"/>
            <w:bottom w:val="none" w:sz="0" w:space="0" w:color="auto"/>
            <w:right w:val="none" w:sz="0" w:space="0" w:color="auto"/>
          </w:divBdr>
        </w:div>
        <w:div w:id="163979845">
          <w:marLeft w:val="640"/>
          <w:marRight w:val="0"/>
          <w:marTop w:val="0"/>
          <w:marBottom w:val="0"/>
          <w:divBdr>
            <w:top w:val="none" w:sz="0" w:space="0" w:color="auto"/>
            <w:left w:val="none" w:sz="0" w:space="0" w:color="auto"/>
            <w:bottom w:val="none" w:sz="0" w:space="0" w:color="auto"/>
            <w:right w:val="none" w:sz="0" w:space="0" w:color="auto"/>
          </w:divBdr>
        </w:div>
        <w:div w:id="85730774">
          <w:marLeft w:val="640"/>
          <w:marRight w:val="0"/>
          <w:marTop w:val="0"/>
          <w:marBottom w:val="0"/>
          <w:divBdr>
            <w:top w:val="none" w:sz="0" w:space="0" w:color="auto"/>
            <w:left w:val="none" w:sz="0" w:space="0" w:color="auto"/>
            <w:bottom w:val="none" w:sz="0" w:space="0" w:color="auto"/>
            <w:right w:val="none" w:sz="0" w:space="0" w:color="auto"/>
          </w:divBdr>
        </w:div>
        <w:div w:id="153643156">
          <w:marLeft w:val="640"/>
          <w:marRight w:val="0"/>
          <w:marTop w:val="0"/>
          <w:marBottom w:val="0"/>
          <w:divBdr>
            <w:top w:val="none" w:sz="0" w:space="0" w:color="auto"/>
            <w:left w:val="none" w:sz="0" w:space="0" w:color="auto"/>
            <w:bottom w:val="none" w:sz="0" w:space="0" w:color="auto"/>
            <w:right w:val="none" w:sz="0" w:space="0" w:color="auto"/>
          </w:divBdr>
        </w:div>
        <w:div w:id="469444259">
          <w:marLeft w:val="640"/>
          <w:marRight w:val="0"/>
          <w:marTop w:val="0"/>
          <w:marBottom w:val="0"/>
          <w:divBdr>
            <w:top w:val="none" w:sz="0" w:space="0" w:color="auto"/>
            <w:left w:val="none" w:sz="0" w:space="0" w:color="auto"/>
            <w:bottom w:val="none" w:sz="0" w:space="0" w:color="auto"/>
            <w:right w:val="none" w:sz="0" w:space="0" w:color="auto"/>
          </w:divBdr>
        </w:div>
        <w:div w:id="1345745579">
          <w:marLeft w:val="640"/>
          <w:marRight w:val="0"/>
          <w:marTop w:val="0"/>
          <w:marBottom w:val="0"/>
          <w:divBdr>
            <w:top w:val="none" w:sz="0" w:space="0" w:color="auto"/>
            <w:left w:val="none" w:sz="0" w:space="0" w:color="auto"/>
            <w:bottom w:val="none" w:sz="0" w:space="0" w:color="auto"/>
            <w:right w:val="none" w:sz="0" w:space="0" w:color="auto"/>
          </w:divBdr>
        </w:div>
        <w:div w:id="1359622334">
          <w:marLeft w:val="640"/>
          <w:marRight w:val="0"/>
          <w:marTop w:val="0"/>
          <w:marBottom w:val="0"/>
          <w:divBdr>
            <w:top w:val="none" w:sz="0" w:space="0" w:color="auto"/>
            <w:left w:val="none" w:sz="0" w:space="0" w:color="auto"/>
            <w:bottom w:val="none" w:sz="0" w:space="0" w:color="auto"/>
            <w:right w:val="none" w:sz="0" w:space="0" w:color="auto"/>
          </w:divBdr>
        </w:div>
        <w:div w:id="553002541">
          <w:marLeft w:val="640"/>
          <w:marRight w:val="0"/>
          <w:marTop w:val="0"/>
          <w:marBottom w:val="0"/>
          <w:divBdr>
            <w:top w:val="none" w:sz="0" w:space="0" w:color="auto"/>
            <w:left w:val="none" w:sz="0" w:space="0" w:color="auto"/>
            <w:bottom w:val="none" w:sz="0" w:space="0" w:color="auto"/>
            <w:right w:val="none" w:sz="0" w:space="0" w:color="auto"/>
          </w:divBdr>
        </w:div>
        <w:div w:id="527331294">
          <w:marLeft w:val="640"/>
          <w:marRight w:val="0"/>
          <w:marTop w:val="0"/>
          <w:marBottom w:val="0"/>
          <w:divBdr>
            <w:top w:val="none" w:sz="0" w:space="0" w:color="auto"/>
            <w:left w:val="none" w:sz="0" w:space="0" w:color="auto"/>
            <w:bottom w:val="none" w:sz="0" w:space="0" w:color="auto"/>
            <w:right w:val="none" w:sz="0" w:space="0" w:color="auto"/>
          </w:divBdr>
        </w:div>
        <w:div w:id="1038042299">
          <w:marLeft w:val="640"/>
          <w:marRight w:val="0"/>
          <w:marTop w:val="0"/>
          <w:marBottom w:val="0"/>
          <w:divBdr>
            <w:top w:val="none" w:sz="0" w:space="0" w:color="auto"/>
            <w:left w:val="none" w:sz="0" w:space="0" w:color="auto"/>
            <w:bottom w:val="none" w:sz="0" w:space="0" w:color="auto"/>
            <w:right w:val="none" w:sz="0" w:space="0" w:color="auto"/>
          </w:divBdr>
        </w:div>
        <w:div w:id="203521479">
          <w:marLeft w:val="640"/>
          <w:marRight w:val="0"/>
          <w:marTop w:val="0"/>
          <w:marBottom w:val="0"/>
          <w:divBdr>
            <w:top w:val="none" w:sz="0" w:space="0" w:color="auto"/>
            <w:left w:val="none" w:sz="0" w:space="0" w:color="auto"/>
            <w:bottom w:val="none" w:sz="0" w:space="0" w:color="auto"/>
            <w:right w:val="none" w:sz="0" w:space="0" w:color="auto"/>
          </w:divBdr>
        </w:div>
        <w:div w:id="443698960">
          <w:marLeft w:val="640"/>
          <w:marRight w:val="0"/>
          <w:marTop w:val="0"/>
          <w:marBottom w:val="0"/>
          <w:divBdr>
            <w:top w:val="none" w:sz="0" w:space="0" w:color="auto"/>
            <w:left w:val="none" w:sz="0" w:space="0" w:color="auto"/>
            <w:bottom w:val="none" w:sz="0" w:space="0" w:color="auto"/>
            <w:right w:val="none" w:sz="0" w:space="0" w:color="auto"/>
          </w:divBdr>
        </w:div>
        <w:div w:id="1787387415">
          <w:marLeft w:val="640"/>
          <w:marRight w:val="0"/>
          <w:marTop w:val="0"/>
          <w:marBottom w:val="0"/>
          <w:divBdr>
            <w:top w:val="none" w:sz="0" w:space="0" w:color="auto"/>
            <w:left w:val="none" w:sz="0" w:space="0" w:color="auto"/>
            <w:bottom w:val="none" w:sz="0" w:space="0" w:color="auto"/>
            <w:right w:val="none" w:sz="0" w:space="0" w:color="auto"/>
          </w:divBdr>
        </w:div>
        <w:div w:id="786775843">
          <w:marLeft w:val="640"/>
          <w:marRight w:val="0"/>
          <w:marTop w:val="0"/>
          <w:marBottom w:val="0"/>
          <w:divBdr>
            <w:top w:val="none" w:sz="0" w:space="0" w:color="auto"/>
            <w:left w:val="none" w:sz="0" w:space="0" w:color="auto"/>
            <w:bottom w:val="none" w:sz="0" w:space="0" w:color="auto"/>
            <w:right w:val="none" w:sz="0" w:space="0" w:color="auto"/>
          </w:divBdr>
        </w:div>
        <w:div w:id="1885869836">
          <w:marLeft w:val="640"/>
          <w:marRight w:val="0"/>
          <w:marTop w:val="0"/>
          <w:marBottom w:val="0"/>
          <w:divBdr>
            <w:top w:val="none" w:sz="0" w:space="0" w:color="auto"/>
            <w:left w:val="none" w:sz="0" w:space="0" w:color="auto"/>
            <w:bottom w:val="none" w:sz="0" w:space="0" w:color="auto"/>
            <w:right w:val="none" w:sz="0" w:space="0" w:color="auto"/>
          </w:divBdr>
        </w:div>
        <w:div w:id="1066143133">
          <w:marLeft w:val="640"/>
          <w:marRight w:val="0"/>
          <w:marTop w:val="0"/>
          <w:marBottom w:val="0"/>
          <w:divBdr>
            <w:top w:val="none" w:sz="0" w:space="0" w:color="auto"/>
            <w:left w:val="none" w:sz="0" w:space="0" w:color="auto"/>
            <w:bottom w:val="none" w:sz="0" w:space="0" w:color="auto"/>
            <w:right w:val="none" w:sz="0" w:space="0" w:color="auto"/>
          </w:divBdr>
        </w:div>
        <w:div w:id="1026175740">
          <w:marLeft w:val="640"/>
          <w:marRight w:val="0"/>
          <w:marTop w:val="0"/>
          <w:marBottom w:val="0"/>
          <w:divBdr>
            <w:top w:val="none" w:sz="0" w:space="0" w:color="auto"/>
            <w:left w:val="none" w:sz="0" w:space="0" w:color="auto"/>
            <w:bottom w:val="none" w:sz="0" w:space="0" w:color="auto"/>
            <w:right w:val="none" w:sz="0" w:space="0" w:color="auto"/>
          </w:divBdr>
        </w:div>
        <w:div w:id="555162495">
          <w:marLeft w:val="640"/>
          <w:marRight w:val="0"/>
          <w:marTop w:val="0"/>
          <w:marBottom w:val="0"/>
          <w:divBdr>
            <w:top w:val="none" w:sz="0" w:space="0" w:color="auto"/>
            <w:left w:val="none" w:sz="0" w:space="0" w:color="auto"/>
            <w:bottom w:val="none" w:sz="0" w:space="0" w:color="auto"/>
            <w:right w:val="none" w:sz="0" w:space="0" w:color="auto"/>
          </w:divBdr>
        </w:div>
        <w:div w:id="1888489562">
          <w:marLeft w:val="640"/>
          <w:marRight w:val="0"/>
          <w:marTop w:val="0"/>
          <w:marBottom w:val="0"/>
          <w:divBdr>
            <w:top w:val="none" w:sz="0" w:space="0" w:color="auto"/>
            <w:left w:val="none" w:sz="0" w:space="0" w:color="auto"/>
            <w:bottom w:val="none" w:sz="0" w:space="0" w:color="auto"/>
            <w:right w:val="none" w:sz="0" w:space="0" w:color="auto"/>
          </w:divBdr>
        </w:div>
        <w:div w:id="1688286533">
          <w:marLeft w:val="640"/>
          <w:marRight w:val="0"/>
          <w:marTop w:val="0"/>
          <w:marBottom w:val="0"/>
          <w:divBdr>
            <w:top w:val="none" w:sz="0" w:space="0" w:color="auto"/>
            <w:left w:val="none" w:sz="0" w:space="0" w:color="auto"/>
            <w:bottom w:val="none" w:sz="0" w:space="0" w:color="auto"/>
            <w:right w:val="none" w:sz="0" w:space="0" w:color="auto"/>
          </w:divBdr>
        </w:div>
        <w:div w:id="1870101425">
          <w:marLeft w:val="640"/>
          <w:marRight w:val="0"/>
          <w:marTop w:val="0"/>
          <w:marBottom w:val="0"/>
          <w:divBdr>
            <w:top w:val="none" w:sz="0" w:space="0" w:color="auto"/>
            <w:left w:val="none" w:sz="0" w:space="0" w:color="auto"/>
            <w:bottom w:val="none" w:sz="0" w:space="0" w:color="auto"/>
            <w:right w:val="none" w:sz="0" w:space="0" w:color="auto"/>
          </w:divBdr>
        </w:div>
        <w:div w:id="1798185228">
          <w:marLeft w:val="640"/>
          <w:marRight w:val="0"/>
          <w:marTop w:val="0"/>
          <w:marBottom w:val="0"/>
          <w:divBdr>
            <w:top w:val="none" w:sz="0" w:space="0" w:color="auto"/>
            <w:left w:val="none" w:sz="0" w:space="0" w:color="auto"/>
            <w:bottom w:val="none" w:sz="0" w:space="0" w:color="auto"/>
            <w:right w:val="none" w:sz="0" w:space="0" w:color="auto"/>
          </w:divBdr>
        </w:div>
        <w:div w:id="1648506847">
          <w:marLeft w:val="640"/>
          <w:marRight w:val="0"/>
          <w:marTop w:val="0"/>
          <w:marBottom w:val="0"/>
          <w:divBdr>
            <w:top w:val="none" w:sz="0" w:space="0" w:color="auto"/>
            <w:left w:val="none" w:sz="0" w:space="0" w:color="auto"/>
            <w:bottom w:val="none" w:sz="0" w:space="0" w:color="auto"/>
            <w:right w:val="none" w:sz="0" w:space="0" w:color="auto"/>
          </w:divBdr>
        </w:div>
        <w:div w:id="295567525">
          <w:marLeft w:val="640"/>
          <w:marRight w:val="0"/>
          <w:marTop w:val="0"/>
          <w:marBottom w:val="0"/>
          <w:divBdr>
            <w:top w:val="none" w:sz="0" w:space="0" w:color="auto"/>
            <w:left w:val="none" w:sz="0" w:space="0" w:color="auto"/>
            <w:bottom w:val="none" w:sz="0" w:space="0" w:color="auto"/>
            <w:right w:val="none" w:sz="0" w:space="0" w:color="auto"/>
          </w:divBdr>
        </w:div>
      </w:divsChild>
    </w:div>
    <w:div w:id="829829451">
      <w:bodyDiv w:val="1"/>
      <w:marLeft w:val="0"/>
      <w:marRight w:val="0"/>
      <w:marTop w:val="0"/>
      <w:marBottom w:val="0"/>
      <w:divBdr>
        <w:top w:val="none" w:sz="0" w:space="0" w:color="auto"/>
        <w:left w:val="none" w:sz="0" w:space="0" w:color="auto"/>
        <w:bottom w:val="none" w:sz="0" w:space="0" w:color="auto"/>
        <w:right w:val="none" w:sz="0" w:space="0" w:color="auto"/>
      </w:divBdr>
      <w:divsChild>
        <w:div w:id="1785807428">
          <w:marLeft w:val="640"/>
          <w:marRight w:val="0"/>
          <w:marTop w:val="0"/>
          <w:marBottom w:val="0"/>
          <w:divBdr>
            <w:top w:val="none" w:sz="0" w:space="0" w:color="auto"/>
            <w:left w:val="none" w:sz="0" w:space="0" w:color="auto"/>
            <w:bottom w:val="none" w:sz="0" w:space="0" w:color="auto"/>
            <w:right w:val="none" w:sz="0" w:space="0" w:color="auto"/>
          </w:divBdr>
        </w:div>
        <w:div w:id="927881790">
          <w:marLeft w:val="640"/>
          <w:marRight w:val="0"/>
          <w:marTop w:val="0"/>
          <w:marBottom w:val="0"/>
          <w:divBdr>
            <w:top w:val="none" w:sz="0" w:space="0" w:color="auto"/>
            <w:left w:val="none" w:sz="0" w:space="0" w:color="auto"/>
            <w:bottom w:val="none" w:sz="0" w:space="0" w:color="auto"/>
            <w:right w:val="none" w:sz="0" w:space="0" w:color="auto"/>
          </w:divBdr>
        </w:div>
        <w:div w:id="1673025950">
          <w:marLeft w:val="640"/>
          <w:marRight w:val="0"/>
          <w:marTop w:val="0"/>
          <w:marBottom w:val="0"/>
          <w:divBdr>
            <w:top w:val="none" w:sz="0" w:space="0" w:color="auto"/>
            <w:left w:val="none" w:sz="0" w:space="0" w:color="auto"/>
            <w:bottom w:val="none" w:sz="0" w:space="0" w:color="auto"/>
            <w:right w:val="none" w:sz="0" w:space="0" w:color="auto"/>
          </w:divBdr>
        </w:div>
        <w:div w:id="1305892154">
          <w:marLeft w:val="640"/>
          <w:marRight w:val="0"/>
          <w:marTop w:val="0"/>
          <w:marBottom w:val="0"/>
          <w:divBdr>
            <w:top w:val="none" w:sz="0" w:space="0" w:color="auto"/>
            <w:left w:val="none" w:sz="0" w:space="0" w:color="auto"/>
            <w:bottom w:val="none" w:sz="0" w:space="0" w:color="auto"/>
            <w:right w:val="none" w:sz="0" w:space="0" w:color="auto"/>
          </w:divBdr>
        </w:div>
        <w:div w:id="531040505">
          <w:marLeft w:val="640"/>
          <w:marRight w:val="0"/>
          <w:marTop w:val="0"/>
          <w:marBottom w:val="0"/>
          <w:divBdr>
            <w:top w:val="none" w:sz="0" w:space="0" w:color="auto"/>
            <w:left w:val="none" w:sz="0" w:space="0" w:color="auto"/>
            <w:bottom w:val="none" w:sz="0" w:space="0" w:color="auto"/>
            <w:right w:val="none" w:sz="0" w:space="0" w:color="auto"/>
          </w:divBdr>
        </w:div>
        <w:div w:id="1719166264">
          <w:marLeft w:val="640"/>
          <w:marRight w:val="0"/>
          <w:marTop w:val="0"/>
          <w:marBottom w:val="0"/>
          <w:divBdr>
            <w:top w:val="none" w:sz="0" w:space="0" w:color="auto"/>
            <w:left w:val="none" w:sz="0" w:space="0" w:color="auto"/>
            <w:bottom w:val="none" w:sz="0" w:space="0" w:color="auto"/>
            <w:right w:val="none" w:sz="0" w:space="0" w:color="auto"/>
          </w:divBdr>
        </w:div>
        <w:div w:id="109054373">
          <w:marLeft w:val="640"/>
          <w:marRight w:val="0"/>
          <w:marTop w:val="0"/>
          <w:marBottom w:val="0"/>
          <w:divBdr>
            <w:top w:val="none" w:sz="0" w:space="0" w:color="auto"/>
            <w:left w:val="none" w:sz="0" w:space="0" w:color="auto"/>
            <w:bottom w:val="none" w:sz="0" w:space="0" w:color="auto"/>
            <w:right w:val="none" w:sz="0" w:space="0" w:color="auto"/>
          </w:divBdr>
        </w:div>
        <w:div w:id="936408601">
          <w:marLeft w:val="640"/>
          <w:marRight w:val="0"/>
          <w:marTop w:val="0"/>
          <w:marBottom w:val="0"/>
          <w:divBdr>
            <w:top w:val="none" w:sz="0" w:space="0" w:color="auto"/>
            <w:left w:val="none" w:sz="0" w:space="0" w:color="auto"/>
            <w:bottom w:val="none" w:sz="0" w:space="0" w:color="auto"/>
            <w:right w:val="none" w:sz="0" w:space="0" w:color="auto"/>
          </w:divBdr>
        </w:div>
        <w:div w:id="713889546">
          <w:marLeft w:val="640"/>
          <w:marRight w:val="0"/>
          <w:marTop w:val="0"/>
          <w:marBottom w:val="0"/>
          <w:divBdr>
            <w:top w:val="none" w:sz="0" w:space="0" w:color="auto"/>
            <w:left w:val="none" w:sz="0" w:space="0" w:color="auto"/>
            <w:bottom w:val="none" w:sz="0" w:space="0" w:color="auto"/>
            <w:right w:val="none" w:sz="0" w:space="0" w:color="auto"/>
          </w:divBdr>
        </w:div>
        <w:div w:id="1184906921">
          <w:marLeft w:val="640"/>
          <w:marRight w:val="0"/>
          <w:marTop w:val="0"/>
          <w:marBottom w:val="0"/>
          <w:divBdr>
            <w:top w:val="none" w:sz="0" w:space="0" w:color="auto"/>
            <w:left w:val="none" w:sz="0" w:space="0" w:color="auto"/>
            <w:bottom w:val="none" w:sz="0" w:space="0" w:color="auto"/>
            <w:right w:val="none" w:sz="0" w:space="0" w:color="auto"/>
          </w:divBdr>
        </w:div>
        <w:div w:id="1880118982">
          <w:marLeft w:val="640"/>
          <w:marRight w:val="0"/>
          <w:marTop w:val="0"/>
          <w:marBottom w:val="0"/>
          <w:divBdr>
            <w:top w:val="none" w:sz="0" w:space="0" w:color="auto"/>
            <w:left w:val="none" w:sz="0" w:space="0" w:color="auto"/>
            <w:bottom w:val="none" w:sz="0" w:space="0" w:color="auto"/>
            <w:right w:val="none" w:sz="0" w:space="0" w:color="auto"/>
          </w:divBdr>
        </w:div>
        <w:div w:id="24065428">
          <w:marLeft w:val="640"/>
          <w:marRight w:val="0"/>
          <w:marTop w:val="0"/>
          <w:marBottom w:val="0"/>
          <w:divBdr>
            <w:top w:val="none" w:sz="0" w:space="0" w:color="auto"/>
            <w:left w:val="none" w:sz="0" w:space="0" w:color="auto"/>
            <w:bottom w:val="none" w:sz="0" w:space="0" w:color="auto"/>
            <w:right w:val="none" w:sz="0" w:space="0" w:color="auto"/>
          </w:divBdr>
        </w:div>
        <w:div w:id="1451632145">
          <w:marLeft w:val="640"/>
          <w:marRight w:val="0"/>
          <w:marTop w:val="0"/>
          <w:marBottom w:val="0"/>
          <w:divBdr>
            <w:top w:val="none" w:sz="0" w:space="0" w:color="auto"/>
            <w:left w:val="none" w:sz="0" w:space="0" w:color="auto"/>
            <w:bottom w:val="none" w:sz="0" w:space="0" w:color="auto"/>
            <w:right w:val="none" w:sz="0" w:space="0" w:color="auto"/>
          </w:divBdr>
        </w:div>
        <w:div w:id="2017877391">
          <w:marLeft w:val="640"/>
          <w:marRight w:val="0"/>
          <w:marTop w:val="0"/>
          <w:marBottom w:val="0"/>
          <w:divBdr>
            <w:top w:val="none" w:sz="0" w:space="0" w:color="auto"/>
            <w:left w:val="none" w:sz="0" w:space="0" w:color="auto"/>
            <w:bottom w:val="none" w:sz="0" w:space="0" w:color="auto"/>
            <w:right w:val="none" w:sz="0" w:space="0" w:color="auto"/>
          </w:divBdr>
        </w:div>
        <w:div w:id="2019193723">
          <w:marLeft w:val="640"/>
          <w:marRight w:val="0"/>
          <w:marTop w:val="0"/>
          <w:marBottom w:val="0"/>
          <w:divBdr>
            <w:top w:val="none" w:sz="0" w:space="0" w:color="auto"/>
            <w:left w:val="none" w:sz="0" w:space="0" w:color="auto"/>
            <w:bottom w:val="none" w:sz="0" w:space="0" w:color="auto"/>
            <w:right w:val="none" w:sz="0" w:space="0" w:color="auto"/>
          </w:divBdr>
        </w:div>
        <w:div w:id="1775129479">
          <w:marLeft w:val="640"/>
          <w:marRight w:val="0"/>
          <w:marTop w:val="0"/>
          <w:marBottom w:val="0"/>
          <w:divBdr>
            <w:top w:val="none" w:sz="0" w:space="0" w:color="auto"/>
            <w:left w:val="none" w:sz="0" w:space="0" w:color="auto"/>
            <w:bottom w:val="none" w:sz="0" w:space="0" w:color="auto"/>
            <w:right w:val="none" w:sz="0" w:space="0" w:color="auto"/>
          </w:divBdr>
        </w:div>
        <w:div w:id="1365522970">
          <w:marLeft w:val="640"/>
          <w:marRight w:val="0"/>
          <w:marTop w:val="0"/>
          <w:marBottom w:val="0"/>
          <w:divBdr>
            <w:top w:val="none" w:sz="0" w:space="0" w:color="auto"/>
            <w:left w:val="none" w:sz="0" w:space="0" w:color="auto"/>
            <w:bottom w:val="none" w:sz="0" w:space="0" w:color="auto"/>
            <w:right w:val="none" w:sz="0" w:space="0" w:color="auto"/>
          </w:divBdr>
        </w:div>
        <w:div w:id="1762331750">
          <w:marLeft w:val="640"/>
          <w:marRight w:val="0"/>
          <w:marTop w:val="0"/>
          <w:marBottom w:val="0"/>
          <w:divBdr>
            <w:top w:val="none" w:sz="0" w:space="0" w:color="auto"/>
            <w:left w:val="none" w:sz="0" w:space="0" w:color="auto"/>
            <w:bottom w:val="none" w:sz="0" w:space="0" w:color="auto"/>
            <w:right w:val="none" w:sz="0" w:space="0" w:color="auto"/>
          </w:divBdr>
        </w:div>
        <w:div w:id="1211501810">
          <w:marLeft w:val="640"/>
          <w:marRight w:val="0"/>
          <w:marTop w:val="0"/>
          <w:marBottom w:val="0"/>
          <w:divBdr>
            <w:top w:val="none" w:sz="0" w:space="0" w:color="auto"/>
            <w:left w:val="none" w:sz="0" w:space="0" w:color="auto"/>
            <w:bottom w:val="none" w:sz="0" w:space="0" w:color="auto"/>
            <w:right w:val="none" w:sz="0" w:space="0" w:color="auto"/>
          </w:divBdr>
        </w:div>
        <w:div w:id="2005933182">
          <w:marLeft w:val="640"/>
          <w:marRight w:val="0"/>
          <w:marTop w:val="0"/>
          <w:marBottom w:val="0"/>
          <w:divBdr>
            <w:top w:val="none" w:sz="0" w:space="0" w:color="auto"/>
            <w:left w:val="none" w:sz="0" w:space="0" w:color="auto"/>
            <w:bottom w:val="none" w:sz="0" w:space="0" w:color="auto"/>
            <w:right w:val="none" w:sz="0" w:space="0" w:color="auto"/>
          </w:divBdr>
        </w:div>
        <w:div w:id="46414554">
          <w:marLeft w:val="640"/>
          <w:marRight w:val="0"/>
          <w:marTop w:val="0"/>
          <w:marBottom w:val="0"/>
          <w:divBdr>
            <w:top w:val="none" w:sz="0" w:space="0" w:color="auto"/>
            <w:left w:val="none" w:sz="0" w:space="0" w:color="auto"/>
            <w:bottom w:val="none" w:sz="0" w:space="0" w:color="auto"/>
            <w:right w:val="none" w:sz="0" w:space="0" w:color="auto"/>
          </w:divBdr>
        </w:div>
        <w:div w:id="1884173728">
          <w:marLeft w:val="640"/>
          <w:marRight w:val="0"/>
          <w:marTop w:val="0"/>
          <w:marBottom w:val="0"/>
          <w:divBdr>
            <w:top w:val="none" w:sz="0" w:space="0" w:color="auto"/>
            <w:left w:val="none" w:sz="0" w:space="0" w:color="auto"/>
            <w:bottom w:val="none" w:sz="0" w:space="0" w:color="auto"/>
            <w:right w:val="none" w:sz="0" w:space="0" w:color="auto"/>
          </w:divBdr>
        </w:div>
        <w:div w:id="1496649188">
          <w:marLeft w:val="640"/>
          <w:marRight w:val="0"/>
          <w:marTop w:val="0"/>
          <w:marBottom w:val="0"/>
          <w:divBdr>
            <w:top w:val="none" w:sz="0" w:space="0" w:color="auto"/>
            <w:left w:val="none" w:sz="0" w:space="0" w:color="auto"/>
            <w:bottom w:val="none" w:sz="0" w:space="0" w:color="auto"/>
            <w:right w:val="none" w:sz="0" w:space="0" w:color="auto"/>
          </w:divBdr>
        </w:div>
        <w:div w:id="2032337135">
          <w:marLeft w:val="640"/>
          <w:marRight w:val="0"/>
          <w:marTop w:val="0"/>
          <w:marBottom w:val="0"/>
          <w:divBdr>
            <w:top w:val="none" w:sz="0" w:space="0" w:color="auto"/>
            <w:left w:val="none" w:sz="0" w:space="0" w:color="auto"/>
            <w:bottom w:val="none" w:sz="0" w:space="0" w:color="auto"/>
            <w:right w:val="none" w:sz="0" w:space="0" w:color="auto"/>
          </w:divBdr>
        </w:div>
        <w:div w:id="1751075892">
          <w:marLeft w:val="640"/>
          <w:marRight w:val="0"/>
          <w:marTop w:val="0"/>
          <w:marBottom w:val="0"/>
          <w:divBdr>
            <w:top w:val="none" w:sz="0" w:space="0" w:color="auto"/>
            <w:left w:val="none" w:sz="0" w:space="0" w:color="auto"/>
            <w:bottom w:val="none" w:sz="0" w:space="0" w:color="auto"/>
            <w:right w:val="none" w:sz="0" w:space="0" w:color="auto"/>
          </w:divBdr>
        </w:div>
        <w:div w:id="1712027692">
          <w:marLeft w:val="640"/>
          <w:marRight w:val="0"/>
          <w:marTop w:val="0"/>
          <w:marBottom w:val="0"/>
          <w:divBdr>
            <w:top w:val="none" w:sz="0" w:space="0" w:color="auto"/>
            <w:left w:val="none" w:sz="0" w:space="0" w:color="auto"/>
            <w:bottom w:val="none" w:sz="0" w:space="0" w:color="auto"/>
            <w:right w:val="none" w:sz="0" w:space="0" w:color="auto"/>
          </w:divBdr>
        </w:div>
        <w:div w:id="2102489587">
          <w:marLeft w:val="640"/>
          <w:marRight w:val="0"/>
          <w:marTop w:val="0"/>
          <w:marBottom w:val="0"/>
          <w:divBdr>
            <w:top w:val="none" w:sz="0" w:space="0" w:color="auto"/>
            <w:left w:val="none" w:sz="0" w:space="0" w:color="auto"/>
            <w:bottom w:val="none" w:sz="0" w:space="0" w:color="auto"/>
            <w:right w:val="none" w:sz="0" w:space="0" w:color="auto"/>
          </w:divBdr>
        </w:div>
        <w:div w:id="1838643394">
          <w:marLeft w:val="640"/>
          <w:marRight w:val="0"/>
          <w:marTop w:val="0"/>
          <w:marBottom w:val="0"/>
          <w:divBdr>
            <w:top w:val="none" w:sz="0" w:space="0" w:color="auto"/>
            <w:left w:val="none" w:sz="0" w:space="0" w:color="auto"/>
            <w:bottom w:val="none" w:sz="0" w:space="0" w:color="auto"/>
            <w:right w:val="none" w:sz="0" w:space="0" w:color="auto"/>
          </w:divBdr>
        </w:div>
        <w:div w:id="277611676">
          <w:marLeft w:val="640"/>
          <w:marRight w:val="0"/>
          <w:marTop w:val="0"/>
          <w:marBottom w:val="0"/>
          <w:divBdr>
            <w:top w:val="none" w:sz="0" w:space="0" w:color="auto"/>
            <w:left w:val="none" w:sz="0" w:space="0" w:color="auto"/>
            <w:bottom w:val="none" w:sz="0" w:space="0" w:color="auto"/>
            <w:right w:val="none" w:sz="0" w:space="0" w:color="auto"/>
          </w:divBdr>
        </w:div>
        <w:div w:id="394011143">
          <w:marLeft w:val="640"/>
          <w:marRight w:val="0"/>
          <w:marTop w:val="0"/>
          <w:marBottom w:val="0"/>
          <w:divBdr>
            <w:top w:val="none" w:sz="0" w:space="0" w:color="auto"/>
            <w:left w:val="none" w:sz="0" w:space="0" w:color="auto"/>
            <w:bottom w:val="none" w:sz="0" w:space="0" w:color="auto"/>
            <w:right w:val="none" w:sz="0" w:space="0" w:color="auto"/>
          </w:divBdr>
        </w:div>
        <w:div w:id="773600305">
          <w:marLeft w:val="640"/>
          <w:marRight w:val="0"/>
          <w:marTop w:val="0"/>
          <w:marBottom w:val="0"/>
          <w:divBdr>
            <w:top w:val="none" w:sz="0" w:space="0" w:color="auto"/>
            <w:left w:val="none" w:sz="0" w:space="0" w:color="auto"/>
            <w:bottom w:val="none" w:sz="0" w:space="0" w:color="auto"/>
            <w:right w:val="none" w:sz="0" w:space="0" w:color="auto"/>
          </w:divBdr>
        </w:div>
        <w:div w:id="500245535">
          <w:marLeft w:val="640"/>
          <w:marRight w:val="0"/>
          <w:marTop w:val="0"/>
          <w:marBottom w:val="0"/>
          <w:divBdr>
            <w:top w:val="none" w:sz="0" w:space="0" w:color="auto"/>
            <w:left w:val="none" w:sz="0" w:space="0" w:color="auto"/>
            <w:bottom w:val="none" w:sz="0" w:space="0" w:color="auto"/>
            <w:right w:val="none" w:sz="0" w:space="0" w:color="auto"/>
          </w:divBdr>
        </w:div>
        <w:div w:id="1153063673">
          <w:marLeft w:val="640"/>
          <w:marRight w:val="0"/>
          <w:marTop w:val="0"/>
          <w:marBottom w:val="0"/>
          <w:divBdr>
            <w:top w:val="none" w:sz="0" w:space="0" w:color="auto"/>
            <w:left w:val="none" w:sz="0" w:space="0" w:color="auto"/>
            <w:bottom w:val="none" w:sz="0" w:space="0" w:color="auto"/>
            <w:right w:val="none" w:sz="0" w:space="0" w:color="auto"/>
          </w:divBdr>
        </w:div>
        <w:div w:id="1269197578">
          <w:marLeft w:val="640"/>
          <w:marRight w:val="0"/>
          <w:marTop w:val="0"/>
          <w:marBottom w:val="0"/>
          <w:divBdr>
            <w:top w:val="none" w:sz="0" w:space="0" w:color="auto"/>
            <w:left w:val="none" w:sz="0" w:space="0" w:color="auto"/>
            <w:bottom w:val="none" w:sz="0" w:space="0" w:color="auto"/>
            <w:right w:val="none" w:sz="0" w:space="0" w:color="auto"/>
          </w:divBdr>
        </w:div>
        <w:div w:id="2037196432">
          <w:marLeft w:val="640"/>
          <w:marRight w:val="0"/>
          <w:marTop w:val="0"/>
          <w:marBottom w:val="0"/>
          <w:divBdr>
            <w:top w:val="none" w:sz="0" w:space="0" w:color="auto"/>
            <w:left w:val="none" w:sz="0" w:space="0" w:color="auto"/>
            <w:bottom w:val="none" w:sz="0" w:space="0" w:color="auto"/>
            <w:right w:val="none" w:sz="0" w:space="0" w:color="auto"/>
          </w:divBdr>
        </w:div>
        <w:div w:id="1347252425">
          <w:marLeft w:val="640"/>
          <w:marRight w:val="0"/>
          <w:marTop w:val="0"/>
          <w:marBottom w:val="0"/>
          <w:divBdr>
            <w:top w:val="none" w:sz="0" w:space="0" w:color="auto"/>
            <w:left w:val="none" w:sz="0" w:space="0" w:color="auto"/>
            <w:bottom w:val="none" w:sz="0" w:space="0" w:color="auto"/>
            <w:right w:val="none" w:sz="0" w:space="0" w:color="auto"/>
          </w:divBdr>
        </w:div>
        <w:div w:id="873201896">
          <w:marLeft w:val="640"/>
          <w:marRight w:val="0"/>
          <w:marTop w:val="0"/>
          <w:marBottom w:val="0"/>
          <w:divBdr>
            <w:top w:val="none" w:sz="0" w:space="0" w:color="auto"/>
            <w:left w:val="none" w:sz="0" w:space="0" w:color="auto"/>
            <w:bottom w:val="none" w:sz="0" w:space="0" w:color="auto"/>
            <w:right w:val="none" w:sz="0" w:space="0" w:color="auto"/>
          </w:divBdr>
        </w:div>
        <w:div w:id="2129421784">
          <w:marLeft w:val="640"/>
          <w:marRight w:val="0"/>
          <w:marTop w:val="0"/>
          <w:marBottom w:val="0"/>
          <w:divBdr>
            <w:top w:val="none" w:sz="0" w:space="0" w:color="auto"/>
            <w:left w:val="none" w:sz="0" w:space="0" w:color="auto"/>
            <w:bottom w:val="none" w:sz="0" w:space="0" w:color="auto"/>
            <w:right w:val="none" w:sz="0" w:space="0" w:color="auto"/>
          </w:divBdr>
        </w:div>
        <w:div w:id="145901293">
          <w:marLeft w:val="640"/>
          <w:marRight w:val="0"/>
          <w:marTop w:val="0"/>
          <w:marBottom w:val="0"/>
          <w:divBdr>
            <w:top w:val="none" w:sz="0" w:space="0" w:color="auto"/>
            <w:left w:val="none" w:sz="0" w:space="0" w:color="auto"/>
            <w:bottom w:val="none" w:sz="0" w:space="0" w:color="auto"/>
            <w:right w:val="none" w:sz="0" w:space="0" w:color="auto"/>
          </w:divBdr>
        </w:div>
        <w:div w:id="1325665832">
          <w:marLeft w:val="640"/>
          <w:marRight w:val="0"/>
          <w:marTop w:val="0"/>
          <w:marBottom w:val="0"/>
          <w:divBdr>
            <w:top w:val="none" w:sz="0" w:space="0" w:color="auto"/>
            <w:left w:val="none" w:sz="0" w:space="0" w:color="auto"/>
            <w:bottom w:val="none" w:sz="0" w:space="0" w:color="auto"/>
            <w:right w:val="none" w:sz="0" w:space="0" w:color="auto"/>
          </w:divBdr>
        </w:div>
        <w:div w:id="1018658064">
          <w:marLeft w:val="640"/>
          <w:marRight w:val="0"/>
          <w:marTop w:val="0"/>
          <w:marBottom w:val="0"/>
          <w:divBdr>
            <w:top w:val="none" w:sz="0" w:space="0" w:color="auto"/>
            <w:left w:val="none" w:sz="0" w:space="0" w:color="auto"/>
            <w:bottom w:val="none" w:sz="0" w:space="0" w:color="auto"/>
            <w:right w:val="none" w:sz="0" w:space="0" w:color="auto"/>
          </w:divBdr>
        </w:div>
        <w:div w:id="1384064442">
          <w:marLeft w:val="640"/>
          <w:marRight w:val="0"/>
          <w:marTop w:val="0"/>
          <w:marBottom w:val="0"/>
          <w:divBdr>
            <w:top w:val="none" w:sz="0" w:space="0" w:color="auto"/>
            <w:left w:val="none" w:sz="0" w:space="0" w:color="auto"/>
            <w:bottom w:val="none" w:sz="0" w:space="0" w:color="auto"/>
            <w:right w:val="none" w:sz="0" w:space="0" w:color="auto"/>
          </w:divBdr>
        </w:div>
        <w:div w:id="2055036988">
          <w:marLeft w:val="640"/>
          <w:marRight w:val="0"/>
          <w:marTop w:val="0"/>
          <w:marBottom w:val="0"/>
          <w:divBdr>
            <w:top w:val="none" w:sz="0" w:space="0" w:color="auto"/>
            <w:left w:val="none" w:sz="0" w:space="0" w:color="auto"/>
            <w:bottom w:val="none" w:sz="0" w:space="0" w:color="auto"/>
            <w:right w:val="none" w:sz="0" w:space="0" w:color="auto"/>
          </w:divBdr>
        </w:div>
        <w:div w:id="1616058816">
          <w:marLeft w:val="640"/>
          <w:marRight w:val="0"/>
          <w:marTop w:val="0"/>
          <w:marBottom w:val="0"/>
          <w:divBdr>
            <w:top w:val="none" w:sz="0" w:space="0" w:color="auto"/>
            <w:left w:val="none" w:sz="0" w:space="0" w:color="auto"/>
            <w:bottom w:val="none" w:sz="0" w:space="0" w:color="auto"/>
            <w:right w:val="none" w:sz="0" w:space="0" w:color="auto"/>
          </w:divBdr>
        </w:div>
        <w:div w:id="1879706792">
          <w:marLeft w:val="640"/>
          <w:marRight w:val="0"/>
          <w:marTop w:val="0"/>
          <w:marBottom w:val="0"/>
          <w:divBdr>
            <w:top w:val="none" w:sz="0" w:space="0" w:color="auto"/>
            <w:left w:val="none" w:sz="0" w:space="0" w:color="auto"/>
            <w:bottom w:val="none" w:sz="0" w:space="0" w:color="auto"/>
            <w:right w:val="none" w:sz="0" w:space="0" w:color="auto"/>
          </w:divBdr>
        </w:div>
        <w:div w:id="139076573">
          <w:marLeft w:val="640"/>
          <w:marRight w:val="0"/>
          <w:marTop w:val="0"/>
          <w:marBottom w:val="0"/>
          <w:divBdr>
            <w:top w:val="none" w:sz="0" w:space="0" w:color="auto"/>
            <w:left w:val="none" w:sz="0" w:space="0" w:color="auto"/>
            <w:bottom w:val="none" w:sz="0" w:space="0" w:color="auto"/>
            <w:right w:val="none" w:sz="0" w:space="0" w:color="auto"/>
          </w:divBdr>
        </w:div>
        <w:div w:id="829373700">
          <w:marLeft w:val="640"/>
          <w:marRight w:val="0"/>
          <w:marTop w:val="0"/>
          <w:marBottom w:val="0"/>
          <w:divBdr>
            <w:top w:val="none" w:sz="0" w:space="0" w:color="auto"/>
            <w:left w:val="none" w:sz="0" w:space="0" w:color="auto"/>
            <w:bottom w:val="none" w:sz="0" w:space="0" w:color="auto"/>
            <w:right w:val="none" w:sz="0" w:space="0" w:color="auto"/>
          </w:divBdr>
        </w:div>
        <w:div w:id="1054281231">
          <w:marLeft w:val="640"/>
          <w:marRight w:val="0"/>
          <w:marTop w:val="0"/>
          <w:marBottom w:val="0"/>
          <w:divBdr>
            <w:top w:val="none" w:sz="0" w:space="0" w:color="auto"/>
            <w:left w:val="none" w:sz="0" w:space="0" w:color="auto"/>
            <w:bottom w:val="none" w:sz="0" w:space="0" w:color="auto"/>
            <w:right w:val="none" w:sz="0" w:space="0" w:color="auto"/>
          </w:divBdr>
        </w:div>
        <w:div w:id="1534272235">
          <w:marLeft w:val="640"/>
          <w:marRight w:val="0"/>
          <w:marTop w:val="0"/>
          <w:marBottom w:val="0"/>
          <w:divBdr>
            <w:top w:val="none" w:sz="0" w:space="0" w:color="auto"/>
            <w:left w:val="none" w:sz="0" w:space="0" w:color="auto"/>
            <w:bottom w:val="none" w:sz="0" w:space="0" w:color="auto"/>
            <w:right w:val="none" w:sz="0" w:space="0" w:color="auto"/>
          </w:divBdr>
        </w:div>
        <w:div w:id="67503850">
          <w:marLeft w:val="640"/>
          <w:marRight w:val="0"/>
          <w:marTop w:val="0"/>
          <w:marBottom w:val="0"/>
          <w:divBdr>
            <w:top w:val="none" w:sz="0" w:space="0" w:color="auto"/>
            <w:left w:val="none" w:sz="0" w:space="0" w:color="auto"/>
            <w:bottom w:val="none" w:sz="0" w:space="0" w:color="auto"/>
            <w:right w:val="none" w:sz="0" w:space="0" w:color="auto"/>
          </w:divBdr>
        </w:div>
        <w:div w:id="1953509148">
          <w:marLeft w:val="640"/>
          <w:marRight w:val="0"/>
          <w:marTop w:val="0"/>
          <w:marBottom w:val="0"/>
          <w:divBdr>
            <w:top w:val="none" w:sz="0" w:space="0" w:color="auto"/>
            <w:left w:val="none" w:sz="0" w:space="0" w:color="auto"/>
            <w:bottom w:val="none" w:sz="0" w:space="0" w:color="auto"/>
            <w:right w:val="none" w:sz="0" w:space="0" w:color="auto"/>
          </w:divBdr>
        </w:div>
        <w:div w:id="1709405094">
          <w:marLeft w:val="640"/>
          <w:marRight w:val="0"/>
          <w:marTop w:val="0"/>
          <w:marBottom w:val="0"/>
          <w:divBdr>
            <w:top w:val="none" w:sz="0" w:space="0" w:color="auto"/>
            <w:left w:val="none" w:sz="0" w:space="0" w:color="auto"/>
            <w:bottom w:val="none" w:sz="0" w:space="0" w:color="auto"/>
            <w:right w:val="none" w:sz="0" w:space="0" w:color="auto"/>
          </w:divBdr>
        </w:div>
        <w:div w:id="765076322">
          <w:marLeft w:val="640"/>
          <w:marRight w:val="0"/>
          <w:marTop w:val="0"/>
          <w:marBottom w:val="0"/>
          <w:divBdr>
            <w:top w:val="none" w:sz="0" w:space="0" w:color="auto"/>
            <w:left w:val="none" w:sz="0" w:space="0" w:color="auto"/>
            <w:bottom w:val="none" w:sz="0" w:space="0" w:color="auto"/>
            <w:right w:val="none" w:sz="0" w:space="0" w:color="auto"/>
          </w:divBdr>
        </w:div>
        <w:div w:id="478419472">
          <w:marLeft w:val="640"/>
          <w:marRight w:val="0"/>
          <w:marTop w:val="0"/>
          <w:marBottom w:val="0"/>
          <w:divBdr>
            <w:top w:val="none" w:sz="0" w:space="0" w:color="auto"/>
            <w:left w:val="none" w:sz="0" w:space="0" w:color="auto"/>
            <w:bottom w:val="none" w:sz="0" w:space="0" w:color="auto"/>
            <w:right w:val="none" w:sz="0" w:space="0" w:color="auto"/>
          </w:divBdr>
        </w:div>
        <w:div w:id="1992517800">
          <w:marLeft w:val="640"/>
          <w:marRight w:val="0"/>
          <w:marTop w:val="0"/>
          <w:marBottom w:val="0"/>
          <w:divBdr>
            <w:top w:val="none" w:sz="0" w:space="0" w:color="auto"/>
            <w:left w:val="none" w:sz="0" w:space="0" w:color="auto"/>
            <w:bottom w:val="none" w:sz="0" w:space="0" w:color="auto"/>
            <w:right w:val="none" w:sz="0" w:space="0" w:color="auto"/>
          </w:divBdr>
        </w:div>
        <w:div w:id="1560896281">
          <w:marLeft w:val="640"/>
          <w:marRight w:val="0"/>
          <w:marTop w:val="0"/>
          <w:marBottom w:val="0"/>
          <w:divBdr>
            <w:top w:val="none" w:sz="0" w:space="0" w:color="auto"/>
            <w:left w:val="none" w:sz="0" w:space="0" w:color="auto"/>
            <w:bottom w:val="none" w:sz="0" w:space="0" w:color="auto"/>
            <w:right w:val="none" w:sz="0" w:space="0" w:color="auto"/>
          </w:divBdr>
        </w:div>
        <w:div w:id="1736590599">
          <w:marLeft w:val="640"/>
          <w:marRight w:val="0"/>
          <w:marTop w:val="0"/>
          <w:marBottom w:val="0"/>
          <w:divBdr>
            <w:top w:val="none" w:sz="0" w:space="0" w:color="auto"/>
            <w:left w:val="none" w:sz="0" w:space="0" w:color="auto"/>
            <w:bottom w:val="none" w:sz="0" w:space="0" w:color="auto"/>
            <w:right w:val="none" w:sz="0" w:space="0" w:color="auto"/>
          </w:divBdr>
        </w:div>
        <w:div w:id="1939171880">
          <w:marLeft w:val="640"/>
          <w:marRight w:val="0"/>
          <w:marTop w:val="0"/>
          <w:marBottom w:val="0"/>
          <w:divBdr>
            <w:top w:val="none" w:sz="0" w:space="0" w:color="auto"/>
            <w:left w:val="none" w:sz="0" w:space="0" w:color="auto"/>
            <w:bottom w:val="none" w:sz="0" w:space="0" w:color="auto"/>
            <w:right w:val="none" w:sz="0" w:space="0" w:color="auto"/>
          </w:divBdr>
        </w:div>
        <w:div w:id="973020347">
          <w:marLeft w:val="640"/>
          <w:marRight w:val="0"/>
          <w:marTop w:val="0"/>
          <w:marBottom w:val="0"/>
          <w:divBdr>
            <w:top w:val="none" w:sz="0" w:space="0" w:color="auto"/>
            <w:left w:val="none" w:sz="0" w:space="0" w:color="auto"/>
            <w:bottom w:val="none" w:sz="0" w:space="0" w:color="auto"/>
            <w:right w:val="none" w:sz="0" w:space="0" w:color="auto"/>
          </w:divBdr>
        </w:div>
        <w:div w:id="145441390">
          <w:marLeft w:val="640"/>
          <w:marRight w:val="0"/>
          <w:marTop w:val="0"/>
          <w:marBottom w:val="0"/>
          <w:divBdr>
            <w:top w:val="none" w:sz="0" w:space="0" w:color="auto"/>
            <w:left w:val="none" w:sz="0" w:space="0" w:color="auto"/>
            <w:bottom w:val="none" w:sz="0" w:space="0" w:color="auto"/>
            <w:right w:val="none" w:sz="0" w:space="0" w:color="auto"/>
          </w:divBdr>
        </w:div>
        <w:div w:id="89130579">
          <w:marLeft w:val="640"/>
          <w:marRight w:val="0"/>
          <w:marTop w:val="0"/>
          <w:marBottom w:val="0"/>
          <w:divBdr>
            <w:top w:val="none" w:sz="0" w:space="0" w:color="auto"/>
            <w:left w:val="none" w:sz="0" w:space="0" w:color="auto"/>
            <w:bottom w:val="none" w:sz="0" w:space="0" w:color="auto"/>
            <w:right w:val="none" w:sz="0" w:space="0" w:color="auto"/>
          </w:divBdr>
        </w:div>
        <w:div w:id="1769881987">
          <w:marLeft w:val="640"/>
          <w:marRight w:val="0"/>
          <w:marTop w:val="0"/>
          <w:marBottom w:val="0"/>
          <w:divBdr>
            <w:top w:val="none" w:sz="0" w:space="0" w:color="auto"/>
            <w:left w:val="none" w:sz="0" w:space="0" w:color="auto"/>
            <w:bottom w:val="none" w:sz="0" w:space="0" w:color="auto"/>
            <w:right w:val="none" w:sz="0" w:space="0" w:color="auto"/>
          </w:divBdr>
        </w:div>
      </w:divsChild>
    </w:div>
    <w:div w:id="831600726">
      <w:bodyDiv w:val="1"/>
      <w:marLeft w:val="0"/>
      <w:marRight w:val="0"/>
      <w:marTop w:val="0"/>
      <w:marBottom w:val="0"/>
      <w:divBdr>
        <w:top w:val="none" w:sz="0" w:space="0" w:color="auto"/>
        <w:left w:val="none" w:sz="0" w:space="0" w:color="auto"/>
        <w:bottom w:val="none" w:sz="0" w:space="0" w:color="auto"/>
        <w:right w:val="none" w:sz="0" w:space="0" w:color="auto"/>
      </w:divBdr>
      <w:divsChild>
        <w:div w:id="1248029952">
          <w:marLeft w:val="640"/>
          <w:marRight w:val="0"/>
          <w:marTop w:val="0"/>
          <w:marBottom w:val="0"/>
          <w:divBdr>
            <w:top w:val="none" w:sz="0" w:space="0" w:color="auto"/>
            <w:left w:val="none" w:sz="0" w:space="0" w:color="auto"/>
            <w:bottom w:val="none" w:sz="0" w:space="0" w:color="auto"/>
            <w:right w:val="none" w:sz="0" w:space="0" w:color="auto"/>
          </w:divBdr>
        </w:div>
        <w:div w:id="1856965272">
          <w:marLeft w:val="640"/>
          <w:marRight w:val="0"/>
          <w:marTop w:val="0"/>
          <w:marBottom w:val="0"/>
          <w:divBdr>
            <w:top w:val="none" w:sz="0" w:space="0" w:color="auto"/>
            <w:left w:val="none" w:sz="0" w:space="0" w:color="auto"/>
            <w:bottom w:val="none" w:sz="0" w:space="0" w:color="auto"/>
            <w:right w:val="none" w:sz="0" w:space="0" w:color="auto"/>
          </w:divBdr>
        </w:div>
        <w:div w:id="239561418">
          <w:marLeft w:val="640"/>
          <w:marRight w:val="0"/>
          <w:marTop w:val="0"/>
          <w:marBottom w:val="0"/>
          <w:divBdr>
            <w:top w:val="none" w:sz="0" w:space="0" w:color="auto"/>
            <w:left w:val="none" w:sz="0" w:space="0" w:color="auto"/>
            <w:bottom w:val="none" w:sz="0" w:space="0" w:color="auto"/>
            <w:right w:val="none" w:sz="0" w:space="0" w:color="auto"/>
          </w:divBdr>
        </w:div>
        <w:div w:id="859660627">
          <w:marLeft w:val="640"/>
          <w:marRight w:val="0"/>
          <w:marTop w:val="0"/>
          <w:marBottom w:val="0"/>
          <w:divBdr>
            <w:top w:val="none" w:sz="0" w:space="0" w:color="auto"/>
            <w:left w:val="none" w:sz="0" w:space="0" w:color="auto"/>
            <w:bottom w:val="none" w:sz="0" w:space="0" w:color="auto"/>
            <w:right w:val="none" w:sz="0" w:space="0" w:color="auto"/>
          </w:divBdr>
        </w:div>
        <w:div w:id="406805794">
          <w:marLeft w:val="640"/>
          <w:marRight w:val="0"/>
          <w:marTop w:val="0"/>
          <w:marBottom w:val="0"/>
          <w:divBdr>
            <w:top w:val="none" w:sz="0" w:space="0" w:color="auto"/>
            <w:left w:val="none" w:sz="0" w:space="0" w:color="auto"/>
            <w:bottom w:val="none" w:sz="0" w:space="0" w:color="auto"/>
            <w:right w:val="none" w:sz="0" w:space="0" w:color="auto"/>
          </w:divBdr>
        </w:div>
        <w:div w:id="2024629605">
          <w:marLeft w:val="640"/>
          <w:marRight w:val="0"/>
          <w:marTop w:val="0"/>
          <w:marBottom w:val="0"/>
          <w:divBdr>
            <w:top w:val="none" w:sz="0" w:space="0" w:color="auto"/>
            <w:left w:val="none" w:sz="0" w:space="0" w:color="auto"/>
            <w:bottom w:val="none" w:sz="0" w:space="0" w:color="auto"/>
            <w:right w:val="none" w:sz="0" w:space="0" w:color="auto"/>
          </w:divBdr>
        </w:div>
        <w:div w:id="1409033059">
          <w:marLeft w:val="640"/>
          <w:marRight w:val="0"/>
          <w:marTop w:val="0"/>
          <w:marBottom w:val="0"/>
          <w:divBdr>
            <w:top w:val="none" w:sz="0" w:space="0" w:color="auto"/>
            <w:left w:val="none" w:sz="0" w:space="0" w:color="auto"/>
            <w:bottom w:val="none" w:sz="0" w:space="0" w:color="auto"/>
            <w:right w:val="none" w:sz="0" w:space="0" w:color="auto"/>
          </w:divBdr>
        </w:div>
        <w:div w:id="2081056021">
          <w:marLeft w:val="640"/>
          <w:marRight w:val="0"/>
          <w:marTop w:val="0"/>
          <w:marBottom w:val="0"/>
          <w:divBdr>
            <w:top w:val="none" w:sz="0" w:space="0" w:color="auto"/>
            <w:left w:val="none" w:sz="0" w:space="0" w:color="auto"/>
            <w:bottom w:val="none" w:sz="0" w:space="0" w:color="auto"/>
            <w:right w:val="none" w:sz="0" w:space="0" w:color="auto"/>
          </w:divBdr>
        </w:div>
        <w:div w:id="1668820317">
          <w:marLeft w:val="640"/>
          <w:marRight w:val="0"/>
          <w:marTop w:val="0"/>
          <w:marBottom w:val="0"/>
          <w:divBdr>
            <w:top w:val="none" w:sz="0" w:space="0" w:color="auto"/>
            <w:left w:val="none" w:sz="0" w:space="0" w:color="auto"/>
            <w:bottom w:val="none" w:sz="0" w:space="0" w:color="auto"/>
            <w:right w:val="none" w:sz="0" w:space="0" w:color="auto"/>
          </w:divBdr>
        </w:div>
        <w:div w:id="1502038412">
          <w:marLeft w:val="640"/>
          <w:marRight w:val="0"/>
          <w:marTop w:val="0"/>
          <w:marBottom w:val="0"/>
          <w:divBdr>
            <w:top w:val="none" w:sz="0" w:space="0" w:color="auto"/>
            <w:left w:val="none" w:sz="0" w:space="0" w:color="auto"/>
            <w:bottom w:val="none" w:sz="0" w:space="0" w:color="auto"/>
            <w:right w:val="none" w:sz="0" w:space="0" w:color="auto"/>
          </w:divBdr>
        </w:div>
        <w:div w:id="2013679391">
          <w:marLeft w:val="640"/>
          <w:marRight w:val="0"/>
          <w:marTop w:val="0"/>
          <w:marBottom w:val="0"/>
          <w:divBdr>
            <w:top w:val="none" w:sz="0" w:space="0" w:color="auto"/>
            <w:left w:val="none" w:sz="0" w:space="0" w:color="auto"/>
            <w:bottom w:val="none" w:sz="0" w:space="0" w:color="auto"/>
            <w:right w:val="none" w:sz="0" w:space="0" w:color="auto"/>
          </w:divBdr>
        </w:div>
        <w:div w:id="28578657">
          <w:marLeft w:val="640"/>
          <w:marRight w:val="0"/>
          <w:marTop w:val="0"/>
          <w:marBottom w:val="0"/>
          <w:divBdr>
            <w:top w:val="none" w:sz="0" w:space="0" w:color="auto"/>
            <w:left w:val="none" w:sz="0" w:space="0" w:color="auto"/>
            <w:bottom w:val="none" w:sz="0" w:space="0" w:color="auto"/>
            <w:right w:val="none" w:sz="0" w:space="0" w:color="auto"/>
          </w:divBdr>
        </w:div>
        <w:div w:id="775909643">
          <w:marLeft w:val="640"/>
          <w:marRight w:val="0"/>
          <w:marTop w:val="0"/>
          <w:marBottom w:val="0"/>
          <w:divBdr>
            <w:top w:val="none" w:sz="0" w:space="0" w:color="auto"/>
            <w:left w:val="none" w:sz="0" w:space="0" w:color="auto"/>
            <w:bottom w:val="none" w:sz="0" w:space="0" w:color="auto"/>
            <w:right w:val="none" w:sz="0" w:space="0" w:color="auto"/>
          </w:divBdr>
        </w:div>
        <w:div w:id="1419983232">
          <w:marLeft w:val="640"/>
          <w:marRight w:val="0"/>
          <w:marTop w:val="0"/>
          <w:marBottom w:val="0"/>
          <w:divBdr>
            <w:top w:val="none" w:sz="0" w:space="0" w:color="auto"/>
            <w:left w:val="none" w:sz="0" w:space="0" w:color="auto"/>
            <w:bottom w:val="none" w:sz="0" w:space="0" w:color="auto"/>
            <w:right w:val="none" w:sz="0" w:space="0" w:color="auto"/>
          </w:divBdr>
        </w:div>
        <w:div w:id="180165993">
          <w:marLeft w:val="640"/>
          <w:marRight w:val="0"/>
          <w:marTop w:val="0"/>
          <w:marBottom w:val="0"/>
          <w:divBdr>
            <w:top w:val="none" w:sz="0" w:space="0" w:color="auto"/>
            <w:left w:val="none" w:sz="0" w:space="0" w:color="auto"/>
            <w:bottom w:val="none" w:sz="0" w:space="0" w:color="auto"/>
            <w:right w:val="none" w:sz="0" w:space="0" w:color="auto"/>
          </w:divBdr>
        </w:div>
        <w:div w:id="1455909217">
          <w:marLeft w:val="640"/>
          <w:marRight w:val="0"/>
          <w:marTop w:val="0"/>
          <w:marBottom w:val="0"/>
          <w:divBdr>
            <w:top w:val="none" w:sz="0" w:space="0" w:color="auto"/>
            <w:left w:val="none" w:sz="0" w:space="0" w:color="auto"/>
            <w:bottom w:val="none" w:sz="0" w:space="0" w:color="auto"/>
            <w:right w:val="none" w:sz="0" w:space="0" w:color="auto"/>
          </w:divBdr>
        </w:div>
        <w:div w:id="1413506682">
          <w:marLeft w:val="640"/>
          <w:marRight w:val="0"/>
          <w:marTop w:val="0"/>
          <w:marBottom w:val="0"/>
          <w:divBdr>
            <w:top w:val="none" w:sz="0" w:space="0" w:color="auto"/>
            <w:left w:val="none" w:sz="0" w:space="0" w:color="auto"/>
            <w:bottom w:val="none" w:sz="0" w:space="0" w:color="auto"/>
            <w:right w:val="none" w:sz="0" w:space="0" w:color="auto"/>
          </w:divBdr>
        </w:div>
        <w:div w:id="1394305369">
          <w:marLeft w:val="640"/>
          <w:marRight w:val="0"/>
          <w:marTop w:val="0"/>
          <w:marBottom w:val="0"/>
          <w:divBdr>
            <w:top w:val="none" w:sz="0" w:space="0" w:color="auto"/>
            <w:left w:val="none" w:sz="0" w:space="0" w:color="auto"/>
            <w:bottom w:val="none" w:sz="0" w:space="0" w:color="auto"/>
            <w:right w:val="none" w:sz="0" w:space="0" w:color="auto"/>
          </w:divBdr>
        </w:div>
        <w:div w:id="2013485359">
          <w:marLeft w:val="640"/>
          <w:marRight w:val="0"/>
          <w:marTop w:val="0"/>
          <w:marBottom w:val="0"/>
          <w:divBdr>
            <w:top w:val="none" w:sz="0" w:space="0" w:color="auto"/>
            <w:left w:val="none" w:sz="0" w:space="0" w:color="auto"/>
            <w:bottom w:val="none" w:sz="0" w:space="0" w:color="auto"/>
            <w:right w:val="none" w:sz="0" w:space="0" w:color="auto"/>
          </w:divBdr>
        </w:div>
        <w:div w:id="1052458579">
          <w:marLeft w:val="640"/>
          <w:marRight w:val="0"/>
          <w:marTop w:val="0"/>
          <w:marBottom w:val="0"/>
          <w:divBdr>
            <w:top w:val="none" w:sz="0" w:space="0" w:color="auto"/>
            <w:left w:val="none" w:sz="0" w:space="0" w:color="auto"/>
            <w:bottom w:val="none" w:sz="0" w:space="0" w:color="auto"/>
            <w:right w:val="none" w:sz="0" w:space="0" w:color="auto"/>
          </w:divBdr>
        </w:div>
        <w:div w:id="1015689669">
          <w:marLeft w:val="640"/>
          <w:marRight w:val="0"/>
          <w:marTop w:val="0"/>
          <w:marBottom w:val="0"/>
          <w:divBdr>
            <w:top w:val="none" w:sz="0" w:space="0" w:color="auto"/>
            <w:left w:val="none" w:sz="0" w:space="0" w:color="auto"/>
            <w:bottom w:val="none" w:sz="0" w:space="0" w:color="auto"/>
            <w:right w:val="none" w:sz="0" w:space="0" w:color="auto"/>
          </w:divBdr>
        </w:div>
        <w:div w:id="39717550">
          <w:marLeft w:val="640"/>
          <w:marRight w:val="0"/>
          <w:marTop w:val="0"/>
          <w:marBottom w:val="0"/>
          <w:divBdr>
            <w:top w:val="none" w:sz="0" w:space="0" w:color="auto"/>
            <w:left w:val="none" w:sz="0" w:space="0" w:color="auto"/>
            <w:bottom w:val="none" w:sz="0" w:space="0" w:color="auto"/>
            <w:right w:val="none" w:sz="0" w:space="0" w:color="auto"/>
          </w:divBdr>
        </w:div>
        <w:div w:id="729962399">
          <w:marLeft w:val="640"/>
          <w:marRight w:val="0"/>
          <w:marTop w:val="0"/>
          <w:marBottom w:val="0"/>
          <w:divBdr>
            <w:top w:val="none" w:sz="0" w:space="0" w:color="auto"/>
            <w:left w:val="none" w:sz="0" w:space="0" w:color="auto"/>
            <w:bottom w:val="none" w:sz="0" w:space="0" w:color="auto"/>
            <w:right w:val="none" w:sz="0" w:space="0" w:color="auto"/>
          </w:divBdr>
        </w:div>
        <w:div w:id="1808812712">
          <w:marLeft w:val="640"/>
          <w:marRight w:val="0"/>
          <w:marTop w:val="0"/>
          <w:marBottom w:val="0"/>
          <w:divBdr>
            <w:top w:val="none" w:sz="0" w:space="0" w:color="auto"/>
            <w:left w:val="none" w:sz="0" w:space="0" w:color="auto"/>
            <w:bottom w:val="none" w:sz="0" w:space="0" w:color="auto"/>
            <w:right w:val="none" w:sz="0" w:space="0" w:color="auto"/>
          </w:divBdr>
        </w:div>
        <w:div w:id="1297684485">
          <w:marLeft w:val="640"/>
          <w:marRight w:val="0"/>
          <w:marTop w:val="0"/>
          <w:marBottom w:val="0"/>
          <w:divBdr>
            <w:top w:val="none" w:sz="0" w:space="0" w:color="auto"/>
            <w:left w:val="none" w:sz="0" w:space="0" w:color="auto"/>
            <w:bottom w:val="none" w:sz="0" w:space="0" w:color="auto"/>
            <w:right w:val="none" w:sz="0" w:space="0" w:color="auto"/>
          </w:divBdr>
        </w:div>
        <w:div w:id="2063600986">
          <w:marLeft w:val="640"/>
          <w:marRight w:val="0"/>
          <w:marTop w:val="0"/>
          <w:marBottom w:val="0"/>
          <w:divBdr>
            <w:top w:val="none" w:sz="0" w:space="0" w:color="auto"/>
            <w:left w:val="none" w:sz="0" w:space="0" w:color="auto"/>
            <w:bottom w:val="none" w:sz="0" w:space="0" w:color="auto"/>
            <w:right w:val="none" w:sz="0" w:space="0" w:color="auto"/>
          </w:divBdr>
        </w:div>
        <w:div w:id="652638557">
          <w:marLeft w:val="640"/>
          <w:marRight w:val="0"/>
          <w:marTop w:val="0"/>
          <w:marBottom w:val="0"/>
          <w:divBdr>
            <w:top w:val="none" w:sz="0" w:space="0" w:color="auto"/>
            <w:left w:val="none" w:sz="0" w:space="0" w:color="auto"/>
            <w:bottom w:val="none" w:sz="0" w:space="0" w:color="auto"/>
            <w:right w:val="none" w:sz="0" w:space="0" w:color="auto"/>
          </w:divBdr>
        </w:div>
        <w:div w:id="450827018">
          <w:marLeft w:val="640"/>
          <w:marRight w:val="0"/>
          <w:marTop w:val="0"/>
          <w:marBottom w:val="0"/>
          <w:divBdr>
            <w:top w:val="none" w:sz="0" w:space="0" w:color="auto"/>
            <w:left w:val="none" w:sz="0" w:space="0" w:color="auto"/>
            <w:bottom w:val="none" w:sz="0" w:space="0" w:color="auto"/>
            <w:right w:val="none" w:sz="0" w:space="0" w:color="auto"/>
          </w:divBdr>
        </w:div>
        <w:div w:id="1543859334">
          <w:marLeft w:val="640"/>
          <w:marRight w:val="0"/>
          <w:marTop w:val="0"/>
          <w:marBottom w:val="0"/>
          <w:divBdr>
            <w:top w:val="none" w:sz="0" w:space="0" w:color="auto"/>
            <w:left w:val="none" w:sz="0" w:space="0" w:color="auto"/>
            <w:bottom w:val="none" w:sz="0" w:space="0" w:color="auto"/>
            <w:right w:val="none" w:sz="0" w:space="0" w:color="auto"/>
          </w:divBdr>
        </w:div>
        <w:div w:id="600407647">
          <w:marLeft w:val="640"/>
          <w:marRight w:val="0"/>
          <w:marTop w:val="0"/>
          <w:marBottom w:val="0"/>
          <w:divBdr>
            <w:top w:val="none" w:sz="0" w:space="0" w:color="auto"/>
            <w:left w:val="none" w:sz="0" w:space="0" w:color="auto"/>
            <w:bottom w:val="none" w:sz="0" w:space="0" w:color="auto"/>
            <w:right w:val="none" w:sz="0" w:space="0" w:color="auto"/>
          </w:divBdr>
        </w:div>
        <w:div w:id="1030257236">
          <w:marLeft w:val="640"/>
          <w:marRight w:val="0"/>
          <w:marTop w:val="0"/>
          <w:marBottom w:val="0"/>
          <w:divBdr>
            <w:top w:val="none" w:sz="0" w:space="0" w:color="auto"/>
            <w:left w:val="none" w:sz="0" w:space="0" w:color="auto"/>
            <w:bottom w:val="none" w:sz="0" w:space="0" w:color="auto"/>
            <w:right w:val="none" w:sz="0" w:space="0" w:color="auto"/>
          </w:divBdr>
        </w:div>
        <w:div w:id="456876283">
          <w:marLeft w:val="640"/>
          <w:marRight w:val="0"/>
          <w:marTop w:val="0"/>
          <w:marBottom w:val="0"/>
          <w:divBdr>
            <w:top w:val="none" w:sz="0" w:space="0" w:color="auto"/>
            <w:left w:val="none" w:sz="0" w:space="0" w:color="auto"/>
            <w:bottom w:val="none" w:sz="0" w:space="0" w:color="auto"/>
            <w:right w:val="none" w:sz="0" w:space="0" w:color="auto"/>
          </w:divBdr>
        </w:div>
        <w:div w:id="613364111">
          <w:marLeft w:val="640"/>
          <w:marRight w:val="0"/>
          <w:marTop w:val="0"/>
          <w:marBottom w:val="0"/>
          <w:divBdr>
            <w:top w:val="none" w:sz="0" w:space="0" w:color="auto"/>
            <w:left w:val="none" w:sz="0" w:space="0" w:color="auto"/>
            <w:bottom w:val="none" w:sz="0" w:space="0" w:color="auto"/>
            <w:right w:val="none" w:sz="0" w:space="0" w:color="auto"/>
          </w:divBdr>
        </w:div>
        <w:div w:id="1278832911">
          <w:marLeft w:val="640"/>
          <w:marRight w:val="0"/>
          <w:marTop w:val="0"/>
          <w:marBottom w:val="0"/>
          <w:divBdr>
            <w:top w:val="none" w:sz="0" w:space="0" w:color="auto"/>
            <w:left w:val="none" w:sz="0" w:space="0" w:color="auto"/>
            <w:bottom w:val="none" w:sz="0" w:space="0" w:color="auto"/>
            <w:right w:val="none" w:sz="0" w:space="0" w:color="auto"/>
          </w:divBdr>
        </w:div>
        <w:div w:id="1925452742">
          <w:marLeft w:val="640"/>
          <w:marRight w:val="0"/>
          <w:marTop w:val="0"/>
          <w:marBottom w:val="0"/>
          <w:divBdr>
            <w:top w:val="none" w:sz="0" w:space="0" w:color="auto"/>
            <w:left w:val="none" w:sz="0" w:space="0" w:color="auto"/>
            <w:bottom w:val="none" w:sz="0" w:space="0" w:color="auto"/>
            <w:right w:val="none" w:sz="0" w:space="0" w:color="auto"/>
          </w:divBdr>
        </w:div>
        <w:div w:id="1474180752">
          <w:marLeft w:val="640"/>
          <w:marRight w:val="0"/>
          <w:marTop w:val="0"/>
          <w:marBottom w:val="0"/>
          <w:divBdr>
            <w:top w:val="none" w:sz="0" w:space="0" w:color="auto"/>
            <w:left w:val="none" w:sz="0" w:space="0" w:color="auto"/>
            <w:bottom w:val="none" w:sz="0" w:space="0" w:color="auto"/>
            <w:right w:val="none" w:sz="0" w:space="0" w:color="auto"/>
          </w:divBdr>
        </w:div>
        <w:div w:id="102575591">
          <w:marLeft w:val="640"/>
          <w:marRight w:val="0"/>
          <w:marTop w:val="0"/>
          <w:marBottom w:val="0"/>
          <w:divBdr>
            <w:top w:val="none" w:sz="0" w:space="0" w:color="auto"/>
            <w:left w:val="none" w:sz="0" w:space="0" w:color="auto"/>
            <w:bottom w:val="none" w:sz="0" w:space="0" w:color="auto"/>
            <w:right w:val="none" w:sz="0" w:space="0" w:color="auto"/>
          </w:divBdr>
        </w:div>
        <w:div w:id="982853796">
          <w:marLeft w:val="640"/>
          <w:marRight w:val="0"/>
          <w:marTop w:val="0"/>
          <w:marBottom w:val="0"/>
          <w:divBdr>
            <w:top w:val="none" w:sz="0" w:space="0" w:color="auto"/>
            <w:left w:val="none" w:sz="0" w:space="0" w:color="auto"/>
            <w:bottom w:val="none" w:sz="0" w:space="0" w:color="auto"/>
            <w:right w:val="none" w:sz="0" w:space="0" w:color="auto"/>
          </w:divBdr>
        </w:div>
        <w:div w:id="474109789">
          <w:marLeft w:val="640"/>
          <w:marRight w:val="0"/>
          <w:marTop w:val="0"/>
          <w:marBottom w:val="0"/>
          <w:divBdr>
            <w:top w:val="none" w:sz="0" w:space="0" w:color="auto"/>
            <w:left w:val="none" w:sz="0" w:space="0" w:color="auto"/>
            <w:bottom w:val="none" w:sz="0" w:space="0" w:color="auto"/>
            <w:right w:val="none" w:sz="0" w:space="0" w:color="auto"/>
          </w:divBdr>
        </w:div>
        <w:div w:id="1751150747">
          <w:marLeft w:val="640"/>
          <w:marRight w:val="0"/>
          <w:marTop w:val="0"/>
          <w:marBottom w:val="0"/>
          <w:divBdr>
            <w:top w:val="none" w:sz="0" w:space="0" w:color="auto"/>
            <w:left w:val="none" w:sz="0" w:space="0" w:color="auto"/>
            <w:bottom w:val="none" w:sz="0" w:space="0" w:color="auto"/>
            <w:right w:val="none" w:sz="0" w:space="0" w:color="auto"/>
          </w:divBdr>
        </w:div>
        <w:div w:id="467090499">
          <w:marLeft w:val="640"/>
          <w:marRight w:val="0"/>
          <w:marTop w:val="0"/>
          <w:marBottom w:val="0"/>
          <w:divBdr>
            <w:top w:val="none" w:sz="0" w:space="0" w:color="auto"/>
            <w:left w:val="none" w:sz="0" w:space="0" w:color="auto"/>
            <w:bottom w:val="none" w:sz="0" w:space="0" w:color="auto"/>
            <w:right w:val="none" w:sz="0" w:space="0" w:color="auto"/>
          </w:divBdr>
        </w:div>
        <w:div w:id="680013320">
          <w:marLeft w:val="640"/>
          <w:marRight w:val="0"/>
          <w:marTop w:val="0"/>
          <w:marBottom w:val="0"/>
          <w:divBdr>
            <w:top w:val="none" w:sz="0" w:space="0" w:color="auto"/>
            <w:left w:val="none" w:sz="0" w:space="0" w:color="auto"/>
            <w:bottom w:val="none" w:sz="0" w:space="0" w:color="auto"/>
            <w:right w:val="none" w:sz="0" w:space="0" w:color="auto"/>
          </w:divBdr>
        </w:div>
        <w:div w:id="510803992">
          <w:marLeft w:val="640"/>
          <w:marRight w:val="0"/>
          <w:marTop w:val="0"/>
          <w:marBottom w:val="0"/>
          <w:divBdr>
            <w:top w:val="none" w:sz="0" w:space="0" w:color="auto"/>
            <w:left w:val="none" w:sz="0" w:space="0" w:color="auto"/>
            <w:bottom w:val="none" w:sz="0" w:space="0" w:color="auto"/>
            <w:right w:val="none" w:sz="0" w:space="0" w:color="auto"/>
          </w:divBdr>
        </w:div>
        <w:div w:id="1552115460">
          <w:marLeft w:val="640"/>
          <w:marRight w:val="0"/>
          <w:marTop w:val="0"/>
          <w:marBottom w:val="0"/>
          <w:divBdr>
            <w:top w:val="none" w:sz="0" w:space="0" w:color="auto"/>
            <w:left w:val="none" w:sz="0" w:space="0" w:color="auto"/>
            <w:bottom w:val="none" w:sz="0" w:space="0" w:color="auto"/>
            <w:right w:val="none" w:sz="0" w:space="0" w:color="auto"/>
          </w:divBdr>
        </w:div>
        <w:div w:id="1333751896">
          <w:marLeft w:val="640"/>
          <w:marRight w:val="0"/>
          <w:marTop w:val="0"/>
          <w:marBottom w:val="0"/>
          <w:divBdr>
            <w:top w:val="none" w:sz="0" w:space="0" w:color="auto"/>
            <w:left w:val="none" w:sz="0" w:space="0" w:color="auto"/>
            <w:bottom w:val="none" w:sz="0" w:space="0" w:color="auto"/>
            <w:right w:val="none" w:sz="0" w:space="0" w:color="auto"/>
          </w:divBdr>
        </w:div>
        <w:div w:id="1769152441">
          <w:marLeft w:val="640"/>
          <w:marRight w:val="0"/>
          <w:marTop w:val="0"/>
          <w:marBottom w:val="0"/>
          <w:divBdr>
            <w:top w:val="none" w:sz="0" w:space="0" w:color="auto"/>
            <w:left w:val="none" w:sz="0" w:space="0" w:color="auto"/>
            <w:bottom w:val="none" w:sz="0" w:space="0" w:color="auto"/>
            <w:right w:val="none" w:sz="0" w:space="0" w:color="auto"/>
          </w:divBdr>
        </w:div>
        <w:div w:id="39940503">
          <w:marLeft w:val="640"/>
          <w:marRight w:val="0"/>
          <w:marTop w:val="0"/>
          <w:marBottom w:val="0"/>
          <w:divBdr>
            <w:top w:val="none" w:sz="0" w:space="0" w:color="auto"/>
            <w:left w:val="none" w:sz="0" w:space="0" w:color="auto"/>
            <w:bottom w:val="none" w:sz="0" w:space="0" w:color="auto"/>
            <w:right w:val="none" w:sz="0" w:space="0" w:color="auto"/>
          </w:divBdr>
        </w:div>
        <w:div w:id="998310693">
          <w:marLeft w:val="640"/>
          <w:marRight w:val="0"/>
          <w:marTop w:val="0"/>
          <w:marBottom w:val="0"/>
          <w:divBdr>
            <w:top w:val="none" w:sz="0" w:space="0" w:color="auto"/>
            <w:left w:val="none" w:sz="0" w:space="0" w:color="auto"/>
            <w:bottom w:val="none" w:sz="0" w:space="0" w:color="auto"/>
            <w:right w:val="none" w:sz="0" w:space="0" w:color="auto"/>
          </w:divBdr>
        </w:div>
        <w:div w:id="1504779200">
          <w:marLeft w:val="640"/>
          <w:marRight w:val="0"/>
          <w:marTop w:val="0"/>
          <w:marBottom w:val="0"/>
          <w:divBdr>
            <w:top w:val="none" w:sz="0" w:space="0" w:color="auto"/>
            <w:left w:val="none" w:sz="0" w:space="0" w:color="auto"/>
            <w:bottom w:val="none" w:sz="0" w:space="0" w:color="auto"/>
            <w:right w:val="none" w:sz="0" w:space="0" w:color="auto"/>
          </w:divBdr>
        </w:div>
        <w:div w:id="399593313">
          <w:marLeft w:val="640"/>
          <w:marRight w:val="0"/>
          <w:marTop w:val="0"/>
          <w:marBottom w:val="0"/>
          <w:divBdr>
            <w:top w:val="none" w:sz="0" w:space="0" w:color="auto"/>
            <w:left w:val="none" w:sz="0" w:space="0" w:color="auto"/>
            <w:bottom w:val="none" w:sz="0" w:space="0" w:color="auto"/>
            <w:right w:val="none" w:sz="0" w:space="0" w:color="auto"/>
          </w:divBdr>
        </w:div>
        <w:div w:id="1664577843">
          <w:marLeft w:val="640"/>
          <w:marRight w:val="0"/>
          <w:marTop w:val="0"/>
          <w:marBottom w:val="0"/>
          <w:divBdr>
            <w:top w:val="none" w:sz="0" w:space="0" w:color="auto"/>
            <w:left w:val="none" w:sz="0" w:space="0" w:color="auto"/>
            <w:bottom w:val="none" w:sz="0" w:space="0" w:color="auto"/>
            <w:right w:val="none" w:sz="0" w:space="0" w:color="auto"/>
          </w:divBdr>
        </w:div>
        <w:div w:id="895119670">
          <w:marLeft w:val="640"/>
          <w:marRight w:val="0"/>
          <w:marTop w:val="0"/>
          <w:marBottom w:val="0"/>
          <w:divBdr>
            <w:top w:val="none" w:sz="0" w:space="0" w:color="auto"/>
            <w:left w:val="none" w:sz="0" w:space="0" w:color="auto"/>
            <w:bottom w:val="none" w:sz="0" w:space="0" w:color="auto"/>
            <w:right w:val="none" w:sz="0" w:space="0" w:color="auto"/>
          </w:divBdr>
        </w:div>
        <w:div w:id="1665888615">
          <w:marLeft w:val="640"/>
          <w:marRight w:val="0"/>
          <w:marTop w:val="0"/>
          <w:marBottom w:val="0"/>
          <w:divBdr>
            <w:top w:val="none" w:sz="0" w:space="0" w:color="auto"/>
            <w:left w:val="none" w:sz="0" w:space="0" w:color="auto"/>
            <w:bottom w:val="none" w:sz="0" w:space="0" w:color="auto"/>
            <w:right w:val="none" w:sz="0" w:space="0" w:color="auto"/>
          </w:divBdr>
        </w:div>
        <w:div w:id="305085097">
          <w:marLeft w:val="640"/>
          <w:marRight w:val="0"/>
          <w:marTop w:val="0"/>
          <w:marBottom w:val="0"/>
          <w:divBdr>
            <w:top w:val="none" w:sz="0" w:space="0" w:color="auto"/>
            <w:left w:val="none" w:sz="0" w:space="0" w:color="auto"/>
            <w:bottom w:val="none" w:sz="0" w:space="0" w:color="auto"/>
            <w:right w:val="none" w:sz="0" w:space="0" w:color="auto"/>
          </w:divBdr>
        </w:div>
        <w:div w:id="1425803008">
          <w:marLeft w:val="640"/>
          <w:marRight w:val="0"/>
          <w:marTop w:val="0"/>
          <w:marBottom w:val="0"/>
          <w:divBdr>
            <w:top w:val="none" w:sz="0" w:space="0" w:color="auto"/>
            <w:left w:val="none" w:sz="0" w:space="0" w:color="auto"/>
            <w:bottom w:val="none" w:sz="0" w:space="0" w:color="auto"/>
            <w:right w:val="none" w:sz="0" w:space="0" w:color="auto"/>
          </w:divBdr>
        </w:div>
        <w:div w:id="2010982164">
          <w:marLeft w:val="640"/>
          <w:marRight w:val="0"/>
          <w:marTop w:val="0"/>
          <w:marBottom w:val="0"/>
          <w:divBdr>
            <w:top w:val="none" w:sz="0" w:space="0" w:color="auto"/>
            <w:left w:val="none" w:sz="0" w:space="0" w:color="auto"/>
            <w:bottom w:val="none" w:sz="0" w:space="0" w:color="auto"/>
            <w:right w:val="none" w:sz="0" w:space="0" w:color="auto"/>
          </w:divBdr>
        </w:div>
        <w:div w:id="218441357">
          <w:marLeft w:val="640"/>
          <w:marRight w:val="0"/>
          <w:marTop w:val="0"/>
          <w:marBottom w:val="0"/>
          <w:divBdr>
            <w:top w:val="none" w:sz="0" w:space="0" w:color="auto"/>
            <w:left w:val="none" w:sz="0" w:space="0" w:color="auto"/>
            <w:bottom w:val="none" w:sz="0" w:space="0" w:color="auto"/>
            <w:right w:val="none" w:sz="0" w:space="0" w:color="auto"/>
          </w:divBdr>
        </w:div>
        <w:div w:id="1874224381">
          <w:marLeft w:val="640"/>
          <w:marRight w:val="0"/>
          <w:marTop w:val="0"/>
          <w:marBottom w:val="0"/>
          <w:divBdr>
            <w:top w:val="none" w:sz="0" w:space="0" w:color="auto"/>
            <w:left w:val="none" w:sz="0" w:space="0" w:color="auto"/>
            <w:bottom w:val="none" w:sz="0" w:space="0" w:color="auto"/>
            <w:right w:val="none" w:sz="0" w:space="0" w:color="auto"/>
          </w:divBdr>
        </w:div>
      </w:divsChild>
    </w:div>
    <w:div w:id="872882019">
      <w:bodyDiv w:val="1"/>
      <w:marLeft w:val="0"/>
      <w:marRight w:val="0"/>
      <w:marTop w:val="0"/>
      <w:marBottom w:val="0"/>
      <w:divBdr>
        <w:top w:val="none" w:sz="0" w:space="0" w:color="auto"/>
        <w:left w:val="none" w:sz="0" w:space="0" w:color="auto"/>
        <w:bottom w:val="none" w:sz="0" w:space="0" w:color="auto"/>
        <w:right w:val="none" w:sz="0" w:space="0" w:color="auto"/>
      </w:divBdr>
      <w:divsChild>
        <w:div w:id="82993967">
          <w:marLeft w:val="640"/>
          <w:marRight w:val="0"/>
          <w:marTop w:val="0"/>
          <w:marBottom w:val="0"/>
          <w:divBdr>
            <w:top w:val="none" w:sz="0" w:space="0" w:color="auto"/>
            <w:left w:val="none" w:sz="0" w:space="0" w:color="auto"/>
            <w:bottom w:val="none" w:sz="0" w:space="0" w:color="auto"/>
            <w:right w:val="none" w:sz="0" w:space="0" w:color="auto"/>
          </w:divBdr>
        </w:div>
        <w:div w:id="133067179">
          <w:marLeft w:val="640"/>
          <w:marRight w:val="0"/>
          <w:marTop w:val="0"/>
          <w:marBottom w:val="0"/>
          <w:divBdr>
            <w:top w:val="none" w:sz="0" w:space="0" w:color="auto"/>
            <w:left w:val="none" w:sz="0" w:space="0" w:color="auto"/>
            <w:bottom w:val="none" w:sz="0" w:space="0" w:color="auto"/>
            <w:right w:val="none" w:sz="0" w:space="0" w:color="auto"/>
          </w:divBdr>
        </w:div>
        <w:div w:id="136605844">
          <w:marLeft w:val="640"/>
          <w:marRight w:val="0"/>
          <w:marTop w:val="0"/>
          <w:marBottom w:val="0"/>
          <w:divBdr>
            <w:top w:val="none" w:sz="0" w:space="0" w:color="auto"/>
            <w:left w:val="none" w:sz="0" w:space="0" w:color="auto"/>
            <w:bottom w:val="none" w:sz="0" w:space="0" w:color="auto"/>
            <w:right w:val="none" w:sz="0" w:space="0" w:color="auto"/>
          </w:divBdr>
        </w:div>
        <w:div w:id="184755018">
          <w:marLeft w:val="640"/>
          <w:marRight w:val="0"/>
          <w:marTop w:val="0"/>
          <w:marBottom w:val="0"/>
          <w:divBdr>
            <w:top w:val="none" w:sz="0" w:space="0" w:color="auto"/>
            <w:left w:val="none" w:sz="0" w:space="0" w:color="auto"/>
            <w:bottom w:val="none" w:sz="0" w:space="0" w:color="auto"/>
            <w:right w:val="none" w:sz="0" w:space="0" w:color="auto"/>
          </w:divBdr>
        </w:div>
        <w:div w:id="304697207">
          <w:marLeft w:val="640"/>
          <w:marRight w:val="0"/>
          <w:marTop w:val="0"/>
          <w:marBottom w:val="0"/>
          <w:divBdr>
            <w:top w:val="none" w:sz="0" w:space="0" w:color="auto"/>
            <w:left w:val="none" w:sz="0" w:space="0" w:color="auto"/>
            <w:bottom w:val="none" w:sz="0" w:space="0" w:color="auto"/>
            <w:right w:val="none" w:sz="0" w:space="0" w:color="auto"/>
          </w:divBdr>
        </w:div>
        <w:div w:id="377627520">
          <w:marLeft w:val="640"/>
          <w:marRight w:val="0"/>
          <w:marTop w:val="0"/>
          <w:marBottom w:val="0"/>
          <w:divBdr>
            <w:top w:val="none" w:sz="0" w:space="0" w:color="auto"/>
            <w:left w:val="none" w:sz="0" w:space="0" w:color="auto"/>
            <w:bottom w:val="none" w:sz="0" w:space="0" w:color="auto"/>
            <w:right w:val="none" w:sz="0" w:space="0" w:color="auto"/>
          </w:divBdr>
        </w:div>
        <w:div w:id="417295027">
          <w:marLeft w:val="640"/>
          <w:marRight w:val="0"/>
          <w:marTop w:val="0"/>
          <w:marBottom w:val="0"/>
          <w:divBdr>
            <w:top w:val="none" w:sz="0" w:space="0" w:color="auto"/>
            <w:left w:val="none" w:sz="0" w:space="0" w:color="auto"/>
            <w:bottom w:val="none" w:sz="0" w:space="0" w:color="auto"/>
            <w:right w:val="none" w:sz="0" w:space="0" w:color="auto"/>
          </w:divBdr>
        </w:div>
        <w:div w:id="435446639">
          <w:marLeft w:val="640"/>
          <w:marRight w:val="0"/>
          <w:marTop w:val="0"/>
          <w:marBottom w:val="0"/>
          <w:divBdr>
            <w:top w:val="none" w:sz="0" w:space="0" w:color="auto"/>
            <w:left w:val="none" w:sz="0" w:space="0" w:color="auto"/>
            <w:bottom w:val="none" w:sz="0" w:space="0" w:color="auto"/>
            <w:right w:val="none" w:sz="0" w:space="0" w:color="auto"/>
          </w:divBdr>
        </w:div>
        <w:div w:id="460684934">
          <w:marLeft w:val="640"/>
          <w:marRight w:val="0"/>
          <w:marTop w:val="0"/>
          <w:marBottom w:val="0"/>
          <w:divBdr>
            <w:top w:val="none" w:sz="0" w:space="0" w:color="auto"/>
            <w:left w:val="none" w:sz="0" w:space="0" w:color="auto"/>
            <w:bottom w:val="none" w:sz="0" w:space="0" w:color="auto"/>
            <w:right w:val="none" w:sz="0" w:space="0" w:color="auto"/>
          </w:divBdr>
        </w:div>
        <w:div w:id="466510202">
          <w:marLeft w:val="640"/>
          <w:marRight w:val="0"/>
          <w:marTop w:val="0"/>
          <w:marBottom w:val="0"/>
          <w:divBdr>
            <w:top w:val="none" w:sz="0" w:space="0" w:color="auto"/>
            <w:left w:val="none" w:sz="0" w:space="0" w:color="auto"/>
            <w:bottom w:val="none" w:sz="0" w:space="0" w:color="auto"/>
            <w:right w:val="none" w:sz="0" w:space="0" w:color="auto"/>
          </w:divBdr>
        </w:div>
        <w:div w:id="472912731">
          <w:marLeft w:val="640"/>
          <w:marRight w:val="0"/>
          <w:marTop w:val="0"/>
          <w:marBottom w:val="0"/>
          <w:divBdr>
            <w:top w:val="none" w:sz="0" w:space="0" w:color="auto"/>
            <w:left w:val="none" w:sz="0" w:space="0" w:color="auto"/>
            <w:bottom w:val="none" w:sz="0" w:space="0" w:color="auto"/>
            <w:right w:val="none" w:sz="0" w:space="0" w:color="auto"/>
          </w:divBdr>
        </w:div>
        <w:div w:id="475029827">
          <w:marLeft w:val="640"/>
          <w:marRight w:val="0"/>
          <w:marTop w:val="0"/>
          <w:marBottom w:val="0"/>
          <w:divBdr>
            <w:top w:val="none" w:sz="0" w:space="0" w:color="auto"/>
            <w:left w:val="none" w:sz="0" w:space="0" w:color="auto"/>
            <w:bottom w:val="none" w:sz="0" w:space="0" w:color="auto"/>
            <w:right w:val="none" w:sz="0" w:space="0" w:color="auto"/>
          </w:divBdr>
        </w:div>
        <w:div w:id="500512183">
          <w:marLeft w:val="640"/>
          <w:marRight w:val="0"/>
          <w:marTop w:val="0"/>
          <w:marBottom w:val="0"/>
          <w:divBdr>
            <w:top w:val="none" w:sz="0" w:space="0" w:color="auto"/>
            <w:left w:val="none" w:sz="0" w:space="0" w:color="auto"/>
            <w:bottom w:val="none" w:sz="0" w:space="0" w:color="auto"/>
            <w:right w:val="none" w:sz="0" w:space="0" w:color="auto"/>
          </w:divBdr>
        </w:div>
        <w:div w:id="508325986">
          <w:marLeft w:val="640"/>
          <w:marRight w:val="0"/>
          <w:marTop w:val="0"/>
          <w:marBottom w:val="0"/>
          <w:divBdr>
            <w:top w:val="none" w:sz="0" w:space="0" w:color="auto"/>
            <w:left w:val="none" w:sz="0" w:space="0" w:color="auto"/>
            <w:bottom w:val="none" w:sz="0" w:space="0" w:color="auto"/>
            <w:right w:val="none" w:sz="0" w:space="0" w:color="auto"/>
          </w:divBdr>
        </w:div>
        <w:div w:id="519391792">
          <w:marLeft w:val="640"/>
          <w:marRight w:val="0"/>
          <w:marTop w:val="0"/>
          <w:marBottom w:val="0"/>
          <w:divBdr>
            <w:top w:val="none" w:sz="0" w:space="0" w:color="auto"/>
            <w:left w:val="none" w:sz="0" w:space="0" w:color="auto"/>
            <w:bottom w:val="none" w:sz="0" w:space="0" w:color="auto"/>
            <w:right w:val="none" w:sz="0" w:space="0" w:color="auto"/>
          </w:divBdr>
        </w:div>
        <w:div w:id="624774073">
          <w:marLeft w:val="640"/>
          <w:marRight w:val="0"/>
          <w:marTop w:val="0"/>
          <w:marBottom w:val="0"/>
          <w:divBdr>
            <w:top w:val="none" w:sz="0" w:space="0" w:color="auto"/>
            <w:left w:val="none" w:sz="0" w:space="0" w:color="auto"/>
            <w:bottom w:val="none" w:sz="0" w:space="0" w:color="auto"/>
            <w:right w:val="none" w:sz="0" w:space="0" w:color="auto"/>
          </w:divBdr>
        </w:div>
        <w:div w:id="656569831">
          <w:marLeft w:val="640"/>
          <w:marRight w:val="0"/>
          <w:marTop w:val="0"/>
          <w:marBottom w:val="0"/>
          <w:divBdr>
            <w:top w:val="none" w:sz="0" w:space="0" w:color="auto"/>
            <w:left w:val="none" w:sz="0" w:space="0" w:color="auto"/>
            <w:bottom w:val="none" w:sz="0" w:space="0" w:color="auto"/>
            <w:right w:val="none" w:sz="0" w:space="0" w:color="auto"/>
          </w:divBdr>
        </w:div>
        <w:div w:id="687027913">
          <w:marLeft w:val="640"/>
          <w:marRight w:val="0"/>
          <w:marTop w:val="0"/>
          <w:marBottom w:val="0"/>
          <w:divBdr>
            <w:top w:val="none" w:sz="0" w:space="0" w:color="auto"/>
            <w:left w:val="none" w:sz="0" w:space="0" w:color="auto"/>
            <w:bottom w:val="none" w:sz="0" w:space="0" w:color="auto"/>
            <w:right w:val="none" w:sz="0" w:space="0" w:color="auto"/>
          </w:divBdr>
        </w:div>
        <w:div w:id="837498340">
          <w:marLeft w:val="640"/>
          <w:marRight w:val="0"/>
          <w:marTop w:val="0"/>
          <w:marBottom w:val="0"/>
          <w:divBdr>
            <w:top w:val="none" w:sz="0" w:space="0" w:color="auto"/>
            <w:left w:val="none" w:sz="0" w:space="0" w:color="auto"/>
            <w:bottom w:val="none" w:sz="0" w:space="0" w:color="auto"/>
            <w:right w:val="none" w:sz="0" w:space="0" w:color="auto"/>
          </w:divBdr>
        </w:div>
        <w:div w:id="862207092">
          <w:marLeft w:val="640"/>
          <w:marRight w:val="0"/>
          <w:marTop w:val="0"/>
          <w:marBottom w:val="0"/>
          <w:divBdr>
            <w:top w:val="none" w:sz="0" w:space="0" w:color="auto"/>
            <w:left w:val="none" w:sz="0" w:space="0" w:color="auto"/>
            <w:bottom w:val="none" w:sz="0" w:space="0" w:color="auto"/>
            <w:right w:val="none" w:sz="0" w:space="0" w:color="auto"/>
          </w:divBdr>
        </w:div>
        <w:div w:id="914316147">
          <w:marLeft w:val="640"/>
          <w:marRight w:val="0"/>
          <w:marTop w:val="0"/>
          <w:marBottom w:val="0"/>
          <w:divBdr>
            <w:top w:val="none" w:sz="0" w:space="0" w:color="auto"/>
            <w:left w:val="none" w:sz="0" w:space="0" w:color="auto"/>
            <w:bottom w:val="none" w:sz="0" w:space="0" w:color="auto"/>
            <w:right w:val="none" w:sz="0" w:space="0" w:color="auto"/>
          </w:divBdr>
        </w:div>
        <w:div w:id="965548833">
          <w:marLeft w:val="640"/>
          <w:marRight w:val="0"/>
          <w:marTop w:val="0"/>
          <w:marBottom w:val="0"/>
          <w:divBdr>
            <w:top w:val="none" w:sz="0" w:space="0" w:color="auto"/>
            <w:left w:val="none" w:sz="0" w:space="0" w:color="auto"/>
            <w:bottom w:val="none" w:sz="0" w:space="0" w:color="auto"/>
            <w:right w:val="none" w:sz="0" w:space="0" w:color="auto"/>
          </w:divBdr>
        </w:div>
        <w:div w:id="1052732475">
          <w:marLeft w:val="640"/>
          <w:marRight w:val="0"/>
          <w:marTop w:val="0"/>
          <w:marBottom w:val="0"/>
          <w:divBdr>
            <w:top w:val="none" w:sz="0" w:space="0" w:color="auto"/>
            <w:left w:val="none" w:sz="0" w:space="0" w:color="auto"/>
            <w:bottom w:val="none" w:sz="0" w:space="0" w:color="auto"/>
            <w:right w:val="none" w:sz="0" w:space="0" w:color="auto"/>
          </w:divBdr>
        </w:div>
        <w:div w:id="1056121554">
          <w:marLeft w:val="640"/>
          <w:marRight w:val="0"/>
          <w:marTop w:val="0"/>
          <w:marBottom w:val="0"/>
          <w:divBdr>
            <w:top w:val="none" w:sz="0" w:space="0" w:color="auto"/>
            <w:left w:val="none" w:sz="0" w:space="0" w:color="auto"/>
            <w:bottom w:val="none" w:sz="0" w:space="0" w:color="auto"/>
            <w:right w:val="none" w:sz="0" w:space="0" w:color="auto"/>
          </w:divBdr>
        </w:div>
        <w:div w:id="1103257644">
          <w:marLeft w:val="640"/>
          <w:marRight w:val="0"/>
          <w:marTop w:val="0"/>
          <w:marBottom w:val="0"/>
          <w:divBdr>
            <w:top w:val="none" w:sz="0" w:space="0" w:color="auto"/>
            <w:left w:val="none" w:sz="0" w:space="0" w:color="auto"/>
            <w:bottom w:val="none" w:sz="0" w:space="0" w:color="auto"/>
            <w:right w:val="none" w:sz="0" w:space="0" w:color="auto"/>
          </w:divBdr>
        </w:div>
        <w:div w:id="1215967345">
          <w:marLeft w:val="640"/>
          <w:marRight w:val="0"/>
          <w:marTop w:val="0"/>
          <w:marBottom w:val="0"/>
          <w:divBdr>
            <w:top w:val="none" w:sz="0" w:space="0" w:color="auto"/>
            <w:left w:val="none" w:sz="0" w:space="0" w:color="auto"/>
            <w:bottom w:val="none" w:sz="0" w:space="0" w:color="auto"/>
            <w:right w:val="none" w:sz="0" w:space="0" w:color="auto"/>
          </w:divBdr>
        </w:div>
        <w:div w:id="1242523971">
          <w:marLeft w:val="640"/>
          <w:marRight w:val="0"/>
          <w:marTop w:val="0"/>
          <w:marBottom w:val="0"/>
          <w:divBdr>
            <w:top w:val="none" w:sz="0" w:space="0" w:color="auto"/>
            <w:left w:val="none" w:sz="0" w:space="0" w:color="auto"/>
            <w:bottom w:val="none" w:sz="0" w:space="0" w:color="auto"/>
            <w:right w:val="none" w:sz="0" w:space="0" w:color="auto"/>
          </w:divBdr>
        </w:div>
        <w:div w:id="1252858964">
          <w:marLeft w:val="640"/>
          <w:marRight w:val="0"/>
          <w:marTop w:val="0"/>
          <w:marBottom w:val="0"/>
          <w:divBdr>
            <w:top w:val="none" w:sz="0" w:space="0" w:color="auto"/>
            <w:left w:val="none" w:sz="0" w:space="0" w:color="auto"/>
            <w:bottom w:val="none" w:sz="0" w:space="0" w:color="auto"/>
            <w:right w:val="none" w:sz="0" w:space="0" w:color="auto"/>
          </w:divBdr>
        </w:div>
        <w:div w:id="1261063389">
          <w:marLeft w:val="640"/>
          <w:marRight w:val="0"/>
          <w:marTop w:val="0"/>
          <w:marBottom w:val="0"/>
          <w:divBdr>
            <w:top w:val="none" w:sz="0" w:space="0" w:color="auto"/>
            <w:left w:val="none" w:sz="0" w:space="0" w:color="auto"/>
            <w:bottom w:val="none" w:sz="0" w:space="0" w:color="auto"/>
            <w:right w:val="none" w:sz="0" w:space="0" w:color="auto"/>
          </w:divBdr>
        </w:div>
        <w:div w:id="1317759078">
          <w:marLeft w:val="640"/>
          <w:marRight w:val="0"/>
          <w:marTop w:val="0"/>
          <w:marBottom w:val="0"/>
          <w:divBdr>
            <w:top w:val="none" w:sz="0" w:space="0" w:color="auto"/>
            <w:left w:val="none" w:sz="0" w:space="0" w:color="auto"/>
            <w:bottom w:val="none" w:sz="0" w:space="0" w:color="auto"/>
            <w:right w:val="none" w:sz="0" w:space="0" w:color="auto"/>
          </w:divBdr>
        </w:div>
        <w:div w:id="1393237460">
          <w:marLeft w:val="640"/>
          <w:marRight w:val="0"/>
          <w:marTop w:val="0"/>
          <w:marBottom w:val="0"/>
          <w:divBdr>
            <w:top w:val="none" w:sz="0" w:space="0" w:color="auto"/>
            <w:left w:val="none" w:sz="0" w:space="0" w:color="auto"/>
            <w:bottom w:val="none" w:sz="0" w:space="0" w:color="auto"/>
            <w:right w:val="none" w:sz="0" w:space="0" w:color="auto"/>
          </w:divBdr>
        </w:div>
        <w:div w:id="1401253073">
          <w:marLeft w:val="640"/>
          <w:marRight w:val="0"/>
          <w:marTop w:val="0"/>
          <w:marBottom w:val="0"/>
          <w:divBdr>
            <w:top w:val="none" w:sz="0" w:space="0" w:color="auto"/>
            <w:left w:val="none" w:sz="0" w:space="0" w:color="auto"/>
            <w:bottom w:val="none" w:sz="0" w:space="0" w:color="auto"/>
            <w:right w:val="none" w:sz="0" w:space="0" w:color="auto"/>
          </w:divBdr>
        </w:div>
        <w:div w:id="1485465564">
          <w:marLeft w:val="640"/>
          <w:marRight w:val="0"/>
          <w:marTop w:val="0"/>
          <w:marBottom w:val="0"/>
          <w:divBdr>
            <w:top w:val="none" w:sz="0" w:space="0" w:color="auto"/>
            <w:left w:val="none" w:sz="0" w:space="0" w:color="auto"/>
            <w:bottom w:val="none" w:sz="0" w:space="0" w:color="auto"/>
            <w:right w:val="none" w:sz="0" w:space="0" w:color="auto"/>
          </w:divBdr>
        </w:div>
        <w:div w:id="1487553368">
          <w:marLeft w:val="640"/>
          <w:marRight w:val="0"/>
          <w:marTop w:val="0"/>
          <w:marBottom w:val="0"/>
          <w:divBdr>
            <w:top w:val="none" w:sz="0" w:space="0" w:color="auto"/>
            <w:left w:val="none" w:sz="0" w:space="0" w:color="auto"/>
            <w:bottom w:val="none" w:sz="0" w:space="0" w:color="auto"/>
            <w:right w:val="none" w:sz="0" w:space="0" w:color="auto"/>
          </w:divBdr>
        </w:div>
        <w:div w:id="1689484464">
          <w:marLeft w:val="640"/>
          <w:marRight w:val="0"/>
          <w:marTop w:val="0"/>
          <w:marBottom w:val="0"/>
          <w:divBdr>
            <w:top w:val="none" w:sz="0" w:space="0" w:color="auto"/>
            <w:left w:val="none" w:sz="0" w:space="0" w:color="auto"/>
            <w:bottom w:val="none" w:sz="0" w:space="0" w:color="auto"/>
            <w:right w:val="none" w:sz="0" w:space="0" w:color="auto"/>
          </w:divBdr>
        </w:div>
        <w:div w:id="1693603630">
          <w:marLeft w:val="640"/>
          <w:marRight w:val="0"/>
          <w:marTop w:val="0"/>
          <w:marBottom w:val="0"/>
          <w:divBdr>
            <w:top w:val="none" w:sz="0" w:space="0" w:color="auto"/>
            <w:left w:val="none" w:sz="0" w:space="0" w:color="auto"/>
            <w:bottom w:val="none" w:sz="0" w:space="0" w:color="auto"/>
            <w:right w:val="none" w:sz="0" w:space="0" w:color="auto"/>
          </w:divBdr>
        </w:div>
        <w:div w:id="1744981922">
          <w:marLeft w:val="640"/>
          <w:marRight w:val="0"/>
          <w:marTop w:val="0"/>
          <w:marBottom w:val="0"/>
          <w:divBdr>
            <w:top w:val="none" w:sz="0" w:space="0" w:color="auto"/>
            <w:left w:val="none" w:sz="0" w:space="0" w:color="auto"/>
            <w:bottom w:val="none" w:sz="0" w:space="0" w:color="auto"/>
            <w:right w:val="none" w:sz="0" w:space="0" w:color="auto"/>
          </w:divBdr>
        </w:div>
        <w:div w:id="1750497342">
          <w:marLeft w:val="640"/>
          <w:marRight w:val="0"/>
          <w:marTop w:val="0"/>
          <w:marBottom w:val="0"/>
          <w:divBdr>
            <w:top w:val="none" w:sz="0" w:space="0" w:color="auto"/>
            <w:left w:val="none" w:sz="0" w:space="0" w:color="auto"/>
            <w:bottom w:val="none" w:sz="0" w:space="0" w:color="auto"/>
            <w:right w:val="none" w:sz="0" w:space="0" w:color="auto"/>
          </w:divBdr>
        </w:div>
        <w:div w:id="1788767654">
          <w:marLeft w:val="640"/>
          <w:marRight w:val="0"/>
          <w:marTop w:val="0"/>
          <w:marBottom w:val="0"/>
          <w:divBdr>
            <w:top w:val="none" w:sz="0" w:space="0" w:color="auto"/>
            <w:left w:val="none" w:sz="0" w:space="0" w:color="auto"/>
            <w:bottom w:val="none" w:sz="0" w:space="0" w:color="auto"/>
            <w:right w:val="none" w:sz="0" w:space="0" w:color="auto"/>
          </w:divBdr>
        </w:div>
        <w:div w:id="1808820591">
          <w:marLeft w:val="640"/>
          <w:marRight w:val="0"/>
          <w:marTop w:val="0"/>
          <w:marBottom w:val="0"/>
          <w:divBdr>
            <w:top w:val="none" w:sz="0" w:space="0" w:color="auto"/>
            <w:left w:val="none" w:sz="0" w:space="0" w:color="auto"/>
            <w:bottom w:val="none" w:sz="0" w:space="0" w:color="auto"/>
            <w:right w:val="none" w:sz="0" w:space="0" w:color="auto"/>
          </w:divBdr>
        </w:div>
        <w:div w:id="1818375854">
          <w:marLeft w:val="640"/>
          <w:marRight w:val="0"/>
          <w:marTop w:val="0"/>
          <w:marBottom w:val="0"/>
          <w:divBdr>
            <w:top w:val="none" w:sz="0" w:space="0" w:color="auto"/>
            <w:left w:val="none" w:sz="0" w:space="0" w:color="auto"/>
            <w:bottom w:val="none" w:sz="0" w:space="0" w:color="auto"/>
            <w:right w:val="none" w:sz="0" w:space="0" w:color="auto"/>
          </w:divBdr>
        </w:div>
        <w:div w:id="1838374371">
          <w:marLeft w:val="640"/>
          <w:marRight w:val="0"/>
          <w:marTop w:val="0"/>
          <w:marBottom w:val="0"/>
          <w:divBdr>
            <w:top w:val="none" w:sz="0" w:space="0" w:color="auto"/>
            <w:left w:val="none" w:sz="0" w:space="0" w:color="auto"/>
            <w:bottom w:val="none" w:sz="0" w:space="0" w:color="auto"/>
            <w:right w:val="none" w:sz="0" w:space="0" w:color="auto"/>
          </w:divBdr>
        </w:div>
        <w:div w:id="1867323821">
          <w:marLeft w:val="640"/>
          <w:marRight w:val="0"/>
          <w:marTop w:val="0"/>
          <w:marBottom w:val="0"/>
          <w:divBdr>
            <w:top w:val="none" w:sz="0" w:space="0" w:color="auto"/>
            <w:left w:val="none" w:sz="0" w:space="0" w:color="auto"/>
            <w:bottom w:val="none" w:sz="0" w:space="0" w:color="auto"/>
            <w:right w:val="none" w:sz="0" w:space="0" w:color="auto"/>
          </w:divBdr>
        </w:div>
        <w:div w:id="1913805539">
          <w:marLeft w:val="640"/>
          <w:marRight w:val="0"/>
          <w:marTop w:val="0"/>
          <w:marBottom w:val="0"/>
          <w:divBdr>
            <w:top w:val="none" w:sz="0" w:space="0" w:color="auto"/>
            <w:left w:val="none" w:sz="0" w:space="0" w:color="auto"/>
            <w:bottom w:val="none" w:sz="0" w:space="0" w:color="auto"/>
            <w:right w:val="none" w:sz="0" w:space="0" w:color="auto"/>
          </w:divBdr>
        </w:div>
        <w:div w:id="1935090477">
          <w:marLeft w:val="640"/>
          <w:marRight w:val="0"/>
          <w:marTop w:val="0"/>
          <w:marBottom w:val="0"/>
          <w:divBdr>
            <w:top w:val="none" w:sz="0" w:space="0" w:color="auto"/>
            <w:left w:val="none" w:sz="0" w:space="0" w:color="auto"/>
            <w:bottom w:val="none" w:sz="0" w:space="0" w:color="auto"/>
            <w:right w:val="none" w:sz="0" w:space="0" w:color="auto"/>
          </w:divBdr>
        </w:div>
        <w:div w:id="1943104834">
          <w:marLeft w:val="640"/>
          <w:marRight w:val="0"/>
          <w:marTop w:val="0"/>
          <w:marBottom w:val="0"/>
          <w:divBdr>
            <w:top w:val="none" w:sz="0" w:space="0" w:color="auto"/>
            <w:left w:val="none" w:sz="0" w:space="0" w:color="auto"/>
            <w:bottom w:val="none" w:sz="0" w:space="0" w:color="auto"/>
            <w:right w:val="none" w:sz="0" w:space="0" w:color="auto"/>
          </w:divBdr>
        </w:div>
        <w:div w:id="2046364348">
          <w:marLeft w:val="640"/>
          <w:marRight w:val="0"/>
          <w:marTop w:val="0"/>
          <w:marBottom w:val="0"/>
          <w:divBdr>
            <w:top w:val="none" w:sz="0" w:space="0" w:color="auto"/>
            <w:left w:val="none" w:sz="0" w:space="0" w:color="auto"/>
            <w:bottom w:val="none" w:sz="0" w:space="0" w:color="auto"/>
            <w:right w:val="none" w:sz="0" w:space="0" w:color="auto"/>
          </w:divBdr>
        </w:div>
        <w:div w:id="2057392021">
          <w:marLeft w:val="640"/>
          <w:marRight w:val="0"/>
          <w:marTop w:val="0"/>
          <w:marBottom w:val="0"/>
          <w:divBdr>
            <w:top w:val="none" w:sz="0" w:space="0" w:color="auto"/>
            <w:left w:val="none" w:sz="0" w:space="0" w:color="auto"/>
            <w:bottom w:val="none" w:sz="0" w:space="0" w:color="auto"/>
            <w:right w:val="none" w:sz="0" w:space="0" w:color="auto"/>
          </w:divBdr>
        </w:div>
        <w:div w:id="2093430623">
          <w:marLeft w:val="640"/>
          <w:marRight w:val="0"/>
          <w:marTop w:val="0"/>
          <w:marBottom w:val="0"/>
          <w:divBdr>
            <w:top w:val="none" w:sz="0" w:space="0" w:color="auto"/>
            <w:left w:val="none" w:sz="0" w:space="0" w:color="auto"/>
            <w:bottom w:val="none" w:sz="0" w:space="0" w:color="auto"/>
            <w:right w:val="none" w:sz="0" w:space="0" w:color="auto"/>
          </w:divBdr>
        </w:div>
        <w:div w:id="2120442254">
          <w:marLeft w:val="640"/>
          <w:marRight w:val="0"/>
          <w:marTop w:val="0"/>
          <w:marBottom w:val="0"/>
          <w:divBdr>
            <w:top w:val="none" w:sz="0" w:space="0" w:color="auto"/>
            <w:left w:val="none" w:sz="0" w:space="0" w:color="auto"/>
            <w:bottom w:val="none" w:sz="0" w:space="0" w:color="auto"/>
            <w:right w:val="none" w:sz="0" w:space="0" w:color="auto"/>
          </w:divBdr>
        </w:div>
      </w:divsChild>
    </w:div>
    <w:div w:id="882866024">
      <w:bodyDiv w:val="1"/>
      <w:marLeft w:val="0"/>
      <w:marRight w:val="0"/>
      <w:marTop w:val="0"/>
      <w:marBottom w:val="0"/>
      <w:divBdr>
        <w:top w:val="none" w:sz="0" w:space="0" w:color="auto"/>
        <w:left w:val="none" w:sz="0" w:space="0" w:color="auto"/>
        <w:bottom w:val="none" w:sz="0" w:space="0" w:color="auto"/>
        <w:right w:val="none" w:sz="0" w:space="0" w:color="auto"/>
      </w:divBdr>
      <w:divsChild>
        <w:div w:id="88699390">
          <w:marLeft w:val="640"/>
          <w:marRight w:val="0"/>
          <w:marTop w:val="0"/>
          <w:marBottom w:val="0"/>
          <w:divBdr>
            <w:top w:val="none" w:sz="0" w:space="0" w:color="auto"/>
            <w:left w:val="none" w:sz="0" w:space="0" w:color="auto"/>
            <w:bottom w:val="none" w:sz="0" w:space="0" w:color="auto"/>
            <w:right w:val="none" w:sz="0" w:space="0" w:color="auto"/>
          </w:divBdr>
        </w:div>
        <w:div w:id="198519624">
          <w:marLeft w:val="640"/>
          <w:marRight w:val="0"/>
          <w:marTop w:val="0"/>
          <w:marBottom w:val="0"/>
          <w:divBdr>
            <w:top w:val="none" w:sz="0" w:space="0" w:color="auto"/>
            <w:left w:val="none" w:sz="0" w:space="0" w:color="auto"/>
            <w:bottom w:val="none" w:sz="0" w:space="0" w:color="auto"/>
            <w:right w:val="none" w:sz="0" w:space="0" w:color="auto"/>
          </w:divBdr>
        </w:div>
        <w:div w:id="237714491">
          <w:marLeft w:val="640"/>
          <w:marRight w:val="0"/>
          <w:marTop w:val="0"/>
          <w:marBottom w:val="0"/>
          <w:divBdr>
            <w:top w:val="none" w:sz="0" w:space="0" w:color="auto"/>
            <w:left w:val="none" w:sz="0" w:space="0" w:color="auto"/>
            <w:bottom w:val="none" w:sz="0" w:space="0" w:color="auto"/>
            <w:right w:val="none" w:sz="0" w:space="0" w:color="auto"/>
          </w:divBdr>
        </w:div>
        <w:div w:id="357509554">
          <w:marLeft w:val="640"/>
          <w:marRight w:val="0"/>
          <w:marTop w:val="0"/>
          <w:marBottom w:val="0"/>
          <w:divBdr>
            <w:top w:val="none" w:sz="0" w:space="0" w:color="auto"/>
            <w:left w:val="none" w:sz="0" w:space="0" w:color="auto"/>
            <w:bottom w:val="none" w:sz="0" w:space="0" w:color="auto"/>
            <w:right w:val="none" w:sz="0" w:space="0" w:color="auto"/>
          </w:divBdr>
        </w:div>
        <w:div w:id="360013686">
          <w:marLeft w:val="640"/>
          <w:marRight w:val="0"/>
          <w:marTop w:val="0"/>
          <w:marBottom w:val="0"/>
          <w:divBdr>
            <w:top w:val="none" w:sz="0" w:space="0" w:color="auto"/>
            <w:left w:val="none" w:sz="0" w:space="0" w:color="auto"/>
            <w:bottom w:val="none" w:sz="0" w:space="0" w:color="auto"/>
            <w:right w:val="none" w:sz="0" w:space="0" w:color="auto"/>
          </w:divBdr>
        </w:div>
        <w:div w:id="504784858">
          <w:marLeft w:val="640"/>
          <w:marRight w:val="0"/>
          <w:marTop w:val="0"/>
          <w:marBottom w:val="0"/>
          <w:divBdr>
            <w:top w:val="none" w:sz="0" w:space="0" w:color="auto"/>
            <w:left w:val="none" w:sz="0" w:space="0" w:color="auto"/>
            <w:bottom w:val="none" w:sz="0" w:space="0" w:color="auto"/>
            <w:right w:val="none" w:sz="0" w:space="0" w:color="auto"/>
          </w:divBdr>
        </w:div>
        <w:div w:id="579605394">
          <w:marLeft w:val="640"/>
          <w:marRight w:val="0"/>
          <w:marTop w:val="0"/>
          <w:marBottom w:val="0"/>
          <w:divBdr>
            <w:top w:val="none" w:sz="0" w:space="0" w:color="auto"/>
            <w:left w:val="none" w:sz="0" w:space="0" w:color="auto"/>
            <w:bottom w:val="none" w:sz="0" w:space="0" w:color="auto"/>
            <w:right w:val="none" w:sz="0" w:space="0" w:color="auto"/>
          </w:divBdr>
        </w:div>
        <w:div w:id="596671247">
          <w:marLeft w:val="640"/>
          <w:marRight w:val="0"/>
          <w:marTop w:val="0"/>
          <w:marBottom w:val="0"/>
          <w:divBdr>
            <w:top w:val="none" w:sz="0" w:space="0" w:color="auto"/>
            <w:left w:val="none" w:sz="0" w:space="0" w:color="auto"/>
            <w:bottom w:val="none" w:sz="0" w:space="0" w:color="auto"/>
            <w:right w:val="none" w:sz="0" w:space="0" w:color="auto"/>
          </w:divBdr>
        </w:div>
        <w:div w:id="649017821">
          <w:marLeft w:val="640"/>
          <w:marRight w:val="0"/>
          <w:marTop w:val="0"/>
          <w:marBottom w:val="0"/>
          <w:divBdr>
            <w:top w:val="none" w:sz="0" w:space="0" w:color="auto"/>
            <w:left w:val="none" w:sz="0" w:space="0" w:color="auto"/>
            <w:bottom w:val="none" w:sz="0" w:space="0" w:color="auto"/>
            <w:right w:val="none" w:sz="0" w:space="0" w:color="auto"/>
          </w:divBdr>
        </w:div>
        <w:div w:id="678578926">
          <w:marLeft w:val="640"/>
          <w:marRight w:val="0"/>
          <w:marTop w:val="0"/>
          <w:marBottom w:val="0"/>
          <w:divBdr>
            <w:top w:val="none" w:sz="0" w:space="0" w:color="auto"/>
            <w:left w:val="none" w:sz="0" w:space="0" w:color="auto"/>
            <w:bottom w:val="none" w:sz="0" w:space="0" w:color="auto"/>
            <w:right w:val="none" w:sz="0" w:space="0" w:color="auto"/>
          </w:divBdr>
        </w:div>
        <w:div w:id="678890095">
          <w:marLeft w:val="640"/>
          <w:marRight w:val="0"/>
          <w:marTop w:val="0"/>
          <w:marBottom w:val="0"/>
          <w:divBdr>
            <w:top w:val="none" w:sz="0" w:space="0" w:color="auto"/>
            <w:left w:val="none" w:sz="0" w:space="0" w:color="auto"/>
            <w:bottom w:val="none" w:sz="0" w:space="0" w:color="auto"/>
            <w:right w:val="none" w:sz="0" w:space="0" w:color="auto"/>
          </w:divBdr>
        </w:div>
        <w:div w:id="754011019">
          <w:marLeft w:val="640"/>
          <w:marRight w:val="0"/>
          <w:marTop w:val="0"/>
          <w:marBottom w:val="0"/>
          <w:divBdr>
            <w:top w:val="none" w:sz="0" w:space="0" w:color="auto"/>
            <w:left w:val="none" w:sz="0" w:space="0" w:color="auto"/>
            <w:bottom w:val="none" w:sz="0" w:space="0" w:color="auto"/>
            <w:right w:val="none" w:sz="0" w:space="0" w:color="auto"/>
          </w:divBdr>
        </w:div>
        <w:div w:id="754211120">
          <w:marLeft w:val="640"/>
          <w:marRight w:val="0"/>
          <w:marTop w:val="0"/>
          <w:marBottom w:val="0"/>
          <w:divBdr>
            <w:top w:val="none" w:sz="0" w:space="0" w:color="auto"/>
            <w:left w:val="none" w:sz="0" w:space="0" w:color="auto"/>
            <w:bottom w:val="none" w:sz="0" w:space="0" w:color="auto"/>
            <w:right w:val="none" w:sz="0" w:space="0" w:color="auto"/>
          </w:divBdr>
        </w:div>
        <w:div w:id="831140039">
          <w:marLeft w:val="640"/>
          <w:marRight w:val="0"/>
          <w:marTop w:val="0"/>
          <w:marBottom w:val="0"/>
          <w:divBdr>
            <w:top w:val="none" w:sz="0" w:space="0" w:color="auto"/>
            <w:left w:val="none" w:sz="0" w:space="0" w:color="auto"/>
            <w:bottom w:val="none" w:sz="0" w:space="0" w:color="auto"/>
            <w:right w:val="none" w:sz="0" w:space="0" w:color="auto"/>
          </w:divBdr>
        </w:div>
        <w:div w:id="839200825">
          <w:marLeft w:val="640"/>
          <w:marRight w:val="0"/>
          <w:marTop w:val="0"/>
          <w:marBottom w:val="0"/>
          <w:divBdr>
            <w:top w:val="none" w:sz="0" w:space="0" w:color="auto"/>
            <w:left w:val="none" w:sz="0" w:space="0" w:color="auto"/>
            <w:bottom w:val="none" w:sz="0" w:space="0" w:color="auto"/>
            <w:right w:val="none" w:sz="0" w:space="0" w:color="auto"/>
          </w:divBdr>
        </w:div>
        <w:div w:id="861550160">
          <w:marLeft w:val="640"/>
          <w:marRight w:val="0"/>
          <w:marTop w:val="0"/>
          <w:marBottom w:val="0"/>
          <w:divBdr>
            <w:top w:val="none" w:sz="0" w:space="0" w:color="auto"/>
            <w:left w:val="none" w:sz="0" w:space="0" w:color="auto"/>
            <w:bottom w:val="none" w:sz="0" w:space="0" w:color="auto"/>
            <w:right w:val="none" w:sz="0" w:space="0" w:color="auto"/>
          </w:divBdr>
        </w:div>
        <w:div w:id="862286873">
          <w:marLeft w:val="640"/>
          <w:marRight w:val="0"/>
          <w:marTop w:val="0"/>
          <w:marBottom w:val="0"/>
          <w:divBdr>
            <w:top w:val="none" w:sz="0" w:space="0" w:color="auto"/>
            <w:left w:val="none" w:sz="0" w:space="0" w:color="auto"/>
            <w:bottom w:val="none" w:sz="0" w:space="0" w:color="auto"/>
            <w:right w:val="none" w:sz="0" w:space="0" w:color="auto"/>
          </w:divBdr>
        </w:div>
        <w:div w:id="899901907">
          <w:marLeft w:val="640"/>
          <w:marRight w:val="0"/>
          <w:marTop w:val="0"/>
          <w:marBottom w:val="0"/>
          <w:divBdr>
            <w:top w:val="none" w:sz="0" w:space="0" w:color="auto"/>
            <w:left w:val="none" w:sz="0" w:space="0" w:color="auto"/>
            <w:bottom w:val="none" w:sz="0" w:space="0" w:color="auto"/>
            <w:right w:val="none" w:sz="0" w:space="0" w:color="auto"/>
          </w:divBdr>
        </w:div>
        <w:div w:id="936212603">
          <w:marLeft w:val="640"/>
          <w:marRight w:val="0"/>
          <w:marTop w:val="0"/>
          <w:marBottom w:val="0"/>
          <w:divBdr>
            <w:top w:val="none" w:sz="0" w:space="0" w:color="auto"/>
            <w:left w:val="none" w:sz="0" w:space="0" w:color="auto"/>
            <w:bottom w:val="none" w:sz="0" w:space="0" w:color="auto"/>
            <w:right w:val="none" w:sz="0" w:space="0" w:color="auto"/>
          </w:divBdr>
        </w:div>
        <w:div w:id="965508818">
          <w:marLeft w:val="640"/>
          <w:marRight w:val="0"/>
          <w:marTop w:val="0"/>
          <w:marBottom w:val="0"/>
          <w:divBdr>
            <w:top w:val="none" w:sz="0" w:space="0" w:color="auto"/>
            <w:left w:val="none" w:sz="0" w:space="0" w:color="auto"/>
            <w:bottom w:val="none" w:sz="0" w:space="0" w:color="auto"/>
            <w:right w:val="none" w:sz="0" w:space="0" w:color="auto"/>
          </w:divBdr>
        </w:div>
        <w:div w:id="985352632">
          <w:marLeft w:val="640"/>
          <w:marRight w:val="0"/>
          <w:marTop w:val="0"/>
          <w:marBottom w:val="0"/>
          <w:divBdr>
            <w:top w:val="none" w:sz="0" w:space="0" w:color="auto"/>
            <w:left w:val="none" w:sz="0" w:space="0" w:color="auto"/>
            <w:bottom w:val="none" w:sz="0" w:space="0" w:color="auto"/>
            <w:right w:val="none" w:sz="0" w:space="0" w:color="auto"/>
          </w:divBdr>
        </w:div>
        <w:div w:id="1079862724">
          <w:marLeft w:val="640"/>
          <w:marRight w:val="0"/>
          <w:marTop w:val="0"/>
          <w:marBottom w:val="0"/>
          <w:divBdr>
            <w:top w:val="none" w:sz="0" w:space="0" w:color="auto"/>
            <w:left w:val="none" w:sz="0" w:space="0" w:color="auto"/>
            <w:bottom w:val="none" w:sz="0" w:space="0" w:color="auto"/>
            <w:right w:val="none" w:sz="0" w:space="0" w:color="auto"/>
          </w:divBdr>
        </w:div>
        <w:div w:id="1114013661">
          <w:marLeft w:val="640"/>
          <w:marRight w:val="0"/>
          <w:marTop w:val="0"/>
          <w:marBottom w:val="0"/>
          <w:divBdr>
            <w:top w:val="none" w:sz="0" w:space="0" w:color="auto"/>
            <w:left w:val="none" w:sz="0" w:space="0" w:color="auto"/>
            <w:bottom w:val="none" w:sz="0" w:space="0" w:color="auto"/>
            <w:right w:val="none" w:sz="0" w:space="0" w:color="auto"/>
          </w:divBdr>
        </w:div>
        <w:div w:id="1134366175">
          <w:marLeft w:val="640"/>
          <w:marRight w:val="0"/>
          <w:marTop w:val="0"/>
          <w:marBottom w:val="0"/>
          <w:divBdr>
            <w:top w:val="none" w:sz="0" w:space="0" w:color="auto"/>
            <w:left w:val="none" w:sz="0" w:space="0" w:color="auto"/>
            <w:bottom w:val="none" w:sz="0" w:space="0" w:color="auto"/>
            <w:right w:val="none" w:sz="0" w:space="0" w:color="auto"/>
          </w:divBdr>
        </w:div>
        <w:div w:id="1182545665">
          <w:marLeft w:val="640"/>
          <w:marRight w:val="0"/>
          <w:marTop w:val="0"/>
          <w:marBottom w:val="0"/>
          <w:divBdr>
            <w:top w:val="none" w:sz="0" w:space="0" w:color="auto"/>
            <w:left w:val="none" w:sz="0" w:space="0" w:color="auto"/>
            <w:bottom w:val="none" w:sz="0" w:space="0" w:color="auto"/>
            <w:right w:val="none" w:sz="0" w:space="0" w:color="auto"/>
          </w:divBdr>
        </w:div>
        <w:div w:id="1273586461">
          <w:marLeft w:val="640"/>
          <w:marRight w:val="0"/>
          <w:marTop w:val="0"/>
          <w:marBottom w:val="0"/>
          <w:divBdr>
            <w:top w:val="none" w:sz="0" w:space="0" w:color="auto"/>
            <w:left w:val="none" w:sz="0" w:space="0" w:color="auto"/>
            <w:bottom w:val="none" w:sz="0" w:space="0" w:color="auto"/>
            <w:right w:val="none" w:sz="0" w:space="0" w:color="auto"/>
          </w:divBdr>
        </w:div>
        <w:div w:id="1276446988">
          <w:marLeft w:val="640"/>
          <w:marRight w:val="0"/>
          <w:marTop w:val="0"/>
          <w:marBottom w:val="0"/>
          <w:divBdr>
            <w:top w:val="none" w:sz="0" w:space="0" w:color="auto"/>
            <w:left w:val="none" w:sz="0" w:space="0" w:color="auto"/>
            <w:bottom w:val="none" w:sz="0" w:space="0" w:color="auto"/>
            <w:right w:val="none" w:sz="0" w:space="0" w:color="auto"/>
          </w:divBdr>
        </w:div>
        <w:div w:id="1393046169">
          <w:marLeft w:val="640"/>
          <w:marRight w:val="0"/>
          <w:marTop w:val="0"/>
          <w:marBottom w:val="0"/>
          <w:divBdr>
            <w:top w:val="none" w:sz="0" w:space="0" w:color="auto"/>
            <w:left w:val="none" w:sz="0" w:space="0" w:color="auto"/>
            <w:bottom w:val="none" w:sz="0" w:space="0" w:color="auto"/>
            <w:right w:val="none" w:sz="0" w:space="0" w:color="auto"/>
          </w:divBdr>
        </w:div>
        <w:div w:id="1394430717">
          <w:marLeft w:val="640"/>
          <w:marRight w:val="0"/>
          <w:marTop w:val="0"/>
          <w:marBottom w:val="0"/>
          <w:divBdr>
            <w:top w:val="none" w:sz="0" w:space="0" w:color="auto"/>
            <w:left w:val="none" w:sz="0" w:space="0" w:color="auto"/>
            <w:bottom w:val="none" w:sz="0" w:space="0" w:color="auto"/>
            <w:right w:val="none" w:sz="0" w:space="0" w:color="auto"/>
          </w:divBdr>
        </w:div>
        <w:div w:id="1420324019">
          <w:marLeft w:val="640"/>
          <w:marRight w:val="0"/>
          <w:marTop w:val="0"/>
          <w:marBottom w:val="0"/>
          <w:divBdr>
            <w:top w:val="none" w:sz="0" w:space="0" w:color="auto"/>
            <w:left w:val="none" w:sz="0" w:space="0" w:color="auto"/>
            <w:bottom w:val="none" w:sz="0" w:space="0" w:color="auto"/>
            <w:right w:val="none" w:sz="0" w:space="0" w:color="auto"/>
          </w:divBdr>
        </w:div>
        <w:div w:id="1428885307">
          <w:marLeft w:val="640"/>
          <w:marRight w:val="0"/>
          <w:marTop w:val="0"/>
          <w:marBottom w:val="0"/>
          <w:divBdr>
            <w:top w:val="none" w:sz="0" w:space="0" w:color="auto"/>
            <w:left w:val="none" w:sz="0" w:space="0" w:color="auto"/>
            <w:bottom w:val="none" w:sz="0" w:space="0" w:color="auto"/>
            <w:right w:val="none" w:sz="0" w:space="0" w:color="auto"/>
          </w:divBdr>
        </w:div>
        <w:div w:id="1486508531">
          <w:marLeft w:val="640"/>
          <w:marRight w:val="0"/>
          <w:marTop w:val="0"/>
          <w:marBottom w:val="0"/>
          <w:divBdr>
            <w:top w:val="none" w:sz="0" w:space="0" w:color="auto"/>
            <w:left w:val="none" w:sz="0" w:space="0" w:color="auto"/>
            <w:bottom w:val="none" w:sz="0" w:space="0" w:color="auto"/>
            <w:right w:val="none" w:sz="0" w:space="0" w:color="auto"/>
          </w:divBdr>
        </w:div>
        <w:div w:id="1581788910">
          <w:marLeft w:val="640"/>
          <w:marRight w:val="0"/>
          <w:marTop w:val="0"/>
          <w:marBottom w:val="0"/>
          <w:divBdr>
            <w:top w:val="none" w:sz="0" w:space="0" w:color="auto"/>
            <w:left w:val="none" w:sz="0" w:space="0" w:color="auto"/>
            <w:bottom w:val="none" w:sz="0" w:space="0" w:color="auto"/>
            <w:right w:val="none" w:sz="0" w:space="0" w:color="auto"/>
          </w:divBdr>
        </w:div>
        <w:div w:id="1622878909">
          <w:marLeft w:val="640"/>
          <w:marRight w:val="0"/>
          <w:marTop w:val="0"/>
          <w:marBottom w:val="0"/>
          <w:divBdr>
            <w:top w:val="none" w:sz="0" w:space="0" w:color="auto"/>
            <w:left w:val="none" w:sz="0" w:space="0" w:color="auto"/>
            <w:bottom w:val="none" w:sz="0" w:space="0" w:color="auto"/>
            <w:right w:val="none" w:sz="0" w:space="0" w:color="auto"/>
          </w:divBdr>
        </w:div>
        <w:div w:id="1627395257">
          <w:marLeft w:val="640"/>
          <w:marRight w:val="0"/>
          <w:marTop w:val="0"/>
          <w:marBottom w:val="0"/>
          <w:divBdr>
            <w:top w:val="none" w:sz="0" w:space="0" w:color="auto"/>
            <w:left w:val="none" w:sz="0" w:space="0" w:color="auto"/>
            <w:bottom w:val="none" w:sz="0" w:space="0" w:color="auto"/>
            <w:right w:val="none" w:sz="0" w:space="0" w:color="auto"/>
          </w:divBdr>
        </w:div>
        <w:div w:id="1651516165">
          <w:marLeft w:val="640"/>
          <w:marRight w:val="0"/>
          <w:marTop w:val="0"/>
          <w:marBottom w:val="0"/>
          <w:divBdr>
            <w:top w:val="none" w:sz="0" w:space="0" w:color="auto"/>
            <w:left w:val="none" w:sz="0" w:space="0" w:color="auto"/>
            <w:bottom w:val="none" w:sz="0" w:space="0" w:color="auto"/>
            <w:right w:val="none" w:sz="0" w:space="0" w:color="auto"/>
          </w:divBdr>
        </w:div>
        <w:div w:id="1696806314">
          <w:marLeft w:val="640"/>
          <w:marRight w:val="0"/>
          <w:marTop w:val="0"/>
          <w:marBottom w:val="0"/>
          <w:divBdr>
            <w:top w:val="none" w:sz="0" w:space="0" w:color="auto"/>
            <w:left w:val="none" w:sz="0" w:space="0" w:color="auto"/>
            <w:bottom w:val="none" w:sz="0" w:space="0" w:color="auto"/>
            <w:right w:val="none" w:sz="0" w:space="0" w:color="auto"/>
          </w:divBdr>
        </w:div>
        <w:div w:id="1715960764">
          <w:marLeft w:val="640"/>
          <w:marRight w:val="0"/>
          <w:marTop w:val="0"/>
          <w:marBottom w:val="0"/>
          <w:divBdr>
            <w:top w:val="none" w:sz="0" w:space="0" w:color="auto"/>
            <w:left w:val="none" w:sz="0" w:space="0" w:color="auto"/>
            <w:bottom w:val="none" w:sz="0" w:space="0" w:color="auto"/>
            <w:right w:val="none" w:sz="0" w:space="0" w:color="auto"/>
          </w:divBdr>
        </w:div>
        <w:div w:id="1748309358">
          <w:marLeft w:val="640"/>
          <w:marRight w:val="0"/>
          <w:marTop w:val="0"/>
          <w:marBottom w:val="0"/>
          <w:divBdr>
            <w:top w:val="none" w:sz="0" w:space="0" w:color="auto"/>
            <w:left w:val="none" w:sz="0" w:space="0" w:color="auto"/>
            <w:bottom w:val="none" w:sz="0" w:space="0" w:color="auto"/>
            <w:right w:val="none" w:sz="0" w:space="0" w:color="auto"/>
          </w:divBdr>
        </w:div>
        <w:div w:id="1839955377">
          <w:marLeft w:val="640"/>
          <w:marRight w:val="0"/>
          <w:marTop w:val="0"/>
          <w:marBottom w:val="0"/>
          <w:divBdr>
            <w:top w:val="none" w:sz="0" w:space="0" w:color="auto"/>
            <w:left w:val="none" w:sz="0" w:space="0" w:color="auto"/>
            <w:bottom w:val="none" w:sz="0" w:space="0" w:color="auto"/>
            <w:right w:val="none" w:sz="0" w:space="0" w:color="auto"/>
          </w:divBdr>
        </w:div>
        <w:div w:id="1846750480">
          <w:marLeft w:val="640"/>
          <w:marRight w:val="0"/>
          <w:marTop w:val="0"/>
          <w:marBottom w:val="0"/>
          <w:divBdr>
            <w:top w:val="none" w:sz="0" w:space="0" w:color="auto"/>
            <w:left w:val="none" w:sz="0" w:space="0" w:color="auto"/>
            <w:bottom w:val="none" w:sz="0" w:space="0" w:color="auto"/>
            <w:right w:val="none" w:sz="0" w:space="0" w:color="auto"/>
          </w:divBdr>
        </w:div>
        <w:div w:id="1865942079">
          <w:marLeft w:val="640"/>
          <w:marRight w:val="0"/>
          <w:marTop w:val="0"/>
          <w:marBottom w:val="0"/>
          <w:divBdr>
            <w:top w:val="none" w:sz="0" w:space="0" w:color="auto"/>
            <w:left w:val="none" w:sz="0" w:space="0" w:color="auto"/>
            <w:bottom w:val="none" w:sz="0" w:space="0" w:color="auto"/>
            <w:right w:val="none" w:sz="0" w:space="0" w:color="auto"/>
          </w:divBdr>
        </w:div>
        <w:div w:id="1992447119">
          <w:marLeft w:val="640"/>
          <w:marRight w:val="0"/>
          <w:marTop w:val="0"/>
          <w:marBottom w:val="0"/>
          <w:divBdr>
            <w:top w:val="none" w:sz="0" w:space="0" w:color="auto"/>
            <w:left w:val="none" w:sz="0" w:space="0" w:color="auto"/>
            <w:bottom w:val="none" w:sz="0" w:space="0" w:color="auto"/>
            <w:right w:val="none" w:sz="0" w:space="0" w:color="auto"/>
          </w:divBdr>
        </w:div>
        <w:div w:id="2017271251">
          <w:marLeft w:val="640"/>
          <w:marRight w:val="0"/>
          <w:marTop w:val="0"/>
          <w:marBottom w:val="0"/>
          <w:divBdr>
            <w:top w:val="none" w:sz="0" w:space="0" w:color="auto"/>
            <w:left w:val="none" w:sz="0" w:space="0" w:color="auto"/>
            <w:bottom w:val="none" w:sz="0" w:space="0" w:color="auto"/>
            <w:right w:val="none" w:sz="0" w:space="0" w:color="auto"/>
          </w:divBdr>
        </w:div>
        <w:div w:id="2098362456">
          <w:marLeft w:val="640"/>
          <w:marRight w:val="0"/>
          <w:marTop w:val="0"/>
          <w:marBottom w:val="0"/>
          <w:divBdr>
            <w:top w:val="none" w:sz="0" w:space="0" w:color="auto"/>
            <w:left w:val="none" w:sz="0" w:space="0" w:color="auto"/>
            <w:bottom w:val="none" w:sz="0" w:space="0" w:color="auto"/>
            <w:right w:val="none" w:sz="0" w:space="0" w:color="auto"/>
          </w:divBdr>
        </w:div>
        <w:div w:id="2119987795">
          <w:marLeft w:val="640"/>
          <w:marRight w:val="0"/>
          <w:marTop w:val="0"/>
          <w:marBottom w:val="0"/>
          <w:divBdr>
            <w:top w:val="none" w:sz="0" w:space="0" w:color="auto"/>
            <w:left w:val="none" w:sz="0" w:space="0" w:color="auto"/>
            <w:bottom w:val="none" w:sz="0" w:space="0" w:color="auto"/>
            <w:right w:val="none" w:sz="0" w:space="0" w:color="auto"/>
          </w:divBdr>
        </w:div>
        <w:div w:id="2121993820">
          <w:marLeft w:val="640"/>
          <w:marRight w:val="0"/>
          <w:marTop w:val="0"/>
          <w:marBottom w:val="0"/>
          <w:divBdr>
            <w:top w:val="none" w:sz="0" w:space="0" w:color="auto"/>
            <w:left w:val="none" w:sz="0" w:space="0" w:color="auto"/>
            <w:bottom w:val="none" w:sz="0" w:space="0" w:color="auto"/>
            <w:right w:val="none" w:sz="0" w:space="0" w:color="auto"/>
          </w:divBdr>
        </w:div>
        <w:div w:id="2136370614">
          <w:marLeft w:val="640"/>
          <w:marRight w:val="0"/>
          <w:marTop w:val="0"/>
          <w:marBottom w:val="0"/>
          <w:divBdr>
            <w:top w:val="none" w:sz="0" w:space="0" w:color="auto"/>
            <w:left w:val="none" w:sz="0" w:space="0" w:color="auto"/>
            <w:bottom w:val="none" w:sz="0" w:space="0" w:color="auto"/>
            <w:right w:val="none" w:sz="0" w:space="0" w:color="auto"/>
          </w:divBdr>
        </w:div>
      </w:divsChild>
    </w:div>
    <w:div w:id="898396938">
      <w:bodyDiv w:val="1"/>
      <w:marLeft w:val="0"/>
      <w:marRight w:val="0"/>
      <w:marTop w:val="0"/>
      <w:marBottom w:val="0"/>
      <w:divBdr>
        <w:top w:val="none" w:sz="0" w:space="0" w:color="auto"/>
        <w:left w:val="none" w:sz="0" w:space="0" w:color="auto"/>
        <w:bottom w:val="none" w:sz="0" w:space="0" w:color="auto"/>
        <w:right w:val="none" w:sz="0" w:space="0" w:color="auto"/>
      </w:divBdr>
      <w:divsChild>
        <w:div w:id="37248787">
          <w:marLeft w:val="640"/>
          <w:marRight w:val="0"/>
          <w:marTop w:val="0"/>
          <w:marBottom w:val="0"/>
          <w:divBdr>
            <w:top w:val="none" w:sz="0" w:space="0" w:color="auto"/>
            <w:left w:val="none" w:sz="0" w:space="0" w:color="auto"/>
            <w:bottom w:val="none" w:sz="0" w:space="0" w:color="auto"/>
            <w:right w:val="none" w:sz="0" w:space="0" w:color="auto"/>
          </w:divBdr>
        </w:div>
        <w:div w:id="49502828">
          <w:marLeft w:val="640"/>
          <w:marRight w:val="0"/>
          <w:marTop w:val="0"/>
          <w:marBottom w:val="0"/>
          <w:divBdr>
            <w:top w:val="none" w:sz="0" w:space="0" w:color="auto"/>
            <w:left w:val="none" w:sz="0" w:space="0" w:color="auto"/>
            <w:bottom w:val="none" w:sz="0" w:space="0" w:color="auto"/>
            <w:right w:val="none" w:sz="0" w:space="0" w:color="auto"/>
          </w:divBdr>
        </w:div>
        <w:div w:id="83381488">
          <w:marLeft w:val="640"/>
          <w:marRight w:val="0"/>
          <w:marTop w:val="0"/>
          <w:marBottom w:val="0"/>
          <w:divBdr>
            <w:top w:val="none" w:sz="0" w:space="0" w:color="auto"/>
            <w:left w:val="none" w:sz="0" w:space="0" w:color="auto"/>
            <w:bottom w:val="none" w:sz="0" w:space="0" w:color="auto"/>
            <w:right w:val="none" w:sz="0" w:space="0" w:color="auto"/>
          </w:divBdr>
        </w:div>
        <w:div w:id="102499218">
          <w:marLeft w:val="640"/>
          <w:marRight w:val="0"/>
          <w:marTop w:val="0"/>
          <w:marBottom w:val="0"/>
          <w:divBdr>
            <w:top w:val="none" w:sz="0" w:space="0" w:color="auto"/>
            <w:left w:val="none" w:sz="0" w:space="0" w:color="auto"/>
            <w:bottom w:val="none" w:sz="0" w:space="0" w:color="auto"/>
            <w:right w:val="none" w:sz="0" w:space="0" w:color="auto"/>
          </w:divBdr>
        </w:div>
        <w:div w:id="138307009">
          <w:marLeft w:val="640"/>
          <w:marRight w:val="0"/>
          <w:marTop w:val="0"/>
          <w:marBottom w:val="0"/>
          <w:divBdr>
            <w:top w:val="none" w:sz="0" w:space="0" w:color="auto"/>
            <w:left w:val="none" w:sz="0" w:space="0" w:color="auto"/>
            <w:bottom w:val="none" w:sz="0" w:space="0" w:color="auto"/>
            <w:right w:val="none" w:sz="0" w:space="0" w:color="auto"/>
          </w:divBdr>
        </w:div>
        <w:div w:id="271015026">
          <w:marLeft w:val="640"/>
          <w:marRight w:val="0"/>
          <w:marTop w:val="0"/>
          <w:marBottom w:val="0"/>
          <w:divBdr>
            <w:top w:val="none" w:sz="0" w:space="0" w:color="auto"/>
            <w:left w:val="none" w:sz="0" w:space="0" w:color="auto"/>
            <w:bottom w:val="none" w:sz="0" w:space="0" w:color="auto"/>
            <w:right w:val="none" w:sz="0" w:space="0" w:color="auto"/>
          </w:divBdr>
        </w:div>
        <w:div w:id="287443080">
          <w:marLeft w:val="640"/>
          <w:marRight w:val="0"/>
          <w:marTop w:val="0"/>
          <w:marBottom w:val="0"/>
          <w:divBdr>
            <w:top w:val="none" w:sz="0" w:space="0" w:color="auto"/>
            <w:left w:val="none" w:sz="0" w:space="0" w:color="auto"/>
            <w:bottom w:val="none" w:sz="0" w:space="0" w:color="auto"/>
            <w:right w:val="none" w:sz="0" w:space="0" w:color="auto"/>
          </w:divBdr>
        </w:div>
        <w:div w:id="311449384">
          <w:marLeft w:val="640"/>
          <w:marRight w:val="0"/>
          <w:marTop w:val="0"/>
          <w:marBottom w:val="0"/>
          <w:divBdr>
            <w:top w:val="none" w:sz="0" w:space="0" w:color="auto"/>
            <w:left w:val="none" w:sz="0" w:space="0" w:color="auto"/>
            <w:bottom w:val="none" w:sz="0" w:space="0" w:color="auto"/>
            <w:right w:val="none" w:sz="0" w:space="0" w:color="auto"/>
          </w:divBdr>
        </w:div>
        <w:div w:id="312026345">
          <w:marLeft w:val="640"/>
          <w:marRight w:val="0"/>
          <w:marTop w:val="0"/>
          <w:marBottom w:val="0"/>
          <w:divBdr>
            <w:top w:val="none" w:sz="0" w:space="0" w:color="auto"/>
            <w:left w:val="none" w:sz="0" w:space="0" w:color="auto"/>
            <w:bottom w:val="none" w:sz="0" w:space="0" w:color="auto"/>
            <w:right w:val="none" w:sz="0" w:space="0" w:color="auto"/>
          </w:divBdr>
        </w:div>
        <w:div w:id="324363050">
          <w:marLeft w:val="640"/>
          <w:marRight w:val="0"/>
          <w:marTop w:val="0"/>
          <w:marBottom w:val="0"/>
          <w:divBdr>
            <w:top w:val="none" w:sz="0" w:space="0" w:color="auto"/>
            <w:left w:val="none" w:sz="0" w:space="0" w:color="auto"/>
            <w:bottom w:val="none" w:sz="0" w:space="0" w:color="auto"/>
            <w:right w:val="none" w:sz="0" w:space="0" w:color="auto"/>
          </w:divBdr>
        </w:div>
        <w:div w:id="337273687">
          <w:marLeft w:val="640"/>
          <w:marRight w:val="0"/>
          <w:marTop w:val="0"/>
          <w:marBottom w:val="0"/>
          <w:divBdr>
            <w:top w:val="none" w:sz="0" w:space="0" w:color="auto"/>
            <w:left w:val="none" w:sz="0" w:space="0" w:color="auto"/>
            <w:bottom w:val="none" w:sz="0" w:space="0" w:color="auto"/>
            <w:right w:val="none" w:sz="0" w:space="0" w:color="auto"/>
          </w:divBdr>
        </w:div>
        <w:div w:id="468282430">
          <w:marLeft w:val="640"/>
          <w:marRight w:val="0"/>
          <w:marTop w:val="0"/>
          <w:marBottom w:val="0"/>
          <w:divBdr>
            <w:top w:val="none" w:sz="0" w:space="0" w:color="auto"/>
            <w:left w:val="none" w:sz="0" w:space="0" w:color="auto"/>
            <w:bottom w:val="none" w:sz="0" w:space="0" w:color="auto"/>
            <w:right w:val="none" w:sz="0" w:space="0" w:color="auto"/>
          </w:divBdr>
        </w:div>
        <w:div w:id="543710567">
          <w:marLeft w:val="640"/>
          <w:marRight w:val="0"/>
          <w:marTop w:val="0"/>
          <w:marBottom w:val="0"/>
          <w:divBdr>
            <w:top w:val="none" w:sz="0" w:space="0" w:color="auto"/>
            <w:left w:val="none" w:sz="0" w:space="0" w:color="auto"/>
            <w:bottom w:val="none" w:sz="0" w:space="0" w:color="auto"/>
            <w:right w:val="none" w:sz="0" w:space="0" w:color="auto"/>
          </w:divBdr>
        </w:div>
        <w:div w:id="567418001">
          <w:marLeft w:val="640"/>
          <w:marRight w:val="0"/>
          <w:marTop w:val="0"/>
          <w:marBottom w:val="0"/>
          <w:divBdr>
            <w:top w:val="none" w:sz="0" w:space="0" w:color="auto"/>
            <w:left w:val="none" w:sz="0" w:space="0" w:color="auto"/>
            <w:bottom w:val="none" w:sz="0" w:space="0" w:color="auto"/>
            <w:right w:val="none" w:sz="0" w:space="0" w:color="auto"/>
          </w:divBdr>
        </w:div>
        <w:div w:id="653022366">
          <w:marLeft w:val="640"/>
          <w:marRight w:val="0"/>
          <w:marTop w:val="0"/>
          <w:marBottom w:val="0"/>
          <w:divBdr>
            <w:top w:val="none" w:sz="0" w:space="0" w:color="auto"/>
            <w:left w:val="none" w:sz="0" w:space="0" w:color="auto"/>
            <w:bottom w:val="none" w:sz="0" w:space="0" w:color="auto"/>
            <w:right w:val="none" w:sz="0" w:space="0" w:color="auto"/>
          </w:divBdr>
        </w:div>
        <w:div w:id="680549558">
          <w:marLeft w:val="640"/>
          <w:marRight w:val="0"/>
          <w:marTop w:val="0"/>
          <w:marBottom w:val="0"/>
          <w:divBdr>
            <w:top w:val="none" w:sz="0" w:space="0" w:color="auto"/>
            <w:left w:val="none" w:sz="0" w:space="0" w:color="auto"/>
            <w:bottom w:val="none" w:sz="0" w:space="0" w:color="auto"/>
            <w:right w:val="none" w:sz="0" w:space="0" w:color="auto"/>
          </w:divBdr>
        </w:div>
        <w:div w:id="817461196">
          <w:marLeft w:val="640"/>
          <w:marRight w:val="0"/>
          <w:marTop w:val="0"/>
          <w:marBottom w:val="0"/>
          <w:divBdr>
            <w:top w:val="none" w:sz="0" w:space="0" w:color="auto"/>
            <w:left w:val="none" w:sz="0" w:space="0" w:color="auto"/>
            <w:bottom w:val="none" w:sz="0" w:space="0" w:color="auto"/>
            <w:right w:val="none" w:sz="0" w:space="0" w:color="auto"/>
          </w:divBdr>
        </w:div>
        <w:div w:id="859469610">
          <w:marLeft w:val="640"/>
          <w:marRight w:val="0"/>
          <w:marTop w:val="0"/>
          <w:marBottom w:val="0"/>
          <w:divBdr>
            <w:top w:val="none" w:sz="0" w:space="0" w:color="auto"/>
            <w:left w:val="none" w:sz="0" w:space="0" w:color="auto"/>
            <w:bottom w:val="none" w:sz="0" w:space="0" w:color="auto"/>
            <w:right w:val="none" w:sz="0" w:space="0" w:color="auto"/>
          </w:divBdr>
        </w:div>
        <w:div w:id="871695356">
          <w:marLeft w:val="640"/>
          <w:marRight w:val="0"/>
          <w:marTop w:val="0"/>
          <w:marBottom w:val="0"/>
          <w:divBdr>
            <w:top w:val="none" w:sz="0" w:space="0" w:color="auto"/>
            <w:left w:val="none" w:sz="0" w:space="0" w:color="auto"/>
            <w:bottom w:val="none" w:sz="0" w:space="0" w:color="auto"/>
            <w:right w:val="none" w:sz="0" w:space="0" w:color="auto"/>
          </w:divBdr>
        </w:div>
        <w:div w:id="903220346">
          <w:marLeft w:val="640"/>
          <w:marRight w:val="0"/>
          <w:marTop w:val="0"/>
          <w:marBottom w:val="0"/>
          <w:divBdr>
            <w:top w:val="none" w:sz="0" w:space="0" w:color="auto"/>
            <w:left w:val="none" w:sz="0" w:space="0" w:color="auto"/>
            <w:bottom w:val="none" w:sz="0" w:space="0" w:color="auto"/>
            <w:right w:val="none" w:sz="0" w:space="0" w:color="auto"/>
          </w:divBdr>
        </w:div>
        <w:div w:id="1003161646">
          <w:marLeft w:val="640"/>
          <w:marRight w:val="0"/>
          <w:marTop w:val="0"/>
          <w:marBottom w:val="0"/>
          <w:divBdr>
            <w:top w:val="none" w:sz="0" w:space="0" w:color="auto"/>
            <w:left w:val="none" w:sz="0" w:space="0" w:color="auto"/>
            <w:bottom w:val="none" w:sz="0" w:space="0" w:color="auto"/>
            <w:right w:val="none" w:sz="0" w:space="0" w:color="auto"/>
          </w:divBdr>
        </w:div>
        <w:div w:id="1025641046">
          <w:marLeft w:val="640"/>
          <w:marRight w:val="0"/>
          <w:marTop w:val="0"/>
          <w:marBottom w:val="0"/>
          <w:divBdr>
            <w:top w:val="none" w:sz="0" w:space="0" w:color="auto"/>
            <w:left w:val="none" w:sz="0" w:space="0" w:color="auto"/>
            <w:bottom w:val="none" w:sz="0" w:space="0" w:color="auto"/>
            <w:right w:val="none" w:sz="0" w:space="0" w:color="auto"/>
          </w:divBdr>
        </w:div>
        <w:div w:id="1037462711">
          <w:marLeft w:val="640"/>
          <w:marRight w:val="0"/>
          <w:marTop w:val="0"/>
          <w:marBottom w:val="0"/>
          <w:divBdr>
            <w:top w:val="none" w:sz="0" w:space="0" w:color="auto"/>
            <w:left w:val="none" w:sz="0" w:space="0" w:color="auto"/>
            <w:bottom w:val="none" w:sz="0" w:space="0" w:color="auto"/>
            <w:right w:val="none" w:sz="0" w:space="0" w:color="auto"/>
          </w:divBdr>
        </w:div>
        <w:div w:id="1217887666">
          <w:marLeft w:val="640"/>
          <w:marRight w:val="0"/>
          <w:marTop w:val="0"/>
          <w:marBottom w:val="0"/>
          <w:divBdr>
            <w:top w:val="none" w:sz="0" w:space="0" w:color="auto"/>
            <w:left w:val="none" w:sz="0" w:space="0" w:color="auto"/>
            <w:bottom w:val="none" w:sz="0" w:space="0" w:color="auto"/>
            <w:right w:val="none" w:sz="0" w:space="0" w:color="auto"/>
          </w:divBdr>
        </w:div>
        <w:div w:id="1254244025">
          <w:marLeft w:val="640"/>
          <w:marRight w:val="0"/>
          <w:marTop w:val="0"/>
          <w:marBottom w:val="0"/>
          <w:divBdr>
            <w:top w:val="none" w:sz="0" w:space="0" w:color="auto"/>
            <w:left w:val="none" w:sz="0" w:space="0" w:color="auto"/>
            <w:bottom w:val="none" w:sz="0" w:space="0" w:color="auto"/>
            <w:right w:val="none" w:sz="0" w:space="0" w:color="auto"/>
          </w:divBdr>
        </w:div>
        <w:div w:id="1261337166">
          <w:marLeft w:val="640"/>
          <w:marRight w:val="0"/>
          <w:marTop w:val="0"/>
          <w:marBottom w:val="0"/>
          <w:divBdr>
            <w:top w:val="none" w:sz="0" w:space="0" w:color="auto"/>
            <w:left w:val="none" w:sz="0" w:space="0" w:color="auto"/>
            <w:bottom w:val="none" w:sz="0" w:space="0" w:color="auto"/>
            <w:right w:val="none" w:sz="0" w:space="0" w:color="auto"/>
          </w:divBdr>
        </w:div>
        <w:div w:id="1314286957">
          <w:marLeft w:val="640"/>
          <w:marRight w:val="0"/>
          <w:marTop w:val="0"/>
          <w:marBottom w:val="0"/>
          <w:divBdr>
            <w:top w:val="none" w:sz="0" w:space="0" w:color="auto"/>
            <w:left w:val="none" w:sz="0" w:space="0" w:color="auto"/>
            <w:bottom w:val="none" w:sz="0" w:space="0" w:color="auto"/>
            <w:right w:val="none" w:sz="0" w:space="0" w:color="auto"/>
          </w:divBdr>
        </w:div>
        <w:div w:id="1316379146">
          <w:marLeft w:val="640"/>
          <w:marRight w:val="0"/>
          <w:marTop w:val="0"/>
          <w:marBottom w:val="0"/>
          <w:divBdr>
            <w:top w:val="none" w:sz="0" w:space="0" w:color="auto"/>
            <w:left w:val="none" w:sz="0" w:space="0" w:color="auto"/>
            <w:bottom w:val="none" w:sz="0" w:space="0" w:color="auto"/>
            <w:right w:val="none" w:sz="0" w:space="0" w:color="auto"/>
          </w:divBdr>
        </w:div>
        <w:div w:id="1337027911">
          <w:marLeft w:val="640"/>
          <w:marRight w:val="0"/>
          <w:marTop w:val="0"/>
          <w:marBottom w:val="0"/>
          <w:divBdr>
            <w:top w:val="none" w:sz="0" w:space="0" w:color="auto"/>
            <w:left w:val="none" w:sz="0" w:space="0" w:color="auto"/>
            <w:bottom w:val="none" w:sz="0" w:space="0" w:color="auto"/>
            <w:right w:val="none" w:sz="0" w:space="0" w:color="auto"/>
          </w:divBdr>
        </w:div>
        <w:div w:id="1422292719">
          <w:marLeft w:val="640"/>
          <w:marRight w:val="0"/>
          <w:marTop w:val="0"/>
          <w:marBottom w:val="0"/>
          <w:divBdr>
            <w:top w:val="none" w:sz="0" w:space="0" w:color="auto"/>
            <w:left w:val="none" w:sz="0" w:space="0" w:color="auto"/>
            <w:bottom w:val="none" w:sz="0" w:space="0" w:color="auto"/>
            <w:right w:val="none" w:sz="0" w:space="0" w:color="auto"/>
          </w:divBdr>
        </w:div>
        <w:div w:id="1432895281">
          <w:marLeft w:val="640"/>
          <w:marRight w:val="0"/>
          <w:marTop w:val="0"/>
          <w:marBottom w:val="0"/>
          <w:divBdr>
            <w:top w:val="none" w:sz="0" w:space="0" w:color="auto"/>
            <w:left w:val="none" w:sz="0" w:space="0" w:color="auto"/>
            <w:bottom w:val="none" w:sz="0" w:space="0" w:color="auto"/>
            <w:right w:val="none" w:sz="0" w:space="0" w:color="auto"/>
          </w:divBdr>
        </w:div>
        <w:div w:id="1453554017">
          <w:marLeft w:val="640"/>
          <w:marRight w:val="0"/>
          <w:marTop w:val="0"/>
          <w:marBottom w:val="0"/>
          <w:divBdr>
            <w:top w:val="none" w:sz="0" w:space="0" w:color="auto"/>
            <w:left w:val="none" w:sz="0" w:space="0" w:color="auto"/>
            <w:bottom w:val="none" w:sz="0" w:space="0" w:color="auto"/>
            <w:right w:val="none" w:sz="0" w:space="0" w:color="auto"/>
          </w:divBdr>
        </w:div>
        <w:div w:id="1554923119">
          <w:marLeft w:val="640"/>
          <w:marRight w:val="0"/>
          <w:marTop w:val="0"/>
          <w:marBottom w:val="0"/>
          <w:divBdr>
            <w:top w:val="none" w:sz="0" w:space="0" w:color="auto"/>
            <w:left w:val="none" w:sz="0" w:space="0" w:color="auto"/>
            <w:bottom w:val="none" w:sz="0" w:space="0" w:color="auto"/>
            <w:right w:val="none" w:sz="0" w:space="0" w:color="auto"/>
          </w:divBdr>
        </w:div>
        <w:div w:id="1693798781">
          <w:marLeft w:val="640"/>
          <w:marRight w:val="0"/>
          <w:marTop w:val="0"/>
          <w:marBottom w:val="0"/>
          <w:divBdr>
            <w:top w:val="none" w:sz="0" w:space="0" w:color="auto"/>
            <w:left w:val="none" w:sz="0" w:space="0" w:color="auto"/>
            <w:bottom w:val="none" w:sz="0" w:space="0" w:color="auto"/>
            <w:right w:val="none" w:sz="0" w:space="0" w:color="auto"/>
          </w:divBdr>
        </w:div>
        <w:div w:id="1695229357">
          <w:marLeft w:val="640"/>
          <w:marRight w:val="0"/>
          <w:marTop w:val="0"/>
          <w:marBottom w:val="0"/>
          <w:divBdr>
            <w:top w:val="none" w:sz="0" w:space="0" w:color="auto"/>
            <w:left w:val="none" w:sz="0" w:space="0" w:color="auto"/>
            <w:bottom w:val="none" w:sz="0" w:space="0" w:color="auto"/>
            <w:right w:val="none" w:sz="0" w:space="0" w:color="auto"/>
          </w:divBdr>
        </w:div>
        <w:div w:id="1718969288">
          <w:marLeft w:val="640"/>
          <w:marRight w:val="0"/>
          <w:marTop w:val="0"/>
          <w:marBottom w:val="0"/>
          <w:divBdr>
            <w:top w:val="none" w:sz="0" w:space="0" w:color="auto"/>
            <w:left w:val="none" w:sz="0" w:space="0" w:color="auto"/>
            <w:bottom w:val="none" w:sz="0" w:space="0" w:color="auto"/>
            <w:right w:val="none" w:sz="0" w:space="0" w:color="auto"/>
          </w:divBdr>
        </w:div>
        <w:div w:id="1750691764">
          <w:marLeft w:val="640"/>
          <w:marRight w:val="0"/>
          <w:marTop w:val="0"/>
          <w:marBottom w:val="0"/>
          <w:divBdr>
            <w:top w:val="none" w:sz="0" w:space="0" w:color="auto"/>
            <w:left w:val="none" w:sz="0" w:space="0" w:color="auto"/>
            <w:bottom w:val="none" w:sz="0" w:space="0" w:color="auto"/>
            <w:right w:val="none" w:sz="0" w:space="0" w:color="auto"/>
          </w:divBdr>
        </w:div>
        <w:div w:id="1775008903">
          <w:marLeft w:val="640"/>
          <w:marRight w:val="0"/>
          <w:marTop w:val="0"/>
          <w:marBottom w:val="0"/>
          <w:divBdr>
            <w:top w:val="none" w:sz="0" w:space="0" w:color="auto"/>
            <w:left w:val="none" w:sz="0" w:space="0" w:color="auto"/>
            <w:bottom w:val="none" w:sz="0" w:space="0" w:color="auto"/>
            <w:right w:val="none" w:sz="0" w:space="0" w:color="auto"/>
          </w:divBdr>
        </w:div>
        <w:div w:id="1913739137">
          <w:marLeft w:val="640"/>
          <w:marRight w:val="0"/>
          <w:marTop w:val="0"/>
          <w:marBottom w:val="0"/>
          <w:divBdr>
            <w:top w:val="none" w:sz="0" w:space="0" w:color="auto"/>
            <w:left w:val="none" w:sz="0" w:space="0" w:color="auto"/>
            <w:bottom w:val="none" w:sz="0" w:space="0" w:color="auto"/>
            <w:right w:val="none" w:sz="0" w:space="0" w:color="auto"/>
          </w:divBdr>
        </w:div>
        <w:div w:id="1921673860">
          <w:marLeft w:val="640"/>
          <w:marRight w:val="0"/>
          <w:marTop w:val="0"/>
          <w:marBottom w:val="0"/>
          <w:divBdr>
            <w:top w:val="none" w:sz="0" w:space="0" w:color="auto"/>
            <w:left w:val="none" w:sz="0" w:space="0" w:color="auto"/>
            <w:bottom w:val="none" w:sz="0" w:space="0" w:color="auto"/>
            <w:right w:val="none" w:sz="0" w:space="0" w:color="auto"/>
          </w:divBdr>
        </w:div>
        <w:div w:id="1984695507">
          <w:marLeft w:val="640"/>
          <w:marRight w:val="0"/>
          <w:marTop w:val="0"/>
          <w:marBottom w:val="0"/>
          <w:divBdr>
            <w:top w:val="none" w:sz="0" w:space="0" w:color="auto"/>
            <w:left w:val="none" w:sz="0" w:space="0" w:color="auto"/>
            <w:bottom w:val="none" w:sz="0" w:space="0" w:color="auto"/>
            <w:right w:val="none" w:sz="0" w:space="0" w:color="auto"/>
          </w:divBdr>
        </w:div>
        <w:div w:id="1991906621">
          <w:marLeft w:val="640"/>
          <w:marRight w:val="0"/>
          <w:marTop w:val="0"/>
          <w:marBottom w:val="0"/>
          <w:divBdr>
            <w:top w:val="none" w:sz="0" w:space="0" w:color="auto"/>
            <w:left w:val="none" w:sz="0" w:space="0" w:color="auto"/>
            <w:bottom w:val="none" w:sz="0" w:space="0" w:color="auto"/>
            <w:right w:val="none" w:sz="0" w:space="0" w:color="auto"/>
          </w:divBdr>
        </w:div>
        <w:div w:id="2007584099">
          <w:marLeft w:val="640"/>
          <w:marRight w:val="0"/>
          <w:marTop w:val="0"/>
          <w:marBottom w:val="0"/>
          <w:divBdr>
            <w:top w:val="none" w:sz="0" w:space="0" w:color="auto"/>
            <w:left w:val="none" w:sz="0" w:space="0" w:color="auto"/>
            <w:bottom w:val="none" w:sz="0" w:space="0" w:color="auto"/>
            <w:right w:val="none" w:sz="0" w:space="0" w:color="auto"/>
          </w:divBdr>
        </w:div>
        <w:div w:id="2081515614">
          <w:marLeft w:val="640"/>
          <w:marRight w:val="0"/>
          <w:marTop w:val="0"/>
          <w:marBottom w:val="0"/>
          <w:divBdr>
            <w:top w:val="none" w:sz="0" w:space="0" w:color="auto"/>
            <w:left w:val="none" w:sz="0" w:space="0" w:color="auto"/>
            <w:bottom w:val="none" w:sz="0" w:space="0" w:color="auto"/>
            <w:right w:val="none" w:sz="0" w:space="0" w:color="auto"/>
          </w:divBdr>
        </w:div>
        <w:div w:id="2110735533">
          <w:marLeft w:val="640"/>
          <w:marRight w:val="0"/>
          <w:marTop w:val="0"/>
          <w:marBottom w:val="0"/>
          <w:divBdr>
            <w:top w:val="none" w:sz="0" w:space="0" w:color="auto"/>
            <w:left w:val="none" w:sz="0" w:space="0" w:color="auto"/>
            <w:bottom w:val="none" w:sz="0" w:space="0" w:color="auto"/>
            <w:right w:val="none" w:sz="0" w:space="0" w:color="auto"/>
          </w:divBdr>
        </w:div>
        <w:div w:id="2123763720">
          <w:marLeft w:val="640"/>
          <w:marRight w:val="0"/>
          <w:marTop w:val="0"/>
          <w:marBottom w:val="0"/>
          <w:divBdr>
            <w:top w:val="none" w:sz="0" w:space="0" w:color="auto"/>
            <w:left w:val="none" w:sz="0" w:space="0" w:color="auto"/>
            <w:bottom w:val="none" w:sz="0" w:space="0" w:color="auto"/>
            <w:right w:val="none" w:sz="0" w:space="0" w:color="auto"/>
          </w:divBdr>
        </w:div>
      </w:divsChild>
    </w:div>
    <w:div w:id="929386841">
      <w:bodyDiv w:val="1"/>
      <w:marLeft w:val="0"/>
      <w:marRight w:val="0"/>
      <w:marTop w:val="0"/>
      <w:marBottom w:val="0"/>
      <w:divBdr>
        <w:top w:val="none" w:sz="0" w:space="0" w:color="auto"/>
        <w:left w:val="none" w:sz="0" w:space="0" w:color="auto"/>
        <w:bottom w:val="none" w:sz="0" w:space="0" w:color="auto"/>
        <w:right w:val="none" w:sz="0" w:space="0" w:color="auto"/>
      </w:divBdr>
      <w:divsChild>
        <w:div w:id="1319726171">
          <w:marLeft w:val="640"/>
          <w:marRight w:val="0"/>
          <w:marTop w:val="0"/>
          <w:marBottom w:val="0"/>
          <w:divBdr>
            <w:top w:val="none" w:sz="0" w:space="0" w:color="auto"/>
            <w:left w:val="none" w:sz="0" w:space="0" w:color="auto"/>
            <w:bottom w:val="none" w:sz="0" w:space="0" w:color="auto"/>
            <w:right w:val="none" w:sz="0" w:space="0" w:color="auto"/>
          </w:divBdr>
        </w:div>
        <w:div w:id="82261024">
          <w:marLeft w:val="640"/>
          <w:marRight w:val="0"/>
          <w:marTop w:val="0"/>
          <w:marBottom w:val="0"/>
          <w:divBdr>
            <w:top w:val="none" w:sz="0" w:space="0" w:color="auto"/>
            <w:left w:val="none" w:sz="0" w:space="0" w:color="auto"/>
            <w:bottom w:val="none" w:sz="0" w:space="0" w:color="auto"/>
            <w:right w:val="none" w:sz="0" w:space="0" w:color="auto"/>
          </w:divBdr>
        </w:div>
        <w:div w:id="78911305">
          <w:marLeft w:val="640"/>
          <w:marRight w:val="0"/>
          <w:marTop w:val="0"/>
          <w:marBottom w:val="0"/>
          <w:divBdr>
            <w:top w:val="none" w:sz="0" w:space="0" w:color="auto"/>
            <w:left w:val="none" w:sz="0" w:space="0" w:color="auto"/>
            <w:bottom w:val="none" w:sz="0" w:space="0" w:color="auto"/>
            <w:right w:val="none" w:sz="0" w:space="0" w:color="auto"/>
          </w:divBdr>
        </w:div>
        <w:div w:id="199827101">
          <w:marLeft w:val="640"/>
          <w:marRight w:val="0"/>
          <w:marTop w:val="0"/>
          <w:marBottom w:val="0"/>
          <w:divBdr>
            <w:top w:val="none" w:sz="0" w:space="0" w:color="auto"/>
            <w:left w:val="none" w:sz="0" w:space="0" w:color="auto"/>
            <w:bottom w:val="none" w:sz="0" w:space="0" w:color="auto"/>
            <w:right w:val="none" w:sz="0" w:space="0" w:color="auto"/>
          </w:divBdr>
        </w:div>
        <w:div w:id="574052173">
          <w:marLeft w:val="640"/>
          <w:marRight w:val="0"/>
          <w:marTop w:val="0"/>
          <w:marBottom w:val="0"/>
          <w:divBdr>
            <w:top w:val="none" w:sz="0" w:space="0" w:color="auto"/>
            <w:left w:val="none" w:sz="0" w:space="0" w:color="auto"/>
            <w:bottom w:val="none" w:sz="0" w:space="0" w:color="auto"/>
            <w:right w:val="none" w:sz="0" w:space="0" w:color="auto"/>
          </w:divBdr>
        </w:div>
        <w:div w:id="778523299">
          <w:marLeft w:val="640"/>
          <w:marRight w:val="0"/>
          <w:marTop w:val="0"/>
          <w:marBottom w:val="0"/>
          <w:divBdr>
            <w:top w:val="none" w:sz="0" w:space="0" w:color="auto"/>
            <w:left w:val="none" w:sz="0" w:space="0" w:color="auto"/>
            <w:bottom w:val="none" w:sz="0" w:space="0" w:color="auto"/>
            <w:right w:val="none" w:sz="0" w:space="0" w:color="auto"/>
          </w:divBdr>
        </w:div>
        <w:div w:id="822046916">
          <w:marLeft w:val="640"/>
          <w:marRight w:val="0"/>
          <w:marTop w:val="0"/>
          <w:marBottom w:val="0"/>
          <w:divBdr>
            <w:top w:val="none" w:sz="0" w:space="0" w:color="auto"/>
            <w:left w:val="none" w:sz="0" w:space="0" w:color="auto"/>
            <w:bottom w:val="none" w:sz="0" w:space="0" w:color="auto"/>
            <w:right w:val="none" w:sz="0" w:space="0" w:color="auto"/>
          </w:divBdr>
        </w:div>
        <w:div w:id="1471484465">
          <w:marLeft w:val="640"/>
          <w:marRight w:val="0"/>
          <w:marTop w:val="0"/>
          <w:marBottom w:val="0"/>
          <w:divBdr>
            <w:top w:val="none" w:sz="0" w:space="0" w:color="auto"/>
            <w:left w:val="none" w:sz="0" w:space="0" w:color="auto"/>
            <w:bottom w:val="none" w:sz="0" w:space="0" w:color="auto"/>
            <w:right w:val="none" w:sz="0" w:space="0" w:color="auto"/>
          </w:divBdr>
        </w:div>
        <w:div w:id="2128042348">
          <w:marLeft w:val="640"/>
          <w:marRight w:val="0"/>
          <w:marTop w:val="0"/>
          <w:marBottom w:val="0"/>
          <w:divBdr>
            <w:top w:val="none" w:sz="0" w:space="0" w:color="auto"/>
            <w:left w:val="none" w:sz="0" w:space="0" w:color="auto"/>
            <w:bottom w:val="none" w:sz="0" w:space="0" w:color="auto"/>
            <w:right w:val="none" w:sz="0" w:space="0" w:color="auto"/>
          </w:divBdr>
        </w:div>
        <w:div w:id="1078868419">
          <w:marLeft w:val="640"/>
          <w:marRight w:val="0"/>
          <w:marTop w:val="0"/>
          <w:marBottom w:val="0"/>
          <w:divBdr>
            <w:top w:val="none" w:sz="0" w:space="0" w:color="auto"/>
            <w:left w:val="none" w:sz="0" w:space="0" w:color="auto"/>
            <w:bottom w:val="none" w:sz="0" w:space="0" w:color="auto"/>
            <w:right w:val="none" w:sz="0" w:space="0" w:color="auto"/>
          </w:divBdr>
        </w:div>
        <w:div w:id="1157380719">
          <w:marLeft w:val="640"/>
          <w:marRight w:val="0"/>
          <w:marTop w:val="0"/>
          <w:marBottom w:val="0"/>
          <w:divBdr>
            <w:top w:val="none" w:sz="0" w:space="0" w:color="auto"/>
            <w:left w:val="none" w:sz="0" w:space="0" w:color="auto"/>
            <w:bottom w:val="none" w:sz="0" w:space="0" w:color="auto"/>
            <w:right w:val="none" w:sz="0" w:space="0" w:color="auto"/>
          </w:divBdr>
        </w:div>
        <w:div w:id="2052727299">
          <w:marLeft w:val="640"/>
          <w:marRight w:val="0"/>
          <w:marTop w:val="0"/>
          <w:marBottom w:val="0"/>
          <w:divBdr>
            <w:top w:val="none" w:sz="0" w:space="0" w:color="auto"/>
            <w:left w:val="none" w:sz="0" w:space="0" w:color="auto"/>
            <w:bottom w:val="none" w:sz="0" w:space="0" w:color="auto"/>
            <w:right w:val="none" w:sz="0" w:space="0" w:color="auto"/>
          </w:divBdr>
        </w:div>
        <w:div w:id="1247766655">
          <w:marLeft w:val="640"/>
          <w:marRight w:val="0"/>
          <w:marTop w:val="0"/>
          <w:marBottom w:val="0"/>
          <w:divBdr>
            <w:top w:val="none" w:sz="0" w:space="0" w:color="auto"/>
            <w:left w:val="none" w:sz="0" w:space="0" w:color="auto"/>
            <w:bottom w:val="none" w:sz="0" w:space="0" w:color="auto"/>
            <w:right w:val="none" w:sz="0" w:space="0" w:color="auto"/>
          </w:divBdr>
        </w:div>
        <w:div w:id="769934716">
          <w:marLeft w:val="640"/>
          <w:marRight w:val="0"/>
          <w:marTop w:val="0"/>
          <w:marBottom w:val="0"/>
          <w:divBdr>
            <w:top w:val="none" w:sz="0" w:space="0" w:color="auto"/>
            <w:left w:val="none" w:sz="0" w:space="0" w:color="auto"/>
            <w:bottom w:val="none" w:sz="0" w:space="0" w:color="auto"/>
            <w:right w:val="none" w:sz="0" w:space="0" w:color="auto"/>
          </w:divBdr>
        </w:div>
        <w:div w:id="1027831667">
          <w:marLeft w:val="640"/>
          <w:marRight w:val="0"/>
          <w:marTop w:val="0"/>
          <w:marBottom w:val="0"/>
          <w:divBdr>
            <w:top w:val="none" w:sz="0" w:space="0" w:color="auto"/>
            <w:left w:val="none" w:sz="0" w:space="0" w:color="auto"/>
            <w:bottom w:val="none" w:sz="0" w:space="0" w:color="auto"/>
            <w:right w:val="none" w:sz="0" w:space="0" w:color="auto"/>
          </w:divBdr>
        </w:div>
        <w:div w:id="1370686107">
          <w:marLeft w:val="640"/>
          <w:marRight w:val="0"/>
          <w:marTop w:val="0"/>
          <w:marBottom w:val="0"/>
          <w:divBdr>
            <w:top w:val="none" w:sz="0" w:space="0" w:color="auto"/>
            <w:left w:val="none" w:sz="0" w:space="0" w:color="auto"/>
            <w:bottom w:val="none" w:sz="0" w:space="0" w:color="auto"/>
            <w:right w:val="none" w:sz="0" w:space="0" w:color="auto"/>
          </w:divBdr>
        </w:div>
        <w:div w:id="982274137">
          <w:marLeft w:val="640"/>
          <w:marRight w:val="0"/>
          <w:marTop w:val="0"/>
          <w:marBottom w:val="0"/>
          <w:divBdr>
            <w:top w:val="none" w:sz="0" w:space="0" w:color="auto"/>
            <w:left w:val="none" w:sz="0" w:space="0" w:color="auto"/>
            <w:bottom w:val="none" w:sz="0" w:space="0" w:color="auto"/>
            <w:right w:val="none" w:sz="0" w:space="0" w:color="auto"/>
          </w:divBdr>
        </w:div>
        <w:div w:id="972053143">
          <w:marLeft w:val="640"/>
          <w:marRight w:val="0"/>
          <w:marTop w:val="0"/>
          <w:marBottom w:val="0"/>
          <w:divBdr>
            <w:top w:val="none" w:sz="0" w:space="0" w:color="auto"/>
            <w:left w:val="none" w:sz="0" w:space="0" w:color="auto"/>
            <w:bottom w:val="none" w:sz="0" w:space="0" w:color="auto"/>
            <w:right w:val="none" w:sz="0" w:space="0" w:color="auto"/>
          </w:divBdr>
        </w:div>
        <w:div w:id="989870122">
          <w:marLeft w:val="640"/>
          <w:marRight w:val="0"/>
          <w:marTop w:val="0"/>
          <w:marBottom w:val="0"/>
          <w:divBdr>
            <w:top w:val="none" w:sz="0" w:space="0" w:color="auto"/>
            <w:left w:val="none" w:sz="0" w:space="0" w:color="auto"/>
            <w:bottom w:val="none" w:sz="0" w:space="0" w:color="auto"/>
            <w:right w:val="none" w:sz="0" w:space="0" w:color="auto"/>
          </w:divBdr>
        </w:div>
        <w:div w:id="1619877237">
          <w:marLeft w:val="640"/>
          <w:marRight w:val="0"/>
          <w:marTop w:val="0"/>
          <w:marBottom w:val="0"/>
          <w:divBdr>
            <w:top w:val="none" w:sz="0" w:space="0" w:color="auto"/>
            <w:left w:val="none" w:sz="0" w:space="0" w:color="auto"/>
            <w:bottom w:val="none" w:sz="0" w:space="0" w:color="auto"/>
            <w:right w:val="none" w:sz="0" w:space="0" w:color="auto"/>
          </w:divBdr>
        </w:div>
        <w:div w:id="437406221">
          <w:marLeft w:val="640"/>
          <w:marRight w:val="0"/>
          <w:marTop w:val="0"/>
          <w:marBottom w:val="0"/>
          <w:divBdr>
            <w:top w:val="none" w:sz="0" w:space="0" w:color="auto"/>
            <w:left w:val="none" w:sz="0" w:space="0" w:color="auto"/>
            <w:bottom w:val="none" w:sz="0" w:space="0" w:color="auto"/>
            <w:right w:val="none" w:sz="0" w:space="0" w:color="auto"/>
          </w:divBdr>
        </w:div>
        <w:div w:id="1851869938">
          <w:marLeft w:val="640"/>
          <w:marRight w:val="0"/>
          <w:marTop w:val="0"/>
          <w:marBottom w:val="0"/>
          <w:divBdr>
            <w:top w:val="none" w:sz="0" w:space="0" w:color="auto"/>
            <w:left w:val="none" w:sz="0" w:space="0" w:color="auto"/>
            <w:bottom w:val="none" w:sz="0" w:space="0" w:color="auto"/>
            <w:right w:val="none" w:sz="0" w:space="0" w:color="auto"/>
          </w:divBdr>
        </w:div>
        <w:div w:id="1295982093">
          <w:marLeft w:val="640"/>
          <w:marRight w:val="0"/>
          <w:marTop w:val="0"/>
          <w:marBottom w:val="0"/>
          <w:divBdr>
            <w:top w:val="none" w:sz="0" w:space="0" w:color="auto"/>
            <w:left w:val="none" w:sz="0" w:space="0" w:color="auto"/>
            <w:bottom w:val="none" w:sz="0" w:space="0" w:color="auto"/>
            <w:right w:val="none" w:sz="0" w:space="0" w:color="auto"/>
          </w:divBdr>
        </w:div>
        <w:div w:id="1371878069">
          <w:marLeft w:val="640"/>
          <w:marRight w:val="0"/>
          <w:marTop w:val="0"/>
          <w:marBottom w:val="0"/>
          <w:divBdr>
            <w:top w:val="none" w:sz="0" w:space="0" w:color="auto"/>
            <w:left w:val="none" w:sz="0" w:space="0" w:color="auto"/>
            <w:bottom w:val="none" w:sz="0" w:space="0" w:color="auto"/>
            <w:right w:val="none" w:sz="0" w:space="0" w:color="auto"/>
          </w:divBdr>
        </w:div>
        <w:div w:id="429005396">
          <w:marLeft w:val="640"/>
          <w:marRight w:val="0"/>
          <w:marTop w:val="0"/>
          <w:marBottom w:val="0"/>
          <w:divBdr>
            <w:top w:val="none" w:sz="0" w:space="0" w:color="auto"/>
            <w:left w:val="none" w:sz="0" w:space="0" w:color="auto"/>
            <w:bottom w:val="none" w:sz="0" w:space="0" w:color="auto"/>
            <w:right w:val="none" w:sz="0" w:space="0" w:color="auto"/>
          </w:divBdr>
        </w:div>
        <w:div w:id="378749892">
          <w:marLeft w:val="640"/>
          <w:marRight w:val="0"/>
          <w:marTop w:val="0"/>
          <w:marBottom w:val="0"/>
          <w:divBdr>
            <w:top w:val="none" w:sz="0" w:space="0" w:color="auto"/>
            <w:left w:val="none" w:sz="0" w:space="0" w:color="auto"/>
            <w:bottom w:val="none" w:sz="0" w:space="0" w:color="auto"/>
            <w:right w:val="none" w:sz="0" w:space="0" w:color="auto"/>
          </w:divBdr>
        </w:div>
        <w:div w:id="879779296">
          <w:marLeft w:val="640"/>
          <w:marRight w:val="0"/>
          <w:marTop w:val="0"/>
          <w:marBottom w:val="0"/>
          <w:divBdr>
            <w:top w:val="none" w:sz="0" w:space="0" w:color="auto"/>
            <w:left w:val="none" w:sz="0" w:space="0" w:color="auto"/>
            <w:bottom w:val="none" w:sz="0" w:space="0" w:color="auto"/>
            <w:right w:val="none" w:sz="0" w:space="0" w:color="auto"/>
          </w:divBdr>
        </w:div>
        <w:div w:id="858350532">
          <w:marLeft w:val="640"/>
          <w:marRight w:val="0"/>
          <w:marTop w:val="0"/>
          <w:marBottom w:val="0"/>
          <w:divBdr>
            <w:top w:val="none" w:sz="0" w:space="0" w:color="auto"/>
            <w:left w:val="none" w:sz="0" w:space="0" w:color="auto"/>
            <w:bottom w:val="none" w:sz="0" w:space="0" w:color="auto"/>
            <w:right w:val="none" w:sz="0" w:space="0" w:color="auto"/>
          </w:divBdr>
        </w:div>
        <w:div w:id="1676111250">
          <w:marLeft w:val="640"/>
          <w:marRight w:val="0"/>
          <w:marTop w:val="0"/>
          <w:marBottom w:val="0"/>
          <w:divBdr>
            <w:top w:val="none" w:sz="0" w:space="0" w:color="auto"/>
            <w:left w:val="none" w:sz="0" w:space="0" w:color="auto"/>
            <w:bottom w:val="none" w:sz="0" w:space="0" w:color="auto"/>
            <w:right w:val="none" w:sz="0" w:space="0" w:color="auto"/>
          </w:divBdr>
        </w:div>
        <w:div w:id="1067872990">
          <w:marLeft w:val="640"/>
          <w:marRight w:val="0"/>
          <w:marTop w:val="0"/>
          <w:marBottom w:val="0"/>
          <w:divBdr>
            <w:top w:val="none" w:sz="0" w:space="0" w:color="auto"/>
            <w:left w:val="none" w:sz="0" w:space="0" w:color="auto"/>
            <w:bottom w:val="none" w:sz="0" w:space="0" w:color="auto"/>
            <w:right w:val="none" w:sz="0" w:space="0" w:color="auto"/>
          </w:divBdr>
        </w:div>
        <w:div w:id="1506162697">
          <w:marLeft w:val="640"/>
          <w:marRight w:val="0"/>
          <w:marTop w:val="0"/>
          <w:marBottom w:val="0"/>
          <w:divBdr>
            <w:top w:val="none" w:sz="0" w:space="0" w:color="auto"/>
            <w:left w:val="none" w:sz="0" w:space="0" w:color="auto"/>
            <w:bottom w:val="none" w:sz="0" w:space="0" w:color="auto"/>
            <w:right w:val="none" w:sz="0" w:space="0" w:color="auto"/>
          </w:divBdr>
        </w:div>
        <w:div w:id="83842246">
          <w:marLeft w:val="640"/>
          <w:marRight w:val="0"/>
          <w:marTop w:val="0"/>
          <w:marBottom w:val="0"/>
          <w:divBdr>
            <w:top w:val="none" w:sz="0" w:space="0" w:color="auto"/>
            <w:left w:val="none" w:sz="0" w:space="0" w:color="auto"/>
            <w:bottom w:val="none" w:sz="0" w:space="0" w:color="auto"/>
            <w:right w:val="none" w:sz="0" w:space="0" w:color="auto"/>
          </w:divBdr>
        </w:div>
        <w:div w:id="1467359176">
          <w:marLeft w:val="640"/>
          <w:marRight w:val="0"/>
          <w:marTop w:val="0"/>
          <w:marBottom w:val="0"/>
          <w:divBdr>
            <w:top w:val="none" w:sz="0" w:space="0" w:color="auto"/>
            <w:left w:val="none" w:sz="0" w:space="0" w:color="auto"/>
            <w:bottom w:val="none" w:sz="0" w:space="0" w:color="auto"/>
            <w:right w:val="none" w:sz="0" w:space="0" w:color="auto"/>
          </w:divBdr>
        </w:div>
        <w:div w:id="1786927602">
          <w:marLeft w:val="640"/>
          <w:marRight w:val="0"/>
          <w:marTop w:val="0"/>
          <w:marBottom w:val="0"/>
          <w:divBdr>
            <w:top w:val="none" w:sz="0" w:space="0" w:color="auto"/>
            <w:left w:val="none" w:sz="0" w:space="0" w:color="auto"/>
            <w:bottom w:val="none" w:sz="0" w:space="0" w:color="auto"/>
            <w:right w:val="none" w:sz="0" w:space="0" w:color="auto"/>
          </w:divBdr>
        </w:div>
        <w:div w:id="659428143">
          <w:marLeft w:val="640"/>
          <w:marRight w:val="0"/>
          <w:marTop w:val="0"/>
          <w:marBottom w:val="0"/>
          <w:divBdr>
            <w:top w:val="none" w:sz="0" w:space="0" w:color="auto"/>
            <w:left w:val="none" w:sz="0" w:space="0" w:color="auto"/>
            <w:bottom w:val="none" w:sz="0" w:space="0" w:color="auto"/>
            <w:right w:val="none" w:sz="0" w:space="0" w:color="auto"/>
          </w:divBdr>
        </w:div>
        <w:div w:id="1417243922">
          <w:marLeft w:val="640"/>
          <w:marRight w:val="0"/>
          <w:marTop w:val="0"/>
          <w:marBottom w:val="0"/>
          <w:divBdr>
            <w:top w:val="none" w:sz="0" w:space="0" w:color="auto"/>
            <w:left w:val="none" w:sz="0" w:space="0" w:color="auto"/>
            <w:bottom w:val="none" w:sz="0" w:space="0" w:color="auto"/>
            <w:right w:val="none" w:sz="0" w:space="0" w:color="auto"/>
          </w:divBdr>
        </w:div>
        <w:div w:id="665744447">
          <w:marLeft w:val="640"/>
          <w:marRight w:val="0"/>
          <w:marTop w:val="0"/>
          <w:marBottom w:val="0"/>
          <w:divBdr>
            <w:top w:val="none" w:sz="0" w:space="0" w:color="auto"/>
            <w:left w:val="none" w:sz="0" w:space="0" w:color="auto"/>
            <w:bottom w:val="none" w:sz="0" w:space="0" w:color="auto"/>
            <w:right w:val="none" w:sz="0" w:space="0" w:color="auto"/>
          </w:divBdr>
        </w:div>
        <w:div w:id="109280131">
          <w:marLeft w:val="640"/>
          <w:marRight w:val="0"/>
          <w:marTop w:val="0"/>
          <w:marBottom w:val="0"/>
          <w:divBdr>
            <w:top w:val="none" w:sz="0" w:space="0" w:color="auto"/>
            <w:left w:val="none" w:sz="0" w:space="0" w:color="auto"/>
            <w:bottom w:val="none" w:sz="0" w:space="0" w:color="auto"/>
            <w:right w:val="none" w:sz="0" w:space="0" w:color="auto"/>
          </w:divBdr>
        </w:div>
        <w:div w:id="2021590044">
          <w:marLeft w:val="640"/>
          <w:marRight w:val="0"/>
          <w:marTop w:val="0"/>
          <w:marBottom w:val="0"/>
          <w:divBdr>
            <w:top w:val="none" w:sz="0" w:space="0" w:color="auto"/>
            <w:left w:val="none" w:sz="0" w:space="0" w:color="auto"/>
            <w:bottom w:val="none" w:sz="0" w:space="0" w:color="auto"/>
            <w:right w:val="none" w:sz="0" w:space="0" w:color="auto"/>
          </w:divBdr>
        </w:div>
        <w:div w:id="266625441">
          <w:marLeft w:val="640"/>
          <w:marRight w:val="0"/>
          <w:marTop w:val="0"/>
          <w:marBottom w:val="0"/>
          <w:divBdr>
            <w:top w:val="none" w:sz="0" w:space="0" w:color="auto"/>
            <w:left w:val="none" w:sz="0" w:space="0" w:color="auto"/>
            <w:bottom w:val="none" w:sz="0" w:space="0" w:color="auto"/>
            <w:right w:val="none" w:sz="0" w:space="0" w:color="auto"/>
          </w:divBdr>
        </w:div>
        <w:div w:id="489491889">
          <w:marLeft w:val="640"/>
          <w:marRight w:val="0"/>
          <w:marTop w:val="0"/>
          <w:marBottom w:val="0"/>
          <w:divBdr>
            <w:top w:val="none" w:sz="0" w:space="0" w:color="auto"/>
            <w:left w:val="none" w:sz="0" w:space="0" w:color="auto"/>
            <w:bottom w:val="none" w:sz="0" w:space="0" w:color="auto"/>
            <w:right w:val="none" w:sz="0" w:space="0" w:color="auto"/>
          </w:divBdr>
        </w:div>
        <w:div w:id="1435902099">
          <w:marLeft w:val="640"/>
          <w:marRight w:val="0"/>
          <w:marTop w:val="0"/>
          <w:marBottom w:val="0"/>
          <w:divBdr>
            <w:top w:val="none" w:sz="0" w:space="0" w:color="auto"/>
            <w:left w:val="none" w:sz="0" w:space="0" w:color="auto"/>
            <w:bottom w:val="none" w:sz="0" w:space="0" w:color="auto"/>
            <w:right w:val="none" w:sz="0" w:space="0" w:color="auto"/>
          </w:divBdr>
        </w:div>
        <w:div w:id="604769918">
          <w:marLeft w:val="640"/>
          <w:marRight w:val="0"/>
          <w:marTop w:val="0"/>
          <w:marBottom w:val="0"/>
          <w:divBdr>
            <w:top w:val="none" w:sz="0" w:space="0" w:color="auto"/>
            <w:left w:val="none" w:sz="0" w:space="0" w:color="auto"/>
            <w:bottom w:val="none" w:sz="0" w:space="0" w:color="auto"/>
            <w:right w:val="none" w:sz="0" w:space="0" w:color="auto"/>
          </w:divBdr>
        </w:div>
        <w:div w:id="590700555">
          <w:marLeft w:val="640"/>
          <w:marRight w:val="0"/>
          <w:marTop w:val="0"/>
          <w:marBottom w:val="0"/>
          <w:divBdr>
            <w:top w:val="none" w:sz="0" w:space="0" w:color="auto"/>
            <w:left w:val="none" w:sz="0" w:space="0" w:color="auto"/>
            <w:bottom w:val="none" w:sz="0" w:space="0" w:color="auto"/>
            <w:right w:val="none" w:sz="0" w:space="0" w:color="auto"/>
          </w:divBdr>
        </w:div>
        <w:div w:id="3825296">
          <w:marLeft w:val="640"/>
          <w:marRight w:val="0"/>
          <w:marTop w:val="0"/>
          <w:marBottom w:val="0"/>
          <w:divBdr>
            <w:top w:val="none" w:sz="0" w:space="0" w:color="auto"/>
            <w:left w:val="none" w:sz="0" w:space="0" w:color="auto"/>
            <w:bottom w:val="none" w:sz="0" w:space="0" w:color="auto"/>
            <w:right w:val="none" w:sz="0" w:space="0" w:color="auto"/>
          </w:divBdr>
        </w:div>
        <w:div w:id="614486036">
          <w:marLeft w:val="640"/>
          <w:marRight w:val="0"/>
          <w:marTop w:val="0"/>
          <w:marBottom w:val="0"/>
          <w:divBdr>
            <w:top w:val="none" w:sz="0" w:space="0" w:color="auto"/>
            <w:left w:val="none" w:sz="0" w:space="0" w:color="auto"/>
            <w:bottom w:val="none" w:sz="0" w:space="0" w:color="auto"/>
            <w:right w:val="none" w:sz="0" w:space="0" w:color="auto"/>
          </w:divBdr>
        </w:div>
        <w:div w:id="752553075">
          <w:marLeft w:val="640"/>
          <w:marRight w:val="0"/>
          <w:marTop w:val="0"/>
          <w:marBottom w:val="0"/>
          <w:divBdr>
            <w:top w:val="none" w:sz="0" w:space="0" w:color="auto"/>
            <w:left w:val="none" w:sz="0" w:space="0" w:color="auto"/>
            <w:bottom w:val="none" w:sz="0" w:space="0" w:color="auto"/>
            <w:right w:val="none" w:sz="0" w:space="0" w:color="auto"/>
          </w:divBdr>
        </w:div>
        <w:div w:id="584874792">
          <w:marLeft w:val="640"/>
          <w:marRight w:val="0"/>
          <w:marTop w:val="0"/>
          <w:marBottom w:val="0"/>
          <w:divBdr>
            <w:top w:val="none" w:sz="0" w:space="0" w:color="auto"/>
            <w:left w:val="none" w:sz="0" w:space="0" w:color="auto"/>
            <w:bottom w:val="none" w:sz="0" w:space="0" w:color="auto"/>
            <w:right w:val="none" w:sz="0" w:space="0" w:color="auto"/>
          </w:divBdr>
        </w:div>
        <w:div w:id="1380478108">
          <w:marLeft w:val="640"/>
          <w:marRight w:val="0"/>
          <w:marTop w:val="0"/>
          <w:marBottom w:val="0"/>
          <w:divBdr>
            <w:top w:val="none" w:sz="0" w:space="0" w:color="auto"/>
            <w:left w:val="none" w:sz="0" w:space="0" w:color="auto"/>
            <w:bottom w:val="none" w:sz="0" w:space="0" w:color="auto"/>
            <w:right w:val="none" w:sz="0" w:space="0" w:color="auto"/>
          </w:divBdr>
        </w:div>
        <w:div w:id="1269390538">
          <w:marLeft w:val="640"/>
          <w:marRight w:val="0"/>
          <w:marTop w:val="0"/>
          <w:marBottom w:val="0"/>
          <w:divBdr>
            <w:top w:val="none" w:sz="0" w:space="0" w:color="auto"/>
            <w:left w:val="none" w:sz="0" w:space="0" w:color="auto"/>
            <w:bottom w:val="none" w:sz="0" w:space="0" w:color="auto"/>
            <w:right w:val="none" w:sz="0" w:space="0" w:color="auto"/>
          </w:divBdr>
        </w:div>
        <w:div w:id="2050760882">
          <w:marLeft w:val="640"/>
          <w:marRight w:val="0"/>
          <w:marTop w:val="0"/>
          <w:marBottom w:val="0"/>
          <w:divBdr>
            <w:top w:val="none" w:sz="0" w:space="0" w:color="auto"/>
            <w:left w:val="none" w:sz="0" w:space="0" w:color="auto"/>
            <w:bottom w:val="none" w:sz="0" w:space="0" w:color="auto"/>
            <w:right w:val="none" w:sz="0" w:space="0" w:color="auto"/>
          </w:divBdr>
        </w:div>
        <w:div w:id="927347928">
          <w:marLeft w:val="640"/>
          <w:marRight w:val="0"/>
          <w:marTop w:val="0"/>
          <w:marBottom w:val="0"/>
          <w:divBdr>
            <w:top w:val="none" w:sz="0" w:space="0" w:color="auto"/>
            <w:left w:val="none" w:sz="0" w:space="0" w:color="auto"/>
            <w:bottom w:val="none" w:sz="0" w:space="0" w:color="auto"/>
            <w:right w:val="none" w:sz="0" w:space="0" w:color="auto"/>
          </w:divBdr>
        </w:div>
        <w:div w:id="1977757680">
          <w:marLeft w:val="640"/>
          <w:marRight w:val="0"/>
          <w:marTop w:val="0"/>
          <w:marBottom w:val="0"/>
          <w:divBdr>
            <w:top w:val="none" w:sz="0" w:space="0" w:color="auto"/>
            <w:left w:val="none" w:sz="0" w:space="0" w:color="auto"/>
            <w:bottom w:val="none" w:sz="0" w:space="0" w:color="auto"/>
            <w:right w:val="none" w:sz="0" w:space="0" w:color="auto"/>
          </w:divBdr>
        </w:div>
        <w:div w:id="2091809928">
          <w:marLeft w:val="640"/>
          <w:marRight w:val="0"/>
          <w:marTop w:val="0"/>
          <w:marBottom w:val="0"/>
          <w:divBdr>
            <w:top w:val="none" w:sz="0" w:space="0" w:color="auto"/>
            <w:left w:val="none" w:sz="0" w:space="0" w:color="auto"/>
            <w:bottom w:val="none" w:sz="0" w:space="0" w:color="auto"/>
            <w:right w:val="none" w:sz="0" w:space="0" w:color="auto"/>
          </w:divBdr>
        </w:div>
        <w:div w:id="1130317985">
          <w:marLeft w:val="640"/>
          <w:marRight w:val="0"/>
          <w:marTop w:val="0"/>
          <w:marBottom w:val="0"/>
          <w:divBdr>
            <w:top w:val="none" w:sz="0" w:space="0" w:color="auto"/>
            <w:left w:val="none" w:sz="0" w:space="0" w:color="auto"/>
            <w:bottom w:val="none" w:sz="0" w:space="0" w:color="auto"/>
            <w:right w:val="none" w:sz="0" w:space="0" w:color="auto"/>
          </w:divBdr>
        </w:div>
        <w:div w:id="269438363">
          <w:marLeft w:val="640"/>
          <w:marRight w:val="0"/>
          <w:marTop w:val="0"/>
          <w:marBottom w:val="0"/>
          <w:divBdr>
            <w:top w:val="none" w:sz="0" w:space="0" w:color="auto"/>
            <w:left w:val="none" w:sz="0" w:space="0" w:color="auto"/>
            <w:bottom w:val="none" w:sz="0" w:space="0" w:color="auto"/>
            <w:right w:val="none" w:sz="0" w:space="0" w:color="auto"/>
          </w:divBdr>
        </w:div>
        <w:div w:id="950867077">
          <w:marLeft w:val="640"/>
          <w:marRight w:val="0"/>
          <w:marTop w:val="0"/>
          <w:marBottom w:val="0"/>
          <w:divBdr>
            <w:top w:val="none" w:sz="0" w:space="0" w:color="auto"/>
            <w:left w:val="none" w:sz="0" w:space="0" w:color="auto"/>
            <w:bottom w:val="none" w:sz="0" w:space="0" w:color="auto"/>
            <w:right w:val="none" w:sz="0" w:space="0" w:color="auto"/>
          </w:divBdr>
        </w:div>
        <w:div w:id="37094112">
          <w:marLeft w:val="640"/>
          <w:marRight w:val="0"/>
          <w:marTop w:val="0"/>
          <w:marBottom w:val="0"/>
          <w:divBdr>
            <w:top w:val="none" w:sz="0" w:space="0" w:color="auto"/>
            <w:left w:val="none" w:sz="0" w:space="0" w:color="auto"/>
            <w:bottom w:val="none" w:sz="0" w:space="0" w:color="auto"/>
            <w:right w:val="none" w:sz="0" w:space="0" w:color="auto"/>
          </w:divBdr>
        </w:div>
        <w:div w:id="254828292">
          <w:marLeft w:val="640"/>
          <w:marRight w:val="0"/>
          <w:marTop w:val="0"/>
          <w:marBottom w:val="0"/>
          <w:divBdr>
            <w:top w:val="none" w:sz="0" w:space="0" w:color="auto"/>
            <w:left w:val="none" w:sz="0" w:space="0" w:color="auto"/>
            <w:bottom w:val="none" w:sz="0" w:space="0" w:color="auto"/>
            <w:right w:val="none" w:sz="0" w:space="0" w:color="auto"/>
          </w:divBdr>
        </w:div>
        <w:div w:id="136069563">
          <w:marLeft w:val="640"/>
          <w:marRight w:val="0"/>
          <w:marTop w:val="0"/>
          <w:marBottom w:val="0"/>
          <w:divBdr>
            <w:top w:val="none" w:sz="0" w:space="0" w:color="auto"/>
            <w:left w:val="none" w:sz="0" w:space="0" w:color="auto"/>
            <w:bottom w:val="none" w:sz="0" w:space="0" w:color="auto"/>
            <w:right w:val="none" w:sz="0" w:space="0" w:color="auto"/>
          </w:divBdr>
        </w:div>
        <w:div w:id="497234302">
          <w:marLeft w:val="640"/>
          <w:marRight w:val="0"/>
          <w:marTop w:val="0"/>
          <w:marBottom w:val="0"/>
          <w:divBdr>
            <w:top w:val="none" w:sz="0" w:space="0" w:color="auto"/>
            <w:left w:val="none" w:sz="0" w:space="0" w:color="auto"/>
            <w:bottom w:val="none" w:sz="0" w:space="0" w:color="auto"/>
            <w:right w:val="none" w:sz="0" w:space="0" w:color="auto"/>
          </w:divBdr>
        </w:div>
        <w:div w:id="810514832">
          <w:marLeft w:val="640"/>
          <w:marRight w:val="0"/>
          <w:marTop w:val="0"/>
          <w:marBottom w:val="0"/>
          <w:divBdr>
            <w:top w:val="none" w:sz="0" w:space="0" w:color="auto"/>
            <w:left w:val="none" w:sz="0" w:space="0" w:color="auto"/>
            <w:bottom w:val="none" w:sz="0" w:space="0" w:color="auto"/>
            <w:right w:val="none" w:sz="0" w:space="0" w:color="auto"/>
          </w:divBdr>
        </w:div>
      </w:divsChild>
    </w:div>
    <w:div w:id="937912633">
      <w:bodyDiv w:val="1"/>
      <w:marLeft w:val="0"/>
      <w:marRight w:val="0"/>
      <w:marTop w:val="0"/>
      <w:marBottom w:val="0"/>
      <w:divBdr>
        <w:top w:val="none" w:sz="0" w:space="0" w:color="auto"/>
        <w:left w:val="none" w:sz="0" w:space="0" w:color="auto"/>
        <w:bottom w:val="none" w:sz="0" w:space="0" w:color="auto"/>
        <w:right w:val="none" w:sz="0" w:space="0" w:color="auto"/>
      </w:divBdr>
      <w:divsChild>
        <w:div w:id="210849418">
          <w:marLeft w:val="640"/>
          <w:marRight w:val="0"/>
          <w:marTop w:val="0"/>
          <w:marBottom w:val="0"/>
          <w:divBdr>
            <w:top w:val="none" w:sz="0" w:space="0" w:color="auto"/>
            <w:left w:val="none" w:sz="0" w:space="0" w:color="auto"/>
            <w:bottom w:val="none" w:sz="0" w:space="0" w:color="auto"/>
            <w:right w:val="none" w:sz="0" w:space="0" w:color="auto"/>
          </w:divBdr>
        </w:div>
        <w:div w:id="962082611">
          <w:marLeft w:val="640"/>
          <w:marRight w:val="0"/>
          <w:marTop w:val="0"/>
          <w:marBottom w:val="0"/>
          <w:divBdr>
            <w:top w:val="none" w:sz="0" w:space="0" w:color="auto"/>
            <w:left w:val="none" w:sz="0" w:space="0" w:color="auto"/>
            <w:bottom w:val="none" w:sz="0" w:space="0" w:color="auto"/>
            <w:right w:val="none" w:sz="0" w:space="0" w:color="auto"/>
          </w:divBdr>
        </w:div>
        <w:div w:id="1876889772">
          <w:marLeft w:val="640"/>
          <w:marRight w:val="0"/>
          <w:marTop w:val="0"/>
          <w:marBottom w:val="0"/>
          <w:divBdr>
            <w:top w:val="none" w:sz="0" w:space="0" w:color="auto"/>
            <w:left w:val="none" w:sz="0" w:space="0" w:color="auto"/>
            <w:bottom w:val="none" w:sz="0" w:space="0" w:color="auto"/>
            <w:right w:val="none" w:sz="0" w:space="0" w:color="auto"/>
          </w:divBdr>
        </w:div>
      </w:divsChild>
    </w:div>
    <w:div w:id="942959193">
      <w:bodyDiv w:val="1"/>
      <w:marLeft w:val="0"/>
      <w:marRight w:val="0"/>
      <w:marTop w:val="0"/>
      <w:marBottom w:val="0"/>
      <w:divBdr>
        <w:top w:val="none" w:sz="0" w:space="0" w:color="auto"/>
        <w:left w:val="none" w:sz="0" w:space="0" w:color="auto"/>
        <w:bottom w:val="none" w:sz="0" w:space="0" w:color="auto"/>
        <w:right w:val="none" w:sz="0" w:space="0" w:color="auto"/>
      </w:divBdr>
      <w:divsChild>
        <w:div w:id="1732078784">
          <w:marLeft w:val="640"/>
          <w:marRight w:val="0"/>
          <w:marTop w:val="0"/>
          <w:marBottom w:val="0"/>
          <w:divBdr>
            <w:top w:val="none" w:sz="0" w:space="0" w:color="auto"/>
            <w:left w:val="none" w:sz="0" w:space="0" w:color="auto"/>
            <w:bottom w:val="none" w:sz="0" w:space="0" w:color="auto"/>
            <w:right w:val="none" w:sz="0" w:space="0" w:color="auto"/>
          </w:divBdr>
        </w:div>
        <w:div w:id="596405575">
          <w:marLeft w:val="640"/>
          <w:marRight w:val="0"/>
          <w:marTop w:val="0"/>
          <w:marBottom w:val="0"/>
          <w:divBdr>
            <w:top w:val="none" w:sz="0" w:space="0" w:color="auto"/>
            <w:left w:val="none" w:sz="0" w:space="0" w:color="auto"/>
            <w:bottom w:val="none" w:sz="0" w:space="0" w:color="auto"/>
            <w:right w:val="none" w:sz="0" w:space="0" w:color="auto"/>
          </w:divBdr>
        </w:div>
        <w:div w:id="828667210">
          <w:marLeft w:val="640"/>
          <w:marRight w:val="0"/>
          <w:marTop w:val="0"/>
          <w:marBottom w:val="0"/>
          <w:divBdr>
            <w:top w:val="none" w:sz="0" w:space="0" w:color="auto"/>
            <w:left w:val="none" w:sz="0" w:space="0" w:color="auto"/>
            <w:bottom w:val="none" w:sz="0" w:space="0" w:color="auto"/>
            <w:right w:val="none" w:sz="0" w:space="0" w:color="auto"/>
          </w:divBdr>
        </w:div>
        <w:div w:id="2078235587">
          <w:marLeft w:val="640"/>
          <w:marRight w:val="0"/>
          <w:marTop w:val="0"/>
          <w:marBottom w:val="0"/>
          <w:divBdr>
            <w:top w:val="none" w:sz="0" w:space="0" w:color="auto"/>
            <w:left w:val="none" w:sz="0" w:space="0" w:color="auto"/>
            <w:bottom w:val="none" w:sz="0" w:space="0" w:color="auto"/>
            <w:right w:val="none" w:sz="0" w:space="0" w:color="auto"/>
          </w:divBdr>
        </w:div>
        <w:div w:id="1809861052">
          <w:marLeft w:val="640"/>
          <w:marRight w:val="0"/>
          <w:marTop w:val="0"/>
          <w:marBottom w:val="0"/>
          <w:divBdr>
            <w:top w:val="none" w:sz="0" w:space="0" w:color="auto"/>
            <w:left w:val="none" w:sz="0" w:space="0" w:color="auto"/>
            <w:bottom w:val="none" w:sz="0" w:space="0" w:color="auto"/>
            <w:right w:val="none" w:sz="0" w:space="0" w:color="auto"/>
          </w:divBdr>
        </w:div>
        <w:div w:id="622349909">
          <w:marLeft w:val="640"/>
          <w:marRight w:val="0"/>
          <w:marTop w:val="0"/>
          <w:marBottom w:val="0"/>
          <w:divBdr>
            <w:top w:val="none" w:sz="0" w:space="0" w:color="auto"/>
            <w:left w:val="none" w:sz="0" w:space="0" w:color="auto"/>
            <w:bottom w:val="none" w:sz="0" w:space="0" w:color="auto"/>
            <w:right w:val="none" w:sz="0" w:space="0" w:color="auto"/>
          </w:divBdr>
        </w:div>
        <w:div w:id="816992979">
          <w:marLeft w:val="640"/>
          <w:marRight w:val="0"/>
          <w:marTop w:val="0"/>
          <w:marBottom w:val="0"/>
          <w:divBdr>
            <w:top w:val="none" w:sz="0" w:space="0" w:color="auto"/>
            <w:left w:val="none" w:sz="0" w:space="0" w:color="auto"/>
            <w:bottom w:val="none" w:sz="0" w:space="0" w:color="auto"/>
            <w:right w:val="none" w:sz="0" w:space="0" w:color="auto"/>
          </w:divBdr>
        </w:div>
        <w:div w:id="872184005">
          <w:marLeft w:val="640"/>
          <w:marRight w:val="0"/>
          <w:marTop w:val="0"/>
          <w:marBottom w:val="0"/>
          <w:divBdr>
            <w:top w:val="none" w:sz="0" w:space="0" w:color="auto"/>
            <w:left w:val="none" w:sz="0" w:space="0" w:color="auto"/>
            <w:bottom w:val="none" w:sz="0" w:space="0" w:color="auto"/>
            <w:right w:val="none" w:sz="0" w:space="0" w:color="auto"/>
          </w:divBdr>
        </w:div>
        <w:div w:id="1043365099">
          <w:marLeft w:val="640"/>
          <w:marRight w:val="0"/>
          <w:marTop w:val="0"/>
          <w:marBottom w:val="0"/>
          <w:divBdr>
            <w:top w:val="none" w:sz="0" w:space="0" w:color="auto"/>
            <w:left w:val="none" w:sz="0" w:space="0" w:color="auto"/>
            <w:bottom w:val="none" w:sz="0" w:space="0" w:color="auto"/>
            <w:right w:val="none" w:sz="0" w:space="0" w:color="auto"/>
          </w:divBdr>
        </w:div>
        <w:div w:id="436754213">
          <w:marLeft w:val="640"/>
          <w:marRight w:val="0"/>
          <w:marTop w:val="0"/>
          <w:marBottom w:val="0"/>
          <w:divBdr>
            <w:top w:val="none" w:sz="0" w:space="0" w:color="auto"/>
            <w:left w:val="none" w:sz="0" w:space="0" w:color="auto"/>
            <w:bottom w:val="none" w:sz="0" w:space="0" w:color="auto"/>
            <w:right w:val="none" w:sz="0" w:space="0" w:color="auto"/>
          </w:divBdr>
        </w:div>
        <w:div w:id="2046248228">
          <w:marLeft w:val="640"/>
          <w:marRight w:val="0"/>
          <w:marTop w:val="0"/>
          <w:marBottom w:val="0"/>
          <w:divBdr>
            <w:top w:val="none" w:sz="0" w:space="0" w:color="auto"/>
            <w:left w:val="none" w:sz="0" w:space="0" w:color="auto"/>
            <w:bottom w:val="none" w:sz="0" w:space="0" w:color="auto"/>
            <w:right w:val="none" w:sz="0" w:space="0" w:color="auto"/>
          </w:divBdr>
        </w:div>
        <w:div w:id="147480411">
          <w:marLeft w:val="640"/>
          <w:marRight w:val="0"/>
          <w:marTop w:val="0"/>
          <w:marBottom w:val="0"/>
          <w:divBdr>
            <w:top w:val="none" w:sz="0" w:space="0" w:color="auto"/>
            <w:left w:val="none" w:sz="0" w:space="0" w:color="auto"/>
            <w:bottom w:val="none" w:sz="0" w:space="0" w:color="auto"/>
            <w:right w:val="none" w:sz="0" w:space="0" w:color="auto"/>
          </w:divBdr>
        </w:div>
        <w:div w:id="1828860877">
          <w:marLeft w:val="640"/>
          <w:marRight w:val="0"/>
          <w:marTop w:val="0"/>
          <w:marBottom w:val="0"/>
          <w:divBdr>
            <w:top w:val="none" w:sz="0" w:space="0" w:color="auto"/>
            <w:left w:val="none" w:sz="0" w:space="0" w:color="auto"/>
            <w:bottom w:val="none" w:sz="0" w:space="0" w:color="auto"/>
            <w:right w:val="none" w:sz="0" w:space="0" w:color="auto"/>
          </w:divBdr>
        </w:div>
        <w:div w:id="208034502">
          <w:marLeft w:val="640"/>
          <w:marRight w:val="0"/>
          <w:marTop w:val="0"/>
          <w:marBottom w:val="0"/>
          <w:divBdr>
            <w:top w:val="none" w:sz="0" w:space="0" w:color="auto"/>
            <w:left w:val="none" w:sz="0" w:space="0" w:color="auto"/>
            <w:bottom w:val="none" w:sz="0" w:space="0" w:color="auto"/>
            <w:right w:val="none" w:sz="0" w:space="0" w:color="auto"/>
          </w:divBdr>
        </w:div>
        <w:div w:id="735319236">
          <w:marLeft w:val="640"/>
          <w:marRight w:val="0"/>
          <w:marTop w:val="0"/>
          <w:marBottom w:val="0"/>
          <w:divBdr>
            <w:top w:val="none" w:sz="0" w:space="0" w:color="auto"/>
            <w:left w:val="none" w:sz="0" w:space="0" w:color="auto"/>
            <w:bottom w:val="none" w:sz="0" w:space="0" w:color="auto"/>
            <w:right w:val="none" w:sz="0" w:space="0" w:color="auto"/>
          </w:divBdr>
        </w:div>
        <w:div w:id="1532255578">
          <w:marLeft w:val="640"/>
          <w:marRight w:val="0"/>
          <w:marTop w:val="0"/>
          <w:marBottom w:val="0"/>
          <w:divBdr>
            <w:top w:val="none" w:sz="0" w:space="0" w:color="auto"/>
            <w:left w:val="none" w:sz="0" w:space="0" w:color="auto"/>
            <w:bottom w:val="none" w:sz="0" w:space="0" w:color="auto"/>
            <w:right w:val="none" w:sz="0" w:space="0" w:color="auto"/>
          </w:divBdr>
        </w:div>
        <w:div w:id="174539841">
          <w:marLeft w:val="640"/>
          <w:marRight w:val="0"/>
          <w:marTop w:val="0"/>
          <w:marBottom w:val="0"/>
          <w:divBdr>
            <w:top w:val="none" w:sz="0" w:space="0" w:color="auto"/>
            <w:left w:val="none" w:sz="0" w:space="0" w:color="auto"/>
            <w:bottom w:val="none" w:sz="0" w:space="0" w:color="auto"/>
            <w:right w:val="none" w:sz="0" w:space="0" w:color="auto"/>
          </w:divBdr>
        </w:div>
        <w:div w:id="1516113288">
          <w:marLeft w:val="640"/>
          <w:marRight w:val="0"/>
          <w:marTop w:val="0"/>
          <w:marBottom w:val="0"/>
          <w:divBdr>
            <w:top w:val="none" w:sz="0" w:space="0" w:color="auto"/>
            <w:left w:val="none" w:sz="0" w:space="0" w:color="auto"/>
            <w:bottom w:val="none" w:sz="0" w:space="0" w:color="auto"/>
            <w:right w:val="none" w:sz="0" w:space="0" w:color="auto"/>
          </w:divBdr>
        </w:div>
        <w:div w:id="255603974">
          <w:marLeft w:val="640"/>
          <w:marRight w:val="0"/>
          <w:marTop w:val="0"/>
          <w:marBottom w:val="0"/>
          <w:divBdr>
            <w:top w:val="none" w:sz="0" w:space="0" w:color="auto"/>
            <w:left w:val="none" w:sz="0" w:space="0" w:color="auto"/>
            <w:bottom w:val="none" w:sz="0" w:space="0" w:color="auto"/>
            <w:right w:val="none" w:sz="0" w:space="0" w:color="auto"/>
          </w:divBdr>
        </w:div>
        <w:div w:id="1868640694">
          <w:marLeft w:val="640"/>
          <w:marRight w:val="0"/>
          <w:marTop w:val="0"/>
          <w:marBottom w:val="0"/>
          <w:divBdr>
            <w:top w:val="none" w:sz="0" w:space="0" w:color="auto"/>
            <w:left w:val="none" w:sz="0" w:space="0" w:color="auto"/>
            <w:bottom w:val="none" w:sz="0" w:space="0" w:color="auto"/>
            <w:right w:val="none" w:sz="0" w:space="0" w:color="auto"/>
          </w:divBdr>
        </w:div>
        <w:div w:id="108279131">
          <w:marLeft w:val="640"/>
          <w:marRight w:val="0"/>
          <w:marTop w:val="0"/>
          <w:marBottom w:val="0"/>
          <w:divBdr>
            <w:top w:val="none" w:sz="0" w:space="0" w:color="auto"/>
            <w:left w:val="none" w:sz="0" w:space="0" w:color="auto"/>
            <w:bottom w:val="none" w:sz="0" w:space="0" w:color="auto"/>
            <w:right w:val="none" w:sz="0" w:space="0" w:color="auto"/>
          </w:divBdr>
        </w:div>
        <w:div w:id="1392802681">
          <w:marLeft w:val="640"/>
          <w:marRight w:val="0"/>
          <w:marTop w:val="0"/>
          <w:marBottom w:val="0"/>
          <w:divBdr>
            <w:top w:val="none" w:sz="0" w:space="0" w:color="auto"/>
            <w:left w:val="none" w:sz="0" w:space="0" w:color="auto"/>
            <w:bottom w:val="none" w:sz="0" w:space="0" w:color="auto"/>
            <w:right w:val="none" w:sz="0" w:space="0" w:color="auto"/>
          </w:divBdr>
        </w:div>
        <w:div w:id="1970279946">
          <w:marLeft w:val="640"/>
          <w:marRight w:val="0"/>
          <w:marTop w:val="0"/>
          <w:marBottom w:val="0"/>
          <w:divBdr>
            <w:top w:val="none" w:sz="0" w:space="0" w:color="auto"/>
            <w:left w:val="none" w:sz="0" w:space="0" w:color="auto"/>
            <w:bottom w:val="none" w:sz="0" w:space="0" w:color="auto"/>
            <w:right w:val="none" w:sz="0" w:space="0" w:color="auto"/>
          </w:divBdr>
        </w:div>
        <w:div w:id="271787510">
          <w:marLeft w:val="640"/>
          <w:marRight w:val="0"/>
          <w:marTop w:val="0"/>
          <w:marBottom w:val="0"/>
          <w:divBdr>
            <w:top w:val="none" w:sz="0" w:space="0" w:color="auto"/>
            <w:left w:val="none" w:sz="0" w:space="0" w:color="auto"/>
            <w:bottom w:val="none" w:sz="0" w:space="0" w:color="auto"/>
            <w:right w:val="none" w:sz="0" w:space="0" w:color="auto"/>
          </w:divBdr>
        </w:div>
        <w:div w:id="861866741">
          <w:marLeft w:val="640"/>
          <w:marRight w:val="0"/>
          <w:marTop w:val="0"/>
          <w:marBottom w:val="0"/>
          <w:divBdr>
            <w:top w:val="none" w:sz="0" w:space="0" w:color="auto"/>
            <w:left w:val="none" w:sz="0" w:space="0" w:color="auto"/>
            <w:bottom w:val="none" w:sz="0" w:space="0" w:color="auto"/>
            <w:right w:val="none" w:sz="0" w:space="0" w:color="auto"/>
          </w:divBdr>
        </w:div>
        <w:div w:id="1455557190">
          <w:marLeft w:val="640"/>
          <w:marRight w:val="0"/>
          <w:marTop w:val="0"/>
          <w:marBottom w:val="0"/>
          <w:divBdr>
            <w:top w:val="none" w:sz="0" w:space="0" w:color="auto"/>
            <w:left w:val="none" w:sz="0" w:space="0" w:color="auto"/>
            <w:bottom w:val="none" w:sz="0" w:space="0" w:color="auto"/>
            <w:right w:val="none" w:sz="0" w:space="0" w:color="auto"/>
          </w:divBdr>
        </w:div>
        <w:div w:id="553661004">
          <w:marLeft w:val="640"/>
          <w:marRight w:val="0"/>
          <w:marTop w:val="0"/>
          <w:marBottom w:val="0"/>
          <w:divBdr>
            <w:top w:val="none" w:sz="0" w:space="0" w:color="auto"/>
            <w:left w:val="none" w:sz="0" w:space="0" w:color="auto"/>
            <w:bottom w:val="none" w:sz="0" w:space="0" w:color="auto"/>
            <w:right w:val="none" w:sz="0" w:space="0" w:color="auto"/>
          </w:divBdr>
        </w:div>
        <w:div w:id="956259625">
          <w:marLeft w:val="640"/>
          <w:marRight w:val="0"/>
          <w:marTop w:val="0"/>
          <w:marBottom w:val="0"/>
          <w:divBdr>
            <w:top w:val="none" w:sz="0" w:space="0" w:color="auto"/>
            <w:left w:val="none" w:sz="0" w:space="0" w:color="auto"/>
            <w:bottom w:val="none" w:sz="0" w:space="0" w:color="auto"/>
            <w:right w:val="none" w:sz="0" w:space="0" w:color="auto"/>
          </w:divBdr>
        </w:div>
        <w:div w:id="1989049364">
          <w:marLeft w:val="640"/>
          <w:marRight w:val="0"/>
          <w:marTop w:val="0"/>
          <w:marBottom w:val="0"/>
          <w:divBdr>
            <w:top w:val="none" w:sz="0" w:space="0" w:color="auto"/>
            <w:left w:val="none" w:sz="0" w:space="0" w:color="auto"/>
            <w:bottom w:val="none" w:sz="0" w:space="0" w:color="auto"/>
            <w:right w:val="none" w:sz="0" w:space="0" w:color="auto"/>
          </w:divBdr>
        </w:div>
        <w:div w:id="771630100">
          <w:marLeft w:val="640"/>
          <w:marRight w:val="0"/>
          <w:marTop w:val="0"/>
          <w:marBottom w:val="0"/>
          <w:divBdr>
            <w:top w:val="none" w:sz="0" w:space="0" w:color="auto"/>
            <w:left w:val="none" w:sz="0" w:space="0" w:color="auto"/>
            <w:bottom w:val="none" w:sz="0" w:space="0" w:color="auto"/>
            <w:right w:val="none" w:sz="0" w:space="0" w:color="auto"/>
          </w:divBdr>
        </w:div>
        <w:div w:id="902377835">
          <w:marLeft w:val="640"/>
          <w:marRight w:val="0"/>
          <w:marTop w:val="0"/>
          <w:marBottom w:val="0"/>
          <w:divBdr>
            <w:top w:val="none" w:sz="0" w:space="0" w:color="auto"/>
            <w:left w:val="none" w:sz="0" w:space="0" w:color="auto"/>
            <w:bottom w:val="none" w:sz="0" w:space="0" w:color="auto"/>
            <w:right w:val="none" w:sz="0" w:space="0" w:color="auto"/>
          </w:divBdr>
        </w:div>
        <w:div w:id="173154977">
          <w:marLeft w:val="640"/>
          <w:marRight w:val="0"/>
          <w:marTop w:val="0"/>
          <w:marBottom w:val="0"/>
          <w:divBdr>
            <w:top w:val="none" w:sz="0" w:space="0" w:color="auto"/>
            <w:left w:val="none" w:sz="0" w:space="0" w:color="auto"/>
            <w:bottom w:val="none" w:sz="0" w:space="0" w:color="auto"/>
            <w:right w:val="none" w:sz="0" w:space="0" w:color="auto"/>
          </w:divBdr>
        </w:div>
        <w:div w:id="1365904782">
          <w:marLeft w:val="640"/>
          <w:marRight w:val="0"/>
          <w:marTop w:val="0"/>
          <w:marBottom w:val="0"/>
          <w:divBdr>
            <w:top w:val="none" w:sz="0" w:space="0" w:color="auto"/>
            <w:left w:val="none" w:sz="0" w:space="0" w:color="auto"/>
            <w:bottom w:val="none" w:sz="0" w:space="0" w:color="auto"/>
            <w:right w:val="none" w:sz="0" w:space="0" w:color="auto"/>
          </w:divBdr>
        </w:div>
        <w:div w:id="701786710">
          <w:marLeft w:val="640"/>
          <w:marRight w:val="0"/>
          <w:marTop w:val="0"/>
          <w:marBottom w:val="0"/>
          <w:divBdr>
            <w:top w:val="none" w:sz="0" w:space="0" w:color="auto"/>
            <w:left w:val="none" w:sz="0" w:space="0" w:color="auto"/>
            <w:bottom w:val="none" w:sz="0" w:space="0" w:color="auto"/>
            <w:right w:val="none" w:sz="0" w:space="0" w:color="auto"/>
          </w:divBdr>
        </w:div>
        <w:div w:id="764150291">
          <w:marLeft w:val="640"/>
          <w:marRight w:val="0"/>
          <w:marTop w:val="0"/>
          <w:marBottom w:val="0"/>
          <w:divBdr>
            <w:top w:val="none" w:sz="0" w:space="0" w:color="auto"/>
            <w:left w:val="none" w:sz="0" w:space="0" w:color="auto"/>
            <w:bottom w:val="none" w:sz="0" w:space="0" w:color="auto"/>
            <w:right w:val="none" w:sz="0" w:space="0" w:color="auto"/>
          </w:divBdr>
        </w:div>
        <w:div w:id="1325091544">
          <w:marLeft w:val="640"/>
          <w:marRight w:val="0"/>
          <w:marTop w:val="0"/>
          <w:marBottom w:val="0"/>
          <w:divBdr>
            <w:top w:val="none" w:sz="0" w:space="0" w:color="auto"/>
            <w:left w:val="none" w:sz="0" w:space="0" w:color="auto"/>
            <w:bottom w:val="none" w:sz="0" w:space="0" w:color="auto"/>
            <w:right w:val="none" w:sz="0" w:space="0" w:color="auto"/>
          </w:divBdr>
        </w:div>
        <w:div w:id="1105535013">
          <w:marLeft w:val="640"/>
          <w:marRight w:val="0"/>
          <w:marTop w:val="0"/>
          <w:marBottom w:val="0"/>
          <w:divBdr>
            <w:top w:val="none" w:sz="0" w:space="0" w:color="auto"/>
            <w:left w:val="none" w:sz="0" w:space="0" w:color="auto"/>
            <w:bottom w:val="none" w:sz="0" w:space="0" w:color="auto"/>
            <w:right w:val="none" w:sz="0" w:space="0" w:color="auto"/>
          </w:divBdr>
        </w:div>
        <w:div w:id="439836882">
          <w:marLeft w:val="640"/>
          <w:marRight w:val="0"/>
          <w:marTop w:val="0"/>
          <w:marBottom w:val="0"/>
          <w:divBdr>
            <w:top w:val="none" w:sz="0" w:space="0" w:color="auto"/>
            <w:left w:val="none" w:sz="0" w:space="0" w:color="auto"/>
            <w:bottom w:val="none" w:sz="0" w:space="0" w:color="auto"/>
            <w:right w:val="none" w:sz="0" w:space="0" w:color="auto"/>
          </w:divBdr>
        </w:div>
        <w:div w:id="1262568308">
          <w:marLeft w:val="640"/>
          <w:marRight w:val="0"/>
          <w:marTop w:val="0"/>
          <w:marBottom w:val="0"/>
          <w:divBdr>
            <w:top w:val="none" w:sz="0" w:space="0" w:color="auto"/>
            <w:left w:val="none" w:sz="0" w:space="0" w:color="auto"/>
            <w:bottom w:val="none" w:sz="0" w:space="0" w:color="auto"/>
            <w:right w:val="none" w:sz="0" w:space="0" w:color="auto"/>
          </w:divBdr>
        </w:div>
        <w:div w:id="1497529318">
          <w:marLeft w:val="640"/>
          <w:marRight w:val="0"/>
          <w:marTop w:val="0"/>
          <w:marBottom w:val="0"/>
          <w:divBdr>
            <w:top w:val="none" w:sz="0" w:space="0" w:color="auto"/>
            <w:left w:val="none" w:sz="0" w:space="0" w:color="auto"/>
            <w:bottom w:val="none" w:sz="0" w:space="0" w:color="auto"/>
            <w:right w:val="none" w:sz="0" w:space="0" w:color="auto"/>
          </w:divBdr>
        </w:div>
        <w:div w:id="1325864222">
          <w:marLeft w:val="640"/>
          <w:marRight w:val="0"/>
          <w:marTop w:val="0"/>
          <w:marBottom w:val="0"/>
          <w:divBdr>
            <w:top w:val="none" w:sz="0" w:space="0" w:color="auto"/>
            <w:left w:val="none" w:sz="0" w:space="0" w:color="auto"/>
            <w:bottom w:val="none" w:sz="0" w:space="0" w:color="auto"/>
            <w:right w:val="none" w:sz="0" w:space="0" w:color="auto"/>
          </w:divBdr>
        </w:div>
        <w:div w:id="1355228236">
          <w:marLeft w:val="640"/>
          <w:marRight w:val="0"/>
          <w:marTop w:val="0"/>
          <w:marBottom w:val="0"/>
          <w:divBdr>
            <w:top w:val="none" w:sz="0" w:space="0" w:color="auto"/>
            <w:left w:val="none" w:sz="0" w:space="0" w:color="auto"/>
            <w:bottom w:val="none" w:sz="0" w:space="0" w:color="auto"/>
            <w:right w:val="none" w:sz="0" w:space="0" w:color="auto"/>
          </w:divBdr>
        </w:div>
        <w:div w:id="336736440">
          <w:marLeft w:val="640"/>
          <w:marRight w:val="0"/>
          <w:marTop w:val="0"/>
          <w:marBottom w:val="0"/>
          <w:divBdr>
            <w:top w:val="none" w:sz="0" w:space="0" w:color="auto"/>
            <w:left w:val="none" w:sz="0" w:space="0" w:color="auto"/>
            <w:bottom w:val="none" w:sz="0" w:space="0" w:color="auto"/>
            <w:right w:val="none" w:sz="0" w:space="0" w:color="auto"/>
          </w:divBdr>
        </w:div>
        <w:div w:id="2142963734">
          <w:marLeft w:val="640"/>
          <w:marRight w:val="0"/>
          <w:marTop w:val="0"/>
          <w:marBottom w:val="0"/>
          <w:divBdr>
            <w:top w:val="none" w:sz="0" w:space="0" w:color="auto"/>
            <w:left w:val="none" w:sz="0" w:space="0" w:color="auto"/>
            <w:bottom w:val="none" w:sz="0" w:space="0" w:color="auto"/>
            <w:right w:val="none" w:sz="0" w:space="0" w:color="auto"/>
          </w:divBdr>
        </w:div>
        <w:div w:id="1755543699">
          <w:marLeft w:val="640"/>
          <w:marRight w:val="0"/>
          <w:marTop w:val="0"/>
          <w:marBottom w:val="0"/>
          <w:divBdr>
            <w:top w:val="none" w:sz="0" w:space="0" w:color="auto"/>
            <w:left w:val="none" w:sz="0" w:space="0" w:color="auto"/>
            <w:bottom w:val="none" w:sz="0" w:space="0" w:color="auto"/>
            <w:right w:val="none" w:sz="0" w:space="0" w:color="auto"/>
          </w:divBdr>
        </w:div>
        <w:div w:id="396051683">
          <w:marLeft w:val="640"/>
          <w:marRight w:val="0"/>
          <w:marTop w:val="0"/>
          <w:marBottom w:val="0"/>
          <w:divBdr>
            <w:top w:val="none" w:sz="0" w:space="0" w:color="auto"/>
            <w:left w:val="none" w:sz="0" w:space="0" w:color="auto"/>
            <w:bottom w:val="none" w:sz="0" w:space="0" w:color="auto"/>
            <w:right w:val="none" w:sz="0" w:space="0" w:color="auto"/>
          </w:divBdr>
        </w:div>
        <w:div w:id="1816873338">
          <w:marLeft w:val="640"/>
          <w:marRight w:val="0"/>
          <w:marTop w:val="0"/>
          <w:marBottom w:val="0"/>
          <w:divBdr>
            <w:top w:val="none" w:sz="0" w:space="0" w:color="auto"/>
            <w:left w:val="none" w:sz="0" w:space="0" w:color="auto"/>
            <w:bottom w:val="none" w:sz="0" w:space="0" w:color="auto"/>
            <w:right w:val="none" w:sz="0" w:space="0" w:color="auto"/>
          </w:divBdr>
        </w:div>
        <w:div w:id="413088862">
          <w:marLeft w:val="640"/>
          <w:marRight w:val="0"/>
          <w:marTop w:val="0"/>
          <w:marBottom w:val="0"/>
          <w:divBdr>
            <w:top w:val="none" w:sz="0" w:space="0" w:color="auto"/>
            <w:left w:val="none" w:sz="0" w:space="0" w:color="auto"/>
            <w:bottom w:val="none" w:sz="0" w:space="0" w:color="auto"/>
            <w:right w:val="none" w:sz="0" w:space="0" w:color="auto"/>
          </w:divBdr>
        </w:div>
        <w:div w:id="1616058709">
          <w:marLeft w:val="640"/>
          <w:marRight w:val="0"/>
          <w:marTop w:val="0"/>
          <w:marBottom w:val="0"/>
          <w:divBdr>
            <w:top w:val="none" w:sz="0" w:space="0" w:color="auto"/>
            <w:left w:val="none" w:sz="0" w:space="0" w:color="auto"/>
            <w:bottom w:val="none" w:sz="0" w:space="0" w:color="auto"/>
            <w:right w:val="none" w:sz="0" w:space="0" w:color="auto"/>
          </w:divBdr>
        </w:div>
        <w:div w:id="1444299737">
          <w:marLeft w:val="640"/>
          <w:marRight w:val="0"/>
          <w:marTop w:val="0"/>
          <w:marBottom w:val="0"/>
          <w:divBdr>
            <w:top w:val="none" w:sz="0" w:space="0" w:color="auto"/>
            <w:left w:val="none" w:sz="0" w:space="0" w:color="auto"/>
            <w:bottom w:val="none" w:sz="0" w:space="0" w:color="auto"/>
            <w:right w:val="none" w:sz="0" w:space="0" w:color="auto"/>
          </w:divBdr>
        </w:div>
        <w:div w:id="1001396678">
          <w:marLeft w:val="640"/>
          <w:marRight w:val="0"/>
          <w:marTop w:val="0"/>
          <w:marBottom w:val="0"/>
          <w:divBdr>
            <w:top w:val="none" w:sz="0" w:space="0" w:color="auto"/>
            <w:left w:val="none" w:sz="0" w:space="0" w:color="auto"/>
            <w:bottom w:val="none" w:sz="0" w:space="0" w:color="auto"/>
            <w:right w:val="none" w:sz="0" w:space="0" w:color="auto"/>
          </w:divBdr>
        </w:div>
        <w:div w:id="1207570916">
          <w:marLeft w:val="640"/>
          <w:marRight w:val="0"/>
          <w:marTop w:val="0"/>
          <w:marBottom w:val="0"/>
          <w:divBdr>
            <w:top w:val="none" w:sz="0" w:space="0" w:color="auto"/>
            <w:left w:val="none" w:sz="0" w:space="0" w:color="auto"/>
            <w:bottom w:val="none" w:sz="0" w:space="0" w:color="auto"/>
            <w:right w:val="none" w:sz="0" w:space="0" w:color="auto"/>
          </w:divBdr>
        </w:div>
        <w:div w:id="591670443">
          <w:marLeft w:val="640"/>
          <w:marRight w:val="0"/>
          <w:marTop w:val="0"/>
          <w:marBottom w:val="0"/>
          <w:divBdr>
            <w:top w:val="none" w:sz="0" w:space="0" w:color="auto"/>
            <w:left w:val="none" w:sz="0" w:space="0" w:color="auto"/>
            <w:bottom w:val="none" w:sz="0" w:space="0" w:color="auto"/>
            <w:right w:val="none" w:sz="0" w:space="0" w:color="auto"/>
          </w:divBdr>
        </w:div>
        <w:div w:id="1246840125">
          <w:marLeft w:val="640"/>
          <w:marRight w:val="0"/>
          <w:marTop w:val="0"/>
          <w:marBottom w:val="0"/>
          <w:divBdr>
            <w:top w:val="none" w:sz="0" w:space="0" w:color="auto"/>
            <w:left w:val="none" w:sz="0" w:space="0" w:color="auto"/>
            <w:bottom w:val="none" w:sz="0" w:space="0" w:color="auto"/>
            <w:right w:val="none" w:sz="0" w:space="0" w:color="auto"/>
          </w:divBdr>
        </w:div>
        <w:div w:id="984235510">
          <w:marLeft w:val="640"/>
          <w:marRight w:val="0"/>
          <w:marTop w:val="0"/>
          <w:marBottom w:val="0"/>
          <w:divBdr>
            <w:top w:val="none" w:sz="0" w:space="0" w:color="auto"/>
            <w:left w:val="none" w:sz="0" w:space="0" w:color="auto"/>
            <w:bottom w:val="none" w:sz="0" w:space="0" w:color="auto"/>
            <w:right w:val="none" w:sz="0" w:space="0" w:color="auto"/>
          </w:divBdr>
        </w:div>
        <w:div w:id="1035235765">
          <w:marLeft w:val="640"/>
          <w:marRight w:val="0"/>
          <w:marTop w:val="0"/>
          <w:marBottom w:val="0"/>
          <w:divBdr>
            <w:top w:val="none" w:sz="0" w:space="0" w:color="auto"/>
            <w:left w:val="none" w:sz="0" w:space="0" w:color="auto"/>
            <w:bottom w:val="none" w:sz="0" w:space="0" w:color="auto"/>
            <w:right w:val="none" w:sz="0" w:space="0" w:color="auto"/>
          </w:divBdr>
        </w:div>
        <w:div w:id="1789275663">
          <w:marLeft w:val="640"/>
          <w:marRight w:val="0"/>
          <w:marTop w:val="0"/>
          <w:marBottom w:val="0"/>
          <w:divBdr>
            <w:top w:val="none" w:sz="0" w:space="0" w:color="auto"/>
            <w:left w:val="none" w:sz="0" w:space="0" w:color="auto"/>
            <w:bottom w:val="none" w:sz="0" w:space="0" w:color="auto"/>
            <w:right w:val="none" w:sz="0" w:space="0" w:color="auto"/>
          </w:divBdr>
        </w:div>
      </w:divsChild>
    </w:div>
    <w:div w:id="961182619">
      <w:bodyDiv w:val="1"/>
      <w:marLeft w:val="0"/>
      <w:marRight w:val="0"/>
      <w:marTop w:val="0"/>
      <w:marBottom w:val="0"/>
      <w:divBdr>
        <w:top w:val="none" w:sz="0" w:space="0" w:color="auto"/>
        <w:left w:val="none" w:sz="0" w:space="0" w:color="auto"/>
        <w:bottom w:val="none" w:sz="0" w:space="0" w:color="auto"/>
        <w:right w:val="none" w:sz="0" w:space="0" w:color="auto"/>
      </w:divBdr>
      <w:divsChild>
        <w:div w:id="1359771249">
          <w:marLeft w:val="640"/>
          <w:marRight w:val="0"/>
          <w:marTop w:val="0"/>
          <w:marBottom w:val="0"/>
          <w:divBdr>
            <w:top w:val="none" w:sz="0" w:space="0" w:color="auto"/>
            <w:left w:val="none" w:sz="0" w:space="0" w:color="auto"/>
            <w:bottom w:val="none" w:sz="0" w:space="0" w:color="auto"/>
            <w:right w:val="none" w:sz="0" w:space="0" w:color="auto"/>
          </w:divBdr>
        </w:div>
        <w:div w:id="2029983567">
          <w:marLeft w:val="640"/>
          <w:marRight w:val="0"/>
          <w:marTop w:val="0"/>
          <w:marBottom w:val="0"/>
          <w:divBdr>
            <w:top w:val="none" w:sz="0" w:space="0" w:color="auto"/>
            <w:left w:val="none" w:sz="0" w:space="0" w:color="auto"/>
            <w:bottom w:val="none" w:sz="0" w:space="0" w:color="auto"/>
            <w:right w:val="none" w:sz="0" w:space="0" w:color="auto"/>
          </w:divBdr>
        </w:div>
        <w:div w:id="1974021163">
          <w:marLeft w:val="640"/>
          <w:marRight w:val="0"/>
          <w:marTop w:val="0"/>
          <w:marBottom w:val="0"/>
          <w:divBdr>
            <w:top w:val="none" w:sz="0" w:space="0" w:color="auto"/>
            <w:left w:val="none" w:sz="0" w:space="0" w:color="auto"/>
            <w:bottom w:val="none" w:sz="0" w:space="0" w:color="auto"/>
            <w:right w:val="none" w:sz="0" w:space="0" w:color="auto"/>
          </w:divBdr>
        </w:div>
        <w:div w:id="1226915150">
          <w:marLeft w:val="640"/>
          <w:marRight w:val="0"/>
          <w:marTop w:val="0"/>
          <w:marBottom w:val="0"/>
          <w:divBdr>
            <w:top w:val="none" w:sz="0" w:space="0" w:color="auto"/>
            <w:left w:val="none" w:sz="0" w:space="0" w:color="auto"/>
            <w:bottom w:val="none" w:sz="0" w:space="0" w:color="auto"/>
            <w:right w:val="none" w:sz="0" w:space="0" w:color="auto"/>
          </w:divBdr>
        </w:div>
        <w:div w:id="761755200">
          <w:marLeft w:val="640"/>
          <w:marRight w:val="0"/>
          <w:marTop w:val="0"/>
          <w:marBottom w:val="0"/>
          <w:divBdr>
            <w:top w:val="none" w:sz="0" w:space="0" w:color="auto"/>
            <w:left w:val="none" w:sz="0" w:space="0" w:color="auto"/>
            <w:bottom w:val="none" w:sz="0" w:space="0" w:color="auto"/>
            <w:right w:val="none" w:sz="0" w:space="0" w:color="auto"/>
          </w:divBdr>
        </w:div>
        <w:div w:id="990447803">
          <w:marLeft w:val="640"/>
          <w:marRight w:val="0"/>
          <w:marTop w:val="0"/>
          <w:marBottom w:val="0"/>
          <w:divBdr>
            <w:top w:val="none" w:sz="0" w:space="0" w:color="auto"/>
            <w:left w:val="none" w:sz="0" w:space="0" w:color="auto"/>
            <w:bottom w:val="none" w:sz="0" w:space="0" w:color="auto"/>
            <w:right w:val="none" w:sz="0" w:space="0" w:color="auto"/>
          </w:divBdr>
        </w:div>
        <w:div w:id="505941312">
          <w:marLeft w:val="640"/>
          <w:marRight w:val="0"/>
          <w:marTop w:val="0"/>
          <w:marBottom w:val="0"/>
          <w:divBdr>
            <w:top w:val="none" w:sz="0" w:space="0" w:color="auto"/>
            <w:left w:val="none" w:sz="0" w:space="0" w:color="auto"/>
            <w:bottom w:val="none" w:sz="0" w:space="0" w:color="auto"/>
            <w:right w:val="none" w:sz="0" w:space="0" w:color="auto"/>
          </w:divBdr>
        </w:div>
        <w:div w:id="610279798">
          <w:marLeft w:val="640"/>
          <w:marRight w:val="0"/>
          <w:marTop w:val="0"/>
          <w:marBottom w:val="0"/>
          <w:divBdr>
            <w:top w:val="none" w:sz="0" w:space="0" w:color="auto"/>
            <w:left w:val="none" w:sz="0" w:space="0" w:color="auto"/>
            <w:bottom w:val="none" w:sz="0" w:space="0" w:color="auto"/>
            <w:right w:val="none" w:sz="0" w:space="0" w:color="auto"/>
          </w:divBdr>
        </w:div>
        <w:div w:id="813256931">
          <w:marLeft w:val="640"/>
          <w:marRight w:val="0"/>
          <w:marTop w:val="0"/>
          <w:marBottom w:val="0"/>
          <w:divBdr>
            <w:top w:val="none" w:sz="0" w:space="0" w:color="auto"/>
            <w:left w:val="none" w:sz="0" w:space="0" w:color="auto"/>
            <w:bottom w:val="none" w:sz="0" w:space="0" w:color="auto"/>
            <w:right w:val="none" w:sz="0" w:space="0" w:color="auto"/>
          </w:divBdr>
        </w:div>
        <w:div w:id="727187976">
          <w:marLeft w:val="640"/>
          <w:marRight w:val="0"/>
          <w:marTop w:val="0"/>
          <w:marBottom w:val="0"/>
          <w:divBdr>
            <w:top w:val="none" w:sz="0" w:space="0" w:color="auto"/>
            <w:left w:val="none" w:sz="0" w:space="0" w:color="auto"/>
            <w:bottom w:val="none" w:sz="0" w:space="0" w:color="auto"/>
            <w:right w:val="none" w:sz="0" w:space="0" w:color="auto"/>
          </w:divBdr>
        </w:div>
        <w:div w:id="291441201">
          <w:marLeft w:val="640"/>
          <w:marRight w:val="0"/>
          <w:marTop w:val="0"/>
          <w:marBottom w:val="0"/>
          <w:divBdr>
            <w:top w:val="none" w:sz="0" w:space="0" w:color="auto"/>
            <w:left w:val="none" w:sz="0" w:space="0" w:color="auto"/>
            <w:bottom w:val="none" w:sz="0" w:space="0" w:color="auto"/>
            <w:right w:val="none" w:sz="0" w:space="0" w:color="auto"/>
          </w:divBdr>
        </w:div>
        <w:div w:id="1777745894">
          <w:marLeft w:val="640"/>
          <w:marRight w:val="0"/>
          <w:marTop w:val="0"/>
          <w:marBottom w:val="0"/>
          <w:divBdr>
            <w:top w:val="none" w:sz="0" w:space="0" w:color="auto"/>
            <w:left w:val="none" w:sz="0" w:space="0" w:color="auto"/>
            <w:bottom w:val="none" w:sz="0" w:space="0" w:color="auto"/>
            <w:right w:val="none" w:sz="0" w:space="0" w:color="auto"/>
          </w:divBdr>
        </w:div>
        <w:div w:id="805702095">
          <w:marLeft w:val="640"/>
          <w:marRight w:val="0"/>
          <w:marTop w:val="0"/>
          <w:marBottom w:val="0"/>
          <w:divBdr>
            <w:top w:val="none" w:sz="0" w:space="0" w:color="auto"/>
            <w:left w:val="none" w:sz="0" w:space="0" w:color="auto"/>
            <w:bottom w:val="none" w:sz="0" w:space="0" w:color="auto"/>
            <w:right w:val="none" w:sz="0" w:space="0" w:color="auto"/>
          </w:divBdr>
        </w:div>
        <w:div w:id="1737703317">
          <w:marLeft w:val="640"/>
          <w:marRight w:val="0"/>
          <w:marTop w:val="0"/>
          <w:marBottom w:val="0"/>
          <w:divBdr>
            <w:top w:val="none" w:sz="0" w:space="0" w:color="auto"/>
            <w:left w:val="none" w:sz="0" w:space="0" w:color="auto"/>
            <w:bottom w:val="none" w:sz="0" w:space="0" w:color="auto"/>
            <w:right w:val="none" w:sz="0" w:space="0" w:color="auto"/>
          </w:divBdr>
        </w:div>
        <w:div w:id="1898976242">
          <w:marLeft w:val="640"/>
          <w:marRight w:val="0"/>
          <w:marTop w:val="0"/>
          <w:marBottom w:val="0"/>
          <w:divBdr>
            <w:top w:val="none" w:sz="0" w:space="0" w:color="auto"/>
            <w:left w:val="none" w:sz="0" w:space="0" w:color="auto"/>
            <w:bottom w:val="none" w:sz="0" w:space="0" w:color="auto"/>
            <w:right w:val="none" w:sz="0" w:space="0" w:color="auto"/>
          </w:divBdr>
        </w:div>
        <w:div w:id="1813405074">
          <w:marLeft w:val="640"/>
          <w:marRight w:val="0"/>
          <w:marTop w:val="0"/>
          <w:marBottom w:val="0"/>
          <w:divBdr>
            <w:top w:val="none" w:sz="0" w:space="0" w:color="auto"/>
            <w:left w:val="none" w:sz="0" w:space="0" w:color="auto"/>
            <w:bottom w:val="none" w:sz="0" w:space="0" w:color="auto"/>
            <w:right w:val="none" w:sz="0" w:space="0" w:color="auto"/>
          </w:divBdr>
        </w:div>
        <w:div w:id="1235437613">
          <w:marLeft w:val="640"/>
          <w:marRight w:val="0"/>
          <w:marTop w:val="0"/>
          <w:marBottom w:val="0"/>
          <w:divBdr>
            <w:top w:val="none" w:sz="0" w:space="0" w:color="auto"/>
            <w:left w:val="none" w:sz="0" w:space="0" w:color="auto"/>
            <w:bottom w:val="none" w:sz="0" w:space="0" w:color="auto"/>
            <w:right w:val="none" w:sz="0" w:space="0" w:color="auto"/>
          </w:divBdr>
        </w:div>
        <w:div w:id="1034118856">
          <w:marLeft w:val="640"/>
          <w:marRight w:val="0"/>
          <w:marTop w:val="0"/>
          <w:marBottom w:val="0"/>
          <w:divBdr>
            <w:top w:val="none" w:sz="0" w:space="0" w:color="auto"/>
            <w:left w:val="none" w:sz="0" w:space="0" w:color="auto"/>
            <w:bottom w:val="none" w:sz="0" w:space="0" w:color="auto"/>
            <w:right w:val="none" w:sz="0" w:space="0" w:color="auto"/>
          </w:divBdr>
        </w:div>
        <w:div w:id="519126156">
          <w:marLeft w:val="640"/>
          <w:marRight w:val="0"/>
          <w:marTop w:val="0"/>
          <w:marBottom w:val="0"/>
          <w:divBdr>
            <w:top w:val="none" w:sz="0" w:space="0" w:color="auto"/>
            <w:left w:val="none" w:sz="0" w:space="0" w:color="auto"/>
            <w:bottom w:val="none" w:sz="0" w:space="0" w:color="auto"/>
            <w:right w:val="none" w:sz="0" w:space="0" w:color="auto"/>
          </w:divBdr>
        </w:div>
        <w:div w:id="2109695951">
          <w:marLeft w:val="640"/>
          <w:marRight w:val="0"/>
          <w:marTop w:val="0"/>
          <w:marBottom w:val="0"/>
          <w:divBdr>
            <w:top w:val="none" w:sz="0" w:space="0" w:color="auto"/>
            <w:left w:val="none" w:sz="0" w:space="0" w:color="auto"/>
            <w:bottom w:val="none" w:sz="0" w:space="0" w:color="auto"/>
            <w:right w:val="none" w:sz="0" w:space="0" w:color="auto"/>
          </w:divBdr>
        </w:div>
        <w:div w:id="1796097345">
          <w:marLeft w:val="640"/>
          <w:marRight w:val="0"/>
          <w:marTop w:val="0"/>
          <w:marBottom w:val="0"/>
          <w:divBdr>
            <w:top w:val="none" w:sz="0" w:space="0" w:color="auto"/>
            <w:left w:val="none" w:sz="0" w:space="0" w:color="auto"/>
            <w:bottom w:val="none" w:sz="0" w:space="0" w:color="auto"/>
            <w:right w:val="none" w:sz="0" w:space="0" w:color="auto"/>
          </w:divBdr>
        </w:div>
        <w:div w:id="2093626874">
          <w:marLeft w:val="640"/>
          <w:marRight w:val="0"/>
          <w:marTop w:val="0"/>
          <w:marBottom w:val="0"/>
          <w:divBdr>
            <w:top w:val="none" w:sz="0" w:space="0" w:color="auto"/>
            <w:left w:val="none" w:sz="0" w:space="0" w:color="auto"/>
            <w:bottom w:val="none" w:sz="0" w:space="0" w:color="auto"/>
            <w:right w:val="none" w:sz="0" w:space="0" w:color="auto"/>
          </w:divBdr>
        </w:div>
        <w:div w:id="418331858">
          <w:marLeft w:val="640"/>
          <w:marRight w:val="0"/>
          <w:marTop w:val="0"/>
          <w:marBottom w:val="0"/>
          <w:divBdr>
            <w:top w:val="none" w:sz="0" w:space="0" w:color="auto"/>
            <w:left w:val="none" w:sz="0" w:space="0" w:color="auto"/>
            <w:bottom w:val="none" w:sz="0" w:space="0" w:color="auto"/>
            <w:right w:val="none" w:sz="0" w:space="0" w:color="auto"/>
          </w:divBdr>
        </w:div>
        <w:div w:id="2129396002">
          <w:marLeft w:val="640"/>
          <w:marRight w:val="0"/>
          <w:marTop w:val="0"/>
          <w:marBottom w:val="0"/>
          <w:divBdr>
            <w:top w:val="none" w:sz="0" w:space="0" w:color="auto"/>
            <w:left w:val="none" w:sz="0" w:space="0" w:color="auto"/>
            <w:bottom w:val="none" w:sz="0" w:space="0" w:color="auto"/>
            <w:right w:val="none" w:sz="0" w:space="0" w:color="auto"/>
          </w:divBdr>
        </w:div>
        <w:div w:id="1147360924">
          <w:marLeft w:val="640"/>
          <w:marRight w:val="0"/>
          <w:marTop w:val="0"/>
          <w:marBottom w:val="0"/>
          <w:divBdr>
            <w:top w:val="none" w:sz="0" w:space="0" w:color="auto"/>
            <w:left w:val="none" w:sz="0" w:space="0" w:color="auto"/>
            <w:bottom w:val="none" w:sz="0" w:space="0" w:color="auto"/>
            <w:right w:val="none" w:sz="0" w:space="0" w:color="auto"/>
          </w:divBdr>
        </w:div>
        <w:div w:id="1124302322">
          <w:marLeft w:val="640"/>
          <w:marRight w:val="0"/>
          <w:marTop w:val="0"/>
          <w:marBottom w:val="0"/>
          <w:divBdr>
            <w:top w:val="none" w:sz="0" w:space="0" w:color="auto"/>
            <w:left w:val="none" w:sz="0" w:space="0" w:color="auto"/>
            <w:bottom w:val="none" w:sz="0" w:space="0" w:color="auto"/>
            <w:right w:val="none" w:sz="0" w:space="0" w:color="auto"/>
          </w:divBdr>
        </w:div>
        <w:div w:id="2107919240">
          <w:marLeft w:val="640"/>
          <w:marRight w:val="0"/>
          <w:marTop w:val="0"/>
          <w:marBottom w:val="0"/>
          <w:divBdr>
            <w:top w:val="none" w:sz="0" w:space="0" w:color="auto"/>
            <w:left w:val="none" w:sz="0" w:space="0" w:color="auto"/>
            <w:bottom w:val="none" w:sz="0" w:space="0" w:color="auto"/>
            <w:right w:val="none" w:sz="0" w:space="0" w:color="auto"/>
          </w:divBdr>
        </w:div>
        <w:div w:id="1937516403">
          <w:marLeft w:val="640"/>
          <w:marRight w:val="0"/>
          <w:marTop w:val="0"/>
          <w:marBottom w:val="0"/>
          <w:divBdr>
            <w:top w:val="none" w:sz="0" w:space="0" w:color="auto"/>
            <w:left w:val="none" w:sz="0" w:space="0" w:color="auto"/>
            <w:bottom w:val="none" w:sz="0" w:space="0" w:color="auto"/>
            <w:right w:val="none" w:sz="0" w:space="0" w:color="auto"/>
          </w:divBdr>
        </w:div>
        <w:div w:id="758793339">
          <w:marLeft w:val="640"/>
          <w:marRight w:val="0"/>
          <w:marTop w:val="0"/>
          <w:marBottom w:val="0"/>
          <w:divBdr>
            <w:top w:val="none" w:sz="0" w:space="0" w:color="auto"/>
            <w:left w:val="none" w:sz="0" w:space="0" w:color="auto"/>
            <w:bottom w:val="none" w:sz="0" w:space="0" w:color="auto"/>
            <w:right w:val="none" w:sz="0" w:space="0" w:color="auto"/>
          </w:divBdr>
        </w:div>
        <w:div w:id="1133134312">
          <w:marLeft w:val="640"/>
          <w:marRight w:val="0"/>
          <w:marTop w:val="0"/>
          <w:marBottom w:val="0"/>
          <w:divBdr>
            <w:top w:val="none" w:sz="0" w:space="0" w:color="auto"/>
            <w:left w:val="none" w:sz="0" w:space="0" w:color="auto"/>
            <w:bottom w:val="none" w:sz="0" w:space="0" w:color="auto"/>
            <w:right w:val="none" w:sz="0" w:space="0" w:color="auto"/>
          </w:divBdr>
        </w:div>
        <w:div w:id="1474518653">
          <w:marLeft w:val="640"/>
          <w:marRight w:val="0"/>
          <w:marTop w:val="0"/>
          <w:marBottom w:val="0"/>
          <w:divBdr>
            <w:top w:val="none" w:sz="0" w:space="0" w:color="auto"/>
            <w:left w:val="none" w:sz="0" w:space="0" w:color="auto"/>
            <w:bottom w:val="none" w:sz="0" w:space="0" w:color="auto"/>
            <w:right w:val="none" w:sz="0" w:space="0" w:color="auto"/>
          </w:divBdr>
        </w:div>
        <w:div w:id="62408536">
          <w:marLeft w:val="640"/>
          <w:marRight w:val="0"/>
          <w:marTop w:val="0"/>
          <w:marBottom w:val="0"/>
          <w:divBdr>
            <w:top w:val="none" w:sz="0" w:space="0" w:color="auto"/>
            <w:left w:val="none" w:sz="0" w:space="0" w:color="auto"/>
            <w:bottom w:val="none" w:sz="0" w:space="0" w:color="auto"/>
            <w:right w:val="none" w:sz="0" w:space="0" w:color="auto"/>
          </w:divBdr>
        </w:div>
        <w:div w:id="1842742632">
          <w:marLeft w:val="640"/>
          <w:marRight w:val="0"/>
          <w:marTop w:val="0"/>
          <w:marBottom w:val="0"/>
          <w:divBdr>
            <w:top w:val="none" w:sz="0" w:space="0" w:color="auto"/>
            <w:left w:val="none" w:sz="0" w:space="0" w:color="auto"/>
            <w:bottom w:val="none" w:sz="0" w:space="0" w:color="auto"/>
            <w:right w:val="none" w:sz="0" w:space="0" w:color="auto"/>
          </w:divBdr>
        </w:div>
        <w:div w:id="2041011612">
          <w:marLeft w:val="640"/>
          <w:marRight w:val="0"/>
          <w:marTop w:val="0"/>
          <w:marBottom w:val="0"/>
          <w:divBdr>
            <w:top w:val="none" w:sz="0" w:space="0" w:color="auto"/>
            <w:left w:val="none" w:sz="0" w:space="0" w:color="auto"/>
            <w:bottom w:val="none" w:sz="0" w:space="0" w:color="auto"/>
            <w:right w:val="none" w:sz="0" w:space="0" w:color="auto"/>
          </w:divBdr>
        </w:div>
        <w:div w:id="635061408">
          <w:marLeft w:val="640"/>
          <w:marRight w:val="0"/>
          <w:marTop w:val="0"/>
          <w:marBottom w:val="0"/>
          <w:divBdr>
            <w:top w:val="none" w:sz="0" w:space="0" w:color="auto"/>
            <w:left w:val="none" w:sz="0" w:space="0" w:color="auto"/>
            <w:bottom w:val="none" w:sz="0" w:space="0" w:color="auto"/>
            <w:right w:val="none" w:sz="0" w:space="0" w:color="auto"/>
          </w:divBdr>
        </w:div>
        <w:div w:id="304745366">
          <w:marLeft w:val="640"/>
          <w:marRight w:val="0"/>
          <w:marTop w:val="0"/>
          <w:marBottom w:val="0"/>
          <w:divBdr>
            <w:top w:val="none" w:sz="0" w:space="0" w:color="auto"/>
            <w:left w:val="none" w:sz="0" w:space="0" w:color="auto"/>
            <w:bottom w:val="none" w:sz="0" w:space="0" w:color="auto"/>
            <w:right w:val="none" w:sz="0" w:space="0" w:color="auto"/>
          </w:divBdr>
        </w:div>
        <w:div w:id="649672367">
          <w:marLeft w:val="640"/>
          <w:marRight w:val="0"/>
          <w:marTop w:val="0"/>
          <w:marBottom w:val="0"/>
          <w:divBdr>
            <w:top w:val="none" w:sz="0" w:space="0" w:color="auto"/>
            <w:left w:val="none" w:sz="0" w:space="0" w:color="auto"/>
            <w:bottom w:val="none" w:sz="0" w:space="0" w:color="auto"/>
            <w:right w:val="none" w:sz="0" w:space="0" w:color="auto"/>
          </w:divBdr>
        </w:div>
        <w:div w:id="405541350">
          <w:marLeft w:val="640"/>
          <w:marRight w:val="0"/>
          <w:marTop w:val="0"/>
          <w:marBottom w:val="0"/>
          <w:divBdr>
            <w:top w:val="none" w:sz="0" w:space="0" w:color="auto"/>
            <w:left w:val="none" w:sz="0" w:space="0" w:color="auto"/>
            <w:bottom w:val="none" w:sz="0" w:space="0" w:color="auto"/>
            <w:right w:val="none" w:sz="0" w:space="0" w:color="auto"/>
          </w:divBdr>
        </w:div>
        <w:div w:id="1654067061">
          <w:marLeft w:val="640"/>
          <w:marRight w:val="0"/>
          <w:marTop w:val="0"/>
          <w:marBottom w:val="0"/>
          <w:divBdr>
            <w:top w:val="none" w:sz="0" w:space="0" w:color="auto"/>
            <w:left w:val="none" w:sz="0" w:space="0" w:color="auto"/>
            <w:bottom w:val="none" w:sz="0" w:space="0" w:color="auto"/>
            <w:right w:val="none" w:sz="0" w:space="0" w:color="auto"/>
          </w:divBdr>
        </w:div>
        <w:div w:id="128012179">
          <w:marLeft w:val="640"/>
          <w:marRight w:val="0"/>
          <w:marTop w:val="0"/>
          <w:marBottom w:val="0"/>
          <w:divBdr>
            <w:top w:val="none" w:sz="0" w:space="0" w:color="auto"/>
            <w:left w:val="none" w:sz="0" w:space="0" w:color="auto"/>
            <w:bottom w:val="none" w:sz="0" w:space="0" w:color="auto"/>
            <w:right w:val="none" w:sz="0" w:space="0" w:color="auto"/>
          </w:divBdr>
        </w:div>
        <w:div w:id="1210918336">
          <w:marLeft w:val="640"/>
          <w:marRight w:val="0"/>
          <w:marTop w:val="0"/>
          <w:marBottom w:val="0"/>
          <w:divBdr>
            <w:top w:val="none" w:sz="0" w:space="0" w:color="auto"/>
            <w:left w:val="none" w:sz="0" w:space="0" w:color="auto"/>
            <w:bottom w:val="none" w:sz="0" w:space="0" w:color="auto"/>
            <w:right w:val="none" w:sz="0" w:space="0" w:color="auto"/>
          </w:divBdr>
        </w:div>
        <w:div w:id="1402871057">
          <w:marLeft w:val="640"/>
          <w:marRight w:val="0"/>
          <w:marTop w:val="0"/>
          <w:marBottom w:val="0"/>
          <w:divBdr>
            <w:top w:val="none" w:sz="0" w:space="0" w:color="auto"/>
            <w:left w:val="none" w:sz="0" w:space="0" w:color="auto"/>
            <w:bottom w:val="none" w:sz="0" w:space="0" w:color="auto"/>
            <w:right w:val="none" w:sz="0" w:space="0" w:color="auto"/>
          </w:divBdr>
        </w:div>
        <w:div w:id="132873507">
          <w:marLeft w:val="640"/>
          <w:marRight w:val="0"/>
          <w:marTop w:val="0"/>
          <w:marBottom w:val="0"/>
          <w:divBdr>
            <w:top w:val="none" w:sz="0" w:space="0" w:color="auto"/>
            <w:left w:val="none" w:sz="0" w:space="0" w:color="auto"/>
            <w:bottom w:val="none" w:sz="0" w:space="0" w:color="auto"/>
            <w:right w:val="none" w:sz="0" w:space="0" w:color="auto"/>
          </w:divBdr>
        </w:div>
        <w:div w:id="368531617">
          <w:marLeft w:val="640"/>
          <w:marRight w:val="0"/>
          <w:marTop w:val="0"/>
          <w:marBottom w:val="0"/>
          <w:divBdr>
            <w:top w:val="none" w:sz="0" w:space="0" w:color="auto"/>
            <w:left w:val="none" w:sz="0" w:space="0" w:color="auto"/>
            <w:bottom w:val="none" w:sz="0" w:space="0" w:color="auto"/>
            <w:right w:val="none" w:sz="0" w:space="0" w:color="auto"/>
          </w:divBdr>
        </w:div>
        <w:div w:id="2055344677">
          <w:marLeft w:val="640"/>
          <w:marRight w:val="0"/>
          <w:marTop w:val="0"/>
          <w:marBottom w:val="0"/>
          <w:divBdr>
            <w:top w:val="none" w:sz="0" w:space="0" w:color="auto"/>
            <w:left w:val="none" w:sz="0" w:space="0" w:color="auto"/>
            <w:bottom w:val="none" w:sz="0" w:space="0" w:color="auto"/>
            <w:right w:val="none" w:sz="0" w:space="0" w:color="auto"/>
          </w:divBdr>
        </w:div>
        <w:div w:id="963076637">
          <w:marLeft w:val="640"/>
          <w:marRight w:val="0"/>
          <w:marTop w:val="0"/>
          <w:marBottom w:val="0"/>
          <w:divBdr>
            <w:top w:val="none" w:sz="0" w:space="0" w:color="auto"/>
            <w:left w:val="none" w:sz="0" w:space="0" w:color="auto"/>
            <w:bottom w:val="none" w:sz="0" w:space="0" w:color="auto"/>
            <w:right w:val="none" w:sz="0" w:space="0" w:color="auto"/>
          </w:divBdr>
        </w:div>
        <w:div w:id="1353147835">
          <w:marLeft w:val="640"/>
          <w:marRight w:val="0"/>
          <w:marTop w:val="0"/>
          <w:marBottom w:val="0"/>
          <w:divBdr>
            <w:top w:val="none" w:sz="0" w:space="0" w:color="auto"/>
            <w:left w:val="none" w:sz="0" w:space="0" w:color="auto"/>
            <w:bottom w:val="none" w:sz="0" w:space="0" w:color="auto"/>
            <w:right w:val="none" w:sz="0" w:space="0" w:color="auto"/>
          </w:divBdr>
        </w:div>
        <w:div w:id="1357728165">
          <w:marLeft w:val="640"/>
          <w:marRight w:val="0"/>
          <w:marTop w:val="0"/>
          <w:marBottom w:val="0"/>
          <w:divBdr>
            <w:top w:val="none" w:sz="0" w:space="0" w:color="auto"/>
            <w:left w:val="none" w:sz="0" w:space="0" w:color="auto"/>
            <w:bottom w:val="none" w:sz="0" w:space="0" w:color="auto"/>
            <w:right w:val="none" w:sz="0" w:space="0" w:color="auto"/>
          </w:divBdr>
        </w:div>
        <w:div w:id="1249732922">
          <w:marLeft w:val="640"/>
          <w:marRight w:val="0"/>
          <w:marTop w:val="0"/>
          <w:marBottom w:val="0"/>
          <w:divBdr>
            <w:top w:val="none" w:sz="0" w:space="0" w:color="auto"/>
            <w:left w:val="none" w:sz="0" w:space="0" w:color="auto"/>
            <w:bottom w:val="none" w:sz="0" w:space="0" w:color="auto"/>
            <w:right w:val="none" w:sz="0" w:space="0" w:color="auto"/>
          </w:divBdr>
        </w:div>
        <w:div w:id="821047284">
          <w:marLeft w:val="640"/>
          <w:marRight w:val="0"/>
          <w:marTop w:val="0"/>
          <w:marBottom w:val="0"/>
          <w:divBdr>
            <w:top w:val="none" w:sz="0" w:space="0" w:color="auto"/>
            <w:left w:val="none" w:sz="0" w:space="0" w:color="auto"/>
            <w:bottom w:val="none" w:sz="0" w:space="0" w:color="auto"/>
            <w:right w:val="none" w:sz="0" w:space="0" w:color="auto"/>
          </w:divBdr>
        </w:div>
        <w:div w:id="1622616377">
          <w:marLeft w:val="640"/>
          <w:marRight w:val="0"/>
          <w:marTop w:val="0"/>
          <w:marBottom w:val="0"/>
          <w:divBdr>
            <w:top w:val="none" w:sz="0" w:space="0" w:color="auto"/>
            <w:left w:val="none" w:sz="0" w:space="0" w:color="auto"/>
            <w:bottom w:val="none" w:sz="0" w:space="0" w:color="auto"/>
            <w:right w:val="none" w:sz="0" w:space="0" w:color="auto"/>
          </w:divBdr>
        </w:div>
        <w:div w:id="1980064860">
          <w:marLeft w:val="640"/>
          <w:marRight w:val="0"/>
          <w:marTop w:val="0"/>
          <w:marBottom w:val="0"/>
          <w:divBdr>
            <w:top w:val="none" w:sz="0" w:space="0" w:color="auto"/>
            <w:left w:val="none" w:sz="0" w:space="0" w:color="auto"/>
            <w:bottom w:val="none" w:sz="0" w:space="0" w:color="auto"/>
            <w:right w:val="none" w:sz="0" w:space="0" w:color="auto"/>
          </w:divBdr>
        </w:div>
        <w:div w:id="1561938271">
          <w:marLeft w:val="640"/>
          <w:marRight w:val="0"/>
          <w:marTop w:val="0"/>
          <w:marBottom w:val="0"/>
          <w:divBdr>
            <w:top w:val="none" w:sz="0" w:space="0" w:color="auto"/>
            <w:left w:val="none" w:sz="0" w:space="0" w:color="auto"/>
            <w:bottom w:val="none" w:sz="0" w:space="0" w:color="auto"/>
            <w:right w:val="none" w:sz="0" w:space="0" w:color="auto"/>
          </w:divBdr>
        </w:div>
        <w:div w:id="361521389">
          <w:marLeft w:val="640"/>
          <w:marRight w:val="0"/>
          <w:marTop w:val="0"/>
          <w:marBottom w:val="0"/>
          <w:divBdr>
            <w:top w:val="none" w:sz="0" w:space="0" w:color="auto"/>
            <w:left w:val="none" w:sz="0" w:space="0" w:color="auto"/>
            <w:bottom w:val="none" w:sz="0" w:space="0" w:color="auto"/>
            <w:right w:val="none" w:sz="0" w:space="0" w:color="auto"/>
          </w:divBdr>
        </w:div>
        <w:div w:id="974871971">
          <w:marLeft w:val="640"/>
          <w:marRight w:val="0"/>
          <w:marTop w:val="0"/>
          <w:marBottom w:val="0"/>
          <w:divBdr>
            <w:top w:val="none" w:sz="0" w:space="0" w:color="auto"/>
            <w:left w:val="none" w:sz="0" w:space="0" w:color="auto"/>
            <w:bottom w:val="none" w:sz="0" w:space="0" w:color="auto"/>
            <w:right w:val="none" w:sz="0" w:space="0" w:color="auto"/>
          </w:divBdr>
        </w:div>
        <w:div w:id="1562326616">
          <w:marLeft w:val="640"/>
          <w:marRight w:val="0"/>
          <w:marTop w:val="0"/>
          <w:marBottom w:val="0"/>
          <w:divBdr>
            <w:top w:val="none" w:sz="0" w:space="0" w:color="auto"/>
            <w:left w:val="none" w:sz="0" w:space="0" w:color="auto"/>
            <w:bottom w:val="none" w:sz="0" w:space="0" w:color="auto"/>
            <w:right w:val="none" w:sz="0" w:space="0" w:color="auto"/>
          </w:divBdr>
        </w:div>
        <w:div w:id="1291788551">
          <w:marLeft w:val="640"/>
          <w:marRight w:val="0"/>
          <w:marTop w:val="0"/>
          <w:marBottom w:val="0"/>
          <w:divBdr>
            <w:top w:val="none" w:sz="0" w:space="0" w:color="auto"/>
            <w:left w:val="none" w:sz="0" w:space="0" w:color="auto"/>
            <w:bottom w:val="none" w:sz="0" w:space="0" w:color="auto"/>
            <w:right w:val="none" w:sz="0" w:space="0" w:color="auto"/>
          </w:divBdr>
        </w:div>
        <w:div w:id="454131574">
          <w:marLeft w:val="640"/>
          <w:marRight w:val="0"/>
          <w:marTop w:val="0"/>
          <w:marBottom w:val="0"/>
          <w:divBdr>
            <w:top w:val="none" w:sz="0" w:space="0" w:color="auto"/>
            <w:left w:val="none" w:sz="0" w:space="0" w:color="auto"/>
            <w:bottom w:val="none" w:sz="0" w:space="0" w:color="auto"/>
            <w:right w:val="none" w:sz="0" w:space="0" w:color="auto"/>
          </w:divBdr>
        </w:div>
        <w:div w:id="202838029">
          <w:marLeft w:val="640"/>
          <w:marRight w:val="0"/>
          <w:marTop w:val="0"/>
          <w:marBottom w:val="0"/>
          <w:divBdr>
            <w:top w:val="none" w:sz="0" w:space="0" w:color="auto"/>
            <w:left w:val="none" w:sz="0" w:space="0" w:color="auto"/>
            <w:bottom w:val="none" w:sz="0" w:space="0" w:color="auto"/>
            <w:right w:val="none" w:sz="0" w:space="0" w:color="auto"/>
          </w:divBdr>
        </w:div>
        <w:div w:id="2146854801">
          <w:marLeft w:val="640"/>
          <w:marRight w:val="0"/>
          <w:marTop w:val="0"/>
          <w:marBottom w:val="0"/>
          <w:divBdr>
            <w:top w:val="none" w:sz="0" w:space="0" w:color="auto"/>
            <w:left w:val="none" w:sz="0" w:space="0" w:color="auto"/>
            <w:bottom w:val="none" w:sz="0" w:space="0" w:color="auto"/>
            <w:right w:val="none" w:sz="0" w:space="0" w:color="auto"/>
          </w:divBdr>
        </w:div>
        <w:div w:id="368459471">
          <w:marLeft w:val="640"/>
          <w:marRight w:val="0"/>
          <w:marTop w:val="0"/>
          <w:marBottom w:val="0"/>
          <w:divBdr>
            <w:top w:val="none" w:sz="0" w:space="0" w:color="auto"/>
            <w:left w:val="none" w:sz="0" w:space="0" w:color="auto"/>
            <w:bottom w:val="none" w:sz="0" w:space="0" w:color="auto"/>
            <w:right w:val="none" w:sz="0" w:space="0" w:color="auto"/>
          </w:divBdr>
        </w:div>
        <w:div w:id="103961219">
          <w:marLeft w:val="640"/>
          <w:marRight w:val="0"/>
          <w:marTop w:val="0"/>
          <w:marBottom w:val="0"/>
          <w:divBdr>
            <w:top w:val="none" w:sz="0" w:space="0" w:color="auto"/>
            <w:left w:val="none" w:sz="0" w:space="0" w:color="auto"/>
            <w:bottom w:val="none" w:sz="0" w:space="0" w:color="auto"/>
            <w:right w:val="none" w:sz="0" w:space="0" w:color="auto"/>
          </w:divBdr>
        </w:div>
        <w:div w:id="883297227">
          <w:marLeft w:val="640"/>
          <w:marRight w:val="0"/>
          <w:marTop w:val="0"/>
          <w:marBottom w:val="0"/>
          <w:divBdr>
            <w:top w:val="none" w:sz="0" w:space="0" w:color="auto"/>
            <w:left w:val="none" w:sz="0" w:space="0" w:color="auto"/>
            <w:bottom w:val="none" w:sz="0" w:space="0" w:color="auto"/>
            <w:right w:val="none" w:sz="0" w:space="0" w:color="auto"/>
          </w:divBdr>
        </w:div>
        <w:div w:id="220602986">
          <w:marLeft w:val="640"/>
          <w:marRight w:val="0"/>
          <w:marTop w:val="0"/>
          <w:marBottom w:val="0"/>
          <w:divBdr>
            <w:top w:val="none" w:sz="0" w:space="0" w:color="auto"/>
            <w:left w:val="none" w:sz="0" w:space="0" w:color="auto"/>
            <w:bottom w:val="none" w:sz="0" w:space="0" w:color="auto"/>
            <w:right w:val="none" w:sz="0" w:space="0" w:color="auto"/>
          </w:divBdr>
        </w:div>
        <w:div w:id="219757771">
          <w:marLeft w:val="640"/>
          <w:marRight w:val="0"/>
          <w:marTop w:val="0"/>
          <w:marBottom w:val="0"/>
          <w:divBdr>
            <w:top w:val="none" w:sz="0" w:space="0" w:color="auto"/>
            <w:left w:val="none" w:sz="0" w:space="0" w:color="auto"/>
            <w:bottom w:val="none" w:sz="0" w:space="0" w:color="auto"/>
            <w:right w:val="none" w:sz="0" w:space="0" w:color="auto"/>
          </w:divBdr>
        </w:div>
        <w:div w:id="1410031381">
          <w:marLeft w:val="640"/>
          <w:marRight w:val="0"/>
          <w:marTop w:val="0"/>
          <w:marBottom w:val="0"/>
          <w:divBdr>
            <w:top w:val="none" w:sz="0" w:space="0" w:color="auto"/>
            <w:left w:val="none" w:sz="0" w:space="0" w:color="auto"/>
            <w:bottom w:val="none" w:sz="0" w:space="0" w:color="auto"/>
            <w:right w:val="none" w:sz="0" w:space="0" w:color="auto"/>
          </w:divBdr>
        </w:div>
        <w:div w:id="1706711140">
          <w:marLeft w:val="640"/>
          <w:marRight w:val="0"/>
          <w:marTop w:val="0"/>
          <w:marBottom w:val="0"/>
          <w:divBdr>
            <w:top w:val="none" w:sz="0" w:space="0" w:color="auto"/>
            <w:left w:val="none" w:sz="0" w:space="0" w:color="auto"/>
            <w:bottom w:val="none" w:sz="0" w:space="0" w:color="auto"/>
            <w:right w:val="none" w:sz="0" w:space="0" w:color="auto"/>
          </w:divBdr>
        </w:div>
      </w:divsChild>
    </w:div>
    <w:div w:id="972098229">
      <w:bodyDiv w:val="1"/>
      <w:marLeft w:val="0"/>
      <w:marRight w:val="0"/>
      <w:marTop w:val="0"/>
      <w:marBottom w:val="0"/>
      <w:divBdr>
        <w:top w:val="none" w:sz="0" w:space="0" w:color="auto"/>
        <w:left w:val="none" w:sz="0" w:space="0" w:color="auto"/>
        <w:bottom w:val="none" w:sz="0" w:space="0" w:color="auto"/>
        <w:right w:val="none" w:sz="0" w:space="0" w:color="auto"/>
      </w:divBdr>
    </w:div>
    <w:div w:id="976422070">
      <w:bodyDiv w:val="1"/>
      <w:marLeft w:val="0"/>
      <w:marRight w:val="0"/>
      <w:marTop w:val="0"/>
      <w:marBottom w:val="0"/>
      <w:divBdr>
        <w:top w:val="none" w:sz="0" w:space="0" w:color="auto"/>
        <w:left w:val="none" w:sz="0" w:space="0" w:color="auto"/>
        <w:bottom w:val="none" w:sz="0" w:space="0" w:color="auto"/>
        <w:right w:val="none" w:sz="0" w:space="0" w:color="auto"/>
      </w:divBdr>
      <w:divsChild>
        <w:div w:id="28343606">
          <w:marLeft w:val="640"/>
          <w:marRight w:val="0"/>
          <w:marTop w:val="0"/>
          <w:marBottom w:val="0"/>
          <w:divBdr>
            <w:top w:val="none" w:sz="0" w:space="0" w:color="auto"/>
            <w:left w:val="none" w:sz="0" w:space="0" w:color="auto"/>
            <w:bottom w:val="none" w:sz="0" w:space="0" w:color="auto"/>
            <w:right w:val="none" w:sz="0" w:space="0" w:color="auto"/>
          </w:divBdr>
        </w:div>
        <w:div w:id="33191494">
          <w:marLeft w:val="640"/>
          <w:marRight w:val="0"/>
          <w:marTop w:val="0"/>
          <w:marBottom w:val="0"/>
          <w:divBdr>
            <w:top w:val="none" w:sz="0" w:space="0" w:color="auto"/>
            <w:left w:val="none" w:sz="0" w:space="0" w:color="auto"/>
            <w:bottom w:val="none" w:sz="0" w:space="0" w:color="auto"/>
            <w:right w:val="none" w:sz="0" w:space="0" w:color="auto"/>
          </w:divBdr>
        </w:div>
        <w:div w:id="40177076">
          <w:marLeft w:val="640"/>
          <w:marRight w:val="0"/>
          <w:marTop w:val="0"/>
          <w:marBottom w:val="0"/>
          <w:divBdr>
            <w:top w:val="none" w:sz="0" w:space="0" w:color="auto"/>
            <w:left w:val="none" w:sz="0" w:space="0" w:color="auto"/>
            <w:bottom w:val="none" w:sz="0" w:space="0" w:color="auto"/>
            <w:right w:val="none" w:sz="0" w:space="0" w:color="auto"/>
          </w:divBdr>
        </w:div>
        <w:div w:id="43990370">
          <w:marLeft w:val="640"/>
          <w:marRight w:val="0"/>
          <w:marTop w:val="0"/>
          <w:marBottom w:val="0"/>
          <w:divBdr>
            <w:top w:val="none" w:sz="0" w:space="0" w:color="auto"/>
            <w:left w:val="none" w:sz="0" w:space="0" w:color="auto"/>
            <w:bottom w:val="none" w:sz="0" w:space="0" w:color="auto"/>
            <w:right w:val="none" w:sz="0" w:space="0" w:color="auto"/>
          </w:divBdr>
        </w:div>
        <w:div w:id="118109457">
          <w:marLeft w:val="640"/>
          <w:marRight w:val="0"/>
          <w:marTop w:val="0"/>
          <w:marBottom w:val="0"/>
          <w:divBdr>
            <w:top w:val="none" w:sz="0" w:space="0" w:color="auto"/>
            <w:left w:val="none" w:sz="0" w:space="0" w:color="auto"/>
            <w:bottom w:val="none" w:sz="0" w:space="0" w:color="auto"/>
            <w:right w:val="none" w:sz="0" w:space="0" w:color="auto"/>
          </w:divBdr>
        </w:div>
        <w:div w:id="154077476">
          <w:marLeft w:val="640"/>
          <w:marRight w:val="0"/>
          <w:marTop w:val="0"/>
          <w:marBottom w:val="0"/>
          <w:divBdr>
            <w:top w:val="none" w:sz="0" w:space="0" w:color="auto"/>
            <w:left w:val="none" w:sz="0" w:space="0" w:color="auto"/>
            <w:bottom w:val="none" w:sz="0" w:space="0" w:color="auto"/>
            <w:right w:val="none" w:sz="0" w:space="0" w:color="auto"/>
          </w:divBdr>
        </w:div>
        <w:div w:id="158623436">
          <w:marLeft w:val="640"/>
          <w:marRight w:val="0"/>
          <w:marTop w:val="0"/>
          <w:marBottom w:val="0"/>
          <w:divBdr>
            <w:top w:val="none" w:sz="0" w:space="0" w:color="auto"/>
            <w:left w:val="none" w:sz="0" w:space="0" w:color="auto"/>
            <w:bottom w:val="none" w:sz="0" w:space="0" w:color="auto"/>
            <w:right w:val="none" w:sz="0" w:space="0" w:color="auto"/>
          </w:divBdr>
        </w:div>
        <w:div w:id="202984172">
          <w:marLeft w:val="640"/>
          <w:marRight w:val="0"/>
          <w:marTop w:val="0"/>
          <w:marBottom w:val="0"/>
          <w:divBdr>
            <w:top w:val="none" w:sz="0" w:space="0" w:color="auto"/>
            <w:left w:val="none" w:sz="0" w:space="0" w:color="auto"/>
            <w:bottom w:val="none" w:sz="0" w:space="0" w:color="auto"/>
            <w:right w:val="none" w:sz="0" w:space="0" w:color="auto"/>
          </w:divBdr>
        </w:div>
        <w:div w:id="205141415">
          <w:marLeft w:val="640"/>
          <w:marRight w:val="0"/>
          <w:marTop w:val="0"/>
          <w:marBottom w:val="0"/>
          <w:divBdr>
            <w:top w:val="none" w:sz="0" w:space="0" w:color="auto"/>
            <w:left w:val="none" w:sz="0" w:space="0" w:color="auto"/>
            <w:bottom w:val="none" w:sz="0" w:space="0" w:color="auto"/>
            <w:right w:val="none" w:sz="0" w:space="0" w:color="auto"/>
          </w:divBdr>
        </w:div>
        <w:div w:id="234365754">
          <w:marLeft w:val="640"/>
          <w:marRight w:val="0"/>
          <w:marTop w:val="0"/>
          <w:marBottom w:val="0"/>
          <w:divBdr>
            <w:top w:val="none" w:sz="0" w:space="0" w:color="auto"/>
            <w:left w:val="none" w:sz="0" w:space="0" w:color="auto"/>
            <w:bottom w:val="none" w:sz="0" w:space="0" w:color="auto"/>
            <w:right w:val="none" w:sz="0" w:space="0" w:color="auto"/>
          </w:divBdr>
        </w:div>
        <w:div w:id="336806261">
          <w:marLeft w:val="640"/>
          <w:marRight w:val="0"/>
          <w:marTop w:val="0"/>
          <w:marBottom w:val="0"/>
          <w:divBdr>
            <w:top w:val="none" w:sz="0" w:space="0" w:color="auto"/>
            <w:left w:val="none" w:sz="0" w:space="0" w:color="auto"/>
            <w:bottom w:val="none" w:sz="0" w:space="0" w:color="auto"/>
            <w:right w:val="none" w:sz="0" w:space="0" w:color="auto"/>
          </w:divBdr>
        </w:div>
        <w:div w:id="455411928">
          <w:marLeft w:val="640"/>
          <w:marRight w:val="0"/>
          <w:marTop w:val="0"/>
          <w:marBottom w:val="0"/>
          <w:divBdr>
            <w:top w:val="none" w:sz="0" w:space="0" w:color="auto"/>
            <w:left w:val="none" w:sz="0" w:space="0" w:color="auto"/>
            <w:bottom w:val="none" w:sz="0" w:space="0" w:color="auto"/>
            <w:right w:val="none" w:sz="0" w:space="0" w:color="auto"/>
          </w:divBdr>
        </w:div>
        <w:div w:id="513344768">
          <w:marLeft w:val="640"/>
          <w:marRight w:val="0"/>
          <w:marTop w:val="0"/>
          <w:marBottom w:val="0"/>
          <w:divBdr>
            <w:top w:val="none" w:sz="0" w:space="0" w:color="auto"/>
            <w:left w:val="none" w:sz="0" w:space="0" w:color="auto"/>
            <w:bottom w:val="none" w:sz="0" w:space="0" w:color="auto"/>
            <w:right w:val="none" w:sz="0" w:space="0" w:color="auto"/>
          </w:divBdr>
        </w:div>
        <w:div w:id="525212128">
          <w:marLeft w:val="640"/>
          <w:marRight w:val="0"/>
          <w:marTop w:val="0"/>
          <w:marBottom w:val="0"/>
          <w:divBdr>
            <w:top w:val="none" w:sz="0" w:space="0" w:color="auto"/>
            <w:left w:val="none" w:sz="0" w:space="0" w:color="auto"/>
            <w:bottom w:val="none" w:sz="0" w:space="0" w:color="auto"/>
            <w:right w:val="none" w:sz="0" w:space="0" w:color="auto"/>
          </w:divBdr>
        </w:div>
        <w:div w:id="555899162">
          <w:marLeft w:val="640"/>
          <w:marRight w:val="0"/>
          <w:marTop w:val="0"/>
          <w:marBottom w:val="0"/>
          <w:divBdr>
            <w:top w:val="none" w:sz="0" w:space="0" w:color="auto"/>
            <w:left w:val="none" w:sz="0" w:space="0" w:color="auto"/>
            <w:bottom w:val="none" w:sz="0" w:space="0" w:color="auto"/>
            <w:right w:val="none" w:sz="0" w:space="0" w:color="auto"/>
          </w:divBdr>
        </w:div>
        <w:div w:id="579296147">
          <w:marLeft w:val="640"/>
          <w:marRight w:val="0"/>
          <w:marTop w:val="0"/>
          <w:marBottom w:val="0"/>
          <w:divBdr>
            <w:top w:val="none" w:sz="0" w:space="0" w:color="auto"/>
            <w:left w:val="none" w:sz="0" w:space="0" w:color="auto"/>
            <w:bottom w:val="none" w:sz="0" w:space="0" w:color="auto"/>
            <w:right w:val="none" w:sz="0" w:space="0" w:color="auto"/>
          </w:divBdr>
        </w:div>
        <w:div w:id="585193292">
          <w:marLeft w:val="640"/>
          <w:marRight w:val="0"/>
          <w:marTop w:val="0"/>
          <w:marBottom w:val="0"/>
          <w:divBdr>
            <w:top w:val="none" w:sz="0" w:space="0" w:color="auto"/>
            <w:left w:val="none" w:sz="0" w:space="0" w:color="auto"/>
            <w:bottom w:val="none" w:sz="0" w:space="0" w:color="auto"/>
            <w:right w:val="none" w:sz="0" w:space="0" w:color="auto"/>
          </w:divBdr>
        </w:div>
        <w:div w:id="630944915">
          <w:marLeft w:val="640"/>
          <w:marRight w:val="0"/>
          <w:marTop w:val="0"/>
          <w:marBottom w:val="0"/>
          <w:divBdr>
            <w:top w:val="none" w:sz="0" w:space="0" w:color="auto"/>
            <w:left w:val="none" w:sz="0" w:space="0" w:color="auto"/>
            <w:bottom w:val="none" w:sz="0" w:space="0" w:color="auto"/>
            <w:right w:val="none" w:sz="0" w:space="0" w:color="auto"/>
          </w:divBdr>
        </w:div>
        <w:div w:id="757092574">
          <w:marLeft w:val="640"/>
          <w:marRight w:val="0"/>
          <w:marTop w:val="0"/>
          <w:marBottom w:val="0"/>
          <w:divBdr>
            <w:top w:val="none" w:sz="0" w:space="0" w:color="auto"/>
            <w:left w:val="none" w:sz="0" w:space="0" w:color="auto"/>
            <w:bottom w:val="none" w:sz="0" w:space="0" w:color="auto"/>
            <w:right w:val="none" w:sz="0" w:space="0" w:color="auto"/>
          </w:divBdr>
        </w:div>
        <w:div w:id="801583744">
          <w:marLeft w:val="640"/>
          <w:marRight w:val="0"/>
          <w:marTop w:val="0"/>
          <w:marBottom w:val="0"/>
          <w:divBdr>
            <w:top w:val="none" w:sz="0" w:space="0" w:color="auto"/>
            <w:left w:val="none" w:sz="0" w:space="0" w:color="auto"/>
            <w:bottom w:val="none" w:sz="0" w:space="0" w:color="auto"/>
            <w:right w:val="none" w:sz="0" w:space="0" w:color="auto"/>
          </w:divBdr>
        </w:div>
        <w:div w:id="845755189">
          <w:marLeft w:val="640"/>
          <w:marRight w:val="0"/>
          <w:marTop w:val="0"/>
          <w:marBottom w:val="0"/>
          <w:divBdr>
            <w:top w:val="none" w:sz="0" w:space="0" w:color="auto"/>
            <w:left w:val="none" w:sz="0" w:space="0" w:color="auto"/>
            <w:bottom w:val="none" w:sz="0" w:space="0" w:color="auto"/>
            <w:right w:val="none" w:sz="0" w:space="0" w:color="auto"/>
          </w:divBdr>
        </w:div>
        <w:div w:id="883445684">
          <w:marLeft w:val="640"/>
          <w:marRight w:val="0"/>
          <w:marTop w:val="0"/>
          <w:marBottom w:val="0"/>
          <w:divBdr>
            <w:top w:val="none" w:sz="0" w:space="0" w:color="auto"/>
            <w:left w:val="none" w:sz="0" w:space="0" w:color="auto"/>
            <w:bottom w:val="none" w:sz="0" w:space="0" w:color="auto"/>
            <w:right w:val="none" w:sz="0" w:space="0" w:color="auto"/>
          </w:divBdr>
        </w:div>
        <w:div w:id="892037222">
          <w:marLeft w:val="640"/>
          <w:marRight w:val="0"/>
          <w:marTop w:val="0"/>
          <w:marBottom w:val="0"/>
          <w:divBdr>
            <w:top w:val="none" w:sz="0" w:space="0" w:color="auto"/>
            <w:left w:val="none" w:sz="0" w:space="0" w:color="auto"/>
            <w:bottom w:val="none" w:sz="0" w:space="0" w:color="auto"/>
            <w:right w:val="none" w:sz="0" w:space="0" w:color="auto"/>
          </w:divBdr>
        </w:div>
        <w:div w:id="1002781588">
          <w:marLeft w:val="640"/>
          <w:marRight w:val="0"/>
          <w:marTop w:val="0"/>
          <w:marBottom w:val="0"/>
          <w:divBdr>
            <w:top w:val="none" w:sz="0" w:space="0" w:color="auto"/>
            <w:left w:val="none" w:sz="0" w:space="0" w:color="auto"/>
            <w:bottom w:val="none" w:sz="0" w:space="0" w:color="auto"/>
            <w:right w:val="none" w:sz="0" w:space="0" w:color="auto"/>
          </w:divBdr>
        </w:div>
        <w:div w:id="1024600508">
          <w:marLeft w:val="640"/>
          <w:marRight w:val="0"/>
          <w:marTop w:val="0"/>
          <w:marBottom w:val="0"/>
          <w:divBdr>
            <w:top w:val="none" w:sz="0" w:space="0" w:color="auto"/>
            <w:left w:val="none" w:sz="0" w:space="0" w:color="auto"/>
            <w:bottom w:val="none" w:sz="0" w:space="0" w:color="auto"/>
            <w:right w:val="none" w:sz="0" w:space="0" w:color="auto"/>
          </w:divBdr>
        </w:div>
        <w:div w:id="1056709526">
          <w:marLeft w:val="640"/>
          <w:marRight w:val="0"/>
          <w:marTop w:val="0"/>
          <w:marBottom w:val="0"/>
          <w:divBdr>
            <w:top w:val="none" w:sz="0" w:space="0" w:color="auto"/>
            <w:left w:val="none" w:sz="0" w:space="0" w:color="auto"/>
            <w:bottom w:val="none" w:sz="0" w:space="0" w:color="auto"/>
            <w:right w:val="none" w:sz="0" w:space="0" w:color="auto"/>
          </w:divBdr>
        </w:div>
        <w:div w:id="1069617508">
          <w:marLeft w:val="640"/>
          <w:marRight w:val="0"/>
          <w:marTop w:val="0"/>
          <w:marBottom w:val="0"/>
          <w:divBdr>
            <w:top w:val="none" w:sz="0" w:space="0" w:color="auto"/>
            <w:left w:val="none" w:sz="0" w:space="0" w:color="auto"/>
            <w:bottom w:val="none" w:sz="0" w:space="0" w:color="auto"/>
            <w:right w:val="none" w:sz="0" w:space="0" w:color="auto"/>
          </w:divBdr>
        </w:div>
        <w:div w:id="1111438682">
          <w:marLeft w:val="640"/>
          <w:marRight w:val="0"/>
          <w:marTop w:val="0"/>
          <w:marBottom w:val="0"/>
          <w:divBdr>
            <w:top w:val="none" w:sz="0" w:space="0" w:color="auto"/>
            <w:left w:val="none" w:sz="0" w:space="0" w:color="auto"/>
            <w:bottom w:val="none" w:sz="0" w:space="0" w:color="auto"/>
            <w:right w:val="none" w:sz="0" w:space="0" w:color="auto"/>
          </w:divBdr>
        </w:div>
        <w:div w:id="1181159636">
          <w:marLeft w:val="640"/>
          <w:marRight w:val="0"/>
          <w:marTop w:val="0"/>
          <w:marBottom w:val="0"/>
          <w:divBdr>
            <w:top w:val="none" w:sz="0" w:space="0" w:color="auto"/>
            <w:left w:val="none" w:sz="0" w:space="0" w:color="auto"/>
            <w:bottom w:val="none" w:sz="0" w:space="0" w:color="auto"/>
            <w:right w:val="none" w:sz="0" w:space="0" w:color="auto"/>
          </w:divBdr>
        </w:div>
        <w:div w:id="1184171458">
          <w:marLeft w:val="640"/>
          <w:marRight w:val="0"/>
          <w:marTop w:val="0"/>
          <w:marBottom w:val="0"/>
          <w:divBdr>
            <w:top w:val="none" w:sz="0" w:space="0" w:color="auto"/>
            <w:left w:val="none" w:sz="0" w:space="0" w:color="auto"/>
            <w:bottom w:val="none" w:sz="0" w:space="0" w:color="auto"/>
            <w:right w:val="none" w:sz="0" w:space="0" w:color="auto"/>
          </w:divBdr>
        </w:div>
        <w:div w:id="1348828104">
          <w:marLeft w:val="640"/>
          <w:marRight w:val="0"/>
          <w:marTop w:val="0"/>
          <w:marBottom w:val="0"/>
          <w:divBdr>
            <w:top w:val="none" w:sz="0" w:space="0" w:color="auto"/>
            <w:left w:val="none" w:sz="0" w:space="0" w:color="auto"/>
            <w:bottom w:val="none" w:sz="0" w:space="0" w:color="auto"/>
            <w:right w:val="none" w:sz="0" w:space="0" w:color="auto"/>
          </w:divBdr>
        </w:div>
        <w:div w:id="1391223039">
          <w:marLeft w:val="640"/>
          <w:marRight w:val="0"/>
          <w:marTop w:val="0"/>
          <w:marBottom w:val="0"/>
          <w:divBdr>
            <w:top w:val="none" w:sz="0" w:space="0" w:color="auto"/>
            <w:left w:val="none" w:sz="0" w:space="0" w:color="auto"/>
            <w:bottom w:val="none" w:sz="0" w:space="0" w:color="auto"/>
            <w:right w:val="none" w:sz="0" w:space="0" w:color="auto"/>
          </w:divBdr>
        </w:div>
        <w:div w:id="1405639004">
          <w:marLeft w:val="640"/>
          <w:marRight w:val="0"/>
          <w:marTop w:val="0"/>
          <w:marBottom w:val="0"/>
          <w:divBdr>
            <w:top w:val="none" w:sz="0" w:space="0" w:color="auto"/>
            <w:left w:val="none" w:sz="0" w:space="0" w:color="auto"/>
            <w:bottom w:val="none" w:sz="0" w:space="0" w:color="auto"/>
            <w:right w:val="none" w:sz="0" w:space="0" w:color="auto"/>
          </w:divBdr>
        </w:div>
        <w:div w:id="1429690022">
          <w:marLeft w:val="640"/>
          <w:marRight w:val="0"/>
          <w:marTop w:val="0"/>
          <w:marBottom w:val="0"/>
          <w:divBdr>
            <w:top w:val="none" w:sz="0" w:space="0" w:color="auto"/>
            <w:left w:val="none" w:sz="0" w:space="0" w:color="auto"/>
            <w:bottom w:val="none" w:sz="0" w:space="0" w:color="auto"/>
            <w:right w:val="none" w:sz="0" w:space="0" w:color="auto"/>
          </w:divBdr>
        </w:div>
        <w:div w:id="1466580810">
          <w:marLeft w:val="640"/>
          <w:marRight w:val="0"/>
          <w:marTop w:val="0"/>
          <w:marBottom w:val="0"/>
          <w:divBdr>
            <w:top w:val="none" w:sz="0" w:space="0" w:color="auto"/>
            <w:left w:val="none" w:sz="0" w:space="0" w:color="auto"/>
            <w:bottom w:val="none" w:sz="0" w:space="0" w:color="auto"/>
            <w:right w:val="none" w:sz="0" w:space="0" w:color="auto"/>
          </w:divBdr>
        </w:div>
        <w:div w:id="1479956358">
          <w:marLeft w:val="640"/>
          <w:marRight w:val="0"/>
          <w:marTop w:val="0"/>
          <w:marBottom w:val="0"/>
          <w:divBdr>
            <w:top w:val="none" w:sz="0" w:space="0" w:color="auto"/>
            <w:left w:val="none" w:sz="0" w:space="0" w:color="auto"/>
            <w:bottom w:val="none" w:sz="0" w:space="0" w:color="auto"/>
            <w:right w:val="none" w:sz="0" w:space="0" w:color="auto"/>
          </w:divBdr>
        </w:div>
        <w:div w:id="1648167490">
          <w:marLeft w:val="640"/>
          <w:marRight w:val="0"/>
          <w:marTop w:val="0"/>
          <w:marBottom w:val="0"/>
          <w:divBdr>
            <w:top w:val="none" w:sz="0" w:space="0" w:color="auto"/>
            <w:left w:val="none" w:sz="0" w:space="0" w:color="auto"/>
            <w:bottom w:val="none" w:sz="0" w:space="0" w:color="auto"/>
            <w:right w:val="none" w:sz="0" w:space="0" w:color="auto"/>
          </w:divBdr>
        </w:div>
        <w:div w:id="1701739233">
          <w:marLeft w:val="640"/>
          <w:marRight w:val="0"/>
          <w:marTop w:val="0"/>
          <w:marBottom w:val="0"/>
          <w:divBdr>
            <w:top w:val="none" w:sz="0" w:space="0" w:color="auto"/>
            <w:left w:val="none" w:sz="0" w:space="0" w:color="auto"/>
            <w:bottom w:val="none" w:sz="0" w:space="0" w:color="auto"/>
            <w:right w:val="none" w:sz="0" w:space="0" w:color="auto"/>
          </w:divBdr>
        </w:div>
        <w:div w:id="1714886650">
          <w:marLeft w:val="640"/>
          <w:marRight w:val="0"/>
          <w:marTop w:val="0"/>
          <w:marBottom w:val="0"/>
          <w:divBdr>
            <w:top w:val="none" w:sz="0" w:space="0" w:color="auto"/>
            <w:left w:val="none" w:sz="0" w:space="0" w:color="auto"/>
            <w:bottom w:val="none" w:sz="0" w:space="0" w:color="auto"/>
            <w:right w:val="none" w:sz="0" w:space="0" w:color="auto"/>
          </w:divBdr>
        </w:div>
        <w:div w:id="1744060105">
          <w:marLeft w:val="640"/>
          <w:marRight w:val="0"/>
          <w:marTop w:val="0"/>
          <w:marBottom w:val="0"/>
          <w:divBdr>
            <w:top w:val="none" w:sz="0" w:space="0" w:color="auto"/>
            <w:left w:val="none" w:sz="0" w:space="0" w:color="auto"/>
            <w:bottom w:val="none" w:sz="0" w:space="0" w:color="auto"/>
            <w:right w:val="none" w:sz="0" w:space="0" w:color="auto"/>
          </w:divBdr>
        </w:div>
        <w:div w:id="1834250970">
          <w:marLeft w:val="640"/>
          <w:marRight w:val="0"/>
          <w:marTop w:val="0"/>
          <w:marBottom w:val="0"/>
          <w:divBdr>
            <w:top w:val="none" w:sz="0" w:space="0" w:color="auto"/>
            <w:left w:val="none" w:sz="0" w:space="0" w:color="auto"/>
            <w:bottom w:val="none" w:sz="0" w:space="0" w:color="auto"/>
            <w:right w:val="none" w:sz="0" w:space="0" w:color="auto"/>
          </w:divBdr>
        </w:div>
        <w:div w:id="1841432620">
          <w:marLeft w:val="640"/>
          <w:marRight w:val="0"/>
          <w:marTop w:val="0"/>
          <w:marBottom w:val="0"/>
          <w:divBdr>
            <w:top w:val="none" w:sz="0" w:space="0" w:color="auto"/>
            <w:left w:val="none" w:sz="0" w:space="0" w:color="auto"/>
            <w:bottom w:val="none" w:sz="0" w:space="0" w:color="auto"/>
            <w:right w:val="none" w:sz="0" w:space="0" w:color="auto"/>
          </w:divBdr>
        </w:div>
        <w:div w:id="1869176543">
          <w:marLeft w:val="640"/>
          <w:marRight w:val="0"/>
          <w:marTop w:val="0"/>
          <w:marBottom w:val="0"/>
          <w:divBdr>
            <w:top w:val="none" w:sz="0" w:space="0" w:color="auto"/>
            <w:left w:val="none" w:sz="0" w:space="0" w:color="auto"/>
            <w:bottom w:val="none" w:sz="0" w:space="0" w:color="auto"/>
            <w:right w:val="none" w:sz="0" w:space="0" w:color="auto"/>
          </w:divBdr>
        </w:div>
        <w:div w:id="1907445948">
          <w:marLeft w:val="640"/>
          <w:marRight w:val="0"/>
          <w:marTop w:val="0"/>
          <w:marBottom w:val="0"/>
          <w:divBdr>
            <w:top w:val="none" w:sz="0" w:space="0" w:color="auto"/>
            <w:left w:val="none" w:sz="0" w:space="0" w:color="auto"/>
            <w:bottom w:val="none" w:sz="0" w:space="0" w:color="auto"/>
            <w:right w:val="none" w:sz="0" w:space="0" w:color="auto"/>
          </w:divBdr>
        </w:div>
        <w:div w:id="1924802318">
          <w:marLeft w:val="640"/>
          <w:marRight w:val="0"/>
          <w:marTop w:val="0"/>
          <w:marBottom w:val="0"/>
          <w:divBdr>
            <w:top w:val="none" w:sz="0" w:space="0" w:color="auto"/>
            <w:left w:val="none" w:sz="0" w:space="0" w:color="auto"/>
            <w:bottom w:val="none" w:sz="0" w:space="0" w:color="auto"/>
            <w:right w:val="none" w:sz="0" w:space="0" w:color="auto"/>
          </w:divBdr>
        </w:div>
        <w:div w:id="1937210988">
          <w:marLeft w:val="640"/>
          <w:marRight w:val="0"/>
          <w:marTop w:val="0"/>
          <w:marBottom w:val="0"/>
          <w:divBdr>
            <w:top w:val="none" w:sz="0" w:space="0" w:color="auto"/>
            <w:left w:val="none" w:sz="0" w:space="0" w:color="auto"/>
            <w:bottom w:val="none" w:sz="0" w:space="0" w:color="auto"/>
            <w:right w:val="none" w:sz="0" w:space="0" w:color="auto"/>
          </w:divBdr>
        </w:div>
        <w:div w:id="1990552238">
          <w:marLeft w:val="640"/>
          <w:marRight w:val="0"/>
          <w:marTop w:val="0"/>
          <w:marBottom w:val="0"/>
          <w:divBdr>
            <w:top w:val="none" w:sz="0" w:space="0" w:color="auto"/>
            <w:left w:val="none" w:sz="0" w:space="0" w:color="auto"/>
            <w:bottom w:val="none" w:sz="0" w:space="0" w:color="auto"/>
            <w:right w:val="none" w:sz="0" w:space="0" w:color="auto"/>
          </w:divBdr>
        </w:div>
        <w:div w:id="2010868561">
          <w:marLeft w:val="640"/>
          <w:marRight w:val="0"/>
          <w:marTop w:val="0"/>
          <w:marBottom w:val="0"/>
          <w:divBdr>
            <w:top w:val="none" w:sz="0" w:space="0" w:color="auto"/>
            <w:left w:val="none" w:sz="0" w:space="0" w:color="auto"/>
            <w:bottom w:val="none" w:sz="0" w:space="0" w:color="auto"/>
            <w:right w:val="none" w:sz="0" w:space="0" w:color="auto"/>
          </w:divBdr>
        </w:div>
        <w:div w:id="2031370918">
          <w:marLeft w:val="640"/>
          <w:marRight w:val="0"/>
          <w:marTop w:val="0"/>
          <w:marBottom w:val="0"/>
          <w:divBdr>
            <w:top w:val="none" w:sz="0" w:space="0" w:color="auto"/>
            <w:left w:val="none" w:sz="0" w:space="0" w:color="auto"/>
            <w:bottom w:val="none" w:sz="0" w:space="0" w:color="auto"/>
            <w:right w:val="none" w:sz="0" w:space="0" w:color="auto"/>
          </w:divBdr>
        </w:div>
        <w:div w:id="2045399783">
          <w:marLeft w:val="640"/>
          <w:marRight w:val="0"/>
          <w:marTop w:val="0"/>
          <w:marBottom w:val="0"/>
          <w:divBdr>
            <w:top w:val="none" w:sz="0" w:space="0" w:color="auto"/>
            <w:left w:val="none" w:sz="0" w:space="0" w:color="auto"/>
            <w:bottom w:val="none" w:sz="0" w:space="0" w:color="auto"/>
            <w:right w:val="none" w:sz="0" w:space="0" w:color="auto"/>
          </w:divBdr>
        </w:div>
      </w:divsChild>
    </w:div>
    <w:div w:id="990058687">
      <w:bodyDiv w:val="1"/>
      <w:marLeft w:val="0"/>
      <w:marRight w:val="0"/>
      <w:marTop w:val="0"/>
      <w:marBottom w:val="0"/>
      <w:divBdr>
        <w:top w:val="none" w:sz="0" w:space="0" w:color="auto"/>
        <w:left w:val="none" w:sz="0" w:space="0" w:color="auto"/>
        <w:bottom w:val="none" w:sz="0" w:space="0" w:color="auto"/>
        <w:right w:val="none" w:sz="0" w:space="0" w:color="auto"/>
      </w:divBdr>
      <w:divsChild>
        <w:div w:id="55322479">
          <w:marLeft w:val="640"/>
          <w:marRight w:val="0"/>
          <w:marTop w:val="0"/>
          <w:marBottom w:val="0"/>
          <w:divBdr>
            <w:top w:val="none" w:sz="0" w:space="0" w:color="auto"/>
            <w:left w:val="none" w:sz="0" w:space="0" w:color="auto"/>
            <w:bottom w:val="none" w:sz="0" w:space="0" w:color="auto"/>
            <w:right w:val="none" w:sz="0" w:space="0" w:color="auto"/>
          </w:divBdr>
        </w:div>
        <w:div w:id="182206067">
          <w:marLeft w:val="640"/>
          <w:marRight w:val="0"/>
          <w:marTop w:val="0"/>
          <w:marBottom w:val="0"/>
          <w:divBdr>
            <w:top w:val="none" w:sz="0" w:space="0" w:color="auto"/>
            <w:left w:val="none" w:sz="0" w:space="0" w:color="auto"/>
            <w:bottom w:val="none" w:sz="0" w:space="0" w:color="auto"/>
            <w:right w:val="none" w:sz="0" w:space="0" w:color="auto"/>
          </w:divBdr>
        </w:div>
        <w:div w:id="223219565">
          <w:marLeft w:val="640"/>
          <w:marRight w:val="0"/>
          <w:marTop w:val="0"/>
          <w:marBottom w:val="0"/>
          <w:divBdr>
            <w:top w:val="none" w:sz="0" w:space="0" w:color="auto"/>
            <w:left w:val="none" w:sz="0" w:space="0" w:color="auto"/>
            <w:bottom w:val="none" w:sz="0" w:space="0" w:color="auto"/>
            <w:right w:val="none" w:sz="0" w:space="0" w:color="auto"/>
          </w:divBdr>
        </w:div>
        <w:div w:id="228153287">
          <w:marLeft w:val="640"/>
          <w:marRight w:val="0"/>
          <w:marTop w:val="0"/>
          <w:marBottom w:val="0"/>
          <w:divBdr>
            <w:top w:val="none" w:sz="0" w:space="0" w:color="auto"/>
            <w:left w:val="none" w:sz="0" w:space="0" w:color="auto"/>
            <w:bottom w:val="none" w:sz="0" w:space="0" w:color="auto"/>
            <w:right w:val="none" w:sz="0" w:space="0" w:color="auto"/>
          </w:divBdr>
        </w:div>
        <w:div w:id="241716728">
          <w:marLeft w:val="640"/>
          <w:marRight w:val="0"/>
          <w:marTop w:val="0"/>
          <w:marBottom w:val="0"/>
          <w:divBdr>
            <w:top w:val="none" w:sz="0" w:space="0" w:color="auto"/>
            <w:left w:val="none" w:sz="0" w:space="0" w:color="auto"/>
            <w:bottom w:val="none" w:sz="0" w:space="0" w:color="auto"/>
            <w:right w:val="none" w:sz="0" w:space="0" w:color="auto"/>
          </w:divBdr>
        </w:div>
        <w:div w:id="246617726">
          <w:marLeft w:val="640"/>
          <w:marRight w:val="0"/>
          <w:marTop w:val="0"/>
          <w:marBottom w:val="0"/>
          <w:divBdr>
            <w:top w:val="none" w:sz="0" w:space="0" w:color="auto"/>
            <w:left w:val="none" w:sz="0" w:space="0" w:color="auto"/>
            <w:bottom w:val="none" w:sz="0" w:space="0" w:color="auto"/>
            <w:right w:val="none" w:sz="0" w:space="0" w:color="auto"/>
          </w:divBdr>
        </w:div>
        <w:div w:id="262223662">
          <w:marLeft w:val="640"/>
          <w:marRight w:val="0"/>
          <w:marTop w:val="0"/>
          <w:marBottom w:val="0"/>
          <w:divBdr>
            <w:top w:val="none" w:sz="0" w:space="0" w:color="auto"/>
            <w:left w:val="none" w:sz="0" w:space="0" w:color="auto"/>
            <w:bottom w:val="none" w:sz="0" w:space="0" w:color="auto"/>
            <w:right w:val="none" w:sz="0" w:space="0" w:color="auto"/>
          </w:divBdr>
        </w:div>
        <w:div w:id="271595007">
          <w:marLeft w:val="640"/>
          <w:marRight w:val="0"/>
          <w:marTop w:val="0"/>
          <w:marBottom w:val="0"/>
          <w:divBdr>
            <w:top w:val="none" w:sz="0" w:space="0" w:color="auto"/>
            <w:left w:val="none" w:sz="0" w:space="0" w:color="auto"/>
            <w:bottom w:val="none" w:sz="0" w:space="0" w:color="auto"/>
            <w:right w:val="none" w:sz="0" w:space="0" w:color="auto"/>
          </w:divBdr>
        </w:div>
        <w:div w:id="288362050">
          <w:marLeft w:val="640"/>
          <w:marRight w:val="0"/>
          <w:marTop w:val="0"/>
          <w:marBottom w:val="0"/>
          <w:divBdr>
            <w:top w:val="none" w:sz="0" w:space="0" w:color="auto"/>
            <w:left w:val="none" w:sz="0" w:space="0" w:color="auto"/>
            <w:bottom w:val="none" w:sz="0" w:space="0" w:color="auto"/>
            <w:right w:val="none" w:sz="0" w:space="0" w:color="auto"/>
          </w:divBdr>
        </w:div>
        <w:div w:id="335422103">
          <w:marLeft w:val="640"/>
          <w:marRight w:val="0"/>
          <w:marTop w:val="0"/>
          <w:marBottom w:val="0"/>
          <w:divBdr>
            <w:top w:val="none" w:sz="0" w:space="0" w:color="auto"/>
            <w:left w:val="none" w:sz="0" w:space="0" w:color="auto"/>
            <w:bottom w:val="none" w:sz="0" w:space="0" w:color="auto"/>
            <w:right w:val="none" w:sz="0" w:space="0" w:color="auto"/>
          </w:divBdr>
        </w:div>
        <w:div w:id="339704086">
          <w:marLeft w:val="640"/>
          <w:marRight w:val="0"/>
          <w:marTop w:val="0"/>
          <w:marBottom w:val="0"/>
          <w:divBdr>
            <w:top w:val="none" w:sz="0" w:space="0" w:color="auto"/>
            <w:left w:val="none" w:sz="0" w:space="0" w:color="auto"/>
            <w:bottom w:val="none" w:sz="0" w:space="0" w:color="auto"/>
            <w:right w:val="none" w:sz="0" w:space="0" w:color="auto"/>
          </w:divBdr>
        </w:div>
        <w:div w:id="410203635">
          <w:marLeft w:val="640"/>
          <w:marRight w:val="0"/>
          <w:marTop w:val="0"/>
          <w:marBottom w:val="0"/>
          <w:divBdr>
            <w:top w:val="none" w:sz="0" w:space="0" w:color="auto"/>
            <w:left w:val="none" w:sz="0" w:space="0" w:color="auto"/>
            <w:bottom w:val="none" w:sz="0" w:space="0" w:color="auto"/>
            <w:right w:val="none" w:sz="0" w:space="0" w:color="auto"/>
          </w:divBdr>
        </w:div>
        <w:div w:id="446120405">
          <w:marLeft w:val="640"/>
          <w:marRight w:val="0"/>
          <w:marTop w:val="0"/>
          <w:marBottom w:val="0"/>
          <w:divBdr>
            <w:top w:val="none" w:sz="0" w:space="0" w:color="auto"/>
            <w:left w:val="none" w:sz="0" w:space="0" w:color="auto"/>
            <w:bottom w:val="none" w:sz="0" w:space="0" w:color="auto"/>
            <w:right w:val="none" w:sz="0" w:space="0" w:color="auto"/>
          </w:divBdr>
        </w:div>
        <w:div w:id="467011152">
          <w:marLeft w:val="640"/>
          <w:marRight w:val="0"/>
          <w:marTop w:val="0"/>
          <w:marBottom w:val="0"/>
          <w:divBdr>
            <w:top w:val="none" w:sz="0" w:space="0" w:color="auto"/>
            <w:left w:val="none" w:sz="0" w:space="0" w:color="auto"/>
            <w:bottom w:val="none" w:sz="0" w:space="0" w:color="auto"/>
            <w:right w:val="none" w:sz="0" w:space="0" w:color="auto"/>
          </w:divBdr>
        </w:div>
        <w:div w:id="534539448">
          <w:marLeft w:val="640"/>
          <w:marRight w:val="0"/>
          <w:marTop w:val="0"/>
          <w:marBottom w:val="0"/>
          <w:divBdr>
            <w:top w:val="none" w:sz="0" w:space="0" w:color="auto"/>
            <w:left w:val="none" w:sz="0" w:space="0" w:color="auto"/>
            <w:bottom w:val="none" w:sz="0" w:space="0" w:color="auto"/>
            <w:right w:val="none" w:sz="0" w:space="0" w:color="auto"/>
          </w:divBdr>
        </w:div>
        <w:div w:id="566695547">
          <w:marLeft w:val="640"/>
          <w:marRight w:val="0"/>
          <w:marTop w:val="0"/>
          <w:marBottom w:val="0"/>
          <w:divBdr>
            <w:top w:val="none" w:sz="0" w:space="0" w:color="auto"/>
            <w:left w:val="none" w:sz="0" w:space="0" w:color="auto"/>
            <w:bottom w:val="none" w:sz="0" w:space="0" w:color="auto"/>
            <w:right w:val="none" w:sz="0" w:space="0" w:color="auto"/>
          </w:divBdr>
        </w:div>
        <w:div w:id="643630473">
          <w:marLeft w:val="640"/>
          <w:marRight w:val="0"/>
          <w:marTop w:val="0"/>
          <w:marBottom w:val="0"/>
          <w:divBdr>
            <w:top w:val="none" w:sz="0" w:space="0" w:color="auto"/>
            <w:left w:val="none" w:sz="0" w:space="0" w:color="auto"/>
            <w:bottom w:val="none" w:sz="0" w:space="0" w:color="auto"/>
            <w:right w:val="none" w:sz="0" w:space="0" w:color="auto"/>
          </w:divBdr>
        </w:div>
        <w:div w:id="648485483">
          <w:marLeft w:val="640"/>
          <w:marRight w:val="0"/>
          <w:marTop w:val="0"/>
          <w:marBottom w:val="0"/>
          <w:divBdr>
            <w:top w:val="none" w:sz="0" w:space="0" w:color="auto"/>
            <w:left w:val="none" w:sz="0" w:space="0" w:color="auto"/>
            <w:bottom w:val="none" w:sz="0" w:space="0" w:color="auto"/>
            <w:right w:val="none" w:sz="0" w:space="0" w:color="auto"/>
          </w:divBdr>
        </w:div>
        <w:div w:id="664162881">
          <w:marLeft w:val="640"/>
          <w:marRight w:val="0"/>
          <w:marTop w:val="0"/>
          <w:marBottom w:val="0"/>
          <w:divBdr>
            <w:top w:val="none" w:sz="0" w:space="0" w:color="auto"/>
            <w:left w:val="none" w:sz="0" w:space="0" w:color="auto"/>
            <w:bottom w:val="none" w:sz="0" w:space="0" w:color="auto"/>
            <w:right w:val="none" w:sz="0" w:space="0" w:color="auto"/>
          </w:divBdr>
        </w:div>
        <w:div w:id="666516996">
          <w:marLeft w:val="640"/>
          <w:marRight w:val="0"/>
          <w:marTop w:val="0"/>
          <w:marBottom w:val="0"/>
          <w:divBdr>
            <w:top w:val="none" w:sz="0" w:space="0" w:color="auto"/>
            <w:left w:val="none" w:sz="0" w:space="0" w:color="auto"/>
            <w:bottom w:val="none" w:sz="0" w:space="0" w:color="auto"/>
            <w:right w:val="none" w:sz="0" w:space="0" w:color="auto"/>
          </w:divBdr>
        </w:div>
        <w:div w:id="669529983">
          <w:marLeft w:val="640"/>
          <w:marRight w:val="0"/>
          <w:marTop w:val="0"/>
          <w:marBottom w:val="0"/>
          <w:divBdr>
            <w:top w:val="none" w:sz="0" w:space="0" w:color="auto"/>
            <w:left w:val="none" w:sz="0" w:space="0" w:color="auto"/>
            <w:bottom w:val="none" w:sz="0" w:space="0" w:color="auto"/>
            <w:right w:val="none" w:sz="0" w:space="0" w:color="auto"/>
          </w:divBdr>
        </w:div>
        <w:div w:id="677389570">
          <w:marLeft w:val="640"/>
          <w:marRight w:val="0"/>
          <w:marTop w:val="0"/>
          <w:marBottom w:val="0"/>
          <w:divBdr>
            <w:top w:val="none" w:sz="0" w:space="0" w:color="auto"/>
            <w:left w:val="none" w:sz="0" w:space="0" w:color="auto"/>
            <w:bottom w:val="none" w:sz="0" w:space="0" w:color="auto"/>
            <w:right w:val="none" w:sz="0" w:space="0" w:color="auto"/>
          </w:divBdr>
        </w:div>
        <w:div w:id="683946524">
          <w:marLeft w:val="640"/>
          <w:marRight w:val="0"/>
          <w:marTop w:val="0"/>
          <w:marBottom w:val="0"/>
          <w:divBdr>
            <w:top w:val="none" w:sz="0" w:space="0" w:color="auto"/>
            <w:left w:val="none" w:sz="0" w:space="0" w:color="auto"/>
            <w:bottom w:val="none" w:sz="0" w:space="0" w:color="auto"/>
            <w:right w:val="none" w:sz="0" w:space="0" w:color="auto"/>
          </w:divBdr>
        </w:div>
        <w:div w:id="745877810">
          <w:marLeft w:val="640"/>
          <w:marRight w:val="0"/>
          <w:marTop w:val="0"/>
          <w:marBottom w:val="0"/>
          <w:divBdr>
            <w:top w:val="none" w:sz="0" w:space="0" w:color="auto"/>
            <w:left w:val="none" w:sz="0" w:space="0" w:color="auto"/>
            <w:bottom w:val="none" w:sz="0" w:space="0" w:color="auto"/>
            <w:right w:val="none" w:sz="0" w:space="0" w:color="auto"/>
          </w:divBdr>
        </w:div>
        <w:div w:id="759182965">
          <w:marLeft w:val="640"/>
          <w:marRight w:val="0"/>
          <w:marTop w:val="0"/>
          <w:marBottom w:val="0"/>
          <w:divBdr>
            <w:top w:val="none" w:sz="0" w:space="0" w:color="auto"/>
            <w:left w:val="none" w:sz="0" w:space="0" w:color="auto"/>
            <w:bottom w:val="none" w:sz="0" w:space="0" w:color="auto"/>
            <w:right w:val="none" w:sz="0" w:space="0" w:color="auto"/>
          </w:divBdr>
        </w:div>
        <w:div w:id="839278517">
          <w:marLeft w:val="640"/>
          <w:marRight w:val="0"/>
          <w:marTop w:val="0"/>
          <w:marBottom w:val="0"/>
          <w:divBdr>
            <w:top w:val="none" w:sz="0" w:space="0" w:color="auto"/>
            <w:left w:val="none" w:sz="0" w:space="0" w:color="auto"/>
            <w:bottom w:val="none" w:sz="0" w:space="0" w:color="auto"/>
            <w:right w:val="none" w:sz="0" w:space="0" w:color="auto"/>
          </w:divBdr>
        </w:div>
        <w:div w:id="849296583">
          <w:marLeft w:val="640"/>
          <w:marRight w:val="0"/>
          <w:marTop w:val="0"/>
          <w:marBottom w:val="0"/>
          <w:divBdr>
            <w:top w:val="none" w:sz="0" w:space="0" w:color="auto"/>
            <w:left w:val="none" w:sz="0" w:space="0" w:color="auto"/>
            <w:bottom w:val="none" w:sz="0" w:space="0" w:color="auto"/>
            <w:right w:val="none" w:sz="0" w:space="0" w:color="auto"/>
          </w:divBdr>
        </w:div>
        <w:div w:id="907879045">
          <w:marLeft w:val="640"/>
          <w:marRight w:val="0"/>
          <w:marTop w:val="0"/>
          <w:marBottom w:val="0"/>
          <w:divBdr>
            <w:top w:val="none" w:sz="0" w:space="0" w:color="auto"/>
            <w:left w:val="none" w:sz="0" w:space="0" w:color="auto"/>
            <w:bottom w:val="none" w:sz="0" w:space="0" w:color="auto"/>
            <w:right w:val="none" w:sz="0" w:space="0" w:color="auto"/>
          </w:divBdr>
        </w:div>
        <w:div w:id="916403431">
          <w:marLeft w:val="640"/>
          <w:marRight w:val="0"/>
          <w:marTop w:val="0"/>
          <w:marBottom w:val="0"/>
          <w:divBdr>
            <w:top w:val="none" w:sz="0" w:space="0" w:color="auto"/>
            <w:left w:val="none" w:sz="0" w:space="0" w:color="auto"/>
            <w:bottom w:val="none" w:sz="0" w:space="0" w:color="auto"/>
            <w:right w:val="none" w:sz="0" w:space="0" w:color="auto"/>
          </w:divBdr>
        </w:div>
        <w:div w:id="963971756">
          <w:marLeft w:val="640"/>
          <w:marRight w:val="0"/>
          <w:marTop w:val="0"/>
          <w:marBottom w:val="0"/>
          <w:divBdr>
            <w:top w:val="none" w:sz="0" w:space="0" w:color="auto"/>
            <w:left w:val="none" w:sz="0" w:space="0" w:color="auto"/>
            <w:bottom w:val="none" w:sz="0" w:space="0" w:color="auto"/>
            <w:right w:val="none" w:sz="0" w:space="0" w:color="auto"/>
          </w:divBdr>
        </w:div>
        <w:div w:id="996038621">
          <w:marLeft w:val="640"/>
          <w:marRight w:val="0"/>
          <w:marTop w:val="0"/>
          <w:marBottom w:val="0"/>
          <w:divBdr>
            <w:top w:val="none" w:sz="0" w:space="0" w:color="auto"/>
            <w:left w:val="none" w:sz="0" w:space="0" w:color="auto"/>
            <w:bottom w:val="none" w:sz="0" w:space="0" w:color="auto"/>
            <w:right w:val="none" w:sz="0" w:space="0" w:color="auto"/>
          </w:divBdr>
        </w:div>
        <w:div w:id="1051618473">
          <w:marLeft w:val="640"/>
          <w:marRight w:val="0"/>
          <w:marTop w:val="0"/>
          <w:marBottom w:val="0"/>
          <w:divBdr>
            <w:top w:val="none" w:sz="0" w:space="0" w:color="auto"/>
            <w:left w:val="none" w:sz="0" w:space="0" w:color="auto"/>
            <w:bottom w:val="none" w:sz="0" w:space="0" w:color="auto"/>
            <w:right w:val="none" w:sz="0" w:space="0" w:color="auto"/>
          </w:divBdr>
        </w:div>
        <w:div w:id="1124692510">
          <w:marLeft w:val="640"/>
          <w:marRight w:val="0"/>
          <w:marTop w:val="0"/>
          <w:marBottom w:val="0"/>
          <w:divBdr>
            <w:top w:val="none" w:sz="0" w:space="0" w:color="auto"/>
            <w:left w:val="none" w:sz="0" w:space="0" w:color="auto"/>
            <w:bottom w:val="none" w:sz="0" w:space="0" w:color="auto"/>
            <w:right w:val="none" w:sz="0" w:space="0" w:color="auto"/>
          </w:divBdr>
        </w:div>
        <w:div w:id="1194463905">
          <w:marLeft w:val="640"/>
          <w:marRight w:val="0"/>
          <w:marTop w:val="0"/>
          <w:marBottom w:val="0"/>
          <w:divBdr>
            <w:top w:val="none" w:sz="0" w:space="0" w:color="auto"/>
            <w:left w:val="none" w:sz="0" w:space="0" w:color="auto"/>
            <w:bottom w:val="none" w:sz="0" w:space="0" w:color="auto"/>
            <w:right w:val="none" w:sz="0" w:space="0" w:color="auto"/>
          </w:divBdr>
        </w:div>
        <w:div w:id="1410886920">
          <w:marLeft w:val="640"/>
          <w:marRight w:val="0"/>
          <w:marTop w:val="0"/>
          <w:marBottom w:val="0"/>
          <w:divBdr>
            <w:top w:val="none" w:sz="0" w:space="0" w:color="auto"/>
            <w:left w:val="none" w:sz="0" w:space="0" w:color="auto"/>
            <w:bottom w:val="none" w:sz="0" w:space="0" w:color="auto"/>
            <w:right w:val="none" w:sz="0" w:space="0" w:color="auto"/>
          </w:divBdr>
        </w:div>
        <w:div w:id="1462914775">
          <w:marLeft w:val="640"/>
          <w:marRight w:val="0"/>
          <w:marTop w:val="0"/>
          <w:marBottom w:val="0"/>
          <w:divBdr>
            <w:top w:val="none" w:sz="0" w:space="0" w:color="auto"/>
            <w:left w:val="none" w:sz="0" w:space="0" w:color="auto"/>
            <w:bottom w:val="none" w:sz="0" w:space="0" w:color="auto"/>
            <w:right w:val="none" w:sz="0" w:space="0" w:color="auto"/>
          </w:divBdr>
        </w:div>
        <w:div w:id="1486241354">
          <w:marLeft w:val="640"/>
          <w:marRight w:val="0"/>
          <w:marTop w:val="0"/>
          <w:marBottom w:val="0"/>
          <w:divBdr>
            <w:top w:val="none" w:sz="0" w:space="0" w:color="auto"/>
            <w:left w:val="none" w:sz="0" w:space="0" w:color="auto"/>
            <w:bottom w:val="none" w:sz="0" w:space="0" w:color="auto"/>
            <w:right w:val="none" w:sz="0" w:space="0" w:color="auto"/>
          </w:divBdr>
        </w:div>
        <w:div w:id="1496527189">
          <w:marLeft w:val="640"/>
          <w:marRight w:val="0"/>
          <w:marTop w:val="0"/>
          <w:marBottom w:val="0"/>
          <w:divBdr>
            <w:top w:val="none" w:sz="0" w:space="0" w:color="auto"/>
            <w:left w:val="none" w:sz="0" w:space="0" w:color="auto"/>
            <w:bottom w:val="none" w:sz="0" w:space="0" w:color="auto"/>
            <w:right w:val="none" w:sz="0" w:space="0" w:color="auto"/>
          </w:divBdr>
        </w:div>
        <w:div w:id="1552964346">
          <w:marLeft w:val="640"/>
          <w:marRight w:val="0"/>
          <w:marTop w:val="0"/>
          <w:marBottom w:val="0"/>
          <w:divBdr>
            <w:top w:val="none" w:sz="0" w:space="0" w:color="auto"/>
            <w:left w:val="none" w:sz="0" w:space="0" w:color="auto"/>
            <w:bottom w:val="none" w:sz="0" w:space="0" w:color="auto"/>
            <w:right w:val="none" w:sz="0" w:space="0" w:color="auto"/>
          </w:divBdr>
        </w:div>
        <w:div w:id="1642271857">
          <w:marLeft w:val="640"/>
          <w:marRight w:val="0"/>
          <w:marTop w:val="0"/>
          <w:marBottom w:val="0"/>
          <w:divBdr>
            <w:top w:val="none" w:sz="0" w:space="0" w:color="auto"/>
            <w:left w:val="none" w:sz="0" w:space="0" w:color="auto"/>
            <w:bottom w:val="none" w:sz="0" w:space="0" w:color="auto"/>
            <w:right w:val="none" w:sz="0" w:space="0" w:color="auto"/>
          </w:divBdr>
        </w:div>
        <w:div w:id="1690831853">
          <w:marLeft w:val="640"/>
          <w:marRight w:val="0"/>
          <w:marTop w:val="0"/>
          <w:marBottom w:val="0"/>
          <w:divBdr>
            <w:top w:val="none" w:sz="0" w:space="0" w:color="auto"/>
            <w:left w:val="none" w:sz="0" w:space="0" w:color="auto"/>
            <w:bottom w:val="none" w:sz="0" w:space="0" w:color="auto"/>
            <w:right w:val="none" w:sz="0" w:space="0" w:color="auto"/>
          </w:divBdr>
        </w:div>
        <w:div w:id="1804692660">
          <w:marLeft w:val="640"/>
          <w:marRight w:val="0"/>
          <w:marTop w:val="0"/>
          <w:marBottom w:val="0"/>
          <w:divBdr>
            <w:top w:val="none" w:sz="0" w:space="0" w:color="auto"/>
            <w:left w:val="none" w:sz="0" w:space="0" w:color="auto"/>
            <w:bottom w:val="none" w:sz="0" w:space="0" w:color="auto"/>
            <w:right w:val="none" w:sz="0" w:space="0" w:color="auto"/>
          </w:divBdr>
        </w:div>
        <w:div w:id="1916011103">
          <w:marLeft w:val="640"/>
          <w:marRight w:val="0"/>
          <w:marTop w:val="0"/>
          <w:marBottom w:val="0"/>
          <w:divBdr>
            <w:top w:val="none" w:sz="0" w:space="0" w:color="auto"/>
            <w:left w:val="none" w:sz="0" w:space="0" w:color="auto"/>
            <w:bottom w:val="none" w:sz="0" w:space="0" w:color="auto"/>
            <w:right w:val="none" w:sz="0" w:space="0" w:color="auto"/>
          </w:divBdr>
        </w:div>
        <w:div w:id="2082024181">
          <w:marLeft w:val="640"/>
          <w:marRight w:val="0"/>
          <w:marTop w:val="0"/>
          <w:marBottom w:val="0"/>
          <w:divBdr>
            <w:top w:val="none" w:sz="0" w:space="0" w:color="auto"/>
            <w:left w:val="none" w:sz="0" w:space="0" w:color="auto"/>
            <w:bottom w:val="none" w:sz="0" w:space="0" w:color="auto"/>
            <w:right w:val="none" w:sz="0" w:space="0" w:color="auto"/>
          </w:divBdr>
        </w:div>
        <w:div w:id="2123718319">
          <w:marLeft w:val="640"/>
          <w:marRight w:val="0"/>
          <w:marTop w:val="0"/>
          <w:marBottom w:val="0"/>
          <w:divBdr>
            <w:top w:val="none" w:sz="0" w:space="0" w:color="auto"/>
            <w:left w:val="none" w:sz="0" w:space="0" w:color="auto"/>
            <w:bottom w:val="none" w:sz="0" w:space="0" w:color="auto"/>
            <w:right w:val="none" w:sz="0" w:space="0" w:color="auto"/>
          </w:divBdr>
        </w:div>
        <w:div w:id="2130322013">
          <w:marLeft w:val="640"/>
          <w:marRight w:val="0"/>
          <w:marTop w:val="0"/>
          <w:marBottom w:val="0"/>
          <w:divBdr>
            <w:top w:val="none" w:sz="0" w:space="0" w:color="auto"/>
            <w:left w:val="none" w:sz="0" w:space="0" w:color="auto"/>
            <w:bottom w:val="none" w:sz="0" w:space="0" w:color="auto"/>
            <w:right w:val="none" w:sz="0" w:space="0" w:color="auto"/>
          </w:divBdr>
        </w:div>
      </w:divsChild>
    </w:div>
    <w:div w:id="1000278448">
      <w:bodyDiv w:val="1"/>
      <w:marLeft w:val="0"/>
      <w:marRight w:val="0"/>
      <w:marTop w:val="0"/>
      <w:marBottom w:val="0"/>
      <w:divBdr>
        <w:top w:val="none" w:sz="0" w:space="0" w:color="auto"/>
        <w:left w:val="none" w:sz="0" w:space="0" w:color="auto"/>
        <w:bottom w:val="none" w:sz="0" w:space="0" w:color="auto"/>
        <w:right w:val="none" w:sz="0" w:space="0" w:color="auto"/>
      </w:divBdr>
      <w:divsChild>
        <w:div w:id="37632820">
          <w:marLeft w:val="640"/>
          <w:marRight w:val="0"/>
          <w:marTop w:val="0"/>
          <w:marBottom w:val="0"/>
          <w:divBdr>
            <w:top w:val="none" w:sz="0" w:space="0" w:color="auto"/>
            <w:left w:val="none" w:sz="0" w:space="0" w:color="auto"/>
            <w:bottom w:val="none" w:sz="0" w:space="0" w:color="auto"/>
            <w:right w:val="none" w:sz="0" w:space="0" w:color="auto"/>
          </w:divBdr>
        </w:div>
        <w:div w:id="53165817">
          <w:marLeft w:val="640"/>
          <w:marRight w:val="0"/>
          <w:marTop w:val="0"/>
          <w:marBottom w:val="0"/>
          <w:divBdr>
            <w:top w:val="none" w:sz="0" w:space="0" w:color="auto"/>
            <w:left w:val="none" w:sz="0" w:space="0" w:color="auto"/>
            <w:bottom w:val="none" w:sz="0" w:space="0" w:color="auto"/>
            <w:right w:val="none" w:sz="0" w:space="0" w:color="auto"/>
          </w:divBdr>
        </w:div>
        <w:div w:id="84500929">
          <w:marLeft w:val="640"/>
          <w:marRight w:val="0"/>
          <w:marTop w:val="0"/>
          <w:marBottom w:val="0"/>
          <w:divBdr>
            <w:top w:val="none" w:sz="0" w:space="0" w:color="auto"/>
            <w:left w:val="none" w:sz="0" w:space="0" w:color="auto"/>
            <w:bottom w:val="none" w:sz="0" w:space="0" w:color="auto"/>
            <w:right w:val="none" w:sz="0" w:space="0" w:color="auto"/>
          </w:divBdr>
        </w:div>
        <w:div w:id="102699212">
          <w:marLeft w:val="640"/>
          <w:marRight w:val="0"/>
          <w:marTop w:val="0"/>
          <w:marBottom w:val="0"/>
          <w:divBdr>
            <w:top w:val="none" w:sz="0" w:space="0" w:color="auto"/>
            <w:left w:val="none" w:sz="0" w:space="0" w:color="auto"/>
            <w:bottom w:val="none" w:sz="0" w:space="0" w:color="auto"/>
            <w:right w:val="none" w:sz="0" w:space="0" w:color="auto"/>
          </w:divBdr>
        </w:div>
        <w:div w:id="116877087">
          <w:marLeft w:val="640"/>
          <w:marRight w:val="0"/>
          <w:marTop w:val="0"/>
          <w:marBottom w:val="0"/>
          <w:divBdr>
            <w:top w:val="none" w:sz="0" w:space="0" w:color="auto"/>
            <w:left w:val="none" w:sz="0" w:space="0" w:color="auto"/>
            <w:bottom w:val="none" w:sz="0" w:space="0" w:color="auto"/>
            <w:right w:val="none" w:sz="0" w:space="0" w:color="auto"/>
          </w:divBdr>
        </w:div>
        <w:div w:id="119030178">
          <w:marLeft w:val="640"/>
          <w:marRight w:val="0"/>
          <w:marTop w:val="0"/>
          <w:marBottom w:val="0"/>
          <w:divBdr>
            <w:top w:val="none" w:sz="0" w:space="0" w:color="auto"/>
            <w:left w:val="none" w:sz="0" w:space="0" w:color="auto"/>
            <w:bottom w:val="none" w:sz="0" w:space="0" w:color="auto"/>
            <w:right w:val="none" w:sz="0" w:space="0" w:color="auto"/>
          </w:divBdr>
        </w:div>
        <w:div w:id="246814025">
          <w:marLeft w:val="640"/>
          <w:marRight w:val="0"/>
          <w:marTop w:val="0"/>
          <w:marBottom w:val="0"/>
          <w:divBdr>
            <w:top w:val="none" w:sz="0" w:space="0" w:color="auto"/>
            <w:left w:val="none" w:sz="0" w:space="0" w:color="auto"/>
            <w:bottom w:val="none" w:sz="0" w:space="0" w:color="auto"/>
            <w:right w:val="none" w:sz="0" w:space="0" w:color="auto"/>
          </w:divBdr>
        </w:div>
        <w:div w:id="265771748">
          <w:marLeft w:val="640"/>
          <w:marRight w:val="0"/>
          <w:marTop w:val="0"/>
          <w:marBottom w:val="0"/>
          <w:divBdr>
            <w:top w:val="none" w:sz="0" w:space="0" w:color="auto"/>
            <w:left w:val="none" w:sz="0" w:space="0" w:color="auto"/>
            <w:bottom w:val="none" w:sz="0" w:space="0" w:color="auto"/>
            <w:right w:val="none" w:sz="0" w:space="0" w:color="auto"/>
          </w:divBdr>
        </w:div>
        <w:div w:id="330328823">
          <w:marLeft w:val="640"/>
          <w:marRight w:val="0"/>
          <w:marTop w:val="0"/>
          <w:marBottom w:val="0"/>
          <w:divBdr>
            <w:top w:val="none" w:sz="0" w:space="0" w:color="auto"/>
            <w:left w:val="none" w:sz="0" w:space="0" w:color="auto"/>
            <w:bottom w:val="none" w:sz="0" w:space="0" w:color="auto"/>
            <w:right w:val="none" w:sz="0" w:space="0" w:color="auto"/>
          </w:divBdr>
        </w:div>
        <w:div w:id="350298331">
          <w:marLeft w:val="640"/>
          <w:marRight w:val="0"/>
          <w:marTop w:val="0"/>
          <w:marBottom w:val="0"/>
          <w:divBdr>
            <w:top w:val="none" w:sz="0" w:space="0" w:color="auto"/>
            <w:left w:val="none" w:sz="0" w:space="0" w:color="auto"/>
            <w:bottom w:val="none" w:sz="0" w:space="0" w:color="auto"/>
            <w:right w:val="none" w:sz="0" w:space="0" w:color="auto"/>
          </w:divBdr>
        </w:div>
        <w:div w:id="398867178">
          <w:marLeft w:val="640"/>
          <w:marRight w:val="0"/>
          <w:marTop w:val="0"/>
          <w:marBottom w:val="0"/>
          <w:divBdr>
            <w:top w:val="none" w:sz="0" w:space="0" w:color="auto"/>
            <w:left w:val="none" w:sz="0" w:space="0" w:color="auto"/>
            <w:bottom w:val="none" w:sz="0" w:space="0" w:color="auto"/>
            <w:right w:val="none" w:sz="0" w:space="0" w:color="auto"/>
          </w:divBdr>
        </w:div>
        <w:div w:id="399132105">
          <w:marLeft w:val="640"/>
          <w:marRight w:val="0"/>
          <w:marTop w:val="0"/>
          <w:marBottom w:val="0"/>
          <w:divBdr>
            <w:top w:val="none" w:sz="0" w:space="0" w:color="auto"/>
            <w:left w:val="none" w:sz="0" w:space="0" w:color="auto"/>
            <w:bottom w:val="none" w:sz="0" w:space="0" w:color="auto"/>
            <w:right w:val="none" w:sz="0" w:space="0" w:color="auto"/>
          </w:divBdr>
        </w:div>
        <w:div w:id="468936431">
          <w:marLeft w:val="640"/>
          <w:marRight w:val="0"/>
          <w:marTop w:val="0"/>
          <w:marBottom w:val="0"/>
          <w:divBdr>
            <w:top w:val="none" w:sz="0" w:space="0" w:color="auto"/>
            <w:left w:val="none" w:sz="0" w:space="0" w:color="auto"/>
            <w:bottom w:val="none" w:sz="0" w:space="0" w:color="auto"/>
            <w:right w:val="none" w:sz="0" w:space="0" w:color="auto"/>
          </w:divBdr>
        </w:div>
        <w:div w:id="513150033">
          <w:marLeft w:val="640"/>
          <w:marRight w:val="0"/>
          <w:marTop w:val="0"/>
          <w:marBottom w:val="0"/>
          <w:divBdr>
            <w:top w:val="none" w:sz="0" w:space="0" w:color="auto"/>
            <w:left w:val="none" w:sz="0" w:space="0" w:color="auto"/>
            <w:bottom w:val="none" w:sz="0" w:space="0" w:color="auto"/>
            <w:right w:val="none" w:sz="0" w:space="0" w:color="auto"/>
          </w:divBdr>
        </w:div>
        <w:div w:id="536507276">
          <w:marLeft w:val="640"/>
          <w:marRight w:val="0"/>
          <w:marTop w:val="0"/>
          <w:marBottom w:val="0"/>
          <w:divBdr>
            <w:top w:val="none" w:sz="0" w:space="0" w:color="auto"/>
            <w:left w:val="none" w:sz="0" w:space="0" w:color="auto"/>
            <w:bottom w:val="none" w:sz="0" w:space="0" w:color="auto"/>
            <w:right w:val="none" w:sz="0" w:space="0" w:color="auto"/>
          </w:divBdr>
        </w:div>
        <w:div w:id="611790031">
          <w:marLeft w:val="640"/>
          <w:marRight w:val="0"/>
          <w:marTop w:val="0"/>
          <w:marBottom w:val="0"/>
          <w:divBdr>
            <w:top w:val="none" w:sz="0" w:space="0" w:color="auto"/>
            <w:left w:val="none" w:sz="0" w:space="0" w:color="auto"/>
            <w:bottom w:val="none" w:sz="0" w:space="0" w:color="auto"/>
            <w:right w:val="none" w:sz="0" w:space="0" w:color="auto"/>
          </w:divBdr>
        </w:div>
        <w:div w:id="673263871">
          <w:marLeft w:val="640"/>
          <w:marRight w:val="0"/>
          <w:marTop w:val="0"/>
          <w:marBottom w:val="0"/>
          <w:divBdr>
            <w:top w:val="none" w:sz="0" w:space="0" w:color="auto"/>
            <w:left w:val="none" w:sz="0" w:space="0" w:color="auto"/>
            <w:bottom w:val="none" w:sz="0" w:space="0" w:color="auto"/>
            <w:right w:val="none" w:sz="0" w:space="0" w:color="auto"/>
          </w:divBdr>
        </w:div>
        <w:div w:id="676734795">
          <w:marLeft w:val="640"/>
          <w:marRight w:val="0"/>
          <w:marTop w:val="0"/>
          <w:marBottom w:val="0"/>
          <w:divBdr>
            <w:top w:val="none" w:sz="0" w:space="0" w:color="auto"/>
            <w:left w:val="none" w:sz="0" w:space="0" w:color="auto"/>
            <w:bottom w:val="none" w:sz="0" w:space="0" w:color="auto"/>
            <w:right w:val="none" w:sz="0" w:space="0" w:color="auto"/>
          </w:divBdr>
        </w:div>
        <w:div w:id="692151030">
          <w:marLeft w:val="640"/>
          <w:marRight w:val="0"/>
          <w:marTop w:val="0"/>
          <w:marBottom w:val="0"/>
          <w:divBdr>
            <w:top w:val="none" w:sz="0" w:space="0" w:color="auto"/>
            <w:left w:val="none" w:sz="0" w:space="0" w:color="auto"/>
            <w:bottom w:val="none" w:sz="0" w:space="0" w:color="auto"/>
            <w:right w:val="none" w:sz="0" w:space="0" w:color="auto"/>
          </w:divBdr>
        </w:div>
        <w:div w:id="699814698">
          <w:marLeft w:val="640"/>
          <w:marRight w:val="0"/>
          <w:marTop w:val="0"/>
          <w:marBottom w:val="0"/>
          <w:divBdr>
            <w:top w:val="none" w:sz="0" w:space="0" w:color="auto"/>
            <w:left w:val="none" w:sz="0" w:space="0" w:color="auto"/>
            <w:bottom w:val="none" w:sz="0" w:space="0" w:color="auto"/>
            <w:right w:val="none" w:sz="0" w:space="0" w:color="auto"/>
          </w:divBdr>
        </w:div>
        <w:div w:id="753429363">
          <w:marLeft w:val="640"/>
          <w:marRight w:val="0"/>
          <w:marTop w:val="0"/>
          <w:marBottom w:val="0"/>
          <w:divBdr>
            <w:top w:val="none" w:sz="0" w:space="0" w:color="auto"/>
            <w:left w:val="none" w:sz="0" w:space="0" w:color="auto"/>
            <w:bottom w:val="none" w:sz="0" w:space="0" w:color="auto"/>
            <w:right w:val="none" w:sz="0" w:space="0" w:color="auto"/>
          </w:divBdr>
        </w:div>
        <w:div w:id="761490790">
          <w:marLeft w:val="640"/>
          <w:marRight w:val="0"/>
          <w:marTop w:val="0"/>
          <w:marBottom w:val="0"/>
          <w:divBdr>
            <w:top w:val="none" w:sz="0" w:space="0" w:color="auto"/>
            <w:left w:val="none" w:sz="0" w:space="0" w:color="auto"/>
            <w:bottom w:val="none" w:sz="0" w:space="0" w:color="auto"/>
            <w:right w:val="none" w:sz="0" w:space="0" w:color="auto"/>
          </w:divBdr>
        </w:div>
        <w:div w:id="776800736">
          <w:marLeft w:val="640"/>
          <w:marRight w:val="0"/>
          <w:marTop w:val="0"/>
          <w:marBottom w:val="0"/>
          <w:divBdr>
            <w:top w:val="none" w:sz="0" w:space="0" w:color="auto"/>
            <w:left w:val="none" w:sz="0" w:space="0" w:color="auto"/>
            <w:bottom w:val="none" w:sz="0" w:space="0" w:color="auto"/>
            <w:right w:val="none" w:sz="0" w:space="0" w:color="auto"/>
          </w:divBdr>
        </w:div>
        <w:div w:id="816335832">
          <w:marLeft w:val="640"/>
          <w:marRight w:val="0"/>
          <w:marTop w:val="0"/>
          <w:marBottom w:val="0"/>
          <w:divBdr>
            <w:top w:val="none" w:sz="0" w:space="0" w:color="auto"/>
            <w:left w:val="none" w:sz="0" w:space="0" w:color="auto"/>
            <w:bottom w:val="none" w:sz="0" w:space="0" w:color="auto"/>
            <w:right w:val="none" w:sz="0" w:space="0" w:color="auto"/>
          </w:divBdr>
        </w:div>
        <w:div w:id="858927423">
          <w:marLeft w:val="640"/>
          <w:marRight w:val="0"/>
          <w:marTop w:val="0"/>
          <w:marBottom w:val="0"/>
          <w:divBdr>
            <w:top w:val="none" w:sz="0" w:space="0" w:color="auto"/>
            <w:left w:val="none" w:sz="0" w:space="0" w:color="auto"/>
            <w:bottom w:val="none" w:sz="0" w:space="0" w:color="auto"/>
            <w:right w:val="none" w:sz="0" w:space="0" w:color="auto"/>
          </w:divBdr>
        </w:div>
        <w:div w:id="872501370">
          <w:marLeft w:val="640"/>
          <w:marRight w:val="0"/>
          <w:marTop w:val="0"/>
          <w:marBottom w:val="0"/>
          <w:divBdr>
            <w:top w:val="none" w:sz="0" w:space="0" w:color="auto"/>
            <w:left w:val="none" w:sz="0" w:space="0" w:color="auto"/>
            <w:bottom w:val="none" w:sz="0" w:space="0" w:color="auto"/>
            <w:right w:val="none" w:sz="0" w:space="0" w:color="auto"/>
          </w:divBdr>
        </w:div>
        <w:div w:id="884950993">
          <w:marLeft w:val="640"/>
          <w:marRight w:val="0"/>
          <w:marTop w:val="0"/>
          <w:marBottom w:val="0"/>
          <w:divBdr>
            <w:top w:val="none" w:sz="0" w:space="0" w:color="auto"/>
            <w:left w:val="none" w:sz="0" w:space="0" w:color="auto"/>
            <w:bottom w:val="none" w:sz="0" w:space="0" w:color="auto"/>
            <w:right w:val="none" w:sz="0" w:space="0" w:color="auto"/>
          </w:divBdr>
        </w:div>
        <w:div w:id="919145842">
          <w:marLeft w:val="640"/>
          <w:marRight w:val="0"/>
          <w:marTop w:val="0"/>
          <w:marBottom w:val="0"/>
          <w:divBdr>
            <w:top w:val="none" w:sz="0" w:space="0" w:color="auto"/>
            <w:left w:val="none" w:sz="0" w:space="0" w:color="auto"/>
            <w:bottom w:val="none" w:sz="0" w:space="0" w:color="auto"/>
            <w:right w:val="none" w:sz="0" w:space="0" w:color="auto"/>
          </w:divBdr>
        </w:div>
        <w:div w:id="979382959">
          <w:marLeft w:val="640"/>
          <w:marRight w:val="0"/>
          <w:marTop w:val="0"/>
          <w:marBottom w:val="0"/>
          <w:divBdr>
            <w:top w:val="none" w:sz="0" w:space="0" w:color="auto"/>
            <w:left w:val="none" w:sz="0" w:space="0" w:color="auto"/>
            <w:bottom w:val="none" w:sz="0" w:space="0" w:color="auto"/>
            <w:right w:val="none" w:sz="0" w:space="0" w:color="auto"/>
          </w:divBdr>
        </w:div>
        <w:div w:id="1012269665">
          <w:marLeft w:val="640"/>
          <w:marRight w:val="0"/>
          <w:marTop w:val="0"/>
          <w:marBottom w:val="0"/>
          <w:divBdr>
            <w:top w:val="none" w:sz="0" w:space="0" w:color="auto"/>
            <w:left w:val="none" w:sz="0" w:space="0" w:color="auto"/>
            <w:bottom w:val="none" w:sz="0" w:space="0" w:color="auto"/>
            <w:right w:val="none" w:sz="0" w:space="0" w:color="auto"/>
          </w:divBdr>
        </w:div>
        <w:div w:id="1044065693">
          <w:marLeft w:val="640"/>
          <w:marRight w:val="0"/>
          <w:marTop w:val="0"/>
          <w:marBottom w:val="0"/>
          <w:divBdr>
            <w:top w:val="none" w:sz="0" w:space="0" w:color="auto"/>
            <w:left w:val="none" w:sz="0" w:space="0" w:color="auto"/>
            <w:bottom w:val="none" w:sz="0" w:space="0" w:color="auto"/>
            <w:right w:val="none" w:sz="0" w:space="0" w:color="auto"/>
          </w:divBdr>
        </w:div>
        <w:div w:id="1058477028">
          <w:marLeft w:val="640"/>
          <w:marRight w:val="0"/>
          <w:marTop w:val="0"/>
          <w:marBottom w:val="0"/>
          <w:divBdr>
            <w:top w:val="none" w:sz="0" w:space="0" w:color="auto"/>
            <w:left w:val="none" w:sz="0" w:space="0" w:color="auto"/>
            <w:bottom w:val="none" w:sz="0" w:space="0" w:color="auto"/>
            <w:right w:val="none" w:sz="0" w:space="0" w:color="auto"/>
          </w:divBdr>
        </w:div>
        <w:div w:id="1076129060">
          <w:marLeft w:val="640"/>
          <w:marRight w:val="0"/>
          <w:marTop w:val="0"/>
          <w:marBottom w:val="0"/>
          <w:divBdr>
            <w:top w:val="none" w:sz="0" w:space="0" w:color="auto"/>
            <w:left w:val="none" w:sz="0" w:space="0" w:color="auto"/>
            <w:bottom w:val="none" w:sz="0" w:space="0" w:color="auto"/>
            <w:right w:val="none" w:sz="0" w:space="0" w:color="auto"/>
          </w:divBdr>
        </w:div>
        <w:div w:id="1105925037">
          <w:marLeft w:val="640"/>
          <w:marRight w:val="0"/>
          <w:marTop w:val="0"/>
          <w:marBottom w:val="0"/>
          <w:divBdr>
            <w:top w:val="none" w:sz="0" w:space="0" w:color="auto"/>
            <w:left w:val="none" w:sz="0" w:space="0" w:color="auto"/>
            <w:bottom w:val="none" w:sz="0" w:space="0" w:color="auto"/>
            <w:right w:val="none" w:sz="0" w:space="0" w:color="auto"/>
          </w:divBdr>
        </w:div>
        <w:div w:id="1164007052">
          <w:marLeft w:val="640"/>
          <w:marRight w:val="0"/>
          <w:marTop w:val="0"/>
          <w:marBottom w:val="0"/>
          <w:divBdr>
            <w:top w:val="none" w:sz="0" w:space="0" w:color="auto"/>
            <w:left w:val="none" w:sz="0" w:space="0" w:color="auto"/>
            <w:bottom w:val="none" w:sz="0" w:space="0" w:color="auto"/>
            <w:right w:val="none" w:sz="0" w:space="0" w:color="auto"/>
          </w:divBdr>
        </w:div>
        <w:div w:id="1245726275">
          <w:marLeft w:val="640"/>
          <w:marRight w:val="0"/>
          <w:marTop w:val="0"/>
          <w:marBottom w:val="0"/>
          <w:divBdr>
            <w:top w:val="none" w:sz="0" w:space="0" w:color="auto"/>
            <w:left w:val="none" w:sz="0" w:space="0" w:color="auto"/>
            <w:bottom w:val="none" w:sz="0" w:space="0" w:color="auto"/>
            <w:right w:val="none" w:sz="0" w:space="0" w:color="auto"/>
          </w:divBdr>
        </w:div>
        <w:div w:id="1261722367">
          <w:marLeft w:val="640"/>
          <w:marRight w:val="0"/>
          <w:marTop w:val="0"/>
          <w:marBottom w:val="0"/>
          <w:divBdr>
            <w:top w:val="none" w:sz="0" w:space="0" w:color="auto"/>
            <w:left w:val="none" w:sz="0" w:space="0" w:color="auto"/>
            <w:bottom w:val="none" w:sz="0" w:space="0" w:color="auto"/>
            <w:right w:val="none" w:sz="0" w:space="0" w:color="auto"/>
          </w:divBdr>
        </w:div>
        <w:div w:id="1318193213">
          <w:marLeft w:val="640"/>
          <w:marRight w:val="0"/>
          <w:marTop w:val="0"/>
          <w:marBottom w:val="0"/>
          <w:divBdr>
            <w:top w:val="none" w:sz="0" w:space="0" w:color="auto"/>
            <w:left w:val="none" w:sz="0" w:space="0" w:color="auto"/>
            <w:bottom w:val="none" w:sz="0" w:space="0" w:color="auto"/>
            <w:right w:val="none" w:sz="0" w:space="0" w:color="auto"/>
          </w:divBdr>
        </w:div>
        <w:div w:id="1384863650">
          <w:marLeft w:val="640"/>
          <w:marRight w:val="0"/>
          <w:marTop w:val="0"/>
          <w:marBottom w:val="0"/>
          <w:divBdr>
            <w:top w:val="none" w:sz="0" w:space="0" w:color="auto"/>
            <w:left w:val="none" w:sz="0" w:space="0" w:color="auto"/>
            <w:bottom w:val="none" w:sz="0" w:space="0" w:color="auto"/>
            <w:right w:val="none" w:sz="0" w:space="0" w:color="auto"/>
          </w:divBdr>
        </w:div>
        <w:div w:id="1399092559">
          <w:marLeft w:val="640"/>
          <w:marRight w:val="0"/>
          <w:marTop w:val="0"/>
          <w:marBottom w:val="0"/>
          <w:divBdr>
            <w:top w:val="none" w:sz="0" w:space="0" w:color="auto"/>
            <w:left w:val="none" w:sz="0" w:space="0" w:color="auto"/>
            <w:bottom w:val="none" w:sz="0" w:space="0" w:color="auto"/>
            <w:right w:val="none" w:sz="0" w:space="0" w:color="auto"/>
          </w:divBdr>
        </w:div>
        <w:div w:id="1413352365">
          <w:marLeft w:val="640"/>
          <w:marRight w:val="0"/>
          <w:marTop w:val="0"/>
          <w:marBottom w:val="0"/>
          <w:divBdr>
            <w:top w:val="none" w:sz="0" w:space="0" w:color="auto"/>
            <w:left w:val="none" w:sz="0" w:space="0" w:color="auto"/>
            <w:bottom w:val="none" w:sz="0" w:space="0" w:color="auto"/>
            <w:right w:val="none" w:sz="0" w:space="0" w:color="auto"/>
          </w:divBdr>
        </w:div>
        <w:div w:id="1449550230">
          <w:marLeft w:val="640"/>
          <w:marRight w:val="0"/>
          <w:marTop w:val="0"/>
          <w:marBottom w:val="0"/>
          <w:divBdr>
            <w:top w:val="none" w:sz="0" w:space="0" w:color="auto"/>
            <w:left w:val="none" w:sz="0" w:space="0" w:color="auto"/>
            <w:bottom w:val="none" w:sz="0" w:space="0" w:color="auto"/>
            <w:right w:val="none" w:sz="0" w:space="0" w:color="auto"/>
          </w:divBdr>
        </w:div>
        <w:div w:id="1482382814">
          <w:marLeft w:val="640"/>
          <w:marRight w:val="0"/>
          <w:marTop w:val="0"/>
          <w:marBottom w:val="0"/>
          <w:divBdr>
            <w:top w:val="none" w:sz="0" w:space="0" w:color="auto"/>
            <w:left w:val="none" w:sz="0" w:space="0" w:color="auto"/>
            <w:bottom w:val="none" w:sz="0" w:space="0" w:color="auto"/>
            <w:right w:val="none" w:sz="0" w:space="0" w:color="auto"/>
          </w:divBdr>
        </w:div>
        <w:div w:id="1498573030">
          <w:marLeft w:val="640"/>
          <w:marRight w:val="0"/>
          <w:marTop w:val="0"/>
          <w:marBottom w:val="0"/>
          <w:divBdr>
            <w:top w:val="none" w:sz="0" w:space="0" w:color="auto"/>
            <w:left w:val="none" w:sz="0" w:space="0" w:color="auto"/>
            <w:bottom w:val="none" w:sz="0" w:space="0" w:color="auto"/>
            <w:right w:val="none" w:sz="0" w:space="0" w:color="auto"/>
          </w:divBdr>
        </w:div>
        <w:div w:id="1521354527">
          <w:marLeft w:val="640"/>
          <w:marRight w:val="0"/>
          <w:marTop w:val="0"/>
          <w:marBottom w:val="0"/>
          <w:divBdr>
            <w:top w:val="none" w:sz="0" w:space="0" w:color="auto"/>
            <w:left w:val="none" w:sz="0" w:space="0" w:color="auto"/>
            <w:bottom w:val="none" w:sz="0" w:space="0" w:color="auto"/>
            <w:right w:val="none" w:sz="0" w:space="0" w:color="auto"/>
          </w:divBdr>
        </w:div>
        <w:div w:id="1566909752">
          <w:marLeft w:val="640"/>
          <w:marRight w:val="0"/>
          <w:marTop w:val="0"/>
          <w:marBottom w:val="0"/>
          <w:divBdr>
            <w:top w:val="none" w:sz="0" w:space="0" w:color="auto"/>
            <w:left w:val="none" w:sz="0" w:space="0" w:color="auto"/>
            <w:bottom w:val="none" w:sz="0" w:space="0" w:color="auto"/>
            <w:right w:val="none" w:sz="0" w:space="0" w:color="auto"/>
          </w:divBdr>
        </w:div>
        <w:div w:id="1626037688">
          <w:marLeft w:val="640"/>
          <w:marRight w:val="0"/>
          <w:marTop w:val="0"/>
          <w:marBottom w:val="0"/>
          <w:divBdr>
            <w:top w:val="none" w:sz="0" w:space="0" w:color="auto"/>
            <w:left w:val="none" w:sz="0" w:space="0" w:color="auto"/>
            <w:bottom w:val="none" w:sz="0" w:space="0" w:color="auto"/>
            <w:right w:val="none" w:sz="0" w:space="0" w:color="auto"/>
          </w:divBdr>
        </w:div>
        <w:div w:id="1627465967">
          <w:marLeft w:val="640"/>
          <w:marRight w:val="0"/>
          <w:marTop w:val="0"/>
          <w:marBottom w:val="0"/>
          <w:divBdr>
            <w:top w:val="none" w:sz="0" w:space="0" w:color="auto"/>
            <w:left w:val="none" w:sz="0" w:space="0" w:color="auto"/>
            <w:bottom w:val="none" w:sz="0" w:space="0" w:color="auto"/>
            <w:right w:val="none" w:sz="0" w:space="0" w:color="auto"/>
          </w:divBdr>
        </w:div>
        <w:div w:id="1787850185">
          <w:marLeft w:val="640"/>
          <w:marRight w:val="0"/>
          <w:marTop w:val="0"/>
          <w:marBottom w:val="0"/>
          <w:divBdr>
            <w:top w:val="none" w:sz="0" w:space="0" w:color="auto"/>
            <w:left w:val="none" w:sz="0" w:space="0" w:color="auto"/>
            <w:bottom w:val="none" w:sz="0" w:space="0" w:color="auto"/>
            <w:right w:val="none" w:sz="0" w:space="0" w:color="auto"/>
          </w:divBdr>
        </w:div>
        <w:div w:id="1792167859">
          <w:marLeft w:val="640"/>
          <w:marRight w:val="0"/>
          <w:marTop w:val="0"/>
          <w:marBottom w:val="0"/>
          <w:divBdr>
            <w:top w:val="none" w:sz="0" w:space="0" w:color="auto"/>
            <w:left w:val="none" w:sz="0" w:space="0" w:color="auto"/>
            <w:bottom w:val="none" w:sz="0" w:space="0" w:color="auto"/>
            <w:right w:val="none" w:sz="0" w:space="0" w:color="auto"/>
          </w:divBdr>
        </w:div>
        <w:div w:id="1882401866">
          <w:marLeft w:val="640"/>
          <w:marRight w:val="0"/>
          <w:marTop w:val="0"/>
          <w:marBottom w:val="0"/>
          <w:divBdr>
            <w:top w:val="none" w:sz="0" w:space="0" w:color="auto"/>
            <w:left w:val="none" w:sz="0" w:space="0" w:color="auto"/>
            <w:bottom w:val="none" w:sz="0" w:space="0" w:color="auto"/>
            <w:right w:val="none" w:sz="0" w:space="0" w:color="auto"/>
          </w:divBdr>
        </w:div>
        <w:div w:id="1885020060">
          <w:marLeft w:val="640"/>
          <w:marRight w:val="0"/>
          <w:marTop w:val="0"/>
          <w:marBottom w:val="0"/>
          <w:divBdr>
            <w:top w:val="none" w:sz="0" w:space="0" w:color="auto"/>
            <w:left w:val="none" w:sz="0" w:space="0" w:color="auto"/>
            <w:bottom w:val="none" w:sz="0" w:space="0" w:color="auto"/>
            <w:right w:val="none" w:sz="0" w:space="0" w:color="auto"/>
          </w:divBdr>
        </w:div>
        <w:div w:id="1889609995">
          <w:marLeft w:val="640"/>
          <w:marRight w:val="0"/>
          <w:marTop w:val="0"/>
          <w:marBottom w:val="0"/>
          <w:divBdr>
            <w:top w:val="none" w:sz="0" w:space="0" w:color="auto"/>
            <w:left w:val="none" w:sz="0" w:space="0" w:color="auto"/>
            <w:bottom w:val="none" w:sz="0" w:space="0" w:color="auto"/>
            <w:right w:val="none" w:sz="0" w:space="0" w:color="auto"/>
          </w:divBdr>
        </w:div>
        <w:div w:id="1895923301">
          <w:marLeft w:val="640"/>
          <w:marRight w:val="0"/>
          <w:marTop w:val="0"/>
          <w:marBottom w:val="0"/>
          <w:divBdr>
            <w:top w:val="none" w:sz="0" w:space="0" w:color="auto"/>
            <w:left w:val="none" w:sz="0" w:space="0" w:color="auto"/>
            <w:bottom w:val="none" w:sz="0" w:space="0" w:color="auto"/>
            <w:right w:val="none" w:sz="0" w:space="0" w:color="auto"/>
          </w:divBdr>
        </w:div>
        <w:div w:id="1896310236">
          <w:marLeft w:val="640"/>
          <w:marRight w:val="0"/>
          <w:marTop w:val="0"/>
          <w:marBottom w:val="0"/>
          <w:divBdr>
            <w:top w:val="none" w:sz="0" w:space="0" w:color="auto"/>
            <w:left w:val="none" w:sz="0" w:space="0" w:color="auto"/>
            <w:bottom w:val="none" w:sz="0" w:space="0" w:color="auto"/>
            <w:right w:val="none" w:sz="0" w:space="0" w:color="auto"/>
          </w:divBdr>
        </w:div>
        <w:div w:id="1921982158">
          <w:marLeft w:val="640"/>
          <w:marRight w:val="0"/>
          <w:marTop w:val="0"/>
          <w:marBottom w:val="0"/>
          <w:divBdr>
            <w:top w:val="none" w:sz="0" w:space="0" w:color="auto"/>
            <w:left w:val="none" w:sz="0" w:space="0" w:color="auto"/>
            <w:bottom w:val="none" w:sz="0" w:space="0" w:color="auto"/>
            <w:right w:val="none" w:sz="0" w:space="0" w:color="auto"/>
          </w:divBdr>
        </w:div>
        <w:div w:id="1923445061">
          <w:marLeft w:val="640"/>
          <w:marRight w:val="0"/>
          <w:marTop w:val="0"/>
          <w:marBottom w:val="0"/>
          <w:divBdr>
            <w:top w:val="none" w:sz="0" w:space="0" w:color="auto"/>
            <w:left w:val="none" w:sz="0" w:space="0" w:color="auto"/>
            <w:bottom w:val="none" w:sz="0" w:space="0" w:color="auto"/>
            <w:right w:val="none" w:sz="0" w:space="0" w:color="auto"/>
          </w:divBdr>
        </w:div>
        <w:div w:id="1939363449">
          <w:marLeft w:val="640"/>
          <w:marRight w:val="0"/>
          <w:marTop w:val="0"/>
          <w:marBottom w:val="0"/>
          <w:divBdr>
            <w:top w:val="none" w:sz="0" w:space="0" w:color="auto"/>
            <w:left w:val="none" w:sz="0" w:space="0" w:color="auto"/>
            <w:bottom w:val="none" w:sz="0" w:space="0" w:color="auto"/>
            <w:right w:val="none" w:sz="0" w:space="0" w:color="auto"/>
          </w:divBdr>
        </w:div>
        <w:div w:id="2008705153">
          <w:marLeft w:val="640"/>
          <w:marRight w:val="0"/>
          <w:marTop w:val="0"/>
          <w:marBottom w:val="0"/>
          <w:divBdr>
            <w:top w:val="none" w:sz="0" w:space="0" w:color="auto"/>
            <w:left w:val="none" w:sz="0" w:space="0" w:color="auto"/>
            <w:bottom w:val="none" w:sz="0" w:space="0" w:color="auto"/>
            <w:right w:val="none" w:sz="0" w:space="0" w:color="auto"/>
          </w:divBdr>
        </w:div>
        <w:div w:id="2012949354">
          <w:marLeft w:val="640"/>
          <w:marRight w:val="0"/>
          <w:marTop w:val="0"/>
          <w:marBottom w:val="0"/>
          <w:divBdr>
            <w:top w:val="none" w:sz="0" w:space="0" w:color="auto"/>
            <w:left w:val="none" w:sz="0" w:space="0" w:color="auto"/>
            <w:bottom w:val="none" w:sz="0" w:space="0" w:color="auto"/>
            <w:right w:val="none" w:sz="0" w:space="0" w:color="auto"/>
          </w:divBdr>
        </w:div>
        <w:div w:id="2015569811">
          <w:marLeft w:val="640"/>
          <w:marRight w:val="0"/>
          <w:marTop w:val="0"/>
          <w:marBottom w:val="0"/>
          <w:divBdr>
            <w:top w:val="none" w:sz="0" w:space="0" w:color="auto"/>
            <w:left w:val="none" w:sz="0" w:space="0" w:color="auto"/>
            <w:bottom w:val="none" w:sz="0" w:space="0" w:color="auto"/>
            <w:right w:val="none" w:sz="0" w:space="0" w:color="auto"/>
          </w:divBdr>
        </w:div>
        <w:div w:id="2040472962">
          <w:marLeft w:val="640"/>
          <w:marRight w:val="0"/>
          <w:marTop w:val="0"/>
          <w:marBottom w:val="0"/>
          <w:divBdr>
            <w:top w:val="none" w:sz="0" w:space="0" w:color="auto"/>
            <w:left w:val="none" w:sz="0" w:space="0" w:color="auto"/>
            <w:bottom w:val="none" w:sz="0" w:space="0" w:color="auto"/>
            <w:right w:val="none" w:sz="0" w:space="0" w:color="auto"/>
          </w:divBdr>
        </w:div>
        <w:div w:id="2057315207">
          <w:marLeft w:val="640"/>
          <w:marRight w:val="0"/>
          <w:marTop w:val="0"/>
          <w:marBottom w:val="0"/>
          <w:divBdr>
            <w:top w:val="none" w:sz="0" w:space="0" w:color="auto"/>
            <w:left w:val="none" w:sz="0" w:space="0" w:color="auto"/>
            <w:bottom w:val="none" w:sz="0" w:space="0" w:color="auto"/>
            <w:right w:val="none" w:sz="0" w:space="0" w:color="auto"/>
          </w:divBdr>
        </w:div>
        <w:div w:id="2071343966">
          <w:marLeft w:val="640"/>
          <w:marRight w:val="0"/>
          <w:marTop w:val="0"/>
          <w:marBottom w:val="0"/>
          <w:divBdr>
            <w:top w:val="none" w:sz="0" w:space="0" w:color="auto"/>
            <w:left w:val="none" w:sz="0" w:space="0" w:color="auto"/>
            <w:bottom w:val="none" w:sz="0" w:space="0" w:color="auto"/>
            <w:right w:val="none" w:sz="0" w:space="0" w:color="auto"/>
          </w:divBdr>
        </w:div>
        <w:div w:id="2082556463">
          <w:marLeft w:val="640"/>
          <w:marRight w:val="0"/>
          <w:marTop w:val="0"/>
          <w:marBottom w:val="0"/>
          <w:divBdr>
            <w:top w:val="none" w:sz="0" w:space="0" w:color="auto"/>
            <w:left w:val="none" w:sz="0" w:space="0" w:color="auto"/>
            <w:bottom w:val="none" w:sz="0" w:space="0" w:color="auto"/>
            <w:right w:val="none" w:sz="0" w:space="0" w:color="auto"/>
          </w:divBdr>
        </w:div>
      </w:divsChild>
    </w:div>
    <w:div w:id="1020856085">
      <w:bodyDiv w:val="1"/>
      <w:marLeft w:val="0"/>
      <w:marRight w:val="0"/>
      <w:marTop w:val="0"/>
      <w:marBottom w:val="0"/>
      <w:divBdr>
        <w:top w:val="none" w:sz="0" w:space="0" w:color="auto"/>
        <w:left w:val="none" w:sz="0" w:space="0" w:color="auto"/>
        <w:bottom w:val="none" w:sz="0" w:space="0" w:color="auto"/>
        <w:right w:val="none" w:sz="0" w:space="0" w:color="auto"/>
      </w:divBdr>
      <w:divsChild>
        <w:div w:id="861544">
          <w:marLeft w:val="640"/>
          <w:marRight w:val="0"/>
          <w:marTop w:val="0"/>
          <w:marBottom w:val="0"/>
          <w:divBdr>
            <w:top w:val="none" w:sz="0" w:space="0" w:color="auto"/>
            <w:left w:val="none" w:sz="0" w:space="0" w:color="auto"/>
            <w:bottom w:val="none" w:sz="0" w:space="0" w:color="auto"/>
            <w:right w:val="none" w:sz="0" w:space="0" w:color="auto"/>
          </w:divBdr>
        </w:div>
        <w:div w:id="34894320">
          <w:marLeft w:val="640"/>
          <w:marRight w:val="0"/>
          <w:marTop w:val="0"/>
          <w:marBottom w:val="0"/>
          <w:divBdr>
            <w:top w:val="none" w:sz="0" w:space="0" w:color="auto"/>
            <w:left w:val="none" w:sz="0" w:space="0" w:color="auto"/>
            <w:bottom w:val="none" w:sz="0" w:space="0" w:color="auto"/>
            <w:right w:val="none" w:sz="0" w:space="0" w:color="auto"/>
          </w:divBdr>
        </w:div>
        <w:div w:id="66075539">
          <w:marLeft w:val="640"/>
          <w:marRight w:val="0"/>
          <w:marTop w:val="0"/>
          <w:marBottom w:val="0"/>
          <w:divBdr>
            <w:top w:val="none" w:sz="0" w:space="0" w:color="auto"/>
            <w:left w:val="none" w:sz="0" w:space="0" w:color="auto"/>
            <w:bottom w:val="none" w:sz="0" w:space="0" w:color="auto"/>
            <w:right w:val="none" w:sz="0" w:space="0" w:color="auto"/>
          </w:divBdr>
        </w:div>
        <w:div w:id="72555104">
          <w:marLeft w:val="640"/>
          <w:marRight w:val="0"/>
          <w:marTop w:val="0"/>
          <w:marBottom w:val="0"/>
          <w:divBdr>
            <w:top w:val="none" w:sz="0" w:space="0" w:color="auto"/>
            <w:left w:val="none" w:sz="0" w:space="0" w:color="auto"/>
            <w:bottom w:val="none" w:sz="0" w:space="0" w:color="auto"/>
            <w:right w:val="none" w:sz="0" w:space="0" w:color="auto"/>
          </w:divBdr>
        </w:div>
        <w:div w:id="78521311">
          <w:marLeft w:val="640"/>
          <w:marRight w:val="0"/>
          <w:marTop w:val="0"/>
          <w:marBottom w:val="0"/>
          <w:divBdr>
            <w:top w:val="none" w:sz="0" w:space="0" w:color="auto"/>
            <w:left w:val="none" w:sz="0" w:space="0" w:color="auto"/>
            <w:bottom w:val="none" w:sz="0" w:space="0" w:color="auto"/>
            <w:right w:val="none" w:sz="0" w:space="0" w:color="auto"/>
          </w:divBdr>
        </w:div>
        <w:div w:id="85619882">
          <w:marLeft w:val="640"/>
          <w:marRight w:val="0"/>
          <w:marTop w:val="0"/>
          <w:marBottom w:val="0"/>
          <w:divBdr>
            <w:top w:val="none" w:sz="0" w:space="0" w:color="auto"/>
            <w:left w:val="none" w:sz="0" w:space="0" w:color="auto"/>
            <w:bottom w:val="none" w:sz="0" w:space="0" w:color="auto"/>
            <w:right w:val="none" w:sz="0" w:space="0" w:color="auto"/>
          </w:divBdr>
        </w:div>
        <w:div w:id="128211674">
          <w:marLeft w:val="640"/>
          <w:marRight w:val="0"/>
          <w:marTop w:val="0"/>
          <w:marBottom w:val="0"/>
          <w:divBdr>
            <w:top w:val="none" w:sz="0" w:space="0" w:color="auto"/>
            <w:left w:val="none" w:sz="0" w:space="0" w:color="auto"/>
            <w:bottom w:val="none" w:sz="0" w:space="0" w:color="auto"/>
            <w:right w:val="none" w:sz="0" w:space="0" w:color="auto"/>
          </w:divBdr>
        </w:div>
        <w:div w:id="175702864">
          <w:marLeft w:val="640"/>
          <w:marRight w:val="0"/>
          <w:marTop w:val="0"/>
          <w:marBottom w:val="0"/>
          <w:divBdr>
            <w:top w:val="none" w:sz="0" w:space="0" w:color="auto"/>
            <w:left w:val="none" w:sz="0" w:space="0" w:color="auto"/>
            <w:bottom w:val="none" w:sz="0" w:space="0" w:color="auto"/>
            <w:right w:val="none" w:sz="0" w:space="0" w:color="auto"/>
          </w:divBdr>
        </w:div>
        <w:div w:id="239948969">
          <w:marLeft w:val="640"/>
          <w:marRight w:val="0"/>
          <w:marTop w:val="0"/>
          <w:marBottom w:val="0"/>
          <w:divBdr>
            <w:top w:val="none" w:sz="0" w:space="0" w:color="auto"/>
            <w:left w:val="none" w:sz="0" w:space="0" w:color="auto"/>
            <w:bottom w:val="none" w:sz="0" w:space="0" w:color="auto"/>
            <w:right w:val="none" w:sz="0" w:space="0" w:color="auto"/>
          </w:divBdr>
        </w:div>
        <w:div w:id="262416355">
          <w:marLeft w:val="640"/>
          <w:marRight w:val="0"/>
          <w:marTop w:val="0"/>
          <w:marBottom w:val="0"/>
          <w:divBdr>
            <w:top w:val="none" w:sz="0" w:space="0" w:color="auto"/>
            <w:left w:val="none" w:sz="0" w:space="0" w:color="auto"/>
            <w:bottom w:val="none" w:sz="0" w:space="0" w:color="auto"/>
            <w:right w:val="none" w:sz="0" w:space="0" w:color="auto"/>
          </w:divBdr>
        </w:div>
        <w:div w:id="297541258">
          <w:marLeft w:val="640"/>
          <w:marRight w:val="0"/>
          <w:marTop w:val="0"/>
          <w:marBottom w:val="0"/>
          <w:divBdr>
            <w:top w:val="none" w:sz="0" w:space="0" w:color="auto"/>
            <w:left w:val="none" w:sz="0" w:space="0" w:color="auto"/>
            <w:bottom w:val="none" w:sz="0" w:space="0" w:color="auto"/>
            <w:right w:val="none" w:sz="0" w:space="0" w:color="auto"/>
          </w:divBdr>
        </w:div>
        <w:div w:id="301620388">
          <w:marLeft w:val="640"/>
          <w:marRight w:val="0"/>
          <w:marTop w:val="0"/>
          <w:marBottom w:val="0"/>
          <w:divBdr>
            <w:top w:val="none" w:sz="0" w:space="0" w:color="auto"/>
            <w:left w:val="none" w:sz="0" w:space="0" w:color="auto"/>
            <w:bottom w:val="none" w:sz="0" w:space="0" w:color="auto"/>
            <w:right w:val="none" w:sz="0" w:space="0" w:color="auto"/>
          </w:divBdr>
        </w:div>
        <w:div w:id="401608730">
          <w:marLeft w:val="640"/>
          <w:marRight w:val="0"/>
          <w:marTop w:val="0"/>
          <w:marBottom w:val="0"/>
          <w:divBdr>
            <w:top w:val="none" w:sz="0" w:space="0" w:color="auto"/>
            <w:left w:val="none" w:sz="0" w:space="0" w:color="auto"/>
            <w:bottom w:val="none" w:sz="0" w:space="0" w:color="auto"/>
            <w:right w:val="none" w:sz="0" w:space="0" w:color="auto"/>
          </w:divBdr>
        </w:div>
        <w:div w:id="410466313">
          <w:marLeft w:val="640"/>
          <w:marRight w:val="0"/>
          <w:marTop w:val="0"/>
          <w:marBottom w:val="0"/>
          <w:divBdr>
            <w:top w:val="none" w:sz="0" w:space="0" w:color="auto"/>
            <w:left w:val="none" w:sz="0" w:space="0" w:color="auto"/>
            <w:bottom w:val="none" w:sz="0" w:space="0" w:color="auto"/>
            <w:right w:val="none" w:sz="0" w:space="0" w:color="auto"/>
          </w:divBdr>
        </w:div>
        <w:div w:id="412705849">
          <w:marLeft w:val="640"/>
          <w:marRight w:val="0"/>
          <w:marTop w:val="0"/>
          <w:marBottom w:val="0"/>
          <w:divBdr>
            <w:top w:val="none" w:sz="0" w:space="0" w:color="auto"/>
            <w:left w:val="none" w:sz="0" w:space="0" w:color="auto"/>
            <w:bottom w:val="none" w:sz="0" w:space="0" w:color="auto"/>
            <w:right w:val="none" w:sz="0" w:space="0" w:color="auto"/>
          </w:divBdr>
        </w:div>
        <w:div w:id="413627757">
          <w:marLeft w:val="640"/>
          <w:marRight w:val="0"/>
          <w:marTop w:val="0"/>
          <w:marBottom w:val="0"/>
          <w:divBdr>
            <w:top w:val="none" w:sz="0" w:space="0" w:color="auto"/>
            <w:left w:val="none" w:sz="0" w:space="0" w:color="auto"/>
            <w:bottom w:val="none" w:sz="0" w:space="0" w:color="auto"/>
            <w:right w:val="none" w:sz="0" w:space="0" w:color="auto"/>
          </w:divBdr>
        </w:div>
        <w:div w:id="489105153">
          <w:marLeft w:val="640"/>
          <w:marRight w:val="0"/>
          <w:marTop w:val="0"/>
          <w:marBottom w:val="0"/>
          <w:divBdr>
            <w:top w:val="none" w:sz="0" w:space="0" w:color="auto"/>
            <w:left w:val="none" w:sz="0" w:space="0" w:color="auto"/>
            <w:bottom w:val="none" w:sz="0" w:space="0" w:color="auto"/>
            <w:right w:val="none" w:sz="0" w:space="0" w:color="auto"/>
          </w:divBdr>
        </w:div>
        <w:div w:id="631132736">
          <w:marLeft w:val="640"/>
          <w:marRight w:val="0"/>
          <w:marTop w:val="0"/>
          <w:marBottom w:val="0"/>
          <w:divBdr>
            <w:top w:val="none" w:sz="0" w:space="0" w:color="auto"/>
            <w:left w:val="none" w:sz="0" w:space="0" w:color="auto"/>
            <w:bottom w:val="none" w:sz="0" w:space="0" w:color="auto"/>
            <w:right w:val="none" w:sz="0" w:space="0" w:color="auto"/>
          </w:divBdr>
        </w:div>
        <w:div w:id="709886796">
          <w:marLeft w:val="640"/>
          <w:marRight w:val="0"/>
          <w:marTop w:val="0"/>
          <w:marBottom w:val="0"/>
          <w:divBdr>
            <w:top w:val="none" w:sz="0" w:space="0" w:color="auto"/>
            <w:left w:val="none" w:sz="0" w:space="0" w:color="auto"/>
            <w:bottom w:val="none" w:sz="0" w:space="0" w:color="auto"/>
            <w:right w:val="none" w:sz="0" w:space="0" w:color="auto"/>
          </w:divBdr>
        </w:div>
        <w:div w:id="739408488">
          <w:marLeft w:val="640"/>
          <w:marRight w:val="0"/>
          <w:marTop w:val="0"/>
          <w:marBottom w:val="0"/>
          <w:divBdr>
            <w:top w:val="none" w:sz="0" w:space="0" w:color="auto"/>
            <w:left w:val="none" w:sz="0" w:space="0" w:color="auto"/>
            <w:bottom w:val="none" w:sz="0" w:space="0" w:color="auto"/>
            <w:right w:val="none" w:sz="0" w:space="0" w:color="auto"/>
          </w:divBdr>
        </w:div>
        <w:div w:id="769087678">
          <w:marLeft w:val="640"/>
          <w:marRight w:val="0"/>
          <w:marTop w:val="0"/>
          <w:marBottom w:val="0"/>
          <w:divBdr>
            <w:top w:val="none" w:sz="0" w:space="0" w:color="auto"/>
            <w:left w:val="none" w:sz="0" w:space="0" w:color="auto"/>
            <w:bottom w:val="none" w:sz="0" w:space="0" w:color="auto"/>
            <w:right w:val="none" w:sz="0" w:space="0" w:color="auto"/>
          </w:divBdr>
        </w:div>
        <w:div w:id="818426203">
          <w:marLeft w:val="640"/>
          <w:marRight w:val="0"/>
          <w:marTop w:val="0"/>
          <w:marBottom w:val="0"/>
          <w:divBdr>
            <w:top w:val="none" w:sz="0" w:space="0" w:color="auto"/>
            <w:left w:val="none" w:sz="0" w:space="0" w:color="auto"/>
            <w:bottom w:val="none" w:sz="0" w:space="0" w:color="auto"/>
            <w:right w:val="none" w:sz="0" w:space="0" w:color="auto"/>
          </w:divBdr>
        </w:div>
        <w:div w:id="826481987">
          <w:marLeft w:val="640"/>
          <w:marRight w:val="0"/>
          <w:marTop w:val="0"/>
          <w:marBottom w:val="0"/>
          <w:divBdr>
            <w:top w:val="none" w:sz="0" w:space="0" w:color="auto"/>
            <w:left w:val="none" w:sz="0" w:space="0" w:color="auto"/>
            <w:bottom w:val="none" w:sz="0" w:space="0" w:color="auto"/>
            <w:right w:val="none" w:sz="0" w:space="0" w:color="auto"/>
          </w:divBdr>
        </w:div>
        <w:div w:id="857474310">
          <w:marLeft w:val="640"/>
          <w:marRight w:val="0"/>
          <w:marTop w:val="0"/>
          <w:marBottom w:val="0"/>
          <w:divBdr>
            <w:top w:val="none" w:sz="0" w:space="0" w:color="auto"/>
            <w:left w:val="none" w:sz="0" w:space="0" w:color="auto"/>
            <w:bottom w:val="none" w:sz="0" w:space="0" w:color="auto"/>
            <w:right w:val="none" w:sz="0" w:space="0" w:color="auto"/>
          </w:divBdr>
        </w:div>
        <w:div w:id="860164559">
          <w:marLeft w:val="640"/>
          <w:marRight w:val="0"/>
          <w:marTop w:val="0"/>
          <w:marBottom w:val="0"/>
          <w:divBdr>
            <w:top w:val="none" w:sz="0" w:space="0" w:color="auto"/>
            <w:left w:val="none" w:sz="0" w:space="0" w:color="auto"/>
            <w:bottom w:val="none" w:sz="0" w:space="0" w:color="auto"/>
            <w:right w:val="none" w:sz="0" w:space="0" w:color="auto"/>
          </w:divBdr>
        </w:div>
        <w:div w:id="883441233">
          <w:marLeft w:val="640"/>
          <w:marRight w:val="0"/>
          <w:marTop w:val="0"/>
          <w:marBottom w:val="0"/>
          <w:divBdr>
            <w:top w:val="none" w:sz="0" w:space="0" w:color="auto"/>
            <w:left w:val="none" w:sz="0" w:space="0" w:color="auto"/>
            <w:bottom w:val="none" w:sz="0" w:space="0" w:color="auto"/>
            <w:right w:val="none" w:sz="0" w:space="0" w:color="auto"/>
          </w:divBdr>
        </w:div>
        <w:div w:id="886839616">
          <w:marLeft w:val="640"/>
          <w:marRight w:val="0"/>
          <w:marTop w:val="0"/>
          <w:marBottom w:val="0"/>
          <w:divBdr>
            <w:top w:val="none" w:sz="0" w:space="0" w:color="auto"/>
            <w:left w:val="none" w:sz="0" w:space="0" w:color="auto"/>
            <w:bottom w:val="none" w:sz="0" w:space="0" w:color="auto"/>
            <w:right w:val="none" w:sz="0" w:space="0" w:color="auto"/>
          </w:divBdr>
        </w:div>
        <w:div w:id="922177366">
          <w:marLeft w:val="640"/>
          <w:marRight w:val="0"/>
          <w:marTop w:val="0"/>
          <w:marBottom w:val="0"/>
          <w:divBdr>
            <w:top w:val="none" w:sz="0" w:space="0" w:color="auto"/>
            <w:left w:val="none" w:sz="0" w:space="0" w:color="auto"/>
            <w:bottom w:val="none" w:sz="0" w:space="0" w:color="auto"/>
            <w:right w:val="none" w:sz="0" w:space="0" w:color="auto"/>
          </w:divBdr>
        </w:div>
        <w:div w:id="925580914">
          <w:marLeft w:val="640"/>
          <w:marRight w:val="0"/>
          <w:marTop w:val="0"/>
          <w:marBottom w:val="0"/>
          <w:divBdr>
            <w:top w:val="none" w:sz="0" w:space="0" w:color="auto"/>
            <w:left w:val="none" w:sz="0" w:space="0" w:color="auto"/>
            <w:bottom w:val="none" w:sz="0" w:space="0" w:color="auto"/>
            <w:right w:val="none" w:sz="0" w:space="0" w:color="auto"/>
          </w:divBdr>
        </w:div>
        <w:div w:id="986401634">
          <w:marLeft w:val="640"/>
          <w:marRight w:val="0"/>
          <w:marTop w:val="0"/>
          <w:marBottom w:val="0"/>
          <w:divBdr>
            <w:top w:val="none" w:sz="0" w:space="0" w:color="auto"/>
            <w:left w:val="none" w:sz="0" w:space="0" w:color="auto"/>
            <w:bottom w:val="none" w:sz="0" w:space="0" w:color="auto"/>
            <w:right w:val="none" w:sz="0" w:space="0" w:color="auto"/>
          </w:divBdr>
        </w:div>
        <w:div w:id="995259563">
          <w:marLeft w:val="640"/>
          <w:marRight w:val="0"/>
          <w:marTop w:val="0"/>
          <w:marBottom w:val="0"/>
          <w:divBdr>
            <w:top w:val="none" w:sz="0" w:space="0" w:color="auto"/>
            <w:left w:val="none" w:sz="0" w:space="0" w:color="auto"/>
            <w:bottom w:val="none" w:sz="0" w:space="0" w:color="auto"/>
            <w:right w:val="none" w:sz="0" w:space="0" w:color="auto"/>
          </w:divBdr>
        </w:div>
        <w:div w:id="1008752553">
          <w:marLeft w:val="640"/>
          <w:marRight w:val="0"/>
          <w:marTop w:val="0"/>
          <w:marBottom w:val="0"/>
          <w:divBdr>
            <w:top w:val="none" w:sz="0" w:space="0" w:color="auto"/>
            <w:left w:val="none" w:sz="0" w:space="0" w:color="auto"/>
            <w:bottom w:val="none" w:sz="0" w:space="0" w:color="auto"/>
            <w:right w:val="none" w:sz="0" w:space="0" w:color="auto"/>
          </w:divBdr>
        </w:div>
        <w:div w:id="1053964733">
          <w:marLeft w:val="640"/>
          <w:marRight w:val="0"/>
          <w:marTop w:val="0"/>
          <w:marBottom w:val="0"/>
          <w:divBdr>
            <w:top w:val="none" w:sz="0" w:space="0" w:color="auto"/>
            <w:left w:val="none" w:sz="0" w:space="0" w:color="auto"/>
            <w:bottom w:val="none" w:sz="0" w:space="0" w:color="auto"/>
            <w:right w:val="none" w:sz="0" w:space="0" w:color="auto"/>
          </w:divBdr>
        </w:div>
        <w:div w:id="1164779938">
          <w:marLeft w:val="640"/>
          <w:marRight w:val="0"/>
          <w:marTop w:val="0"/>
          <w:marBottom w:val="0"/>
          <w:divBdr>
            <w:top w:val="none" w:sz="0" w:space="0" w:color="auto"/>
            <w:left w:val="none" w:sz="0" w:space="0" w:color="auto"/>
            <w:bottom w:val="none" w:sz="0" w:space="0" w:color="auto"/>
            <w:right w:val="none" w:sz="0" w:space="0" w:color="auto"/>
          </w:divBdr>
        </w:div>
        <w:div w:id="1206722076">
          <w:marLeft w:val="640"/>
          <w:marRight w:val="0"/>
          <w:marTop w:val="0"/>
          <w:marBottom w:val="0"/>
          <w:divBdr>
            <w:top w:val="none" w:sz="0" w:space="0" w:color="auto"/>
            <w:left w:val="none" w:sz="0" w:space="0" w:color="auto"/>
            <w:bottom w:val="none" w:sz="0" w:space="0" w:color="auto"/>
            <w:right w:val="none" w:sz="0" w:space="0" w:color="auto"/>
          </w:divBdr>
        </w:div>
        <w:div w:id="1265767016">
          <w:marLeft w:val="640"/>
          <w:marRight w:val="0"/>
          <w:marTop w:val="0"/>
          <w:marBottom w:val="0"/>
          <w:divBdr>
            <w:top w:val="none" w:sz="0" w:space="0" w:color="auto"/>
            <w:left w:val="none" w:sz="0" w:space="0" w:color="auto"/>
            <w:bottom w:val="none" w:sz="0" w:space="0" w:color="auto"/>
            <w:right w:val="none" w:sz="0" w:space="0" w:color="auto"/>
          </w:divBdr>
        </w:div>
        <w:div w:id="1266959349">
          <w:marLeft w:val="640"/>
          <w:marRight w:val="0"/>
          <w:marTop w:val="0"/>
          <w:marBottom w:val="0"/>
          <w:divBdr>
            <w:top w:val="none" w:sz="0" w:space="0" w:color="auto"/>
            <w:left w:val="none" w:sz="0" w:space="0" w:color="auto"/>
            <w:bottom w:val="none" w:sz="0" w:space="0" w:color="auto"/>
            <w:right w:val="none" w:sz="0" w:space="0" w:color="auto"/>
          </w:divBdr>
        </w:div>
        <w:div w:id="1375810812">
          <w:marLeft w:val="640"/>
          <w:marRight w:val="0"/>
          <w:marTop w:val="0"/>
          <w:marBottom w:val="0"/>
          <w:divBdr>
            <w:top w:val="none" w:sz="0" w:space="0" w:color="auto"/>
            <w:left w:val="none" w:sz="0" w:space="0" w:color="auto"/>
            <w:bottom w:val="none" w:sz="0" w:space="0" w:color="auto"/>
            <w:right w:val="none" w:sz="0" w:space="0" w:color="auto"/>
          </w:divBdr>
        </w:div>
        <w:div w:id="1425347496">
          <w:marLeft w:val="640"/>
          <w:marRight w:val="0"/>
          <w:marTop w:val="0"/>
          <w:marBottom w:val="0"/>
          <w:divBdr>
            <w:top w:val="none" w:sz="0" w:space="0" w:color="auto"/>
            <w:left w:val="none" w:sz="0" w:space="0" w:color="auto"/>
            <w:bottom w:val="none" w:sz="0" w:space="0" w:color="auto"/>
            <w:right w:val="none" w:sz="0" w:space="0" w:color="auto"/>
          </w:divBdr>
        </w:div>
        <w:div w:id="1430151466">
          <w:marLeft w:val="640"/>
          <w:marRight w:val="0"/>
          <w:marTop w:val="0"/>
          <w:marBottom w:val="0"/>
          <w:divBdr>
            <w:top w:val="none" w:sz="0" w:space="0" w:color="auto"/>
            <w:left w:val="none" w:sz="0" w:space="0" w:color="auto"/>
            <w:bottom w:val="none" w:sz="0" w:space="0" w:color="auto"/>
            <w:right w:val="none" w:sz="0" w:space="0" w:color="auto"/>
          </w:divBdr>
        </w:div>
        <w:div w:id="1443842470">
          <w:marLeft w:val="640"/>
          <w:marRight w:val="0"/>
          <w:marTop w:val="0"/>
          <w:marBottom w:val="0"/>
          <w:divBdr>
            <w:top w:val="none" w:sz="0" w:space="0" w:color="auto"/>
            <w:left w:val="none" w:sz="0" w:space="0" w:color="auto"/>
            <w:bottom w:val="none" w:sz="0" w:space="0" w:color="auto"/>
            <w:right w:val="none" w:sz="0" w:space="0" w:color="auto"/>
          </w:divBdr>
        </w:div>
        <w:div w:id="1454131018">
          <w:marLeft w:val="640"/>
          <w:marRight w:val="0"/>
          <w:marTop w:val="0"/>
          <w:marBottom w:val="0"/>
          <w:divBdr>
            <w:top w:val="none" w:sz="0" w:space="0" w:color="auto"/>
            <w:left w:val="none" w:sz="0" w:space="0" w:color="auto"/>
            <w:bottom w:val="none" w:sz="0" w:space="0" w:color="auto"/>
            <w:right w:val="none" w:sz="0" w:space="0" w:color="auto"/>
          </w:divBdr>
        </w:div>
        <w:div w:id="1485855075">
          <w:marLeft w:val="640"/>
          <w:marRight w:val="0"/>
          <w:marTop w:val="0"/>
          <w:marBottom w:val="0"/>
          <w:divBdr>
            <w:top w:val="none" w:sz="0" w:space="0" w:color="auto"/>
            <w:left w:val="none" w:sz="0" w:space="0" w:color="auto"/>
            <w:bottom w:val="none" w:sz="0" w:space="0" w:color="auto"/>
            <w:right w:val="none" w:sz="0" w:space="0" w:color="auto"/>
          </w:divBdr>
        </w:div>
        <w:div w:id="1499342272">
          <w:marLeft w:val="640"/>
          <w:marRight w:val="0"/>
          <w:marTop w:val="0"/>
          <w:marBottom w:val="0"/>
          <w:divBdr>
            <w:top w:val="none" w:sz="0" w:space="0" w:color="auto"/>
            <w:left w:val="none" w:sz="0" w:space="0" w:color="auto"/>
            <w:bottom w:val="none" w:sz="0" w:space="0" w:color="auto"/>
            <w:right w:val="none" w:sz="0" w:space="0" w:color="auto"/>
          </w:divBdr>
        </w:div>
        <w:div w:id="1505390432">
          <w:marLeft w:val="640"/>
          <w:marRight w:val="0"/>
          <w:marTop w:val="0"/>
          <w:marBottom w:val="0"/>
          <w:divBdr>
            <w:top w:val="none" w:sz="0" w:space="0" w:color="auto"/>
            <w:left w:val="none" w:sz="0" w:space="0" w:color="auto"/>
            <w:bottom w:val="none" w:sz="0" w:space="0" w:color="auto"/>
            <w:right w:val="none" w:sz="0" w:space="0" w:color="auto"/>
          </w:divBdr>
        </w:div>
        <w:div w:id="1559704596">
          <w:marLeft w:val="640"/>
          <w:marRight w:val="0"/>
          <w:marTop w:val="0"/>
          <w:marBottom w:val="0"/>
          <w:divBdr>
            <w:top w:val="none" w:sz="0" w:space="0" w:color="auto"/>
            <w:left w:val="none" w:sz="0" w:space="0" w:color="auto"/>
            <w:bottom w:val="none" w:sz="0" w:space="0" w:color="auto"/>
            <w:right w:val="none" w:sz="0" w:space="0" w:color="auto"/>
          </w:divBdr>
        </w:div>
        <w:div w:id="1570117940">
          <w:marLeft w:val="640"/>
          <w:marRight w:val="0"/>
          <w:marTop w:val="0"/>
          <w:marBottom w:val="0"/>
          <w:divBdr>
            <w:top w:val="none" w:sz="0" w:space="0" w:color="auto"/>
            <w:left w:val="none" w:sz="0" w:space="0" w:color="auto"/>
            <w:bottom w:val="none" w:sz="0" w:space="0" w:color="auto"/>
            <w:right w:val="none" w:sz="0" w:space="0" w:color="auto"/>
          </w:divBdr>
        </w:div>
        <w:div w:id="1607926424">
          <w:marLeft w:val="640"/>
          <w:marRight w:val="0"/>
          <w:marTop w:val="0"/>
          <w:marBottom w:val="0"/>
          <w:divBdr>
            <w:top w:val="none" w:sz="0" w:space="0" w:color="auto"/>
            <w:left w:val="none" w:sz="0" w:space="0" w:color="auto"/>
            <w:bottom w:val="none" w:sz="0" w:space="0" w:color="auto"/>
            <w:right w:val="none" w:sz="0" w:space="0" w:color="auto"/>
          </w:divBdr>
        </w:div>
        <w:div w:id="1633248174">
          <w:marLeft w:val="640"/>
          <w:marRight w:val="0"/>
          <w:marTop w:val="0"/>
          <w:marBottom w:val="0"/>
          <w:divBdr>
            <w:top w:val="none" w:sz="0" w:space="0" w:color="auto"/>
            <w:left w:val="none" w:sz="0" w:space="0" w:color="auto"/>
            <w:bottom w:val="none" w:sz="0" w:space="0" w:color="auto"/>
            <w:right w:val="none" w:sz="0" w:space="0" w:color="auto"/>
          </w:divBdr>
        </w:div>
        <w:div w:id="1639607767">
          <w:marLeft w:val="640"/>
          <w:marRight w:val="0"/>
          <w:marTop w:val="0"/>
          <w:marBottom w:val="0"/>
          <w:divBdr>
            <w:top w:val="none" w:sz="0" w:space="0" w:color="auto"/>
            <w:left w:val="none" w:sz="0" w:space="0" w:color="auto"/>
            <w:bottom w:val="none" w:sz="0" w:space="0" w:color="auto"/>
            <w:right w:val="none" w:sz="0" w:space="0" w:color="auto"/>
          </w:divBdr>
        </w:div>
        <w:div w:id="1641959554">
          <w:marLeft w:val="640"/>
          <w:marRight w:val="0"/>
          <w:marTop w:val="0"/>
          <w:marBottom w:val="0"/>
          <w:divBdr>
            <w:top w:val="none" w:sz="0" w:space="0" w:color="auto"/>
            <w:left w:val="none" w:sz="0" w:space="0" w:color="auto"/>
            <w:bottom w:val="none" w:sz="0" w:space="0" w:color="auto"/>
            <w:right w:val="none" w:sz="0" w:space="0" w:color="auto"/>
          </w:divBdr>
        </w:div>
        <w:div w:id="1642079265">
          <w:marLeft w:val="640"/>
          <w:marRight w:val="0"/>
          <w:marTop w:val="0"/>
          <w:marBottom w:val="0"/>
          <w:divBdr>
            <w:top w:val="none" w:sz="0" w:space="0" w:color="auto"/>
            <w:left w:val="none" w:sz="0" w:space="0" w:color="auto"/>
            <w:bottom w:val="none" w:sz="0" w:space="0" w:color="auto"/>
            <w:right w:val="none" w:sz="0" w:space="0" w:color="auto"/>
          </w:divBdr>
        </w:div>
        <w:div w:id="1686250304">
          <w:marLeft w:val="640"/>
          <w:marRight w:val="0"/>
          <w:marTop w:val="0"/>
          <w:marBottom w:val="0"/>
          <w:divBdr>
            <w:top w:val="none" w:sz="0" w:space="0" w:color="auto"/>
            <w:left w:val="none" w:sz="0" w:space="0" w:color="auto"/>
            <w:bottom w:val="none" w:sz="0" w:space="0" w:color="auto"/>
            <w:right w:val="none" w:sz="0" w:space="0" w:color="auto"/>
          </w:divBdr>
        </w:div>
        <w:div w:id="1719281934">
          <w:marLeft w:val="640"/>
          <w:marRight w:val="0"/>
          <w:marTop w:val="0"/>
          <w:marBottom w:val="0"/>
          <w:divBdr>
            <w:top w:val="none" w:sz="0" w:space="0" w:color="auto"/>
            <w:left w:val="none" w:sz="0" w:space="0" w:color="auto"/>
            <w:bottom w:val="none" w:sz="0" w:space="0" w:color="auto"/>
            <w:right w:val="none" w:sz="0" w:space="0" w:color="auto"/>
          </w:divBdr>
        </w:div>
        <w:div w:id="1723284344">
          <w:marLeft w:val="640"/>
          <w:marRight w:val="0"/>
          <w:marTop w:val="0"/>
          <w:marBottom w:val="0"/>
          <w:divBdr>
            <w:top w:val="none" w:sz="0" w:space="0" w:color="auto"/>
            <w:left w:val="none" w:sz="0" w:space="0" w:color="auto"/>
            <w:bottom w:val="none" w:sz="0" w:space="0" w:color="auto"/>
            <w:right w:val="none" w:sz="0" w:space="0" w:color="auto"/>
          </w:divBdr>
        </w:div>
        <w:div w:id="1749766783">
          <w:marLeft w:val="640"/>
          <w:marRight w:val="0"/>
          <w:marTop w:val="0"/>
          <w:marBottom w:val="0"/>
          <w:divBdr>
            <w:top w:val="none" w:sz="0" w:space="0" w:color="auto"/>
            <w:left w:val="none" w:sz="0" w:space="0" w:color="auto"/>
            <w:bottom w:val="none" w:sz="0" w:space="0" w:color="auto"/>
            <w:right w:val="none" w:sz="0" w:space="0" w:color="auto"/>
          </w:divBdr>
        </w:div>
        <w:div w:id="1798063272">
          <w:marLeft w:val="640"/>
          <w:marRight w:val="0"/>
          <w:marTop w:val="0"/>
          <w:marBottom w:val="0"/>
          <w:divBdr>
            <w:top w:val="none" w:sz="0" w:space="0" w:color="auto"/>
            <w:left w:val="none" w:sz="0" w:space="0" w:color="auto"/>
            <w:bottom w:val="none" w:sz="0" w:space="0" w:color="auto"/>
            <w:right w:val="none" w:sz="0" w:space="0" w:color="auto"/>
          </w:divBdr>
        </w:div>
        <w:div w:id="1803190121">
          <w:marLeft w:val="640"/>
          <w:marRight w:val="0"/>
          <w:marTop w:val="0"/>
          <w:marBottom w:val="0"/>
          <w:divBdr>
            <w:top w:val="none" w:sz="0" w:space="0" w:color="auto"/>
            <w:left w:val="none" w:sz="0" w:space="0" w:color="auto"/>
            <w:bottom w:val="none" w:sz="0" w:space="0" w:color="auto"/>
            <w:right w:val="none" w:sz="0" w:space="0" w:color="auto"/>
          </w:divBdr>
        </w:div>
        <w:div w:id="1811896269">
          <w:marLeft w:val="640"/>
          <w:marRight w:val="0"/>
          <w:marTop w:val="0"/>
          <w:marBottom w:val="0"/>
          <w:divBdr>
            <w:top w:val="none" w:sz="0" w:space="0" w:color="auto"/>
            <w:left w:val="none" w:sz="0" w:space="0" w:color="auto"/>
            <w:bottom w:val="none" w:sz="0" w:space="0" w:color="auto"/>
            <w:right w:val="none" w:sz="0" w:space="0" w:color="auto"/>
          </w:divBdr>
        </w:div>
        <w:div w:id="1872721997">
          <w:marLeft w:val="640"/>
          <w:marRight w:val="0"/>
          <w:marTop w:val="0"/>
          <w:marBottom w:val="0"/>
          <w:divBdr>
            <w:top w:val="none" w:sz="0" w:space="0" w:color="auto"/>
            <w:left w:val="none" w:sz="0" w:space="0" w:color="auto"/>
            <w:bottom w:val="none" w:sz="0" w:space="0" w:color="auto"/>
            <w:right w:val="none" w:sz="0" w:space="0" w:color="auto"/>
          </w:divBdr>
        </w:div>
        <w:div w:id="1918393308">
          <w:marLeft w:val="640"/>
          <w:marRight w:val="0"/>
          <w:marTop w:val="0"/>
          <w:marBottom w:val="0"/>
          <w:divBdr>
            <w:top w:val="none" w:sz="0" w:space="0" w:color="auto"/>
            <w:left w:val="none" w:sz="0" w:space="0" w:color="auto"/>
            <w:bottom w:val="none" w:sz="0" w:space="0" w:color="auto"/>
            <w:right w:val="none" w:sz="0" w:space="0" w:color="auto"/>
          </w:divBdr>
        </w:div>
        <w:div w:id="2002125654">
          <w:marLeft w:val="640"/>
          <w:marRight w:val="0"/>
          <w:marTop w:val="0"/>
          <w:marBottom w:val="0"/>
          <w:divBdr>
            <w:top w:val="none" w:sz="0" w:space="0" w:color="auto"/>
            <w:left w:val="none" w:sz="0" w:space="0" w:color="auto"/>
            <w:bottom w:val="none" w:sz="0" w:space="0" w:color="auto"/>
            <w:right w:val="none" w:sz="0" w:space="0" w:color="auto"/>
          </w:divBdr>
        </w:div>
        <w:div w:id="2011177046">
          <w:marLeft w:val="640"/>
          <w:marRight w:val="0"/>
          <w:marTop w:val="0"/>
          <w:marBottom w:val="0"/>
          <w:divBdr>
            <w:top w:val="none" w:sz="0" w:space="0" w:color="auto"/>
            <w:left w:val="none" w:sz="0" w:space="0" w:color="auto"/>
            <w:bottom w:val="none" w:sz="0" w:space="0" w:color="auto"/>
            <w:right w:val="none" w:sz="0" w:space="0" w:color="auto"/>
          </w:divBdr>
        </w:div>
        <w:div w:id="2022851895">
          <w:marLeft w:val="640"/>
          <w:marRight w:val="0"/>
          <w:marTop w:val="0"/>
          <w:marBottom w:val="0"/>
          <w:divBdr>
            <w:top w:val="none" w:sz="0" w:space="0" w:color="auto"/>
            <w:left w:val="none" w:sz="0" w:space="0" w:color="auto"/>
            <w:bottom w:val="none" w:sz="0" w:space="0" w:color="auto"/>
            <w:right w:val="none" w:sz="0" w:space="0" w:color="auto"/>
          </w:divBdr>
        </w:div>
        <w:div w:id="2029915318">
          <w:marLeft w:val="640"/>
          <w:marRight w:val="0"/>
          <w:marTop w:val="0"/>
          <w:marBottom w:val="0"/>
          <w:divBdr>
            <w:top w:val="none" w:sz="0" w:space="0" w:color="auto"/>
            <w:left w:val="none" w:sz="0" w:space="0" w:color="auto"/>
            <w:bottom w:val="none" w:sz="0" w:space="0" w:color="auto"/>
            <w:right w:val="none" w:sz="0" w:space="0" w:color="auto"/>
          </w:divBdr>
        </w:div>
        <w:div w:id="2073771934">
          <w:marLeft w:val="640"/>
          <w:marRight w:val="0"/>
          <w:marTop w:val="0"/>
          <w:marBottom w:val="0"/>
          <w:divBdr>
            <w:top w:val="none" w:sz="0" w:space="0" w:color="auto"/>
            <w:left w:val="none" w:sz="0" w:space="0" w:color="auto"/>
            <w:bottom w:val="none" w:sz="0" w:space="0" w:color="auto"/>
            <w:right w:val="none" w:sz="0" w:space="0" w:color="auto"/>
          </w:divBdr>
        </w:div>
      </w:divsChild>
    </w:div>
    <w:div w:id="1049260615">
      <w:bodyDiv w:val="1"/>
      <w:marLeft w:val="0"/>
      <w:marRight w:val="0"/>
      <w:marTop w:val="0"/>
      <w:marBottom w:val="0"/>
      <w:divBdr>
        <w:top w:val="none" w:sz="0" w:space="0" w:color="auto"/>
        <w:left w:val="none" w:sz="0" w:space="0" w:color="auto"/>
        <w:bottom w:val="none" w:sz="0" w:space="0" w:color="auto"/>
        <w:right w:val="none" w:sz="0" w:space="0" w:color="auto"/>
      </w:divBdr>
    </w:div>
    <w:div w:id="1067338099">
      <w:bodyDiv w:val="1"/>
      <w:marLeft w:val="0"/>
      <w:marRight w:val="0"/>
      <w:marTop w:val="0"/>
      <w:marBottom w:val="0"/>
      <w:divBdr>
        <w:top w:val="none" w:sz="0" w:space="0" w:color="auto"/>
        <w:left w:val="none" w:sz="0" w:space="0" w:color="auto"/>
        <w:bottom w:val="none" w:sz="0" w:space="0" w:color="auto"/>
        <w:right w:val="none" w:sz="0" w:space="0" w:color="auto"/>
      </w:divBdr>
    </w:div>
    <w:div w:id="1108742544">
      <w:bodyDiv w:val="1"/>
      <w:marLeft w:val="0"/>
      <w:marRight w:val="0"/>
      <w:marTop w:val="0"/>
      <w:marBottom w:val="0"/>
      <w:divBdr>
        <w:top w:val="none" w:sz="0" w:space="0" w:color="auto"/>
        <w:left w:val="none" w:sz="0" w:space="0" w:color="auto"/>
        <w:bottom w:val="none" w:sz="0" w:space="0" w:color="auto"/>
        <w:right w:val="none" w:sz="0" w:space="0" w:color="auto"/>
      </w:divBdr>
      <w:divsChild>
        <w:div w:id="42100237">
          <w:marLeft w:val="640"/>
          <w:marRight w:val="0"/>
          <w:marTop w:val="0"/>
          <w:marBottom w:val="0"/>
          <w:divBdr>
            <w:top w:val="none" w:sz="0" w:space="0" w:color="auto"/>
            <w:left w:val="none" w:sz="0" w:space="0" w:color="auto"/>
            <w:bottom w:val="none" w:sz="0" w:space="0" w:color="auto"/>
            <w:right w:val="none" w:sz="0" w:space="0" w:color="auto"/>
          </w:divBdr>
        </w:div>
        <w:div w:id="65955682">
          <w:marLeft w:val="640"/>
          <w:marRight w:val="0"/>
          <w:marTop w:val="0"/>
          <w:marBottom w:val="0"/>
          <w:divBdr>
            <w:top w:val="none" w:sz="0" w:space="0" w:color="auto"/>
            <w:left w:val="none" w:sz="0" w:space="0" w:color="auto"/>
            <w:bottom w:val="none" w:sz="0" w:space="0" w:color="auto"/>
            <w:right w:val="none" w:sz="0" w:space="0" w:color="auto"/>
          </w:divBdr>
        </w:div>
        <w:div w:id="120880732">
          <w:marLeft w:val="640"/>
          <w:marRight w:val="0"/>
          <w:marTop w:val="0"/>
          <w:marBottom w:val="0"/>
          <w:divBdr>
            <w:top w:val="none" w:sz="0" w:space="0" w:color="auto"/>
            <w:left w:val="none" w:sz="0" w:space="0" w:color="auto"/>
            <w:bottom w:val="none" w:sz="0" w:space="0" w:color="auto"/>
            <w:right w:val="none" w:sz="0" w:space="0" w:color="auto"/>
          </w:divBdr>
        </w:div>
        <w:div w:id="270555530">
          <w:marLeft w:val="640"/>
          <w:marRight w:val="0"/>
          <w:marTop w:val="0"/>
          <w:marBottom w:val="0"/>
          <w:divBdr>
            <w:top w:val="none" w:sz="0" w:space="0" w:color="auto"/>
            <w:left w:val="none" w:sz="0" w:space="0" w:color="auto"/>
            <w:bottom w:val="none" w:sz="0" w:space="0" w:color="auto"/>
            <w:right w:val="none" w:sz="0" w:space="0" w:color="auto"/>
          </w:divBdr>
        </w:div>
        <w:div w:id="304428633">
          <w:marLeft w:val="640"/>
          <w:marRight w:val="0"/>
          <w:marTop w:val="0"/>
          <w:marBottom w:val="0"/>
          <w:divBdr>
            <w:top w:val="none" w:sz="0" w:space="0" w:color="auto"/>
            <w:left w:val="none" w:sz="0" w:space="0" w:color="auto"/>
            <w:bottom w:val="none" w:sz="0" w:space="0" w:color="auto"/>
            <w:right w:val="none" w:sz="0" w:space="0" w:color="auto"/>
          </w:divBdr>
        </w:div>
        <w:div w:id="306016005">
          <w:marLeft w:val="640"/>
          <w:marRight w:val="0"/>
          <w:marTop w:val="0"/>
          <w:marBottom w:val="0"/>
          <w:divBdr>
            <w:top w:val="none" w:sz="0" w:space="0" w:color="auto"/>
            <w:left w:val="none" w:sz="0" w:space="0" w:color="auto"/>
            <w:bottom w:val="none" w:sz="0" w:space="0" w:color="auto"/>
            <w:right w:val="none" w:sz="0" w:space="0" w:color="auto"/>
          </w:divBdr>
        </w:div>
        <w:div w:id="336924132">
          <w:marLeft w:val="640"/>
          <w:marRight w:val="0"/>
          <w:marTop w:val="0"/>
          <w:marBottom w:val="0"/>
          <w:divBdr>
            <w:top w:val="none" w:sz="0" w:space="0" w:color="auto"/>
            <w:left w:val="none" w:sz="0" w:space="0" w:color="auto"/>
            <w:bottom w:val="none" w:sz="0" w:space="0" w:color="auto"/>
            <w:right w:val="none" w:sz="0" w:space="0" w:color="auto"/>
          </w:divBdr>
        </w:div>
        <w:div w:id="378818440">
          <w:marLeft w:val="640"/>
          <w:marRight w:val="0"/>
          <w:marTop w:val="0"/>
          <w:marBottom w:val="0"/>
          <w:divBdr>
            <w:top w:val="none" w:sz="0" w:space="0" w:color="auto"/>
            <w:left w:val="none" w:sz="0" w:space="0" w:color="auto"/>
            <w:bottom w:val="none" w:sz="0" w:space="0" w:color="auto"/>
            <w:right w:val="none" w:sz="0" w:space="0" w:color="auto"/>
          </w:divBdr>
        </w:div>
        <w:div w:id="465590690">
          <w:marLeft w:val="640"/>
          <w:marRight w:val="0"/>
          <w:marTop w:val="0"/>
          <w:marBottom w:val="0"/>
          <w:divBdr>
            <w:top w:val="none" w:sz="0" w:space="0" w:color="auto"/>
            <w:left w:val="none" w:sz="0" w:space="0" w:color="auto"/>
            <w:bottom w:val="none" w:sz="0" w:space="0" w:color="auto"/>
            <w:right w:val="none" w:sz="0" w:space="0" w:color="auto"/>
          </w:divBdr>
        </w:div>
        <w:div w:id="529221030">
          <w:marLeft w:val="640"/>
          <w:marRight w:val="0"/>
          <w:marTop w:val="0"/>
          <w:marBottom w:val="0"/>
          <w:divBdr>
            <w:top w:val="none" w:sz="0" w:space="0" w:color="auto"/>
            <w:left w:val="none" w:sz="0" w:space="0" w:color="auto"/>
            <w:bottom w:val="none" w:sz="0" w:space="0" w:color="auto"/>
            <w:right w:val="none" w:sz="0" w:space="0" w:color="auto"/>
          </w:divBdr>
        </w:div>
        <w:div w:id="622882657">
          <w:marLeft w:val="640"/>
          <w:marRight w:val="0"/>
          <w:marTop w:val="0"/>
          <w:marBottom w:val="0"/>
          <w:divBdr>
            <w:top w:val="none" w:sz="0" w:space="0" w:color="auto"/>
            <w:left w:val="none" w:sz="0" w:space="0" w:color="auto"/>
            <w:bottom w:val="none" w:sz="0" w:space="0" w:color="auto"/>
            <w:right w:val="none" w:sz="0" w:space="0" w:color="auto"/>
          </w:divBdr>
        </w:div>
        <w:div w:id="686062818">
          <w:marLeft w:val="640"/>
          <w:marRight w:val="0"/>
          <w:marTop w:val="0"/>
          <w:marBottom w:val="0"/>
          <w:divBdr>
            <w:top w:val="none" w:sz="0" w:space="0" w:color="auto"/>
            <w:left w:val="none" w:sz="0" w:space="0" w:color="auto"/>
            <w:bottom w:val="none" w:sz="0" w:space="0" w:color="auto"/>
            <w:right w:val="none" w:sz="0" w:space="0" w:color="auto"/>
          </w:divBdr>
        </w:div>
        <w:div w:id="818620786">
          <w:marLeft w:val="640"/>
          <w:marRight w:val="0"/>
          <w:marTop w:val="0"/>
          <w:marBottom w:val="0"/>
          <w:divBdr>
            <w:top w:val="none" w:sz="0" w:space="0" w:color="auto"/>
            <w:left w:val="none" w:sz="0" w:space="0" w:color="auto"/>
            <w:bottom w:val="none" w:sz="0" w:space="0" w:color="auto"/>
            <w:right w:val="none" w:sz="0" w:space="0" w:color="auto"/>
          </w:divBdr>
        </w:div>
        <w:div w:id="826939815">
          <w:marLeft w:val="640"/>
          <w:marRight w:val="0"/>
          <w:marTop w:val="0"/>
          <w:marBottom w:val="0"/>
          <w:divBdr>
            <w:top w:val="none" w:sz="0" w:space="0" w:color="auto"/>
            <w:left w:val="none" w:sz="0" w:space="0" w:color="auto"/>
            <w:bottom w:val="none" w:sz="0" w:space="0" w:color="auto"/>
            <w:right w:val="none" w:sz="0" w:space="0" w:color="auto"/>
          </w:divBdr>
        </w:div>
        <w:div w:id="864517572">
          <w:marLeft w:val="640"/>
          <w:marRight w:val="0"/>
          <w:marTop w:val="0"/>
          <w:marBottom w:val="0"/>
          <w:divBdr>
            <w:top w:val="none" w:sz="0" w:space="0" w:color="auto"/>
            <w:left w:val="none" w:sz="0" w:space="0" w:color="auto"/>
            <w:bottom w:val="none" w:sz="0" w:space="0" w:color="auto"/>
            <w:right w:val="none" w:sz="0" w:space="0" w:color="auto"/>
          </w:divBdr>
        </w:div>
        <w:div w:id="881093424">
          <w:marLeft w:val="640"/>
          <w:marRight w:val="0"/>
          <w:marTop w:val="0"/>
          <w:marBottom w:val="0"/>
          <w:divBdr>
            <w:top w:val="none" w:sz="0" w:space="0" w:color="auto"/>
            <w:left w:val="none" w:sz="0" w:space="0" w:color="auto"/>
            <w:bottom w:val="none" w:sz="0" w:space="0" w:color="auto"/>
            <w:right w:val="none" w:sz="0" w:space="0" w:color="auto"/>
          </w:divBdr>
        </w:div>
        <w:div w:id="895317760">
          <w:marLeft w:val="640"/>
          <w:marRight w:val="0"/>
          <w:marTop w:val="0"/>
          <w:marBottom w:val="0"/>
          <w:divBdr>
            <w:top w:val="none" w:sz="0" w:space="0" w:color="auto"/>
            <w:left w:val="none" w:sz="0" w:space="0" w:color="auto"/>
            <w:bottom w:val="none" w:sz="0" w:space="0" w:color="auto"/>
            <w:right w:val="none" w:sz="0" w:space="0" w:color="auto"/>
          </w:divBdr>
        </w:div>
        <w:div w:id="996614955">
          <w:marLeft w:val="640"/>
          <w:marRight w:val="0"/>
          <w:marTop w:val="0"/>
          <w:marBottom w:val="0"/>
          <w:divBdr>
            <w:top w:val="none" w:sz="0" w:space="0" w:color="auto"/>
            <w:left w:val="none" w:sz="0" w:space="0" w:color="auto"/>
            <w:bottom w:val="none" w:sz="0" w:space="0" w:color="auto"/>
            <w:right w:val="none" w:sz="0" w:space="0" w:color="auto"/>
          </w:divBdr>
        </w:div>
        <w:div w:id="1009334537">
          <w:marLeft w:val="640"/>
          <w:marRight w:val="0"/>
          <w:marTop w:val="0"/>
          <w:marBottom w:val="0"/>
          <w:divBdr>
            <w:top w:val="none" w:sz="0" w:space="0" w:color="auto"/>
            <w:left w:val="none" w:sz="0" w:space="0" w:color="auto"/>
            <w:bottom w:val="none" w:sz="0" w:space="0" w:color="auto"/>
            <w:right w:val="none" w:sz="0" w:space="0" w:color="auto"/>
          </w:divBdr>
        </w:div>
        <w:div w:id="1033963885">
          <w:marLeft w:val="640"/>
          <w:marRight w:val="0"/>
          <w:marTop w:val="0"/>
          <w:marBottom w:val="0"/>
          <w:divBdr>
            <w:top w:val="none" w:sz="0" w:space="0" w:color="auto"/>
            <w:left w:val="none" w:sz="0" w:space="0" w:color="auto"/>
            <w:bottom w:val="none" w:sz="0" w:space="0" w:color="auto"/>
            <w:right w:val="none" w:sz="0" w:space="0" w:color="auto"/>
          </w:divBdr>
        </w:div>
        <w:div w:id="1066606487">
          <w:marLeft w:val="640"/>
          <w:marRight w:val="0"/>
          <w:marTop w:val="0"/>
          <w:marBottom w:val="0"/>
          <w:divBdr>
            <w:top w:val="none" w:sz="0" w:space="0" w:color="auto"/>
            <w:left w:val="none" w:sz="0" w:space="0" w:color="auto"/>
            <w:bottom w:val="none" w:sz="0" w:space="0" w:color="auto"/>
            <w:right w:val="none" w:sz="0" w:space="0" w:color="auto"/>
          </w:divBdr>
        </w:div>
        <w:div w:id="1123768989">
          <w:marLeft w:val="640"/>
          <w:marRight w:val="0"/>
          <w:marTop w:val="0"/>
          <w:marBottom w:val="0"/>
          <w:divBdr>
            <w:top w:val="none" w:sz="0" w:space="0" w:color="auto"/>
            <w:left w:val="none" w:sz="0" w:space="0" w:color="auto"/>
            <w:bottom w:val="none" w:sz="0" w:space="0" w:color="auto"/>
            <w:right w:val="none" w:sz="0" w:space="0" w:color="auto"/>
          </w:divBdr>
        </w:div>
        <w:div w:id="1218123207">
          <w:marLeft w:val="640"/>
          <w:marRight w:val="0"/>
          <w:marTop w:val="0"/>
          <w:marBottom w:val="0"/>
          <w:divBdr>
            <w:top w:val="none" w:sz="0" w:space="0" w:color="auto"/>
            <w:left w:val="none" w:sz="0" w:space="0" w:color="auto"/>
            <w:bottom w:val="none" w:sz="0" w:space="0" w:color="auto"/>
            <w:right w:val="none" w:sz="0" w:space="0" w:color="auto"/>
          </w:divBdr>
        </w:div>
        <w:div w:id="1250310343">
          <w:marLeft w:val="640"/>
          <w:marRight w:val="0"/>
          <w:marTop w:val="0"/>
          <w:marBottom w:val="0"/>
          <w:divBdr>
            <w:top w:val="none" w:sz="0" w:space="0" w:color="auto"/>
            <w:left w:val="none" w:sz="0" w:space="0" w:color="auto"/>
            <w:bottom w:val="none" w:sz="0" w:space="0" w:color="auto"/>
            <w:right w:val="none" w:sz="0" w:space="0" w:color="auto"/>
          </w:divBdr>
        </w:div>
        <w:div w:id="1281570609">
          <w:marLeft w:val="640"/>
          <w:marRight w:val="0"/>
          <w:marTop w:val="0"/>
          <w:marBottom w:val="0"/>
          <w:divBdr>
            <w:top w:val="none" w:sz="0" w:space="0" w:color="auto"/>
            <w:left w:val="none" w:sz="0" w:space="0" w:color="auto"/>
            <w:bottom w:val="none" w:sz="0" w:space="0" w:color="auto"/>
            <w:right w:val="none" w:sz="0" w:space="0" w:color="auto"/>
          </w:divBdr>
        </w:div>
        <w:div w:id="1404596046">
          <w:marLeft w:val="640"/>
          <w:marRight w:val="0"/>
          <w:marTop w:val="0"/>
          <w:marBottom w:val="0"/>
          <w:divBdr>
            <w:top w:val="none" w:sz="0" w:space="0" w:color="auto"/>
            <w:left w:val="none" w:sz="0" w:space="0" w:color="auto"/>
            <w:bottom w:val="none" w:sz="0" w:space="0" w:color="auto"/>
            <w:right w:val="none" w:sz="0" w:space="0" w:color="auto"/>
          </w:divBdr>
        </w:div>
        <w:div w:id="1477995522">
          <w:marLeft w:val="640"/>
          <w:marRight w:val="0"/>
          <w:marTop w:val="0"/>
          <w:marBottom w:val="0"/>
          <w:divBdr>
            <w:top w:val="none" w:sz="0" w:space="0" w:color="auto"/>
            <w:left w:val="none" w:sz="0" w:space="0" w:color="auto"/>
            <w:bottom w:val="none" w:sz="0" w:space="0" w:color="auto"/>
            <w:right w:val="none" w:sz="0" w:space="0" w:color="auto"/>
          </w:divBdr>
        </w:div>
        <w:div w:id="1496533178">
          <w:marLeft w:val="640"/>
          <w:marRight w:val="0"/>
          <w:marTop w:val="0"/>
          <w:marBottom w:val="0"/>
          <w:divBdr>
            <w:top w:val="none" w:sz="0" w:space="0" w:color="auto"/>
            <w:left w:val="none" w:sz="0" w:space="0" w:color="auto"/>
            <w:bottom w:val="none" w:sz="0" w:space="0" w:color="auto"/>
            <w:right w:val="none" w:sz="0" w:space="0" w:color="auto"/>
          </w:divBdr>
        </w:div>
        <w:div w:id="1506238895">
          <w:marLeft w:val="640"/>
          <w:marRight w:val="0"/>
          <w:marTop w:val="0"/>
          <w:marBottom w:val="0"/>
          <w:divBdr>
            <w:top w:val="none" w:sz="0" w:space="0" w:color="auto"/>
            <w:left w:val="none" w:sz="0" w:space="0" w:color="auto"/>
            <w:bottom w:val="none" w:sz="0" w:space="0" w:color="auto"/>
            <w:right w:val="none" w:sz="0" w:space="0" w:color="auto"/>
          </w:divBdr>
        </w:div>
        <w:div w:id="1586377765">
          <w:marLeft w:val="640"/>
          <w:marRight w:val="0"/>
          <w:marTop w:val="0"/>
          <w:marBottom w:val="0"/>
          <w:divBdr>
            <w:top w:val="none" w:sz="0" w:space="0" w:color="auto"/>
            <w:left w:val="none" w:sz="0" w:space="0" w:color="auto"/>
            <w:bottom w:val="none" w:sz="0" w:space="0" w:color="auto"/>
            <w:right w:val="none" w:sz="0" w:space="0" w:color="auto"/>
          </w:divBdr>
        </w:div>
        <w:div w:id="1616521669">
          <w:marLeft w:val="640"/>
          <w:marRight w:val="0"/>
          <w:marTop w:val="0"/>
          <w:marBottom w:val="0"/>
          <w:divBdr>
            <w:top w:val="none" w:sz="0" w:space="0" w:color="auto"/>
            <w:left w:val="none" w:sz="0" w:space="0" w:color="auto"/>
            <w:bottom w:val="none" w:sz="0" w:space="0" w:color="auto"/>
            <w:right w:val="none" w:sz="0" w:space="0" w:color="auto"/>
          </w:divBdr>
        </w:div>
        <w:div w:id="1721316875">
          <w:marLeft w:val="640"/>
          <w:marRight w:val="0"/>
          <w:marTop w:val="0"/>
          <w:marBottom w:val="0"/>
          <w:divBdr>
            <w:top w:val="none" w:sz="0" w:space="0" w:color="auto"/>
            <w:left w:val="none" w:sz="0" w:space="0" w:color="auto"/>
            <w:bottom w:val="none" w:sz="0" w:space="0" w:color="auto"/>
            <w:right w:val="none" w:sz="0" w:space="0" w:color="auto"/>
          </w:divBdr>
        </w:div>
        <w:div w:id="1724135843">
          <w:marLeft w:val="640"/>
          <w:marRight w:val="0"/>
          <w:marTop w:val="0"/>
          <w:marBottom w:val="0"/>
          <w:divBdr>
            <w:top w:val="none" w:sz="0" w:space="0" w:color="auto"/>
            <w:left w:val="none" w:sz="0" w:space="0" w:color="auto"/>
            <w:bottom w:val="none" w:sz="0" w:space="0" w:color="auto"/>
            <w:right w:val="none" w:sz="0" w:space="0" w:color="auto"/>
          </w:divBdr>
        </w:div>
        <w:div w:id="1737582473">
          <w:marLeft w:val="640"/>
          <w:marRight w:val="0"/>
          <w:marTop w:val="0"/>
          <w:marBottom w:val="0"/>
          <w:divBdr>
            <w:top w:val="none" w:sz="0" w:space="0" w:color="auto"/>
            <w:left w:val="none" w:sz="0" w:space="0" w:color="auto"/>
            <w:bottom w:val="none" w:sz="0" w:space="0" w:color="auto"/>
            <w:right w:val="none" w:sz="0" w:space="0" w:color="auto"/>
          </w:divBdr>
        </w:div>
        <w:div w:id="1794669905">
          <w:marLeft w:val="640"/>
          <w:marRight w:val="0"/>
          <w:marTop w:val="0"/>
          <w:marBottom w:val="0"/>
          <w:divBdr>
            <w:top w:val="none" w:sz="0" w:space="0" w:color="auto"/>
            <w:left w:val="none" w:sz="0" w:space="0" w:color="auto"/>
            <w:bottom w:val="none" w:sz="0" w:space="0" w:color="auto"/>
            <w:right w:val="none" w:sz="0" w:space="0" w:color="auto"/>
          </w:divBdr>
        </w:div>
        <w:div w:id="1856265326">
          <w:marLeft w:val="640"/>
          <w:marRight w:val="0"/>
          <w:marTop w:val="0"/>
          <w:marBottom w:val="0"/>
          <w:divBdr>
            <w:top w:val="none" w:sz="0" w:space="0" w:color="auto"/>
            <w:left w:val="none" w:sz="0" w:space="0" w:color="auto"/>
            <w:bottom w:val="none" w:sz="0" w:space="0" w:color="auto"/>
            <w:right w:val="none" w:sz="0" w:space="0" w:color="auto"/>
          </w:divBdr>
        </w:div>
        <w:div w:id="1952778561">
          <w:marLeft w:val="640"/>
          <w:marRight w:val="0"/>
          <w:marTop w:val="0"/>
          <w:marBottom w:val="0"/>
          <w:divBdr>
            <w:top w:val="none" w:sz="0" w:space="0" w:color="auto"/>
            <w:left w:val="none" w:sz="0" w:space="0" w:color="auto"/>
            <w:bottom w:val="none" w:sz="0" w:space="0" w:color="auto"/>
            <w:right w:val="none" w:sz="0" w:space="0" w:color="auto"/>
          </w:divBdr>
        </w:div>
        <w:div w:id="2045981388">
          <w:marLeft w:val="640"/>
          <w:marRight w:val="0"/>
          <w:marTop w:val="0"/>
          <w:marBottom w:val="0"/>
          <w:divBdr>
            <w:top w:val="none" w:sz="0" w:space="0" w:color="auto"/>
            <w:left w:val="none" w:sz="0" w:space="0" w:color="auto"/>
            <w:bottom w:val="none" w:sz="0" w:space="0" w:color="auto"/>
            <w:right w:val="none" w:sz="0" w:space="0" w:color="auto"/>
          </w:divBdr>
        </w:div>
        <w:div w:id="2102337397">
          <w:marLeft w:val="640"/>
          <w:marRight w:val="0"/>
          <w:marTop w:val="0"/>
          <w:marBottom w:val="0"/>
          <w:divBdr>
            <w:top w:val="none" w:sz="0" w:space="0" w:color="auto"/>
            <w:left w:val="none" w:sz="0" w:space="0" w:color="auto"/>
            <w:bottom w:val="none" w:sz="0" w:space="0" w:color="auto"/>
            <w:right w:val="none" w:sz="0" w:space="0" w:color="auto"/>
          </w:divBdr>
        </w:div>
        <w:div w:id="2135365591">
          <w:marLeft w:val="640"/>
          <w:marRight w:val="0"/>
          <w:marTop w:val="0"/>
          <w:marBottom w:val="0"/>
          <w:divBdr>
            <w:top w:val="none" w:sz="0" w:space="0" w:color="auto"/>
            <w:left w:val="none" w:sz="0" w:space="0" w:color="auto"/>
            <w:bottom w:val="none" w:sz="0" w:space="0" w:color="auto"/>
            <w:right w:val="none" w:sz="0" w:space="0" w:color="auto"/>
          </w:divBdr>
        </w:div>
      </w:divsChild>
    </w:div>
    <w:div w:id="1128473230">
      <w:bodyDiv w:val="1"/>
      <w:marLeft w:val="0"/>
      <w:marRight w:val="0"/>
      <w:marTop w:val="0"/>
      <w:marBottom w:val="0"/>
      <w:divBdr>
        <w:top w:val="none" w:sz="0" w:space="0" w:color="auto"/>
        <w:left w:val="none" w:sz="0" w:space="0" w:color="auto"/>
        <w:bottom w:val="none" w:sz="0" w:space="0" w:color="auto"/>
        <w:right w:val="none" w:sz="0" w:space="0" w:color="auto"/>
      </w:divBdr>
      <w:divsChild>
        <w:div w:id="11883490">
          <w:marLeft w:val="640"/>
          <w:marRight w:val="0"/>
          <w:marTop w:val="0"/>
          <w:marBottom w:val="0"/>
          <w:divBdr>
            <w:top w:val="none" w:sz="0" w:space="0" w:color="auto"/>
            <w:left w:val="none" w:sz="0" w:space="0" w:color="auto"/>
            <w:bottom w:val="none" w:sz="0" w:space="0" w:color="auto"/>
            <w:right w:val="none" w:sz="0" w:space="0" w:color="auto"/>
          </w:divBdr>
        </w:div>
        <w:div w:id="48697353">
          <w:marLeft w:val="640"/>
          <w:marRight w:val="0"/>
          <w:marTop w:val="0"/>
          <w:marBottom w:val="0"/>
          <w:divBdr>
            <w:top w:val="none" w:sz="0" w:space="0" w:color="auto"/>
            <w:left w:val="none" w:sz="0" w:space="0" w:color="auto"/>
            <w:bottom w:val="none" w:sz="0" w:space="0" w:color="auto"/>
            <w:right w:val="none" w:sz="0" w:space="0" w:color="auto"/>
          </w:divBdr>
        </w:div>
        <w:div w:id="106237606">
          <w:marLeft w:val="640"/>
          <w:marRight w:val="0"/>
          <w:marTop w:val="0"/>
          <w:marBottom w:val="0"/>
          <w:divBdr>
            <w:top w:val="none" w:sz="0" w:space="0" w:color="auto"/>
            <w:left w:val="none" w:sz="0" w:space="0" w:color="auto"/>
            <w:bottom w:val="none" w:sz="0" w:space="0" w:color="auto"/>
            <w:right w:val="none" w:sz="0" w:space="0" w:color="auto"/>
          </w:divBdr>
        </w:div>
        <w:div w:id="134689446">
          <w:marLeft w:val="640"/>
          <w:marRight w:val="0"/>
          <w:marTop w:val="0"/>
          <w:marBottom w:val="0"/>
          <w:divBdr>
            <w:top w:val="none" w:sz="0" w:space="0" w:color="auto"/>
            <w:left w:val="none" w:sz="0" w:space="0" w:color="auto"/>
            <w:bottom w:val="none" w:sz="0" w:space="0" w:color="auto"/>
            <w:right w:val="none" w:sz="0" w:space="0" w:color="auto"/>
          </w:divBdr>
        </w:div>
        <w:div w:id="154298673">
          <w:marLeft w:val="640"/>
          <w:marRight w:val="0"/>
          <w:marTop w:val="0"/>
          <w:marBottom w:val="0"/>
          <w:divBdr>
            <w:top w:val="none" w:sz="0" w:space="0" w:color="auto"/>
            <w:left w:val="none" w:sz="0" w:space="0" w:color="auto"/>
            <w:bottom w:val="none" w:sz="0" w:space="0" w:color="auto"/>
            <w:right w:val="none" w:sz="0" w:space="0" w:color="auto"/>
          </w:divBdr>
        </w:div>
        <w:div w:id="177739844">
          <w:marLeft w:val="640"/>
          <w:marRight w:val="0"/>
          <w:marTop w:val="0"/>
          <w:marBottom w:val="0"/>
          <w:divBdr>
            <w:top w:val="none" w:sz="0" w:space="0" w:color="auto"/>
            <w:left w:val="none" w:sz="0" w:space="0" w:color="auto"/>
            <w:bottom w:val="none" w:sz="0" w:space="0" w:color="auto"/>
            <w:right w:val="none" w:sz="0" w:space="0" w:color="auto"/>
          </w:divBdr>
        </w:div>
        <w:div w:id="265309671">
          <w:marLeft w:val="640"/>
          <w:marRight w:val="0"/>
          <w:marTop w:val="0"/>
          <w:marBottom w:val="0"/>
          <w:divBdr>
            <w:top w:val="none" w:sz="0" w:space="0" w:color="auto"/>
            <w:left w:val="none" w:sz="0" w:space="0" w:color="auto"/>
            <w:bottom w:val="none" w:sz="0" w:space="0" w:color="auto"/>
            <w:right w:val="none" w:sz="0" w:space="0" w:color="auto"/>
          </w:divBdr>
        </w:div>
        <w:div w:id="341706456">
          <w:marLeft w:val="640"/>
          <w:marRight w:val="0"/>
          <w:marTop w:val="0"/>
          <w:marBottom w:val="0"/>
          <w:divBdr>
            <w:top w:val="none" w:sz="0" w:space="0" w:color="auto"/>
            <w:left w:val="none" w:sz="0" w:space="0" w:color="auto"/>
            <w:bottom w:val="none" w:sz="0" w:space="0" w:color="auto"/>
            <w:right w:val="none" w:sz="0" w:space="0" w:color="auto"/>
          </w:divBdr>
        </w:div>
        <w:div w:id="368459087">
          <w:marLeft w:val="640"/>
          <w:marRight w:val="0"/>
          <w:marTop w:val="0"/>
          <w:marBottom w:val="0"/>
          <w:divBdr>
            <w:top w:val="none" w:sz="0" w:space="0" w:color="auto"/>
            <w:left w:val="none" w:sz="0" w:space="0" w:color="auto"/>
            <w:bottom w:val="none" w:sz="0" w:space="0" w:color="auto"/>
            <w:right w:val="none" w:sz="0" w:space="0" w:color="auto"/>
          </w:divBdr>
        </w:div>
        <w:div w:id="379863903">
          <w:marLeft w:val="640"/>
          <w:marRight w:val="0"/>
          <w:marTop w:val="0"/>
          <w:marBottom w:val="0"/>
          <w:divBdr>
            <w:top w:val="none" w:sz="0" w:space="0" w:color="auto"/>
            <w:left w:val="none" w:sz="0" w:space="0" w:color="auto"/>
            <w:bottom w:val="none" w:sz="0" w:space="0" w:color="auto"/>
            <w:right w:val="none" w:sz="0" w:space="0" w:color="auto"/>
          </w:divBdr>
        </w:div>
        <w:div w:id="410783465">
          <w:marLeft w:val="640"/>
          <w:marRight w:val="0"/>
          <w:marTop w:val="0"/>
          <w:marBottom w:val="0"/>
          <w:divBdr>
            <w:top w:val="none" w:sz="0" w:space="0" w:color="auto"/>
            <w:left w:val="none" w:sz="0" w:space="0" w:color="auto"/>
            <w:bottom w:val="none" w:sz="0" w:space="0" w:color="auto"/>
            <w:right w:val="none" w:sz="0" w:space="0" w:color="auto"/>
          </w:divBdr>
        </w:div>
        <w:div w:id="420181648">
          <w:marLeft w:val="640"/>
          <w:marRight w:val="0"/>
          <w:marTop w:val="0"/>
          <w:marBottom w:val="0"/>
          <w:divBdr>
            <w:top w:val="none" w:sz="0" w:space="0" w:color="auto"/>
            <w:left w:val="none" w:sz="0" w:space="0" w:color="auto"/>
            <w:bottom w:val="none" w:sz="0" w:space="0" w:color="auto"/>
            <w:right w:val="none" w:sz="0" w:space="0" w:color="auto"/>
          </w:divBdr>
        </w:div>
        <w:div w:id="434716553">
          <w:marLeft w:val="640"/>
          <w:marRight w:val="0"/>
          <w:marTop w:val="0"/>
          <w:marBottom w:val="0"/>
          <w:divBdr>
            <w:top w:val="none" w:sz="0" w:space="0" w:color="auto"/>
            <w:left w:val="none" w:sz="0" w:space="0" w:color="auto"/>
            <w:bottom w:val="none" w:sz="0" w:space="0" w:color="auto"/>
            <w:right w:val="none" w:sz="0" w:space="0" w:color="auto"/>
          </w:divBdr>
        </w:div>
        <w:div w:id="463668290">
          <w:marLeft w:val="640"/>
          <w:marRight w:val="0"/>
          <w:marTop w:val="0"/>
          <w:marBottom w:val="0"/>
          <w:divBdr>
            <w:top w:val="none" w:sz="0" w:space="0" w:color="auto"/>
            <w:left w:val="none" w:sz="0" w:space="0" w:color="auto"/>
            <w:bottom w:val="none" w:sz="0" w:space="0" w:color="auto"/>
            <w:right w:val="none" w:sz="0" w:space="0" w:color="auto"/>
          </w:divBdr>
        </w:div>
        <w:div w:id="489256699">
          <w:marLeft w:val="640"/>
          <w:marRight w:val="0"/>
          <w:marTop w:val="0"/>
          <w:marBottom w:val="0"/>
          <w:divBdr>
            <w:top w:val="none" w:sz="0" w:space="0" w:color="auto"/>
            <w:left w:val="none" w:sz="0" w:space="0" w:color="auto"/>
            <w:bottom w:val="none" w:sz="0" w:space="0" w:color="auto"/>
            <w:right w:val="none" w:sz="0" w:space="0" w:color="auto"/>
          </w:divBdr>
        </w:div>
        <w:div w:id="513963077">
          <w:marLeft w:val="640"/>
          <w:marRight w:val="0"/>
          <w:marTop w:val="0"/>
          <w:marBottom w:val="0"/>
          <w:divBdr>
            <w:top w:val="none" w:sz="0" w:space="0" w:color="auto"/>
            <w:left w:val="none" w:sz="0" w:space="0" w:color="auto"/>
            <w:bottom w:val="none" w:sz="0" w:space="0" w:color="auto"/>
            <w:right w:val="none" w:sz="0" w:space="0" w:color="auto"/>
          </w:divBdr>
        </w:div>
        <w:div w:id="515652117">
          <w:marLeft w:val="640"/>
          <w:marRight w:val="0"/>
          <w:marTop w:val="0"/>
          <w:marBottom w:val="0"/>
          <w:divBdr>
            <w:top w:val="none" w:sz="0" w:space="0" w:color="auto"/>
            <w:left w:val="none" w:sz="0" w:space="0" w:color="auto"/>
            <w:bottom w:val="none" w:sz="0" w:space="0" w:color="auto"/>
            <w:right w:val="none" w:sz="0" w:space="0" w:color="auto"/>
          </w:divBdr>
        </w:div>
        <w:div w:id="527372848">
          <w:marLeft w:val="640"/>
          <w:marRight w:val="0"/>
          <w:marTop w:val="0"/>
          <w:marBottom w:val="0"/>
          <w:divBdr>
            <w:top w:val="none" w:sz="0" w:space="0" w:color="auto"/>
            <w:left w:val="none" w:sz="0" w:space="0" w:color="auto"/>
            <w:bottom w:val="none" w:sz="0" w:space="0" w:color="auto"/>
            <w:right w:val="none" w:sz="0" w:space="0" w:color="auto"/>
          </w:divBdr>
        </w:div>
        <w:div w:id="535847050">
          <w:marLeft w:val="640"/>
          <w:marRight w:val="0"/>
          <w:marTop w:val="0"/>
          <w:marBottom w:val="0"/>
          <w:divBdr>
            <w:top w:val="none" w:sz="0" w:space="0" w:color="auto"/>
            <w:left w:val="none" w:sz="0" w:space="0" w:color="auto"/>
            <w:bottom w:val="none" w:sz="0" w:space="0" w:color="auto"/>
            <w:right w:val="none" w:sz="0" w:space="0" w:color="auto"/>
          </w:divBdr>
        </w:div>
        <w:div w:id="567113083">
          <w:marLeft w:val="640"/>
          <w:marRight w:val="0"/>
          <w:marTop w:val="0"/>
          <w:marBottom w:val="0"/>
          <w:divBdr>
            <w:top w:val="none" w:sz="0" w:space="0" w:color="auto"/>
            <w:left w:val="none" w:sz="0" w:space="0" w:color="auto"/>
            <w:bottom w:val="none" w:sz="0" w:space="0" w:color="auto"/>
            <w:right w:val="none" w:sz="0" w:space="0" w:color="auto"/>
          </w:divBdr>
        </w:div>
        <w:div w:id="665742426">
          <w:marLeft w:val="640"/>
          <w:marRight w:val="0"/>
          <w:marTop w:val="0"/>
          <w:marBottom w:val="0"/>
          <w:divBdr>
            <w:top w:val="none" w:sz="0" w:space="0" w:color="auto"/>
            <w:left w:val="none" w:sz="0" w:space="0" w:color="auto"/>
            <w:bottom w:val="none" w:sz="0" w:space="0" w:color="auto"/>
            <w:right w:val="none" w:sz="0" w:space="0" w:color="auto"/>
          </w:divBdr>
        </w:div>
        <w:div w:id="715080724">
          <w:marLeft w:val="640"/>
          <w:marRight w:val="0"/>
          <w:marTop w:val="0"/>
          <w:marBottom w:val="0"/>
          <w:divBdr>
            <w:top w:val="none" w:sz="0" w:space="0" w:color="auto"/>
            <w:left w:val="none" w:sz="0" w:space="0" w:color="auto"/>
            <w:bottom w:val="none" w:sz="0" w:space="0" w:color="auto"/>
            <w:right w:val="none" w:sz="0" w:space="0" w:color="auto"/>
          </w:divBdr>
        </w:div>
        <w:div w:id="732853962">
          <w:marLeft w:val="640"/>
          <w:marRight w:val="0"/>
          <w:marTop w:val="0"/>
          <w:marBottom w:val="0"/>
          <w:divBdr>
            <w:top w:val="none" w:sz="0" w:space="0" w:color="auto"/>
            <w:left w:val="none" w:sz="0" w:space="0" w:color="auto"/>
            <w:bottom w:val="none" w:sz="0" w:space="0" w:color="auto"/>
            <w:right w:val="none" w:sz="0" w:space="0" w:color="auto"/>
          </w:divBdr>
        </w:div>
        <w:div w:id="807013941">
          <w:marLeft w:val="640"/>
          <w:marRight w:val="0"/>
          <w:marTop w:val="0"/>
          <w:marBottom w:val="0"/>
          <w:divBdr>
            <w:top w:val="none" w:sz="0" w:space="0" w:color="auto"/>
            <w:left w:val="none" w:sz="0" w:space="0" w:color="auto"/>
            <w:bottom w:val="none" w:sz="0" w:space="0" w:color="auto"/>
            <w:right w:val="none" w:sz="0" w:space="0" w:color="auto"/>
          </w:divBdr>
        </w:div>
        <w:div w:id="849871337">
          <w:marLeft w:val="640"/>
          <w:marRight w:val="0"/>
          <w:marTop w:val="0"/>
          <w:marBottom w:val="0"/>
          <w:divBdr>
            <w:top w:val="none" w:sz="0" w:space="0" w:color="auto"/>
            <w:left w:val="none" w:sz="0" w:space="0" w:color="auto"/>
            <w:bottom w:val="none" w:sz="0" w:space="0" w:color="auto"/>
            <w:right w:val="none" w:sz="0" w:space="0" w:color="auto"/>
          </w:divBdr>
        </w:div>
        <w:div w:id="861432965">
          <w:marLeft w:val="640"/>
          <w:marRight w:val="0"/>
          <w:marTop w:val="0"/>
          <w:marBottom w:val="0"/>
          <w:divBdr>
            <w:top w:val="none" w:sz="0" w:space="0" w:color="auto"/>
            <w:left w:val="none" w:sz="0" w:space="0" w:color="auto"/>
            <w:bottom w:val="none" w:sz="0" w:space="0" w:color="auto"/>
            <w:right w:val="none" w:sz="0" w:space="0" w:color="auto"/>
          </w:divBdr>
        </w:div>
        <w:div w:id="934675274">
          <w:marLeft w:val="640"/>
          <w:marRight w:val="0"/>
          <w:marTop w:val="0"/>
          <w:marBottom w:val="0"/>
          <w:divBdr>
            <w:top w:val="none" w:sz="0" w:space="0" w:color="auto"/>
            <w:left w:val="none" w:sz="0" w:space="0" w:color="auto"/>
            <w:bottom w:val="none" w:sz="0" w:space="0" w:color="auto"/>
            <w:right w:val="none" w:sz="0" w:space="0" w:color="auto"/>
          </w:divBdr>
        </w:div>
        <w:div w:id="938412634">
          <w:marLeft w:val="640"/>
          <w:marRight w:val="0"/>
          <w:marTop w:val="0"/>
          <w:marBottom w:val="0"/>
          <w:divBdr>
            <w:top w:val="none" w:sz="0" w:space="0" w:color="auto"/>
            <w:left w:val="none" w:sz="0" w:space="0" w:color="auto"/>
            <w:bottom w:val="none" w:sz="0" w:space="0" w:color="auto"/>
            <w:right w:val="none" w:sz="0" w:space="0" w:color="auto"/>
          </w:divBdr>
        </w:div>
        <w:div w:id="950940595">
          <w:marLeft w:val="640"/>
          <w:marRight w:val="0"/>
          <w:marTop w:val="0"/>
          <w:marBottom w:val="0"/>
          <w:divBdr>
            <w:top w:val="none" w:sz="0" w:space="0" w:color="auto"/>
            <w:left w:val="none" w:sz="0" w:space="0" w:color="auto"/>
            <w:bottom w:val="none" w:sz="0" w:space="0" w:color="auto"/>
            <w:right w:val="none" w:sz="0" w:space="0" w:color="auto"/>
          </w:divBdr>
        </w:div>
        <w:div w:id="967933642">
          <w:marLeft w:val="640"/>
          <w:marRight w:val="0"/>
          <w:marTop w:val="0"/>
          <w:marBottom w:val="0"/>
          <w:divBdr>
            <w:top w:val="none" w:sz="0" w:space="0" w:color="auto"/>
            <w:left w:val="none" w:sz="0" w:space="0" w:color="auto"/>
            <w:bottom w:val="none" w:sz="0" w:space="0" w:color="auto"/>
            <w:right w:val="none" w:sz="0" w:space="0" w:color="auto"/>
          </w:divBdr>
        </w:div>
        <w:div w:id="988283907">
          <w:marLeft w:val="640"/>
          <w:marRight w:val="0"/>
          <w:marTop w:val="0"/>
          <w:marBottom w:val="0"/>
          <w:divBdr>
            <w:top w:val="none" w:sz="0" w:space="0" w:color="auto"/>
            <w:left w:val="none" w:sz="0" w:space="0" w:color="auto"/>
            <w:bottom w:val="none" w:sz="0" w:space="0" w:color="auto"/>
            <w:right w:val="none" w:sz="0" w:space="0" w:color="auto"/>
          </w:divBdr>
        </w:div>
        <w:div w:id="1006127209">
          <w:marLeft w:val="640"/>
          <w:marRight w:val="0"/>
          <w:marTop w:val="0"/>
          <w:marBottom w:val="0"/>
          <w:divBdr>
            <w:top w:val="none" w:sz="0" w:space="0" w:color="auto"/>
            <w:left w:val="none" w:sz="0" w:space="0" w:color="auto"/>
            <w:bottom w:val="none" w:sz="0" w:space="0" w:color="auto"/>
            <w:right w:val="none" w:sz="0" w:space="0" w:color="auto"/>
          </w:divBdr>
        </w:div>
        <w:div w:id="1022779917">
          <w:marLeft w:val="640"/>
          <w:marRight w:val="0"/>
          <w:marTop w:val="0"/>
          <w:marBottom w:val="0"/>
          <w:divBdr>
            <w:top w:val="none" w:sz="0" w:space="0" w:color="auto"/>
            <w:left w:val="none" w:sz="0" w:space="0" w:color="auto"/>
            <w:bottom w:val="none" w:sz="0" w:space="0" w:color="auto"/>
            <w:right w:val="none" w:sz="0" w:space="0" w:color="auto"/>
          </w:divBdr>
        </w:div>
        <w:div w:id="1059785266">
          <w:marLeft w:val="640"/>
          <w:marRight w:val="0"/>
          <w:marTop w:val="0"/>
          <w:marBottom w:val="0"/>
          <w:divBdr>
            <w:top w:val="none" w:sz="0" w:space="0" w:color="auto"/>
            <w:left w:val="none" w:sz="0" w:space="0" w:color="auto"/>
            <w:bottom w:val="none" w:sz="0" w:space="0" w:color="auto"/>
            <w:right w:val="none" w:sz="0" w:space="0" w:color="auto"/>
          </w:divBdr>
        </w:div>
        <w:div w:id="1082067127">
          <w:marLeft w:val="640"/>
          <w:marRight w:val="0"/>
          <w:marTop w:val="0"/>
          <w:marBottom w:val="0"/>
          <w:divBdr>
            <w:top w:val="none" w:sz="0" w:space="0" w:color="auto"/>
            <w:left w:val="none" w:sz="0" w:space="0" w:color="auto"/>
            <w:bottom w:val="none" w:sz="0" w:space="0" w:color="auto"/>
            <w:right w:val="none" w:sz="0" w:space="0" w:color="auto"/>
          </w:divBdr>
        </w:div>
        <w:div w:id="1175266455">
          <w:marLeft w:val="640"/>
          <w:marRight w:val="0"/>
          <w:marTop w:val="0"/>
          <w:marBottom w:val="0"/>
          <w:divBdr>
            <w:top w:val="none" w:sz="0" w:space="0" w:color="auto"/>
            <w:left w:val="none" w:sz="0" w:space="0" w:color="auto"/>
            <w:bottom w:val="none" w:sz="0" w:space="0" w:color="auto"/>
            <w:right w:val="none" w:sz="0" w:space="0" w:color="auto"/>
          </w:divBdr>
        </w:div>
        <w:div w:id="1266380961">
          <w:marLeft w:val="640"/>
          <w:marRight w:val="0"/>
          <w:marTop w:val="0"/>
          <w:marBottom w:val="0"/>
          <w:divBdr>
            <w:top w:val="none" w:sz="0" w:space="0" w:color="auto"/>
            <w:left w:val="none" w:sz="0" w:space="0" w:color="auto"/>
            <w:bottom w:val="none" w:sz="0" w:space="0" w:color="auto"/>
            <w:right w:val="none" w:sz="0" w:space="0" w:color="auto"/>
          </w:divBdr>
        </w:div>
        <w:div w:id="1277903822">
          <w:marLeft w:val="640"/>
          <w:marRight w:val="0"/>
          <w:marTop w:val="0"/>
          <w:marBottom w:val="0"/>
          <w:divBdr>
            <w:top w:val="none" w:sz="0" w:space="0" w:color="auto"/>
            <w:left w:val="none" w:sz="0" w:space="0" w:color="auto"/>
            <w:bottom w:val="none" w:sz="0" w:space="0" w:color="auto"/>
            <w:right w:val="none" w:sz="0" w:space="0" w:color="auto"/>
          </w:divBdr>
        </w:div>
        <w:div w:id="1328905253">
          <w:marLeft w:val="640"/>
          <w:marRight w:val="0"/>
          <w:marTop w:val="0"/>
          <w:marBottom w:val="0"/>
          <w:divBdr>
            <w:top w:val="none" w:sz="0" w:space="0" w:color="auto"/>
            <w:left w:val="none" w:sz="0" w:space="0" w:color="auto"/>
            <w:bottom w:val="none" w:sz="0" w:space="0" w:color="auto"/>
            <w:right w:val="none" w:sz="0" w:space="0" w:color="auto"/>
          </w:divBdr>
        </w:div>
        <w:div w:id="1385909778">
          <w:marLeft w:val="640"/>
          <w:marRight w:val="0"/>
          <w:marTop w:val="0"/>
          <w:marBottom w:val="0"/>
          <w:divBdr>
            <w:top w:val="none" w:sz="0" w:space="0" w:color="auto"/>
            <w:left w:val="none" w:sz="0" w:space="0" w:color="auto"/>
            <w:bottom w:val="none" w:sz="0" w:space="0" w:color="auto"/>
            <w:right w:val="none" w:sz="0" w:space="0" w:color="auto"/>
          </w:divBdr>
        </w:div>
        <w:div w:id="1400900673">
          <w:marLeft w:val="640"/>
          <w:marRight w:val="0"/>
          <w:marTop w:val="0"/>
          <w:marBottom w:val="0"/>
          <w:divBdr>
            <w:top w:val="none" w:sz="0" w:space="0" w:color="auto"/>
            <w:left w:val="none" w:sz="0" w:space="0" w:color="auto"/>
            <w:bottom w:val="none" w:sz="0" w:space="0" w:color="auto"/>
            <w:right w:val="none" w:sz="0" w:space="0" w:color="auto"/>
          </w:divBdr>
        </w:div>
        <w:div w:id="1437796172">
          <w:marLeft w:val="640"/>
          <w:marRight w:val="0"/>
          <w:marTop w:val="0"/>
          <w:marBottom w:val="0"/>
          <w:divBdr>
            <w:top w:val="none" w:sz="0" w:space="0" w:color="auto"/>
            <w:left w:val="none" w:sz="0" w:space="0" w:color="auto"/>
            <w:bottom w:val="none" w:sz="0" w:space="0" w:color="auto"/>
            <w:right w:val="none" w:sz="0" w:space="0" w:color="auto"/>
          </w:divBdr>
        </w:div>
        <w:div w:id="1441217750">
          <w:marLeft w:val="640"/>
          <w:marRight w:val="0"/>
          <w:marTop w:val="0"/>
          <w:marBottom w:val="0"/>
          <w:divBdr>
            <w:top w:val="none" w:sz="0" w:space="0" w:color="auto"/>
            <w:left w:val="none" w:sz="0" w:space="0" w:color="auto"/>
            <w:bottom w:val="none" w:sz="0" w:space="0" w:color="auto"/>
            <w:right w:val="none" w:sz="0" w:space="0" w:color="auto"/>
          </w:divBdr>
        </w:div>
        <w:div w:id="1451047058">
          <w:marLeft w:val="640"/>
          <w:marRight w:val="0"/>
          <w:marTop w:val="0"/>
          <w:marBottom w:val="0"/>
          <w:divBdr>
            <w:top w:val="none" w:sz="0" w:space="0" w:color="auto"/>
            <w:left w:val="none" w:sz="0" w:space="0" w:color="auto"/>
            <w:bottom w:val="none" w:sz="0" w:space="0" w:color="auto"/>
            <w:right w:val="none" w:sz="0" w:space="0" w:color="auto"/>
          </w:divBdr>
        </w:div>
        <w:div w:id="1488932130">
          <w:marLeft w:val="640"/>
          <w:marRight w:val="0"/>
          <w:marTop w:val="0"/>
          <w:marBottom w:val="0"/>
          <w:divBdr>
            <w:top w:val="none" w:sz="0" w:space="0" w:color="auto"/>
            <w:left w:val="none" w:sz="0" w:space="0" w:color="auto"/>
            <w:bottom w:val="none" w:sz="0" w:space="0" w:color="auto"/>
            <w:right w:val="none" w:sz="0" w:space="0" w:color="auto"/>
          </w:divBdr>
        </w:div>
        <w:div w:id="1530289690">
          <w:marLeft w:val="640"/>
          <w:marRight w:val="0"/>
          <w:marTop w:val="0"/>
          <w:marBottom w:val="0"/>
          <w:divBdr>
            <w:top w:val="none" w:sz="0" w:space="0" w:color="auto"/>
            <w:left w:val="none" w:sz="0" w:space="0" w:color="auto"/>
            <w:bottom w:val="none" w:sz="0" w:space="0" w:color="auto"/>
            <w:right w:val="none" w:sz="0" w:space="0" w:color="auto"/>
          </w:divBdr>
        </w:div>
        <w:div w:id="1534685705">
          <w:marLeft w:val="640"/>
          <w:marRight w:val="0"/>
          <w:marTop w:val="0"/>
          <w:marBottom w:val="0"/>
          <w:divBdr>
            <w:top w:val="none" w:sz="0" w:space="0" w:color="auto"/>
            <w:left w:val="none" w:sz="0" w:space="0" w:color="auto"/>
            <w:bottom w:val="none" w:sz="0" w:space="0" w:color="auto"/>
            <w:right w:val="none" w:sz="0" w:space="0" w:color="auto"/>
          </w:divBdr>
        </w:div>
        <w:div w:id="1542127817">
          <w:marLeft w:val="640"/>
          <w:marRight w:val="0"/>
          <w:marTop w:val="0"/>
          <w:marBottom w:val="0"/>
          <w:divBdr>
            <w:top w:val="none" w:sz="0" w:space="0" w:color="auto"/>
            <w:left w:val="none" w:sz="0" w:space="0" w:color="auto"/>
            <w:bottom w:val="none" w:sz="0" w:space="0" w:color="auto"/>
            <w:right w:val="none" w:sz="0" w:space="0" w:color="auto"/>
          </w:divBdr>
        </w:div>
        <w:div w:id="1562472965">
          <w:marLeft w:val="640"/>
          <w:marRight w:val="0"/>
          <w:marTop w:val="0"/>
          <w:marBottom w:val="0"/>
          <w:divBdr>
            <w:top w:val="none" w:sz="0" w:space="0" w:color="auto"/>
            <w:left w:val="none" w:sz="0" w:space="0" w:color="auto"/>
            <w:bottom w:val="none" w:sz="0" w:space="0" w:color="auto"/>
            <w:right w:val="none" w:sz="0" w:space="0" w:color="auto"/>
          </w:divBdr>
        </w:div>
        <w:div w:id="1573851122">
          <w:marLeft w:val="640"/>
          <w:marRight w:val="0"/>
          <w:marTop w:val="0"/>
          <w:marBottom w:val="0"/>
          <w:divBdr>
            <w:top w:val="none" w:sz="0" w:space="0" w:color="auto"/>
            <w:left w:val="none" w:sz="0" w:space="0" w:color="auto"/>
            <w:bottom w:val="none" w:sz="0" w:space="0" w:color="auto"/>
            <w:right w:val="none" w:sz="0" w:space="0" w:color="auto"/>
          </w:divBdr>
        </w:div>
        <w:div w:id="1629356207">
          <w:marLeft w:val="640"/>
          <w:marRight w:val="0"/>
          <w:marTop w:val="0"/>
          <w:marBottom w:val="0"/>
          <w:divBdr>
            <w:top w:val="none" w:sz="0" w:space="0" w:color="auto"/>
            <w:left w:val="none" w:sz="0" w:space="0" w:color="auto"/>
            <w:bottom w:val="none" w:sz="0" w:space="0" w:color="auto"/>
            <w:right w:val="none" w:sz="0" w:space="0" w:color="auto"/>
          </w:divBdr>
        </w:div>
        <w:div w:id="1629584388">
          <w:marLeft w:val="640"/>
          <w:marRight w:val="0"/>
          <w:marTop w:val="0"/>
          <w:marBottom w:val="0"/>
          <w:divBdr>
            <w:top w:val="none" w:sz="0" w:space="0" w:color="auto"/>
            <w:left w:val="none" w:sz="0" w:space="0" w:color="auto"/>
            <w:bottom w:val="none" w:sz="0" w:space="0" w:color="auto"/>
            <w:right w:val="none" w:sz="0" w:space="0" w:color="auto"/>
          </w:divBdr>
        </w:div>
        <w:div w:id="1670593770">
          <w:marLeft w:val="640"/>
          <w:marRight w:val="0"/>
          <w:marTop w:val="0"/>
          <w:marBottom w:val="0"/>
          <w:divBdr>
            <w:top w:val="none" w:sz="0" w:space="0" w:color="auto"/>
            <w:left w:val="none" w:sz="0" w:space="0" w:color="auto"/>
            <w:bottom w:val="none" w:sz="0" w:space="0" w:color="auto"/>
            <w:right w:val="none" w:sz="0" w:space="0" w:color="auto"/>
          </w:divBdr>
        </w:div>
        <w:div w:id="1711808053">
          <w:marLeft w:val="640"/>
          <w:marRight w:val="0"/>
          <w:marTop w:val="0"/>
          <w:marBottom w:val="0"/>
          <w:divBdr>
            <w:top w:val="none" w:sz="0" w:space="0" w:color="auto"/>
            <w:left w:val="none" w:sz="0" w:space="0" w:color="auto"/>
            <w:bottom w:val="none" w:sz="0" w:space="0" w:color="auto"/>
            <w:right w:val="none" w:sz="0" w:space="0" w:color="auto"/>
          </w:divBdr>
        </w:div>
        <w:div w:id="1834754201">
          <w:marLeft w:val="640"/>
          <w:marRight w:val="0"/>
          <w:marTop w:val="0"/>
          <w:marBottom w:val="0"/>
          <w:divBdr>
            <w:top w:val="none" w:sz="0" w:space="0" w:color="auto"/>
            <w:left w:val="none" w:sz="0" w:space="0" w:color="auto"/>
            <w:bottom w:val="none" w:sz="0" w:space="0" w:color="auto"/>
            <w:right w:val="none" w:sz="0" w:space="0" w:color="auto"/>
          </w:divBdr>
        </w:div>
        <w:div w:id="1868370511">
          <w:marLeft w:val="640"/>
          <w:marRight w:val="0"/>
          <w:marTop w:val="0"/>
          <w:marBottom w:val="0"/>
          <w:divBdr>
            <w:top w:val="none" w:sz="0" w:space="0" w:color="auto"/>
            <w:left w:val="none" w:sz="0" w:space="0" w:color="auto"/>
            <w:bottom w:val="none" w:sz="0" w:space="0" w:color="auto"/>
            <w:right w:val="none" w:sz="0" w:space="0" w:color="auto"/>
          </w:divBdr>
        </w:div>
        <w:div w:id="1916937587">
          <w:marLeft w:val="640"/>
          <w:marRight w:val="0"/>
          <w:marTop w:val="0"/>
          <w:marBottom w:val="0"/>
          <w:divBdr>
            <w:top w:val="none" w:sz="0" w:space="0" w:color="auto"/>
            <w:left w:val="none" w:sz="0" w:space="0" w:color="auto"/>
            <w:bottom w:val="none" w:sz="0" w:space="0" w:color="auto"/>
            <w:right w:val="none" w:sz="0" w:space="0" w:color="auto"/>
          </w:divBdr>
        </w:div>
        <w:div w:id="1983265375">
          <w:marLeft w:val="640"/>
          <w:marRight w:val="0"/>
          <w:marTop w:val="0"/>
          <w:marBottom w:val="0"/>
          <w:divBdr>
            <w:top w:val="none" w:sz="0" w:space="0" w:color="auto"/>
            <w:left w:val="none" w:sz="0" w:space="0" w:color="auto"/>
            <w:bottom w:val="none" w:sz="0" w:space="0" w:color="auto"/>
            <w:right w:val="none" w:sz="0" w:space="0" w:color="auto"/>
          </w:divBdr>
        </w:div>
        <w:div w:id="2000884791">
          <w:marLeft w:val="640"/>
          <w:marRight w:val="0"/>
          <w:marTop w:val="0"/>
          <w:marBottom w:val="0"/>
          <w:divBdr>
            <w:top w:val="none" w:sz="0" w:space="0" w:color="auto"/>
            <w:left w:val="none" w:sz="0" w:space="0" w:color="auto"/>
            <w:bottom w:val="none" w:sz="0" w:space="0" w:color="auto"/>
            <w:right w:val="none" w:sz="0" w:space="0" w:color="auto"/>
          </w:divBdr>
        </w:div>
        <w:div w:id="2041853479">
          <w:marLeft w:val="640"/>
          <w:marRight w:val="0"/>
          <w:marTop w:val="0"/>
          <w:marBottom w:val="0"/>
          <w:divBdr>
            <w:top w:val="none" w:sz="0" w:space="0" w:color="auto"/>
            <w:left w:val="none" w:sz="0" w:space="0" w:color="auto"/>
            <w:bottom w:val="none" w:sz="0" w:space="0" w:color="auto"/>
            <w:right w:val="none" w:sz="0" w:space="0" w:color="auto"/>
          </w:divBdr>
        </w:div>
        <w:div w:id="2076779925">
          <w:marLeft w:val="640"/>
          <w:marRight w:val="0"/>
          <w:marTop w:val="0"/>
          <w:marBottom w:val="0"/>
          <w:divBdr>
            <w:top w:val="none" w:sz="0" w:space="0" w:color="auto"/>
            <w:left w:val="none" w:sz="0" w:space="0" w:color="auto"/>
            <w:bottom w:val="none" w:sz="0" w:space="0" w:color="auto"/>
            <w:right w:val="none" w:sz="0" w:space="0" w:color="auto"/>
          </w:divBdr>
        </w:div>
        <w:div w:id="2088456259">
          <w:marLeft w:val="640"/>
          <w:marRight w:val="0"/>
          <w:marTop w:val="0"/>
          <w:marBottom w:val="0"/>
          <w:divBdr>
            <w:top w:val="none" w:sz="0" w:space="0" w:color="auto"/>
            <w:left w:val="none" w:sz="0" w:space="0" w:color="auto"/>
            <w:bottom w:val="none" w:sz="0" w:space="0" w:color="auto"/>
            <w:right w:val="none" w:sz="0" w:space="0" w:color="auto"/>
          </w:divBdr>
        </w:div>
        <w:div w:id="2094205634">
          <w:marLeft w:val="640"/>
          <w:marRight w:val="0"/>
          <w:marTop w:val="0"/>
          <w:marBottom w:val="0"/>
          <w:divBdr>
            <w:top w:val="none" w:sz="0" w:space="0" w:color="auto"/>
            <w:left w:val="none" w:sz="0" w:space="0" w:color="auto"/>
            <w:bottom w:val="none" w:sz="0" w:space="0" w:color="auto"/>
            <w:right w:val="none" w:sz="0" w:space="0" w:color="auto"/>
          </w:divBdr>
        </w:div>
        <w:div w:id="2096584967">
          <w:marLeft w:val="640"/>
          <w:marRight w:val="0"/>
          <w:marTop w:val="0"/>
          <w:marBottom w:val="0"/>
          <w:divBdr>
            <w:top w:val="none" w:sz="0" w:space="0" w:color="auto"/>
            <w:left w:val="none" w:sz="0" w:space="0" w:color="auto"/>
            <w:bottom w:val="none" w:sz="0" w:space="0" w:color="auto"/>
            <w:right w:val="none" w:sz="0" w:space="0" w:color="auto"/>
          </w:divBdr>
        </w:div>
        <w:div w:id="2126196786">
          <w:marLeft w:val="640"/>
          <w:marRight w:val="0"/>
          <w:marTop w:val="0"/>
          <w:marBottom w:val="0"/>
          <w:divBdr>
            <w:top w:val="none" w:sz="0" w:space="0" w:color="auto"/>
            <w:left w:val="none" w:sz="0" w:space="0" w:color="auto"/>
            <w:bottom w:val="none" w:sz="0" w:space="0" w:color="auto"/>
            <w:right w:val="none" w:sz="0" w:space="0" w:color="auto"/>
          </w:divBdr>
        </w:div>
      </w:divsChild>
    </w:div>
    <w:div w:id="1167132403">
      <w:bodyDiv w:val="1"/>
      <w:marLeft w:val="0"/>
      <w:marRight w:val="0"/>
      <w:marTop w:val="0"/>
      <w:marBottom w:val="0"/>
      <w:divBdr>
        <w:top w:val="none" w:sz="0" w:space="0" w:color="auto"/>
        <w:left w:val="none" w:sz="0" w:space="0" w:color="auto"/>
        <w:bottom w:val="none" w:sz="0" w:space="0" w:color="auto"/>
        <w:right w:val="none" w:sz="0" w:space="0" w:color="auto"/>
      </w:divBdr>
      <w:divsChild>
        <w:div w:id="827289021">
          <w:marLeft w:val="640"/>
          <w:marRight w:val="0"/>
          <w:marTop w:val="0"/>
          <w:marBottom w:val="0"/>
          <w:divBdr>
            <w:top w:val="none" w:sz="0" w:space="0" w:color="auto"/>
            <w:left w:val="none" w:sz="0" w:space="0" w:color="auto"/>
            <w:bottom w:val="none" w:sz="0" w:space="0" w:color="auto"/>
            <w:right w:val="none" w:sz="0" w:space="0" w:color="auto"/>
          </w:divBdr>
          <w:divsChild>
            <w:div w:id="1159469020">
              <w:marLeft w:val="0"/>
              <w:marRight w:val="0"/>
              <w:marTop w:val="0"/>
              <w:marBottom w:val="0"/>
              <w:divBdr>
                <w:top w:val="none" w:sz="0" w:space="0" w:color="auto"/>
                <w:left w:val="none" w:sz="0" w:space="0" w:color="auto"/>
                <w:bottom w:val="none" w:sz="0" w:space="0" w:color="auto"/>
                <w:right w:val="none" w:sz="0" w:space="0" w:color="auto"/>
              </w:divBdr>
              <w:divsChild>
                <w:div w:id="1968319484">
                  <w:marLeft w:val="640"/>
                  <w:marRight w:val="0"/>
                  <w:marTop w:val="0"/>
                  <w:marBottom w:val="0"/>
                  <w:divBdr>
                    <w:top w:val="none" w:sz="0" w:space="0" w:color="auto"/>
                    <w:left w:val="none" w:sz="0" w:space="0" w:color="auto"/>
                    <w:bottom w:val="none" w:sz="0" w:space="0" w:color="auto"/>
                    <w:right w:val="none" w:sz="0" w:space="0" w:color="auto"/>
                  </w:divBdr>
                </w:div>
                <w:div w:id="1169980813">
                  <w:marLeft w:val="640"/>
                  <w:marRight w:val="0"/>
                  <w:marTop w:val="0"/>
                  <w:marBottom w:val="0"/>
                  <w:divBdr>
                    <w:top w:val="none" w:sz="0" w:space="0" w:color="auto"/>
                    <w:left w:val="none" w:sz="0" w:space="0" w:color="auto"/>
                    <w:bottom w:val="none" w:sz="0" w:space="0" w:color="auto"/>
                    <w:right w:val="none" w:sz="0" w:space="0" w:color="auto"/>
                  </w:divBdr>
                </w:div>
                <w:div w:id="1042947901">
                  <w:marLeft w:val="640"/>
                  <w:marRight w:val="0"/>
                  <w:marTop w:val="0"/>
                  <w:marBottom w:val="0"/>
                  <w:divBdr>
                    <w:top w:val="none" w:sz="0" w:space="0" w:color="auto"/>
                    <w:left w:val="none" w:sz="0" w:space="0" w:color="auto"/>
                    <w:bottom w:val="none" w:sz="0" w:space="0" w:color="auto"/>
                    <w:right w:val="none" w:sz="0" w:space="0" w:color="auto"/>
                  </w:divBdr>
                </w:div>
                <w:div w:id="1484851082">
                  <w:marLeft w:val="640"/>
                  <w:marRight w:val="0"/>
                  <w:marTop w:val="0"/>
                  <w:marBottom w:val="0"/>
                  <w:divBdr>
                    <w:top w:val="none" w:sz="0" w:space="0" w:color="auto"/>
                    <w:left w:val="none" w:sz="0" w:space="0" w:color="auto"/>
                    <w:bottom w:val="none" w:sz="0" w:space="0" w:color="auto"/>
                    <w:right w:val="none" w:sz="0" w:space="0" w:color="auto"/>
                  </w:divBdr>
                </w:div>
                <w:div w:id="26951013">
                  <w:marLeft w:val="640"/>
                  <w:marRight w:val="0"/>
                  <w:marTop w:val="0"/>
                  <w:marBottom w:val="0"/>
                  <w:divBdr>
                    <w:top w:val="none" w:sz="0" w:space="0" w:color="auto"/>
                    <w:left w:val="none" w:sz="0" w:space="0" w:color="auto"/>
                    <w:bottom w:val="none" w:sz="0" w:space="0" w:color="auto"/>
                    <w:right w:val="none" w:sz="0" w:space="0" w:color="auto"/>
                  </w:divBdr>
                </w:div>
                <w:div w:id="1547063283">
                  <w:marLeft w:val="640"/>
                  <w:marRight w:val="0"/>
                  <w:marTop w:val="0"/>
                  <w:marBottom w:val="0"/>
                  <w:divBdr>
                    <w:top w:val="none" w:sz="0" w:space="0" w:color="auto"/>
                    <w:left w:val="none" w:sz="0" w:space="0" w:color="auto"/>
                    <w:bottom w:val="none" w:sz="0" w:space="0" w:color="auto"/>
                    <w:right w:val="none" w:sz="0" w:space="0" w:color="auto"/>
                  </w:divBdr>
                </w:div>
                <w:div w:id="316148146">
                  <w:marLeft w:val="640"/>
                  <w:marRight w:val="0"/>
                  <w:marTop w:val="0"/>
                  <w:marBottom w:val="0"/>
                  <w:divBdr>
                    <w:top w:val="none" w:sz="0" w:space="0" w:color="auto"/>
                    <w:left w:val="none" w:sz="0" w:space="0" w:color="auto"/>
                    <w:bottom w:val="none" w:sz="0" w:space="0" w:color="auto"/>
                    <w:right w:val="none" w:sz="0" w:space="0" w:color="auto"/>
                  </w:divBdr>
                </w:div>
                <w:div w:id="167840017">
                  <w:marLeft w:val="640"/>
                  <w:marRight w:val="0"/>
                  <w:marTop w:val="0"/>
                  <w:marBottom w:val="0"/>
                  <w:divBdr>
                    <w:top w:val="none" w:sz="0" w:space="0" w:color="auto"/>
                    <w:left w:val="none" w:sz="0" w:space="0" w:color="auto"/>
                    <w:bottom w:val="none" w:sz="0" w:space="0" w:color="auto"/>
                    <w:right w:val="none" w:sz="0" w:space="0" w:color="auto"/>
                  </w:divBdr>
                </w:div>
                <w:div w:id="345789364">
                  <w:marLeft w:val="640"/>
                  <w:marRight w:val="0"/>
                  <w:marTop w:val="0"/>
                  <w:marBottom w:val="0"/>
                  <w:divBdr>
                    <w:top w:val="none" w:sz="0" w:space="0" w:color="auto"/>
                    <w:left w:val="none" w:sz="0" w:space="0" w:color="auto"/>
                    <w:bottom w:val="none" w:sz="0" w:space="0" w:color="auto"/>
                    <w:right w:val="none" w:sz="0" w:space="0" w:color="auto"/>
                  </w:divBdr>
                </w:div>
                <w:div w:id="1275743756">
                  <w:marLeft w:val="640"/>
                  <w:marRight w:val="0"/>
                  <w:marTop w:val="0"/>
                  <w:marBottom w:val="0"/>
                  <w:divBdr>
                    <w:top w:val="none" w:sz="0" w:space="0" w:color="auto"/>
                    <w:left w:val="none" w:sz="0" w:space="0" w:color="auto"/>
                    <w:bottom w:val="none" w:sz="0" w:space="0" w:color="auto"/>
                    <w:right w:val="none" w:sz="0" w:space="0" w:color="auto"/>
                  </w:divBdr>
                </w:div>
                <w:div w:id="1428382525">
                  <w:marLeft w:val="640"/>
                  <w:marRight w:val="0"/>
                  <w:marTop w:val="0"/>
                  <w:marBottom w:val="0"/>
                  <w:divBdr>
                    <w:top w:val="none" w:sz="0" w:space="0" w:color="auto"/>
                    <w:left w:val="none" w:sz="0" w:space="0" w:color="auto"/>
                    <w:bottom w:val="none" w:sz="0" w:space="0" w:color="auto"/>
                    <w:right w:val="none" w:sz="0" w:space="0" w:color="auto"/>
                  </w:divBdr>
                </w:div>
                <w:div w:id="948507869">
                  <w:marLeft w:val="640"/>
                  <w:marRight w:val="0"/>
                  <w:marTop w:val="0"/>
                  <w:marBottom w:val="0"/>
                  <w:divBdr>
                    <w:top w:val="none" w:sz="0" w:space="0" w:color="auto"/>
                    <w:left w:val="none" w:sz="0" w:space="0" w:color="auto"/>
                    <w:bottom w:val="none" w:sz="0" w:space="0" w:color="auto"/>
                    <w:right w:val="none" w:sz="0" w:space="0" w:color="auto"/>
                  </w:divBdr>
                </w:div>
                <w:div w:id="1530294816">
                  <w:marLeft w:val="640"/>
                  <w:marRight w:val="0"/>
                  <w:marTop w:val="0"/>
                  <w:marBottom w:val="0"/>
                  <w:divBdr>
                    <w:top w:val="none" w:sz="0" w:space="0" w:color="auto"/>
                    <w:left w:val="none" w:sz="0" w:space="0" w:color="auto"/>
                    <w:bottom w:val="none" w:sz="0" w:space="0" w:color="auto"/>
                    <w:right w:val="none" w:sz="0" w:space="0" w:color="auto"/>
                  </w:divBdr>
                </w:div>
                <w:div w:id="975329307">
                  <w:marLeft w:val="640"/>
                  <w:marRight w:val="0"/>
                  <w:marTop w:val="0"/>
                  <w:marBottom w:val="0"/>
                  <w:divBdr>
                    <w:top w:val="none" w:sz="0" w:space="0" w:color="auto"/>
                    <w:left w:val="none" w:sz="0" w:space="0" w:color="auto"/>
                    <w:bottom w:val="none" w:sz="0" w:space="0" w:color="auto"/>
                    <w:right w:val="none" w:sz="0" w:space="0" w:color="auto"/>
                  </w:divBdr>
                </w:div>
                <w:div w:id="697585652">
                  <w:marLeft w:val="640"/>
                  <w:marRight w:val="0"/>
                  <w:marTop w:val="0"/>
                  <w:marBottom w:val="0"/>
                  <w:divBdr>
                    <w:top w:val="none" w:sz="0" w:space="0" w:color="auto"/>
                    <w:left w:val="none" w:sz="0" w:space="0" w:color="auto"/>
                    <w:bottom w:val="none" w:sz="0" w:space="0" w:color="auto"/>
                    <w:right w:val="none" w:sz="0" w:space="0" w:color="auto"/>
                  </w:divBdr>
                </w:div>
                <w:div w:id="1256129161">
                  <w:marLeft w:val="640"/>
                  <w:marRight w:val="0"/>
                  <w:marTop w:val="0"/>
                  <w:marBottom w:val="0"/>
                  <w:divBdr>
                    <w:top w:val="none" w:sz="0" w:space="0" w:color="auto"/>
                    <w:left w:val="none" w:sz="0" w:space="0" w:color="auto"/>
                    <w:bottom w:val="none" w:sz="0" w:space="0" w:color="auto"/>
                    <w:right w:val="none" w:sz="0" w:space="0" w:color="auto"/>
                  </w:divBdr>
                </w:div>
                <w:div w:id="604194230">
                  <w:marLeft w:val="640"/>
                  <w:marRight w:val="0"/>
                  <w:marTop w:val="0"/>
                  <w:marBottom w:val="0"/>
                  <w:divBdr>
                    <w:top w:val="none" w:sz="0" w:space="0" w:color="auto"/>
                    <w:left w:val="none" w:sz="0" w:space="0" w:color="auto"/>
                    <w:bottom w:val="none" w:sz="0" w:space="0" w:color="auto"/>
                    <w:right w:val="none" w:sz="0" w:space="0" w:color="auto"/>
                  </w:divBdr>
                </w:div>
                <w:div w:id="494609381">
                  <w:marLeft w:val="640"/>
                  <w:marRight w:val="0"/>
                  <w:marTop w:val="0"/>
                  <w:marBottom w:val="0"/>
                  <w:divBdr>
                    <w:top w:val="none" w:sz="0" w:space="0" w:color="auto"/>
                    <w:left w:val="none" w:sz="0" w:space="0" w:color="auto"/>
                    <w:bottom w:val="none" w:sz="0" w:space="0" w:color="auto"/>
                    <w:right w:val="none" w:sz="0" w:space="0" w:color="auto"/>
                  </w:divBdr>
                </w:div>
                <w:div w:id="474219742">
                  <w:marLeft w:val="640"/>
                  <w:marRight w:val="0"/>
                  <w:marTop w:val="0"/>
                  <w:marBottom w:val="0"/>
                  <w:divBdr>
                    <w:top w:val="none" w:sz="0" w:space="0" w:color="auto"/>
                    <w:left w:val="none" w:sz="0" w:space="0" w:color="auto"/>
                    <w:bottom w:val="none" w:sz="0" w:space="0" w:color="auto"/>
                    <w:right w:val="none" w:sz="0" w:space="0" w:color="auto"/>
                  </w:divBdr>
                </w:div>
                <w:div w:id="535779149">
                  <w:marLeft w:val="640"/>
                  <w:marRight w:val="0"/>
                  <w:marTop w:val="0"/>
                  <w:marBottom w:val="0"/>
                  <w:divBdr>
                    <w:top w:val="none" w:sz="0" w:space="0" w:color="auto"/>
                    <w:left w:val="none" w:sz="0" w:space="0" w:color="auto"/>
                    <w:bottom w:val="none" w:sz="0" w:space="0" w:color="auto"/>
                    <w:right w:val="none" w:sz="0" w:space="0" w:color="auto"/>
                  </w:divBdr>
                </w:div>
                <w:div w:id="243146390">
                  <w:marLeft w:val="640"/>
                  <w:marRight w:val="0"/>
                  <w:marTop w:val="0"/>
                  <w:marBottom w:val="0"/>
                  <w:divBdr>
                    <w:top w:val="none" w:sz="0" w:space="0" w:color="auto"/>
                    <w:left w:val="none" w:sz="0" w:space="0" w:color="auto"/>
                    <w:bottom w:val="none" w:sz="0" w:space="0" w:color="auto"/>
                    <w:right w:val="none" w:sz="0" w:space="0" w:color="auto"/>
                  </w:divBdr>
                </w:div>
                <w:div w:id="321786012">
                  <w:marLeft w:val="640"/>
                  <w:marRight w:val="0"/>
                  <w:marTop w:val="0"/>
                  <w:marBottom w:val="0"/>
                  <w:divBdr>
                    <w:top w:val="none" w:sz="0" w:space="0" w:color="auto"/>
                    <w:left w:val="none" w:sz="0" w:space="0" w:color="auto"/>
                    <w:bottom w:val="none" w:sz="0" w:space="0" w:color="auto"/>
                    <w:right w:val="none" w:sz="0" w:space="0" w:color="auto"/>
                  </w:divBdr>
                </w:div>
                <w:div w:id="824509436">
                  <w:marLeft w:val="640"/>
                  <w:marRight w:val="0"/>
                  <w:marTop w:val="0"/>
                  <w:marBottom w:val="0"/>
                  <w:divBdr>
                    <w:top w:val="none" w:sz="0" w:space="0" w:color="auto"/>
                    <w:left w:val="none" w:sz="0" w:space="0" w:color="auto"/>
                    <w:bottom w:val="none" w:sz="0" w:space="0" w:color="auto"/>
                    <w:right w:val="none" w:sz="0" w:space="0" w:color="auto"/>
                  </w:divBdr>
                </w:div>
                <w:div w:id="838547216">
                  <w:marLeft w:val="640"/>
                  <w:marRight w:val="0"/>
                  <w:marTop w:val="0"/>
                  <w:marBottom w:val="0"/>
                  <w:divBdr>
                    <w:top w:val="none" w:sz="0" w:space="0" w:color="auto"/>
                    <w:left w:val="none" w:sz="0" w:space="0" w:color="auto"/>
                    <w:bottom w:val="none" w:sz="0" w:space="0" w:color="auto"/>
                    <w:right w:val="none" w:sz="0" w:space="0" w:color="auto"/>
                  </w:divBdr>
                </w:div>
                <w:div w:id="1539856771">
                  <w:marLeft w:val="640"/>
                  <w:marRight w:val="0"/>
                  <w:marTop w:val="0"/>
                  <w:marBottom w:val="0"/>
                  <w:divBdr>
                    <w:top w:val="none" w:sz="0" w:space="0" w:color="auto"/>
                    <w:left w:val="none" w:sz="0" w:space="0" w:color="auto"/>
                    <w:bottom w:val="none" w:sz="0" w:space="0" w:color="auto"/>
                    <w:right w:val="none" w:sz="0" w:space="0" w:color="auto"/>
                  </w:divBdr>
                </w:div>
                <w:div w:id="2109765001">
                  <w:marLeft w:val="640"/>
                  <w:marRight w:val="0"/>
                  <w:marTop w:val="0"/>
                  <w:marBottom w:val="0"/>
                  <w:divBdr>
                    <w:top w:val="none" w:sz="0" w:space="0" w:color="auto"/>
                    <w:left w:val="none" w:sz="0" w:space="0" w:color="auto"/>
                    <w:bottom w:val="none" w:sz="0" w:space="0" w:color="auto"/>
                    <w:right w:val="none" w:sz="0" w:space="0" w:color="auto"/>
                  </w:divBdr>
                </w:div>
                <w:div w:id="660625481">
                  <w:marLeft w:val="640"/>
                  <w:marRight w:val="0"/>
                  <w:marTop w:val="0"/>
                  <w:marBottom w:val="0"/>
                  <w:divBdr>
                    <w:top w:val="none" w:sz="0" w:space="0" w:color="auto"/>
                    <w:left w:val="none" w:sz="0" w:space="0" w:color="auto"/>
                    <w:bottom w:val="none" w:sz="0" w:space="0" w:color="auto"/>
                    <w:right w:val="none" w:sz="0" w:space="0" w:color="auto"/>
                  </w:divBdr>
                </w:div>
                <w:div w:id="2007904424">
                  <w:marLeft w:val="640"/>
                  <w:marRight w:val="0"/>
                  <w:marTop w:val="0"/>
                  <w:marBottom w:val="0"/>
                  <w:divBdr>
                    <w:top w:val="none" w:sz="0" w:space="0" w:color="auto"/>
                    <w:left w:val="none" w:sz="0" w:space="0" w:color="auto"/>
                    <w:bottom w:val="none" w:sz="0" w:space="0" w:color="auto"/>
                    <w:right w:val="none" w:sz="0" w:space="0" w:color="auto"/>
                  </w:divBdr>
                </w:div>
                <w:div w:id="928926618">
                  <w:marLeft w:val="640"/>
                  <w:marRight w:val="0"/>
                  <w:marTop w:val="0"/>
                  <w:marBottom w:val="0"/>
                  <w:divBdr>
                    <w:top w:val="none" w:sz="0" w:space="0" w:color="auto"/>
                    <w:left w:val="none" w:sz="0" w:space="0" w:color="auto"/>
                    <w:bottom w:val="none" w:sz="0" w:space="0" w:color="auto"/>
                    <w:right w:val="none" w:sz="0" w:space="0" w:color="auto"/>
                  </w:divBdr>
                </w:div>
                <w:div w:id="943462319">
                  <w:marLeft w:val="640"/>
                  <w:marRight w:val="0"/>
                  <w:marTop w:val="0"/>
                  <w:marBottom w:val="0"/>
                  <w:divBdr>
                    <w:top w:val="none" w:sz="0" w:space="0" w:color="auto"/>
                    <w:left w:val="none" w:sz="0" w:space="0" w:color="auto"/>
                    <w:bottom w:val="none" w:sz="0" w:space="0" w:color="auto"/>
                    <w:right w:val="none" w:sz="0" w:space="0" w:color="auto"/>
                  </w:divBdr>
                </w:div>
                <w:div w:id="754477424">
                  <w:marLeft w:val="640"/>
                  <w:marRight w:val="0"/>
                  <w:marTop w:val="0"/>
                  <w:marBottom w:val="0"/>
                  <w:divBdr>
                    <w:top w:val="none" w:sz="0" w:space="0" w:color="auto"/>
                    <w:left w:val="none" w:sz="0" w:space="0" w:color="auto"/>
                    <w:bottom w:val="none" w:sz="0" w:space="0" w:color="auto"/>
                    <w:right w:val="none" w:sz="0" w:space="0" w:color="auto"/>
                  </w:divBdr>
                </w:div>
                <w:div w:id="167524196">
                  <w:marLeft w:val="640"/>
                  <w:marRight w:val="0"/>
                  <w:marTop w:val="0"/>
                  <w:marBottom w:val="0"/>
                  <w:divBdr>
                    <w:top w:val="none" w:sz="0" w:space="0" w:color="auto"/>
                    <w:left w:val="none" w:sz="0" w:space="0" w:color="auto"/>
                    <w:bottom w:val="none" w:sz="0" w:space="0" w:color="auto"/>
                    <w:right w:val="none" w:sz="0" w:space="0" w:color="auto"/>
                  </w:divBdr>
                </w:div>
                <w:div w:id="1285040810">
                  <w:marLeft w:val="640"/>
                  <w:marRight w:val="0"/>
                  <w:marTop w:val="0"/>
                  <w:marBottom w:val="0"/>
                  <w:divBdr>
                    <w:top w:val="none" w:sz="0" w:space="0" w:color="auto"/>
                    <w:left w:val="none" w:sz="0" w:space="0" w:color="auto"/>
                    <w:bottom w:val="none" w:sz="0" w:space="0" w:color="auto"/>
                    <w:right w:val="none" w:sz="0" w:space="0" w:color="auto"/>
                  </w:divBdr>
                </w:div>
                <w:div w:id="351029273">
                  <w:marLeft w:val="640"/>
                  <w:marRight w:val="0"/>
                  <w:marTop w:val="0"/>
                  <w:marBottom w:val="0"/>
                  <w:divBdr>
                    <w:top w:val="none" w:sz="0" w:space="0" w:color="auto"/>
                    <w:left w:val="none" w:sz="0" w:space="0" w:color="auto"/>
                    <w:bottom w:val="none" w:sz="0" w:space="0" w:color="auto"/>
                    <w:right w:val="none" w:sz="0" w:space="0" w:color="auto"/>
                  </w:divBdr>
                </w:div>
                <w:div w:id="5062524">
                  <w:marLeft w:val="640"/>
                  <w:marRight w:val="0"/>
                  <w:marTop w:val="0"/>
                  <w:marBottom w:val="0"/>
                  <w:divBdr>
                    <w:top w:val="none" w:sz="0" w:space="0" w:color="auto"/>
                    <w:left w:val="none" w:sz="0" w:space="0" w:color="auto"/>
                    <w:bottom w:val="none" w:sz="0" w:space="0" w:color="auto"/>
                    <w:right w:val="none" w:sz="0" w:space="0" w:color="auto"/>
                  </w:divBdr>
                </w:div>
                <w:div w:id="2014533127">
                  <w:marLeft w:val="640"/>
                  <w:marRight w:val="0"/>
                  <w:marTop w:val="0"/>
                  <w:marBottom w:val="0"/>
                  <w:divBdr>
                    <w:top w:val="none" w:sz="0" w:space="0" w:color="auto"/>
                    <w:left w:val="none" w:sz="0" w:space="0" w:color="auto"/>
                    <w:bottom w:val="none" w:sz="0" w:space="0" w:color="auto"/>
                    <w:right w:val="none" w:sz="0" w:space="0" w:color="auto"/>
                  </w:divBdr>
                </w:div>
                <w:div w:id="2069106692">
                  <w:marLeft w:val="640"/>
                  <w:marRight w:val="0"/>
                  <w:marTop w:val="0"/>
                  <w:marBottom w:val="0"/>
                  <w:divBdr>
                    <w:top w:val="none" w:sz="0" w:space="0" w:color="auto"/>
                    <w:left w:val="none" w:sz="0" w:space="0" w:color="auto"/>
                    <w:bottom w:val="none" w:sz="0" w:space="0" w:color="auto"/>
                    <w:right w:val="none" w:sz="0" w:space="0" w:color="auto"/>
                  </w:divBdr>
                </w:div>
                <w:div w:id="924219893">
                  <w:marLeft w:val="640"/>
                  <w:marRight w:val="0"/>
                  <w:marTop w:val="0"/>
                  <w:marBottom w:val="0"/>
                  <w:divBdr>
                    <w:top w:val="none" w:sz="0" w:space="0" w:color="auto"/>
                    <w:left w:val="none" w:sz="0" w:space="0" w:color="auto"/>
                    <w:bottom w:val="none" w:sz="0" w:space="0" w:color="auto"/>
                    <w:right w:val="none" w:sz="0" w:space="0" w:color="auto"/>
                  </w:divBdr>
                </w:div>
                <w:div w:id="1096905397">
                  <w:marLeft w:val="640"/>
                  <w:marRight w:val="0"/>
                  <w:marTop w:val="0"/>
                  <w:marBottom w:val="0"/>
                  <w:divBdr>
                    <w:top w:val="none" w:sz="0" w:space="0" w:color="auto"/>
                    <w:left w:val="none" w:sz="0" w:space="0" w:color="auto"/>
                    <w:bottom w:val="none" w:sz="0" w:space="0" w:color="auto"/>
                    <w:right w:val="none" w:sz="0" w:space="0" w:color="auto"/>
                  </w:divBdr>
                </w:div>
                <w:div w:id="1231228916">
                  <w:marLeft w:val="640"/>
                  <w:marRight w:val="0"/>
                  <w:marTop w:val="0"/>
                  <w:marBottom w:val="0"/>
                  <w:divBdr>
                    <w:top w:val="none" w:sz="0" w:space="0" w:color="auto"/>
                    <w:left w:val="none" w:sz="0" w:space="0" w:color="auto"/>
                    <w:bottom w:val="none" w:sz="0" w:space="0" w:color="auto"/>
                    <w:right w:val="none" w:sz="0" w:space="0" w:color="auto"/>
                  </w:divBdr>
                </w:div>
                <w:div w:id="1406878918">
                  <w:marLeft w:val="640"/>
                  <w:marRight w:val="0"/>
                  <w:marTop w:val="0"/>
                  <w:marBottom w:val="0"/>
                  <w:divBdr>
                    <w:top w:val="none" w:sz="0" w:space="0" w:color="auto"/>
                    <w:left w:val="none" w:sz="0" w:space="0" w:color="auto"/>
                    <w:bottom w:val="none" w:sz="0" w:space="0" w:color="auto"/>
                    <w:right w:val="none" w:sz="0" w:space="0" w:color="auto"/>
                  </w:divBdr>
                </w:div>
                <w:div w:id="990642501">
                  <w:marLeft w:val="640"/>
                  <w:marRight w:val="0"/>
                  <w:marTop w:val="0"/>
                  <w:marBottom w:val="0"/>
                  <w:divBdr>
                    <w:top w:val="none" w:sz="0" w:space="0" w:color="auto"/>
                    <w:left w:val="none" w:sz="0" w:space="0" w:color="auto"/>
                    <w:bottom w:val="none" w:sz="0" w:space="0" w:color="auto"/>
                    <w:right w:val="none" w:sz="0" w:space="0" w:color="auto"/>
                  </w:divBdr>
                </w:div>
                <w:div w:id="405802887">
                  <w:marLeft w:val="640"/>
                  <w:marRight w:val="0"/>
                  <w:marTop w:val="0"/>
                  <w:marBottom w:val="0"/>
                  <w:divBdr>
                    <w:top w:val="none" w:sz="0" w:space="0" w:color="auto"/>
                    <w:left w:val="none" w:sz="0" w:space="0" w:color="auto"/>
                    <w:bottom w:val="none" w:sz="0" w:space="0" w:color="auto"/>
                    <w:right w:val="none" w:sz="0" w:space="0" w:color="auto"/>
                  </w:divBdr>
                </w:div>
                <w:div w:id="1207982805">
                  <w:marLeft w:val="640"/>
                  <w:marRight w:val="0"/>
                  <w:marTop w:val="0"/>
                  <w:marBottom w:val="0"/>
                  <w:divBdr>
                    <w:top w:val="none" w:sz="0" w:space="0" w:color="auto"/>
                    <w:left w:val="none" w:sz="0" w:space="0" w:color="auto"/>
                    <w:bottom w:val="none" w:sz="0" w:space="0" w:color="auto"/>
                    <w:right w:val="none" w:sz="0" w:space="0" w:color="auto"/>
                  </w:divBdr>
                </w:div>
                <w:div w:id="1984313869">
                  <w:marLeft w:val="640"/>
                  <w:marRight w:val="0"/>
                  <w:marTop w:val="0"/>
                  <w:marBottom w:val="0"/>
                  <w:divBdr>
                    <w:top w:val="none" w:sz="0" w:space="0" w:color="auto"/>
                    <w:left w:val="none" w:sz="0" w:space="0" w:color="auto"/>
                    <w:bottom w:val="none" w:sz="0" w:space="0" w:color="auto"/>
                    <w:right w:val="none" w:sz="0" w:space="0" w:color="auto"/>
                  </w:divBdr>
                </w:div>
                <w:div w:id="1054503621">
                  <w:marLeft w:val="640"/>
                  <w:marRight w:val="0"/>
                  <w:marTop w:val="0"/>
                  <w:marBottom w:val="0"/>
                  <w:divBdr>
                    <w:top w:val="none" w:sz="0" w:space="0" w:color="auto"/>
                    <w:left w:val="none" w:sz="0" w:space="0" w:color="auto"/>
                    <w:bottom w:val="none" w:sz="0" w:space="0" w:color="auto"/>
                    <w:right w:val="none" w:sz="0" w:space="0" w:color="auto"/>
                  </w:divBdr>
                </w:div>
                <w:div w:id="1930770772">
                  <w:marLeft w:val="640"/>
                  <w:marRight w:val="0"/>
                  <w:marTop w:val="0"/>
                  <w:marBottom w:val="0"/>
                  <w:divBdr>
                    <w:top w:val="none" w:sz="0" w:space="0" w:color="auto"/>
                    <w:left w:val="none" w:sz="0" w:space="0" w:color="auto"/>
                    <w:bottom w:val="none" w:sz="0" w:space="0" w:color="auto"/>
                    <w:right w:val="none" w:sz="0" w:space="0" w:color="auto"/>
                  </w:divBdr>
                </w:div>
                <w:div w:id="923492904">
                  <w:marLeft w:val="640"/>
                  <w:marRight w:val="0"/>
                  <w:marTop w:val="0"/>
                  <w:marBottom w:val="0"/>
                  <w:divBdr>
                    <w:top w:val="none" w:sz="0" w:space="0" w:color="auto"/>
                    <w:left w:val="none" w:sz="0" w:space="0" w:color="auto"/>
                    <w:bottom w:val="none" w:sz="0" w:space="0" w:color="auto"/>
                    <w:right w:val="none" w:sz="0" w:space="0" w:color="auto"/>
                  </w:divBdr>
                </w:div>
                <w:div w:id="1838418053">
                  <w:marLeft w:val="640"/>
                  <w:marRight w:val="0"/>
                  <w:marTop w:val="0"/>
                  <w:marBottom w:val="0"/>
                  <w:divBdr>
                    <w:top w:val="none" w:sz="0" w:space="0" w:color="auto"/>
                    <w:left w:val="none" w:sz="0" w:space="0" w:color="auto"/>
                    <w:bottom w:val="none" w:sz="0" w:space="0" w:color="auto"/>
                    <w:right w:val="none" w:sz="0" w:space="0" w:color="auto"/>
                  </w:divBdr>
                </w:div>
                <w:div w:id="1790398129">
                  <w:marLeft w:val="640"/>
                  <w:marRight w:val="0"/>
                  <w:marTop w:val="0"/>
                  <w:marBottom w:val="0"/>
                  <w:divBdr>
                    <w:top w:val="none" w:sz="0" w:space="0" w:color="auto"/>
                    <w:left w:val="none" w:sz="0" w:space="0" w:color="auto"/>
                    <w:bottom w:val="none" w:sz="0" w:space="0" w:color="auto"/>
                    <w:right w:val="none" w:sz="0" w:space="0" w:color="auto"/>
                  </w:divBdr>
                </w:div>
                <w:div w:id="491483271">
                  <w:marLeft w:val="640"/>
                  <w:marRight w:val="0"/>
                  <w:marTop w:val="0"/>
                  <w:marBottom w:val="0"/>
                  <w:divBdr>
                    <w:top w:val="none" w:sz="0" w:space="0" w:color="auto"/>
                    <w:left w:val="none" w:sz="0" w:space="0" w:color="auto"/>
                    <w:bottom w:val="none" w:sz="0" w:space="0" w:color="auto"/>
                    <w:right w:val="none" w:sz="0" w:space="0" w:color="auto"/>
                  </w:divBdr>
                </w:div>
                <w:div w:id="1483767360">
                  <w:marLeft w:val="640"/>
                  <w:marRight w:val="0"/>
                  <w:marTop w:val="0"/>
                  <w:marBottom w:val="0"/>
                  <w:divBdr>
                    <w:top w:val="none" w:sz="0" w:space="0" w:color="auto"/>
                    <w:left w:val="none" w:sz="0" w:space="0" w:color="auto"/>
                    <w:bottom w:val="none" w:sz="0" w:space="0" w:color="auto"/>
                    <w:right w:val="none" w:sz="0" w:space="0" w:color="auto"/>
                  </w:divBdr>
                </w:div>
                <w:div w:id="518662099">
                  <w:marLeft w:val="640"/>
                  <w:marRight w:val="0"/>
                  <w:marTop w:val="0"/>
                  <w:marBottom w:val="0"/>
                  <w:divBdr>
                    <w:top w:val="none" w:sz="0" w:space="0" w:color="auto"/>
                    <w:left w:val="none" w:sz="0" w:space="0" w:color="auto"/>
                    <w:bottom w:val="none" w:sz="0" w:space="0" w:color="auto"/>
                    <w:right w:val="none" w:sz="0" w:space="0" w:color="auto"/>
                  </w:divBdr>
                </w:div>
                <w:div w:id="1842508415">
                  <w:marLeft w:val="640"/>
                  <w:marRight w:val="0"/>
                  <w:marTop w:val="0"/>
                  <w:marBottom w:val="0"/>
                  <w:divBdr>
                    <w:top w:val="none" w:sz="0" w:space="0" w:color="auto"/>
                    <w:left w:val="none" w:sz="0" w:space="0" w:color="auto"/>
                    <w:bottom w:val="none" w:sz="0" w:space="0" w:color="auto"/>
                    <w:right w:val="none" w:sz="0" w:space="0" w:color="auto"/>
                  </w:divBdr>
                </w:div>
                <w:div w:id="293606373">
                  <w:marLeft w:val="640"/>
                  <w:marRight w:val="0"/>
                  <w:marTop w:val="0"/>
                  <w:marBottom w:val="0"/>
                  <w:divBdr>
                    <w:top w:val="none" w:sz="0" w:space="0" w:color="auto"/>
                    <w:left w:val="none" w:sz="0" w:space="0" w:color="auto"/>
                    <w:bottom w:val="none" w:sz="0" w:space="0" w:color="auto"/>
                    <w:right w:val="none" w:sz="0" w:space="0" w:color="auto"/>
                  </w:divBdr>
                </w:div>
                <w:div w:id="186674504">
                  <w:marLeft w:val="640"/>
                  <w:marRight w:val="0"/>
                  <w:marTop w:val="0"/>
                  <w:marBottom w:val="0"/>
                  <w:divBdr>
                    <w:top w:val="none" w:sz="0" w:space="0" w:color="auto"/>
                    <w:left w:val="none" w:sz="0" w:space="0" w:color="auto"/>
                    <w:bottom w:val="none" w:sz="0" w:space="0" w:color="auto"/>
                    <w:right w:val="none" w:sz="0" w:space="0" w:color="auto"/>
                  </w:divBdr>
                </w:div>
                <w:div w:id="512230295">
                  <w:marLeft w:val="640"/>
                  <w:marRight w:val="0"/>
                  <w:marTop w:val="0"/>
                  <w:marBottom w:val="0"/>
                  <w:divBdr>
                    <w:top w:val="none" w:sz="0" w:space="0" w:color="auto"/>
                    <w:left w:val="none" w:sz="0" w:space="0" w:color="auto"/>
                    <w:bottom w:val="none" w:sz="0" w:space="0" w:color="auto"/>
                    <w:right w:val="none" w:sz="0" w:space="0" w:color="auto"/>
                  </w:divBdr>
                </w:div>
                <w:div w:id="1988314051">
                  <w:marLeft w:val="640"/>
                  <w:marRight w:val="0"/>
                  <w:marTop w:val="0"/>
                  <w:marBottom w:val="0"/>
                  <w:divBdr>
                    <w:top w:val="none" w:sz="0" w:space="0" w:color="auto"/>
                    <w:left w:val="none" w:sz="0" w:space="0" w:color="auto"/>
                    <w:bottom w:val="none" w:sz="0" w:space="0" w:color="auto"/>
                    <w:right w:val="none" w:sz="0" w:space="0" w:color="auto"/>
                  </w:divBdr>
                </w:div>
                <w:div w:id="724914220">
                  <w:marLeft w:val="640"/>
                  <w:marRight w:val="0"/>
                  <w:marTop w:val="0"/>
                  <w:marBottom w:val="0"/>
                  <w:divBdr>
                    <w:top w:val="none" w:sz="0" w:space="0" w:color="auto"/>
                    <w:left w:val="none" w:sz="0" w:space="0" w:color="auto"/>
                    <w:bottom w:val="none" w:sz="0" w:space="0" w:color="auto"/>
                    <w:right w:val="none" w:sz="0" w:space="0" w:color="auto"/>
                  </w:divBdr>
                </w:div>
                <w:div w:id="1732926137">
                  <w:marLeft w:val="640"/>
                  <w:marRight w:val="0"/>
                  <w:marTop w:val="0"/>
                  <w:marBottom w:val="0"/>
                  <w:divBdr>
                    <w:top w:val="none" w:sz="0" w:space="0" w:color="auto"/>
                    <w:left w:val="none" w:sz="0" w:space="0" w:color="auto"/>
                    <w:bottom w:val="none" w:sz="0" w:space="0" w:color="auto"/>
                    <w:right w:val="none" w:sz="0" w:space="0" w:color="auto"/>
                  </w:divBdr>
                </w:div>
                <w:div w:id="1415476080">
                  <w:marLeft w:val="640"/>
                  <w:marRight w:val="0"/>
                  <w:marTop w:val="0"/>
                  <w:marBottom w:val="0"/>
                  <w:divBdr>
                    <w:top w:val="none" w:sz="0" w:space="0" w:color="auto"/>
                    <w:left w:val="none" w:sz="0" w:space="0" w:color="auto"/>
                    <w:bottom w:val="none" w:sz="0" w:space="0" w:color="auto"/>
                    <w:right w:val="none" w:sz="0" w:space="0" w:color="auto"/>
                  </w:divBdr>
                </w:div>
                <w:div w:id="1296064518">
                  <w:marLeft w:val="640"/>
                  <w:marRight w:val="0"/>
                  <w:marTop w:val="0"/>
                  <w:marBottom w:val="0"/>
                  <w:divBdr>
                    <w:top w:val="none" w:sz="0" w:space="0" w:color="auto"/>
                    <w:left w:val="none" w:sz="0" w:space="0" w:color="auto"/>
                    <w:bottom w:val="none" w:sz="0" w:space="0" w:color="auto"/>
                    <w:right w:val="none" w:sz="0" w:space="0" w:color="auto"/>
                  </w:divBdr>
                </w:div>
              </w:divsChild>
            </w:div>
            <w:div w:id="730664120">
              <w:marLeft w:val="0"/>
              <w:marRight w:val="0"/>
              <w:marTop w:val="0"/>
              <w:marBottom w:val="0"/>
              <w:divBdr>
                <w:top w:val="none" w:sz="0" w:space="0" w:color="auto"/>
                <w:left w:val="none" w:sz="0" w:space="0" w:color="auto"/>
                <w:bottom w:val="none" w:sz="0" w:space="0" w:color="auto"/>
                <w:right w:val="none" w:sz="0" w:space="0" w:color="auto"/>
              </w:divBdr>
              <w:divsChild>
                <w:div w:id="1948153805">
                  <w:marLeft w:val="640"/>
                  <w:marRight w:val="0"/>
                  <w:marTop w:val="0"/>
                  <w:marBottom w:val="0"/>
                  <w:divBdr>
                    <w:top w:val="none" w:sz="0" w:space="0" w:color="auto"/>
                    <w:left w:val="none" w:sz="0" w:space="0" w:color="auto"/>
                    <w:bottom w:val="none" w:sz="0" w:space="0" w:color="auto"/>
                    <w:right w:val="none" w:sz="0" w:space="0" w:color="auto"/>
                  </w:divBdr>
                </w:div>
                <w:div w:id="189954022">
                  <w:marLeft w:val="640"/>
                  <w:marRight w:val="0"/>
                  <w:marTop w:val="0"/>
                  <w:marBottom w:val="0"/>
                  <w:divBdr>
                    <w:top w:val="none" w:sz="0" w:space="0" w:color="auto"/>
                    <w:left w:val="none" w:sz="0" w:space="0" w:color="auto"/>
                    <w:bottom w:val="none" w:sz="0" w:space="0" w:color="auto"/>
                    <w:right w:val="none" w:sz="0" w:space="0" w:color="auto"/>
                  </w:divBdr>
                </w:div>
                <w:div w:id="77363940">
                  <w:marLeft w:val="640"/>
                  <w:marRight w:val="0"/>
                  <w:marTop w:val="0"/>
                  <w:marBottom w:val="0"/>
                  <w:divBdr>
                    <w:top w:val="none" w:sz="0" w:space="0" w:color="auto"/>
                    <w:left w:val="none" w:sz="0" w:space="0" w:color="auto"/>
                    <w:bottom w:val="none" w:sz="0" w:space="0" w:color="auto"/>
                    <w:right w:val="none" w:sz="0" w:space="0" w:color="auto"/>
                  </w:divBdr>
                </w:div>
                <w:div w:id="1692872440">
                  <w:marLeft w:val="640"/>
                  <w:marRight w:val="0"/>
                  <w:marTop w:val="0"/>
                  <w:marBottom w:val="0"/>
                  <w:divBdr>
                    <w:top w:val="none" w:sz="0" w:space="0" w:color="auto"/>
                    <w:left w:val="none" w:sz="0" w:space="0" w:color="auto"/>
                    <w:bottom w:val="none" w:sz="0" w:space="0" w:color="auto"/>
                    <w:right w:val="none" w:sz="0" w:space="0" w:color="auto"/>
                  </w:divBdr>
                </w:div>
                <w:div w:id="11998184">
                  <w:marLeft w:val="640"/>
                  <w:marRight w:val="0"/>
                  <w:marTop w:val="0"/>
                  <w:marBottom w:val="0"/>
                  <w:divBdr>
                    <w:top w:val="none" w:sz="0" w:space="0" w:color="auto"/>
                    <w:left w:val="none" w:sz="0" w:space="0" w:color="auto"/>
                    <w:bottom w:val="none" w:sz="0" w:space="0" w:color="auto"/>
                    <w:right w:val="none" w:sz="0" w:space="0" w:color="auto"/>
                  </w:divBdr>
                </w:div>
                <w:div w:id="107623282">
                  <w:marLeft w:val="640"/>
                  <w:marRight w:val="0"/>
                  <w:marTop w:val="0"/>
                  <w:marBottom w:val="0"/>
                  <w:divBdr>
                    <w:top w:val="none" w:sz="0" w:space="0" w:color="auto"/>
                    <w:left w:val="none" w:sz="0" w:space="0" w:color="auto"/>
                    <w:bottom w:val="none" w:sz="0" w:space="0" w:color="auto"/>
                    <w:right w:val="none" w:sz="0" w:space="0" w:color="auto"/>
                  </w:divBdr>
                </w:div>
                <w:div w:id="941034559">
                  <w:marLeft w:val="640"/>
                  <w:marRight w:val="0"/>
                  <w:marTop w:val="0"/>
                  <w:marBottom w:val="0"/>
                  <w:divBdr>
                    <w:top w:val="none" w:sz="0" w:space="0" w:color="auto"/>
                    <w:left w:val="none" w:sz="0" w:space="0" w:color="auto"/>
                    <w:bottom w:val="none" w:sz="0" w:space="0" w:color="auto"/>
                    <w:right w:val="none" w:sz="0" w:space="0" w:color="auto"/>
                  </w:divBdr>
                </w:div>
                <w:div w:id="2087529958">
                  <w:marLeft w:val="640"/>
                  <w:marRight w:val="0"/>
                  <w:marTop w:val="0"/>
                  <w:marBottom w:val="0"/>
                  <w:divBdr>
                    <w:top w:val="none" w:sz="0" w:space="0" w:color="auto"/>
                    <w:left w:val="none" w:sz="0" w:space="0" w:color="auto"/>
                    <w:bottom w:val="none" w:sz="0" w:space="0" w:color="auto"/>
                    <w:right w:val="none" w:sz="0" w:space="0" w:color="auto"/>
                  </w:divBdr>
                </w:div>
                <w:div w:id="1511601055">
                  <w:marLeft w:val="640"/>
                  <w:marRight w:val="0"/>
                  <w:marTop w:val="0"/>
                  <w:marBottom w:val="0"/>
                  <w:divBdr>
                    <w:top w:val="none" w:sz="0" w:space="0" w:color="auto"/>
                    <w:left w:val="none" w:sz="0" w:space="0" w:color="auto"/>
                    <w:bottom w:val="none" w:sz="0" w:space="0" w:color="auto"/>
                    <w:right w:val="none" w:sz="0" w:space="0" w:color="auto"/>
                  </w:divBdr>
                </w:div>
                <w:div w:id="1140541260">
                  <w:marLeft w:val="640"/>
                  <w:marRight w:val="0"/>
                  <w:marTop w:val="0"/>
                  <w:marBottom w:val="0"/>
                  <w:divBdr>
                    <w:top w:val="none" w:sz="0" w:space="0" w:color="auto"/>
                    <w:left w:val="none" w:sz="0" w:space="0" w:color="auto"/>
                    <w:bottom w:val="none" w:sz="0" w:space="0" w:color="auto"/>
                    <w:right w:val="none" w:sz="0" w:space="0" w:color="auto"/>
                  </w:divBdr>
                </w:div>
                <w:div w:id="1273512489">
                  <w:marLeft w:val="640"/>
                  <w:marRight w:val="0"/>
                  <w:marTop w:val="0"/>
                  <w:marBottom w:val="0"/>
                  <w:divBdr>
                    <w:top w:val="none" w:sz="0" w:space="0" w:color="auto"/>
                    <w:left w:val="none" w:sz="0" w:space="0" w:color="auto"/>
                    <w:bottom w:val="none" w:sz="0" w:space="0" w:color="auto"/>
                    <w:right w:val="none" w:sz="0" w:space="0" w:color="auto"/>
                  </w:divBdr>
                </w:div>
                <w:div w:id="1311715832">
                  <w:marLeft w:val="640"/>
                  <w:marRight w:val="0"/>
                  <w:marTop w:val="0"/>
                  <w:marBottom w:val="0"/>
                  <w:divBdr>
                    <w:top w:val="none" w:sz="0" w:space="0" w:color="auto"/>
                    <w:left w:val="none" w:sz="0" w:space="0" w:color="auto"/>
                    <w:bottom w:val="none" w:sz="0" w:space="0" w:color="auto"/>
                    <w:right w:val="none" w:sz="0" w:space="0" w:color="auto"/>
                  </w:divBdr>
                </w:div>
                <w:div w:id="450592134">
                  <w:marLeft w:val="640"/>
                  <w:marRight w:val="0"/>
                  <w:marTop w:val="0"/>
                  <w:marBottom w:val="0"/>
                  <w:divBdr>
                    <w:top w:val="none" w:sz="0" w:space="0" w:color="auto"/>
                    <w:left w:val="none" w:sz="0" w:space="0" w:color="auto"/>
                    <w:bottom w:val="none" w:sz="0" w:space="0" w:color="auto"/>
                    <w:right w:val="none" w:sz="0" w:space="0" w:color="auto"/>
                  </w:divBdr>
                </w:div>
                <w:div w:id="899441504">
                  <w:marLeft w:val="640"/>
                  <w:marRight w:val="0"/>
                  <w:marTop w:val="0"/>
                  <w:marBottom w:val="0"/>
                  <w:divBdr>
                    <w:top w:val="none" w:sz="0" w:space="0" w:color="auto"/>
                    <w:left w:val="none" w:sz="0" w:space="0" w:color="auto"/>
                    <w:bottom w:val="none" w:sz="0" w:space="0" w:color="auto"/>
                    <w:right w:val="none" w:sz="0" w:space="0" w:color="auto"/>
                  </w:divBdr>
                </w:div>
                <w:div w:id="1926381999">
                  <w:marLeft w:val="640"/>
                  <w:marRight w:val="0"/>
                  <w:marTop w:val="0"/>
                  <w:marBottom w:val="0"/>
                  <w:divBdr>
                    <w:top w:val="none" w:sz="0" w:space="0" w:color="auto"/>
                    <w:left w:val="none" w:sz="0" w:space="0" w:color="auto"/>
                    <w:bottom w:val="none" w:sz="0" w:space="0" w:color="auto"/>
                    <w:right w:val="none" w:sz="0" w:space="0" w:color="auto"/>
                  </w:divBdr>
                </w:div>
                <w:div w:id="1355810272">
                  <w:marLeft w:val="640"/>
                  <w:marRight w:val="0"/>
                  <w:marTop w:val="0"/>
                  <w:marBottom w:val="0"/>
                  <w:divBdr>
                    <w:top w:val="none" w:sz="0" w:space="0" w:color="auto"/>
                    <w:left w:val="none" w:sz="0" w:space="0" w:color="auto"/>
                    <w:bottom w:val="none" w:sz="0" w:space="0" w:color="auto"/>
                    <w:right w:val="none" w:sz="0" w:space="0" w:color="auto"/>
                  </w:divBdr>
                </w:div>
                <w:div w:id="505438391">
                  <w:marLeft w:val="640"/>
                  <w:marRight w:val="0"/>
                  <w:marTop w:val="0"/>
                  <w:marBottom w:val="0"/>
                  <w:divBdr>
                    <w:top w:val="none" w:sz="0" w:space="0" w:color="auto"/>
                    <w:left w:val="none" w:sz="0" w:space="0" w:color="auto"/>
                    <w:bottom w:val="none" w:sz="0" w:space="0" w:color="auto"/>
                    <w:right w:val="none" w:sz="0" w:space="0" w:color="auto"/>
                  </w:divBdr>
                </w:div>
                <w:div w:id="1949849028">
                  <w:marLeft w:val="640"/>
                  <w:marRight w:val="0"/>
                  <w:marTop w:val="0"/>
                  <w:marBottom w:val="0"/>
                  <w:divBdr>
                    <w:top w:val="none" w:sz="0" w:space="0" w:color="auto"/>
                    <w:left w:val="none" w:sz="0" w:space="0" w:color="auto"/>
                    <w:bottom w:val="none" w:sz="0" w:space="0" w:color="auto"/>
                    <w:right w:val="none" w:sz="0" w:space="0" w:color="auto"/>
                  </w:divBdr>
                </w:div>
                <w:div w:id="69742904">
                  <w:marLeft w:val="640"/>
                  <w:marRight w:val="0"/>
                  <w:marTop w:val="0"/>
                  <w:marBottom w:val="0"/>
                  <w:divBdr>
                    <w:top w:val="none" w:sz="0" w:space="0" w:color="auto"/>
                    <w:left w:val="none" w:sz="0" w:space="0" w:color="auto"/>
                    <w:bottom w:val="none" w:sz="0" w:space="0" w:color="auto"/>
                    <w:right w:val="none" w:sz="0" w:space="0" w:color="auto"/>
                  </w:divBdr>
                </w:div>
                <w:div w:id="1631938552">
                  <w:marLeft w:val="640"/>
                  <w:marRight w:val="0"/>
                  <w:marTop w:val="0"/>
                  <w:marBottom w:val="0"/>
                  <w:divBdr>
                    <w:top w:val="none" w:sz="0" w:space="0" w:color="auto"/>
                    <w:left w:val="none" w:sz="0" w:space="0" w:color="auto"/>
                    <w:bottom w:val="none" w:sz="0" w:space="0" w:color="auto"/>
                    <w:right w:val="none" w:sz="0" w:space="0" w:color="auto"/>
                  </w:divBdr>
                </w:div>
                <w:div w:id="162204040">
                  <w:marLeft w:val="640"/>
                  <w:marRight w:val="0"/>
                  <w:marTop w:val="0"/>
                  <w:marBottom w:val="0"/>
                  <w:divBdr>
                    <w:top w:val="none" w:sz="0" w:space="0" w:color="auto"/>
                    <w:left w:val="none" w:sz="0" w:space="0" w:color="auto"/>
                    <w:bottom w:val="none" w:sz="0" w:space="0" w:color="auto"/>
                    <w:right w:val="none" w:sz="0" w:space="0" w:color="auto"/>
                  </w:divBdr>
                </w:div>
                <w:div w:id="1335648370">
                  <w:marLeft w:val="640"/>
                  <w:marRight w:val="0"/>
                  <w:marTop w:val="0"/>
                  <w:marBottom w:val="0"/>
                  <w:divBdr>
                    <w:top w:val="none" w:sz="0" w:space="0" w:color="auto"/>
                    <w:left w:val="none" w:sz="0" w:space="0" w:color="auto"/>
                    <w:bottom w:val="none" w:sz="0" w:space="0" w:color="auto"/>
                    <w:right w:val="none" w:sz="0" w:space="0" w:color="auto"/>
                  </w:divBdr>
                </w:div>
                <w:div w:id="1762799640">
                  <w:marLeft w:val="640"/>
                  <w:marRight w:val="0"/>
                  <w:marTop w:val="0"/>
                  <w:marBottom w:val="0"/>
                  <w:divBdr>
                    <w:top w:val="none" w:sz="0" w:space="0" w:color="auto"/>
                    <w:left w:val="none" w:sz="0" w:space="0" w:color="auto"/>
                    <w:bottom w:val="none" w:sz="0" w:space="0" w:color="auto"/>
                    <w:right w:val="none" w:sz="0" w:space="0" w:color="auto"/>
                  </w:divBdr>
                </w:div>
                <w:div w:id="779180321">
                  <w:marLeft w:val="640"/>
                  <w:marRight w:val="0"/>
                  <w:marTop w:val="0"/>
                  <w:marBottom w:val="0"/>
                  <w:divBdr>
                    <w:top w:val="none" w:sz="0" w:space="0" w:color="auto"/>
                    <w:left w:val="none" w:sz="0" w:space="0" w:color="auto"/>
                    <w:bottom w:val="none" w:sz="0" w:space="0" w:color="auto"/>
                    <w:right w:val="none" w:sz="0" w:space="0" w:color="auto"/>
                  </w:divBdr>
                </w:div>
                <w:div w:id="1052271796">
                  <w:marLeft w:val="640"/>
                  <w:marRight w:val="0"/>
                  <w:marTop w:val="0"/>
                  <w:marBottom w:val="0"/>
                  <w:divBdr>
                    <w:top w:val="none" w:sz="0" w:space="0" w:color="auto"/>
                    <w:left w:val="none" w:sz="0" w:space="0" w:color="auto"/>
                    <w:bottom w:val="none" w:sz="0" w:space="0" w:color="auto"/>
                    <w:right w:val="none" w:sz="0" w:space="0" w:color="auto"/>
                  </w:divBdr>
                </w:div>
                <w:div w:id="2007516184">
                  <w:marLeft w:val="640"/>
                  <w:marRight w:val="0"/>
                  <w:marTop w:val="0"/>
                  <w:marBottom w:val="0"/>
                  <w:divBdr>
                    <w:top w:val="none" w:sz="0" w:space="0" w:color="auto"/>
                    <w:left w:val="none" w:sz="0" w:space="0" w:color="auto"/>
                    <w:bottom w:val="none" w:sz="0" w:space="0" w:color="auto"/>
                    <w:right w:val="none" w:sz="0" w:space="0" w:color="auto"/>
                  </w:divBdr>
                </w:div>
                <w:div w:id="1631785078">
                  <w:marLeft w:val="640"/>
                  <w:marRight w:val="0"/>
                  <w:marTop w:val="0"/>
                  <w:marBottom w:val="0"/>
                  <w:divBdr>
                    <w:top w:val="none" w:sz="0" w:space="0" w:color="auto"/>
                    <w:left w:val="none" w:sz="0" w:space="0" w:color="auto"/>
                    <w:bottom w:val="none" w:sz="0" w:space="0" w:color="auto"/>
                    <w:right w:val="none" w:sz="0" w:space="0" w:color="auto"/>
                  </w:divBdr>
                </w:div>
                <w:div w:id="972952317">
                  <w:marLeft w:val="640"/>
                  <w:marRight w:val="0"/>
                  <w:marTop w:val="0"/>
                  <w:marBottom w:val="0"/>
                  <w:divBdr>
                    <w:top w:val="none" w:sz="0" w:space="0" w:color="auto"/>
                    <w:left w:val="none" w:sz="0" w:space="0" w:color="auto"/>
                    <w:bottom w:val="none" w:sz="0" w:space="0" w:color="auto"/>
                    <w:right w:val="none" w:sz="0" w:space="0" w:color="auto"/>
                  </w:divBdr>
                </w:div>
                <w:div w:id="976448025">
                  <w:marLeft w:val="640"/>
                  <w:marRight w:val="0"/>
                  <w:marTop w:val="0"/>
                  <w:marBottom w:val="0"/>
                  <w:divBdr>
                    <w:top w:val="none" w:sz="0" w:space="0" w:color="auto"/>
                    <w:left w:val="none" w:sz="0" w:space="0" w:color="auto"/>
                    <w:bottom w:val="none" w:sz="0" w:space="0" w:color="auto"/>
                    <w:right w:val="none" w:sz="0" w:space="0" w:color="auto"/>
                  </w:divBdr>
                </w:div>
                <w:div w:id="731732704">
                  <w:marLeft w:val="640"/>
                  <w:marRight w:val="0"/>
                  <w:marTop w:val="0"/>
                  <w:marBottom w:val="0"/>
                  <w:divBdr>
                    <w:top w:val="none" w:sz="0" w:space="0" w:color="auto"/>
                    <w:left w:val="none" w:sz="0" w:space="0" w:color="auto"/>
                    <w:bottom w:val="none" w:sz="0" w:space="0" w:color="auto"/>
                    <w:right w:val="none" w:sz="0" w:space="0" w:color="auto"/>
                  </w:divBdr>
                </w:div>
                <w:div w:id="560949466">
                  <w:marLeft w:val="640"/>
                  <w:marRight w:val="0"/>
                  <w:marTop w:val="0"/>
                  <w:marBottom w:val="0"/>
                  <w:divBdr>
                    <w:top w:val="none" w:sz="0" w:space="0" w:color="auto"/>
                    <w:left w:val="none" w:sz="0" w:space="0" w:color="auto"/>
                    <w:bottom w:val="none" w:sz="0" w:space="0" w:color="auto"/>
                    <w:right w:val="none" w:sz="0" w:space="0" w:color="auto"/>
                  </w:divBdr>
                </w:div>
                <w:div w:id="1128861505">
                  <w:marLeft w:val="640"/>
                  <w:marRight w:val="0"/>
                  <w:marTop w:val="0"/>
                  <w:marBottom w:val="0"/>
                  <w:divBdr>
                    <w:top w:val="none" w:sz="0" w:space="0" w:color="auto"/>
                    <w:left w:val="none" w:sz="0" w:space="0" w:color="auto"/>
                    <w:bottom w:val="none" w:sz="0" w:space="0" w:color="auto"/>
                    <w:right w:val="none" w:sz="0" w:space="0" w:color="auto"/>
                  </w:divBdr>
                </w:div>
                <w:div w:id="930819086">
                  <w:marLeft w:val="640"/>
                  <w:marRight w:val="0"/>
                  <w:marTop w:val="0"/>
                  <w:marBottom w:val="0"/>
                  <w:divBdr>
                    <w:top w:val="none" w:sz="0" w:space="0" w:color="auto"/>
                    <w:left w:val="none" w:sz="0" w:space="0" w:color="auto"/>
                    <w:bottom w:val="none" w:sz="0" w:space="0" w:color="auto"/>
                    <w:right w:val="none" w:sz="0" w:space="0" w:color="auto"/>
                  </w:divBdr>
                </w:div>
                <w:div w:id="495919228">
                  <w:marLeft w:val="640"/>
                  <w:marRight w:val="0"/>
                  <w:marTop w:val="0"/>
                  <w:marBottom w:val="0"/>
                  <w:divBdr>
                    <w:top w:val="none" w:sz="0" w:space="0" w:color="auto"/>
                    <w:left w:val="none" w:sz="0" w:space="0" w:color="auto"/>
                    <w:bottom w:val="none" w:sz="0" w:space="0" w:color="auto"/>
                    <w:right w:val="none" w:sz="0" w:space="0" w:color="auto"/>
                  </w:divBdr>
                </w:div>
                <w:div w:id="1072697679">
                  <w:marLeft w:val="640"/>
                  <w:marRight w:val="0"/>
                  <w:marTop w:val="0"/>
                  <w:marBottom w:val="0"/>
                  <w:divBdr>
                    <w:top w:val="none" w:sz="0" w:space="0" w:color="auto"/>
                    <w:left w:val="none" w:sz="0" w:space="0" w:color="auto"/>
                    <w:bottom w:val="none" w:sz="0" w:space="0" w:color="auto"/>
                    <w:right w:val="none" w:sz="0" w:space="0" w:color="auto"/>
                  </w:divBdr>
                </w:div>
                <w:div w:id="1999994022">
                  <w:marLeft w:val="640"/>
                  <w:marRight w:val="0"/>
                  <w:marTop w:val="0"/>
                  <w:marBottom w:val="0"/>
                  <w:divBdr>
                    <w:top w:val="none" w:sz="0" w:space="0" w:color="auto"/>
                    <w:left w:val="none" w:sz="0" w:space="0" w:color="auto"/>
                    <w:bottom w:val="none" w:sz="0" w:space="0" w:color="auto"/>
                    <w:right w:val="none" w:sz="0" w:space="0" w:color="auto"/>
                  </w:divBdr>
                </w:div>
                <w:div w:id="1623609578">
                  <w:marLeft w:val="640"/>
                  <w:marRight w:val="0"/>
                  <w:marTop w:val="0"/>
                  <w:marBottom w:val="0"/>
                  <w:divBdr>
                    <w:top w:val="none" w:sz="0" w:space="0" w:color="auto"/>
                    <w:left w:val="none" w:sz="0" w:space="0" w:color="auto"/>
                    <w:bottom w:val="none" w:sz="0" w:space="0" w:color="auto"/>
                    <w:right w:val="none" w:sz="0" w:space="0" w:color="auto"/>
                  </w:divBdr>
                </w:div>
                <w:div w:id="199711167">
                  <w:marLeft w:val="640"/>
                  <w:marRight w:val="0"/>
                  <w:marTop w:val="0"/>
                  <w:marBottom w:val="0"/>
                  <w:divBdr>
                    <w:top w:val="none" w:sz="0" w:space="0" w:color="auto"/>
                    <w:left w:val="none" w:sz="0" w:space="0" w:color="auto"/>
                    <w:bottom w:val="none" w:sz="0" w:space="0" w:color="auto"/>
                    <w:right w:val="none" w:sz="0" w:space="0" w:color="auto"/>
                  </w:divBdr>
                </w:div>
                <w:div w:id="2070221528">
                  <w:marLeft w:val="640"/>
                  <w:marRight w:val="0"/>
                  <w:marTop w:val="0"/>
                  <w:marBottom w:val="0"/>
                  <w:divBdr>
                    <w:top w:val="none" w:sz="0" w:space="0" w:color="auto"/>
                    <w:left w:val="none" w:sz="0" w:space="0" w:color="auto"/>
                    <w:bottom w:val="none" w:sz="0" w:space="0" w:color="auto"/>
                    <w:right w:val="none" w:sz="0" w:space="0" w:color="auto"/>
                  </w:divBdr>
                </w:div>
                <w:div w:id="122045926">
                  <w:marLeft w:val="640"/>
                  <w:marRight w:val="0"/>
                  <w:marTop w:val="0"/>
                  <w:marBottom w:val="0"/>
                  <w:divBdr>
                    <w:top w:val="none" w:sz="0" w:space="0" w:color="auto"/>
                    <w:left w:val="none" w:sz="0" w:space="0" w:color="auto"/>
                    <w:bottom w:val="none" w:sz="0" w:space="0" w:color="auto"/>
                    <w:right w:val="none" w:sz="0" w:space="0" w:color="auto"/>
                  </w:divBdr>
                </w:div>
                <w:div w:id="1723558477">
                  <w:marLeft w:val="640"/>
                  <w:marRight w:val="0"/>
                  <w:marTop w:val="0"/>
                  <w:marBottom w:val="0"/>
                  <w:divBdr>
                    <w:top w:val="none" w:sz="0" w:space="0" w:color="auto"/>
                    <w:left w:val="none" w:sz="0" w:space="0" w:color="auto"/>
                    <w:bottom w:val="none" w:sz="0" w:space="0" w:color="auto"/>
                    <w:right w:val="none" w:sz="0" w:space="0" w:color="auto"/>
                  </w:divBdr>
                </w:div>
                <w:div w:id="205526867">
                  <w:marLeft w:val="640"/>
                  <w:marRight w:val="0"/>
                  <w:marTop w:val="0"/>
                  <w:marBottom w:val="0"/>
                  <w:divBdr>
                    <w:top w:val="none" w:sz="0" w:space="0" w:color="auto"/>
                    <w:left w:val="none" w:sz="0" w:space="0" w:color="auto"/>
                    <w:bottom w:val="none" w:sz="0" w:space="0" w:color="auto"/>
                    <w:right w:val="none" w:sz="0" w:space="0" w:color="auto"/>
                  </w:divBdr>
                </w:div>
                <w:div w:id="900795244">
                  <w:marLeft w:val="640"/>
                  <w:marRight w:val="0"/>
                  <w:marTop w:val="0"/>
                  <w:marBottom w:val="0"/>
                  <w:divBdr>
                    <w:top w:val="none" w:sz="0" w:space="0" w:color="auto"/>
                    <w:left w:val="none" w:sz="0" w:space="0" w:color="auto"/>
                    <w:bottom w:val="none" w:sz="0" w:space="0" w:color="auto"/>
                    <w:right w:val="none" w:sz="0" w:space="0" w:color="auto"/>
                  </w:divBdr>
                </w:div>
                <w:div w:id="63185536">
                  <w:marLeft w:val="640"/>
                  <w:marRight w:val="0"/>
                  <w:marTop w:val="0"/>
                  <w:marBottom w:val="0"/>
                  <w:divBdr>
                    <w:top w:val="none" w:sz="0" w:space="0" w:color="auto"/>
                    <w:left w:val="none" w:sz="0" w:space="0" w:color="auto"/>
                    <w:bottom w:val="none" w:sz="0" w:space="0" w:color="auto"/>
                    <w:right w:val="none" w:sz="0" w:space="0" w:color="auto"/>
                  </w:divBdr>
                </w:div>
                <w:div w:id="1954089337">
                  <w:marLeft w:val="640"/>
                  <w:marRight w:val="0"/>
                  <w:marTop w:val="0"/>
                  <w:marBottom w:val="0"/>
                  <w:divBdr>
                    <w:top w:val="none" w:sz="0" w:space="0" w:color="auto"/>
                    <w:left w:val="none" w:sz="0" w:space="0" w:color="auto"/>
                    <w:bottom w:val="none" w:sz="0" w:space="0" w:color="auto"/>
                    <w:right w:val="none" w:sz="0" w:space="0" w:color="auto"/>
                  </w:divBdr>
                </w:div>
                <w:div w:id="748116535">
                  <w:marLeft w:val="640"/>
                  <w:marRight w:val="0"/>
                  <w:marTop w:val="0"/>
                  <w:marBottom w:val="0"/>
                  <w:divBdr>
                    <w:top w:val="none" w:sz="0" w:space="0" w:color="auto"/>
                    <w:left w:val="none" w:sz="0" w:space="0" w:color="auto"/>
                    <w:bottom w:val="none" w:sz="0" w:space="0" w:color="auto"/>
                    <w:right w:val="none" w:sz="0" w:space="0" w:color="auto"/>
                  </w:divBdr>
                </w:div>
                <w:div w:id="1901935354">
                  <w:marLeft w:val="640"/>
                  <w:marRight w:val="0"/>
                  <w:marTop w:val="0"/>
                  <w:marBottom w:val="0"/>
                  <w:divBdr>
                    <w:top w:val="none" w:sz="0" w:space="0" w:color="auto"/>
                    <w:left w:val="none" w:sz="0" w:space="0" w:color="auto"/>
                    <w:bottom w:val="none" w:sz="0" w:space="0" w:color="auto"/>
                    <w:right w:val="none" w:sz="0" w:space="0" w:color="auto"/>
                  </w:divBdr>
                </w:div>
                <w:div w:id="1461147822">
                  <w:marLeft w:val="640"/>
                  <w:marRight w:val="0"/>
                  <w:marTop w:val="0"/>
                  <w:marBottom w:val="0"/>
                  <w:divBdr>
                    <w:top w:val="none" w:sz="0" w:space="0" w:color="auto"/>
                    <w:left w:val="none" w:sz="0" w:space="0" w:color="auto"/>
                    <w:bottom w:val="none" w:sz="0" w:space="0" w:color="auto"/>
                    <w:right w:val="none" w:sz="0" w:space="0" w:color="auto"/>
                  </w:divBdr>
                </w:div>
                <w:div w:id="1778595487">
                  <w:marLeft w:val="640"/>
                  <w:marRight w:val="0"/>
                  <w:marTop w:val="0"/>
                  <w:marBottom w:val="0"/>
                  <w:divBdr>
                    <w:top w:val="none" w:sz="0" w:space="0" w:color="auto"/>
                    <w:left w:val="none" w:sz="0" w:space="0" w:color="auto"/>
                    <w:bottom w:val="none" w:sz="0" w:space="0" w:color="auto"/>
                    <w:right w:val="none" w:sz="0" w:space="0" w:color="auto"/>
                  </w:divBdr>
                </w:div>
                <w:div w:id="824079973">
                  <w:marLeft w:val="640"/>
                  <w:marRight w:val="0"/>
                  <w:marTop w:val="0"/>
                  <w:marBottom w:val="0"/>
                  <w:divBdr>
                    <w:top w:val="none" w:sz="0" w:space="0" w:color="auto"/>
                    <w:left w:val="none" w:sz="0" w:space="0" w:color="auto"/>
                    <w:bottom w:val="none" w:sz="0" w:space="0" w:color="auto"/>
                    <w:right w:val="none" w:sz="0" w:space="0" w:color="auto"/>
                  </w:divBdr>
                </w:div>
                <w:div w:id="734666257">
                  <w:marLeft w:val="640"/>
                  <w:marRight w:val="0"/>
                  <w:marTop w:val="0"/>
                  <w:marBottom w:val="0"/>
                  <w:divBdr>
                    <w:top w:val="none" w:sz="0" w:space="0" w:color="auto"/>
                    <w:left w:val="none" w:sz="0" w:space="0" w:color="auto"/>
                    <w:bottom w:val="none" w:sz="0" w:space="0" w:color="auto"/>
                    <w:right w:val="none" w:sz="0" w:space="0" w:color="auto"/>
                  </w:divBdr>
                </w:div>
                <w:div w:id="111754479">
                  <w:marLeft w:val="640"/>
                  <w:marRight w:val="0"/>
                  <w:marTop w:val="0"/>
                  <w:marBottom w:val="0"/>
                  <w:divBdr>
                    <w:top w:val="none" w:sz="0" w:space="0" w:color="auto"/>
                    <w:left w:val="none" w:sz="0" w:space="0" w:color="auto"/>
                    <w:bottom w:val="none" w:sz="0" w:space="0" w:color="auto"/>
                    <w:right w:val="none" w:sz="0" w:space="0" w:color="auto"/>
                  </w:divBdr>
                </w:div>
                <w:div w:id="478156157">
                  <w:marLeft w:val="640"/>
                  <w:marRight w:val="0"/>
                  <w:marTop w:val="0"/>
                  <w:marBottom w:val="0"/>
                  <w:divBdr>
                    <w:top w:val="none" w:sz="0" w:space="0" w:color="auto"/>
                    <w:left w:val="none" w:sz="0" w:space="0" w:color="auto"/>
                    <w:bottom w:val="none" w:sz="0" w:space="0" w:color="auto"/>
                    <w:right w:val="none" w:sz="0" w:space="0" w:color="auto"/>
                  </w:divBdr>
                </w:div>
                <w:div w:id="2095129816">
                  <w:marLeft w:val="640"/>
                  <w:marRight w:val="0"/>
                  <w:marTop w:val="0"/>
                  <w:marBottom w:val="0"/>
                  <w:divBdr>
                    <w:top w:val="none" w:sz="0" w:space="0" w:color="auto"/>
                    <w:left w:val="none" w:sz="0" w:space="0" w:color="auto"/>
                    <w:bottom w:val="none" w:sz="0" w:space="0" w:color="auto"/>
                    <w:right w:val="none" w:sz="0" w:space="0" w:color="auto"/>
                  </w:divBdr>
                </w:div>
                <w:div w:id="2145350251">
                  <w:marLeft w:val="640"/>
                  <w:marRight w:val="0"/>
                  <w:marTop w:val="0"/>
                  <w:marBottom w:val="0"/>
                  <w:divBdr>
                    <w:top w:val="none" w:sz="0" w:space="0" w:color="auto"/>
                    <w:left w:val="none" w:sz="0" w:space="0" w:color="auto"/>
                    <w:bottom w:val="none" w:sz="0" w:space="0" w:color="auto"/>
                    <w:right w:val="none" w:sz="0" w:space="0" w:color="auto"/>
                  </w:divBdr>
                </w:div>
                <w:div w:id="865287438">
                  <w:marLeft w:val="640"/>
                  <w:marRight w:val="0"/>
                  <w:marTop w:val="0"/>
                  <w:marBottom w:val="0"/>
                  <w:divBdr>
                    <w:top w:val="none" w:sz="0" w:space="0" w:color="auto"/>
                    <w:left w:val="none" w:sz="0" w:space="0" w:color="auto"/>
                    <w:bottom w:val="none" w:sz="0" w:space="0" w:color="auto"/>
                    <w:right w:val="none" w:sz="0" w:space="0" w:color="auto"/>
                  </w:divBdr>
                </w:div>
                <w:div w:id="983923262">
                  <w:marLeft w:val="640"/>
                  <w:marRight w:val="0"/>
                  <w:marTop w:val="0"/>
                  <w:marBottom w:val="0"/>
                  <w:divBdr>
                    <w:top w:val="none" w:sz="0" w:space="0" w:color="auto"/>
                    <w:left w:val="none" w:sz="0" w:space="0" w:color="auto"/>
                    <w:bottom w:val="none" w:sz="0" w:space="0" w:color="auto"/>
                    <w:right w:val="none" w:sz="0" w:space="0" w:color="auto"/>
                  </w:divBdr>
                </w:div>
                <w:div w:id="1741441900">
                  <w:marLeft w:val="640"/>
                  <w:marRight w:val="0"/>
                  <w:marTop w:val="0"/>
                  <w:marBottom w:val="0"/>
                  <w:divBdr>
                    <w:top w:val="none" w:sz="0" w:space="0" w:color="auto"/>
                    <w:left w:val="none" w:sz="0" w:space="0" w:color="auto"/>
                    <w:bottom w:val="none" w:sz="0" w:space="0" w:color="auto"/>
                    <w:right w:val="none" w:sz="0" w:space="0" w:color="auto"/>
                  </w:divBdr>
                </w:div>
                <w:div w:id="424961026">
                  <w:marLeft w:val="640"/>
                  <w:marRight w:val="0"/>
                  <w:marTop w:val="0"/>
                  <w:marBottom w:val="0"/>
                  <w:divBdr>
                    <w:top w:val="none" w:sz="0" w:space="0" w:color="auto"/>
                    <w:left w:val="none" w:sz="0" w:space="0" w:color="auto"/>
                    <w:bottom w:val="none" w:sz="0" w:space="0" w:color="auto"/>
                    <w:right w:val="none" w:sz="0" w:space="0" w:color="auto"/>
                  </w:divBdr>
                </w:div>
                <w:div w:id="2018380541">
                  <w:marLeft w:val="640"/>
                  <w:marRight w:val="0"/>
                  <w:marTop w:val="0"/>
                  <w:marBottom w:val="0"/>
                  <w:divBdr>
                    <w:top w:val="none" w:sz="0" w:space="0" w:color="auto"/>
                    <w:left w:val="none" w:sz="0" w:space="0" w:color="auto"/>
                    <w:bottom w:val="none" w:sz="0" w:space="0" w:color="auto"/>
                    <w:right w:val="none" w:sz="0" w:space="0" w:color="auto"/>
                  </w:divBdr>
                </w:div>
                <w:div w:id="1988822544">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935330651">
          <w:marLeft w:val="640"/>
          <w:marRight w:val="0"/>
          <w:marTop w:val="0"/>
          <w:marBottom w:val="0"/>
          <w:divBdr>
            <w:top w:val="none" w:sz="0" w:space="0" w:color="auto"/>
            <w:left w:val="none" w:sz="0" w:space="0" w:color="auto"/>
            <w:bottom w:val="none" w:sz="0" w:space="0" w:color="auto"/>
            <w:right w:val="none" w:sz="0" w:space="0" w:color="auto"/>
          </w:divBdr>
        </w:div>
        <w:div w:id="1716735787">
          <w:marLeft w:val="640"/>
          <w:marRight w:val="0"/>
          <w:marTop w:val="0"/>
          <w:marBottom w:val="0"/>
          <w:divBdr>
            <w:top w:val="none" w:sz="0" w:space="0" w:color="auto"/>
            <w:left w:val="none" w:sz="0" w:space="0" w:color="auto"/>
            <w:bottom w:val="none" w:sz="0" w:space="0" w:color="auto"/>
            <w:right w:val="none" w:sz="0" w:space="0" w:color="auto"/>
          </w:divBdr>
        </w:div>
        <w:div w:id="688719694">
          <w:marLeft w:val="640"/>
          <w:marRight w:val="0"/>
          <w:marTop w:val="0"/>
          <w:marBottom w:val="0"/>
          <w:divBdr>
            <w:top w:val="none" w:sz="0" w:space="0" w:color="auto"/>
            <w:left w:val="none" w:sz="0" w:space="0" w:color="auto"/>
            <w:bottom w:val="none" w:sz="0" w:space="0" w:color="auto"/>
            <w:right w:val="none" w:sz="0" w:space="0" w:color="auto"/>
          </w:divBdr>
        </w:div>
        <w:div w:id="1065567615">
          <w:marLeft w:val="640"/>
          <w:marRight w:val="0"/>
          <w:marTop w:val="0"/>
          <w:marBottom w:val="0"/>
          <w:divBdr>
            <w:top w:val="none" w:sz="0" w:space="0" w:color="auto"/>
            <w:left w:val="none" w:sz="0" w:space="0" w:color="auto"/>
            <w:bottom w:val="none" w:sz="0" w:space="0" w:color="auto"/>
            <w:right w:val="none" w:sz="0" w:space="0" w:color="auto"/>
          </w:divBdr>
        </w:div>
        <w:div w:id="201014723">
          <w:marLeft w:val="640"/>
          <w:marRight w:val="0"/>
          <w:marTop w:val="0"/>
          <w:marBottom w:val="0"/>
          <w:divBdr>
            <w:top w:val="none" w:sz="0" w:space="0" w:color="auto"/>
            <w:left w:val="none" w:sz="0" w:space="0" w:color="auto"/>
            <w:bottom w:val="none" w:sz="0" w:space="0" w:color="auto"/>
            <w:right w:val="none" w:sz="0" w:space="0" w:color="auto"/>
          </w:divBdr>
        </w:div>
        <w:div w:id="781613948">
          <w:marLeft w:val="640"/>
          <w:marRight w:val="0"/>
          <w:marTop w:val="0"/>
          <w:marBottom w:val="0"/>
          <w:divBdr>
            <w:top w:val="none" w:sz="0" w:space="0" w:color="auto"/>
            <w:left w:val="none" w:sz="0" w:space="0" w:color="auto"/>
            <w:bottom w:val="none" w:sz="0" w:space="0" w:color="auto"/>
            <w:right w:val="none" w:sz="0" w:space="0" w:color="auto"/>
          </w:divBdr>
        </w:div>
        <w:div w:id="1269196931">
          <w:marLeft w:val="640"/>
          <w:marRight w:val="0"/>
          <w:marTop w:val="0"/>
          <w:marBottom w:val="0"/>
          <w:divBdr>
            <w:top w:val="none" w:sz="0" w:space="0" w:color="auto"/>
            <w:left w:val="none" w:sz="0" w:space="0" w:color="auto"/>
            <w:bottom w:val="none" w:sz="0" w:space="0" w:color="auto"/>
            <w:right w:val="none" w:sz="0" w:space="0" w:color="auto"/>
          </w:divBdr>
        </w:div>
        <w:div w:id="989753356">
          <w:marLeft w:val="640"/>
          <w:marRight w:val="0"/>
          <w:marTop w:val="0"/>
          <w:marBottom w:val="0"/>
          <w:divBdr>
            <w:top w:val="none" w:sz="0" w:space="0" w:color="auto"/>
            <w:left w:val="none" w:sz="0" w:space="0" w:color="auto"/>
            <w:bottom w:val="none" w:sz="0" w:space="0" w:color="auto"/>
            <w:right w:val="none" w:sz="0" w:space="0" w:color="auto"/>
          </w:divBdr>
        </w:div>
        <w:div w:id="1755934994">
          <w:marLeft w:val="640"/>
          <w:marRight w:val="0"/>
          <w:marTop w:val="0"/>
          <w:marBottom w:val="0"/>
          <w:divBdr>
            <w:top w:val="none" w:sz="0" w:space="0" w:color="auto"/>
            <w:left w:val="none" w:sz="0" w:space="0" w:color="auto"/>
            <w:bottom w:val="none" w:sz="0" w:space="0" w:color="auto"/>
            <w:right w:val="none" w:sz="0" w:space="0" w:color="auto"/>
          </w:divBdr>
        </w:div>
        <w:div w:id="666058762">
          <w:marLeft w:val="640"/>
          <w:marRight w:val="0"/>
          <w:marTop w:val="0"/>
          <w:marBottom w:val="0"/>
          <w:divBdr>
            <w:top w:val="none" w:sz="0" w:space="0" w:color="auto"/>
            <w:left w:val="none" w:sz="0" w:space="0" w:color="auto"/>
            <w:bottom w:val="none" w:sz="0" w:space="0" w:color="auto"/>
            <w:right w:val="none" w:sz="0" w:space="0" w:color="auto"/>
          </w:divBdr>
        </w:div>
        <w:div w:id="1900819640">
          <w:marLeft w:val="640"/>
          <w:marRight w:val="0"/>
          <w:marTop w:val="0"/>
          <w:marBottom w:val="0"/>
          <w:divBdr>
            <w:top w:val="none" w:sz="0" w:space="0" w:color="auto"/>
            <w:left w:val="none" w:sz="0" w:space="0" w:color="auto"/>
            <w:bottom w:val="none" w:sz="0" w:space="0" w:color="auto"/>
            <w:right w:val="none" w:sz="0" w:space="0" w:color="auto"/>
          </w:divBdr>
        </w:div>
        <w:div w:id="1470974470">
          <w:marLeft w:val="640"/>
          <w:marRight w:val="0"/>
          <w:marTop w:val="0"/>
          <w:marBottom w:val="0"/>
          <w:divBdr>
            <w:top w:val="none" w:sz="0" w:space="0" w:color="auto"/>
            <w:left w:val="none" w:sz="0" w:space="0" w:color="auto"/>
            <w:bottom w:val="none" w:sz="0" w:space="0" w:color="auto"/>
            <w:right w:val="none" w:sz="0" w:space="0" w:color="auto"/>
          </w:divBdr>
        </w:div>
        <w:div w:id="1117917309">
          <w:marLeft w:val="640"/>
          <w:marRight w:val="0"/>
          <w:marTop w:val="0"/>
          <w:marBottom w:val="0"/>
          <w:divBdr>
            <w:top w:val="none" w:sz="0" w:space="0" w:color="auto"/>
            <w:left w:val="none" w:sz="0" w:space="0" w:color="auto"/>
            <w:bottom w:val="none" w:sz="0" w:space="0" w:color="auto"/>
            <w:right w:val="none" w:sz="0" w:space="0" w:color="auto"/>
          </w:divBdr>
        </w:div>
        <w:div w:id="1378050099">
          <w:marLeft w:val="640"/>
          <w:marRight w:val="0"/>
          <w:marTop w:val="0"/>
          <w:marBottom w:val="0"/>
          <w:divBdr>
            <w:top w:val="none" w:sz="0" w:space="0" w:color="auto"/>
            <w:left w:val="none" w:sz="0" w:space="0" w:color="auto"/>
            <w:bottom w:val="none" w:sz="0" w:space="0" w:color="auto"/>
            <w:right w:val="none" w:sz="0" w:space="0" w:color="auto"/>
          </w:divBdr>
        </w:div>
        <w:div w:id="1430389313">
          <w:marLeft w:val="640"/>
          <w:marRight w:val="0"/>
          <w:marTop w:val="0"/>
          <w:marBottom w:val="0"/>
          <w:divBdr>
            <w:top w:val="none" w:sz="0" w:space="0" w:color="auto"/>
            <w:left w:val="none" w:sz="0" w:space="0" w:color="auto"/>
            <w:bottom w:val="none" w:sz="0" w:space="0" w:color="auto"/>
            <w:right w:val="none" w:sz="0" w:space="0" w:color="auto"/>
          </w:divBdr>
        </w:div>
        <w:div w:id="1526824875">
          <w:marLeft w:val="640"/>
          <w:marRight w:val="0"/>
          <w:marTop w:val="0"/>
          <w:marBottom w:val="0"/>
          <w:divBdr>
            <w:top w:val="none" w:sz="0" w:space="0" w:color="auto"/>
            <w:left w:val="none" w:sz="0" w:space="0" w:color="auto"/>
            <w:bottom w:val="none" w:sz="0" w:space="0" w:color="auto"/>
            <w:right w:val="none" w:sz="0" w:space="0" w:color="auto"/>
          </w:divBdr>
        </w:div>
        <w:div w:id="1717119074">
          <w:marLeft w:val="640"/>
          <w:marRight w:val="0"/>
          <w:marTop w:val="0"/>
          <w:marBottom w:val="0"/>
          <w:divBdr>
            <w:top w:val="none" w:sz="0" w:space="0" w:color="auto"/>
            <w:left w:val="none" w:sz="0" w:space="0" w:color="auto"/>
            <w:bottom w:val="none" w:sz="0" w:space="0" w:color="auto"/>
            <w:right w:val="none" w:sz="0" w:space="0" w:color="auto"/>
          </w:divBdr>
        </w:div>
        <w:div w:id="1256092751">
          <w:marLeft w:val="640"/>
          <w:marRight w:val="0"/>
          <w:marTop w:val="0"/>
          <w:marBottom w:val="0"/>
          <w:divBdr>
            <w:top w:val="none" w:sz="0" w:space="0" w:color="auto"/>
            <w:left w:val="none" w:sz="0" w:space="0" w:color="auto"/>
            <w:bottom w:val="none" w:sz="0" w:space="0" w:color="auto"/>
            <w:right w:val="none" w:sz="0" w:space="0" w:color="auto"/>
          </w:divBdr>
        </w:div>
        <w:div w:id="1367440487">
          <w:marLeft w:val="640"/>
          <w:marRight w:val="0"/>
          <w:marTop w:val="0"/>
          <w:marBottom w:val="0"/>
          <w:divBdr>
            <w:top w:val="none" w:sz="0" w:space="0" w:color="auto"/>
            <w:left w:val="none" w:sz="0" w:space="0" w:color="auto"/>
            <w:bottom w:val="none" w:sz="0" w:space="0" w:color="auto"/>
            <w:right w:val="none" w:sz="0" w:space="0" w:color="auto"/>
          </w:divBdr>
        </w:div>
        <w:div w:id="1654218905">
          <w:marLeft w:val="640"/>
          <w:marRight w:val="0"/>
          <w:marTop w:val="0"/>
          <w:marBottom w:val="0"/>
          <w:divBdr>
            <w:top w:val="none" w:sz="0" w:space="0" w:color="auto"/>
            <w:left w:val="none" w:sz="0" w:space="0" w:color="auto"/>
            <w:bottom w:val="none" w:sz="0" w:space="0" w:color="auto"/>
            <w:right w:val="none" w:sz="0" w:space="0" w:color="auto"/>
          </w:divBdr>
        </w:div>
        <w:div w:id="824857071">
          <w:marLeft w:val="640"/>
          <w:marRight w:val="0"/>
          <w:marTop w:val="0"/>
          <w:marBottom w:val="0"/>
          <w:divBdr>
            <w:top w:val="none" w:sz="0" w:space="0" w:color="auto"/>
            <w:left w:val="none" w:sz="0" w:space="0" w:color="auto"/>
            <w:bottom w:val="none" w:sz="0" w:space="0" w:color="auto"/>
            <w:right w:val="none" w:sz="0" w:space="0" w:color="auto"/>
          </w:divBdr>
        </w:div>
        <w:div w:id="704714954">
          <w:marLeft w:val="640"/>
          <w:marRight w:val="0"/>
          <w:marTop w:val="0"/>
          <w:marBottom w:val="0"/>
          <w:divBdr>
            <w:top w:val="none" w:sz="0" w:space="0" w:color="auto"/>
            <w:left w:val="none" w:sz="0" w:space="0" w:color="auto"/>
            <w:bottom w:val="none" w:sz="0" w:space="0" w:color="auto"/>
            <w:right w:val="none" w:sz="0" w:space="0" w:color="auto"/>
          </w:divBdr>
        </w:div>
        <w:div w:id="1170216578">
          <w:marLeft w:val="640"/>
          <w:marRight w:val="0"/>
          <w:marTop w:val="0"/>
          <w:marBottom w:val="0"/>
          <w:divBdr>
            <w:top w:val="none" w:sz="0" w:space="0" w:color="auto"/>
            <w:left w:val="none" w:sz="0" w:space="0" w:color="auto"/>
            <w:bottom w:val="none" w:sz="0" w:space="0" w:color="auto"/>
            <w:right w:val="none" w:sz="0" w:space="0" w:color="auto"/>
          </w:divBdr>
        </w:div>
        <w:div w:id="1896697966">
          <w:marLeft w:val="640"/>
          <w:marRight w:val="0"/>
          <w:marTop w:val="0"/>
          <w:marBottom w:val="0"/>
          <w:divBdr>
            <w:top w:val="none" w:sz="0" w:space="0" w:color="auto"/>
            <w:left w:val="none" w:sz="0" w:space="0" w:color="auto"/>
            <w:bottom w:val="none" w:sz="0" w:space="0" w:color="auto"/>
            <w:right w:val="none" w:sz="0" w:space="0" w:color="auto"/>
          </w:divBdr>
        </w:div>
        <w:div w:id="239292334">
          <w:marLeft w:val="640"/>
          <w:marRight w:val="0"/>
          <w:marTop w:val="0"/>
          <w:marBottom w:val="0"/>
          <w:divBdr>
            <w:top w:val="none" w:sz="0" w:space="0" w:color="auto"/>
            <w:left w:val="none" w:sz="0" w:space="0" w:color="auto"/>
            <w:bottom w:val="none" w:sz="0" w:space="0" w:color="auto"/>
            <w:right w:val="none" w:sz="0" w:space="0" w:color="auto"/>
          </w:divBdr>
        </w:div>
        <w:div w:id="579102628">
          <w:marLeft w:val="640"/>
          <w:marRight w:val="0"/>
          <w:marTop w:val="0"/>
          <w:marBottom w:val="0"/>
          <w:divBdr>
            <w:top w:val="none" w:sz="0" w:space="0" w:color="auto"/>
            <w:left w:val="none" w:sz="0" w:space="0" w:color="auto"/>
            <w:bottom w:val="none" w:sz="0" w:space="0" w:color="auto"/>
            <w:right w:val="none" w:sz="0" w:space="0" w:color="auto"/>
          </w:divBdr>
        </w:div>
        <w:div w:id="214005236">
          <w:marLeft w:val="640"/>
          <w:marRight w:val="0"/>
          <w:marTop w:val="0"/>
          <w:marBottom w:val="0"/>
          <w:divBdr>
            <w:top w:val="none" w:sz="0" w:space="0" w:color="auto"/>
            <w:left w:val="none" w:sz="0" w:space="0" w:color="auto"/>
            <w:bottom w:val="none" w:sz="0" w:space="0" w:color="auto"/>
            <w:right w:val="none" w:sz="0" w:space="0" w:color="auto"/>
          </w:divBdr>
        </w:div>
        <w:div w:id="1260068514">
          <w:marLeft w:val="640"/>
          <w:marRight w:val="0"/>
          <w:marTop w:val="0"/>
          <w:marBottom w:val="0"/>
          <w:divBdr>
            <w:top w:val="none" w:sz="0" w:space="0" w:color="auto"/>
            <w:left w:val="none" w:sz="0" w:space="0" w:color="auto"/>
            <w:bottom w:val="none" w:sz="0" w:space="0" w:color="auto"/>
            <w:right w:val="none" w:sz="0" w:space="0" w:color="auto"/>
          </w:divBdr>
        </w:div>
        <w:div w:id="987783738">
          <w:marLeft w:val="640"/>
          <w:marRight w:val="0"/>
          <w:marTop w:val="0"/>
          <w:marBottom w:val="0"/>
          <w:divBdr>
            <w:top w:val="none" w:sz="0" w:space="0" w:color="auto"/>
            <w:left w:val="none" w:sz="0" w:space="0" w:color="auto"/>
            <w:bottom w:val="none" w:sz="0" w:space="0" w:color="auto"/>
            <w:right w:val="none" w:sz="0" w:space="0" w:color="auto"/>
          </w:divBdr>
        </w:div>
        <w:div w:id="863447088">
          <w:marLeft w:val="640"/>
          <w:marRight w:val="0"/>
          <w:marTop w:val="0"/>
          <w:marBottom w:val="0"/>
          <w:divBdr>
            <w:top w:val="none" w:sz="0" w:space="0" w:color="auto"/>
            <w:left w:val="none" w:sz="0" w:space="0" w:color="auto"/>
            <w:bottom w:val="none" w:sz="0" w:space="0" w:color="auto"/>
            <w:right w:val="none" w:sz="0" w:space="0" w:color="auto"/>
          </w:divBdr>
        </w:div>
        <w:div w:id="509754009">
          <w:marLeft w:val="640"/>
          <w:marRight w:val="0"/>
          <w:marTop w:val="0"/>
          <w:marBottom w:val="0"/>
          <w:divBdr>
            <w:top w:val="none" w:sz="0" w:space="0" w:color="auto"/>
            <w:left w:val="none" w:sz="0" w:space="0" w:color="auto"/>
            <w:bottom w:val="none" w:sz="0" w:space="0" w:color="auto"/>
            <w:right w:val="none" w:sz="0" w:space="0" w:color="auto"/>
          </w:divBdr>
        </w:div>
        <w:div w:id="2102602350">
          <w:marLeft w:val="640"/>
          <w:marRight w:val="0"/>
          <w:marTop w:val="0"/>
          <w:marBottom w:val="0"/>
          <w:divBdr>
            <w:top w:val="none" w:sz="0" w:space="0" w:color="auto"/>
            <w:left w:val="none" w:sz="0" w:space="0" w:color="auto"/>
            <w:bottom w:val="none" w:sz="0" w:space="0" w:color="auto"/>
            <w:right w:val="none" w:sz="0" w:space="0" w:color="auto"/>
          </w:divBdr>
        </w:div>
        <w:div w:id="1538925951">
          <w:marLeft w:val="640"/>
          <w:marRight w:val="0"/>
          <w:marTop w:val="0"/>
          <w:marBottom w:val="0"/>
          <w:divBdr>
            <w:top w:val="none" w:sz="0" w:space="0" w:color="auto"/>
            <w:left w:val="none" w:sz="0" w:space="0" w:color="auto"/>
            <w:bottom w:val="none" w:sz="0" w:space="0" w:color="auto"/>
            <w:right w:val="none" w:sz="0" w:space="0" w:color="auto"/>
          </w:divBdr>
        </w:div>
        <w:div w:id="913590754">
          <w:marLeft w:val="640"/>
          <w:marRight w:val="0"/>
          <w:marTop w:val="0"/>
          <w:marBottom w:val="0"/>
          <w:divBdr>
            <w:top w:val="none" w:sz="0" w:space="0" w:color="auto"/>
            <w:left w:val="none" w:sz="0" w:space="0" w:color="auto"/>
            <w:bottom w:val="none" w:sz="0" w:space="0" w:color="auto"/>
            <w:right w:val="none" w:sz="0" w:space="0" w:color="auto"/>
          </w:divBdr>
        </w:div>
        <w:div w:id="1535147948">
          <w:marLeft w:val="640"/>
          <w:marRight w:val="0"/>
          <w:marTop w:val="0"/>
          <w:marBottom w:val="0"/>
          <w:divBdr>
            <w:top w:val="none" w:sz="0" w:space="0" w:color="auto"/>
            <w:left w:val="none" w:sz="0" w:space="0" w:color="auto"/>
            <w:bottom w:val="none" w:sz="0" w:space="0" w:color="auto"/>
            <w:right w:val="none" w:sz="0" w:space="0" w:color="auto"/>
          </w:divBdr>
        </w:div>
        <w:div w:id="91584636">
          <w:marLeft w:val="640"/>
          <w:marRight w:val="0"/>
          <w:marTop w:val="0"/>
          <w:marBottom w:val="0"/>
          <w:divBdr>
            <w:top w:val="none" w:sz="0" w:space="0" w:color="auto"/>
            <w:left w:val="none" w:sz="0" w:space="0" w:color="auto"/>
            <w:bottom w:val="none" w:sz="0" w:space="0" w:color="auto"/>
            <w:right w:val="none" w:sz="0" w:space="0" w:color="auto"/>
          </w:divBdr>
        </w:div>
        <w:div w:id="1234584480">
          <w:marLeft w:val="640"/>
          <w:marRight w:val="0"/>
          <w:marTop w:val="0"/>
          <w:marBottom w:val="0"/>
          <w:divBdr>
            <w:top w:val="none" w:sz="0" w:space="0" w:color="auto"/>
            <w:left w:val="none" w:sz="0" w:space="0" w:color="auto"/>
            <w:bottom w:val="none" w:sz="0" w:space="0" w:color="auto"/>
            <w:right w:val="none" w:sz="0" w:space="0" w:color="auto"/>
          </w:divBdr>
        </w:div>
        <w:div w:id="1365710974">
          <w:marLeft w:val="640"/>
          <w:marRight w:val="0"/>
          <w:marTop w:val="0"/>
          <w:marBottom w:val="0"/>
          <w:divBdr>
            <w:top w:val="none" w:sz="0" w:space="0" w:color="auto"/>
            <w:left w:val="none" w:sz="0" w:space="0" w:color="auto"/>
            <w:bottom w:val="none" w:sz="0" w:space="0" w:color="auto"/>
            <w:right w:val="none" w:sz="0" w:space="0" w:color="auto"/>
          </w:divBdr>
        </w:div>
        <w:div w:id="1477405970">
          <w:marLeft w:val="640"/>
          <w:marRight w:val="0"/>
          <w:marTop w:val="0"/>
          <w:marBottom w:val="0"/>
          <w:divBdr>
            <w:top w:val="none" w:sz="0" w:space="0" w:color="auto"/>
            <w:left w:val="none" w:sz="0" w:space="0" w:color="auto"/>
            <w:bottom w:val="none" w:sz="0" w:space="0" w:color="auto"/>
            <w:right w:val="none" w:sz="0" w:space="0" w:color="auto"/>
          </w:divBdr>
        </w:div>
        <w:div w:id="1514569609">
          <w:marLeft w:val="640"/>
          <w:marRight w:val="0"/>
          <w:marTop w:val="0"/>
          <w:marBottom w:val="0"/>
          <w:divBdr>
            <w:top w:val="none" w:sz="0" w:space="0" w:color="auto"/>
            <w:left w:val="none" w:sz="0" w:space="0" w:color="auto"/>
            <w:bottom w:val="none" w:sz="0" w:space="0" w:color="auto"/>
            <w:right w:val="none" w:sz="0" w:space="0" w:color="auto"/>
          </w:divBdr>
        </w:div>
        <w:div w:id="383405967">
          <w:marLeft w:val="640"/>
          <w:marRight w:val="0"/>
          <w:marTop w:val="0"/>
          <w:marBottom w:val="0"/>
          <w:divBdr>
            <w:top w:val="none" w:sz="0" w:space="0" w:color="auto"/>
            <w:left w:val="none" w:sz="0" w:space="0" w:color="auto"/>
            <w:bottom w:val="none" w:sz="0" w:space="0" w:color="auto"/>
            <w:right w:val="none" w:sz="0" w:space="0" w:color="auto"/>
          </w:divBdr>
        </w:div>
        <w:div w:id="1547764705">
          <w:marLeft w:val="640"/>
          <w:marRight w:val="0"/>
          <w:marTop w:val="0"/>
          <w:marBottom w:val="0"/>
          <w:divBdr>
            <w:top w:val="none" w:sz="0" w:space="0" w:color="auto"/>
            <w:left w:val="none" w:sz="0" w:space="0" w:color="auto"/>
            <w:bottom w:val="none" w:sz="0" w:space="0" w:color="auto"/>
            <w:right w:val="none" w:sz="0" w:space="0" w:color="auto"/>
          </w:divBdr>
        </w:div>
        <w:div w:id="612250764">
          <w:marLeft w:val="640"/>
          <w:marRight w:val="0"/>
          <w:marTop w:val="0"/>
          <w:marBottom w:val="0"/>
          <w:divBdr>
            <w:top w:val="none" w:sz="0" w:space="0" w:color="auto"/>
            <w:left w:val="none" w:sz="0" w:space="0" w:color="auto"/>
            <w:bottom w:val="none" w:sz="0" w:space="0" w:color="auto"/>
            <w:right w:val="none" w:sz="0" w:space="0" w:color="auto"/>
          </w:divBdr>
        </w:div>
        <w:div w:id="1521697726">
          <w:marLeft w:val="640"/>
          <w:marRight w:val="0"/>
          <w:marTop w:val="0"/>
          <w:marBottom w:val="0"/>
          <w:divBdr>
            <w:top w:val="none" w:sz="0" w:space="0" w:color="auto"/>
            <w:left w:val="none" w:sz="0" w:space="0" w:color="auto"/>
            <w:bottom w:val="none" w:sz="0" w:space="0" w:color="auto"/>
            <w:right w:val="none" w:sz="0" w:space="0" w:color="auto"/>
          </w:divBdr>
        </w:div>
        <w:div w:id="679701895">
          <w:marLeft w:val="640"/>
          <w:marRight w:val="0"/>
          <w:marTop w:val="0"/>
          <w:marBottom w:val="0"/>
          <w:divBdr>
            <w:top w:val="none" w:sz="0" w:space="0" w:color="auto"/>
            <w:left w:val="none" w:sz="0" w:space="0" w:color="auto"/>
            <w:bottom w:val="none" w:sz="0" w:space="0" w:color="auto"/>
            <w:right w:val="none" w:sz="0" w:space="0" w:color="auto"/>
          </w:divBdr>
        </w:div>
        <w:div w:id="1376471309">
          <w:marLeft w:val="640"/>
          <w:marRight w:val="0"/>
          <w:marTop w:val="0"/>
          <w:marBottom w:val="0"/>
          <w:divBdr>
            <w:top w:val="none" w:sz="0" w:space="0" w:color="auto"/>
            <w:left w:val="none" w:sz="0" w:space="0" w:color="auto"/>
            <w:bottom w:val="none" w:sz="0" w:space="0" w:color="auto"/>
            <w:right w:val="none" w:sz="0" w:space="0" w:color="auto"/>
          </w:divBdr>
        </w:div>
        <w:div w:id="1913156098">
          <w:marLeft w:val="640"/>
          <w:marRight w:val="0"/>
          <w:marTop w:val="0"/>
          <w:marBottom w:val="0"/>
          <w:divBdr>
            <w:top w:val="none" w:sz="0" w:space="0" w:color="auto"/>
            <w:left w:val="none" w:sz="0" w:space="0" w:color="auto"/>
            <w:bottom w:val="none" w:sz="0" w:space="0" w:color="auto"/>
            <w:right w:val="none" w:sz="0" w:space="0" w:color="auto"/>
          </w:divBdr>
        </w:div>
        <w:div w:id="1576433627">
          <w:marLeft w:val="640"/>
          <w:marRight w:val="0"/>
          <w:marTop w:val="0"/>
          <w:marBottom w:val="0"/>
          <w:divBdr>
            <w:top w:val="none" w:sz="0" w:space="0" w:color="auto"/>
            <w:left w:val="none" w:sz="0" w:space="0" w:color="auto"/>
            <w:bottom w:val="none" w:sz="0" w:space="0" w:color="auto"/>
            <w:right w:val="none" w:sz="0" w:space="0" w:color="auto"/>
          </w:divBdr>
        </w:div>
        <w:div w:id="2092654205">
          <w:marLeft w:val="640"/>
          <w:marRight w:val="0"/>
          <w:marTop w:val="0"/>
          <w:marBottom w:val="0"/>
          <w:divBdr>
            <w:top w:val="none" w:sz="0" w:space="0" w:color="auto"/>
            <w:left w:val="none" w:sz="0" w:space="0" w:color="auto"/>
            <w:bottom w:val="none" w:sz="0" w:space="0" w:color="auto"/>
            <w:right w:val="none" w:sz="0" w:space="0" w:color="auto"/>
          </w:divBdr>
        </w:div>
        <w:div w:id="2000620588">
          <w:marLeft w:val="640"/>
          <w:marRight w:val="0"/>
          <w:marTop w:val="0"/>
          <w:marBottom w:val="0"/>
          <w:divBdr>
            <w:top w:val="none" w:sz="0" w:space="0" w:color="auto"/>
            <w:left w:val="none" w:sz="0" w:space="0" w:color="auto"/>
            <w:bottom w:val="none" w:sz="0" w:space="0" w:color="auto"/>
            <w:right w:val="none" w:sz="0" w:space="0" w:color="auto"/>
          </w:divBdr>
        </w:div>
        <w:div w:id="1849249572">
          <w:marLeft w:val="640"/>
          <w:marRight w:val="0"/>
          <w:marTop w:val="0"/>
          <w:marBottom w:val="0"/>
          <w:divBdr>
            <w:top w:val="none" w:sz="0" w:space="0" w:color="auto"/>
            <w:left w:val="none" w:sz="0" w:space="0" w:color="auto"/>
            <w:bottom w:val="none" w:sz="0" w:space="0" w:color="auto"/>
            <w:right w:val="none" w:sz="0" w:space="0" w:color="auto"/>
          </w:divBdr>
        </w:div>
        <w:div w:id="937951393">
          <w:marLeft w:val="640"/>
          <w:marRight w:val="0"/>
          <w:marTop w:val="0"/>
          <w:marBottom w:val="0"/>
          <w:divBdr>
            <w:top w:val="none" w:sz="0" w:space="0" w:color="auto"/>
            <w:left w:val="none" w:sz="0" w:space="0" w:color="auto"/>
            <w:bottom w:val="none" w:sz="0" w:space="0" w:color="auto"/>
            <w:right w:val="none" w:sz="0" w:space="0" w:color="auto"/>
          </w:divBdr>
        </w:div>
        <w:div w:id="731195034">
          <w:marLeft w:val="640"/>
          <w:marRight w:val="0"/>
          <w:marTop w:val="0"/>
          <w:marBottom w:val="0"/>
          <w:divBdr>
            <w:top w:val="none" w:sz="0" w:space="0" w:color="auto"/>
            <w:left w:val="none" w:sz="0" w:space="0" w:color="auto"/>
            <w:bottom w:val="none" w:sz="0" w:space="0" w:color="auto"/>
            <w:right w:val="none" w:sz="0" w:space="0" w:color="auto"/>
          </w:divBdr>
        </w:div>
        <w:div w:id="260114092">
          <w:marLeft w:val="640"/>
          <w:marRight w:val="0"/>
          <w:marTop w:val="0"/>
          <w:marBottom w:val="0"/>
          <w:divBdr>
            <w:top w:val="none" w:sz="0" w:space="0" w:color="auto"/>
            <w:left w:val="none" w:sz="0" w:space="0" w:color="auto"/>
            <w:bottom w:val="none" w:sz="0" w:space="0" w:color="auto"/>
            <w:right w:val="none" w:sz="0" w:space="0" w:color="auto"/>
          </w:divBdr>
        </w:div>
        <w:div w:id="930314653">
          <w:marLeft w:val="640"/>
          <w:marRight w:val="0"/>
          <w:marTop w:val="0"/>
          <w:marBottom w:val="0"/>
          <w:divBdr>
            <w:top w:val="none" w:sz="0" w:space="0" w:color="auto"/>
            <w:left w:val="none" w:sz="0" w:space="0" w:color="auto"/>
            <w:bottom w:val="none" w:sz="0" w:space="0" w:color="auto"/>
            <w:right w:val="none" w:sz="0" w:space="0" w:color="auto"/>
          </w:divBdr>
        </w:div>
        <w:div w:id="1874072500">
          <w:marLeft w:val="640"/>
          <w:marRight w:val="0"/>
          <w:marTop w:val="0"/>
          <w:marBottom w:val="0"/>
          <w:divBdr>
            <w:top w:val="none" w:sz="0" w:space="0" w:color="auto"/>
            <w:left w:val="none" w:sz="0" w:space="0" w:color="auto"/>
            <w:bottom w:val="none" w:sz="0" w:space="0" w:color="auto"/>
            <w:right w:val="none" w:sz="0" w:space="0" w:color="auto"/>
          </w:divBdr>
        </w:div>
        <w:div w:id="353576216">
          <w:marLeft w:val="640"/>
          <w:marRight w:val="0"/>
          <w:marTop w:val="0"/>
          <w:marBottom w:val="0"/>
          <w:divBdr>
            <w:top w:val="none" w:sz="0" w:space="0" w:color="auto"/>
            <w:left w:val="none" w:sz="0" w:space="0" w:color="auto"/>
            <w:bottom w:val="none" w:sz="0" w:space="0" w:color="auto"/>
            <w:right w:val="none" w:sz="0" w:space="0" w:color="auto"/>
          </w:divBdr>
        </w:div>
        <w:div w:id="1754618920">
          <w:marLeft w:val="640"/>
          <w:marRight w:val="0"/>
          <w:marTop w:val="0"/>
          <w:marBottom w:val="0"/>
          <w:divBdr>
            <w:top w:val="none" w:sz="0" w:space="0" w:color="auto"/>
            <w:left w:val="none" w:sz="0" w:space="0" w:color="auto"/>
            <w:bottom w:val="none" w:sz="0" w:space="0" w:color="auto"/>
            <w:right w:val="none" w:sz="0" w:space="0" w:color="auto"/>
          </w:divBdr>
        </w:div>
        <w:div w:id="1514027069">
          <w:marLeft w:val="640"/>
          <w:marRight w:val="0"/>
          <w:marTop w:val="0"/>
          <w:marBottom w:val="0"/>
          <w:divBdr>
            <w:top w:val="none" w:sz="0" w:space="0" w:color="auto"/>
            <w:left w:val="none" w:sz="0" w:space="0" w:color="auto"/>
            <w:bottom w:val="none" w:sz="0" w:space="0" w:color="auto"/>
            <w:right w:val="none" w:sz="0" w:space="0" w:color="auto"/>
          </w:divBdr>
        </w:div>
      </w:divsChild>
    </w:div>
    <w:div w:id="1203708670">
      <w:bodyDiv w:val="1"/>
      <w:marLeft w:val="0"/>
      <w:marRight w:val="0"/>
      <w:marTop w:val="0"/>
      <w:marBottom w:val="0"/>
      <w:divBdr>
        <w:top w:val="none" w:sz="0" w:space="0" w:color="auto"/>
        <w:left w:val="none" w:sz="0" w:space="0" w:color="auto"/>
        <w:bottom w:val="none" w:sz="0" w:space="0" w:color="auto"/>
        <w:right w:val="none" w:sz="0" w:space="0" w:color="auto"/>
      </w:divBdr>
      <w:divsChild>
        <w:div w:id="32970218">
          <w:marLeft w:val="640"/>
          <w:marRight w:val="0"/>
          <w:marTop w:val="0"/>
          <w:marBottom w:val="0"/>
          <w:divBdr>
            <w:top w:val="none" w:sz="0" w:space="0" w:color="auto"/>
            <w:left w:val="none" w:sz="0" w:space="0" w:color="auto"/>
            <w:bottom w:val="none" w:sz="0" w:space="0" w:color="auto"/>
            <w:right w:val="none" w:sz="0" w:space="0" w:color="auto"/>
          </w:divBdr>
        </w:div>
        <w:div w:id="41835846">
          <w:marLeft w:val="640"/>
          <w:marRight w:val="0"/>
          <w:marTop w:val="0"/>
          <w:marBottom w:val="0"/>
          <w:divBdr>
            <w:top w:val="none" w:sz="0" w:space="0" w:color="auto"/>
            <w:left w:val="none" w:sz="0" w:space="0" w:color="auto"/>
            <w:bottom w:val="none" w:sz="0" w:space="0" w:color="auto"/>
            <w:right w:val="none" w:sz="0" w:space="0" w:color="auto"/>
          </w:divBdr>
        </w:div>
        <w:div w:id="72897632">
          <w:marLeft w:val="640"/>
          <w:marRight w:val="0"/>
          <w:marTop w:val="0"/>
          <w:marBottom w:val="0"/>
          <w:divBdr>
            <w:top w:val="none" w:sz="0" w:space="0" w:color="auto"/>
            <w:left w:val="none" w:sz="0" w:space="0" w:color="auto"/>
            <w:bottom w:val="none" w:sz="0" w:space="0" w:color="auto"/>
            <w:right w:val="none" w:sz="0" w:space="0" w:color="auto"/>
          </w:divBdr>
        </w:div>
        <w:div w:id="90585869">
          <w:marLeft w:val="640"/>
          <w:marRight w:val="0"/>
          <w:marTop w:val="0"/>
          <w:marBottom w:val="0"/>
          <w:divBdr>
            <w:top w:val="none" w:sz="0" w:space="0" w:color="auto"/>
            <w:left w:val="none" w:sz="0" w:space="0" w:color="auto"/>
            <w:bottom w:val="none" w:sz="0" w:space="0" w:color="auto"/>
            <w:right w:val="none" w:sz="0" w:space="0" w:color="auto"/>
          </w:divBdr>
        </w:div>
        <w:div w:id="173765462">
          <w:marLeft w:val="640"/>
          <w:marRight w:val="0"/>
          <w:marTop w:val="0"/>
          <w:marBottom w:val="0"/>
          <w:divBdr>
            <w:top w:val="none" w:sz="0" w:space="0" w:color="auto"/>
            <w:left w:val="none" w:sz="0" w:space="0" w:color="auto"/>
            <w:bottom w:val="none" w:sz="0" w:space="0" w:color="auto"/>
            <w:right w:val="none" w:sz="0" w:space="0" w:color="auto"/>
          </w:divBdr>
        </w:div>
        <w:div w:id="187332900">
          <w:marLeft w:val="640"/>
          <w:marRight w:val="0"/>
          <w:marTop w:val="0"/>
          <w:marBottom w:val="0"/>
          <w:divBdr>
            <w:top w:val="none" w:sz="0" w:space="0" w:color="auto"/>
            <w:left w:val="none" w:sz="0" w:space="0" w:color="auto"/>
            <w:bottom w:val="none" w:sz="0" w:space="0" w:color="auto"/>
            <w:right w:val="none" w:sz="0" w:space="0" w:color="auto"/>
          </w:divBdr>
        </w:div>
        <w:div w:id="207763634">
          <w:marLeft w:val="640"/>
          <w:marRight w:val="0"/>
          <w:marTop w:val="0"/>
          <w:marBottom w:val="0"/>
          <w:divBdr>
            <w:top w:val="none" w:sz="0" w:space="0" w:color="auto"/>
            <w:left w:val="none" w:sz="0" w:space="0" w:color="auto"/>
            <w:bottom w:val="none" w:sz="0" w:space="0" w:color="auto"/>
            <w:right w:val="none" w:sz="0" w:space="0" w:color="auto"/>
          </w:divBdr>
        </w:div>
        <w:div w:id="219093729">
          <w:marLeft w:val="640"/>
          <w:marRight w:val="0"/>
          <w:marTop w:val="0"/>
          <w:marBottom w:val="0"/>
          <w:divBdr>
            <w:top w:val="none" w:sz="0" w:space="0" w:color="auto"/>
            <w:left w:val="none" w:sz="0" w:space="0" w:color="auto"/>
            <w:bottom w:val="none" w:sz="0" w:space="0" w:color="auto"/>
            <w:right w:val="none" w:sz="0" w:space="0" w:color="auto"/>
          </w:divBdr>
        </w:div>
        <w:div w:id="221333249">
          <w:marLeft w:val="640"/>
          <w:marRight w:val="0"/>
          <w:marTop w:val="0"/>
          <w:marBottom w:val="0"/>
          <w:divBdr>
            <w:top w:val="none" w:sz="0" w:space="0" w:color="auto"/>
            <w:left w:val="none" w:sz="0" w:space="0" w:color="auto"/>
            <w:bottom w:val="none" w:sz="0" w:space="0" w:color="auto"/>
            <w:right w:val="none" w:sz="0" w:space="0" w:color="auto"/>
          </w:divBdr>
        </w:div>
        <w:div w:id="229972206">
          <w:marLeft w:val="640"/>
          <w:marRight w:val="0"/>
          <w:marTop w:val="0"/>
          <w:marBottom w:val="0"/>
          <w:divBdr>
            <w:top w:val="none" w:sz="0" w:space="0" w:color="auto"/>
            <w:left w:val="none" w:sz="0" w:space="0" w:color="auto"/>
            <w:bottom w:val="none" w:sz="0" w:space="0" w:color="auto"/>
            <w:right w:val="none" w:sz="0" w:space="0" w:color="auto"/>
          </w:divBdr>
        </w:div>
        <w:div w:id="293215634">
          <w:marLeft w:val="640"/>
          <w:marRight w:val="0"/>
          <w:marTop w:val="0"/>
          <w:marBottom w:val="0"/>
          <w:divBdr>
            <w:top w:val="none" w:sz="0" w:space="0" w:color="auto"/>
            <w:left w:val="none" w:sz="0" w:space="0" w:color="auto"/>
            <w:bottom w:val="none" w:sz="0" w:space="0" w:color="auto"/>
            <w:right w:val="none" w:sz="0" w:space="0" w:color="auto"/>
          </w:divBdr>
        </w:div>
        <w:div w:id="360282557">
          <w:marLeft w:val="640"/>
          <w:marRight w:val="0"/>
          <w:marTop w:val="0"/>
          <w:marBottom w:val="0"/>
          <w:divBdr>
            <w:top w:val="none" w:sz="0" w:space="0" w:color="auto"/>
            <w:left w:val="none" w:sz="0" w:space="0" w:color="auto"/>
            <w:bottom w:val="none" w:sz="0" w:space="0" w:color="auto"/>
            <w:right w:val="none" w:sz="0" w:space="0" w:color="auto"/>
          </w:divBdr>
        </w:div>
        <w:div w:id="377441859">
          <w:marLeft w:val="640"/>
          <w:marRight w:val="0"/>
          <w:marTop w:val="0"/>
          <w:marBottom w:val="0"/>
          <w:divBdr>
            <w:top w:val="none" w:sz="0" w:space="0" w:color="auto"/>
            <w:left w:val="none" w:sz="0" w:space="0" w:color="auto"/>
            <w:bottom w:val="none" w:sz="0" w:space="0" w:color="auto"/>
            <w:right w:val="none" w:sz="0" w:space="0" w:color="auto"/>
          </w:divBdr>
        </w:div>
        <w:div w:id="421489878">
          <w:marLeft w:val="640"/>
          <w:marRight w:val="0"/>
          <w:marTop w:val="0"/>
          <w:marBottom w:val="0"/>
          <w:divBdr>
            <w:top w:val="none" w:sz="0" w:space="0" w:color="auto"/>
            <w:left w:val="none" w:sz="0" w:space="0" w:color="auto"/>
            <w:bottom w:val="none" w:sz="0" w:space="0" w:color="auto"/>
            <w:right w:val="none" w:sz="0" w:space="0" w:color="auto"/>
          </w:divBdr>
        </w:div>
        <w:div w:id="470943910">
          <w:marLeft w:val="640"/>
          <w:marRight w:val="0"/>
          <w:marTop w:val="0"/>
          <w:marBottom w:val="0"/>
          <w:divBdr>
            <w:top w:val="none" w:sz="0" w:space="0" w:color="auto"/>
            <w:left w:val="none" w:sz="0" w:space="0" w:color="auto"/>
            <w:bottom w:val="none" w:sz="0" w:space="0" w:color="auto"/>
            <w:right w:val="none" w:sz="0" w:space="0" w:color="auto"/>
          </w:divBdr>
        </w:div>
        <w:div w:id="473260891">
          <w:marLeft w:val="640"/>
          <w:marRight w:val="0"/>
          <w:marTop w:val="0"/>
          <w:marBottom w:val="0"/>
          <w:divBdr>
            <w:top w:val="none" w:sz="0" w:space="0" w:color="auto"/>
            <w:left w:val="none" w:sz="0" w:space="0" w:color="auto"/>
            <w:bottom w:val="none" w:sz="0" w:space="0" w:color="auto"/>
            <w:right w:val="none" w:sz="0" w:space="0" w:color="auto"/>
          </w:divBdr>
        </w:div>
        <w:div w:id="511266715">
          <w:marLeft w:val="640"/>
          <w:marRight w:val="0"/>
          <w:marTop w:val="0"/>
          <w:marBottom w:val="0"/>
          <w:divBdr>
            <w:top w:val="none" w:sz="0" w:space="0" w:color="auto"/>
            <w:left w:val="none" w:sz="0" w:space="0" w:color="auto"/>
            <w:bottom w:val="none" w:sz="0" w:space="0" w:color="auto"/>
            <w:right w:val="none" w:sz="0" w:space="0" w:color="auto"/>
          </w:divBdr>
        </w:div>
        <w:div w:id="521553381">
          <w:marLeft w:val="640"/>
          <w:marRight w:val="0"/>
          <w:marTop w:val="0"/>
          <w:marBottom w:val="0"/>
          <w:divBdr>
            <w:top w:val="none" w:sz="0" w:space="0" w:color="auto"/>
            <w:left w:val="none" w:sz="0" w:space="0" w:color="auto"/>
            <w:bottom w:val="none" w:sz="0" w:space="0" w:color="auto"/>
            <w:right w:val="none" w:sz="0" w:space="0" w:color="auto"/>
          </w:divBdr>
        </w:div>
        <w:div w:id="553859280">
          <w:marLeft w:val="640"/>
          <w:marRight w:val="0"/>
          <w:marTop w:val="0"/>
          <w:marBottom w:val="0"/>
          <w:divBdr>
            <w:top w:val="none" w:sz="0" w:space="0" w:color="auto"/>
            <w:left w:val="none" w:sz="0" w:space="0" w:color="auto"/>
            <w:bottom w:val="none" w:sz="0" w:space="0" w:color="auto"/>
            <w:right w:val="none" w:sz="0" w:space="0" w:color="auto"/>
          </w:divBdr>
        </w:div>
        <w:div w:id="608657481">
          <w:marLeft w:val="640"/>
          <w:marRight w:val="0"/>
          <w:marTop w:val="0"/>
          <w:marBottom w:val="0"/>
          <w:divBdr>
            <w:top w:val="none" w:sz="0" w:space="0" w:color="auto"/>
            <w:left w:val="none" w:sz="0" w:space="0" w:color="auto"/>
            <w:bottom w:val="none" w:sz="0" w:space="0" w:color="auto"/>
            <w:right w:val="none" w:sz="0" w:space="0" w:color="auto"/>
          </w:divBdr>
        </w:div>
        <w:div w:id="691153631">
          <w:marLeft w:val="640"/>
          <w:marRight w:val="0"/>
          <w:marTop w:val="0"/>
          <w:marBottom w:val="0"/>
          <w:divBdr>
            <w:top w:val="none" w:sz="0" w:space="0" w:color="auto"/>
            <w:left w:val="none" w:sz="0" w:space="0" w:color="auto"/>
            <w:bottom w:val="none" w:sz="0" w:space="0" w:color="auto"/>
            <w:right w:val="none" w:sz="0" w:space="0" w:color="auto"/>
          </w:divBdr>
        </w:div>
        <w:div w:id="694119794">
          <w:marLeft w:val="640"/>
          <w:marRight w:val="0"/>
          <w:marTop w:val="0"/>
          <w:marBottom w:val="0"/>
          <w:divBdr>
            <w:top w:val="none" w:sz="0" w:space="0" w:color="auto"/>
            <w:left w:val="none" w:sz="0" w:space="0" w:color="auto"/>
            <w:bottom w:val="none" w:sz="0" w:space="0" w:color="auto"/>
            <w:right w:val="none" w:sz="0" w:space="0" w:color="auto"/>
          </w:divBdr>
        </w:div>
        <w:div w:id="749427629">
          <w:marLeft w:val="640"/>
          <w:marRight w:val="0"/>
          <w:marTop w:val="0"/>
          <w:marBottom w:val="0"/>
          <w:divBdr>
            <w:top w:val="none" w:sz="0" w:space="0" w:color="auto"/>
            <w:left w:val="none" w:sz="0" w:space="0" w:color="auto"/>
            <w:bottom w:val="none" w:sz="0" w:space="0" w:color="auto"/>
            <w:right w:val="none" w:sz="0" w:space="0" w:color="auto"/>
          </w:divBdr>
        </w:div>
        <w:div w:id="846863963">
          <w:marLeft w:val="640"/>
          <w:marRight w:val="0"/>
          <w:marTop w:val="0"/>
          <w:marBottom w:val="0"/>
          <w:divBdr>
            <w:top w:val="none" w:sz="0" w:space="0" w:color="auto"/>
            <w:left w:val="none" w:sz="0" w:space="0" w:color="auto"/>
            <w:bottom w:val="none" w:sz="0" w:space="0" w:color="auto"/>
            <w:right w:val="none" w:sz="0" w:space="0" w:color="auto"/>
          </w:divBdr>
        </w:div>
        <w:div w:id="870648474">
          <w:marLeft w:val="640"/>
          <w:marRight w:val="0"/>
          <w:marTop w:val="0"/>
          <w:marBottom w:val="0"/>
          <w:divBdr>
            <w:top w:val="none" w:sz="0" w:space="0" w:color="auto"/>
            <w:left w:val="none" w:sz="0" w:space="0" w:color="auto"/>
            <w:bottom w:val="none" w:sz="0" w:space="0" w:color="auto"/>
            <w:right w:val="none" w:sz="0" w:space="0" w:color="auto"/>
          </w:divBdr>
        </w:div>
        <w:div w:id="922570479">
          <w:marLeft w:val="640"/>
          <w:marRight w:val="0"/>
          <w:marTop w:val="0"/>
          <w:marBottom w:val="0"/>
          <w:divBdr>
            <w:top w:val="none" w:sz="0" w:space="0" w:color="auto"/>
            <w:left w:val="none" w:sz="0" w:space="0" w:color="auto"/>
            <w:bottom w:val="none" w:sz="0" w:space="0" w:color="auto"/>
            <w:right w:val="none" w:sz="0" w:space="0" w:color="auto"/>
          </w:divBdr>
        </w:div>
        <w:div w:id="933245988">
          <w:marLeft w:val="640"/>
          <w:marRight w:val="0"/>
          <w:marTop w:val="0"/>
          <w:marBottom w:val="0"/>
          <w:divBdr>
            <w:top w:val="none" w:sz="0" w:space="0" w:color="auto"/>
            <w:left w:val="none" w:sz="0" w:space="0" w:color="auto"/>
            <w:bottom w:val="none" w:sz="0" w:space="0" w:color="auto"/>
            <w:right w:val="none" w:sz="0" w:space="0" w:color="auto"/>
          </w:divBdr>
        </w:div>
        <w:div w:id="949632200">
          <w:marLeft w:val="640"/>
          <w:marRight w:val="0"/>
          <w:marTop w:val="0"/>
          <w:marBottom w:val="0"/>
          <w:divBdr>
            <w:top w:val="none" w:sz="0" w:space="0" w:color="auto"/>
            <w:left w:val="none" w:sz="0" w:space="0" w:color="auto"/>
            <w:bottom w:val="none" w:sz="0" w:space="0" w:color="auto"/>
            <w:right w:val="none" w:sz="0" w:space="0" w:color="auto"/>
          </w:divBdr>
        </w:div>
        <w:div w:id="1125004186">
          <w:marLeft w:val="640"/>
          <w:marRight w:val="0"/>
          <w:marTop w:val="0"/>
          <w:marBottom w:val="0"/>
          <w:divBdr>
            <w:top w:val="none" w:sz="0" w:space="0" w:color="auto"/>
            <w:left w:val="none" w:sz="0" w:space="0" w:color="auto"/>
            <w:bottom w:val="none" w:sz="0" w:space="0" w:color="auto"/>
            <w:right w:val="none" w:sz="0" w:space="0" w:color="auto"/>
          </w:divBdr>
        </w:div>
        <w:div w:id="1129588761">
          <w:marLeft w:val="640"/>
          <w:marRight w:val="0"/>
          <w:marTop w:val="0"/>
          <w:marBottom w:val="0"/>
          <w:divBdr>
            <w:top w:val="none" w:sz="0" w:space="0" w:color="auto"/>
            <w:left w:val="none" w:sz="0" w:space="0" w:color="auto"/>
            <w:bottom w:val="none" w:sz="0" w:space="0" w:color="auto"/>
            <w:right w:val="none" w:sz="0" w:space="0" w:color="auto"/>
          </w:divBdr>
        </w:div>
        <w:div w:id="1165826608">
          <w:marLeft w:val="640"/>
          <w:marRight w:val="0"/>
          <w:marTop w:val="0"/>
          <w:marBottom w:val="0"/>
          <w:divBdr>
            <w:top w:val="none" w:sz="0" w:space="0" w:color="auto"/>
            <w:left w:val="none" w:sz="0" w:space="0" w:color="auto"/>
            <w:bottom w:val="none" w:sz="0" w:space="0" w:color="auto"/>
            <w:right w:val="none" w:sz="0" w:space="0" w:color="auto"/>
          </w:divBdr>
        </w:div>
        <w:div w:id="1171484774">
          <w:marLeft w:val="640"/>
          <w:marRight w:val="0"/>
          <w:marTop w:val="0"/>
          <w:marBottom w:val="0"/>
          <w:divBdr>
            <w:top w:val="none" w:sz="0" w:space="0" w:color="auto"/>
            <w:left w:val="none" w:sz="0" w:space="0" w:color="auto"/>
            <w:bottom w:val="none" w:sz="0" w:space="0" w:color="auto"/>
            <w:right w:val="none" w:sz="0" w:space="0" w:color="auto"/>
          </w:divBdr>
        </w:div>
        <w:div w:id="1266110029">
          <w:marLeft w:val="640"/>
          <w:marRight w:val="0"/>
          <w:marTop w:val="0"/>
          <w:marBottom w:val="0"/>
          <w:divBdr>
            <w:top w:val="none" w:sz="0" w:space="0" w:color="auto"/>
            <w:left w:val="none" w:sz="0" w:space="0" w:color="auto"/>
            <w:bottom w:val="none" w:sz="0" w:space="0" w:color="auto"/>
            <w:right w:val="none" w:sz="0" w:space="0" w:color="auto"/>
          </w:divBdr>
        </w:div>
        <w:div w:id="1427263709">
          <w:marLeft w:val="640"/>
          <w:marRight w:val="0"/>
          <w:marTop w:val="0"/>
          <w:marBottom w:val="0"/>
          <w:divBdr>
            <w:top w:val="none" w:sz="0" w:space="0" w:color="auto"/>
            <w:left w:val="none" w:sz="0" w:space="0" w:color="auto"/>
            <w:bottom w:val="none" w:sz="0" w:space="0" w:color="auto"/>
            <w:right w:val="none" w:sz="0" w:space="0" w:color="auto"/>
          </w:divBdr>
        </w:div>
        <w:div w:id="1430856993">
          <w:marLeft w:val="640"/>
          <w:marRight w:val="0"/>
          <w:marTop w:val="0"/>
          <w:marBottom w:val="0"/>
          <w:divBdr>
            <w:top w:val="none" w:sz="0" w:space="0" w:color="auto"/>
            <w:left w:val="none" w:sz="0" w:space="0" w:color="auto"/>
            <w:bottom w:val="none" w:sz="0" w:space="0" w:color="auto"/>
            <w:right w:val="none" w:sz="0" w:space="0" w:color="auto"/>
          </w:divBdr>
        </w:div>
        <w:div w:id="1485246002">
          <w:marLeft w:val="640"/>
          <w:marRight w:val="0"/>
          <w:marTop w:val="0"/>
          <w:marBottom w:val="0"/>
          <w:divBdr>
            <w:top w:val="none" w:sz="0" w:space="0" w:color="auto"/>
            <w:left w:val="none" w:sz="0" w:space="0" w:color="auto"/>
            <w:bottom w:val="none" w:sz="0" w:space="0" w:color="auto"/>
            <w:right w:val="none" w:sz="0" w:space="0" w:color="auto"/>
          </w:divBdr>
        </w:div>
        <w:div w:id="1530874886">
          <w:marLeft w:val="640"/>
          <w:marRight w:val="0"/>
          <w:marTop w:val="0"/>
          <w:marBottom w:val="0"/>
          <w:divBdr>
            <w:top w:val="none" w:sz="0" w:space="0" w:color="auto"/>
            <w:left w:val="none" w:sz="0" w:space="0" w:color="auto"/>
            <w:bottom w:val="none" w:sz="0" w:space="0" w:color="auto"/>
            <w:right w:val="none" w:sz="0" w:space="0" w:color="auto"/>
          </w:divBdr>
        </w:div>
        <w:div w:id="1549995283">
          <w:marLeft w:val="640"/>
          <w:marRight w:val="0"/>
          <w:marTop w:val="0"/>
          <w:marBottom w:val="0"/>
          <w:divBdr>
            <w:top w:val="none" w:sz="0" w:space="0" w:color="auto"/>
            <w:left w:val="none" w:sz="0" w:space="0" w:color="auto"/>
            <w:bottom w:val="none" w:sz="0" w:space="0" w:color="auto"/>
            <w:right w:val="none" w:sz="0" w:space="0" w:color="auto"/>
          </w:divBdr>
        </w:div>
        <w:div w:id="1631864961">
          <w:marLeft w:val="640"/>
          <w:marRight w:val="0"/>
          <w:marTop w:val="0"/>
          <w:marBottom w:val="0"/>
          <w:divBdr>
            <w:top w:val="none" w:sz="0" w:space="0" w:color="auto"/>
            <w:left w:val="none" w:sz="0" w:space="0" w:color="auto"/>
            <w:bottom w:val="none" w:sz="0" w:space="0" w:color="auto"/>
            <w:right w:val="none" w:sz="0" w:space="0" w:color="auto"/>
          </w:divBdr>
        </w:div>
        <w:div w:id="1633904832">
          <w:marLeft w:val="640"/>
          <w:marRight w:val="0"/>
          <w:marTop w:val="0"/>
          <w:marBottom w:val="0"/>
          <w:divBdr>
            <w:top w:val="none" w:sz="0" w:space="0" w:color="auto"/>
            <w:left w:val="none" w:sz="0" w:space="0" w:color="auto"/>
            <w:bottom w:val="none" w:sz="0" w:space="0" w:color="auto"/>
            <w:right w:val="none" w:sz="0" w:space="0" w:color="auto"/>
          </w:divBdr>
        </w:div>
        <w:div w:id="1663047620">
          <w:marLeft w:val="640"/>
          <w:marRight w:val="0"/>
          <w:marTop w:val="0"/>
          <w:marBottom w:val="0"/>
          <w:divBdr>
            <w:top w:val="none" w:sz="0" w:space="0" w:color="auto"/>
            <w:left w:val="none" w:sz="0" w:space="0" w:color="auto"/>
            <w:bottom w:val="none" w:sz="0" w:space="0" w:color="auto"/>
            <w:right w:val="none" w:sz="0" w:space="0" w:color="auto"/>
          </w:divBdr>
        </w:div>
        <w:div w:id="1730610212">
          <w:marLeft w:val="640"/>
          <w:marRight w:val="0"/>
          <w:marTop w:val="0"/>
          <w:marBottom w:val="0"/>
          <w:divBdr>
            <w:top w:val="none" w:sz="0" w:space="0" w:color="auto"/>
            <w:left w:val="none" w:sz="0" w:space="0" w:color="auto"/>
            <w:bottom w:val="none" w:sz="0" w:space="0" w:color="auto"/>
            <w:right w:val="none" w:sz="0" w:space="0" w:color="auto"/>
          </w:divBdr>
        </w:div>
        <w:div w:id="1868448605">
          <w:marLeft w:val="640"/>
          <w:marRight w:val="0"/>
          <w:marTop w:val="0"/>
          <w:marBottom w:val="0"/>
          <w:divBdr>
            <w:top w:val="none" w:sz="0" w:space="0" w:color="auto"/>
            <w:left w:val="none" w:sz="0" w:space="0" w:color="auto"/>
            <w:bottom w:val="none" w:sz="0" w:space="0" w:color="auto"/>
            <w:right w:val="none" w:sz="0" w:space="0" w:color="auto"/>
          </w:divBdr>
        </w:div>
        <w:div w:id="1901204988">
          <w:marLeft w:val="640"/>
          <w:marRight w:val="0"/>
          <w:marTop w:val="0"/>
          <w:marBottom w:val="0"/>
          <w:divBdr>
            <w:top w:val="none" w:sz="0" w:space="0" w:color="auto"/>
            <w:left w:val="none" w:sz="0" w:space="0" w:color="auto"/>
            <w:bottom w:val="none" w:sz="0" w:space="0" w:color="auto"/>
            <w:right w:val="none" w:sz="0" w:space="0" w:color="auto"/>
          </w:divBdr>
        </w:div>
        <w:div w:id="1915625871">
          <w:marLeft w:val="640"/>
          <w:marRight w:val="0"/>
          <w:marTop w:val="0"/>
          <w:marBottom w:val="0"/>
          <w:divBdr>
            <w:top w:val="none" w:sz="0" w:space="0" w:color="auto"/>
            <w:left w:val="none" w:sz="0" w:space="0" w:color="auto"/>
            <w:bottom w:val="none" w:sz="0" w:space="0" w:color="auto"/>
            <w:right w:val="none" w:sz="0" w:space="0" w:color="auto"/>
          </w:divBdr>
        </w:div>
        <w:div w:id="1978798751">
          <w:marLeft w:val="640"/>
          <w:marRight w:val="0"/>
          <w:marTop w:val="0"/>
          <w:marBottom w:val="0"/>
          <w:divBdr>
            <w:top w:val="none" w:sz="0" w:space="0" w:color="auto"/>
            <w:left w:val="none" w:sz="0" w:space="0" w:color="auto"/>
            <w:bottom w:val="none" w:sz="0" w:space="0" w:color="auto"/>
            <w:right w:val="none" w:sz="0" w:space="0" w:color="auto"/>
          </w:divBdr>
        </w:div>
        <w:div w:id="2014919610">
          <w:marLeft w:val="640"/>
          <w:marRight w:val="0"/>
          <w:marTop w:val="0"/>
          <w:marBottom w:val="0"/>
          <w:divBdr>
            <w:top w:val="none" w:sz="0" w:space="0" w:color="auto"/>
            <w:left w:val="none" w:sz="0" w:space="0" w:color="auto"/>
            <w:bottom w:val="none" w:sz="0" w:space="0" w:color="auto"/>
            <w:right w:val="none" w:sz="0" w:space="0" w:color="auto"/>
          </w:divBdr>
        </w:div>
        <w:div w:id="2042902880">
          <w:marLeft w:val="640"/>
          <w:marRight w:val="0"/>
          <w:marTop w:val="0"/>
          <w:marBottom w:val="0"/>
          <w:divBdr>
            <w:top w:val="none" w:sz="0" w:space="0" w:color="auto"/>
            <w:left w:val="none" w:sz="0" w:space="0" w:color="auto"/>
            <w:bottom w:val="none" w:sz="0" w:space="0" w:color="auto"/>
            <w:right w:val="none" w:sz="0" w:space="0" w:color="auto"/>
          </w:divBdr>
        </w:div>
        <w:div w:id="2055352519">
          <w:marLeft w:val="640"/>
          <w:marRight w:val="0"/>
          <w:marTop w:val="0"/>
          <w:marBottom w:val="0"/>
          <w:divBdr>
            <w:top w:val="none" w:sz="0" w:space="0" w:color="auto"/>
            <w:left w:val="none" w:sz="0" w:space="0" w:color="auto"/>
            <w:bottom w:val="none" w:sz="0" w:space="0" w:color="auto"/>
            <w:right w:val="none" w:sz="0" w:space="0" w:color="auto"/>
          </w:divBdr>
        </w:div>
        <w:div w:id="2141681668">
          <w:marLeft w:val="640"/>
          <w:marRight w:val="0"/>
          <w:marTop w:val="0"/>
          <w:marBottom w:val="0"/>
          <w:divBdr>
            <w:top w:val="none" w:sz="0" w:space="0" w:color="auto"/>
            <w:left w:val="none" w:sz="0" w:space="0" w:color="auto"/>
            <w:bottom w:val="none" w:sz="0" w:space="0" w:color="auto"/>
            <w:right w:val="none" w:sz="0" w:space="0" w:color="auto"/>
          </w:divBdr>
        </w:div>
      </w:divsChild>
    </w:div>
    <w:div w:id="1219631915">
      <w:bodyDiv w:val="1"/>
      <w:marLeft w:val="0"/>
      <w:marRight w:val="0"/>
      <w:marTop w:val="0"/>
      <w:marBottom w:val="0"/>
      <w:divBdr>
        <w:top w:val="none" w:sz="0" w:space="0" w:color="auto"/>
        <w:left w:val="none" w:sz="0" w:space="0" w:color="auto"/>
        <w:bottom w:val="none" w:sz="0" w:space="0" w:color="auto"/>
        <w:right w:val="none" w:sz="0" w:space="0" w:color="auto"/>
      </w:divBdr>
    </w:div>
    <w:div w:id="1233350127">
      <w:bodyDiv w:val="1"/>
      <w:marLeft w:val="0"/>
      <w:marRight w:val="0"/>
      <w:marTop w:val="0"/>
      <w:marBottom w:val="0"/>
      <w:divBdr>
        <w:top w:val="none" w:sz="0" w:space="0" w:color="auto"/>
        <w:left w:val="none" w:sz="0" w:space="0" w:color="auto"/>
        <w:bottom w:val="none" w:sz="0" w:space="0" w:color="auto"/>
        <w:right w:val="none" w:sz="0" w:space="0" w:color="auto"/>
      </w:divBdr>
      <w:divsChild>
        <w:div w:id="1820026445">
          <w:marLeft w:val="640"/>
          <w:marRight w:val="0"/>
          <w:marTop w:val="0"/>
          <w:marBottom w:val="0"/>
          <w:divBdr>
            <w:top w:val="none" w:sz="0" w:space="0" w:color="auto"/>
            <w:left w:val="none" w:sz="0" w:space="0" w:color="auto"/>
            <w:bottom w:val="none" w:sz="0" w:space="0" w:color="auto"/>
            <w:right w:val="none" w:sz="0" w:space="0" w:color="auto"/>
          </w:divBdr>
          <w:divsChild>
            <w:div w:id="628324243">
              <w:marLeft w:val="0"/>
              <w:marRight w:val="0"/>
              <w:marTop w:val="0"/>
              <w:marBottom w:val="0"/>
              <w:divBdr>
                <w:top w:val="none" w:sz="0" w:space="0" w:color="auto"/>
                <w:left w:val="none" w:sz="0" w:space="0" w:color="auto"/>
                <w:bottom w:val="none" w:sz="0" w:space="0" w:color="auto"/>
                <w:right w:val="none" w:sz="0" w:space="0" w:color="auto"/>
              </w:divBdr>
              <w:divsChild>
                <w:div w:id="2093116843">
                  <w:marLeft w:val="640"/>
                  <w:marRight w:val="0"/>
                  <w:marTop w:val="0"/>
                  <w:marBottom w:val="0"/>
                  <w:divBdr>
                    <w:top w:val="none" w:sz="0" w:space="0" w:color="auto"/>
                    <w:left w:val="none" w:sz="0" w:space="0" w:color="auto"/>
                    <w:bottom w:val="none" w:sz="0" w:space="0" w:color="auto"/>
                    <w:right w:val="none" w:sz="0" w:space="0" w:color="auto"/>
                  </w:divBdr>
                </w:div>
                <w:div w:id="1443841448">
                  <w:marLeft w:val="640"/>
                  <w:marRight w:val="0"/>
                  <w:marTop w:val="0"/>
                  <w:marBottom w:val="0"/>
                  <w:divBdr>
                    <w:top w:val="none" w:sz="0" w:space="0" w:color="auto"/>
                    <w:left w:val="none" w:sz="0" w:space="0" w:color="auto"/>
                    <w:bottom w:val="none" w:sz="0" w:space="0" w:color="auto"/>
                    <w:right w:val="none" w:sz="0" w:space="0" w:color="auto"/>
                  </w:divBdr>
                </w:div>
                <w:div w:id="179664272">
                  <w:marLeft w:val="640"/>
                  <w:marRight w:val="0"/>
                  <w:marTop w:val="0"/>
                  <w:marBottom w:val="0"/>
                  <w:divBdr>
                    <w:top w:val="none" w:sz="0" w:space="0" w:color="auto"/>
                    <w:left w:val="none" w:sz="0" w:space="0" w:color="auto"/>
                    <w:bottom w:val="none" w:sz="0" w:space="0" w:color="auto"/>
                    <w:right w:val="none" w:sz="0" w:space="0" w:color="auto"/>
                  </w:divBdr>
                </w:div>
                <w:div w:id="378747033">
                  <w:marLeft w:val="640"/>
                  <w:marRight w:val="0"/>
                  <w:marTop w:val="0"/>
                  <w:marBottom w:val="0"/>
                  <w:divBdr>
                    <w:top w:val="none" w:sz="0" w:space="0" w:color="auto"/>
                    <w:left w:val="none" w:sz="0" w:space="0" w:color="auto"/>
                    <w:bottom w:val="none" w:sz="0" w:space="0" w:color="auto"/>
                    <w:right w:val="none" w:sz="0" w:space="0" w:color="auto"/>
                  </w:divBdr>
                </w:div>
                <w:div w:id="1465540247">
                  <w:marLeft w:val="640"/>
                  <w:marRight w:val="0"/>
                  <w:marTop w:val="0"/>
                  <w:marBottom w:val="0"/>
                  <w:divBdr>
                    <w:top w:val="none" w:sz="0" w:space="0" w:color="auto"/>
                    <w:left w:val="none" w:sz="0" w:space="0" w:color="auto"/>
                    <w:bottom w:val="none" w:sz="0" w:space="0" w:color="auto"/>
                    <w:right w:val="none" w:sz="0" w:space="0" w:color="auto"/>
                  </w:divBdr>
                </w:div>
                <w:div w:id="275525538">
                  <w:marLeft w:val="640"/>
                  <w:marRight w:val="0"/>
                  <w:marTop w:val="0"/>
                  <w:marBottom w:val="0"/>
                  <w:divBdr>
                    <w:top w:val="none" w:sz="0" w:space="0" w:color="auto"/>
                    <w:left w:val="none" w:sz="0" w:space="0" w:color="auto"/>
                    <w:bottom w:val="none" w:sz="0" w:space="0" w:color="auto"/>
                    <w:right w:val="none" w:sz="0" w:space="0" w:color="auto"/>
                  </w:divBdr>
                </w:div>
                <w:div w:id="1538397658">
                  <w:marLeft w:val="640"/>
                  <w:marRight w:val="0"/>
                  <w:marTop w:val="0"/>
                  <w:marBottom w:val="0"/>
                  <w:divBdr>
                    <w:top w:val="none" w:sz="0" w:space="0" w:color="auto"/>
                    <w:left w:val="none" w:sz="0" w:space="0" w:color="auto"/>
                    <w:bottom w:val="none" w:sz="0" w:space="0" w:color="auto"/>
                    <w:right w:val="none" w:sz="0" w:space="0" w:color="auto"/>
                  </w:divBdr>
                </w:div>
                <w:div w:id="585770244">
                  <w:marLeft w:val="640"/>
                  <w:marRight w:val="0"/>
                  <w:marTop w:val="0"/>
                  <w:marBottom w:val="0"/>
                  <w:divBdr>
                    <w:top w:val="none" w:sz="0" w:space="0" w:color="auto"/>
                    <w:left w:val="none" w:sz="0" w:space="0" w:color="auto"/>
                    <w:bottom w:val="none" w:sz="0" w:space="0" w:color="auto"/>
                    <w:right w:val="none" w:sz="0" w:space="0" w:color="auto"/>
                  </w:divBdr>
                </w:div>
                <w:div w:id="1040399424">
                  <w:marLeft w:val="640"/>
                  <w:marRight w:val="0"/>
                  <w:marTop w:val="0"/>
                  <w:marBottom w:val="0"/>
                  <w:divBdr>
                    <w:top w:val="none" w:sz="0" w:space="0" w:color="auto"/>
                    <w:left w:val="none" w:sz="0" w:space="0" w:color="auto"/>
                    <w:bottom w:val="none" w:sz="0" w:space="0" w:color="auto"/>
                    <w:right w:val="none" w:sz="0" w:space="0" w:color="auto"/>
                  </w:divBdr>
                </w:div>
                <w:div w:id="731850974">
                  <w:marLeft w:val="640"/>
                  <w:marRight w:val="0"/>
                  <w:marTop w:val="0"/>
                  <w:marBottom w:val="0"/>
                  <w:divBdr>
                    <w:top w:val="none" w:sz="0" w:space="0" w:color="auto"/>
                    <w:left w:val="none" w:sz="0" w:space="0" w:color="auto"/>
                    <w:bottom w:val="none" w:sz="0" w:space="0" w:color="auto"/>
                    <w:right w:val="none" w:sz="0" w:space="0" w:color="auto"/>
                  </w:divBdr>
                </w:div>
                <w:div w:id="543949104">
                  <w:marLeft w:val="640"/>
                  <w:marRight w:val="0"/>
                  <w:marTop w:val="0"/>
                  <w:marBottom w:val="0"/>
                  <w:divBdr>
                    <w:top w:val="none" w:sz="0" w:space="0" w:color="auto"/>
                    <w:left w:val="none" w:sz="0" w:space="0" w:color="auto"/>
                    <w:bottom w:val="none" w:sz="0" w:space="0" w:color="auto"/>
                    <w:right w:val="none" w:sz="0" w:space="0" w:color="auto"/>
                  </w:divBdr>
                </w:div>
                <w:div w:id="185948983">
                  <w:marLeft w:val="640"/>
                  <w:marRight w:val="0"/>
                  <w:marTop w:val="0"/>
                  <w:marBottom w:val="0"/>
                  <w:divBdr>
                    <w:top w:val="none" w:sz="0" w:space="0" w:color="auto"/>
                    <w:left w:val="none" w:sz="0" w:space="0" w:color="auto"/>
                    <w:bottom w:val="none" w:sz="0" w:space="0" w:color="auto"/>
                    <w:right w:val="none" w:sz="0" w:space="0" w:color="auto"/>
                  </w:divBdr>
                </w:div>
                <w:div w:id="1278558986">
                  <w:marLeft w:val="640"/>
                  <w:marRight w:val="0"/>
                  <w:marTop w:val="0"/>
                  <w:marBottom w:val="0"/>
                  <w:divBdr>
                    <w:top w:val="none" w:sz="0" w:space="0" w:color="auto"/>
                    <w:left w:val="none" w:sz="0" w:space="0" w:color="auto"/>
                    <w:bottom w:val="none" w:sz="0" w:space="0" w:color="auto"/>
                    <w:right w:val="none" w:sz="0" w:space="0" w:color="auto"/>
                  </w:divBdr>
                </w:div>
                <w:div w:id="670644974">
                  <w:marLeft w:val="640"/>
                  <w:marRight w:val="0"/>
                  <w:marTop w:val="0"/>
                  <w:marBottom w:val="0"/>
                  <w:divBdr>
                    <w:top w:val="none" w:sz="0" w:space="0" w:color="auto"/>
                    <w:left w:val="none" w:sz="0" w:space="0" w:color="auto"/>
                    <w:bottom w:val="none" w:sz="0" w:space="0" w:color="auto"/>
                    <w:right w:val="none" w:sz="0" w:space="0" w:color="auto"/>
                  </w:divBdr>
                </w:div>
                <w:div w:id="996768124">
                  <w:marLeft w:val="640"/>
                  <w:marRight w:val="0"/>
                  <w:marTop w:val="0"/>
                  <w:marBottom w:val="0"/>
                  <w:divBdr>
                    <w:top w:val="none" w:sz="0" w:space="0" w:color="auto"/>
                    <w:left w:val="none" w:sz="0" w:space="0" w:color="auto"/>
                    <w:bottom w:val="none" w:sz="0" w:space="0" w:color="auto"/>
                    <w:right w:val="none" w:sz="0" w:space="0" w:color="auto"/>
                  </w:divBdr>
                </w:div>
                <w:div w:id="1981494961">
                  <w:marLeft w:val="640"/>
                  <w:marRight w:val="0"/>
                  <w:marTop w:val="0"/>
                  <w:marBottom w:val="0"/>
                  <w:divBdr>
                    <w:top w:val="none" w:sz="0" w:space="0" w:color="auto"/>
                    <w:left w:val="none" w:sz="0" w:space="0" w:color="auto"/>
                    <w:bottom w:val="none" w:sz="0" w:space="0" w:color="auto"/>
                    <w:right w:val="none" w:sz="0" w:space="0" w:color="auto"/>
                  </w:divBdr>
                </w:div>
                <w:div w:id="940260181">
                  <w:marLeft w:val="640"/>
                  <w:marRight w:val="0"/>
                  <w:marTop w:val="0"/>
                  <w:marBottom w:val="0"/>
                  <w:divBdr>
                    <w:top w:val="none" w:sz="0" w:space="0" w:color="auto"/>
                    <w:left w:val="none" w:sz="0" w:space="0" w:color="auto"/>
                    <w:bottom w:val="none" w:sz="0" w:space="0" w:color="auto"/>
                    <w:right w:val="none" w:sz="0" w:space="0" w:color="auto"/>
                  </w:divBdr>
                </w:div>
                <w:div w:id="1837766212">
                  <w:marLeft w:val="640"/>
                  <w:marRight w:val="0"/>
                  <w:marTop w:val="0"/>
                  <w:marBottom w:val="0"/>
                  <w:divBdr>
                    <w:top w:val="none" w:sz="0" w:space="0" w:color="auto"/>
                    <w:left w:val="none" w:sz="0" w:space="0" w:color="auto"/>
                    <w:bottom w:val="none" w:sz="0" w:space="0" w:color="auto"/>
                    <w:right w:val="none" w:sz="0" w:space="0" w:color="auto"/>
                  </w:divBdr>
                </w:div>
                <w:div w:id="1043946863">
                  <w:marLeft w:val="640"/>
                  <w:marRight w:val="0"/>
                  <w:marTop w:val="0"/>
                  <w:marBottom w:val="0"/>
                  <w:divBdr>
                    <w:top w:val="none" w:sz="0" w:space="0" w:color="auto"/>
                    <w:left w:val="none" w:sz="0" w:space="0" w:color="auto"/>
                    <w:bottom w:val="none" w:sz="0" w:space="0" w:color="auto"/>
                    <w:right w:val="none" w:sz="0" w:space="0" w:color="auto"/>
                  </w:divBdr>
                </w:div>
                <w:div w:id="849952118">
                  <w:marLeft w:val="640"/>
                  <w:marRight w:val="0"/>
                  <w:marTop w:val="0"/>
                  <w:marBottom w:val="0"/>
                  <w:divBdr>
                    <w:top w:val="none" w:sz="0" w:space="0" w:color="auto"/>
                    <w:left w:val="none" w:sz="0" w:space="0" w:color="auto"/>
                    <w:bottom w:val="none" w:sz="0" w:space="0" w:color="auto"/>
                    <w:right w:val="none" w:sz="0" w:space="0" w:color="auto"/>
                  </w:divBdr>
                </w:div>
                <w:div w:id="82799891">
                  <w:marLeft w:val="640"/>
                  <w:marRight w:val="0"/>
                  <w:marTop w:val="0"/>
                  <w:marBottom w:val="0"/>
                  <w:divBdr>
                    <w:top w:val="none" w:sz="0" w:space="0" w:color="auto"/>
                    <w:left w:val="none" w:sz="0" w:space="0" w:color="auto"/>
                    <w:bottom w:val="none" w:sz="0" w:space="0" w:color="auto"/>
                    <w:right w:val="none" w:sz="0" w:space="0" w:color="auto"/>
                  </w:divBdr>
                </w:div>
                <w:div w:id="1868643551">
                  <w:marLeft w:val="640"/>
                  <w:marRight w:val="0"/>
                  <w:marTop w:val="0"/>
                  <w:marBottom w:val="0"/>
                  <w:divBdr>
                    <w:top w:val="none" w:sz="0" w:space="0" w:color="auto"/>
                    <w:left w:val="none" w:sz="0" w:space="0" w:color="auto"/>
                    <w:bottom w:val="none" w:sz="0" w:space="0" w:color="auto"/>
                    <w:right w:val="none" w:sz="0" w:space="0" w:color="auto"/>
                  </w:divBdr>
                </w:div>
                <w:div w:id="303658982">
                  <w:marLeft w:val="640"/>
                  <w:marRight w:val="0"/>
                  <w:marTop w:val="0"/>
                  <w:marBottom w:val="0"/>
                  <w:divBdr>
                    <w:top w:val="none" w:sz="0" w:space="0" w:color="auto"/>
                    <w:left w:val="none" w:sz="0" w:space="0" w:color="auto"/>
                    <w:bottom w:val="none" w:sz="0" w:space="0" w:color="auto"/>
                    <w:right w:val="none" w:sz="0" w:space="0" w:color="auto"/>
                  </w:divBdr>
                </w:div>
                <w:div w:id="1515220982">
                  <w:marLeft w:val="640"/>
                  <w:marRight w:val="0"/>
                  <w:marTop w:val="0"/>
                  <w:marBottom w:val="0"/>
                  <w:divBdr>
                    <w:top w:val="none" w:sz="0" w:space="0" w:color="auto"/>
                    <w:left w:val="none" w:sz="0" w:space="0" w:color="auto"/>
                    <w:bottom w:val="none" w:sz="0" w:space="0" w:color="auto"/>
                    <w:right w:val="none" w:sz="0" w:space="0" w:color="auto"/>
                  </w:divBdr>
                </w:div>
                <w:div w:id="155268589">
                  <w:marLeft w:val="640"/>
                  <w:marRight w:val="0"/>
                  <w:marTop w:val="0"/>
                  <w:marBottom w:val="0"/>
                  <w:divBdr>
                    <w:top w:val="none" w:sz="0" w:space="0" w:color="auto"/>
                    <w:left w:val="none" w:sz="0" w:space="0" w:color="auto"/>
                    <w:bottom w:val="none" w:sz="0" w:space="0" w:color="auto"/>
                    <w:right w:val="none" w:sz="0" w:space="0" w:color="auto"/>
                  </w:divBdr>
                </w:div>
                <w:div w:id="104661154">
                  <w:marLeft w:val="640"/>
                  <w:marRight w:val="0"/>
                  <w:marTop w:val="0"/>
                  <w:marBottom w:val="0"/>
                  <w:divBdr>
                    <w:top w:val="none" w:sz="0" w:space="0" w:color="auto"/>
                    <w:left w:val="none" w:sz="0" w:space="0" w:color="auto"/>
                    <w:bottom w:val="none" w:sz="0" w:space="0" w:color="auto"/>
                    <w:right w:val="none" w:sz="0" w:space="0" w:color="auto"/>
                  </w:divBdr>
                </w:div>
                <w:div w:id="1340350985">
                  <w:marLeft w:val="640"/>
                  <w:marRight w:val="0"/>
                  <w:marTop w:val="0"/>
                  <w:marBottom w:val="0"/>
                  <w:divBdr>
                    <w:top w:val="none" w:sz="0" w:space="0" w:color="auto"/>
                    <w:left w:val="none" w:sz="0" w:space="0" w:color="auto"/>
                    <w:bottom w:val="none" w:sz="0" w:space="0" w:color="auto"/>
                    <w:right w:val="none" w:sz="0" w:space="0" w:color="auto"/>
                  </w:divBdr>
                </w:div>
                <w:div w:id="1145122034">
                  <w:marLeft w:val="640"/>
                  <w:marRight w:val="0"/>
                  <w:marTop w:val="0"/>
                  <w:marBottom w:val="0"/>
                  <w:divBdr>
                    <w:top w:val="none" w:sz="0" w:space="0" w:color="auto"/>
                    <w:left w:val="none" w:sz="0" w:space="0" w:color="auto"/>
                    <w:bottom w:val="none" w:sz="0" w:space="0" w:color="auto"/>
                    <w:right w:val="none" w:sz="0" w:space="0" w:color="auto"/>
                  </w:divBdr>
                </w:div>
                <w:div w:id="22900241">
                  <w:marLeft w:val="640"/>
                  <w:marRight w:val="0"/>
                  <w:marTop w:val="0"/>
                  <w:marBottom w:val="0"/>
                  <w:divBdr>
                    <w:top w:val="none" w:sz="0" w:space="0" w:color="auto"/>
                    <w:left w:val="none" w:sz="0" w:space="0" w:color="auto"/>
                    <w:bottom w:val="none" w:sz="0" w:space="0" w:color="auto"/>
                    <w:right w:val="none" w:sz="0" w:space="0" w:color="auto"/>
                  </w:divBdr>
                </w:div>
                <w:div w:id="582685349">
                  <w:marLeft w:val="640"/>
                  <w:marRight w:val="0"/>
                  <w:marTop w:val="0"/>
                  <w:marBottom w:val="0"/>
                  <w:divBdr>
                    <w:top w:val="none" w:sz="0" w:space="0" w:color="auto"/>
                    <w:left w:val="none" w:sz="0" w:space="0" w:color="auto"/>
                    <w:bottom w:val="none" w:sz="0" w:space="0" w:color="auto"/>
                    <w:right w:val="none" w:sz="0" w:space="0" w:color="auto"/>
                  </w:divBdr>
                </w:div>
                <w:div w:id="602032766">
                  <w:marLeft w:val="640"/>
                  <w:marRight w:val="0"/>
                  <w:marTop w:val="0"/>
                  <w:marBottom w:val="0"/>
                  <w:divBdr>
                    <w:top w:val="none" w:sz="0" w:space="0" w:color="auto"/>
                    <w:left w:val="none" w:sz="0" w:space="0" w:color="auto"/>
                    <w:bottom w:val="none" w:sz="0" w:space="0" w:color="auto"/>
                    <w:right w:val="none" w:sz="0" w:space="0" w:color="auto"/>
                  </w:divBdr>
                </w:div>
                <w:div w:id="1866206841">
                  <w:marLeft w:val="640"/>
                  <w:marRight w:val="0"/>
                  <w:marTop w:val="0"/>
                  <w:marBottom w:val="0"/>
                  <w:divBdr>
                    <w:top w:val="none" w:sz="0" w:space="0" w:color="auto"/>
                    <w:left w:val="none" w:sz="0" w:space="0" w:color="auto"/>
                    <w:bottom w:val="none" w:sz="0" w:space="0" w:color="auto"/>
                    <w:right w:val="none" w:sz="0" w:space="0" w:color="auto"/>
                  </w:divBdr>
                </w:div>
                <w:div w:id="339738709">
                  <w:marLeft w:val="640"/>
                  <w:marRight w:val="0"/>
                  <w:marTop w:val="0"/>
                  <w:marBottom w:val="0"/>
                  <w:divBdr>
                    <w:top w:val="none" w:sz="0" w:space="0" w:color="auto"/>
                    <w:left w:val="none" w:sz="0" w:space="0" w:color="auto"/>
                    <w:bottom w:val="none" w:sz="0" w:space="0" w:color="auto"/>
                    <w:right w:val="none" w:sz="0" w:space="0" w:color="auto"/>
                  </w:divBdr>
                </w:div>
                <w:div w:id="1370569139">
                  <w:marLeft w:val="640"/>
                  <w:marRight w:val="0"/>
                  <w:marTop w:val="0"/>
                  <w:marBottom w:val="0"/>
                  <w:divBdr>
                    <w:top w:val="none" w:sz="0" w:space="0" w:color="auto"/>
                    <w:left w:val="none" w:sz="0" w:space="0" w:color="auto"/>
                    <w:bottom w:val="none" w:sz="0" w:space="0" w:color="auto"/>
                    <w:right w:val="none" w:sz="0" w:space="0" w:color="auto"/>
                  </w:divBdr>
                </w:div>
                <w:div w:id="1239942816">
                  <w:marLeft w:val="640"/>
                  <w:marRight w:val="0"/>
                  <w:marTop w:val="0"/>
                  <w:marBottom w:val="0"/>
                  <w:divBdr>
                    <w:top w:val="none" w:sz="0" w:space="0" w:color="auto"/>
                    <w:left w:val="none" w:sz="0" w:space="0" w:color="auto"/>
                    <w:bottom w:val="none" w:sz="0" w:space="0" w:color="auto"/>
                    <w:right w:val="none" w:sz="0" w:space="0" w:color="auto"/>
                  </w:divBdr>
                </w:div>
                <w:div w:id="1828670316">
                  <w:marLeft w:val="640"/>
                  <w:marRight w:val="0"/>
                  <w:marTop w:val="0"/>
                  <w:marBottom w:val="0"/>
                  <w:divBdr>
                    <w:top w:val="none" w:sz="0" w:space="0" w:color="auto"/>
                    <w:left w:val="none" w:sz="0" w:space="0" w:color="auto"/>
                    <w:bottom w:val="none" w:sz="0" w:space="0" w:color="auto"/>
                    <w:right w:val="none" w:sz="0" w:space="0" w:color="auto"/>
                  </w:divBdr>
                </w:div>
                <w:div w:id="821123406">
                  <w:marLeft w:val="640"/>
                  <w:marRight w:val="0"/>
                  <w:marTop w:val="0"/>
                  <w:marBottom w:val="0"/>
                  <w:divBdr>
                    <w:top w:val="none" w:sz="0" w:space="0" w:color="auto"/>
                    <w:left w:val="none" w:sz="0" w:space="0" w:color="auto"/>
                    <w:bottom w:val="none" w:sz="0" w:space="0" w:color="auto"/>
                    <w:right w:val="none" w:sz="0" w:space="0" w:color="auto"/>
                  </w:divBdr>
                </w:div>
                <w:div w:id="493499594">
                  <w:marLeft w:val="640"/>
                  <w:marRight w:val="0"/>
                  <w:marTop w:val="0"/>
                  <w:marBottom w:val="0"/>
                  <w:divBdr>
                    <w:top w:val="none" w:sz="0" w:space="0" w:color="auto"/>
                    <w:left w:val="none" w:sz="0" w:space="0" w:color="auto"/>
                    <w:bottom w:val="none" w:sz="0" w:space="0" w:color="auto"/>
                    <w:right w:val="none" w:sz="0" w:space="0" w:color="auto"/>
                  </w:divBdr>
                </w:div>
                <w:div w:id="804276830">
                  <w:marLeft w:val="640"/>
                  <w:marRight w:val="0"/>
                  <w:marTop w:val="0"/>
                  <w:marBottom w:val="0"/>
                  <w:divBdr>
                    <w:top w:val="none" w:sz="0" w:space="0" w:color="auto"/>
                    <w:left w:val="none" w:sz="0" w:space="0" w:color="auto"/>
                    <w:bottom w:val="none" w:sz="0" w:space="0" w:color="auto"/>
                    <w:right w:val="none" w:sz="0" w:space="0" w:color="auto"/>
                  </w:divBdr>
                </w:div>
                <w:div w:id="370571039">
                  <w:marLeft w:val="640"/>
                  <w:marRight w:val="0"/>
                  <w:marTop w:val="0"/>
                  <w:marBottom w:val="0"/>
                  <w:divBdr>
                    <w:top w:val="none" w:sz="0" w:space="0" w:color="auto"/>
                    <w:left w:val="none" w:sz="0" w:space="0" w:color="auto"/>
                    <w:bottom w:val="none" w:sz="0" w:space="0" w:color="auto"/>
                    <w:right w:val="none" w:sz="0" w:space="0" w:color="auto"/>
                  </w:divBdr>
                </w:div>
                <w:div w:id="1420910561">
                  <w:marLeft w:val="640"/>
                  <w:marRight w:val="0"/>
                  <w:marTop w:val="0"/>
                  <w:marBottom w:val="0"/>
                  <w:divBdr>
                    <w:top w:val="none" w:sz="0" w:space="0" w:color="auto"/>
                    <w:left w:val="none" w:sz="0" w:space="0" w:color="auto"/>
                    <w:bottom w:val="none" w:sz="0" w:space="0" w:color="auto"/>
                    <w:right w:val="none" w:sz="0" w:space="0" w:color="auto"/>
                  </w:divBdr>
                </w:div>
                <w:div w:id="2013070319">
                  <w:marLeft w:val="640"/>
                  <w:marRight w:val="0"/>
                  <w:marTop w:val="0"/>
                  <w:marBottom w:val="0"/>
                  <w:divBdr>
                    <w:top w:val="none" w:sz="0" w:space="0" w:color="auto"/>
                    <w:left w:val="none" w:sz="0" w:space="0" w:color="auto"/>
                    <w:bottom w:val="none" w:sz="0" w:space="0" w:color="auto"/>
                    <w:right w:val="none" w:sz="0" w:space="0" w:color="auto"/>
                  </w:divBdr>
                </w:div>
                <w:div w:id="566380173">
                  <w:marLeft w:val="640"/>
                  <w:marRight w:val="0"/>
                  <w:marTop w:val="0"/>
                  <w:marBottom w:val="0"/>
                  <w:divBdr>
                    <w:top w:val="none" w:sz="0" w:space="0" w:color="auto"/>
                    <w:left w:val="none" w:sz="0" w:space="0" w:color="auto"/>
                    <w:bottom w:val="none" w:sz="0" w:space="0" w:color="auto"/>
                    <w:right w:val="none" w:sz="0" w:space="0" w:color="auto"/>
                  </w:divBdr>
                </w:div>
                <w:div w:id="1887570597">
                  <w:marLeft w:val="640"/>
                  <w:marRight w:val="0"/>
                  <w:marTop w:val="0"/>
                  <w:marBottom w:val="0"/>
                  <w:divBdr>
                    <w:top w:val="none" w:sz="0" w:space="0" w:color="auto"/>
                    <w:left w:val="none" w:sz="0" w:space="0" w:color="auto"/>
                    <w:bottom w:val="none" w:sz="0" w:space="0" w:color="auto"/>
                    <w:right w:val="none" w:sz="0" w:space="0" w:color="auto"/>
                  </w:divBdr>
                </w:div>
                <w:div w:id="69930981">
                  <w:marLeft w:val="640"/>
                  <w:marRight w:val="0"/>
                  <w:marTop w:val="0"/>
                  <w:marBottom w:val="0"/>
                  <w:divBdr>
                    <w:top w:val="none" w:sz="0" w:space="0" w:color="auto"/>
                    <w:left w:val="none" w:sz="0" w:space="0" w:color="auto"/>
                    <w:bottom w:val="none" w:sz="0" w:space="0" w:color="auto"/>
                    <w:right w:val="none" w:sz="0" w:space="0" w:color="auto"/>
                  </w:divBdr>
                </w:div>
                <w:div w:id="483089495">
                  <w:marLeft w:val="640"/>
                  <w:marRight w:val="0"/>
                  <w:marTop w:val="0"/>
                  <w:marBottom w:val="0"/>
                  <w:divBdr>
                    <w:top w:val="none" w:sz="0" w:space="0" w:color="auto"/>
                    <w:left w:val="none" w:sz="0" w:space="0" w:color="auto"/>
                    <w:bottom w:val="none" w:sz="0" w:space="0" w:color="auto"/>
                    <w:right w:val="none" w:sz="0" w:space="0" w:color="auto"/>
                  </w:divBdr>
                </w:div>
                <w:div w:id="567954984">
                  <w:marLeft w:val="640"/>
                  <w:marRight w:val="0"/>
                  <w:marTop w:val="0"/>
                  <w:marBottom w:val="0"/>
                  <w:divBdr>
                    <w:top w:val="none" w:sz="0" w:space="0" w:color="auto"/>
                    <w:left w:val="none" w:sz="0" w:space="0" w:color="auto"/>
                    <w:bottom w:val="none" w:sz="0" w:space="0" w:color="auto"/>
                    <w:right w:val="none" w:sz="0" w:space="0" w:color="auto"/>
                  </w:divBdr>
                </w:div>
                <w:div w:id="1244728738">
                  <w:marLeft w:val="640"/>
                  <w:marRight w:val="0"/>
                  <w:marTop w:val="0"/>
                  <w:marBottom w:val="0"/>
                  <w:divBdr>
                    <w:top w:val="none" w:sz="0" w:space="0" w:color="auto"/>
                    <w:left w:val="none" w:sz="0" w:space="0" w:color="auto"/>
                    <w:bottom w:val="none" w:sz="0" w:space="0" w:color="auto"/>
                    <w:right w:val="none" w:sz="0" w:space="0" w:color="auto"/>
                  </w:divBdr>
                </w:div>
                <w:div w:id="747462240">
                  <w:marLeft w:val="640"/>
                  <w:marRight w:val="0"/>
                  <w:marTop w:val="0"/>
                  <w:marBottom w:val="0"/>
                  <w:divBdr>
                    <w:top w:val="none" w:sz="0" w:space="0" w:color="auto"/>
                    <w:left w:val="none" w:sz="0" w:space="0" w:color="auto"/>
                    <w:bottom w:val="none" w:sz="0" w:space="0" w:color="auto"/>
                    <w:right w:val="none" w:sz="0" w:space="0" w:color="auto"/>
                  </w:divBdr>
                </w:div>
                <w:div w:id="932515143">
                  <w:marLeft w:val="640"/>
                  <w:marRight w:val="0"/>
                  <w:marTop w:val="0"/>
                  <w:marBottom w:val="0"/>
                  <w:divBdr>
                    <w:top w:val="none" w:sz="0" w:space="0" w:color="auto"/>
                    <w:left w:val="none" w:sz="0" w:space="0" w:color="auto"/>
                    <w:bottom w:val="none" w:sz="0" w:space="0" w:color="auto"/>
                    <w:right w:val="none" w:sz="0" w:space="0" w:color="auto"/>
                  </w:divBdr>
                </w:div>
                <w:div w:id="2094928622">
                  <w:marLeft w:val="640"/>
                  <w:marRight w:val="0"/>
                  <w:marTop w:val="0"/>
                  <w:marBottom w:val="0"/>
                  <w:divBdr>
                    <w:top w:val="none" w:sz="0" w:space="0" w:color="auto"/>
                    <w:left w:val="none" w:sz="0" w:space="0" w:color="auto"/>
                    <w:bottom w:val="none" w:sz="0" w:space="0" w:color="auto"/>
                    <w:right w:val="none" w:sz="0" w:space="0" w:color="auto"/>
                  </w:divBdr>
                </w:div>
                <w:div w:id="379597450">
                  <w:marLeft w:val="640"/>
                  <w:marRight w:val="0"/>
                  <w:marTop w:val="0"/>
                  <w:marBottom w:val="0"/>
                  <w:divBdr>
                    <w:top w:val="none" w:sz="0" w:space="0" w:color="auto"/>
                    <w:left w:val="none" w:sz="0" w:space="0" w:color="auto"/>
                    <w:bottom w:val="none" w:sz="0" w:space="0" w:color="auto"/>
                    <w:right w:val="none" w:sz="0" w:space="0" w:color="auto"/>
                  </w:divBdr>
                </w:div>
                <w:div w:id="1511287211">
                  <w:marLeft w:val="640"/>
                  <w:marRight w:val="0"/>
                  <w:marTop w:val="0"/>
                  <w:marBottom w:val="0"/>
                  <w:divBdr>
                    <w:top w:val="none" w:sz="0" w:space="0" w:color="auto"/>
                    <w:left w:val="none" w:sz="0" w:space="0" w:color="auto"/>
                    <w:bottom w:val="none" w:sz="0" w:space="0" w:color="auto"/>
                    <w:right w:val="none" w:sz="0" w:space="0" w:color="auto"/>
                  </w:divBdr>
                </w:div>
                <w:div w:id="1822846833">
                  <w:marLeft w:val="640"/>
                  <w:marRight w:val="0"/>
                  <w:marTop w:val="0"/>
                  <w:marBottom w:val="0"/>
                  <w:divBdr>
                    <w:top w:val="none" w:sz="0" w:space="0" w:color="auto"/>
                    <w:left w:val="none" w:sz="0" w:space="0" w:color="auto"/>
                    <w:bottom w:val="none" w:sz="0" w:space="0" w:color="auto"/>
                    <w:right w:val="none" w:sz="0" w:space="0" w:color="auto"/>
                  </w:divBdr>
                </w:div>
                <w:div w:id="323821058">
                  <w:marLeft w:val="640"/>
                  <w:marRight w:val="0"/>
                  <w:marTop w:val="0"/>
                  <w:marBottom w:val="0"/>
                  <w:divBdr>
                    <w:top w:val="none" w:sz="0" w:space="0" w:color="auto"/>
                    <w:left w:val="none" w:sz="0" w:space="0" w:color="auto"/>
                    <w:bottom w:val="none" w:sz="0" w:space="0" w:color="auto"/>
                    <w:right w:val="none" w:sz="0" w:space="0" w:color="auto"/>
                  </w:divBdr>
                </w:div>
                <w:div w:id="1188955912">
                  <w:marLeft w:val="640"/>
                  <w:marRight w:val="0"/>
                  <w:marTop w:val="0"/>
                  <w:marBottom w:val="0"/>
                  <w:divBdr>
                    <w:top w:val="none" w:sz="0" w:space="0" w:color="auto"/>
                    <w:left w:val="none" w:sz="0" w:space="0" w:color="auto"/>
                    <w:bottom w:val="none" w:sz="0" w:space="0" w:color="auto"/>
                    <w:right w:val="none" w:sz="0" w:space="0" w:color="auto"/>
                  </w:divBdr>
                </w:div>
                <w:div w:id="522593623">
                  <w:marLeft w:val="640"/>
                  <w:marRight w:val="0"/>
                  <w:marTop w:val="0"/>
                  <w:marBottom w:val="0"/>
                  <w:divBdr>
                    <w:top w:val="none" w:sz="0" w:space="0" w:color="auto"/>
                    <w:left w:val="none" w:sz="0" w:space="0" w:color="auto"/>
                    <w:bottom w:val="none" w:sz="0" w:space="0" w:color="auto"/>
                    <w:right w:val="none" w:sz="0" w:space="0" w:color="auto"/>
                  </w:divBdr>
                </w:div>
                <w:div w:id="2138865179">
                  <w:marLeft w:val="640"/>
                  <w:marRight w:val="0"/>
                  <w:marTop w:val="0"/>
                  <w:marBottom w:val="0"/>
                  <w:divBdr>
                    <w:top w:val="none" w:sz="0" w:space="0" w:color="auto"/>
                    <w:left w:val="none" w:sz="0" w:space="0" w:color="auto"/>
                    <w:bottom w:val="none" w:sz="0" w:space="0" w:color="auto"/>
                    <w:right w:val="none" w:sz="0" w:space="0" w:color="auto"/>
                  </w:divBdr>
                </w:div>
                <w:div w:id="742457576">
                  <w:marLeft w:val="640"/>
                  <w:marRight w:val="0"/>
                  <w:marTop w:val="0"/>
                  <w:marBottom w:val="0"/>
                  <w:divBdr>
                    <w:top w:val="none" w:sz="0" w:space="0" w:color="auto"/>
                    <w:left w:val="none" w:sz="0" w:space="0" w:color="auto"/>
                    <w:bottom w:val="none" w:sz="0" w:space="0" w:color="auto"/>
                    <w:right w:val="none" w:sz="0" w:space="0" w:color="auto"/>
                  </w:divBdr>
                </w:div>
                <w:div w:id="1998068565">
                  <w:marLeft w:val="640"/>
                  <w:marRight w:val="0"/>
                  <w:marTop w:val="0"/>
                  <w:marBottom w:val="0"/>
                  <w:divBdr>
                    <w:top w:val="none" w:sz="0" w:space="0" w:color="auto"/>
                    <w:left w:val="none" w:sz="0" w:space="0" w:color="auto"/>
                    <w:bottom w:val="none" w:sz="0" w:space="0" w:color="auto"/>
                    <w:right w:val="none" w:sz="0" w:space="0" w:color="auto"/>
                  </w:divBdr>
                </w:div>
                <w:div w:id="1923055018">
                  <w:marLeft w:val="640"/>
                  <w:marRight w:val="0"/>
                  <w:marTop w:val="0"/>
                  <w:marBottom w:val="0"/>
                  <w:divBdr>
                    <w:top w:val="none" w:sz="0" w:space="0" w:color="auto"/>
                    <w:left w:val="none" w:sz="0" w:space="0" w:color="auto"/>
                    <w:bottom w:val="none" w:sz="0" w:space="0" w:color="auto"/>
                    <w:right w:val="none" w:sz="0" w:space="0" w:color="auto"/>
                  </w:divBdr>
                </w:div>
                <w:div w:id="406151945">
                  <w:marLeft w:val="640"/>
                  <w:marRight w:val="0"/>
                  <w:marTop w:val="0"/>
                  <w:marBottom w:val="0"/>
                  <w:divBdr>
                    <w:top w:val="none" w:sz="0" w:space="0" w:color="auto"/>
                    <w:left w:val="none" w:sz="0" w:space="0" w:color="auto"/>
                    <w:bottom w:val="none" w:sz="0" w:space="0" w:color="auto"/>
                    <w:right w:val="none" w:sz="0" w:space="0" w:color="auto"/>
                  </w:divBdr>
                </w:div>
              </w:divsChild>
            </w:div>
            <w:div w:id="1781604970">
              <w:marLeft w:val="0"/>
              <w:marRight w:val="0"/>
              <w:marTop w:val="0"/>
              <w:marBottom w:val="0"/>
              <w:divBdr>
                <w:top w:val="none" w:sz="0" w:space="0" w:color="auto"/>
                <w:left w:val="none" w:sz="0" w:space="0" w:color="auto"/>
                <w:bottom w:val="none" w:sz="0" w:space="0" w:color="auto"/>
                <w:right w:val="none" w:sz="0" w:space="0" w:color="auto"/>
              </w:divBdr>
              <w:divsChild>
                <w:div w:id="1605186856">
                  <w:marLeft w:val="640"/>
                  <w:marRight w:val="0"/>
                  <w:marTop w:val="0"/>
                  <w:marBottom w:val="0"/>
                  <w:divBdr>
                    <w:top w:val="none" w:sz="0" w:space="0" w:color="auto"/>
                    <w:left w:val="none" w:sz="0" w:space="0" w:color="auto"/>
                    <w:bottom w:val="none" w:sz="0" w:space="0" w:color="auto"/>
                    <w:right w:val="none" w:sz="0" w:space="0" w:color="auto"/>
                  </w:divBdr>
                </w:div>
                <w:div w:id="1680547105">
                  <w:marLeft w:val="640"/>
                  <w:marRight w:val="0"/>
                  <w:marTop w:val="0"/>
                  <w:marBottom w:val="0"/>
                  <w:divBdr>
                    <w:top w:val="none" w:sz="0" w:space="0" w:color="auto"/>
                    <w:left w:val="none" w:sz="0" w:space="0" w:color="auto"/>
                    <w:bottom w:val="none" w:sz="0" w:space="0" w:color="auto"/>
                    <w:right w:val="none" w:sz="0" w:space="0" w:color="auto"/>
                  </w:divBdr>
                </w:div>
                <w:div w:id="581452572">
                  <w:marLeft w:val="640"/>
                  <w:marRight w:val="0"/>
                  <w:marTop w:val="0"/>
                  <w:marBottom w:val="0"/>
                  <w:divBdr>
                    <w:top w:val="none" w:sz="0" w:space="0" w:color="auto"/>
                    <w:left w:val="none" w:sz="0" w:space="0" w:color="auto"/>
                    <w:bottom w:val="none" w:sz="0" w:space="0" w:color="auto"/>
                    <w:right w:val="none" w:sz="0" w:space="0" w:color="auto"/>
                  </w:divBdr>
                </w:div>
                <w:div w:id="1794975515">
                  <w:marLeft w:val="640"/>
                  <w:marRight w:val="0"/>
                  <w:marTop w:val="0"/>
                  <w:marBottom w:val="0"/>
                  <w:divBdr>
                    <w:top w:val="none" w:sz="0" w:space="0" w:color="auto"/>
                    <w:left w:val="none" w:sz="0" w:space="0" w:color="auto"/>
                    <w:bottom w:val="none" w:sz="0" w:space="0" w:color="auto"/>
                    <w:right w:val="none" w:sz="0" w:space="0" w:color="auto"/>
                  </w:divBdr>
                </w:div>
                <w:div w:id="1683966606">
                  <w:marLeft w:val="640"/>
                  <w:marRight w:val="0"/>
                  <w:marTop w:val="0"/>
                  <w:marBottom w:val="0"/>
                  <w:divBdr>
                    <w:top w:val="none" w:sz="0" w:space="0" w:color="auto"/>
                    <w:left w:val="none" w:sz="0" w:space="0" w:color="auto"/>
                    <w:bottom w:val="none" w:sz="0" w:space="0" w:color="auto"/>
                    <w:right w:val="none" w:sz="0" w:space="0" w:color="auto"/>
                  </w:divBdr>
                </w:div>
                <w:div w:id="1369648977">
                  <w:marLeft w:val="640"/>
                  <w:marRight w:val="0"/>
                  <w:marTop w:val="0"/>
                  <w:marBottom w:val="0"/>
                  <w:divBdr>
                    <w:top w:val="none" w:sz="0" w:space="0" w:color="auto"/>
                    <w:left w:val="none" w:sz="0" w:space="0" w:color="auto"/>
                    <w:bottom w:val="none" w:sz="0" w:space="0" w:color="auto"/>
                    <w:right w:val="none" w:sz="0" w:space="0" w:color="auto"/>
                  </w:divBdr>
                </w:div>
                <w:div w:id="2126581049">
                  <w:marLeft w:val="640"/>
                  <w:marRight w:val="0"/>
                  <w:marTop w:val="0"/>
                  <w:marBottom w:val="0"/>
                  <w:divBdr>
                    <w:top w:val="none" w:sz="0" w:space="0" w:color="auto"/>
                    <w:left w:val="none" w:sz="0" w:space="0" w:color="auto"/>
                    <w:bottom w:val="none" w:sz="0" w:space="0" w:color="auto"/>
                    <w:right w:val="none" w:sz="0" w:space="0" w:color="auto"/>
                  </w:divBdr>
                </w:div>
                <w:div w:id="1528711609">
                  <w:marLeft w:val="640"/>
                  <w:marRight w:val="0"/>
                  <w:marTop w:val="0"/>
                  <w:marBottom w:val="0"/>
                  <w:divBdr>
                    <w:top w:val="none" w:sz="0" w:space="0" w:color="auto"/>
                    <w:left w:val="none" w:sz="0" w:space="0" w:color="auto"/>
                    <w:bottom w:val="none" w:sz="0" w:space="0" w:color="auto"/>
                    <w:right w:val="none" w:sz="0" w:space="0" w:color="auto"/>
                  </w:divBdr>
                </w:div>
                <w:div w:id="1597205497">
                  <w:marLeft w:val="640"/>
                  <w:marRight w:val="0"/>
                  <w:marTop w:val="0"/>
                  <w:marBottom w:val="0"/>
                  <w:divBdr>
                    <w:top w:val="none" w:sz="0" w:space="0" w:color="auto"/>
                    <w:left w:val="none" w:sz="0" w:space="0" w:color="auto"/>
                    <w:bottom w:val="none" w:sz="0" w:space="0" w:color="auto"/>
                    <w:right w:val="none" w:sz="0" w:space="0" w:color="auto"/>
                  </w:divBdr>
                </w:div>
                <w:div w:id="716205902">
                  <w:marLeft w:val="640"/>
                  <w:marRight w:val="0"/>
                  <w:marTop w:val="0"/>
                  <w:marBottom w:val="0"/>
                  <w:divBdr>
                    <w:top w:val="none" w:sz="0" w:space="0" w:color="auto"/>
                    <w:left w:val="none" w:sz="0" w:space="0" w:color="auto"/>
                    <w:bottom w:val="none" w:sz="0" w:space="0" w:color="auto"/>
                    <w:right w:val="none" w:sz="0" w:space="0" w:color="auto"/>
                  </w:divBdr>
                </w:div>
                <w:div w:id="2140222306">
                  <w:marLeft w:val="640"/>
                  <w:marRight w:val="0"/>
                  <w:marTop w:val="0"/>
                  <w:marBottom w:val="0"/>
                  <w:divBdr>
                    <w:top w:val="none" w:sz="0" w:space="0" w:color="auto"/>
                    <w:left w:val="none" w:sz="0" w:space="0" w:color="auto"/>
                    <w:bottom w:val="none" w:sz="0" w:space="0" w:color="auto"/>
                    <w:right w:val="none" w:sz="0" w:space="0" w:color="auto"/>
                  </w:divBdr>
                </w:div>
                <w:div w:id="689990487">
                  <w:marLeft w:val="640"/>
                  <w:marRight w:val="0"/>
                  <w:marTop w:val="0"/>
                  <w:marBottom w:val="0"/>
                  <w:divBdr>
                    <w:top w:val="none" w:sz="0" w:space="0" w:color="auto"/>
                    <w:left w:val="none" w:sz="0" w:space="0" w:color="auto"/>
                    <w:bottom w:val="none" w:sz="0" w:space="0" w:color="auto"/>
                    <w:right w:val="none" w:sz="0" w:space="0" w:color="auto"/>
                  </w:divBdr>
                </w:div>
                <w:div w:id="862786835">
                  <w:marLeft w:val="640"/>
                  <w:marRight w:val="0"/>
                  <w:marTop w:val="0"/>
                  <w:marBottom w:val="0"/>
                  <w:divBdr>
                    <w:top w:val="none" w:sz="0" w:space="0" w:color="auto"/>
                    <w:left w:val="none" w:sz="0" w:space="0" w:color="auto"/>
                    <w:bottom w:val="none" w:sz="0" w:space="0" w:color="auto"/>
                    <w:right w:val="none" w:sz="0" w:space="0" w:color="auto"/>
                  </w:divBdr>
                </w:div>
                <w:div w:id="850874498">
                  <w:marLeft w:val="640"/>
                  <w:marRight w:val="0"/>
                  <w:marTop w:val="0"/>
                  <w:marBottom w:val="0"/>
                  <w:divBdr>
                    <w:top w:val="none" w:sz="0" w:space="0" w:color="auto"/>
                    <w:left w:val="none" w:sz="0" w:space="0" w:color="auto"/>
                    <w:bottom w:val="none" w:sz="0" w:space="0" w:color="auto"/>
                    <w:right w:val="none" w:sz="0" w:space="0" w:color="auto"/>
                  </w:divBdr>
                </w:div>
                <w:div w:id="1608077802">
                  <w:marLeft w:val="640"/>
                  <w:marRight w:val="0"/>
                  <w:marTop w:val="0"/>
                  <w:marBottom w:val="0"/>
                  <w:divBdr>
                    <w:top w:val="none" w:sz="0" w:space="0" w:color="auto"/>
                    <w:left w:val="none" w:sz="0" w:space="0" w:color="auto"/>
                    <w:bottom w:val="none" w:sz="0" w:space="0" w:color="auto"/>
                    <w:right w:val="none" w:sz="0" w:space="0" w:color="auto"/>
                  </w:divBdr>
                </w:div>
                <w:div w:id="475034030">
                  <w:marLeft w:val="640"/>
                  <w:marRight w:val="0"/>
                  <w:marTop w:val="0"/>
                  <w:marBottom w:val="0"/>
                  <w:divBdr>
                    <w:top w:val="none" w:sz="0" w:space="0" w:color="auto"/>
                    <w:left w:val="none" w:sz="0" w:space="0" w:color="auto"/>
                    <w:bottom w:val="none" w:sz="0" w:space="0" w:color="auto"/>
                    <w:right w:val="none" w:sz="0" w:space="0" w:color="auto"/>
                  </w:divBdr>
                </w:div>
                <w:div w:id="285351243">
                  <w:marLeft w:val="640"/>
                  <w:marRight w:val="0"/>
                  <w:marTop w:val="0"/>
                  <w:marBottom w:val="0"/>
                  <w:divBdr>
                    <w:top w:val="none" w:sz="0" w:space="0" w:color="auto"/>
                    <w:left w:val="none" w:sz="0" w:space="0" w:color="auto"/>
                    <w:bottom w:val="none" w:sz="0" w:space="0" w:color="auto"/>
                    <w:right w:val="none" w:sz="0" w:space="0" w:color="auto"/>
                  </w:divBdr>
                </w:div>
                <w:div w:id="1707370482">
                  <w:marLeft w:val="640"/>
                  <w:marRight w:val="0"/>
                  <w:marTop w:val="0"/>
                  <w:marBottom w:val="0"/>
                  <w:divBdr>
                    <w:top w:val="none" w:sz="0" w:space="0" w:color="auto"/>
                    <w:left w:val="none" w:sz="0" w:space="0" w:color="auto"/>
                    <w:bottom w:val="none" w:sz="0" w:space="0" w:color="auto"/>
                    <w:right w:val="none" w:sz="0" w:space="0" w:color="auto"/>
                  </w:divBdr>
                </w:div>
                <w:div w:id="515073280">
                  <w:marLeft w:val="640"/>
                  <w:marRight w:val="0"/>
                  <w:marTop w:val="0"/>
                  <w:marBottom w:val="0"/>
                  <w:divBdr>
                    <w:top w:val="none" w:sz="0" w:space="0" w:color="auto"/>
                    <w:left w:val="none" w:sz="0" w:space="0" w:color="auto"/>
                    <w:bottom w:val="none" w:sz="0" w:space="0" w:color="auto"/>
                    <w:right w:val="none" w:sz="0" w:space="0" w:color="auto"/>
                  </w:divBdr>
                </w:div>
                <w:div w:id="1097940751">
                  <w:marLeft w:val="640"/>
                  <w:marRight w:val="0"/>
                  <w:marTop w:val="0"/>
                  <w:marBottom w:val="0"/>
                  <w:divBdr>
                    <w:top w:val="none" w:sz="0" w:space="0" w:color="auto"/>
                    <w:left w:val="none" w:sz="0" w:space="0" w:color="auto"/>
                    <w:bottom w:val="none" w:sz="0" w:space="0" w:color="auto"/>
                    <w:right w:val="none" w:sz="0" w:space="0" w:color="auto"/>
                  </w:divBdr>
                </w:div>
                <w:div w:id="286394068">
                  <w:marLeft w:val="640"/>
                  <w:marRight w:val="0"/>
                  <w:marTop w:val="0"/>
                  <w:marBottom w:val="0"/>
                  <w:divBdr>
                    <w:top w:val="none" w:sz="0" w:space="0" w:color="auto"/>
                    <w:left w:val="none" w:sz="0" w:space="0" w:color="auto"/>
                    <w:bottom w:val="none" w:sz="0" w:space="0" w:color="auto"/>
                    <w:right w:val="none" w:sz="0" w:space="0" w:color="auto"/>
                  </w:divBdr>
                </w:div>
                <w:div w:id="637996451">
                  <w:marLeft w:val="640"/>
                  <w:marRight w:val="0"/>
                  <w:marTop w:val="0"/>
                  <w:marBottom w:val="0"/>
                  <w:divBdr>
                    <w:top w:val="none" w:sz="0" w:space="0" w:color="auto"/>
                    <w:left w:val="none" w:sz="0" w:space="0" w:color="auto"/>
                    <w:bottom w:val="none" w:sz="0" w:space="0" w:color="auto"/>
                    <w:right w:val="none" w:sz="0" w:space="0" w:color="auto"/>
                  </w:divBdr>
                </w:div>
                <w:div w:id="1047024052">
                  <w:marLeft w:val="640"/>
                  <w:marRight w:val="0"/>
                  <w:marTop w:val="0"/>
                  <w:marBottom w:val="0"/>
                  <w:divBdr>
                    <w:top w:val="none" w:sz="0" w:space="0" w:color="auto"/>
                    <w:left w:val="none" w:sz="0" w:space="0" w:color="auto"/>
                    <w:bottom w:val="none" w:sz="0" w:space="0" w:color="auto"/>
                    <w:right w:val="none" w:sz="0" w:space="0" w:color="auto"/>
                  </w:divBdr>
                </w:div>
                <w:div w:id="847642668">
                  <w:marLeft w:val="640"/>
                  <w:marRight w:val="0"/>
                  <w:marTop w:val="0"/>
                  <w:marBottom w:val="0"/>
                  <w:divBdr>
                    <w:top w:val="none" w:sz="0" w:space="0" w:color="auto"/>
                    <w:left w:val="none" w:sz="0" w:space="0" w:color="auto"/>
                    <w:bottom w:val="none" w:sz="0" w:space="0" w:color="auto"/>
                    <w:right w:val="none" w:sz="0" w:space="0" w:color="auto"/>
                  </w:divBdr>
                </w:div>
                <w:div w:id="1671979012">
                  <w:marLeft w:val="640"/>
                  <w:marRight w:val="0"/>
                  <w:marTop w:val="0"/>
                  <w:marBottom w:val="0"/>
                  <w:divBdr>
                    <w:top w:val="none" w:sz="0" w:space="0" w:color="auto"/>
                    <w:left w:val="none" w:sz="0" w:space="0" w:color="auto"/>
                    <w:bottom w:val="none" w:sz="0" w:space="0" w:color="auto"/>
                    <w:right w:val="none" w:sz="0" w:space="0" w:color="auto"/>
                  </w:divBdr>
                </w:div>
                <w:div w:id="425738032">
                  <w:marLeft w:val="640"/>
                  <w:marRight w:val="0"/>
                  <w:marTop w:val="0"/>
                  <w:marBottom w:val="0"/>
                  <w:divBdr>
                    <w:top w:val="none" w:sz="0" w:space="0" w:color="auto"/>
                    <w:left w:val="none" w:sz="0" w:space="0" w:color="auto"/>
                    <w:bottom w:val="none" w:sz="0" w:space="0" w:color="auto"/>
                    <w:right w:val="none" w:sz="0" w:space="0" w:color="auto"/>
                  </w:divBdr>
                </w:div>
                <w:div w:id="1835533428">
                  <w:marLeft w:val="640"/>
                  <w:marRight w:val="0"/>
                  <w:marTop w:val="0"/>
                  <w:marBottom w:val="0"/>
                  <w:divBdr>
                    <w:top w:val="none" w:sz="0" w:space="0" w:color="auto"/>
                    <w:left w:val="none" w:sz="0" w:space="0" w:color="auto"/>
                    <w:bottom w:val="none" w:sz="0" w:space="0" w:color="auto"/>
                    <w:right w:val="none" w:sz="0" w:space="0" w:color="auto"/>
                  </w:divBdr>
                </w:div>
                <w:div w:id="1356346062">
                  <w:marLeft w:val="640"/>
                  <w:marRight w:val="0"/>
                  <w:marTop w:val="0"/>
                  <w:marBottom w:val="0"/>
                  <w:divBdr>
                    <w:top w:val="none" w:sz="0" w:space="0" w:color="auto"/>
                    <w:left w:val="none" w:sz="0" w:space="0" w:color="auto"/>
                    <w:bottom w:val="none" w:sz="0" w:space="0" w:color="auto"/>
                    <w:right w:val="none" w:sz="0" w:space="0" w:color="auto"/>
                  </w:divBdr>
                </w:div>
                <w:div w:id="1678918178">
                  <w:marLeft w:val="640"/>
                  <w:marRight w:val="0"/>
                  <w:marTop w:val="0"/>
                  <w:marBottom w:val="0"/>
                  <w:divBdr>
                    <w:top w:val="none" w:sz="0" w:space="0" w:color="auto"/>
                    <w:left w:val="none" w:sz="0" w:space="0" w:color="auto"/>
                    <w:bottom w:val="none" w:sz="0" w:space="0" w:color="auto"/>
                    <w:right w:val="none" w:sz="0" w:space="0" w:color="auto"/>
                  </w:divBdr>
                </w:div>
                <w:div w:id="1193424226">
                  <w:marLeft w:val="640"/>
                  <w:marRight w:val="0"/>
                  <w:marTop w:val="0"/>
                  <w:marBottom w:val="0"/>
                  <w:divBdr>
                    <w:top w:val="none" w:sz="0" w:space="0" w:color="auto"/>
                    <w:left w:val="none" w:sz="0" w:space="0" w:color="auto"/>
                    <w:bottom w:val="none" w:sz="0" w:space="0" w:color="auto"/>
                    <w:right w:val="none" w:sz="0" w:space="0" w:color="auto"/>
                  </w:divBdr>
                </w:div>
                <w:div w:id="2067794234">
                  <w:marLeft w:val="640"/>
                  <w:marRight w:val="0"/>
                  <w:marTop w:val="0"/>
                  <w:marBottom w:val="0"/>
                  <w:divBdr>
                    <w:top w:val="none" w:sz="0" w:space="0" w:color="auto"/>
                    <w:left w:val="none" w:sz="0" w:space="0" w:color="auto"/>
                    <w:bottom w:val="none" w:sz="0" w:space="0" w:color="auto"/>
                    <w:right w:val="none" w:sz="0" w:space="0" w:color="auto"/>
                  </w:divBdr>
                </w:div>
                <w:div w:id="1600260289">
                  <w:marLeft w:val="640"/>
                  <w:marRight w:val="0"/>
                  <w:marTop w:val="0"/>
                  <w:marBottom w:val="0"/>
                  <w:divBdr>
                    <w:top w:val="none" w:sz="0" w:space="0" w:color="auto"/>
                    <w:left w:val="none" w:sz="0" w:space="0" w:color="auto"/>
                    <w:bottom w:val="none" w:sz="0" w:space="0" w:color="auto"/>
                    <w:right w:val="none" w:sz="0" w:space="0" w:color="auto"/>
                  </w:divBdr>
                </w:div>
                <w:div w:id="560483657">
                  <w:marLeft w:val="640"/>
                  <w:marRight w:val="0"/>
                  <w:marTop w:val="0"/>
                  <w:marBottom w:val="0"/>
                  <w:divBdr>
                    <w:top w:val="none" w:sz="0" w:space="0" w:color="auto"/>
                    <w:left w:val="none" w:sz="0" w:space="0" w:color="auto"/>
                    <w:bottom w:val="none" w:sz="0" w:space="0" w:color="auto"/>
                    <w:right w:val="none" w:sz="0" w:space="0" w:color="auto"/>
                  </w:divBdr>
                </w:div>
                <w:div w:id="44529367">
                  <w:marLeft w:val="640"/>
                  <w:marRight w:val="0"/>
                  <w:marTop w:val="0"/>
                  <w:marBottom w:val="0"/>
                  <w:divBdr>
                    <w:top w:val="none" w:sz="0" w:space="0" w:color="auto"/>
                    <w:left w:val="none" w:sz="0" w:space="0" w:color="auto"/>
                    <w:bottom w:val="none" w:sz="0" w:space="0" w:color="auto"/>
                    <w:right w:val="none" w:sz="0" w:space="0" w:color="auto"/>
                  </w:divBdr>
                </w:div>
                <w:div w:id="1286622601">
                  <w:marLeft w:val="640"/>
                  <w:marRight w:val="0"/>
                  <w:marTop w:val="0"/>
                  <w:marBottom w:val="0"/>
                  <w:divBdr>
                    <w:top w:val="none" w:sz="0" w:space="0" w:color="auto"/>
                    <w:left w:val="none" w:sz="0" w:space="0" w:color="auto"/>
                    <w:bottom w:val="none" w:sz="0" w:space="0" w:color="auto"/>
                    <w:right w:val="none" w:sz="0" w:space="0" w:color="auto"/>
                  </w:divBdr>
                </w:div>
                <w:div w:id="1707942777">
                  <w:marLeft w:val="640"/>
                  <w:marRight w:val="0"/>
                  <w:marTop w:val="0"/>
                  <w:marBottom w:val="0"/>
                  <w:divBdr>
                    <w:top w:val="none" w:sz="0" w:space="0" w:color="auto"/>
                    <w:left w:val="none" w:sz="0" w:space="0" w:color="auto"/>
                    <w:bottom w:val="none" w:sz="0" w:space="0" w:color="auto"/>
                    <w:right w:val="none" w:sz="0" w:space="0" w:color="auto"/>
                  </w:divBdr>
                </w:div>
                <w:div w:id="1990477412">
                  <w:marLeft w:val="640"/>
                  <w:marRight w:val="0"/>
                  <w:marTop w:val="0"/>
                  <w:marBottom w:val="0"/>
                  <w:divBdr>
                    <w:top w:val="none" w:sz="0" w:space="0" w:color="auto"/>
                    <w:left w:val="none" w:sz="0" w:space="0" w:color="auto"/>
                    <w:bottom w:val="none" w:sz="0" w:space="0" w:color="auto"/>
                    <w:right w:val="none" w:sz="0" w:space="0" w:color="auto"/>
                  </w:divBdr>
                </w:div>
                <w:div w:id="698550929">
                  <w:marLeft w:val="640"/>
                  <w:marRight w:val="0"/>
                  <w:marTop w:val="0"/>
                  <w:marBottom w:val="0"/>
                  <w:divBdr>
                    <w:top w:val="none" w:sz="0" w:space="0" w:color="auto"/>
                    <w:left w:val="none" w:sz="0" w:space="0" w:color="auto"/>
                    <w:bottom w:val="none" w:sz="0" w:space="0" w:color="auto"/>
                    <w:right w:val="none" w:sz="0" w:space="0" w:color="auto"/>
                  </w:divBdr>
                </w:div>
                <w:div w:id="2127263985">
                  <w:marLeft w:val="640"/>
                  <w:marRight w:val="0"/>
                  <w:marTop w:val="0"/>
                  <w:marBottom w:val="0"/>
                  <w:divBdr>
                    <w:top w:val="none" w:sz="0" w:space="0" w:color="auto"/>
                    <w:left w:val="none" w:sz="0" w:space="0" w:color="auto"/>
                    <w:bottom w:val="none" w:sz="0" w:space="0" w:color="auto"/>
                    <w:right w:val="none" w:sz="0" w:space="0" w:color="auto"/>
                  </w:divBdr>
                </w:div>
                <w:div w:id="1072122757">
                  <w:marLeft w:val="640"/>
                  <w:marRight w:val="0"/>
                  <w:marTop w:val="0"/>
                  <w:marBottom w:val="0"/>
                  <w:divBdr>
                    <w:top w:val="none" w:sz="0" w:space="0" w:color="auto"/>
                    <w:left w:val="none" w:sz="0" w:space="0" w:color="auto"/>
                    <w:bottom w:val="none" w:sz="0" w:space="0" w:color="auto"/>
                    <w:right w:val="none" w:sz="0" w:space="0" w:color="auto"/>
                  </w:divBdr>
                </w:div>
                <w:div w:id="1769545272">
                  <w:marLeft w:val="640"/>
                  <w:marRight w:val="0"/>
                  <w:marTop w:val="0"/>
                  <w:marBottom w:val="0"/>
                  <w:divBdr>
                    <w:top w:val="none" w:sz="0" w:space="0" w:color="auto"/>
                    <w:left w:val="none" w:sz="0" w:space="0" w:color="auto"/>
                    <w:bottom w:val="none" w:sz="0" w:space="0" w:color="auto"/>
                    <w:right w:val="none" w:sz="0" w:space="0" w:color="auto"/>
                  </w:divBdr>
                </w:div>
                <w:div w:id="608858394">
                  <w:marLeft w:val="640"/>
                  <w:marRight w:val="0"/>
                  <w:marTop w:val="0"/>
                  <w:marBottom w:val="0"/>
                  <w:divBdr>
                    <w:top w:val="none" w:sz="0" w:space="0" w:color="auto"/>
                    <w:left w:val="none" w:sz="0" w:space="0" w:color="auto"/>
                    <w:bottom w:val="none" w:sz="0" w:space="0" w:color="auto"/>
                    <w:right w:val="none" w:sz="0" w:space="0" w:color="auto"/>
                  </w:divBdr>
                </w:div>
                <w:div w:id="1921333697">
                  <w:marLeft w:val="640"/>
                  <w:marRight w:val="0"/>
                  <w:marTop w:val="0"/>
                  <w:marBottom w:val="0"/>
                  <w:divBdr>
                    <w:top w:val="none" w:sz="0" w:space="0" w:color="auto"/>
                    <w:left w:val="none" w:sz="0" w:space="0" w:color="auto"/>
                    <w:bottom w:val="none" w:sz="0" w:space="0" w:color="auto"/>
                    <w:right w:val="none" w:sz="0" w:space="0" w:color="auto"/>
                  </w:divBdr>
                </w:div>
                <w:div w:id="1603488720">
                  <w:marLeft w:val="640"/>
                  <w:marRight w:val="0"/>
                  <w:marTop w:val="0"/>
                  <w:marBottom w:val="0"/>
                  <w:divBdr>
                    <w:top w:val="none" w:sz="0" w:space="0" w:color="auto"/>
                    <w:left w:val="none" w:sz="0" w:space="0" w:color="auto"/>
                    <w:bottom w:val="none" w:sz="0" w:space="0" w:color="auto"/>
                    <w:right w:val="none" w:sz="0" w:space="0" w:color="auto"/>
                  </w:divBdr>
                </w:div>
                <w:div w:id="892156468">
                  <w:marLeft w:val="640"/>
                  <w:marRight w:val="0"/>
                  <w:marTop w:val="0"/>
                  <w:marBottom w:val="0"/>
                  <w:divBdr>
                    <w:top w:val="none" w:sz="0" w:space="0" w:color="auto"/>
                    <w:left w:val="none" w:sz="0" w:space="0" w:color="auto"/>
                    <w:bottom w:val="none" w:sz="0" w:space="0" w:color="auto"/>
                    <w:right w:val="none" w:sz="0" w:space="0" w:color="auto"/>
                  </w:divBdr>
                </w:div>
                <w:div w:id="556204786">
                  <w:marLeft w:val="640"/>
                  <w:marRight w:val="0"/>
                  <w:marTop w:val="0"/>
                  <w:marBottom w:val="0"/>
                  <w:divBdr>
                    <w:top w:val="none" w:sz="0" w:space="0" w:color="auto"/>
                    <w:left w:val="none" w:sz="0" w:space="0" w:color="auto"/>
                    <w:bottom w:val="none" w:sz="0" w:space="0" w:color="auto"/>
                    <w:right w:val="none" w:sz="0" w:space="0" w:color="auto"/>
                  </w:divBdr>
                </w:div>
                <w:div w:id="1807817052">
                  <w:marLeft w:val="640"/>
                  <w:marRight w:val="0"/>
                  <w:marTop w:val="0"/>
                  <w:marBottom w:val="0"/>
                  <w:divBdr>
                    <w:top w:val="none" w:sz="0" w:space="0" w:color="auto"/>
                    <w:left w:val="none" w:sz="0" w:space="0" w:color="auto"/>
                    <w:bottom w:val="none" w:sz="0" w:space="0" w:color="auto"/>
                    <w:right w:val="none" w:sz="0" w:space="0" w:color="auto"/>
                  </w:divBdr>
                </w:div>
                <w:div w:id="1544051668">
                  <w:marLeft w:val="640"/>
                  <w:marRight w:val="0"/>
                  <w:marTop w:val="0"/>
                  <w:marBottom w:val="0"/>
                  <w:divBdr>
                    <w:top w:val="none" w:sz="0" w:space="0" w:color="auto"/>
                    <w:left w:val="none" w:sz="0" w:space="0" w:color="auto"/>
                    <w:bottom w:val="none" w:sz="0" w:space="0" w:color="auto"/>
                    <w:right w:val="none" w:sz="0" w:space="0" w:color="auto"/>
                  </w:divBdr>
                </w:div>
                <w:div w:id="960647468">
                  <w:marLeft w:val="640"/>
                  <w:marRight w:val="0"/>
                  <w:marTop w:val="0"/>
                  <w:marBottom w:val="0"/>
                  <w:divBdr>
                    <w:top w:val="none" w:sz="0" w:space="0" w:color="auto"/>
                    <w:left w:val="none" w:sz="0" w:space="0" w:color="auto"/>
                    <w:bottom w:val="none" w:sz="0" w:space="0" w:color="auto"/>
                    <w:right w:val="none" w:sz="0" w:space="0" w:color="auto"/>
                  </w:divBdr>
                </w:div>
                <w:div w:id="207644270">
                  <w:marLeft w:val="640"/>
                  <w:marRight w:val="0"/>
                  <w:marTop w:val="0"/>
                  <w:marBottom w:val="0"/>
                  <w:divBdr>
                    <w:top w:val="none" w:sz="0" w:space="0" w:color="auto"/>
                    <w:left w:val="none" w:sz="0" w:space="0" w:color="auto"/>
                    <w:bottom w:val="none" w:sz="0" w:space="0" w:color="auto"/>
                    <w:right w:val="none" w:sz="0" w:space="0" w:color="auto"/>
                  </w:divBdr>
                </w:div>
                <w:div w:id="767773840">
                  <w:marLeft w:val="640"/>
                  <w:marRight w:val="0"/>
                  <w:marTop w:val="0"/>
                  <w:marBottom w:val="0"/>
                  <w:divBdr>
                    <w:top w:val="none" w:sz="0" w:space="0" w:color="auto"/>
                    <w:left w:val="none" w:sz="0" w:space="0" w:color="auto"/>
                    <w:bottom w:val="none" w:sz="0" w:space="0" w:color="auto"/>
                    <w:right w:val="none" w:sz="0" w:space="0" w:color="auto"/>
                  </w:divBdr>
                </w:div>
                <w:div w:id="1508254204">
                  <w:marLeft w:val="640"/>
                  <w:marRight w:val="0"/>
                  <w:marTop w:val="0"/>
                  <w:marBottom w:val="0"/>
                  <w:divBdr>
                    <w:top w:val="none" w:sz="0" w:space="0" w:color="auto"/>
                    <w:left w:val="none" w:sz="0" w:space="0" w:color="auto"/>
                    <w:bottom w:val="none" w:sz="0" w:space="0" w:color="auto"/>
                    <w:right w:val="none" w:sz="0" w:space="0" w:color="auto"/>
                  </w:divBdr>
                </w:div>
                <w:div w:id="1336687681">
                  <w:marLeft w:val="640"/>
                  <w:marRight w:val="0"/>
                  <w:marTop w:val="0"/>
                  <w:marBottom w:val="0"/>
                  <w:divBdr>
                    <w:top w:val="none" w:sz="0" w:space="0" w:color="auto"/>
                    <w:left w:val="none" w:sz="0" w:space="0" w:color="auto"/>
                    <w:bottom w:val="none" w:sz="0" w:space="0" w:color="auto"/>
                    <w:right w:val="none" w:sz="0" w:space="0" w:color="auto"/>
                  </w:divBdr>
                </w:div>
                <w:div w:id="197161276">
                  <w:marLeft w:val="640"/>
                  <w:marRight w:val="0"/>
                  <w:marTop w:val="0"/>
                  <w:marBottom w:val="0"/>
                  <w:divBdr>
                    <w:top w:val="none" w:sz="0" w:space="0" w:color="auto"/>
                    <w:left w:val="none" w:sz="0" w:space="0" w:color="auto"/>
                    <w:bottom w:val="none" w:sz="0" w:space="0" w:color="auto"/>
                    <w:right w:val="none" w:sz="0" w:space="0" w:color="auto"/>
                  </w:divBdr>
                </w:div>
                <w:div w:id="230309337">
                  <w:marLeft w:val="640"/>
                  <w:marRight w:val="0"/>
                  <w:marTop w:val="0"/>
                  <w:marBottom w:val="0"/>
                  <w:divBdr>
                    <w:top w:val="none" w:sz="0" w:space="0" w:color="auto"/>
                    <w:left w:val="none" w:sz="0" w:space="0" w:color="auto"/>
                    <w:bottom w:val="none" w:sz="0" w:space="0" w:color="auto"/>
                    <w:right w:val="none" w:sz="0" w:space="0" w:color="auto"/>
                  </w:divBdr>
                </w:div>
                <w:div w:id="1811366106">
                  <w:marLeft w:val="640"/>
                  <w:marRight w:val="0"/>
                  <w:marTop w:val="0"/>
                  <w:marBottom w:val="0"/>
                  <w:divBdr>
                    <w:top w:val="none" w:sz="0" w:space="0" w:color="auto"/>
                    <w:left w:val="none" w:sz="0" w:space="0" w:color="auto"/>
                    <w:bottom w:val="none" w:sz="0" w:space="0" w:color="auto"/>
                    <w:right w:val="none" w:sz="0" w:space="0" w:color="auto"/>
                  </w:divBdr>
                </w:div>
                <w:div w:id="777987248">
                  <w:marLeft w:val="640"/>
                  <w:marRight w:val="0"/>
                  <w:marTop w:val="0"/>
                  <w:marBottom w:val="0"/>
                  <w:divBdr>
                    <w:top w:val="none" w:sz="0" w:space="0" w:color="auto"/>
                    <w:left w:val="none" w:sz="0" w:space="0" w:color="auto"/>
                    <w:bottom w:val="none" w:sz="0" w:space="0" w:color="auto"/>
                    <w:right w:val="none" w:sz="0" w:space="0" w:color="auto"/>
                  </w:divBdr>
                </w:div>
                <w:div w:id="1164469559">
                  <w:marLeft w:val="640"/>
                  <w:marRight w:val="0"/>
                  <w:marTop w:val="0"/>
                  <w:marBottom w:val="0"/>
                  <w:divBdr>
                    <w:top w:val="none" w:sz="0" w:space="0" w:color="auto"/>
                    <w:left w:val="none" w:sz="0" w:space="0" w:color="auto"/>
                    <w:bottom w:val="none" w:sz="0" w:space="0" w:color="auto"/>
                    <w:right w:val="none" w:sz="0" w:space="0" w:color="auto"/>
                  </w:divBdr>
                </w:div>
                <w:div w:id="562759554">
                  <w:marLeft w:val="640"/>
                  <w:marRight w:val="0"/>
                  <w:marTop w:val="0"/>
                  <w:marBottom w:val="0"/>
                  <w:divBdr>
                    <w:top w:val="none" w:sz="0" w:space="0" w:color="auto"/>
                    <w:left w:val="none" w:sz="0" w:space="0" w:color="auto"/>
                    <w:bottom w:val="none" w:sz="0" w:space="0" w:color="auto"/>
                    <w:right w:val="none" w:sz="0" w:space="0" w:color="auto"/>
                  </w:divBdr>
                </w:div>
                <w:div w:id="1219897649">
                  <w:marLeft w:val="640"/>
                  <w:marRight w:val="0"/>
                  <w:marTop w:val="0"/>
                  <w:marBottom w:val="0"/>
                  <w:divBdr>
                    <w:top w:val="none" w:sz="0" w:space="0" w:color="auto"/>
                    <w:left w:val="none" w:sz="0" w:space="0" w:color="auto"/>
                    <w:bottom w:val="none" w:sz="0" w:space="0" w:color="auto"/>
                    <w:right w:val="none" w:sz="0" w:space="0" w:color="auto"/>
                  </w:divBdr>
                </w:div>
                <w:div w:id="1693532944">
                  <w:marLeft w:val="640"/>
                  <w:marRight w:val="0"/>
                  <w:marTop w:val="0"/>
                  <w:marBottom w:val="0"/>
                  <w:divBdr>
                    <w:top w:val="none" w:sz="0" w:space="0" w:color="auto"/>
                    <w:left w:val="none" w:sz="0" w:space="0" w:color="auto"/>
                    <w:bottom w:val="none" w:sz="0" w:space="0" w:color="auto"/>
                    <w:right w:val="none" w:sz="0" w:space="0" w:color="auto"/>
                  </w:divBdr>
                </w:div>
                <w:div w:id="200896627">
                  <w:marLeft w:val="640"/>
                  <w:marRight w:val="0"/>
                  <w:marTop w:val="0"/>
                  <w:marBottom w:val="0"/>
                  <w:divBdr>
                    <w:top w:val="none" w:sz="0" w:space="0" w:color="auto"/>
                    <w:left w:val="none" w:sz="0" w:space="0" w:color="auto"/>
                    <w:bottom w:val="none" w:sz="0" w:space="0" w:color="auto"/>
                    <w:right w:val="none" w:sz="0" w:space="0" w:color="auto"/>
                  </w:divBdr>
                </w:div>
                <w:div w:id="2082290652">
                  <w:marLeft w:val="640"/>
                  <w:marRight w:val="0"/>
                  <w:marTop w:val="0"/>
                  <w:marBottom w:val="0"/>
                  <w:divBdr>
                    <w:top w:val="none" w:sz="0" w:space="0" w:color="auto"/>
                    <w:left w:val="none" w:sz="0" w:space="0" w:color="auto"/>
                    <w:bottom w:val="none" w:sz="0" w:space="0" w:color="auto"/>
                    <w:right w:val="none" w:sz="0" w:space="0" w:color="auto"/>
                  </w:divBdr>
                </w:div>
                <w:div w:id="1025399914">
                  <w:marLeft w:val="640"/>
                  <w:marRight w:val="0"/>
                  <w:marTop w:val="0"/>
                  <w:marBottom w:val="0"/>
                  <w:divBdr>
                    <w:top w:val="none" w:sz="0" w:space="0" w:color="auto"/>
                    <w:left w:val="none" w:sz="0" w:space="0" w:color="auto"/>
                    <w:bottom w:val="none" w:sz="0" w:space="0" w:color="auto"/>
                    <w:right w:val="none" w:sz="0" w:space="0" w:color="auto"/>
                  </w:divBdr>
                </w:div>
              </w:divsChild>
            </w:div>
            <w:div w:id="262299475">
              <w:marLeft w:val="0"/>
              <w:marRight w:val="0"/>
              <w:marTop w:val="0"/>
              <w:marBottom w:val="0"/>
              <w:divBdr>
                <w:top w:val="none" w:sz="0" w:space="0" w:color="auto"/>
                <w:left w:val="none" w:sz="0" w:space="0" w:color="auto"/>
                <w:bottom w:val="none" w:sz="0" w:space="0" w:color="auto"/>
                <w:right w:val="none" w:sz="0" w:space="0" w:color="auto"/>
              </w:divBdr>
              <w:divsChild>
                <w:div w:id="1039740086">
                  <w:marLeft w:val="640"/>
                  <w:marRight w:val="0"/>
                  <w:marTop w:val="0"/>
                  <w:marBottom w:val="0"/>
                  <w:divBdr>
                    <w:top w:val="none" w:sz="0" w:space="0" w:color="auto"/>
                    <w:left w:val="none" w:sz="0" w:space="0" w:color="auto"/>
                    <w:bottom w:val="none" w:sz="0" w:space="0" w:color="auto"/>
                    <w:right w:val="none" w:sz="0" w:space="0" w:color="auto"/>
                  </w:divBdr>
                </w:div>
                <w:div w:id="1039477037">
                  <w:marLeft w:val="640"/>
                  <w:marRight w:val="0"/>
                  <w:marTop w:val="0"/>
                  <w:marBottom w:val="0"/>
                  <w:divBdr>
                    <w:top w:val="none" w:sz="0" w:space="0" w:color="auto"/>
                    <w:left w:val="none" w:sz="0" w:space="0" w:color="auto"/>
                    <w:bottom w:val="none" w:sz="0" w:space="0" w:color="auto"/>
                    <w:right w:val="none" w:sz="0" w:space="0" w:color="auto"/>
                  </w:divBdr>
                </w:div>
                <w:div w:id="2008357701">
                  <w:marLeft w:val="640"/>
                  <w:marRight w:val="0"/>
                  <w:marTop w:val="0"/>
                  <w:marBottom w:val="0"/>
                  <w:divBdr>
                    <w:top w:val="none" w:sz="0" w:space="0" w:color="auto"/>
                    <w:left w:val="none" w:sz="0" w:space="0" w:color="auto"/>
                    <w:bottom w:val="none" w:sz="0" w:space="0" w:color="auto"/>
                    <w:right w:val="none" w:sz="0" w:space="0" w:color="auto"/>
                  </w:divBdr>
                </w:div>
                <w:div w:id="142743544">
                  <w:marLeft w:val="640"/>
                  <w:marRight w:val="0"/>
                  <w:marTop w:val="0"/>
                  <w:marBottom w:val="0"/>
                  <w:divBdr>
                    <w:top w:val="none" w:sz="0" w:space="0" w:color="auto"/>
                    <w:left w:val="none" w:sz="0" w:space="0" w:color="auto"/>
                    <w:bottom w:val="none" w:sz="0" w:space="0" w:color="auto"/>
                    <w:right w:val="none" w:sz="0" w:space="0" w:color="auto"/>
                  </w:divBdr>
                </w:div>
                <w:div w:id="597367993">
                  <w:marLeft w:val="640"/>
                  <w:marRight w:val="0"/>
                  <w:marTop w:val="0"/>
                  <w:marBottom w:val="0"/>
                  <w:divBdr>
                    <w:top w:val="none" w:sz="0" w:space="0" w:color="auto"/>
                    <w:left w:val="none" w:sz="0" w:space="0" w:color="auto"/>
                    <w:bottom w:val="none" w:sz="0" w:space="0" w:color="auto"/>
                    <w:right w:val="none" w:sz="0" w:space="0" w:color="auto"/>
                  </w:divBdr>
                </w:div>
                <w:div w:id="1764036717">
                  <w:marLeft w:val="640"/>
                  <w:marRight w:val="0"/>
                  <w:marTop w:val="0"/>
                  <w:marBottom w:val="0"/>
                  <w:divBdr>
                    <w:top w:val="none" w:sz="0" w:space="0" w:color="auto"/>
                    <w:left w:val="none" w:sz="0" w:space="0" w:color="auto"/>
                    <w:bottom w:val="none" w:sz="0" w:space="0" w:color="auto"/>
                    <w:right w:val="none" w:sz="0" w:space="0" w:color="auto"/>
                  </w:divBdr>
                </w:div>
                <w:div w:id="152336594">
                  <w:marLeft w:val="640"/>
                  <w:marRight w:val="0"/>
                  <w:marTop w:val="0"/>
                  <w:marBottom w:val="0"/>
                  <w:divBdr>
                    <w:top w:val="none" w:sz="0" w:space="0" w:color="auto"/>
                    <w:left w:val="none" w:sz="0" w:space="0" w:color="auto"/>
                    <w:bottom w:val="none" w:sz="0" w:space="0" w:color="auto"/>
                    <w:right w:val="none" w:sz="0" w:space="0" w:color="auto"/>
                  </w:divBdr>
                </w:div>
                <w:div w:id="1830826128">
                  <w:marLeft w:val="640"/>
                  <w:marRight w:val="0"/>
                  <w:marTop w:val="0"/>
                  <w:marBottom w:val="0"/>
                  <w:divBdr>
                    <w:top w:val="none" w:sz="0" w:space="0" w:color="auto"/>
                    <w:left w:val="none" w:sz="0" w:space="0" w:color="auto"/>
                    <w:bottom w:val="none" w:sz="0" w:space="0" w:color="auto"/>
                    <w:right w:val="none" w:sz="0" w:space="0" w:color="auto"/>
                  </w:divBdr>
                </w:div>
                <w:div w:id="2049644272">
                  <w:marLeft w:val="640"/>
                  <w:marRight w:val="0"/>
                  <w:marTop w:val="0"/>
                  <w:marBottom w:val="0"/>
                  <w:divBdr>
                    <w:top w:val="none" w:sz="0" w:space="0" w:color="auto"/>
                    <w:left w:val="none" w:sz="0" w:space="0" w:color="auto"/>
                    <w:bottom w:val="none" w:sz="0" w:space="0" w:color="auto"/>
                    <w:right w:val="none" w:sz="0" w:space="0" w:color="auto"/>
                  </w:divBdr>
                </w:div>
                <w:div w:id="1309436122">
                  <w:marLeft w:val="640"/>
                  <w:marRight w:val="0"/>
                  <w:marTop w:val="0"/>
                  <w:marBottom w:val="0"/>
                  <w:divBdr>
                    <w:top w:val="none" w:sz="0" w:space="0" w:color="auto"/>
                    <w:left w:val="none" w:sz="0" w:space="0" w:color="auto"/>
                    <w:bottom w:val="none" w:sz="0" w:space="0" w:color="auto"/>
                    <w:right w:val="none" w:sz="0" w:space="0" w:color="auto"/>
                  </w:divBdr>
                </w:div>
                <w:div w:id="1737239881">
                  <w:marLeft w:val="640"/>
                  <w:marRight w:val="0"/>
                  <w:marTop w:val="0"/>
                  <w:marBottom w:val="0"/>
                  <w:divBdr>
                    <w:top w:val="none" w:sz="0" w:space="0" w:color="auto"/>
                    <w:left w:val="none" w:sz="0" w:space="0" w:color="auto"/>
                    <w:bottom w:val="none" w:sz="0" w:space="0" w:color="auto"/>
                    <w:right w:val="none" w:sz="0" w:space="0" w:color="auto"/>
                  </w:divBdr>
                </w:div>
                <w:div w:id="1712270300">
                  <w:marLeft w:val="640"/>
                  <w:marRight w:val="0"/>
                  <w:marTop w:val="0"/>
                  <w:marBottom w:val="0"/>
                  <w:divBdr>
                    <w:top w:val="none" w:sz="0" w:space="0" w:color="auto"/>
                    <w:left w:val="none" w:sz="0" w:space="0" w:color="auto"/>
                    <w:bottom w:val="none" w:sz="0" w:space="0" w:color="auto"/>
                    <w:right w:val="none" w:sz="0" w:space="0" w:color="auto"/>
                  </w:divBdr>
                </w:div>
                <w:div w:id="44454775">
                  <w:marLeft w:val="640"/>
                  <w:marRight w:val="0"/>
                  <w:marTop w:val="0"/>
                  <w:marBottom w:val="0"/>
                  <w:divBdr>
                    <w:top w:val="none" w:sz="0" w:space="0" w:color="auto"/>
                    <w:left w:val="none" w:sz="0" w:space="0" w:color="auto"/>
                    <w:bottom w:val="none" w:sz="0" w:space="0" w:color="auto"/>
                    <w:right w:val="none" w:sz="0" w:space="0" w:color="auto"/>
                  </w:divBdr>
                </w:div>
                <w:div w:id="734821731">
                  <w:marLeft w:val="640"/>
                  <w:marRight w:val="0"/>
                  <w:marTop w:val="0"/>
                  <w:marBottom w:val="0"/>
                  <w:divBdr>
                    <w:top w:val="none" w:sz="0" w:space="0" w:color="auto"/>
                    <w:left w:val="none" w:sz="0" w:space="0" w:color="auto"/>
                    <w:bottom w:val="none" w:sz="0" w:space="0" w:color="auto"/>
                    <w:right w:val="none" w:sz="0" w:space="0" w:color="auto"/>
                  </w:divBdr>
                </w:div>
                <w:div w:id="1981768575">
                  <w:marLeft w:val="640"/>
                  <w:marRight w:val="0"/>
                  <w:marTop w:val="0"/>
                  <w:marBottom w:val="0"/>
                  <w:divBdr>
                    <w:top w:val="none" w:sz="0" w:space="0" w:color="auto"/>
                    <w:left w:val="none" w:sz="0" w:space="0" w:color="auto"/>
                    <w:bottom w:val="none" w:sz="0" w:space="0" w:color="auto"/>
                    <w:right w:val="none" w:sz="0" w:space="0" w:color="auto"/>
                  </w:divBdr>
                </w:div>
                <w:div w:id="806624300">
                  <w:marLeft w:val="640"/>
                  <w:marRight w:val="0"/>
                  <w:marTop w:val="0"/>
                  <w:marBottom w:val="0"/>
                  <w:divBdr>
                    <w:top w:val="none" w:sz="0" w:space="0" w:color="auto"/>
                    <w:left w:val="none" w:sz="0" w:space="0" w:color="auto"/>
                    <w:bottom w:val="none" w:sz="0" w:space="0" w:color="auto"/>
                    <w:right w:val="none" w:sz="0" w:space="0" w:color="auto"/>
                  </w:divBdr>
                </w:div>
                <w:div w:id="1940983452">
                  <w:marLeft w:val="640"/>
                  <w:marRight w:val="0"/>
                  <w:marTop w:val="0"/>
                  <w:marBottom w:val="0"/>
                  <w:divBdr>
                    <w:top w:val="none" w:sz="0" w:space="0" w:color="auto"/>
                    <w:left w:val="none" w:sz="0" w:space="0" w:color="auto"/>
                    <w:bottom w:val="none" w:sz="0" w:space="0" w:color="auto"/>
                    <w:right w:val="none" w:sz="0" w:space="0" w:color="auto"/>
                  </w:divBdr>
                </w:div>
                <w:div w:id="1311472815">
                  <w:marLeft w:val="640"/>
                  <w:marRight w:val="0"/>
                  <w:marTop w:val="0"/>
                  <w:marBottom w:val="0"/>
                  <w:divBdr>
                    <w:top w:val="none" w:sz="0" w:space="0" w:color="auto"/>
                    <w:left w:val="none" w:sz="0" w:space="0" w:color="auto"/>
                    <w:bottom w:val="none" w:sz="0" w:space="0" w:color="auto"/>
                    <w:right w:val="none" w:sz="0" w:space="0" w:color="auto"/>
                  </w:divBdr>
                </w:div>
                <w:div w:id="614366611">
                  <w:marLeft w:val="640"/>
                  <w:marRight w:val="0"/>
                  <w:marTop w:val="0"/>
                  <w:marBottom w:val="0"/>
                  <w:divBdr>
                    <w:top w:val="none" w:sz="0" w:space="0" w:color="auto"/>
                    <w:left w:val="none" w:sz="0" w:space="0" w:color="auto"/>
                    <w:bottom w:val="none" w:sz="0" w:space="0" w:color="auto"/>
                    <w:right w:val="none" w:sz="0" w:space="0" w:color="auto"/>
                  </w:divBdr>
                </w:div>
                <w:div w:id="1788813154">
                  <w:marLeft w:val="640"/>
                  <w:marRight w:val="0"/>
                  <w:marTop w:val="0"/>
                  <w:marBottom w:val="0"/>
                  <w:divBdr>
                    <w:top w:val="none" w:sz="0" w:space="0" w:color="auto"/>
                    <w:left w:val="none" w:sz="0" w:space="0" w:color="auto"/>
                    <w:bottom w:val="none" w:sz="0" w:space="0" w:color="auto"/>
                    <w:right w:val="none" w:sz="0" w:space="0" w:color="auto"/>
                  </w:divBdr>
                </w:div>
                <w:div w:id="1556504324">
                  <w:marLeft w:val="640"/>
                  <w:marRight w:val="0"/>
                  <w:marTop w:val="0"/>
                  <w:marBottom w:val="0"/>
                  <w:divBdr>
                    <w:top w:val="none" w:sz="0" w:space="0" w:color="auto"/>
                    <w:left w:val="none" w:sz="0" w:space="0" w:color="auto"/>
                    <w:bottom w:val="none" w:sz="0" w:space="0" w:color="auto"/>
                    <w:right w:val="none" w:sz="0" w:space="0" w:color="auto"/>
                  </w:divBdr>
                </w:div>
                <w:div w:id="1343242061">
                  <w:marLeft w:val="640"/>
                  <w:marRight w:val="0"/>
                  <w:marTop w:val="0"/>
                  <w:marBottom w:val="0"/>
                  <w:divBdr>
                    <w:top w:val="none" w:sz="0" w:space="0" w:color="auto"/>
                    <w:left w:val="none" w:sz="0" w:space="0" w:color="auto"/>
                    <w:bottom w:val="none" w:sz="0" w:space="0" w:color="auto"/>
                    <w:right w:val="none" w:sz="0" w:space="0" w:color="auto"/>
                  </w:divBdr>
                </w:div>
                <w:div w:id="2059429218">
                  <w:marLeft w:val="640"/>
                  <w:marRight w:val="0"/>
                  <w:marTop w:val="0"/>
                  <w:marBottom w:val="0"/>
                  <w:divBdr>
                    <w:top w:val="none" w:sz="0" w:space="0" w:color="auto"/>
                    <w:left w:val="none" w:sz="0" w:space="0" w:color="auto"/>
                    <w:bottom w:val="none" w:sz="0" w:space="0" w:color="auto"/>
                    <w:right w:val="none" w:sz="0" w:space="0" w:color="auto"/>
                  </w:divBdr>
                </w:div>
                <w:div w:id="950009927">
                  <w:marLeft w:val="640"/>
                  <w:marRight w:val="0"/>
                  <w:marTop w:val="0"/>
                  <w:marBottom w:val="0"/>
                  <w:divBdr>
                    <w:top w:val="none" w:sz="0" w:space="0" w:color="auto"/>
                    <w:left w:val="none" w:sz="0" w:space="0" w:color="auto"/>
                    <w:bottom w:val="none" w:sz="0" w:space="0" w:color="auto"/>
                    <w:right w:val="none" w:sz="0" w:space="0" w:color="auto"/>
                  </w:divBdr>
                </w:div>
                <w:div w:id="660624606">
                  <w:marLeft w:val="640"/>
                  <w:marRight w:val="0"/>
                  <w:marTop w:val="0"/>
                  <w:marBottom w:val="0"/>
                  <w:divBdr>
                    <w:top w:val="none" w:sz="0" w:space="0" w:color="auto"/>
                    <w:left w:val="none" w:sz="0" w:space="0" w:color="auto"/>
                    <w:bottom w:val="none" w:sz="0" w:space="0" w:color="auto"/>
                    <w:right w:val="none" w:sz="0" w:space="0" w:color="auto"/>
                  </w:divBdr>
                </w:div>
                <w:div w:id="369885634">
                  <w:marLeft w:val="640"/>
                  <w:marRight w:val="0"/>
                  <w:marTop w:val="0"/>
                  <w:marBottom w:val="0"/>
                  <w:divBdr>
                    <w:top w:val="none" w:sz="0" w:space="0" w:color="auto"/>
                    <w:left w:val="none" w:sz="0" w:space="0" w:color="auto"/>
                    <w:bottom w:val="none" w:sz="0" w:space="0" w:color="auto"/>
                    <w:right w:val="none" w:sz="0" w:space="0" w:color="auto"/>
                  </w:divBdr>
                </w:div>
                <w:div w:id="855942">
                  <w:marLeft w:val="640"/>
                  <w:marRight w:val="0"/>
                  <w:marTop w:val="0"/>
                  <w:marBottom w:val="0"/>
                  <w:divBdr>
                    <w:top w:val="none" w:sz="0" w:space="0" w:color="auto"/>
                    <w:left w:val="none" w:sz="0" w:space="0" w:color="auto"/>
                    <w:bottom w:val="none" w:sz="0" w:space="0" w:color="auto"/>
                    <w:right w:val="none" w:sz="0" w:space="0" w:color="auto"/>
                  </w:divBdr>
                </w:div>
                <w:div w:id="207300376">
                  <w:marLeft w:val="640"/>
                  <w:marRight w:val="0"/>
                  <w:marTop w:val="0"/>
                  <w:marBottom w:val="0"/>
                  <w:divBdr>
                    <w:top w:val="none" w:sz="0" w:space="0" w:color="auto"/>
                    <w:left w:val="none" w:sz="0" w:space="0" w:color="auto"/>
                    <w:bottom w:val="none" w:sz="0" w:space="0" w:color="auto"/>
                    <w:right w:val="none" w:sz="0" w:space="0" w:color="auto"/>
                  </w:divBdr>
                </w:div>
                <w:div w:id="557940542">
                  <w:marLeft w:val="640"/>
                  <w:marRight w:val="0"/>
                  <w:marTop w:val="0"/>
                  <w:marBottom w:val="0"/>
                  <w:divBdr>
                    <w:top w:val="none" w:sz="0" w:space="0" w:color="auto"/>
                    <w:left w:val="none" w:sz="0" w:space="0" w:color="auto"/>
                    <w:bottom w:val="none" w:sz="0" w:space="0" w:color="auto"/>
                    <w:right w:val="none" w:sz="0" w:space="0" w:color="auto"/>
                  </w:divBdr>
                </w:div>
                <w:div w:id="1987587134">
                  <w:marLeft w:val="640"/>
                  <w:marRight w:val="0"/>
                  <w:marTop w:val="0"/>
                  <w:marBottom w:val="0"/>
                  <w:divBdr>
                    <w:top w:val="none" w:sz="0" w:space="0" w:color="auto"/>
                    <w:left w:val="none" w:sz="0" w:space="0" w:color="auto"/>
                    <w:bottom w:val="none" w:sz="0" w:space="0" w:color="auto"/>
                    <w:right w:val="none" w:sz="0" w:space="0" w:color="auto"/>
                  </w:divBdr>
                </w:div>
                <w:div w:id="899095663">
                  <w:marLeft w:val="640"/>
                  <w:marRight w:val="0"/>
                  <w:marTop w:val="0"/>
                  <w:marBottom w:val="0"/>
                  <w:divBdr>
                    <w:top w:val="none" w:sz="0" w:space="0" w:color="auto"/>
                    <w:left w:val="none" w:sz="0" w:space="0" w:color="auto"/>
                    <w:bottom w:val="none" w:sz="0" w:space="0" w:color="auto"/>
                    <w:right w:val="none" w:sz="0" w:space="0" w:color="auto"/>
                  </w:divBdr>
                </w:div>
                <w:div w:id="1193614288">
                  <w:marLeft w:val="640"/>
                  <w:marRight w:val="0"/>
                  <w:marTop w:val="0"/>
                  <w:marBottom w:val="0"/>
                  <w:divBdr>
                    <w:top w:val="none" w:sz="0" w:space="0" w:color="auto"/>
                    <w:left w:val="none" w:sz="0" w:space="0" w:color="auto"/>
                    <w:bottom w:val="none" w:sz="0" w:space="0" w:color="auto"/>
                    <w:right w:val="none" w:sz="0" w:space="0" w:color="auto"/>
                  </w:divBdr>
                </w:div>
                <w:div w:id="370113245">
                  <w:marLeft w:val="640"/>
                  <w:marRight w:val="0"/>
                  <w:marTop w:val="0"/>
                  <w:marBottom w:val="0"/>
                  <w:divBdr>
                    <w:top w:val="none" w:sz="0" w:space="0" w:color="auto"/>
                    <w:left w:val="none" w:sz="0" w:space="0" w:color="auto"/>
                    <w:bottom w:val="none" w:sz="0" w:space="0" w:color="auto"/>
                    <w:right w:val="none" w:sz="0" w:space="0" w:color="auto"/>
                  </w:divBdr>
                </w:div>
                <w:div w:id="302780506">
                  <w:marLeft w:val="640"/>
                  <w:marRight w:val="0"/>
                  <w:marTop w:val="0"/>
                  <w:marBottom w:val="0"/>
                  <w:divBdr>
                    <w:top w:val="none" w:sz="0" w:space="0" w:color="auto"/>
                    <w:left w:val="none" w:sz="0" w:space="0" w:color="auto"/>
                    <w:bottom w:val="none" w:sz="0" w:space="0" w:color="auto"/>
                    <w:right w:val="none" w:sz="0" w:space="0" w:color="auto"/>
                  </w:divBdr>
                </w:div>
                <w:div w:id="341710893">
                  <w:marLeft w:val="640"/>
                  <w:marRight w:val="0"/>
                  <w:marTop w:val="0"/>
                  <w:marBottom w:val="0"/>
                  <w:divBdr>
                    <w:top w:val="none" w:sz="0" w:space="0" w:color="auto"/>
                    <w:left w:val="none" w:sz="0" w:space="0" w:color="auto"/>
                    <w:bottom w:val="none" w:sz="0" w:space="0" w:color="auto"/>
                    <w:right w:val="none" w:sz="0" w:space="0" w:color="auto"/>
                  </w:divBdr>
                </w:div>
                <w:div w:id="1923681005">
                  <w:marLeft w:val="640"/>
                  <w:marRight w:val="0"/>
                  <w:marTop w:val="0"/>
                  <w:marBottom w:val="0"/>
                  <w:divBdr>
                    <w:top w:val="none" w:sz="0" w:space="0" w:color="auto"/>
                    <w:left w:val="none" w:sz="0" w:space="0" w:color="auto"/>
                    <w:bottom w:val="none" w:sz="0" w:space="0" w:color="auto"/>
                    <w:right w:val="none" w:sz="0" w:space="0" w:color="auto"/>
                  </w:divBdr>
                </w:div>
                <w:div w:id="2129278762">
                  <w:marLeft w:val="640"/>
                  <w:marRight w:val="0"/>
                  <w:marTop w:val="0"/>
                  <w:marBottom w:val="0"/>
                  <w:divBdr>
                    <w:top w:val="none" w:sz="0" w:space="0" w:color="auto"/>
                    <w:left w:val="none" w:sz="0" w:space="0" w:color="auto"/>
                    <w:bottom w:val="none" w:sz="0" w:space="0" w:color="auto"/>
                    <w:right w:val="none" w:sz="0" w:space="0" w:color="auto"/>
                  </w:divBdr>
                </w:div>
                <w:div w:id="1797064529">
                  <w:marLeft w:val="640"/>
                  <w:marRight w:val="0"/>
                  <w:marTop w:val="0"/>
                  <w:marBottom w:val="0"/>
                  <w:divBdr>
                    <w:top w:val="none" w:sz="0" w:space="0" w:color="auto"/>
                    <w:left w:val="none" w:sz="0" w:space="0" w:color="auto"/>
                    <w:bottom w:val="none" w:sz="0" w:space="0" w:color="auto"/>
                    <w:right w:val="none" w:sz="0" w:space="0" w:color="auto"/>
                  </w:divBdr>
                </w:div>
                <w:div w:id="1068263585">
                  <w:marLeft w:val="640"/>
                  <w:marRight w:val="0"/>
                  <w:marTop w:val="0"/>
                  <w:marBottom w:val="0"/>
                  <w:divBdr>
                    <w:top w:val="none" w:sz="0" w:space="0" w:color="auto"/>
                    <w:left w:val="none" w:sz="0" w:space="0" w:color="auto"/>
                    <w:bottom w:val="none" w:sz="0" w:space="0" w:color="auto"/>
                    <w:right w:val="none" w:sz="0" w:space="0" w:color="auto"/>
                  </w:divBdr>
                </w:div>
                <w:div w:id="1694064562">
                  <w:marLeft w:val="640"/>
                  <w:marRight w:val="0"/>
                  <w:marTop w:val="0"/>
                  <w:marBottom w:val="0"/>
                  <w:divBdr>
                    <w:top w:val="none" w:sz="0" w:space="0" w:color="auto"/>
                    <w:left w:val="none" w:sz="0" w:space="0" w:color="auto"/>
                    <w:bottom w:val="none" w:sz="0" w:space="0" w:color="auto"/>
                    <w:right w:val="none" w:sz="0" w:space="0" w:color="auto"/>
                  </w:divBdr>
                </w:div>
                <w:div w:id="385684784">
                  <w:marLeft w:val="640"/>
                  <w:marRight w:val="0"/>
                  <w:marTop w:val="0"/>
                  <w:marBottom w:val="0"/>
                  <w:divBdr>
                    <w:top w:val="none" w:sz="0" w:space="0" w:color="auto"/>
                    <w:left w:val="none" w:sz="0" w:space="0" w:color="auto"/>
                    <w:bottom w:val="none" w:sz="0" w:space="0" w:color="auto"/>
                    <w:right w:val="none" w:sz="0" w:space="0" w:color="auto"/>
                  </w:divBdr>
                </w:div>
                <w:div w:id="283771365">
                  <w:marLeft w:val="640"/>
                  <w:marRight w:val="0"/>
                  <w:marTop w:val="0"/>
                  <w:marBottom w:val="0"/>
                  <w:divBdr>
                    <w:top w:val="none" w:sz="0" w:space="0" w:color="auto"/>
                    <w:left w:val="none" w:sz="0" w:space="0" w:color="auto"/>
                    <w:bottom w:val="none" w:sz="0" w:space="0" w:color="auto"/>
                    <w:right w:val="none" w:sz="0" w:space="0" w:color="auto"/>
                  </w:divBdr>
                </w:div>
                <w:div w:id="1234582607">
                  <w:marLeft w:val="640"/>
                  <w:marRight w:val="0"/>
                  <w:marTop w:val="0"/>
                  <w:marBottom w:val="0"/>
                  <w:divBdr>
                    <w:top w:val="none" w:sz="0" w:space="0" w:color="auto"/>
                    <w:left w:val="none" w:sz="0" w:space="0" w:color="auto"/>
                    <w:bottom w:val="none" w:sz="0" w:space="0" w:color="auto"/>
                    <w:right w:val="none" w:sz="0" w:space="0" w:color="auto"/>
                  </w:divBdr>
                </w:div>
                <w:div w:id="571046239">
                  <w:marLeft w:val="640"/>
                  <w:marRight w:val="0"/>
                  <w:marTop w:val="0"/>
                  <w:marBottom w:val="0"/>
                  <w:divBdr>
                    <w:top w:val="none" w:sz="0" w:space="0" w:color="auto"/>
                    <w:left w:val="none" w:sz="0" w:space="0" w:color="auto"/>
                    <w:bottom w:val="none" w:sz="0" w:space="0" w:color="auto"/>
                    <w:right w:val="none" w:sz="0" w:space="0" w:color="auto"/>
                  </w:divBdr>
                </w:div>
                <w:div w:id="484009334">
                  <w:marLeft w:val="640"/>
                  <w:marRight w:val="0"/>
                  <w:marTop w:val="0"/>
                  <w:marBottom w:val="0"/>
                  <w:divBdr>
                    <w:top w:val="none" w:sz="0" w:space="0" w:color="auto"/>
                    <w:left w:val="none" w:sz="0" w:space="0" w:color="auto"/>
                    <w:bottom w:val="none" w:sz="0" w:space="0" w:color="auto"/>
                    <w:right w:val="none" w:sz="0" w:space="0" w:color="auto"/>
                  </w:divBdr>
                </w:div>
                <w:div w:id="1667588694">
                  <w:marLeft w:val="640"/>
                  <w:marRight w:val="0"/>
                  <w:marTop w:val="0"/>
                  <w:marBottom w:val="0"/>
                  <w:divBdr>
                    <w:top w:val="none" w:sz="0" w:space="0" w:color="auto"/>
                    <w:left w:val="none" w:sz="0" w:space="0" w:color="auto"/>
                    <w:bottom w:val="none" w:sz="0" w:space="0" w:color="auto"/>
                    <w:right w:val="none" w:sz="0" w:space="0" w:color="auto"/>
                  </w:divBdr>
                </w:div>
                <w:div w:id="1308323262">
                  <w:marLeft w:val="640"/>
                  <w:marRight w:val="0"/>
                  <w:marTop w:val="0"/>
                  <w:marBottom w:val="0"/>
                  <w:divBdr>
                    <w:top w:val="none" w:sz="0" w:space="0" w:color="auto"/>
                    <w:left w:val="none" w:sz="0" w:space="0" w:color="auto"/>
                    <w:bottom w:val="none" w:sz="0" w:space="0" w:color="auto"/>
                    <w:right w:val="none" w:sz="0" w:space="0" w:color="auto"/>
                  </w:divBdr>
                </w:div>
                <w:div w:id="1498770944">
                  <w:marLeft w:val="640"/>
                  <w:marRight w:val="0"/>
                  <w:marTop w:val="0"/>
                  <w:marBottom w:val="0"/>
                  <w:divBdr>
                    <w:top w:val="none" w:sz="0" w:space="0" w:color="auto"/>
                    <w:left w:val="none" w:sz="0" w:space="0" w:color="auto"/>
                    <w:bottom w:val="none" w:sz="0" w:space="0" w:color="auto"/>
                    <w:right w:val="none" w:sz="0" w:space="0" w:color="auto"/>
                  </w:divBdr>
                </w:div>
                <w:div w:id="1449275691">
                  <w:marLeft w:val="640"/>
                  <w:marRight w:val="0"/>
                  <w:marTop w:val="0"/>
                  <w:marBottom w:val="0"/>
                  <w:divBdr>
                    <w:top w:val="none" w:sz="0" w:space="0" w:color="auto"/>
                    <w:left w:val="none" w:sz="0" w:space="0" w:color="auto"/>
                    <w:bottom w:val="none" w:sz="0" w:space="0" w:color="auto"/>
                    <w:right w:val="none" w:sz="0" w:space="0" w:color="auto"/>
                  </w:divBdr>
                </w:div>
                <w:div w:id="1373187103">
                  <w:marLeft w:val="640"/>
                  <w:marRight w:val="0"/>
                  <w:marTop w:val="0"/>
                  <w:marBottom w:val="0"/>
                  <w:divBdr>
                    <w:top w:val="none" w:sz="0" w:space="0" w:color="auto"/>
                    <w:left w:val="none" w:sz="0" w:space="0" w:color="auto"/>
                    <w:bottom w:val="none" w:sz="0" w:space="0" w:color="auto"/>
                    <w:right w:val="none" w:sz="0" w:space="0" w:color="auto"/>
                  </w:divBdr>
                </w:div>
                <w:div w:id="609826072">
                  <w:marLeft w:val="640"/>
                  <w:marRight w:val="0"/>
                  <w:marTop w:val="0"/>
                  <w:marBottom w:val="0"/>
                  <w:divBdr>
                    <w:top w:val="none" w:sz="0" w:space="0" w:color="auto"/>
                    <w:left w:val="none" w:sz="0" w:space="0" w:color="auto"/>
                    <w:bottom w:val="none" w:sz="0" w:space="0" w:color="auto"/>
                    <w:right w:val="none" w:sz="0" w:space="0" w:color="auto"/>
                  </w:divBdr>
                </w:div>
                <w:div w:id="1916741326">
                  <w:marLeft w:val="640"/>
                  <w:marRight w:val="0"/>
                  <w:marTop w:val="0"/>
                  <w:marBottom w:val="0"/>
                  <w:divBdr>
                    <w:top w:val="none" w:sz="0" w:space="0" w:color="auto"/>
                    <w:left w:val="none" w:sz="0" w:space="0" w:color="auto"/>
                    <w:bottom w:val="none" w:sz="0" w:space="0" w:color="auto"/>
                    <w:right w:val="none" w:sz="0" w:space="0" w:color="auto"/>
                  </w:divBdr>
                </w:div>
                <w:div w:id="1353459955">
                  <w:marLeft w:val="640"/>
                  <w:marRight w:val="0"/>
                  <w:marTop w:val="0"/>
                  <w:marBottom w:val="0"/>
                  <w:divBdr>
                    <w:top w:val="none" w:sz="0" w:space="0" w:color="auto"/>
                    <w:left w:val="none" w:sz="0" w:space="0" w:color="auto"/>
                    <w:bottom w:val="none" w:sz="0" w:space="0" w:color="auto"/>
                    <w:right w:val="none" w:sz="0" w:space="0" w:color="auto"/>
                  </w:divBdr>
                </w:div>
                <w:div w:id="1368988078">
                  <w:marLeft w:val="640"/>
                  <w:marRight w:val="0"/>
                  <w:marTop w:val="0"/>
                  <w:marBottom w:val="0"/>
                  <w:divBdr>
                    <w:top w:val="none" w:sz="0" w:space="0" w:color="auto"/>
                    <w:left w:val="none" w:sz="0" w:space="0" w:color="auto"/>
                    <w:bottom w:val="none" w:sz="0" w:space="0" w:color="auto"/>
                    <w:right w:val="none" w:sz="0" w:space="0" w:color="auto"/>
                  </w:divBdr>
                </w:div>
                <w:div w:id="1389959430">
                  <w:marLeft w:val="640"/>
                  <w:marRight w:val="0"/>
                  <w:marTop w:val="0"/>
                  <w:marBottom w:val="0"/>
                  <w:divBdr>
                    <w:top w:val="none" w:sz="0" w:space="0" w:color="auto"/>
                    <w:left w:val="none" w:sz="0" w:space="0" w:color="auto"/>
                    <w:bottom w:val="none" w:sz="0" w:space="0" w:color="auto"/>
                    <w:right w:val="none" w:sz="0" w:space="0" w:color="auto"/>
                  </w:divBdr>
                </w:div>
                <w:div w:id="1394817450">
                  <w:marLeft w:val="640"/>
                  <w:marRight w:val="0"/>
                  <w:marTop w:val="0"/>
                  <w:marBottom w:val="0"/>
                  <w:divBdr>
                    <w:top w:val="none" w:sz="0" w:space="0" w:color="auto"/>
                    <w:left w:val="none" w:sz="0" w:space="0" w:color="auto"/>
                    <w:bottom w:val="none" w:sz="0" w:space="0" w:color="auto"/>
                    <w:right w:val="none" w:sz="0" w:space="0" w:color="auto"/>
                  </w:divBdr>
                </w:div>
                <w:div w:id="1685476615">
                  <w:marLeft w:val="640"/>
                  <w:marRight w:val="0"/>
                  <w:marTop w:val="0"/>
                  <w:marBottom w:val="0"/>
                  <w:divBdr>
                    <w:top w:val="none" w:sz="0" w:space="0" w:color="auto"/>
                    <w:left w:val="none" w:sz="0" w:space="0" w:color="auto"/>
                    <w:bottom w:val="none" w:sz="0" w:space="0" w:color="auto"/>
                    <w:right w:val="none" w:sz="0" w:space="0" w:color="auto"/>
                  </w:divBdr>
                </w:div>
                <w:div w:id="1521504472">
                  <w:marLeft w:val="640"/>
                  <w:marRight w:val="0"/>
                  <w:marTop w:val="0"/>
                  <w:marBottom w:val="0"/>
                  <w:divBdr>
                    <w:top w:val="none" w:sz="0" w:space="0" w:color="auto"/>
                    <w:left w:val="none" w:sz="0" w:space="0" w:color="auto"/>
                    <w:bottom w:val="none" w:sz="0" w:space="0" w:color="auto"/>
                    <w:right w:val="none" w:sz="0" w:space="0" w:color="auto"/>
                  </w:divBdr>
                </w:div>
                <w:div w:id="85808043">
                  <w:marLeft w:val="640"/>
                  <w:marRight w:val="0"/>
                  <w:marTop w:val="0"/>
                  <w:marBottom w:val="0"/>
                  <w:divBdr>
                    <w:top w:val="none" w:sz="0" w:space="0" w:color="auto"/>
                    <w:left w:val="none" w:sz="0" w:space="0" w:color="auto"/>
                    <w:bottom w:val="none" w:sz="0" w:space="0" w:color="auto"/>
                    <w:right w:val="none" w:sz="0" w:space="0" w:color="auto"/>
                  </w:divBdr>
                </w:div>
                <w:div w:id="201750860">
                  <w:marLeft w:val="640"/>
                  <w:marRight w:val="0"/>
                  <w:marTop w:val="0"/>
                  <w:marBottom w:val="0"/>
                  <w:divBdr>
                    <w:top w:val="none" w:sz="0" w:space="0" w:color="auto"/>
                    <w:left w:val="none" w:sz="0" w:space="0" w:color="auto"/>
                    <w:bottom w:val="none" w:sz="0" w:space="0" w:color="auto"/>
                    <w:right w:val="none" w:sz="0" w:space="0" w:color="auto"/>
                  </w:divBdr>
                </w:div>
                <w:div w:id="1762026272">
                  <w:marLeft w:val="640"/>
                  <w:marRight w:val="0"/>
                  <w:marTop w:val="0"/>
                  <w:marBottom w:val="0"/>
                  <w:divBdr>
                    <w:top w:val="none" w:sz="0" w:space="0" w:color="auto"/>
                    <w:left w:val="none" w:sz="0" w:space="0" w:color="auto"/>
                    <w:bottom w:val="none" w:sz="0" w:space="0" w:color="auto"/>
                    <w:right w:val="none" w:sz="0" w:space="0" w:color="auto"/>
                  </w:divBdr>
                </w:div>
                <w:div w:id="741871936">
                  <w:marLeft w:val="640"/>
                  <w:marRight w:val="0"/>
                  <w:marTop w:val="0"/>
                  <w:marBottom w:val="0"/>
                  <w:divBdr>
                    <w:top w:val="none" w:sz="0" w:space="0" w:color="auto"/>
                    <w:left w:val="none" w:sz="0" w:space="0" w:color="auto"/>
                    <w:bottom w:val="none" w:sz="0" w:space="0" w:color="auto"/>
                    <w:right w:val="none" w:sz="0" w:space="0" w:color="auto"/>
                  </w:divBdr>
                </w:div>
                <w:div w:id="2016685302">
                  <w:marLeft w:val="640"/>
                  <w:marRight w:val="0"/>
                  <w:marTop w:val="0"/>
                  <w:marBottom w:val="0"/>
                  <w:divBdr>
                    <w:top w:val="none" w:sz="0" w:space="0" w:color="auto"/>
                    <w:left w:val="none" w:sz="0" w:space="0" w:color="auto"/>
                    <w:bottom w:val="none" w:sz="0" w:space="0" w:color="auto"/>
                    <w:right w:val="none" w:sz="0" w:space="0" w:color="auto"/>
                  </w:divBdr>
                </w:div>
                <w:div w:id="1417290790">
                  <w:marLeft w:val="640"/>
                  <w:marRight w:val="0"/>
                  <w:marTop w:val="0"/>
                  <w:marBottom w:val="0"/>
                  <w:divBdr>
                    <w:top w:val="none" w:sz="0" w:space="0" w:color="auto"/>
                    <w:left w:val="none" w:sz="0" w:space="0" w:color="auto"/>
                    <w:bottom w:val="none" w:sz="0" w:space="0" w:color="auto"/>
                    <w:right w:val="none" w:sz="0" w:space="0" w:color="auto"/>
                  </w:divBdr>
                </w:div>
              </w:divsChild>
            </w:div>
            <w:div w:id="1717313353">
              <w:marLeft w:val="0"/>
              <w:marRight w:val="0"/>
              <w:marTop w:val="0"/>
              <w:marBottom w:val="0"/>
              <w:divBdr>
                <w:top w:val="none" w:sz="0" w:space="0" w:color="auto"/>
                <w:left w:val="none" w:sz="0" w:space="0" w:color="auto"/>
                <w:bottom w:val="none" w:sz="0" w:space="0" w:color="auto"/>
                <w:right w:val="none" w:sz="0" w:space="0" w:color="auto"/>
              </w:divBdr>
              <w:divsChild>
                <w:div w:id="1852062506">
                  <w:marLeft w:val="640"/>
                  <w:marRight w:val="0"/>
                  <w:marTop w:val="0"/>
                  <w:marBottom w:val="0"/>
                  <w:divBdr>
                    <w:top w:val="none" w:sz="0" w:space="0" w:color="auto"/>
                    <w:left w:val="none" w:sz="0" w:space="0" w:color="auto"/>
                    <w:bottom w:val="none" w:sz="0" w:space="0" w:color="auto"/>
                    <w:right w:val="none" w:sz="0" w:space="0" w:color="auto"/>
                  </w:divBdr>
                </w:div>
                <w:div w:id="576092865">
                  <w:marLeft w:val="640"/>
                  <w:marRight w:val="0"/>
                  <w:marTop w:val="0"/>
                  <w:marBottom w:val="0"/>
                  <w:divBdr>
                    <w:top w:val="none" w:sz="0" w:space="0" w:color="auto"/>
                    <w:left w:val="none" w:sz="0" w:space="0" w:color="auto"/>
                    <w:bottom w:val="none" w:sz="0" w:space="0" w:color="auto"/>
                    <w:right w:val="none" w:sz="0" w:space="0" w:color="auto"/>
                  </w:divBdr>
                </w:div>
                <w:div w:id="1946963619">
                  <w:marLeft w:val="640"/>
                  <w:marRight w:val="0"/>
                  <w:marTop w:val="0"/>
                  <w:marBottom w:val="0"/>
                  <w:divBdr>
                    <w:top w:val="none" w:sz="0" w:space="0" w:color="auto"/>
                    <w:left w:val="none" w:sz="0" w:space="0" w:color="auto"/>
                    <w:bottom w:val="none" w:sz="0" w:space="0" w:color="auto"/>
                    <w:right w:val="none" w:sz="0" w:space="0" w:color="auto"/>
                  </w:divBdr>
                </w:div>
                <w:div w:id="998070494">
                  <w:marLeft w:val="640"/>
                  <w:marRight w:val="0"/>
                  <w:marTop w:val="0"/>
                  <w:marBottom w:val="0"/>
                  <w:divBdr>
                    <w:top w:val="none" w:sz="0" w:space="0" w:color="auto"/>
                    <w:left w:val="none" w:sz="0" w:space="0" w:color="auto"/>
                    <w:bottom w:val="none" w:sz="0" w:space="0" w:color="auto"/>
                    <w:right w:val="none" w:sz="0" w:space="0" w:color="auto"/>
                  </w:divBdr>
                </w:div>
                <w:div w:id="390621801">
                  <w:marLeft w:val="640"/>
                  <w:marRight w:val="0"/>
                  <w:marTop w:val="0"/>
                  <w:marBottom w:val="0"/>
                  <w:divBdr>
                    <w:top w:val="none" w:sz="0" w:space="0" w:color="auto"/>
                    <w:left w:val="none" w:sz="0" w:space="0" w:color="auto"/>
                    <w:bottom w:val="none" w:sz="0" w:space="0" w:color="auto"/>
                    <w:right w:val="none" w:sz="0" w:space="0" w:color="auto"/>
                  </w:divBdr>
                </w:div>
                <w:div w:id="2030373762">
                  <w:marLeft w:val="640"/>
                  <w:marRight w:val="0"/>
                  <w:marTop w:val="0"/>
                  <w:marBottom w:val="0"/>
                  <w:divBdr>
                    <w:top w:val="none" w:sz="0" w:space="0" w:color="auto"/>
                    <w:left w:val="none" w:sz="0" w:space="0" w:color="auto"/>
                    <w:bottom w:val="none" w:sz="0" w:space="0" w:color="auto"/>
                    <w:right w:val="none" w:sz="0" w:space="0" w:color="auto"/>
                  </w:divBdr>
                </w:div>
                <w:div w:id="1748846765">
                  <w:marLeft w:val="640"/>
                  <w:marRight w:val="0"/>
                  <w:marTop w:val="0"/>
                  <w:marBottom w:val="0"/>
                  <w:divBdr>
                    <w:top w:val="none" w:sz="0" w:space="0" w:color="auto"/>
                    <w:left w:val="none" w:sz="0" w:space="0" w:color="auto"/>
                    <w:bottom w:val="none" w:sz="0" w:space="0" w:color="auto"/>
                    <w:right w:val="none" w:sz="0" w:space="0" w:color="auto"/>
                  </w:divBdr>
                </w:div>
                <w:div w:id="16974054">
                  <w:marLeft w:val="640"/>
                  <w:marRight w:val="0"/>
                  <w:marTop w:val="0"/>
                  <w:marBottom w:val="0"/>
                  <w:divBdr>
                    <w:top w:val="none" w:sz="0" w:space="0" w:color="auto"/>
                    <w:left w:val="none" w:sz="0" w:space="0" w:color="auto"/>
                    <w:bottom w:val="none" w:sz="0" w:space="0" w:color="auto"/>
                    <w:right w:val="none" w:sz="0" w:space="0" w:color="auto"/>
                  </w:divBdr>
                </w:div>
                <w:div w:id="1495101623">
                  <w:marLeft w:val="640"/>
                  <w:marRight w:val="0"/>
                  <w:marTop w:val="0"/>
                  <w:marBottom w:val="0"/>
                  <w:divBdr>
                    <w:top w:val="none" w:sz="0" w:space="0" w:color="auto"/>
                    <w:left w:val="none" w:sz="0" w:space="0" w:color="auto"/>
                    <w:bottom w:val="none" w:sz="0" w:space="0" w:color="auto"/>
                    <w:right w:val="none" w:sz="0" w:space="0" w:color="auto"/>
                  </w:divBdr>
                </w:div>
                <w:div w:id="1811439522">
                  <w:marLeft w:val="640"/>
                  <w:marRight w:val="0"/>
                  <w:marTop w:val="0"/>
                  <w:marBottom w:val="0"/>
                  <w:divBdr>
                    <w:top w:val="none" w:sz="0" w:space="0" w:color="auto"/>
                    <w:left w:val="none" w:sz="0" w:space="0" w:color="auto"/>
                    <w:bottom w:val="none" w:sz="0" w:space="0" w:color="auto"/>
                    <w:right w:val="none" w:sz="0" w:space="0" w:color="auto"/>
                  </w:divBdr>
                </w:div>
                <w:div w:id="1696534435">
                  <w:marLeft w:val="640"/>
                  <w:marRight w:val="0"/>
                  <w:marTop w:val="0"/>
                  <w:marBottom w:val="0"/>
                  <w:divBdr>
                    <w:top w:val="none" w:sz="0" w:space="0" w:color="auto"/>
                    <w:left w:val="none" w:sz="0" w:space="0" w:color="auto"/>
                    <w:bottom w:val="none" w:sz="0" w:space="0" w:color="auto"/>
                    <w:right w:val="none" w:sz="0" w:space="0" w:color="auto"/>
                  </w:divBdr>
                </w:div>
                <w:div w:id="84889513">
                  <w:marLeft w:val="640"/>
                  <w:marRight w:val="0"/>
                  <w:marTop w:val="0"/>
                  <w:marBottom w:val="0"/>
                  <w:divBdr>
                    <w:top w:val="none" w:sz="0" w:space="0" w:color="auto"/>
                    <w:left w:val="none" w:sz="0" w:space="0" w:color="auto"/>
                    <w:bottom w:val="none" w:sz="0" w:space="0" w:color="auto"/>
                    <w:right w:val="none" w:sz="0" w:space="0" w:color="auto"/>
                  </w:divBdr>
                </w:div>
                <w:div w:id="201720044">
                  <w:marLeft w:val="640"/>
                  <w:marRight w:val="0"/>
                  <w:marTop w:val="0"/>
                  <w:marBottom w:val="0"/>
                  <w:divBdr>
                    <w:top w:val="none" w:sz="0" w:space="0" w:color="auto"/>
                    <w:left w:val="none" w:sz="0" w:space="0" w:color="auto"/>
                    <w:bottom w:val="none" w:sz="0" w:space="0" w:color="auto"/>
                    <w:right w:val="none" w:sz="0" w:space="0" w:color="auto"/>
                  </w:divBdr>
                </w:div>
                <w:div w:id="319820634">
                  <w:marLeft w:val="640"/>
                  <w:marRight w:val="0"/>
                  <w:marTop w:val="0"/>
                  <w:marBottom w:val="0"/>
                  <w:divBdr>
                    <w:top w:val="none" w:sz="0" w:space="0" w:color="auto"/>
                    <w:left w:val="none" w:sz="0" w:space="0" w:color="auto"/>
                    <w:bottom w:val="none" w:sz="0" w:space="0" w:color="auto"/>
                    <w:right w:val="none" w:sz="0" w:space="0" w:color="auto"/>
                  </w:divBdr>
                </w:div>
                <w:div w:id="413360286">
                  <w:marLeft w:val="640"/>
                  <w:marRight w:val="0"/>
                  <w:marTop w:val="0"/>
                  <w:marBottom w:val="0"/>
                  <w:divBdr>
                    <w:top w:val="none" w:sz="0" w:space="0" w:color="auto"/>
                    <w:left w:val="none" w:sz="0" w:space="0" w:color="auto"/>
                    <w:bottom w:val="none" w:sz="0" w:space="0" w:color="auto"/>
                    <w:right w:val="none" w:sz="0" w:space="0" w:color="auto"/>
                  </w:divBdr>
                </w:div>
                <w:div w:id="502084825">
                  <w:marLeft w:val="640"/>
                  <w:marRight w:val="0"/>
                  <w:marTop w:val="0"/>
                  <w:marBottom w:val="0"/>
                  <w:divBdr>
                    <w:top w:val="none" w:sz="0" w:space="0" w:color="auto"/>
                    <w:left w:val="none" w:sz="0" w:space="0" w:color="auto"/>
                    <w:bottom w:val="none" w:sz="0" w:space="0" w:color="auto"/>
                    <w:right w:val="none" w:sz="0" w:space="0" w:color="auto"/>
                  </w:divBdr>
                </w:div>
                <w:div w:id="882212421">
                  <w:marLeft w:val="640"/>
                  <w:marRight w:val="0"/>
                  <w:marTop w:val="0"/>
                  <w:marBottom w:val="0"/>
                  <w:divBdr>
                    <w:top w:val="none" w:sz="0" w:space="0" w:color="auto"/>
                    <w:left w:val="none" w:sz="0" w:space="0" w:color="auto"/>
                    <w:bottom w:val="none" w:sz="0" w:space="0" w:color="auto"/>
                    <w:right w:val="none" w:sz="0" w:space="0" w:color="auto"/>
                  </w:divBdr>
                </w:div>
                <w:div w:id="857936252">
                  <w:marLeft w:val="640"/>
                  <w:marRight w:val="0"/>
                  <w:marTop w:val="0"/>
                  <w:marBottom w:val="0"/>
                  <w:divBdr>
                    <w:top w:val="none" w:sz="0" w:space="0" w:color="auto"/>
                    <w:left w:val="none" w:sz="0" w:space="0" w:color="auto"/>
                    <w:bottom w:val="none" w:sz="0" w:space="0" w:color="auto"/>
                    <w:right w:val="none" w:sz="0" w:space="0" w:color="auto"/>
                  </w:divBdr>
                </w:div>
                <w:div w:id="104345798">
                  <w:marLeft w:val="640"/>
                  <w:marRight w:val="0"/>
                  <w:marTop w:val="0"/>
                  <w:marBottom w:val="0"/>
                  <w:divBdr>
                    <w:top w:val="none" w:sz="0" w:space="0" w:color="auto"/>
                    <w:left w:val="none" w:sz="0" w:space="0" w:color="auto"/>
                    <w:bottom w:val="none" w:sz="0" w:space="0" w:color="auto"/>
                    <w:right w:val="none" w:sz="0" w:space="0" w:color="auto"/>
                  </w:divBdr>
                </w:div>
                <w:div w:id="1538348094">
                  <w:marLeft w:val="640"/>
                  <w:marRight w:val="0"/>
                  <w:marTop w:val="0"/>
                  <w:marBottom w:val="0"/>
                  <w:divBdr>
                    <w:top w:val="none" w:sz="0" w:space="0" w:color="auto"/>
                    <w:left w:val="none" w:sz="0" w:space="0" w:color="auto"/>
                    <w:bottom w:val="none" w:sz="0" w:space="0" w:color="auto"/>
                    <w:right w:val="none" w:sz="0" w:space="0" w:color="auto"/>
                  </w:divBdr>
                </w:div>
                <w:div w:id="362560450">
                  <w:marLeft w:val="640"/>
                  <w:marRight w:val="0"/>
                  <w:marTop w:val="0"/>
                  <w:marBottom w:val="0"/>
                  <w:divBdr>
                    <w:top w:val="none" w:sz="0" w:space="0" w:color="auto"/>
                    <w:left w:val="none" w:sz="0" w:space="0" w:color="auto"/>
                    <w:bottom w:val="none" w:sz="0" w:space="0" w:color="auto"/>
                    <w:right w:val="none" w:sz="0" w:space="0" w:color="auto"/>
                  </w:divBdr>
                </w:div>
                <w:div w:id="1518881444">
                  <w:marLeft w:val="640"/>
                  <w:marRight w:val="0"/>
                  <w:marTop w:val="0"/>
                  <w:marBottom w:val="0"/>
                  <w:divBdr>
                    <w:top w:val="none" w:sz="0" w:space="0" w:color="auto"/>
                    <w:left w:val="none" w:sz="0" w:space="0" w:color="auto"/>
                    <w:bottom w:val="none" w:sz="0" w:space="0" w:color="auto"/>
                    <w:right w:val="none" w:sz="0" w:space="0" w:color="auto"/>
                  </w:divBdr>
                </w:div>
                <w:div w:id="1358458850">
                  <w:marLeft w:val="640"/>
                  <w:marRight w:val="0"/>
                  <w:marTop w:val="0"/>
                  <w:marBottom w:val="0"/>
                  <w:divBdr>
                    <w:top w:val="none" w:sz="0" w:space="0" w:color="auto"/>
                    <w:left w:val="none" w:sz="0" w:space="0" w:color="auto"/>
                    <w:bottom w:val="none" w:sz="0" w:space="0" w:color="auto"/>
                    <w:right w:val="none" w:sz="0" w:space="0" w:color="auto"/>
                  </w:divBdr>
                </w:div>
                <w:div w:id="602224822">
                  <w:marLeft w:val="640"/>
                  <w:marRight w:val="0"/>
                  <w:marTop w:val="0"/>
                  <w:marBottom w:val="0"/>
                  <w:divBdr>
                    <w:top w:val="none" w:sz="0" w:space="0" w:color="auto"/>
                    <w:left w:val="none" w:sz="0" w:space="0" w:color="auto"/>
                    <w:bottom w:val="none" w:sz="0" w:space="0" w:color="auto"/>
                    <w:right w:val="none" w:sz="0" w:space="0" w:color="auto"/>
                  </w:divBdr>
                </w:div>
                <w:div w:id="1507939870">
                  <w:marLeft w:val="640"/>
                  <w:marRight w:val="0"/>
                  <w:marTop w:val="0"/>
                  <w:marBottom w:val="0"/>
                  <w:divBdr>
                    <w:top w:val="none" w:sz="0" w:space="0" w:color="auto"/>
                    <w:left w:val="none" w:sz="0" w:space="0" w:color="auto"/>
                    <w:bottom w:val="none" w:sz="0" w:space="0" w:color="auto"/>
                    <w:right w:val="none" w:sz="0" w:space="0" w:color="auto"/>
                  </w:divBdr>
                </w:div>
                <w:div w:id="1397971182">
                  <w:marLeft w:val="640"/>
                  <w:marRight w:val="0"/>
                  <w:marTop w:val="0"/>
                  <w:marBottom w:val="0"/>
                  <w:divBdr>
                    <w:top w:val="none" w:sz="0" w:space="0" w:color="auto"/>
                    <w:left w:val="none" w:sz="0" w:space="0" w:color="auto"/>
                    <w:bottom w:val="none" w:sz="0" w:space="0" w:color="auto"/>
                    <w:right w:val="none" w:sz="0" w:space="0" w:color="auto"/>
                  </w:divBdr>
                </w:div>
                <w:div w:id="1362509860">
                  <w:marLeft w:val="640"/>
                  <w:marRight w:val="0"/>
                  <w:marTop w:val="0"/>
                  <w:marBottom w:val="0"/>
                  <w:divBdr>
                    <w:top w:val="none" w:sz="0" w:space="0" w:color="auto"/>
                    <w:left w:val="none" w:sz="0" w:space="0" w:color="auto"/>
                    <w:bottom w:val="none" w:sz="0" w:space="0" w:color="auto"/>
                    <w:right w:val="none" w:sz="0" w:space="0" w:color="auto"/>
                  </w:divBdr>
                </w:div>
                <w:div w:id="1868134581">
                  <w:marLeft w:val="640"/>
                  <w:marRight w:val="0"/>
                  <w:marTop w:val="0"/>
                  <w:marBottom w:val="0"/>
                  <w:divBdr>
                    <w:top w:val="none" w:sz="0" w:space="0" w:color="auto"/>
                    <w:left w:val="none" w:sz="0" w:space="0" w:color="auto"/>
                    <w:bottom w:val="none" w:sz="0" w:space="0" w:color="auto"/>
                    <w:right w:val="none" w:sz="0" w:space="0" w:color="auto"/>
                  </w:divBdr>
                </w:div>
                <w:div w:id="847332535">
                  <w:marLeft w:val="640"/>
                  <w:marRight w:val="0"/>
                  <w:marTop w:val="0"/>
                  <w:marBottom w:val="0"/>
                  <w:divBdr>
                    <w:top w:val="none" w:sz="0" w:space="0" w:color="auto"/>
                    <w:left w:val="none" w:sz="0" w:space="0" w:color="auto"/>
                    <w:bottom w:val="none" w:sz="0" w:space="0" w:color="auto"/>
                    <w:right w:val="none" w:sz="0" w:space="0" w:color="auto"/>
                  </w:divBdr>
                </w:div>
                <w:div w:id="380717959">
                  <w:marLeft w:val="640"/>
                  <w:marRight w:val="0"/>
                  <w:marTop w:val="0"/>
                  <w:marBottom w:val="0"/>
                  <w:divBdr>
                    <w:top w:val="none" w:sz="0" w:space="0" w:color="auto"/>
                    <w:left w:val="none" w:sz="0" w:space="0" w:color="auto"/>
                    <w:bottom w:val="none" w:sz="0" w:space="0" w:color="auto"/>
                    <w:right w:val="none" w:sz="0" w:space="0" w:color="auto"/>
                  </w:divBdr>
                </w:div>
                <w:div w:id="1967925431">
                  <w:marLeft w:val="640"/>
                  <w:marRight w:val="0"/>
                  <w:marTop w:val="0"/>
                  <w:marBottom w:val="0"/>
                  <w:divBdr>
                    <w:top w:val="none" w:sz="0" w:space="0" w:color="auto"/>
                    <w:left w:val="none" w:sz="0" w:space="0" w:color="auto"/>
                    <w:bottom w:val="none" w:sz="0" w:space="0" w:color="auto"/>
                    <w:right w:val="none" w:sz="0" w:space="0" w:color="auto"/>
                  </w:divBdr>
                </w:div>
                <w:div w:id="1368750974">
                  <w:marLeft w:val="640"/>
                  <w:marRight w:val="0"/>
                  <w:marTop w:val="0"/>
                  <w:marBottom w:val="0"/>
                  <w:divBdr>
                    <w:top w:val="none" w:sz="0" w:space="0" w:color="auto"/>
                    <w:left w:val="none" w:sz="0" w:space="0" w:color="auto"/>
                    <w:bottom w:val="none" w:sz="0" w:space="0" w:color="auto"/>
                    <w:right w:val="none" w:sz="0" w:space="0" w:color="auto"/>
                  </w:divBdr>
                </w:div>
                <w:div w:id="1407612549">
                  <w:marLeft w:val="640"/>
                  <w:marRight w:val="0"/>
                  <w:marTop w:val="0"/>
                  <w:marBottom w:val="0"/>
                  <w:divBdr>
                    <w:top w:val="none" w:sz="0" w:space="0" w:color="auto"/>
                    <w:left w:val="none" w:sz="0" w:space="0" w:color="auto"/>
                    <w:bottom w:val="none" w:sz="0" w:space="0" w:color="auto"/>
                    <w:right w:val="none" w:sz="0" w:space="0" w:color="auto"/>
                  </w:divBdr>
                </w:div>
                <w:div w:id="462238237">
                  <w:marLeft w:val="640"/>
                  <w:marRight w:val="0"/>
                  <w:marTop w:val="0"/>
                  <w:marBottom w:val="0"/>
                  <w:divBdr>
                    <w:top w:val="none" w:sz="0" w:space="0" w:color="auto"/>
                    <w:left w:val="none" w:sz="0" w:space="0" w:color="auto"/>
                    <w:bottom w:val="none" w:sz="0" w:space="0" w:color="auto"/>
                    <w:right w:val="none" w:sz="0" w:space="0" w:color="auto"/>
                  </w:divBdr>
                </w:div>
                <w:div w:id="1743336392">
                  <w:marLeft w:val="640"/>
                  <w:marRight w:val="0"/>
                  <w:marTop w:val="0"/>
                  <w:marBottom w:val="0"/>
                  <w:divBdr>
                    <w:top w:val="none" w:sz="0" w:space="0" w:color="auto"/>
                    <w:left w:val="none" w:sz="0" w:space="0" w:color="auto"/>
                    <w:bottom w:val="none" w:sz="0" w:space="0" w:color="auto"/>
                    <w:right w:val="none" w:sz="0" w:space="0" w:color="auto"/>
                  </w:divBdr>
                </w:div>
                <w:div w:id="252595524">
                  <w:marLeft w:val="640"/>
                  <w:marRight w:val="0"/>
                  <w:marTop w:val="0"/>
                  <w:marBottom w:val="0"/>
                  <w:divBdr>
                    <w:top w:val="none" w:sz="0" w:space="0" w:color="auto"/>
                    <w:left w:val="none" w:sz="0" w:space="0" w:color="auto"/>
                    <w:bottom w:val="none" w:sz="0" w:space="0" w:color="auto"/>
                    <w:right w:val="none" w:sz="0" w:space="0" w:color="auto"/>
                  </w:divBdr>
                </w:div>
                <w:div w:id="1712463270">
                  <w:marLeft w:val="640"/>
                  <w:marRight w:val="0"/>
                  <w:marTop w:val="0"/>
                  <w:marBottom w:val="0"/>
                  <w:divBdr>
                    <w:top w:val="none" w:sz="0" w:space="0" w:color="auto"/>
                    <w:left w:val="none" w:sz="0" w:space="0" w:color="auto"/>
                    <w:bottom w:val="none" w:sz="0" w:space="0" w:color="auto"/>
                    <w:right w:val="none" w:sz="0" w:space="0" w:color="auto"/>
                  </w:divBdr>
                </w:div>
                <w:div w:id="1491599380">
                  <w:marLeft w:val="640"/>
                  <w:marRight w:val="0"/>
                  <w:marTop w:val="0"/>
                  <w:marBottom w:val="0"/>
                  <w:divBdr>
                    <w:top w:val="none" w:sz="0" w:space="0" w:color="auto"/>
                    <w:left w:val="none" w:sz="0" w:space="0" w:color="auto"/>
                    <w:bottom w:val="none" w:sz="0" w:space="0" w:color="auto"/>
                    <w:right w:val="none" w:sz="0" w:space="0" w:color="auto"/>
                  </w:divBdr>
                </w:div>
                <w:div w:id="33240346">
                  <w:marLeft w:val="640"/>
                  <w:marRight w:val="0"/>
                  <w:marTop w:val="0"/>
                  <w:marBottom w:val="0"/>
                  <w:divBdr>
                    <w:top w:val="none" w:sz="0" w:space="0" w:color="auto"/>
                    <w:left w:val="none" w:sz="0" w:space="0" w:color="auto"/>
                    <w:bottom w:val="none" w:sz="0" w:space="0" w:color="auto"/>
                    <w:right w:val="none" w:sz="0" w:space="0" w:color="auto"/>
                  </w:divBdr>
                </w:div>
                <w:div w:id="2086604690">
                  <w:marLeft w:val="640"/>
                  <w:marRight w:val="0"/>
                  <w:marTop w:val="0"/>
                  <w:marBottom w:val="0"/>
                  <w:divBdr>
                    <w:top w:val="none" w:sz="0" w:space="0" w:color="auto"/>
                    <w:left w:val="none" w:sz="0" w:space="0" w:color="auto"/>
                    <w:bottom w:val="none" w:sz="0" w:space="0" w:color="auto"/>
                    <w:right w:val="none" w:sz="0" w:space="0" w:color="auto"/>
                  </w:divBdr>
                </w:div>
                <w:div w:id="891039436">
                  <w:marLeft w:val="640"/>
                  <w:marRight w:val="0"/>
                  <w:marTop w:val="0"/>
                  <w:marBottom w:val="0"/>
                  <w:divBdr>
                    <w:top w:val="none" w:sz="0" w:space="0" w:color="auto"/>
                    <w:left w:val="none" w:sz="0" w:space="0" w:color="auto"/>
                    <w:bottom w:val="none" w:sz="0" w:space="0" w:color="auto"/>
                    <w:right w:val="none" w:sz="0" w:space="0" w:color="auto"/>
                  </w:divBdr>
                </w:div>
                <w:div w:id="758908743">
                  <w:marLeft w:val="640"/>
                  <w:marRight w:val="0"/>
                  <w:marTop w:val="0"/>
                  <w:marBottom w:val="0"/>
                  <w:divBdr>
                    <w:top w:val="none" w:sz="0" w:space="0" w:color="auto"/>
                    <w:left w:val="none" w:sz="0" w:space="0" w:color="auto"/>
                    <w:bottom w:val="none" w:sz="0" w:space="0" w:color="auto"/>
                    <w:right w:val="none" w:sz="0" w:space="0" w:color="auto"/>
                  </w:divBdr>
                </w:div>
                <w:div w:id="534660076">
                  <w:marLeft w:val="640"/>
                  <w:marRight w:val="0"/>
                  <w:marTop w:val="0"/>
                  <w:marBottom w:val="0"/>
                  <w:divBdr>
                    <w:top w:val="none" w:sz="0" w:space="0" w:color="auto"/>
                    <w:left w:val="none" w:sz="0" w:space="0" w:color="auto"/>
                    <w:bottom w:val="none" w:sz="0" w:space="0" w:color="auto"/>
                    <w:right w:val="none" w:sz="0" w:space="0" w:color="auto"/>
                  </w:divBdr>
                </w:div>
                <w:div w:id="631982716">
                  <w:marLeft w:val="640"/>
                  <w:marRight w:val="0"/>
                  <w:marTop w:val="0"/>
                  <w:marBottom w:val="0"/>
                  <w:divBdr>
                    <w:top w:val="none" w:sz="0" w:space="0" w:color="auto"/>
                    <w:left w:val="none" w:sz="0" w:space="0" w:color="auto"/>
                    <w:bottom w:val="none" w:sz="0" w:space="0" w:color="auto"/>
                    <w:right w:val="none" w:sz="0" w:space="0" w:color="auto"/>
                  </w:divBdr>
                </w:div>
                <w:div w:id="1456216728">
                  <w:marLeft w:val="640"/>
                  <w:marRight w:val="0"/>
                  <w:marTop w:val="0"/>
                  <w:marBottom w:val="0"/>
                  <w:divBdr>
                    <w:top w:val="none" w:sz="0" w:space="0" w:color="auto"/>
                    <w:left w:val="none" w:sz="0" w:space="0" w:color="auto"/>
                    <w:bottom w:val="none" w:sz="0" w:space="0" w:color="auto"/>
                    <w:right w:val="none" w:sz="0" w:space="0" w:color="auto"/>
                  </w:divBdr>
                </w:div>
                <w:div w:id="109203644">
                  <w:marLeft w:val="640"/>
                  <w:marRight w:val="0"/>
                  <w:marTop w:val="0"/>
                  <w:marBottom w:val="0"/>
                  <w:divBdr>
                    <w:top w:val="none" w:sz="0" w:space="0" w:color="auto"/>
                    <w:left w:val="none" w:sz="0" w:space="0" w:color="auto"/>
                    <w:bottom w:val="none" w:sz="0" w:space="0" w:color="auto"/>
                    <w:right w:val="none" w:sz="0" w:space="0" w:color="auto"/>
                  </w:divBdr>
                </w:div>
                <w:div w:id="1804880362">
                  <w:marLeft w:val="640"/>
                  <w:marRight w:val="0"/>
                  <w:marTop w:val="0"/>
                  <w:marBottom w:val="0"/>
                  <w:divBdr>
                    <w:top w:val="none" w:sz="0" w:space="0" w:color="auto"/>
                    <w:left w:val="none" w:sz="0" w:space="0" w:color="auto"/>
                    <w:bottom w:val="none" w:sz="0" w:space="0" w:color="auto"/>
                    <w:right w:val="none" w:sz="0" w:space="0" w:color="auto"/>
                  </w:divBdr>
                </w:div>
                <w:div w:id="35739997">
                  <w:marLeft w:val="640"/>
                  <w:marRight w:val="0"/>
                  <w:marTop w:val="0"/>
                  <w:marBottom w:val="0"/>
                  <w:divBdr>
                    <w:top w:val="none" w:sz="0" w:space="0" w:color="auto"/>
                    <w:left w:val="none" w:sz="0" w:space="0" w:color="auto"/>
                    <w:bottom w:val="none" w:sz="0" w:space="0" w:color="auto"/>
                    <w:right w:val="none" w:sz="0" w:space="0" w:color="auto"/>
                  </w:divBdr>
                </w:div>
                <w:div w:id="1158498393">
                  <w:marLeft w:val="640"/>
                  <w:marRight w:val="0"/>
                  <w:marTop w:val="0"/>
                  <w:marBottom w:val="0"/>
                  <w:divBdr>
                    <w:top w:val="none" w:sz="0" w:space="0" w:color="auto"/>
                    <w:left w:val="none" w:sz="0" w:space="0" w:color="auto"/>
                    <w:bottom w:val="none" w:sz="0" w:space="0" w:color="auto"/>
                    <w:right w:val="none" w:sz="0" w:space="0" w:color="auto"/>
                  </w:divBdr>
                </w:div>
                <w:div w:id="1660500968">
                  <w:marLeft w:val="640"/>
                  <w:marRight w:val="0"/>
                  <w:marTop w:val="0"/>
                  <w:marBottom w:val="0"/>
                  <w:divBdr>
                    <w:top w:val="none" w:sz="0" w:space="0" w:color="auto"/>
                    <w:left w:val="none" w:sz="0" w:space="0" w:color="auto"/>
                    <w:bottom w:val="none" w:sz="0" w:space="0" w:color="auto"/>
                    <w:right w:val="none" w:sz="0" w:space="0" w:color="auto"/>
                  </w:divBdr>
                </w:div>
                <w:div w:id="915819688">
                  <w:marLeft w:val="640"/>
                  <w:marRight w:val="0"/>
                  <w:marTop w:val="0"/>
                  <w:marBottom w:val="0"/>
                  <w:divBdr>
                    <w:top w:val="none" w:sz="0" w:space="0" w:color="auto"/>
                    <w:left w:val="none" w:sz="0" w:space="0" w:color="auto"/>
                    <w:bottom w:val="none" w:sz="0" w:space="0" w:color="auto"/>
                    <w:right w:val="none" w:sz="0" w:space="0" w:color="auto"/>
                  </w:divBdr>
                </w:div>
                <w:div w:id="659231785">
                  <w:marLeft w:val="640"/>
                  <w:marRight w:val="0"/>
                  <w:marTop w:val="0"/>
                  <w:marBottom w:val="0"/>
                  <w:divBdr>
                    <w:top w:val="none" w:sz="0" w:space="0" w:color="auto"/>
                    <w:left w:val="none" w:sz="0" w:space="0" w:color="auto"/>
                    <w:bottom w:val="none" w:sz="0" w:space="0" w:color="auto"/>
                    <w:right w:val="none" w:sz="0" w:space="0" w:color="auto"/>
                  </w:divBdr>
                </w:div>
                <w:div w:id="710419829">
                  <w:marLeft w:val="640"/>
                  <w:marRight w:val="0"/>
                  <w:marTop w:val="0"/>
                  <w:marBottom w:val="0"/>
                  <w:divBdr>
                    <w:top w:val="none" w:sz="0" w:space="0" w:color="auto"/>
                    <w:left w:val="none" w:sz="0" w:space="0" w:color="auto"/>
                    <w:bottom w:val="none" w:sz="0" w:space="0" w:color="auto"/>
                    <w:right w:val="none" w:sz="0" w:space="0" w:color="auto"/>
                  </w:divBdr>
                </w:div>
                <w:div w:id="1185629399">
                  <w:marLeft w:val="640"/>
                  <w:marRight w:val="0"/>
                  <w:marTop w:val="0"/>
                  <w:marBottom w:val="0"/>
                  <w:divBdr>
                    <w:top w:val="none" w:sz="0" w:space="0" w:color="auto"/>
                    <w:left w:val="none" w:sz="0" w:space="0" w:color="auto"/>
                    <w:bottom w:val="none" w:sz="0" w:space="0" w:color="auto"/>
                    <w:right w:val="none" w:sz="0" w:space="0" w:color="auto"/>
                  </w:divBdr>
                </w:div>
                <w:div w:id="1749617984">
                  <w:marLeft w:val="640"/>
                  <w:marRight w:val="0"/>
                  <w:marTop w:val="0"/>
                  <w:marBottom w:val="0"/>
                  <w:divBdr>
                    <w:top w:val="none" w:sz="0" w:space="0" w:color="auto"/>
                    <w:left w:val="none" w:sz="0" w:space="0" w:color="auto"/>
                    <w:bottom w:val="none" w:sz="0" w:space="0" w:color="auto"/>
                    <w:right w:val="none" w:sz="0" w:space="0" w:color="auto"/>
                  </w:divBdr>
                </w:div>
                <w:div w:id="758327224">
                  <w:marLeft w:val="640"/>
                  <w:marRight w:val="0"/>
                  <w:marTop w:val="0"/>
                  <w:marBottom w:val="0"/>
                  <w:divBdr>
                    <w:top w:val="none" w:sz="0" w:space="0" w:color="auto"/>
                    <w:left w:val="none" w:sz="0" w:space="0" w:color="auto"/>
                    <w:bottom w:val="none" w:sz="0" w:space="0" w:color="auto"/>
                    <w:right w:val="none" w:sz="0" w:space="0" w:color="auto"/>
                  </w:divBdr>
                </w:div>
                <w:div w:id="1084035658">
                  <w:marLeft w:val="640"/>
                  <w:marRight w:val="0"/>
                  <w:marTop w:val="0"/>
                  <w:marBottom w:val="0"/>
                  <w:divBdr>
                    <w:top w:val="none" w:sz="0" w:space="0" w:color="auto"/>
                    <w:left w:val="none" w:sz="0" w:space="0" w:color="auto"/>
                    <w:bottom w:val="none" w:sz="0" w:space="0" w:color="auto"/>
                    <w:right w:val="none" w:sz="0" w:space="0" w:color="auto"/>
                  </w:divBdr>
                </w:div>
                <w:div w:id="85808716">
                  <w:marLeft w:val="640"/>
                  <w:marRight w:val="0"/>
                  <w:marTop w:val="0"/>
                  <w:marBottom w:val="0"/>
                  <w:divBdr>
                    <w:top w:val="none" w:sz="0" w:space="0" w:color="auto"/>
                    <w:left w:val="none" w:sz="0" w:space="0" w:color="auto"/>
                    <w:bottom w:val="none" w:sz="0" w:space="0" w:color="auto"/>
                    <w:right w:val="none" w:sz="0" w:space="0" w:color="auto"/>
                  </w:divBdr>
                </w:div>
                <w:div w:id="133523433">
                  <w:marLeft w:val="640"/>
                  <w:marRight w:val="0"/>
                  <w:marTop w:val="0"/>
                  <w:marBottom w:val="0"/>
                  <w:divBdr>
                    <w:top w:val="none" w:sz="0" w:space="0" w:color="auto"/>
                    <w:left w:val="none" w:sz="0" w:space="0" w:color="auto"/>
                    <w:bottom w:val="none" w:sz="0" w:space="0" w:color="auto"/>
                    <w:right w:val="none" w:sz="0" w:space="0" w:color="auto"/>
                  </w:divBdr>
                </w:div>
                <w:div w:id="880828784">
                  <w:marLeft w:val="640"/>
                  <w:marRight w:val="0"/>
                  <w:marTop w:val="0"/>
                  <w:marBottom w:val="0"/>
                  <w:divBdr>
                    <w:top w:val="none" w:sz="0" w:space="0" w:color="auto"/>
                    <w:left w:val="none" w:sz="0" w:space="0" w:color="auto"/>
                    <w:bottom w:val="none" w:sz="0" w:space="0" w:color="auto"/>
                    <w:right w:val="none" w:sz="0" w:space="0" w:color="auto"/>
                  </w:divBdr>
                </w:div>
                <w:div w:id="1199509239">
                  <w:marLeft w:val="640"/>
                  <w:marRight w:val="0"/>
                  <w:marTop w:val="0"/>
                  <w:marBottom w:val="0"/>
                  <w:divBdr>
                    <w:top w:val="none" w:sz="0" w:space="0" w:color="auto"/>
                    <w:left w:val="none" w:sz="0" w:space="0" w:color="auto"/>
                    <w:bottom w:val="none" w:sz="0" w:space="0" w:color="auto"/>
                    <w:right w:val="none" w:sz="0" w:space="0" w:color="auto"/>
                  </w:divBdr>
                </w:div>
                <w:div w:id="1818761444">
                  <w:marLeft w:val="640"/>
                  <w:marRight w:val="0"/>
                  <w:marTop w:val="0"/>
                  <w:marBottom w:val="0"/>
                  <w:divBdr>
                    <w:top w:val="none" w:sz="0" w:space="0" w:color="auto"/>
                    <w:left w:val="none" w:sz="0" w:space="0" w:color="auto"/>
                    <w:bottom w:val="none" w:sz="0" w:space="0" w:color="auto"/>
                    <w:right w:val="none" w:sz="0" w:space="0" w:color="auto"/>
                  </w:divBdr>
                </w:div>
                <w:div w:id="375811679">
                  <w:marLeft w:val="640"/>
                  <w:marRight w:val="0"/>
                  <w:marTop w:val="0"/>
                  <w:marBottom w:val="0"/>
                  <w:divBdr>
                    <w:top w:val="none" w:sz="0" w:space="0" w:color="auto"/>
                    <w:left w:val="none" w:sz="0" w:space="0" w:color="auto"/>
                    <w:bottom w:val="none" w:sz="0" w:space="0" w:color="auto"/>
                    <w:right w:val="none" w:sz="0" w:space="0" w:color="auto"/>
                  </w:divBdr>
                </w:div>
                <w:div w:id="487983979">
                  <w:marLeft w:val="640"/>
                  <w:marRight w:val="0"/>
                  <w:marTop w:val="0"/>
                  <w:marBottom w:val="0"/>
                  <w:divBdr>
                    <w:top w:val="none" w:sz="0" w:space="0" w:color="auto"/>
                    <w:left w:val="none" w:sz="0" w:space="0" w:color="auto"/>
                    <w:bottom w:val="none" w:sz="0" w:space="0" w:color="auto"/>
                    <w:right w:val="none" w:sz="0" w:space="0" w:color="auto"/>
                  </w:divBdr>
                </w:div>
              </w:divsChild>
            </w:div>
            <w:div w:id="1759522661">
              <w:marLeft w:val="0"/>
              <w:marRight w:val="0"/>
              <w:marTop w:val="0"/>
              <w:marBottom w:val="0"/>
              <w:divBdr>
                <w:top w:val="none" w:sz="0" w:space="0" w:color="auto"/>
                <w:left w:val="none" w:sz="0" w:space="0" w:color="auto"/>
                <w:bottom w:val="none" w:sz="0" w:space="0" w:color="auto"/>
                <w:right w:val="none" w:sz="0" w:space="0" w:color="auto"/>
              </w:divBdr>
              <w:divsChild>
                <w:div w:id="1747800590">
                  <w:marLeft w:val="640"/>
                  <w:marRight w:val="0"/>
                  <w:marTop w:val="0"/>
                  <w:marBottom w:val="0"/>
                  <w:divBdr>
                    <w:top w:val="none" w:sz="0" w:space="0" w:color="auto"/>
                    <w:left w:val="none" w:sz="0" w:space="0" w:color="auto"/>
                    <w:bottom w:val="none" w:sz="0" w:space="0" w:color="auto"/>
                    <w:right w:val="none" w:sz="0" w:space="0" w:color="auto"/>
                  </w:divBdr>
                </w:div>
                <w:div w:id="912395489">
                  <w:marLeft w:val="640"/>
                  <w:marRight w:val="0"/>
                  <w:marTop w:val="0"/>
                  <w:marBottom w:val="0"/>
                  <w:divBdr>
                    <w:top w:val="none" w:sz="0" w:space="0" w:color="auto"/>
                    <w:left w:val="none" w:sz="0" w:space="0" w:color="auto"/>
                    <w:bottom w:val="none" w:sz="0" w:space="0" w:color="auto"/>
                    <w:right w:val="none" w:sz="0" w:space="0" w:color="auto"/>
                  </w:divBdr>
                </w:div>
                <w:div w:id="1896432987">
                  <w:marLeft w:val="640"/>
                  <w:marRight w:val="0"/>
                  <w:marTop w:val="0"/>
                  <w:marBottom w:val="0"/>
                  <w:divBdr>
                    <w:top w:val="none" w:sz="0" w:space="0" w:color="auto"/>
                    <w:left w:val="none" w:sz="0" w:space="0" w:color="auto"/>
                    <w:bottom w:val="none" w:sz="0" w:space="0" w:color="auto"/>
                    <w:right w:val="none" w:sz="0" w:space="0" w:color="auto"/>
                  </w:divBdr>
                </w:div>
                <w:div w:id="899631281">
                  <w:marLeft w:val="640"/>
                  <w:marRight w:val="0"/>
                  <w:marTop w:val="0"/>
                  <w:marBottom w:val="0"/>
                  <w:divBdr>
                    <w:top w:val="none" w:sz="0" w:space="0" w:color="auto"/>
                    <w:left w:val="none" w:sz="0" w:space="0" w:color="auto"/>
                    <w:bottom w:val="none" w:sz="0" w:space="0" w:color="auto"/>
                    <w:right w:val="none" w:sz="0" w:space="0" w:color="auto"/>
                  </w:divBdr>
                </w:div>
                <w:div w:id="334697971">
                  <w:marLeft w:val="640"/>
                  <w:marRight w:val="0"/>
                  <w:marTop w:val="0"/>
                  <w:marBottom w:val="0"/>
                  <w:divBdr>
                    <w:top w:val="none" w:sz="0" w:space="0" w:color="auto"/>
                    <w:left w:val="none" w:sz="0" w:space="0" w:color="auto"/>
                    <w:bottom w:val="none" w:sz="0" w:space="0" w:color="auto"/>
                    <w:right w:val="none" w:sz="0" w:space="0" w:color="auto"/>
                  </w:divBdr>
                </w:div>
                <w:div w:id="1901088061">
                  <w:marLeft w:val="640"/>
                  <w:marRight w:val="0"/>
                  <w:marTop w:val="0"/>
                  <w:marBottom w:val="0"/>
                  <w:divBdr>
                    <w:top w:val="none" w:sz="0" w:space="0" w:color="auto"/>
                    <w:left w:val="none" w:sz="0" w:space="0" w:color="auto"/>
                    <w:bottom w:val="none" w:sz="0" w:space="0" w:color="auto"/>
                    <w:right w:val="none" w:sz="0" w:space="0" w:color="auto"/>
                  </w:divBdr>
                </w:div>
                <w:div w:id="1527527280">
                  <w:marLeft w:val="640"/>
                  <w:marRight w:val="0"/>
                  <w:marTop w:val="0"/>
                  <w:marBottom w:val="0"/>
                  <w:divBdr>
                    <w:top w:val="none" w:sz="0" w:space="0" w:color="auto"/>
                    <w:left w:val="none" w:sz="0" w:space="0" w:color="auto"/>
                    <w:bottom w:val="none" w:sz="0" w:space="0" w:color="auto"/>
                    <w:right w:val="none" w:sz="0" w:space="0" w:color="auto"/>
                  </w:divBdr>
                </w:div>
                <w:div w:id="1009411257">
                  <w:marLeft w:val="640"/>
                  <w:marRight w:val="0"/>
                  <w:marTop w:val="0"/>
                  <w:marBottom w:val="0"/>
                  <w:divBdr>
                    <w:top w:val="none" w:sz="0" w:space="0" w:color="auto"/>
                    <w:left w:val="none" w:sz="0" w:space="0" w:color="auto"/>
                    <w:bottom w:val="none" w:sz="0" w:space="0" w:color="auto"/>
                    <w:right w:val="none" w:sz="0" w:space="0" w:color="auto"/>
                  </w:divBdr>
                </w:div>
                <w:div w:id="1622608485">
                  <w:marLeft w:val="640"/>
                  <w:marRight w:val="0"/>
                  <w:marTop w:val="0"/>
                  <w:marBottom w:val="0"/>
                  <w:divBdr>
                    <w:top w:val="none" w:sz="0" w:space="0" w:color="auto"/>
                    <w:left w:val="none" w:sz="0" w:space="0" w:color="auto"/>
                    <w:bottom w:val="none" w:sz="0" w:space="0" w:color="auto"/>
                    <w:right w:val="none" w:sz="0" w:space="0" w:color="auto"/>
                  </w:divBdr>
                </w:div>
                <w:div w:id="834538752">
                  <w:marLeft w:val="640"/>
                  <w:marRight w:val="0"/>
                  <w:marTop w:val="0"/>
                  <w:marBottom w:val="0"/>
                  <w:divBdr>
                    <w:top w:val="none" w:sz="0" w:space="0" w:color="auto"/>
                    <w:left w:val="none" w:sz="0" w:space="0" w:color="auto"/>
                    <w:bottom w:val="none" w:sz="0" w:space="0" w:color="auto"/>
                    <w:right w:val="none" w:sz="0" w:space="0" w:color="auto"/>
                  </w:divBdr>
                </w:div>
                <w:div w:id="1275283127">
                  <w:marLeft w:val="640"/>
                  <w:marRight w:val="0"/>
                  <w:marTop w:val="0"/>
                  <w:marBottom w:val="0"/>
                  <w:divBdr>
                    <w:top w:val="none" w:sz="0" w:space="0" w:color="auto"/>
                    <w:left w:val="none" w:sz="0" w:space="0" w:color="auto"/>
                    <w:bottom w:val="none" w:sz="0" w:space="0" w:color="auto"/>
                    <w:right w:val="none" w:sz="0" w:space="0" w:color="auto"/>
                  </w:divBdr>
                </w:div>
                <w:div w:id="1860465071">
                  <w:marLeft w:val="640"/>
                  <w:marRight w:val="0"/>
                  <w:marTop w:val="0"/>
                  <w:marBottom w:val="0"/>
                  <w:divBdr>
                    <w:top w:val="none" w:sz="0" w:space="0" w:color="auto"/>
                    <w:left w:val="none" w:sz="0" w:space="0" w:color="auto"/>
                    <w:bottom w:val="none" w:sz="0" w:space="0" w:color="auto"/>
                    <w:right w:val="none" w:sz="0" w:space="0" w:color="auto"/>
                  </w:divBdr>
                </w:div>
                <w:div w:id="1890797491">
                  <w:marLeft w:val="640"/>
                  <w:marRight w:val="0"/>
                  <w:marTop w:val="0"/>
                  <w:marBottom w:val="0"/>
                  <w:divBdr>
                    <w:top w:val="none" w:sz="0" w:space="0" w:color="auto"/>
                    <w:left w:val="none" w:sz="0" w:space="0" w:color="auto"/>
                    <w:bottom w:val="none" w:sz="0" w:space="0" w:color="auto"/>
                    <w:right w:val="none" w:sz="0" w:space="0" w:color="auto"/>
                  </w:divBdr>
                </w:div>
                <w:div w:id="1953709437">
                  <w:marLeft w:val="640"/>
                  <w:marRight w:val="0"/>
                  <w:marTop w:val="0"/>
                  <w:marBottom w:val="0"/>
                  <w:divBdr>
                    <w:top w:val="none" w:sz="0" w:space="0" w:color="auto"/>
                    <w:left w:val="none" w:sz="0" w:space="0" w:color="auto"/>
                    <w:bottom w:val="none" w:sz="0" w:space="0" w:color="auto"/>
                    <w:right w:val="none" w:sz="0" w:space="0" w:color="auto"/>
                  </w:divBdr>
                </w:div>
                <w:div w:id="1405033639">
                  <w:marLeft w:val="640"/>
                  <w:marRight w:val="0"/>
                  <w:marTop w:val="0"/>
                  <w:marBottom w:val="0"/>
                  <w:divBdr>
                    <w:top w:val="none" w:sz="0" w:space="0" w:color="auto"/>
                    <w:left w:val="none" w:sz="0" w:space="0" w:color="auto"/>
                    <w:bottom w:val="none" w:sz="0" w:space="0" w:color="auto"/>
                    <w:right w:val="none" w:sz="0" w:space="0" w:color="auto"/>
                  </w:divBdr>
                </w:div>
                <w:div w:id="1713769487">
                  <w:marLeft w:val="640"/>
                  <w:marRight w:val="0"/>
                  <w:marTop w:val="0"/>
                  <w:marBottom w:val="0"/>
                  <w:divBdr>
                    <w:top w:val="none" w:sz="0" w:space="0" w:color="auto"/>
                    <w:left w:val="none" w:sz="0" w:space="0" w:color="auto"/>
                    <w:bottom w:val="none" w:sz="0" w:space="0" w:color="auto"/>
                    <w:right w:val="none" w:sz="0" w:space="0" w:color="auto"/>
                  </w:divBdr>
                </w:div>
                <w:div w:id="2008630741">
                  <w:marLeft w:val="640"/>
                  <w:marRight w:val="0"/>
                  <w:marTop w:val="0"/>
                  <w:marBottom w:val="0"/>
                  <w:divBdr>
                    <w:top w:val="none" w:sz="0" w:space="0" w:color="auto"/>
                    <w:left w:val="none" w:sz="0" w:space="0" w:color="auto"/>
                    <w:bottom w:val="none" w:sz="0" w:space="0" w:color="auto"/>
                    <w:right w:val="none" w:sz="0" w:space="0" w:color="auto"/>
                  </w:divBdr>
                </w:div>
                <w:div w:id="1376005890">
                  <w:marLeft w:val="640"/>
                  <w:marRight w:val="0"/>
                  <w:marTop w:val="0"/>
                  <w:marBottom w:val="0"/>
                  <w:divBdr>
                    <w:top w:val="none" w:sz="0" w:space="0" w:color="auto"/>
                    <w:left w:val="none" w:sz="0" w:space="0" w:color="auto"/>
                    <w:bottom w:val="none" w:sz="0" w:space="0" w:color="auto"/>
                    <w:right w:val="none" w:sz="0" w:space="0" w:color="auto"/>
                  </w:divBdr>
                </w:div>
                <w:div w:id="549003843">
                  <w:marLeft w:val="640"/>
                  <w:marRight w:val="0"/>
                  <w:marTop w:val="0"/>
                  <w:marBottom w:val="0"/>
                  <w:divBdr>
                    <w:top w:val="none" w:sz="0" w:space="0" w:color="auto"/>
                    <w:left w:val="none" w:sz="0" w:space="0" w:color="auto"/>
                    <w:bottom w:val="none" w:sz="0" w:space="0" w:color="auto"/>
                    <w:right w:val="none" w:sz="0" w:space="0" w:color="auto"/>
                  </w:divBdr>
                </w:div>
                <w:div w:id="1420298877">
                  <w:marLeft w:val="640"/>
                  <w:marRight w:val="0"/>
                  <w:marTop w:val="0"/>
                  <w:marBottom w:val="0"/>
                  <w:divBdr>
                    <w:top w:val="none" w:sz="0" w:space="0" w:color="auto"/>
                    <w:left w:val="none" w:sz="0" w:space="0" w:color="auto"/>
                    <w:bottom w:val="none" w:sz="0" w:space="0" w:color="auto"/>
                    <w:right w:val="none" w:sz="0" w:space="0" w:color="auto"/>
                  </w:divBdr>
                </w:div>
                <w:div w:id="1907298480">
                  <w:marLeft w:val="640"/>
                  <w:marRight w:val="0"/>
                  <w:marTop w:val="0"/>
                  <w:marBottom w:val="0"/>
                  <w:divBdr>
                    <w:top w:val="none" w:sz="0" w:space="0" w:color="auto"/>
                    <w:left w:val="none" w:sz="0" w:space="0" w:color="auto"/>
                    <w:bottom w:val="none" w:sz="0" w:space="0" w:color="auto"/>
                    <w:right w:val="none" w:sz="0" w:space="0" w:color="auto"/>
                  </w:divBdr>
                </w:div>
                <w:div w:id="1265187069">
                  <w:marLeft w:val="640"/>
                  <w:marRight w:val="0"/>
                  <w:marTop w:val="0"/>
                  <w:marBottom w:val="0"/>
                  <w:divBdr>
                    <w:top w:val="none" w:sz="0" w:space="0" w:color="auto"/>
                    <w:left w:val="none" w:sz="0" w:space="0" w:color="auto"/>
                    <w:bottom w:val="none" w:sz="0" w:space="0" w:color="auto"/>
                    <w:right w:val="none" w:sz="0" w:space="0" w:color="auto"/>
                  </w:divBdr>
                </w:div>
                <w:div w:id="186873203">
                  <w:marLeft w:val="640"/>
                  <w:marRight w:val="0"/>
                  <w:marTop w:val="0"/>
                  <w:marBottom w:val="0"/>
                  <w:divBdr>
                    <w:top w:val="none" w:sz="0" w:space="0" w:color="auto"/>
                    <w:left w:val="none" w:sz="0" w:space="0" w:color="auto"/>
                    <w:bottom w:val="none" w:sz="0" w:space="0" w:color="auto"/>
                    <w:right w:val="none" w:sz="0" w:space="0" w:color="auto"/>
                  </w:divBdr>
                </w:div>
                <w:div w:id="2125691103">
                  <w:marLeft w:val="640"/>
                  <w:marRight w:val="0"/>
                  <w:marTop w:val="0"/>
                  <w:marBottom w:val="0"/>
                  <w:divBdr>
                    <w:top w:val="none" w:sz="0" w:space="0" w:color="auto"/>
                    <w:left w:val="none" w:sz="0" w:space="0" w:color="auto"/>
                    <w:bottom w:val="none" w:sz="0" w:space="0" w:color="auto"/>
                    <w:right w:val="none" w:sz="0" w:space="0" w:color="auto"/>
                  </w:divBdr>
                </w:div>
                <w:div w:id="1954244683">
                  <w:marLeft w:val="640"/>
                  <w:marRight w:val="0"/>
                  <w:marTop w:val="0"/>
                  <w:marBottom w:val="0"/>
                  <w:divBdr>
                    <w:top w:val="none" w:sz="0" w:space="0" w:color="auto"/>
                    <w:left w:val="none" w:sz="0" w:space="0" w:color="auto"/>
                    <w:bottom w:val="none" w:sz="0" w:space="0" w:color="auto"/>
                    <w:right w:val="none" w:sz="0" w:space="0" w:color="auto"/>
                  </w:divBdr>
                </w:div>
                <w:div w:id="461968568">
                  <w:marLeft w:val="640"/>
                  <w:marRight w:val="0"/>
                  <w:marTop w:val="0"/>
                  <w:marBottom w:val="0"/>
                  <w:divBdr>
                    <w:top w:val="none" w:sz="0" w:space="0" w:color="auto"/>
                    <w:left w:val="none" w:sz="0" w:space="0" w:color="auto"/>
                    <w:bottom w:val="none" w:sz="0" w:space="0" w:color="auto"/>
                    <w:right w:val="none" w:sz="0" w:space="0" w:color="auto"/>
                  </w:divBdr>
                </w:div>
                <w:div w:id="1448356968">
                  <w:marLeft w:val="640"/>
                  <w:marRight w:val="0"/>
                  <w:marTop w:val="0"/>
                  <w:marBottom w:val="0"/>
                  <w:divBdr>
                    <w:top w:val="none" w:sz="0" w:space="0" w:color="auto"/>
                    <w:left w:val="none" w:sz="0" w:space="0" w:color="auto"/>
                    <w:bottom w:val="none" w:sz="0" w:space="0" w:color="auto"/>
                    <w:right w:val="none" w:sz="0" w:space="0" w:color="auto"/>
                  </w:divBdr>
                </w:div>
                <w:div w:id="1673920893">
                  <w:marLeft w:val="640"/>
                  <w:marRight w:val="0"/>
                  <w:marTop w:val="0"/>
                  <w:marBottom w:val="0"/>
                  <w:divBdr>
                    <w:top w:val="none" w:sz="0" w:space="0" w:color="auto"/>
                    <w:left w:val="none" w:sz="0" w:space="0" w:color="auto"/>
                    <w:bottom w:val="none" w:sz="0" w:space="0" w:color="auto"/>
                    <w:right w:val="none" w:sz="0" w:space="0" w:color="auto"/>
                  </w:divBdr>
                </w:div>
                <w:div w:id="478037894">
                  <w:marLeft w:val="640"/>
                  <w:marRight w:val="0"/>
                  <w:marTop w:val="0"/>
                  <w:marBottom w:val="0"/>
                  <w:divBdr>
                    <w:top w:val="none" w:sz="0" w:space="0" w:color="auto"/>
                    <w:left w:val="none" w:sz="0" w:space="0" w:color="auto"/>
                    <w:bottom w:val="none" w:sz="0" w:space="0" w:color="auto"/>
                    <w:right w:val="none" w:sz="0" w:space="0" w:color="auto"/>
                  </w:divBdr>
                </w:div>
                <w:div w:id="1981583">
                  <w:marLeft w:val="640"/>
                  <w:marRight w:val="0"/>
                  <w:marTop w:val="0"/>
                  <w:marBottom w:val="0"/>
                  <w:divBdr>
                    <w:top w:val="none" w:sz="0" w:space="0" w:color="auto"/>
                    <w:left w:val="none" w:sz="0" w:space="0" w:color="auto"/>
                    <w:bottom w:val="none" w:sz="0" w:space="0" w:color="auto"/>
                    <w:right w:val="none" w:sz="0" w:space="0" w:color="auto"/>
                  </w:divBdr>
                </w:div>
                <w:div w:id="658004613">
                  <w:marLeft w:val="640"/>
                  <w:marRight w:val="0"/>
                  <w:marTop w:val="0"/>
                  <w:marBottom w:val="0"/>
                  <w:divBdr>
                    <w:top w:val="none" w:sz="0" w:space="0" w:color="auto"/>
                    <w:left w:val="none" w:sz="0" w:space="0" w:color="auto"/>
                    <w:bottom w:val="none" w:sz="0" w:space="0" w:color="auto"/>
                    <w:right w:val="none" w:sz="0" w:space="0" w:color="auto"/>
                  </w:divBdr>
                </w:div>
                <w:div w:id="556476818">
                  <w:marLeft w:val="640"/>
                  <w:marRight w:val="0"/>
                  <w:marTop w:val="0"/>
                  <w:marBottom w:val="0"/>
                  <w:divBdr>
                    <w:top w:val="none" w:sz="0" w:space="0" w:color="auto"/>
                    <w:left w:val="none" w:sz="0" w:space="0" w:color="auto"/>
                    <w:bottom w:val="none" w:sz="0" w:space="0" w:color="auto"/>
                    <w:right w:val="none" w:sz="0" w:space="0" w:color="auto"/>
                  </w:divBdr>
                </w:div>
                <w:div w:id="40060277">
                  <w:marLeft w:val="640"/>
                  <w:marRight w:val="0"/>
                  <w:marTop w:val="0"/>
                  <w:marBottom w:val="0"/>
                  <w:divBdr>
                    <w:top w:val="none" w:sz="0" w:space="0" w:color="auto"/>
                    <w:left w:val="none" w:sz="0" w:space="0" w:color="auto"/>
                    <w:bottom w:val="none" w:sz="0" w:space="0" w:color="auto"/>
                    <w:right w:val="none" w:sz="0" w:space="0" w:color="auto"/>
                  </w:divBdr>
                </w:div>
                <w:div w:id="1314527882">
                  <w:marLeft w:val="640"/>
                  <w:marRight w:val="0"/>
                  <w:marTop w:val="0"/>
                  <w:marBottom w:val="0"/>
                  <w:divBdr>
                    <w:top w:val="none" w:sz="0" w:space="0" w:color="auto"/>
                    <w:left w:val="none" w:sz="0" w:space="0" w:color="auto"/>
                    <w:bottom w:val="none" w:sz="0" w:space="0" w:color="auto"/>
                    <w:right w:val="none" w:sz="0" w:space="0" w:color="auto"/>
                  </w:divBdr>
                </w:div>
                <w:div w:id="1554656437">
                  <w:marLeft w:val="640"/>
                  <w:marRight w:val="0"/>
                  <w:marTop w:val="0"/>
                  <w:marBottom w:val="0"/>
                  <w:divBdr>
                    <w:top w:val="none" w:sz="0" w:space="0" w:color="auto"/>
                    <w:left w:val="none" w:sz="0" w:space="0" w:color="auto"/>
                    <w:bottom w:val="none" w:sz="0" w:space="0" w:color="auto"/>
                    <w:right w:val="none" w:sz="0" w:space="0" w:color="auto"/>
                  </w:divBdr>
                </w:div>
                <w:div w:id="1867673876">
                  <w:marLeft w:val="640"/>
                  <w:marRight w:val="0"/>
                  <w:marTop w:val="0"/>
                  <w:marBottom w:val="0"/>
                  <w:divBdr>
                    <w:top w:val="none" w:sz="0" w:space="0" w:color="auto"/>
                    <w:left w:val="none" w:sz="0" w:space="0" w:color="auto"/>
                    <w:bottom w:val="none" w:sz="0" w:space="0" w:color="auto"/>
                    <w:right w:val="none" w:sz="0" w:space="0" w:color="auto"/>
                  </w:divBdr>
                </w:div>
                <w:div w:id="118110724">
                  <w:marLeft w:val="640"/>
                  <w:marRight w:val="0"/>
                  <w:marTop w:val="0"/>
                  <w:marBottom w:val="0"/>
                  <w:divBdr>
                    <w:top w:val="none" w:sz="0" w:space="0" w:color="auto"/>
                    <w:left w:val="none" w:sz="0" w:space="0" w:color="auto"/>
                    <w:bottom w:val="none" w:sz="0" w:space="0" w:color="auto"/>
                    <w:right w:val="none" w:sz="0" w:space="0" w:color="auto"/>
                  </w:divBdr>
                </w:div>
                <w:div w:id="1725249456">
                  <w:marLeft w:val="640"/>
                  <w:marRight w:val="0"/>
                  <w:marTop w:val="0"/>
                  <w:marBottom w:val="0"/>
                  <w:divBdr>
                    <w:top w:val="none" w:sz="0" w:space="0" w:color="auto"/>
                    <w:left w:val="none" w:sz="0" w:space="0" w:color="auto"/>
                    <w:bottom w:val="none" w:sz="0" w:space="0" w:color="auto"/>
                    <w:right w:val="none" w:sz="0" w:space="0" w:color="auto"/>
                  </w:divBdr>
                </w:div>
                <w:div w:id="101539756">
                  <w:marLeft w:val="640"/>
                  <w:marRight w:val="0"/>
                  <w:marTop w:val="0"/>
                  <w:marBottom w:val="0"/>
                  <w:divBdr>
                    <w:top w:val="none" w:sz="0" w:space="0" w:color="auto"/>
                    <w:left w:val="none" w:sz="0" w:space="0" w:color="auto"/>
                    <w:bottom w:val="none" w:sz="0" w:space="0" w:color="auto"/>
                    <w:right w:val="none" w:sz="0" w:space="0" w:color="auto"/>
                  </w:divBdr>
                </w:div>
                <w:div w:id="378751081">
                  <w:marLeft w:val="640"/>
                  <w:marRight w:val="0"/>
                  <w:marTop w:val="0"/>
                  <w:marBottom w:val="0"/>
                  <w:divBdr>
                    <w:top w:val="none" w:sz="0" w:space="0" w:color="auto"/>
                    <w:left w:val="none" w:sz="0" w:space="0" w:color="auto"/>
                    <w:bottom w:val="none" w:sz="0" w:space="0" w:color="auto"/>
                    <w:right w:val="none" w:sz="0" w:space="0" w:color="auto"/>
                  </w:divBdr>
                </w:div>
                <w:div w:id="2000453081">
                  <w:marLeft w:val="640"/>
                  <w:marRight w:val="0"/>
                  <w:marTop w:val="0"/>
                  <w:marBottom w:val="0"/>
                  <w:divBdr>
                    <w:top w:val="none" w:sz="0" w:space="0" w:color="auto"/>
                    <w:left w:val="none" w:sz="0" w:space="0" w:color="auto"/>
                    <w:bottom w:val="none" w:sz="0" w:space="0" w:color="auto"/>
                    <w:right w:val="none" w:sz="0" w:space="0" w:color="auto"/>
                  </w:divBdr>
                </w:div>
                <w:div w:id="1941637898">
                  <w:marLeft w:val="640"/>
                  <w:marRight w:val="0"/>
                  <w:marTop w:val="0"/>
                  <w:marBottom w:val="0"/>
                  <w:divBdr>
                    <w:top w:val="none" w:sz="0" w:space="0" w:color="auto"/>
                    <w:left w:val="none" w:sz="0" w:space="0" w:color="auto"/>
                    <w:bottom w:val="none" w:sz="0" w:space="0" w:color="auto"/>
                    <w:right w:val="none" w:sz="0" w:space="0" w:color="auto"/>
                  </w:divBdr>
                </w:div>
                <w:div w:id="190188221">
                  <w:marLeft w:val="640"/>
                  <w:marRight w:val="0"/>
                  <w:marTop w:val="0"/>
                  <w:marBottom w:val="0"/>
                  <w:divBdr>
                    <w:top w:val="none" w:sz="0" w:space="0" w:color="auto"/>
                    <w:left w:val="none" w:sz="0" w:space="0" w:color="auto"/>
                    <w:bottom w:val="none" w:sz="0" w:space="0" w:color="auto"/>
                    <w:right w:val="none" w:sz="0" w:space="0" w:color="auto"/>
                  </w:divBdr>
                </w:div>
                <w:div w:id="651448750">
                  <w:marLeft w:val="640"/>
                  <w:marRight w:val="0"/>
                  <w:marTop w:val="0"/>
                  <w:marBottom w:val="0"/>
                  <w:divBdr>
                    <w:top w:val="none" w:sz="0" w:space="0" w:color="auto"/>
                    <w:left w:val="none" w:sz="0" w:space="0" w:color="auto"/>
                    <w:bottom w:val="none" w:sz="0" w:space="0" w:color="auto"/>
                    <w:right w:val="none" w:sz="0" w:space="0" w:color="auto"/>
                  </w:divBdr>
                </w:div>
                <w:div w:id="177818858">
                  <w:marLeft w:val="640"/>
                  <w:marRight w:val="0"/>
                  <w:marTop w:val="0"/>
                  <w:marBottom w:val="0"/>
                  <w:divBdr>
                    <w:top w:val="none" w:sz="0" w:space="0" w:color="auto"/>
                    <w:left w:val="none" w:sz="0" w:space="0" w:color="auto"/>
                    <w:bottom w:val="none" w:sz="0" w:space="0" w:color="auto"/>
                    <w:right w:val="none" w:sz="0" w:space="0" w:color="auto"/>
                  </w:divBdr>
                </w:div>
                <w:div w:id="870532216">
                  <w:marLeft w:val="640"/>
                  <w:marRight w:val="0"/>
                  <w:marTop w:val="0"/>
                  <w:marBottom w:val="0"/>
                  <w:divBdr>
                    <w:top w:val="none" w:sz="0" w:space="0" w:color="auto"/>
                    <w:left w:val="none" w:sz="0" w:space="0" w:color="auto"/>
                    <w:bottom w:val="none" w:sz="0" w:space="0" w:color="auto"/>
                    <w:right w:val="none" w:sz="0" w:space="0" w:color="auto"/>
                  </w:divBdr>
                </w:div>
                <w:div w:id="511845083">
                  <w:marLeft w:val="640"/>
                  <w:marRight w:val="0"/>
                  <w:marTop w:val="0"/>
                  <w:marBottom w:val="0"/>
                  <w:divBdr>
                    <w:top w:val="none" w:sz="0" w:space="0" w:color="auto"/>
                    <w:left w:val="none" w:sz="0" w:space="0" w:color="auto"/>
                    <w:bottom w:val="none" w:sz="0" w:space="0" w:color="auto"/>
                    <w:right w:val="none" w:sz="0" w:space="0" w:color="auto"/>
                  </w:divBdr>
                </w:div>
                <w:div w:id="870998222">
                  <w:marLeft w:val="640"/>
                  <w:marRight w:val="0"/>
                  <w:marTop w:val="0"/>
                  <w:marBottom w:val="0"/>
                  <w:divBdr>
                    <w:top w:val="none" w:sz="0" w:space="0" w:color="auto"/>
                    <w:left w:val="none" w:sz="0" w:space="0" w:color="auto"/>
                    <w:bottom w:val="none" w:sz="0" w:space="0" w:color="auto"/>
                    <w:right w:val="none" w:sz="0" w:space="0" w:color="auto"/>
                  </w:divBdr>
                </w:div>
                <w:div w:id="1557620388">
                  <w:marLeft w:val="640"/>
                  <w:marRight w:val="0"/>
                  <w:marTop w:val="0"/>
                  <w:marBottom w:val="0"/>
                  <w:divBdr>
                    <w:top w:val="none" w:sz="0" w:space="0" w:color="auto"/>
                    <w:left w:val="none" w:sz="0" w:space="0" w:color="auto"/>
                    <w:bottom w:val="none" w:sz="0" w:space="0" w:color="auto"/>
                    <w:right w:val="none" w:sz="0" w:space="0" w:color="auto"/>
                  </w:divBdr>
                </w:div>
                <w:div w:id="1234268653">
                  <w:marLeft w:val="640"/>
                  <w:marRight w:val="0"/>
                  <w:marTop w:val="0"/>
                  <w:marBottom w:val="0"/>
                  <w:divBdr>
                    <w:top w:val="none" w:sz="0" w:space="0" w:color="auto"/>
                    <w:left w:val="none" w:sz="0" w:space="0" w:color="auto"/>
                    <w:bottom w:val="none" w:sz="0" w:space="0" w:color="auto"/>
                    <w:right w:val="none" w:sz="0" w:space="0" w:color="auto"/>
                  </w:divBdr>
                </w:div>
                <w:div w:id="751002685">
                  <w:marLeft w:val="640"/>
                  <w:marRight w:val="0"/>
                  <w:marTop w:val="0"/>
                  <w:marBottom w:val="0"/>
                  <w:divBdr>
                    <w:top w:val="none" w:sz="0" w:space="0" w:color="auto"/>
                    <w:left w:val="none" w:sz="0" w:space="0" w:color="auto"/>
                    <w:bottom w:val="none" w:sz="0" w:space="0" w:color="auto"/>
                    <w:right w:val="none" w:sz="0" w:space="0" w:color="auto"/>
                  </w:divBdr>
                </w:div>
                <w:div w:id="1486892944">
                  <w:marLeft w:val="640"/>
                  <w:marRight w:val="0"/>
                  <w:marTop w:val="0"/>
                  <w:marBottom w:val="0"/>
                  <w:divBdr>
                    <w:top w:val="none" w:sz="0" w:space="0" w:color="auto"/>
                    <w:left w:val="none" w:sz="0" w:space="0" w:color="auto"/>
                    <w:bottom w:val="none" w:sz="0" w:space="0" w:color="auto"/>
                    <w:right w:val="none" w:sz="0" w:space="0" w:color="auto"/>
                  </w:divBdr>
                </w:div>
                <w:div w:id="1849102062">
                  <w:marLeft w:val="640"/>
                  <w:marRight w:val="0"/>
                  <w:marTop w:val="0"/>
                  <w:marBottom w:val="0"/>
                  <w:divBdr>
                    <w:top w:val="none" w:sz="0" w:space="0" w:color="auto"/>
                    <w:left w:val="none" w:sz="0" w:space="0" w:color="auto"/>
                    <w:bottom w:val="none" w:sz="0" w:space="0" w:color="auto"/>
                    <w:right w:val="none" w:sz="0" w:space="0" w:color="auto"/>
                  </w:divBdr>
                </w:div>
                <w:div w:id="271866399">
                  <w:marLeft w:val="640"/>
                  <w:marRight w:val="0"/>
                  <w:marTop w:val="0"/>
                  <w:marBottom w:val="0"/>
                  <w:divBdr>
                    <w:top w:val="none" w:sz="0" w:space="0" w:color="auto"/>
                    <w:left w:val="none" w:sz="0" w:space="0" w:color="auto"/>
                    <w:bottom w:val="none" w:sz="0" w:space="0" w:color="auto"/>
                    <w:right w:val="none" w:sz="0" w:space="0" w:color="auto"/>
                  </w:divBdr>
                </w:div>
                <w:div w:id="883828680">
                  <w:marLeft w:val="640"/>
                  <w:marRight w:val="0"/>
                  <w:marTop w:val="0"/>
                  <w:marBottom w:val="0"/>
                  <w:divBdr>
                    <w:top w:val="none" w:sz="0" w:space="0" w:color="auto"/>
                    <w:left w:val="none" w:sz="0" w:space="0" w:color="auto"/>
                    <w:bottom w:val="none" w:sz="0" w:space="0" w:color="auto"/>
                    <w:right w:val="none" w:sz="0" w:space="0" w:color="auto"/>
                  </w:divBdr>
                </w:div>
                <w:div w:id="47607382">
                  <w:marLeft w:val="640"/>
                  <w:marRight w:val="0"/>
                  <w:marTop w:val="0"/>
                  <w:marBottom w:val="0"/>
                  <w:divBdr>
                    <w:top w:val="none" w:sz="0" w:space="0" w:color="auto"/>
                    <w:left w:val="none" w:sz="0" w:space="0" w:color="auto"/>
                    <w:bottom w:val="none" w:sz="0" w:space="0" w:color="auto"/>
                    <w:right w:val="none" w:sz="0" w:space="0" w:color="auto"/>
                  </w:divBdr>
                </w:div>
                <w:div w:id="1776169123">
                  <w:marLeft w:val="640"/>
                  <w:marRight w:val="0"/>
                  <w:marTop w:val="0"/>
                  <w:marBottom w:val="0"/>
                  <w:divBdr>
                    <w:top w:val="none" w:sz="0" w:space="0" w:color="auto"/>
                    <w:left w:val="none" w:sz="0" w:space="0" w:color="auto"/>
                    <w:bottom w:val="none" w:sz="0" w:space="0" w:color="auto"/>
                    <w:right w:val="none" w:sz="0" w:space="0" w:color="auto"/>
                  </w:divBdr>
                </w:div>
                <w:div w:id="767968000">
                  <w:marLeft w:val="640"/>
                  <w:marRight w:val="0"/>
                  <w:marTop w:val="0"/>
                  <w:marBottom w:val="0"/>
                  <w:divBdr>
                    <w:top w:val="none" w:sz="0" w:space="0" w:color="auto"/>
                    <w:left w:val="none" w:sz="0" w:space="0" w:color="auto"/>
                    <w:bottom w:val="none" w:sz="0" w:space="0" w:color="auto"/>
                    <w:right w:val="none" w:sz="0" w:space="0" w:color="auto"/>
                  </w:divBdr>
                </w:div>
                <w:div w:id="2130006051">
                  <w:marLeft w:val="640"/>
                  <w:marRight w:val="0"/>
                  <w:marTop w:val="0"/>
                  <w:marBottom w:val="0"/>
                  <w:divBdr>
                    <w:top w:val="none" w:sz="0" w:space="0" w:color="auto"/>
                    <w:left w:val="none" w:sz="0" w:space="0" w:color="auto"/>
                    <w:bottom w:val="none" w:sz="0" w:space="0" w:color="auto"/>
                    <w:right w:val="none" w:sz="0" w:space="0" w:color="auto"/>
                  </w:divBdr>
                </w:div>
                <w:div w:id="707879094">
                  <w:marLeft w:val="640"/>
                  <w:marRight w:val="0"/>
                  <w:marTop w:val="0"/>
                  <w:marBottom w:val="0"/>
                  <w:divBdr>
                    <w:top w:val="none" w:sz="0" w:space="0" w:color="auto"/>
                    <w:left w:val="none" w:sz="0" w:space="0" w:color="auto"/>
                    <w:bottom w:val="none" w:sz="0" w:space="0" w:color="auto"/>
                    <w:right w:val="none" w:sz="0" w:space="0" w:color="auto"/>
                  </w:divBdr>
                </w:div>
                <w:div w:id="813176767">
                  <w:marLeft w:val="640"/>
                  <w:marRight w:val="0"/>
                  <w:marTop w:val="0"/>
                  <w:marBottom w:val="0"/>
                  <w:divBdr>
                    <w:top w:val="none" w:sz="0" w:space="0" w:color="auto"/>
                    <w:left w:val="none" w:sz="0" w:space="0" w:color="auto"/>
                    <w:bottom w:val="none" w:sz="0" w:space="0" w:color="auto"/>
                    <w:right w:val="none" w:sz="0" w:space="0" w:color="auto"/>
                  </w:divBdr>
                </w:div>
                <w:div w:id="140733738">
                  <w:marLeft w:val="640"/>
                  <w:marRight w:val="0"/>
                  <w:marTop w:val="0"/>
                  <w:marBottom w:val="0"/>
                  <w:divBdr>
                    <w:top w:val="none" w:sz="0" w:space="0" w:color="auto"/>
                    <w:left w:val="none" w:sz="0" w:space="0" w:color="auto"/>
                    <w:bottom w:val="none" w:sz="0" w:space="0" w:color="auto"/>
                    <w:right w:val="none" w:sz="0" w:space="0" w:color="auto"/>
                  </w:divBdr>
                </w:div>
                <w:div w:id="688415599">
                  <w:marLeft w:val="640"/>
                  <w:marRight w:val="0"/>
                  <w:marTop w:val="0"/>
                  <w:marBottom w:val="0"/>
                  <w:divBdr>
                    <w:top w:val="none" w:sz="0" w:space="0" w:color="auto"/>
                    <w:left w:val="none" w:sz="0" w:space="0" w:color="auto"/>
                    <w:bottom w:val="none" w:sz="0" w:space="0" w:color="auto"/>
                    <w:right w:val="none" w:sz="0" w:space="0" w:color="auto"/>
                  </w:divBdr>
                </w:div>
                <w:div w:id="1848134277">
                  <w:marLeft w:val="640"/>
                  <w:marRight w:val="0"/>
                  <w:marTop w:val="0"/>
                  <w:marBottom w:val="0"/>
                  <w:divBdr>
                    <w:top w:val="none" w:sz="0" w:space="0" w:color="auto"/>
                    <w:left w:val="none" w:sz="0" w:space="0" w:color="auto"/>
                    <w:bottom w:val="none" w:sz="0" w:space="0" w:color="auto"/>
                    <w:right w:val="none" w:sz="0" w:space="0" w:color="auto"/>
                  </w:divBdr>
                </w:div>
                <w:div w:id="348063261">
                  <w:marLeft w:val="640"/>
                  <w:marRight w:val="0"/>
                  <w:marTop w:val="0"/>
                  <w:marBottom w:val="0"/>
                  <w:divBdr>
                    <w:top w:val="none" w:sz="0" w:space="0" w:color="auto"/>
                    <w:left w:val="none" w:sz="0" w:space="0" w:color="auto"/>
                    <w:bottom w:val="none" w:sz="0" w:space="0" w:color="auto"/>
                    <w:right w:val="none" w:sz="0" w:space="0" w:color="auto"/>
                  </w:divBdr>
                </w:div>
                <w:div w:id="166755039">
                  <w:marLeft w:val="640"/>
                  <w:marRight w:val="0"/>
                  <w:marTop w:val="0"/>
                  <w:marBottom w:val="0"/>
                  <w:divBdr>
                    <w:top w:val="none" w:sz="0" w:space="0" w:color="auto"/>
                    <w:left w:val="none" w:sz="0" w:space="0" w:color="auto"/>
                    <w:bottom w:val="none" w:sz="0" w:space="0" w:color="auto"/>
                    <w:right w:val="none" w:sz="0" w:space="0" w:color="auto"/>
                  </w:divBdr>
                </w:div>
              </w:divsChild>
            </w:div>
            <w:div w:id="438062080">
              <w:marLeft w:val="0"/>
              <w:marRight w:val="0"/>
              <w:marTop w:val="0"/>
              <w:marBottom w:val="0"/>
              <w:divBdr>
                <w:top w:val="none" w:sz="0" w:space="0" w:color="auto"/>
                <w:left w:val="none" w:sz="0" w:space="0" w:color="auto"/>
                <w:bottom w:val="none" w:sz="0" w:space="0" w:color="auto"/>
                <w:right w:val="none" w:sz="0" w:space="0" w:color="auto"/>
              </w:divBdr>
              <w:divsChild>
                <w:div w:id="512568918">
                  <w:marLeft w:val="640"/>
                  <w:marRight w:val="0"/>
                  <w:marTop w:val="0"/>
                  <w:marBottom w:val="0"/>
                  <w:divBdr>
                    <w:top w:val="none" w:sz="0" w:space="0" w:color="auto"/>
                    <w:left w:val="none" w:sz="0" w:space="0" w:color="auto"/>
                    <w:bottom w:val="none" w:sz="0" w:space="0" w:color="auto"/>
                    <w:right w:val="none" w:sz="0" w:space="0" w:color="auto"/>
                  </w:divBdr>
                </w:div>
                <w:div w:id="1491408733">
                  <w:marLeft w:val="640"/>
                  <w:marRight w:val="0"/>
                  <w:marTop w:val="0"/>
                  <w:marBottom w:val="0"/>
                  <w:divBdr>
                    <w:top w:val="none" w:sz="0" w:space="0" w:color="auto"/>
                    <w:left w:val="none" w:sz="0" w:space="0" w:color="auto"/>
                    <w:bottom w:val="none" w:sz="0" w:space="0" w:color="auto"/>
                    <w:right w:val="none" w:sz="0" w:space="0" w:color="auto"/>
                  </w:divBdr>
                </w:div>
                <w:div w:id="679622936">
                  <w:marLeft w:val="640"/>
                  <w:marRight w:val="0"/>
                  <w:marTop w:val="0"/>
                  <w:marBottom w:val="0"/>
                  <w:divBdr>
                    <w:top w:val="none" w:sz="0" w:space="0" w:color="auto"/>
                    <w:left w:val="none" w:sz="0" w:space="0" w:color="auto"/>
                    <w:bottom w:val="none" w:sz="0" w:space="0" w:color="auto"/>
                    <w:right w:val="none" w:sz="0" w:space="0" w:color="auto"/>
                  </w:divBdr>
                </w:div>
                <w:div w:id="1342466346">
                  <w:marLeft w:val="640"/>
                  <w:marRight w:val="0"/>
                  <w:marTop w:val="0"/>
                  <w:marBottom w:val="0"/>
                  <w:divBdr>
                    <w:top w:val="none" w:sz="0" w:space="0" w:color="auto"/>
                    <w:left w:val="none" w:sz="0" w:space="0" w:color="auto"/>
                    <w:bottom w:val="none" w:sz="0" w:space="0" w:color="auto"/>
                    <w:right w:val="none" w:sz="0" w:space="0" w:color="auto"/>
                  </w:divBdr>
                </w:div>
                <w:div w:id="1905528483">
                  <w:marLeft w:val="640"/>
                  <w:marRight w:val="0"/>
                  <w:marTop w:val="0"/>
                  <w:marBottom w:val="0"/>
                  <w:divBdr>
                    <w:top w:val="none" w:sz="0" w:space="0" w:color="auto"/>
                    <w:left w:val="none" w:sz="0" w:space="0" w:color="auto"/>
                    <w:bottom w:val="none" w:sz="0" w:space="0" w:color="auto"/>
                    <w:right w:val="none" w:sz="0" w:space="0" w:color="auto"/>
                  </w:divBdr>
                </w:div>
                <w:div w:id="200751663">
                  <w:marLeft w:val="640"/>
                  <w:marRight w:val="0"/>
                  <w:marTop w:val="0"/>
                  <w:marBottom w:val="0"/>
                  <w:divBdr>
                    <w:top w:val="none" w:sz="0" w:space="0" w:color="auto"/>
                    <w:left w:val="none" w:sz="0" w:space="0" w:color="auto"/>
                    <w:bottom w:val="none" w:sz="0" w:space="0" w:color="auto"/>
                    <w:right w:val="none" w:sz="0" w:space="0" w:color="auto"/>
                  </w:divBdr>
                </w:div>
                <w:div w:id="2110614520">
                  <w:marLeft w:val="640"/>
                  <w:marRight w:val="0"/>
                  <w:marTop w:val="0"/>
                  <w:marBottom w:val="0"/>
                  <w:divBdr>
                    <w:top w:val="none" w:sz="0" w:space="0" w:color="auto"/>
                    <w:left w:val="none" w:sz="0" w:space="0" w:color="auto"/>
                    <w:bottom w:val="none" w:sz="0" w:space="0" w:color="auto"/>
                    <w:right w:val="none" w:sz="0" w:space="0" w:color="auto"/>
                  </w:divBdr>
                </w:div>
                <w:div w:id="413361389">
                  <w:marLeft w:val="640"/>
                  <w:marRight w:val="0"/>
                  <w:marTop w:val="0"/>
                  <w:marBottom w:val="0"/>
                  <w:divBdr>
                    <w:top w:val="none" w:sz="0" w:space="0" w:color="auto"/>
                    <w:left w:val="none" w:sz="0" w:space="0" w:color="auto"/>
                    <w:bottom w:val="none" w:sz="0" w:space="0" w:color="auto"/>
                    <w:right w:val="none" w:sz="0" w:space="0" w:color="auto"/>
                  </w:divBdr>
                </w:div>
                <w:div w:id="407774468">
                  <w:marLeft w:val="640"/>
                  <w:marRight w:val="0"/>
                  <w:marTop w:val="0"/>
                  <w:marBottom w:val="0"/>
                  <w:divBdr>
                    <w:top w:val="none" w:sz="0" w:space="0" w:color="auto"/>
                    <w:left w:val="none" w:sz="0" w:space="0" w:color="auto"/>
                    <w:bottom w:val="none" w:sz="0" w:space="0" w:color="auto"/>
                    <w:right w:val="none" w:sz="0" w:space="0" w:color="auto"/>
                  </w:divBdr>
                </w:div>
                <w:div w:id="1547989127">
                  <w:marLeft w:val="640"/>
                  <w:marRight w:val="0"/>
                  <w:marTop w:val="0"/>
                  <w:marBottom w:val="0"/>
                  <w:divBdr>
                    <w:top w:val="none" w:sz="0" w:space="0" w:color="auto"/>
                    <w:left w:val="none" w:sz="0" w:space="0" w:color="auto"/>
                    <w:bottom w:val="none" w:sz="0" w:space="0" w:color="auto"/>
                    <w:right w:val="none" w:sz="0" w:space="0" w:color="auto"/>
                  </w:divBdr>
                </w:div>
                <w:div w:id="1780416629">
                  <w:marLeft w:val="640"/>
                  <w:marRight w:val="0"/>
                  <w:marTop w:val="0"/>
                  <w:marBottom w:val="0"/>
                  <w:divBdr>
                    <w:top w:val="none" w:sz="0" w:space="0" w:color="auto"/>
                    <w:left w:val="none" w:sz="0" w:space="0" w:color="auto"/>
                    <w:bottom w:val="none" w:sz="0" w:space="0" w:color="auto"/>
                    <w:right w:val="none" w:sz="0" w:space="0" w:color="auto"/>
                  </w:divBdr>
                </w:div>
                <w:div w:id="1167866533">
                  <w:marLeft w:val="640"/>
                  <w:marRight w:val="0"/>
                  <w:marTop w:val="0"/>
                  <w:marBottom w:val="0"/>
                  <w:divBdr>
                    <w:top w:val="none" w:sz="0" w:space="0" w:color="auto"/>
                    <w:left w:val="none" w:sz="0" w:space="0" w:color="auto"/>
                    <w:bottom w:val="none" w:sz="0" w:space="0" w:color="auto"/>
                    <w:right w:val="none" w:sz="0" w:space="0" w:color="auto"/>
                  </w:divBdr>
                </w:div>
                <w:div w:id="210383709">
                  <w:marLeft w:val="640"/>
                  <w:marRight w:val="0"/>
                  <w:marTop w:val="0"/>
                  <w:marBottom w:val="0"/>
                  <w:divBdr>
                    <w:top w:val="none" w:sz="0" w:space="0" w:color="auto"/>
                    <w:left w:val="none" w:sz="0" w:space="0" w:color="auto"/>
                    <w:bottom w:val="none" w:sz="0" w:space="0" w:color="auto"/>
                    <w:right w:val="none" w:sz="0" w:space="0" w:color="auto"/>
                  </w:divBdr>
                </w:div>
                <w:div w:id="213737170">
                  <w:marLeft w:val="640"/>
                  <w:marRight w:val="0"/>
                  <w:marTop w:val="0"/>
                  <w:marBottom w:val="0"/>
                  <w:divBdr>
                    <w:top w:val="none" w:sz="0" w:space="0" w:color="auto"/>
                    <w:left w:val="none" w:sz="0" w:space="0" w:color="auto"/>
                    <w:bottom w:val="none" w:sz="0" w:space="0" w:color="auto"/>
                    <w:right w:val="none" w:sz="0" w:space="0" w:color="auto"/>
                  </w:divBdr>
                </w:div>
                <w:div w:id="1931887804">
                  <w:marLeft w:val="640"/>
                  <w:marRight w:val="0"/>
                  <w:marTop w:val="0"/>
                  <w:marBottom w:val="0"/>
                  <w:divBdr>
                    <w:top w:val="none" w:sz="0" w:space="0" w:color="auto"/>
                    <w:left w:val="none" w:sz="0" w:space="0" w:color="auto"/>
                    <w:bottom w:val="none" w:sz="0" w:space="0" w:color="auto"/>
                    <w:right w:val="none" w:sz="0" w:space="0" w:color="auto"/>
                  </w:divBdr>
                </w:div>
                <w:div w:id="1566456109">
                  <w:marLeft w:val="640"/>
                  <w:marRight w:val="0"/>
                  <w:marTop w:val="0"/>
                  <w:marBottom w:val="0"/>
                  <w:divBdr>
                    <w:top w:val="none" w:sz="0" w:space="0" w:color="auto"/>
                    <w:left w:val="none" w:sz="0" w:space="0" w:color="auto"/>
                    <w:bottom w:val="none" w:sz="0" w:space="0" w:color="auto"/>
                    <w:right w:val="none" w:sz="0" w:space="0" w:color="auto"/>
                  </w:divBdr>
                </w:div>
                <w:div w:id="694575238">
                  <w:marLeft w:val="640"/>
                  <w:marRight w:val="0"/>
                  <w:marTop w:val="0"/>
                  <w:marBottom w:val="0"/>
                  <w:divBdr>
                    <w:top w:val="none" w:sz="0" w:space="0" w:color="auto"/>
                    <w:left w:val="none" w:sz="0" w:space="0" w:color="auto"/>
                    <w:bottom w:val="none" w:sz="0" w:space="0" w:color="auto"/>
                    <w:right w:val="none" w:sz="0" w:space="0" w:color="auto"/>
                  </w:divBdr>
                </w:div>
                <w:div w:id="50004131">
                  <w:marLeft w:val="640"/>
                  <w:marRight w:val="0"/>
                  <w:marTop w:val="0"/>
                  <w:marBottom w:val="0"/>
                  <w:divBdr>
                    <w:top w:val="none" w:sz="0" w:space="0" w:color="auto"/>
                    <w:left w:val="none" w:sz="0" w:space="0" w:color="auto"/>
                    <w:bottom w:val="none" w:sz="0" w:space="0" w:color="auto"/>
                    <w:right w:val="none" w:sz="0" w:space="0" w:color="auto"/>
                  </w:divBdr>
                </w:div>
                <w:div w:id="589314579">
                  <w:marLeft w:val="640"/>
                  <w:marRight w:val="0"/>
                  <w:marTop w:val="0"/>
                  <w:marBottom w:val="0"/>
                  <w:divBdr>
                    <w:top w:val="none" w:sz="0" w:space="0" w:color="auto"/>
                    <w:left w:val="none" w:sz="0" w:space="0" w:color="auto"/>
                    <w:bottom w:val="none" w:sz="0" w:space="0" w:color="auto"/>
                    <w:right w:val="none" w:sz="0" w:space="0" w:color="auto"/>
                  </w:divBdr>
                </w:div>
                <w:div w:id="285475710">
                  <w:marLeft w:val="640"/>
                  <w:marRight w:val="0"/>
                  <w:marTop w:val="0"/>
                  <w:marBottom w:val="0"/>
                  <w:divBdr>
                    <w:top w:val="none" w:sz="0" w:space="0" w:color="auto"/>
                    <w:left w:val="none" w:sz="0" w:space="0" w:color="auto"/>
                    <w:bottom w:val="none" w:sz="0" w:space="0" w:color="auto"/>
                    <w:right w:val="none" w:sz="0" w:space="0" w:color="auto"/>
                  </w:divBdr>
                </w:div>
                <w:div w:id="1753626880">
                  <w:marLeft w:val="640"/>
                  <w:marRight w:val="0"/>
                  <w:marTop w:val="0"/>
                  <w:marBottom w:val="0"/>
                  <w:divBdr>
                    <w:top w:val="none" w:sz="0" w:space="0" w:color="auto"/>
                    <w:left w:val="none" w:sz="0" w:space="0" w:color="auto"/>
                    <w:bottom w:val="none" w:sz="0" w:space="0" w:color="auto"/>
                    <w:right w:val="none" w:sz="0" w:space="0" w:color="auto"/>
                  </w:divBdr>
                </w:div>
                <w:div w:id="130709046">
                  <w:marLeft w:val="640"/>
                  <w:marRight w:val="0"/>
                  <w:marTop w:val="0"/>
                  <w:marBottom w:val="0"/>
                  <w:divBdr>
                    <w:top w:val="none" w:sz="0" w:space="0" w:color="auto"/>
                    <w:left w:val="none" w:sz="0" w:space="0" w:color="auto"/>
                    <w:bottom w:val="none" w:sz="0" w:space="0" w:color="auto"/>
                    <w:right w:val="none" w:sz="0" w:space="0" w:color="auto"/>
                  </w:divBdr>
                </w:div>
                <w:div w:id="1085760872">
                  <w:marLeft w:val="640"/>
                  <w:marRight w:val="0"/>
                  <w:marTop w:val="0"/>
                  <w:marBottom w:val="0"/>
                  <w:divBdr>
                    <w:top w:val="none" w:sz="0" w:space="0" w:color="auto"/>
                    <w:left w:val="none" w:sz="0" w:space="0" w:color="auto"/>
                    <w:bottom w:val="none" w:sz="0" w:space="0" w:color="auto"/>
                    <w:right w:val="none" w:sz="0" w:space="0" w:color="auto"/>
                  </w:divBdr>
                </w:div>
                <w:div w:id="1357656159">
                  <w:marLeft w:val="640"/>
                  <w:marRight w:val="0"/>
                  <w:marTop w:val="0"/>
                  <w:marBottom w:val="0"/>
                  <w:divBdr>
                    <w:top w:val="none" w:sz="0" w:space="0" w:color="auto"/>
                    <w:left w:val="none" w:sz="0" w:space="0" w:color="auto"/>
                    <w:bottom w:val="none" w:sz="0" w:space="0" w:color="auto"/>
                    <w:right w:val="none" w:sz="0" w:space="0" w:color="auto"/>
                  </w:divBdr>
                </w:div>
                <w:div w:id="262224747">
                  <w:marLeft w:val="640"/>
                  <w:marRight w:val="0"/>
                  <w:marTop w:val="0"/>
                  <w:marBottom w:val="0"/>
                  <w:divBdr>
                    <w:top w:val="none" w:sz="0" w:space="0" w:color="auto"/>
                    <w:left w:val="none" w:sz="0" w:space="0" w:color="auto"/>
                    <w:bottom w:val="none" w:sz="0" w:space="0" w:color="auto"/>
                    <w:right w:val="none" w:sz="0" w:space="0" w:color="auto"/>
                  </w:divBdr>
                </w:div>
                <w:div w:id="1003317037">
                  <w:marLeft w:val="640"/>
                  <w:marRight w:val="0"/>
                  <w:marTop w:val="0"/>
                  <w:marBottom w:val="0"/>
                  <w:divBdr>
                    <w:top w:val="none" w:sz="0" w:space="0" w:color="auto"/>
                    <w:left w:val="none" w:sz="0" w:space="0" w:color="auto"/>
                    <w:bottom w:val="none" w:sz="0" w:space="0" w:color="auto"/>
                    <w:right w:val="none" w:sz="0" w:space="0" w:color="auto"/>
                  </w:divBdr>
                </w:div>
                <w:div w:id="1784885405">
                  <w:marLeft w:val="640"/>
                  <w:marRight w:val="0"/>
                  <w:marTop w:val="0"/>
                  <w:marBottom w:val="0"/>
                  <w:divBdr>
                    <w:top w:val="none" w:sz="0" w:space="0" w:color="auto"/>
                    <w:left w:val="none" w:sz="0" w:space="0" w:color="auto"/>
                    <w:bottom w:val="none" w:sz="0" w:space="0" w:color="auto"/>
                    <w:right w:val="none" w:sz="0" w:space="0" w:color="auto"/>
                  </w:divBdr>
                </w:div>
                <w:div w:id="859047186">
                  <w:marLeft w:val="640"/>
                  <w:marRight w:val="0"/>
                  <w:marTop w:val="0"/>
                  <w:marBottom w:val="0"/>
                  <w:divBdr>
                    <w:top w:val="none" w:sz="0" w:space="0" w:color="auto"/>
                    <w:left w:val="none" w:sz="0" w:space="0" w:color="auto"/>
                    <w:bottom w:val="none" w:sz="0" w:space="0" w:color="auto"/>
                    <w:right w:val="none" w:sz="0" w:space="0" w:color="auto"/>
                  </w:divBdr>
                </w:div>
                <w:div w:id="1379430130">
                  <w:marLeft w:val="640"/>
                  <w:marRight w:val="0"/>
                  <w:marTop w:val="0"/>
                  <w:marBottom w:val="0"/>
                  <w:divBdr>
                    <w:top w:val="none" w:sz="0" w:space="0" w:color="auto"/>
                    <w:left w:val="none" w:sz="0" w:space="0" w:color="auto"/>
                    <w:bottom w:val="none" w:sz="0" w:space="0" w:color="auto"/>
                    <w:right w:val="none" w:sz="0" w:space="0" w:color="auto"/>
                  </w:divBdr>
                </w:div>
                <w:div w:id="1943490719">
                  <w:marLeft w:val="640"/>
                  <w:marRight w:val="0"/>
                  <w:marTop w:val="0"/>
                  <w:marBottom w:val="0"/>
                  <w:divBdr>
                    <w:top w:val="none" w:sz="0" w:space="0" w:color="auto"/>
                    <w:left w:val="none" w:sz="0" w:space="0" w:color="auto"/>
                    <w:bottom w:val="none" w:sz="0" w:space="0" w:color="auto"/>
                    <w:right w:val="none" w:sz="0" w:space="0" w:color="auto"/>
                  </w:divBdr>
                </w:div>
                <w:div w:id="1647083439">
                  <w:marLeft w:val="640"/>
                  <w:marRight w:val="0"/>
                  <w:marTop w:val="0"/>
                  <w:marBottom w:val="0"/>
                  <w:divBdr>
                    <w:top w:val="none" w:sz="0" w:space="0" w:color="auto"/>
                    <w:left w:val="none" w:sz="0" w:space="0" w:color="auto"/>
                    <w:bottom w:val="none" w:sz="0" w:space="0" w:color="auto"/>
                    <w:right w:val="none" w:sz="0" w:space="0" w:color="auto"/>
                  </w:divBdr>
                </w:div>
                <w:div w:id="436410706">
                  <w:marLeft w:val="640"/>
                  <w:marRight w:val="0"/>
                  <w:marTop w:val="0"/>
                  <w:marBottom w:val="0"/>
                  <w:divBdr>
                    <w:top w:val="none" w:sz="0" w:space="0" w:color="auto"/>
                    <w:left w:val="none" w:sz="0" w:space="0" w:color="auto"/>
                    <w:bottom w:val="none" w:sz="0" w:space="0" w:color="auto"/>
                    <w:right w:val="none" w:sz="0" w:space="0" w:color="auto"/>
                  </w:divBdr>
                </w:div>
                <w:div w:id="1215383613">
                  <w:marLeft w:val="640"/>
                  <w:marRight w:val="0"/>
                  <w:marTop w:val="0"/>
                  <w:marBottom w:val="0"/>
                  <w:divBdr>
                    <w:top w:val="none" w:sz="0" w:space="0" w:color="auto"/>
                    <w:left w:val="none" w:sz="0" w:space="0" w:color="auto"/>
                    <w:bottom w:val="none" w:sz="0" w:space="0" w:color="auto"/>
                    <w:right w:val="none" w:sz="0" w:space="0" w:color="auto"/>
                  </w:divBdr>
                </w:div>
                <w:div w:id="333654512">
                  <w:marLeft w:val="640"/>
                  <w:marRight w:val="0"/>
                  <w:marTop w:val="0"/>
                  <w:marBottom w:val="0"/>
                  <w:divBdr>
                    <w:top w:val="none" w:sz="0" w:space="0" w:color="auto"/>
                    <w:left w:val="none" w:sz="0" w:space="0" w:color="auto"/>
                    <w:bottom w:val="none" w:sz="0" w:space="0" w:color="auto"/>
                    <w:right w:val="none" w:sz="0" w:space="0" w:color="auto"/>
                  </w:divBdr>
                </w:div>
                <w:div w:id="4332631">
                  <w:marLeft w:val="640"/>
                  <w:marRight w:val="0"/>
                  <w:marTop w:val="0"/>
                  <w:marBottom w:val="0"/>
                  <w:divBdr>
                    <w:top w:val="none" w:sz="0" w:space="0" w:color="auto"/>
                    <w:left w:val="none" w:sz="0" w:space="0" w:color="auto"/>
                    <w:bottom w:val="none" w:sz="0" w:space="0" w:color="auto"/>
                    <w:right w:val="none" w:sz="0" w:space="0" w:color="auto"/>
                  </w:divBdr>
                </w:div>
                <w:div w:id="871267745">
                  <w:marLeft w:val="640"/>
                  <w:marRight w:val="0"/>
                  <w:marTop w:val="0"/>
                  <w:marBottom w:val="0"/>
                  <w:divBdr>
                    <w:top w:val="none" w:sz="0" w:space="0" w:color="auto"/>
                    <w:left w:val="none" w:sz="0" w:space="0" w:color="auto"/>
                    <w:bottom w:val="none" w:sz="0" w:space="0" w:color="auto"/>
                    <w:right w:val="none" w:sz="0" w:space="0" w:color="auto"/>
                  </w:divBdr>
                </w:div>
                <w:div w:id="556597605">
                  <w:marLeft w:val="640"/>
                  <w:marRight w:val="0"/>
                  <w:marTop w:val="0"/>
                  <w:marBottom w:val="0"/>
                  <w:divBdr>
                    <w:top w:val="none" w:sz="0" w:space="0" w:color="auto"/>
                    <w:left w:val="none" w:sz="0" w:space="0" w:color="auto"/>
                    <w:bottom w:val="none" w:sz="0" w:space="0" w:color="auto"/>
                    <w:right w:val="none" w:sz="0" w:space="0" w:color="auto"/>
                  </w:divBdr>
                </w:div>
                <w:div w:id="621153705">
                  <w:marLeft w:val="640"/>
                  <w:marRight w:val="0"/>
                  <w:marTop w:val="0"/>
                  <w:marBottom w:val="0"/>
                  <w:divBdr>
                    <w:top w:val="none" w:sz="0" w:space="0" w:color="auto"/>
                    <w:left w:val="none" w:sz="0" w:space="0" w:color="auto"/>
                    <w:bottom w:val="none" w:sz="0" w:space="0" w:color="auto"/>
                    <w:right w:val="none" w:sz="0" w:space="0" w:color="auto"/>
                  </w:divBdr>
                </w:div>
                <w:div w:id="295530120">
                  <w:marLeft w:val="640"/>
                  <w:marRight w:val="0"/>
                  <w:marTop w:val="0"/>
                  <w:marBottom w:val="0"/>
                  <w:divBdr>
                    <w:top w:val="none" w:sz="0" w:space="0" w:color="auto"/>
                    <w:left w:val="none" w:sz="0" w:space="0" w:color="auto"/>
                    <w:bottom w:val="none" w:sz="0" w:space="0" w:color="auto"/>
                    <w:right w:val="none" w:sz="0" w:space="0" w:color="auto"/>
                  </w:divBdr>
                </w:div>
                <w:div w:id="1270547062">
                  <w:marLeft w:val="640"/>
                  <w:marRight w:val="0"/>
                  <w:marTop w:val="0"/>
                  <w:marBottom w:val="0"/>
                  <w:divBdr>
                    <w:top w:val="none" w:sz="0" w:space="0" w:color="auto"/>
                    <w:left w:val="none" w:sz="0" w:space="0" w:color="auto"/>
                    <w:bottom w:val="none" w:sz="0" w:space="0" w:color="auto"/>
                    <w:right w:val="none" w:sz="0" w:space="0" w:color="auto"/>
                  </w:divBdr>
                </w:div>
                <w:div w:id="1998680513">
                  <w:marLeft w:val="640"/>
                  <w:marRight w:val="0"/>
                  <w:marTop w:val="0"/>
                  <w:marBottom w:val="0"/>
                  <w:divBdr>
                    <w:top w:val="none" w:sz="0" w:space="0" w:color="auto"/>
                    <w:left w:val="none" w:sz="0" w:space="0" w:color="auto"/>
                    <w:bottom w:val="none" w:sz="0" w:space="0" w:color="auto"/>
                    <w:right w:val="none" w:sz="0" w:space="0" w:color="auto"/>
                  </w:divBdr>
                </w:div>
                <w:div w:id="1441800721">
                  <w:marLeft w:val="640"/>
                  <w:marRight w:val="0"/>
                  <w:marTop w:val="0"/>
                  <w:marBottom w:val="0"/>
                  <w:divBdr>
                    <w:top w:val="none" w:sz="0" w:space="0" w:color="auto"/>
                    <w:left w:val="none" w:sz="0" w:space="0" w:color="auto"/>
                    <w:bottom w:val="none" w:sz="0" w:space="0" w:color="auto"/>
                    <w:right w:val="none" w:sz="0" w:space="0" w:color="auto"/>
                  </w:divBdr>
                </w:div>
                <w:div w:id="117534056">
                  <w:marLeft w:val="640"/>
                  <w:marRight w:val="0"/>
                  <w:marTop w:val="0"/>
                  <w:marBottom w:val="0"/>
                  <w:divBdr>
                    <w:top w:val="none" w:sz="0" w:space="0" w:color="auto"/>
                    <w:left w:val="none" w:sz="0" w:space="0" w:color="auto"/>
                    <w:bottom w:val="none" w:sz="0" w:space="0" w:color="auto"/>
                    <w:right w:val="none" w:sz="0" w:space="0" w:color="auto"/>
                  </w:divBdr>
                </w:div>
                <w:div w:id="771508913">
                  <w:marLeft w:val="640"/>
                  <w:marRight w:val="0"/>
                  <w:marTop w:val="0"/>
                  <w:marBottom w:val="0"/>
                  <w:divBdr>
                    <w:top w:val="none" w:sz="0" w:space="0" w:color="auto"/>
                    <w:left w:val="none" w:sz="0" w:space="0" w:color="auto"/>
                    <w:bottom w:val="none" w:sz="0" w:space="0" w:color="auto"/>
                    <w:right w:val="none" w:sz="0" w:space="0" w:color="auto"/>
                  </w:divBdr>
                </w:div>
                <w:div w:id="238255099">
                  <w:marLeft w:val="640"/>
                  <w:marRight w:val="0"/>
                  <w:marTop w:val="0"/>
                  <w:marBottom w:val="0"/>
                  <w:divBdr>
                    <w:top w:val="none" w:sz="0" w:space="0" w:color="auto"/>
                    <w:left w:val="none" w:sz="0" w:space="0" w:color="auto"/>
                    <w:bottom w:val="none" w:sz="0" w:space="0" w:color="auto"/>
                    <w:right w:val="none" w:sz="0" w:space="0" w:color="auto"/>
                  </w:divBdr>
                </w:div>
                <w:div w:id="989675131">
                  <w:marLeft w:val="640"/>
                  <w:marRight w:val="0"/>
                  <w:marTop w:val="0"/>
                  <w:marBottom w:val="0"/>
                  <w:divBdr>
                    <w:top w:val="none" w:sz="0" w:space="0" w:color="auto"/>
                    <w:left w:val="none" w:sz="0" w:space="0" w:color="auto"/>
                    <w:bottom w:val="none" w:sz="0" w:space="0" w:color="auto"/>
                    <w:right w:val="none" w:sz="0" w:space="0" w:color="auto"/>
                  </w:divBdr>
                </w:div>
                <w:div w:id="1507788489">
                  <w:marLeft w:val="640"/>
                  <w:marRight w:val="0"/>
                  <w:marTop w:val="0"/>
                  <w:marBottom w:val="0"/>
                  <w:divBdr>
                    <w:top w:val="none" w:sz="0" w:space="0" w:color="auto"/>
                    <w:left w:val="none" w:sz="0" w:space="0" w:color="auto"/>
                    <w:bottom w:val="none" w:sz="0" w:space="0" w:color="auto"/>
                    <w:right w:val="none" w:sz="0" w:space="0" w:color="auto"/>
                  </w:divBdr>
                </w:div>
                <w:div w:id="1522891077">
                  <w:marLeft w:val="640"/>
                  <w:marRight w:val="0"/>
                  <w:marTop w:val="0"/>
                  <w:marBottom w:val="0"/>
                  <w:divBdr>
                    <w:top w:val="none" w:sz="0" w:space="0" w:color="auto"/>
                    <w:left w:val="none" w:sz="0" w:space="0" w:color="auto"/>
                    <w:bottom w:val="none" w:sz="0" w:space="0" w:color="auto"/>
                    <w:right w:val="none" w:sz="0" w:space="0" w:color="auto"/>
                  </w:divBdr>
                </w:div>
                <w:div w:id="343478873">
                  <w:marLeft w:val="640"/>
                  <w:marRight w:val="0"/>
                  <w:marTop w:val="0"/>
                  <w:marBottom w:val="0"/>
                  <w:divBdr>
                    <w:top w:val="none" w:sz="0" w:space="0" w:color="auto"/>
                    <w:left w:val="none" w:sz="0" w:space="0" w:color="auto"/>
                    <w:bottom w:val="none" w:sz="0" w:space="0" w:color="auto"/>
                    <w:right w:val="none" w:sz="0" w:space="0" w:color="auto"/>
                  </w:divBdr>
                </w:div>
                <w:div w:id="707681900">
                  <w:marLeft w:val="640"/>
                  <w:marRight w:val="0"/>
                  <w:marTop w:val="0"/>
                  <w:marBottom w:val="0"/>
                  <w:divBdr>
                    <w:top w:val="none" w:sz="0" w:space="0" w:color="auto"/>
                    <w:left w:val="none" w:sz="0" w:space="0" w:color="auto"/>
                    <w:bottom w:val="none" w:sz="0" w:space="0" w:color="auto"/>
                    <w:right w:val="none" w:sz="0" w:space="0" w:color="auto"/>
                  </w:divBdr>
                </w:div>
                <w:div w:id="25722331">
                  <w:marLeft w:val="640"/>
                  <w:marRight w:val="0"/>
                  <w:marTop w:val="0"/>
                  <w:marBottom w:val="0"/>
                  <w:divBdr>
                    <w:top w:val="none" w:sz="0" w:space="0" w:color="auto"/>
                    <w:left w:val="none" w:sz="0" w:space="0" w:color="auto"/>
                    <w:bottom w:val="none" w:sz="0" w:space="0" w:color="auto"/>
                    <w:right w:val="none" w:sz="0" w:space="0" w:color="auto"/>
                  </w:divBdr>
                </w:div>
                <w:div w:id="1511065077">
                  <w:marLeft w:val="640"/>
                  <w:marRight w:val="0"/>
                  <w:marTop w:val="0"/>
                  <w:marBottom w:val="0"/>
                  <w:divBdr>
                    <w:top w:val="none" w:sz="0" w:space="0" w:color="auto"/>
                    <w:left w:val="none" w:sz="0" w:space="0" w:color="auto"/>
                    <w:bottom w:val="none" w:sz="0" w:space="0" w:color="auto"/>
                    <w:right w:val="none" w:sz="0" w:space="0" w:color="auto"/>
                  </w:divBdr>
                </w:div>
                <w:div w:id="1948193282">
                  <w:marLeft w:val="640"/>
                  <w:marRight w:val="0"/>
                  <w:marTop w:val="0"/>
                  <w:marBottom w:val="0"/>
                  <w:divBdr>
                    <w:top w:val="none" w:sz="0" w:space="0" w:color="auto"/>
                    <w:left w:val="none" w:sz="0" w:space="0" w:color="auto"/>
                    <w:bottom w:val="none" w:sz="0" w:space="0" w:color="auto"/>
                    <w:right w:val="none" w:sz="0" w:space="0" w:color="auto"/>
                  </w:divBdr>
                </w:div>
                <w:div w:id="1982736223">
                  <w:marLeft w:val="640"/>
                  <w:marRight w:val="0"/>
                  <w:marTop w:val="0"/>
                  <w:marBottom w:val="0"/>
                  <w:divBdr>
                    <w:top w:val="none" w:sz="0" w:space="0" w:color="auto"/>
                    <w:left w:val="none" w:sz="0" w:space="0" w:color="auto"/>
                    <w:bottom w:val="none" w:sz="0" w:space="0" w:color="auto"/>
                    <w:right w:val="none" w:sz="0" w:space="0" w:color="auto"/>
                  </w:divBdr>
                </w:div>
                <w:div w:id="1277983432">
                  <w:marLeft w:val="640"/>
                  <w:marRight w:val="0"/>
                  <w:marTop w:val="0"/>
                  <w:marBottom w:val="0"/>
                  <w:divBdr>
                    <w:top w:val="none" w:sz="0" w:space="0" w:color="auto"/>
                    <w:left w:val="none" w:sz="0" w:space="0" w:color="auto"/>
                    <w:bottom w:val="none" w:sz="0" w:space="0" w:color="auto"/>
                    <w:right w:val="none" w:sz="0" w:space="0" w:color="auto"/>
                  </w:divBdr>
                </w:div>
                <w:div w:id="1257440765">
                  <w:marLeft w:val="640"/>
                  <w:marRight w:val="0"/>
                  <w:marTop w:val="0"/>
                  <w:marBottom w:val="0"/>
                  <w:divBdr>
                    <w:top w:val="none" w:sz="0" w:space="0" w:color="auto"/>
                    <w:left w:val="none" w:sz="0" w:space="0" w:color="auto"/>
                    <w:bottom w:val="none" w:sz="0" w:space="0" w:color="auto"/>
                    <w:right w:val="none" w:sz="0" w:space="0" w:color="auto"/>
                  </w:divBdr>
                </w:div>
                <w:div w:id="860168173">
                  <w:marLeft w:val="640"/>
                  <w:marRight w:val="0"/>
                  <w:marTop w:val="0"/>
                  <w:marBottom w:val="0"/>
                  <w:divBdr>
                    <w:top w:val="none" w:sz="0" w:space="0" w:color="auto"/>
                    <w:left w:val="none" w:sz="0" w:space="0" w:color="auto"/>
                    <w:bottom w:val="none" w:sz="0" w:space="0" w:color="auto"/>
                    <w:right w:val="none" w:sz="0" w:space="0" w:color="auto"/>
                  </w:divBdr>
                </w:div>
                <w:div w:id="881792355">
                  <w:marLeft w:val="640"/>
                  <w:marRight w:val="0"/>
                  <w:marTop w:val="0"/>
                  <w:marBottom w:val="0"/>
                  <w:divBdr>
                    <w:top w:val="none" w:sz="0" w:space="0" w:color="auto"/>
                    <w:left w:val="none" w:sz="0" w:space="0" w:color="auto"/>
                    <w:bottom w:val="none" w:sz="0" w:space="0" w:color="auto"/>
                    <w:right w:val="none" w:sz="0" w:space="0" w:color="auto"/>
                  </w:divBdr>
                </w:div>
                <w:div w:id="974290414">
                  <w:marLeft w:val="640"/>
                  <w:marRight w:val="0"/>
                  <w:marTop w:val="0"/>
                  <w:marBottom w:val="0"/>
                  <w:divBdr>
                    <w:top w:val="none" w:sz="0" w:space="0" w:color="auto"/>
                    <w:left w:val="none" w:sz="0" w:space="0" w:color="auto"/>
                    <w:bottom w:val="none" w:sz="0" w:space="0" w:color="auto"/>
                    <w:right w:val="none" w:sz="0" w:space="0" w:color="auto"/>
                  </w:divBdr>
                </w:div>
                <w:div w:id="1812600657">
                  <w:marLeft w:val="640"/>
                  <w:marRight w:val="0"/>
                  <w:marTop w:val="0"/>
                  <w:marBottom w:val="0"/>
                  <w:divBdr>
                    <w:top w:val="none" w:sz="0" w:space="0" w:color="auto"/>
                    <w:left w:val="none" w:sz="0" w:space="0" w:color="auto"/>
                    <w:bottom w:val="none" w:sz="0" w:space="0" w:color="auto"/>
                    <w:right w:val="none" w:sz="0" w:space="0" w:color="auto"/>
                  </w:divBdr>
                </w:div>
                <w:div w:id="109133614">
                  <w:marLeft w:val="640"/>
                  <w:marRight w:val="0"/>
                  <w:marTop w:val="0"/>
                  <w:marBottom w:val="0"/>
                  <w:divBdr>
                    <w:top w:val="none" w:sz="0" w:space="0" w:color="auto"/>
                    <w:left w:val="none" w:sz="0" w:space="0" w:color="auto"/>
                    <w:bottom w:val="none" w:sz="0" w:space="0" w:color="auto"/>
                    <w:right w:val="none" w:sz="0" w:space="0" w:color="auto"/>
                  </w:divBdr>
                </w:div>
                <w:div w:id="281695993">
                  <w:marLeft w:val="640"/>
                  <w:marRight w:val="0"/>
                  <w:marTop w:val="0"/>
                  <w:marBottom w:val="0"/>
                  <w:divBdr>
                    <w:top w:val="none" w:sz="0" w:space="0" w:color="auto"/>
                    <w:left w:val="none" w:sz="0" w:space="0" w:color="auto"/>
                    <w:bottom w:val="none" w:sz="0" w:space="0" w:color="auto"/>
                    <w:right w:val="none" w:sz="0" w:space="0" w:color="auto"/>
                  </w:divBdr>
                </w:div>
                <w:div w:id="300962348">
                  <w:marLeft w:val="640"/>
                  <w:marRight w:val="0"/>
                  <w:marTop w:val="0"/>
                  <w:marBottom w:val="0"/>
                  <w:divBdr>
                    <w:top w:val="none" w:sz="0" w:space="0" w:color="auto"/>
                    <w:left w:val="none" w:sz="0" w:space="0" w:color="auto"/>
                    <w:bottom w:val="none" w:sz="0" w:space="0" w:color="auto"/>
                    <w:right w:val="none" w:sz="0" w:space="0" w:color="auto"/>
                  </w:divBdr>
                </w:div>
                <w:div w:id="1147167197">
                  <w:marLeft w:val="640"/>
                  <w:marRight w:val="0"/>
                  <w:marTop w:val="0"/>
                  <w:marBottom w:val="0"/>
                  <w:divBdr>
                    <w:top w:val="none" w:sz="0" w:space="0" w:color="auto"/>
                    <w:left w:val="none" w:sz="0" w:space="0" w:color="auto"/>
                    <w:bottom w:val="none" w:sz="0" w:space="0" w:color="auto"/>
                    <w:right w:val="none" w:sz="0" w:space="0" w:color="auto"/>
                  </w:divBdr>
                </w:div>
                <w:div w:id="1091010020">
                  <w:marLeft w:val="640"/>
                  <w:marRight w:val="0"/>
                  <w:marTop w:val="0"/>
                  <w:marBottom w:val="0"/>
                  <w:divBdr>
                    <w:top w:val="none" w:sz="0" w:space="0" w:color="auto"/>
                    <w:left w:val="none" w:sz="0" w:space="0" w:color="auto"/>
                    <w:bottom w:val="none" w:sz="0" w:space="0" w:color="auto"/>
                    <w:right w:val="none" w:sz="0" w:space="0" w:color="auto"/>
                  </w:divBdr>
                </w:div>
                <w:div w:id="593133031">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93979210">
          <w:marLeft w:val="640"/>
          <w:marRight w:val="0"/>
          <w:marTop w:val="0"/>
          <w:marBottom w:val="0"/>
          <w:divBdr>
            <w:top w:val="none" w:sz="0" w:space="0" w:color="auto"/>
            <w:left w:val="none" w:sz="0" w:space="0" w:color="auto"/>
            <w:bottom w:val="none" w:sz="0" w:space="0" w:color="auto"/>
            <w:right w:val="none" w:sz="0" w:space="0" w:color="auto"/>
          </w:divBdr>
        </w:div>
        <w:div w:id="1084452150">
          <w:marLeft w:val="640"/>
          <w:marRight w:val="0"/>
          <w:marTop w:val="0"/>
          <w:marBottom w:val="0"/>
          <w:divBdr>
            <w:top w:val="none" w:sz="0" w:space="0" w:color="auto"/>
            <w:left w:val="none" w:sz="0" w:space="0" w:color="auto"/>
            <w:bottom w:val="none" w:sz="0" w:space="0" w:color="auto"/>
            <w:right w:val="none" w:sz="0" w:space="0" w:color="auto"/>
          </w:divBdr>
        </w:div>
        <w:div w:id="1498614577">
          <w:marLeft w:val="640"/>
          <w:marRight w:val="0"/>
          <w:marTop w:val="0"/>
          <w:marBottom w:val="0"/>
          <w:divBdr>
            <w:top w:val="none" w:sz="0" w:space="0" w:color="auto"/>
            <w:left w:val="none" w:sz="0" w:space="0" w:color="auto"/>
            <w:bottom w:val="none" w:sz="0" w:space="0" w:color="auto"/>
            <w:right w:val="none" w:sz="0" w:space="0" w:color="auto"/>
          </w:divBdr>
        </w:div>
        <w:div w:id="1572041950">
          <w:marLeft w:val="640"/>
          <w:marRight w:val="0"/>
          <w:marTop w:val="0"/>
          <w:marBottom w:val="0"/>
          <w:divBdr>
            <w:top w:val="none" w:sz="0" w:space="0" w:color="auto"/>
            <w:left w:val="none" w:sz="0" w:space="0" w:color="auto"/>
            <w:bottom w:val="none" w:sz="0" w:space="0" w:color="auto"/>
            <w:right w:val="none" w:sz="0" w:space="0" w:color="auto"/>
          </w:divBdr>
        </w:div>
        <w:div w:id="1809664328">
          <w:marLeft w:val="640"/>
          <w:marRight w:val="0"/>
          <w:marTop w:val="0"/>
          <w:marBottom w:val="0"/>
          <w:divBdr>
            <w:top w:val="none" w:sz="0" w:space="0" w:color="auto"/>
            <w:left w:val="none" w:sz="0" w:space="0" w:color="auto"/>
            <w:bottom w:val="none" w:sz="0" w:space="0" w:color="auto"/>
            <w:right w:val="none" w:sz="0" w:space="0" w:color="auto"/>
          </w:divBdr>
        </w:div>
        <w:div w:id="1301038861">
          <w:marLeft w:val="640"/>
          <w:marRight w:val="0"/>
          <w:marTop w:val="0"/>
          <w:marBottom w:val="0"/>
          <w:divBdr>
            <w:top w:val="none" w:sz="0" w:space="0" w:color="auto"/>
            <w:left w:val="none" w:sz="0" w:space="0" w:color="auto"/>
            <w:bottom w:val="none" w:sz="0" w:space="0" w:color="auto"/>
            <w:right w:val="none" w:sz="0" w:space="0" w:color="auto"/>
          </w:divBdr>
        </w:div>
        <w:div w:id="1110393933">
          <w:marLeft w:val="640"/>
          <w:marRight w:val="0"/>
          <w:marTop w:val="0"/>
          <w:marBottom w:val="0"/>
          <w:divBdr>
            <w:top w:val="none" w:sz="0" w:space="0" w:color="auto"/>
            <w:left w:val="none" w:sz="0" w:space="0" w:color="auto"/>
            <w:bottom w:val="none" w:sz="0" w:space="0" w:color="auto"/>
            <w:right w:val="none" w:sz="0" w:space="0" w:color="auto"/>
          </w:divBdr>
        </w:div>
        <w:div w:id="2049641790">
          <w:marLeft w:val="640"/>
          <w:marRight w:val="0"/>
          <w:marTop w:val="0"/>
          <w:marBottom w:val="0"/>
          <w:divBdr>
            <w:top w:val="none" w:sz="0" w:space="0" w:color="auto"/>
            <w:left w:val="none" w:sz="0" w:space="0" w:color="auto"/>
            <w:bottom w:val="none" w:sz="0" w:space="0" w:color="auto"/>
            <w:right w:val="none" w:sz="0" w:space="0" w:color="auto"/>
          </w:divBdr>
        </w:div>
        <w:div w:id="621765898">
          <w:marLeft w:val="640"/>
          <w:marRight w:val="0"/>
          <w:marTop w:val="0"/>
          <w:marBottom w:val="0"/>
          <w:divBdr>
            <w:top w:val="none" w:sz="0" w:space="0" w:color="auto"/>
            <w:left w:val="none" w:sz="0" w:space="0" w:color="auto"/>
            <w:bottom w:val="none" w:sz="0" w:space="0" w:color="auto"/>
            <w:right w:val="none" w:sz="0" w:space="0" w:color="auto"/>
          </w:divBdr>
        </w:div>
        <w:div w:id="1216040467">
          <w:marLeft w:val="640"/>
          <w:marRight w:val="0"/>
          <w:marTop w:val="0"/>
          <w:marBottom w:val="0"/>
          <w:divBdr>
            <w:top w:val="none" w:sz="0" w:space="0" w:color="auto"/>
            <w:left w:val="none" w:sz="0" w:space="0" w:color="auto"/>
            <w:bottom w:val="none" w:sz="0" w:space="0" w:color="auto"/>
            <w:right w:val="none" w:sz="0" w:space="0" w:color="auto"/>
          </w:divBdr>
        </w:div>
        <w:div w:id="1480656377">
          <w:marLeft w:val="640"/>
          <w:marRight w:val="0"/>
          <w:marTop w:val="0"/>
          <w:marBottom w:val="0"/>
          <w:divBdr>
            <w:top w:val="none" w:sz="0" w:space="0" w:color="auto"/>
            <w:left w:val="none" w:sz="0" w:space="0" w:color="auto"/>
            <w:bottom w:val="none" w:sz="0" w:space="0" w:color="auto"/>
            <w:right w:val="none" w:sz="0" w:space="0" w:color="auto"/>
          </w:divBdr>
        </w:div>
        <w:div w:id="1437167272">
          <w:marLeft w:val="640"/>
          <w:marRight w:val="0"/>
          <w:marTop w:val="0"/>
          <w:marBottom w:val="0"/>
          <w:divBdr>
            <w:top w:val="none" w:sz="0" w:space="0" w:color="auto"/>
            <w:left w:val="none" w:sz="0" w:space="0" w:color="auto"/>
            <w:bottom w:val="none" w:sz="0" w:space="0" w:color="auto"/>
            <w:right w:val="none" w:sz="0" w:space="0" w:color="auto"/>
          </w:divBdr>
        </w:div>
        <w:div w:id="1377587256">
          <w:marLeft w:val="640"/>
          <w:marRight w:val="0"/>
          <w:marTop w:val="0"/>
          <w:marBottom w:val="0"/>
          <w:divBdr>
            <w:top w:val="none" w:sz="0" w:space="0" w:color="auto"/>
            <w:left w:val="none" w:sz="0" w:space="0" w:color="auto"/>
            <w:bottom w:val="none" w:sz="0" w:space="0" w:color="auto"/>
            <w:right w:val="none" w:sz="0" w:space="0" w:color="auto"/>
          </w:divBdr>
        </w:div>
        <w:div w:id="1530534078">
          <w:marLeft w:val="640"/>
          <w:marRight w:val="0"/>
          <w:marTop w:val="0"/>
          <w:marBottom w:val="0"/>
          <w:divBdr>
            <w:top w:val="none" w:sz="0" w:space="0" w:color="auto"/>
            <w:left w:val="none" w:sz="0" w:space="0" w:color="auto"/>
            <w:bottom w:val="none" w:sz="0" w:space="0" w:color="auto"/>
            <w:right w:val="none" w:sz="0" w:space="0" w:color="auto"/>
          </w:divBdr>
        </w:div>
        <w:div w:id="17900198">
          <w:marLeft w:val="640"/>
          <w:marRight w:val="0"/>
          <w:marTop w:val="0"/>
          <w:marBottom w:val="0"/>
          <w:divBdr>
            <w:top w:val="none" w:sz="0" w:space="0" w:color="auto"/>
            <w:left w:val="none" w:sz="0" w:space="0" w:color="auto"/>
            <w:bottom w:val="none" w:sz="0" w:space="0" w:color="auto"/>
            <w:right w:val="none" w:sz="0" w:space="0" w:color="auto"/>
          </w:divBdr>
        </w:div>
        <w:div w:id="125389420">
          <w:marLeft w:val="640"/>
          <w:marRight w:val="0"/>
          <w:marTop w:val="0"/>
          <w:marBottom w:val="0"/>
          <w:divBdr>
            <w:top w:val="none" w:sz="0" w:space="0" w:color="auto"/>
            <w:left w:val="none" w:sz="0" w:space="0" w:color="auto"/>
            <w:bottom w:val="none" w:sz="0" w:space="0" w:color="auto"/>
            <w:right w:val="none" w:sz="0" w:space="0" w:color="auto"/>
          </w:divBdr>
        </w:div>
        <w:div w:id="1770395870">
          <w:marLeft w:val="640"/>
          <w:marRight w:val="0"/>
          <w:marTop w:val="0"/>
          <w:marBottom w:val="0"/>
          <w:divBdr>
            <w:top w:val="none" w:sz="0" w:space="0" w:color="auto"/>
            <w:left w:val="none" w:sz="0" w:space="0" w:color="auto"/>
            <w:bottom w:val="none" w:sz="0" w:space="0" w:color="auto"/>
            <w:right w:val="none" w:sz="0" w:space="0" w:color="auto"/>
          </w:divBdr>
        </w:div>
        <w:div w:id="649679519">
          <w:marLeft w:val="640"/>
          <w:marRight w:val="0"/>
          <w:marTop w:val="0"/>
          <w:marBottom w:val="0"/>
          <w:divBdr>
            <w:top w:val="none" w:sz="0" w:space="0" w:color="auto"/>
            <w:left w:val="none" w:sz="0" w:space="0" w:color="auto"/>
            <w:bottom w:val="none" w:sz="0" w:space="0" w:color="auto"/>
            <w:right w:val="none" w:sz="0" w:space="0" w:color="auto"/>
          </w:divBdr>
        </w:div>
        <w:div w:id="920257155">
          <w:marLeft w:val="640"/>
          <w:marRight w:val="0"/>
          <w:marTop w:val="0"/>
          <w:marBottom w:val="0"/>
          <w:divBdr>
            <w:top w:val="none" w:sz="0" w:space="0" w:color="auto"/>
            <w:left w:val="none" w:sz="0" w:space="0" w:color="auto"/>
            <w:bottom w:val="none" w:sz="0" w:space="0" w:color="auto"/>
            <w:right w:val="none" w:sz="0" w:space="0" w:color="auto"/>
          </w:divBdr>
        </w:div>
        <w:div w:id="602033225">
          <w:marLeft w:val="640"/>
          <w:marRight w:val="0"/>
          <w:marTop w:val="0"/>
          <w:marBottom w:val="0"/>
          <w:divBdr>
            <w:top w:val="none" w:sz="0" w:space="0" w:color="auto"/>
            <w:left w:val="none" w:sz="0" w:space="0" w:color="auto"/>
            <w:bottom w:val="none" w:sz="0" w:space="0" w:color="auto"/>
            <w:right w:val="none" w:sz="0" w:space="0" w:color="auto"/>
          </w:divBdr>
        </w:div>
        <w:div w:id="134303135">
          <w:marLeft w:val="640"/>
          <w:marRight w:val="0"/>
          <w:marTop w:val="0"/>
          <w:marBottom w:val="0"/>
          <w:divBdr>
            <w:top w:val="none" w:sz="0" w:space="0" w:color="auto"/>
            <w:left w:val="none" w:sz="0" w:space="0" w:color="auto"/>
            <w:bottom w:val="none" w:sz="0" w:space="0" w:color="auto"/>
            <w:right w:val="none" w:sz="0" w:space="0" w:color="auto"/>
          </w:divBdr>
        </w:div>
        <w:div w:id="1503475610">
          <w:marLeft w:val="640"/>
          <w:marRight w:val="0"/>
          <w:marTop w:val="0"/>
          <w:marBottom w:val="0"/>
          <w:divBdr>
            <w:top w:val="none" w:sz="0" w:space="0" w:color="auto"/>
            <w:left w:val="none" w:sz="0" w:space="0" w:color="auto"/>
            <w:bottom w:val="none" w:sz="0" w:space="0" w:color="auto"/>
            <w:right w:val="none" w:sz="0" w:space="0" w:color="auto"/>
          </w:divBdr>
        </w:div>
        <w:div w:id="1930652257">
          <w:marLeft w:val="640"/>
          <w:marRight w:val="0"/>
          <w:marTop w:val="0"/>
          <w:marBottom w:val="0"/>
          <w:divBdr>
            <w:top w:val="none" w:sz="0" w:space="0" w:color="auto"/>
            <w:left w:val="none" w:sz="0" w:space="0" w:color="auto"/>
            <w:bottom w:val="none" w:sz="0" w:space="0" w:color="auto"/>
            <w:right w:val="none" w:sz="0" w:space="0" w:color="auto"/>
          </w:divBdr>
        </w:div>
        <w:div w:id="220600778">
          <w:marLeft w:val="640"/>
          <w:marRight w:val="0"/>
          <w:marTop w:val="0"/>
          <w:marBottom w:val="0"/>
          <w:divBdr>
            <w:top w:val="none" w:sz="0" w:space="0" w:color="auto"/>
            <w:left w:val="none" w:sz="0" w:space="0" w:color="auto"/>
            <w:bottom w:val="none" w:sz="0" w:space="0" w:color="auto"/>
            <w:right w:val="none" w:sz="0" w:space="0" w:color="auto"/>
          </w:divBdr>
        </w:div>
        <w:div w:id="1463615728">
          <w:marLeft w:val="640"/>
          <w:marRight w:val="0"/>
          <w:marTop w:val="0"/>
          <w:marBottom w:val="0"/>
          <w:divBdr>
            <w:top w:val="none" w:sz="0" w:space="0" w:color="auto"/>
            <w:left w:val="none" w:sz="0" w:space="0" w:color="auto"/>
            <w:bottom w:val="none" w:sz="0" w:space="0" w:color="auto"/>
            <w:right w:val="none" w:sz="0" w:space="0" w:color="auto"/>
          </w:divBdr>
        </w:div>
        <w:div w:id="600378901">
          <w:marLeft w:val="640"/>
          <w:marRight w:val="0"/>
          <w:marTop w:val="0"/>
          <w:marBottom w:val="0"/>
          <w:divBdr>
            <w:top w:val="none" w:sz="0" w:space="0" w:color="auto"/>
            <w:left w:val="none" w:sz="0" w:space="0" w:color="auto"/>
            <w:bottom w:val="none" w:sz="0" w:space="0" w:color="auto"/>
            <w:right w:val="none" w:sz="0" w:space="0" w:color="auto"/>
          </w:divBdr>
        </w:div>
        <w:div w:id="303586874">
          <w:marLeft w:val="640"/>
          <w:marRight w:val="0"/>
          <w:marTop w:val="0"/>
          <w:marBottom w:val="0"/>
          <w:divBdr>
            <w:top w:val="none" w:sz="0" w:space="0" w:color="auto"/>
            <w:left w:val="none" w:sz="0" w:space="0" w:color="auto"/>
            <w:bottom w:val="none" w:sz="0" w:space="0" w:color="auto"/>
            <w:right w:val="none" w:sz="0" w:space="0" w:color="auto"/>
          </w:divBdr>
        </w:div>
        <w:div w:id="436368654">
          <w:marLeft w:val="640"/>
          <w:marRight w:val="0"/>
          <w:marTop w:val="0"/>
          <w:marBottom w:val="0"/>
          <w:divBdr>
            <w:top w:val="none" w:sz="0" w:space="0" w:color="auto"/>
            <w:left w:val="none" w:sz="0" w:space="0" w:color="auto"/>
            <w:bottom w:val="none" w:sz="0" w:space="0" w:color="auto"/>
            <w:right w:val="none" w:sz="0" w:space="0" w:color="auto"/>
          </w:divBdr>
        </w:div>
        <w:div w:id="905798924">
          <w:marLeft w:val="640"/>
          <w:marRight w:val="0"/>
          <w:marTop w:val="0"/>
          <w:marBottom w:val="0"/>
          <w:divBdr>
            <w:top w:val="none" w:sz="0" w:space="0" w:color="auto"/>
            <w:left w:val="none" w:sz="0" w:space="0" w:color="auto"/>
            <w:bottom w:val="none" w:sz="0" w:space="0" w:color="auto"/>
            <w:right w:val="none" w:sz="0" w:space="0" w:color="auto"/>
          </w:divBdr>
        </w:div>
        <w:div w:id="1293291639">
          <w:marLeft w:val="640"/>
          <w:marRight w:val="0"/>
          <w:marTop w:val="0"/>
          <w:marBottom w:val="0"/>
          <w:divBdr>
            <w:top w:val="none" w:sz="0" w:space="0" w:color="auto"/>
            <w:left w:val="none" w:sz="0" w:space="0" w:color="auto"/>
            <w:bottom w:val="none" w:sz="0" w:space="0" w:color="auto"/>
            <w:right w:val="none" w:sz="0" w:space="0" w:color="auto"/>
          </w:divBdr>
        </w:div>
        <w:div w:id="40523708">
          <w:marLeft w:val="640"/>
          <w:marRight w:val="0"/>
          <w:marTop w:val="0"/>
          <w:marBottom w:val="0"/>
          <w:divBdr>
            <w:top w:val="none" w:sz="0" w:space="0" w:color="auto"/>
            <w:left w:val="none" w:sz="0" w:space="0" w:color="auto"/>
            <w:bottom w:val="none" w:sz="0" w:space="0" w:color="auto"/>
            <w:right w:val="none" w:sz="0" w:space="0" w:color="auto"/>
          </w:divBdr>
        </w:div>
        <w:div w:id="1684629863">
          <w:marLeft w:val="640"/>
          <w:marRight w:val="0"/>
          <w:marTop w:val="0"/>
          <w:marBottom w:val="0"/>
          <w:divBdr>
            <w:top w:val="none" w:sz="0" w:space="0" w:color="auto"/>
            <w:left w:val="none" w:sz="0" w:space="0" w:color="auto"/>
            <w:bottom w:val="none" w:sz="0" w:space="0" w:color="auto"/>
            <w:right w:val="none" w:sz="0" w:space="0" w:color="auto"/>
          </w:divBdr>
        </w:div>
        <w:div w:id="2119517175">
          <w:marLeft w:val="640"/>
          <w:marRight w:val="0"/>
          <w:marTop w:val="0"/>
          <w:marBottom w:val="0"/>
          <w:divBdr>
            <w:top w:val="none" w:sz="0" w:space="0" w:color="auto"/>
            <w:left w:val="none" w:sz="0" w:space="0" w:color="auto"/>
            <w:bottom w:val="none" w:sz="0" w:space="0" w:color="auto"/>
            <w:right w:val="none" w:sz="0" w:space="0" w:color="auto"/>
          </w:divBdr>
        </w:div>
        <w:div w:id="1827042569">
          <w:marLeft w:val="640"/>
          <w:marRight w:val="0"/>
          <w:marTop w:val="0"/>
          <w:marBottom w:val="0"/>
          <w:divBdr>
            <w:top w:val="none" w:sz="0" w:space="0" w:color="auto"/>
            <w:left w:val="none" w:sz="0" w:space="0" w:color="auto"/>
            <w:bottom w:val="none" w:sz="0" w:space="0" w:color="auto"/>
            <w:right w:val="none" w:sz="0" w:space="0" w:color="auto"/>
          </w:divBdr>
        </w:div>
        <w:div w:id="1052078208">
          <w:marLeft w:val="640"/>
          <w:marRight w:val="0"/>
          <w:marTop w:val="0"/>
          <w:marBottom w:val="0"/>
          <w:divBdr>
            <w:top w:val="none" w:sz="0" w:space="0" w:color="auto"/>
            <w:left w:val="none" w:sz="0" w:space="0" w:color="auto"/>
            <w:bottom w:val="none" w:sz="0" w:space="0" w:color="auto"/>
            <w:right w:val="none" w:sz="0" w:space="0" w:color="auto"/>
          </w:divBdr>
        </w:div>
        <w:div w:id="239145931">
          <w:marLeft w:val="640"/>
          <w:marRight w:val="0"/>
          <w:marTop w:val="0"/>
          <w:marBottom w:val="0"/>
          <w:divBdr>
            <w:top w:val="none" w:sz="0" w:space="0" w:color="auto"/>
            <w:left w:val="none" w:sz="0" w:space="0" w:color="auto"/>
            <w:bottom w:val="none" w:sz="0" w:space="0" w:color="auto"/>
            <w:right w:val="none" w:sz="0" w:space="0" w:color="auto"/>
          </w:divBdr>
        </w:div>
        <w:div w:id="1795440866">
          <w:marLeft w:val="640"/>
          <w:marRight w:val="0"/>
          <w:marTop w:val="0"/>
          <w:marBottom w:val="0"/>
          <w:divBdr>
            <w:top w:val="none" w:sz="0" w:space="0" w:color="auto"/>
            <w:left w:val="none" w:sz="0" w:space="0" w:color="auto"/>
            <w:bottom w:val="none" w:sz="0" w:space="0" w:color="auto"/>
            <w:right w:val="none" w:sz="0" w:space="0" w:color="auto"/>
          </w:divBdr>
        </w:div>
        <w:div w:id="1592350909">
          <w:marLeft w:val="640"/>
          <w:marRight w:val="0"/>
          <w:marTop w:val="0"/>
          <w:marBottom w:val="0"/>
          <w:divBdr>
            <w:top w:val="none" w:sz="0" w:space="0" w:color="auto"/>
            <w:left w:val="none" w:sz="0" w:space="0" w:color="auto"/>
            <w:bottom w:val="none" w:sz="0" w:space="0" w:color="auto"/>
            <w:right w:val="none" w:sz="0" w:space="0" w:color="auto"/>
          </w:divBdr>
        </w:div>
        <w:div w:id="1911843223">
          <w:marLeft w:val="640"/>
          <w:marRight w:val="0"/>
          <w:marTop w:val="0"/>
          <w:marBottom w:val="0"/>
          <w:divBdr>
            <w:top w:val="none" w:sz="0" w:space="0" w:color="auto"/>
            <w:left w:val="none" w:sz="0" w:space="0" w:color="auto"/>
            <w:bottom w:val="none" w:sz="0" w:space="0" w:color="auto"/>
            <w:right w:val="none" w:sz="0" w:space="0" w:color="auto"/>
          </w:divBdr>
        </w:div>
        <w:div w:id="1991471505">
          <w:marLeft w:val="640"/>
          <w:marRight w:val="0"/>
          <w:marTop w:val="0"/>
          <w:marBottom w:val="0"/>
          <w:divBdr>
            <w:top w:val="none" w:sz="0" w:space="0" w:color="auto"/>
            <w:left w:val="none" w:sz="0" w:space="0" w:color="auto"/>
            <w:bottom w:val="none" w:sz="0" w:space="0" w:color="auto"/>
            <w:right w:val="none" w:sz="0" w:space="0" w:color="auto"/>
          </w:divBdr>
        </w:div>
        <w:div w:id="1344551968">
          <w:marLeft w:val="640"/>
          <w:marRight w:val="0"/>
          <w:marTop w:val="0"/>
          <w:marBottom w:val="0"/>
          <w:divBdr>
            <w:top w:val="none" w:sz="0" w:space="0" w:color="auto"/>
            <w:left w:val="none" w:sz="0" w:space="0" w:color="auto"/>
            <w:bottom w:val="none" w:sz="0" w:space="0" w:color="auto"/>
            <w:right w:val="none" w:sz="0" w:space="0" w:color="auto"/>
          </w:divBdr>
        </w:div>
        <w:div w:id="1501702592">
          <w:marLeft w:val="640"/>
          <w:marRight w:val="0"/>
          <w:marTop w:val="0"/>
          <w:marBottom w:val="0"/>
          <w:divBdr>
            <w:top w:val="none" w:sz="0" w:space="0" w:color="auto"/>
            <w:left w:val="none" w:sz="0" w:space="0" w:color="auto"/>
            <w:bottom w:val="none" w:sz="0" w:space="0" w:color="auto"/>
            <w:right w:val="none" w:sz="0" w:space="0" w:color="auto"/>
          </w:divBdr>
        </w:div>
        <w:div w:id="1998417808">
          <w:marLeft w:val="640"/>
          <w:marRight w:val="0"/>
          <w:marTop w:val="0"/>
          <w:marBottom w:val="0"/>
          <w:divBdr>
            <w:top w:val="none" w:sz="0" w:space="0" w:color="auto"/>
            <w:left w:val="none" w:sz="0" w:space="0" w:color="auto"/>
            <w:bottom w:val="none" w:sz="0" w:space="0" w:color="auto"/>
            <w:right w:val="none" w:sz="0" w:space="0" w:color="auto"/>
          </w:divBdr>
        </w:div>
        <w:div w:id="1659772813">
          <w:marLeft w:val="640"/>
          <w:marRight w:val="0"/>
          <w:marTop w:val="0"/>
          <w:marBottom w:val="0"/>
          <w:divBdr>
            <w:top w:val="none" w:sz="0" w:space="0" w:color="auto"/>
            <w:left w:val="none" w:sz="0" w:space="0" w:color="auto"/>
            <w:bottom w:val="none" w:sz="0" w:space="0" w:color="auto"/>
            <w:right w:val="none" w:sz="0" w:space="0" w:color="auto"/>
          </w:divBdr>
        </w:div>
        <w:div w:id="237058314">
          <w:marLeft w:val="640"/>
          <w:marRight w:val="0"/>
          <w:marTop w:val="0"/>
          <w:marBottom w:val="0"/>
          <w:divBdr>
            <w:top w:val="none" w:sz="0" w:space="0" w:color="auto"/>
            <w:left w:val="none" w:sz="0" w:space="0" w:color="auto"/>
            <w:bottom w:val="none" w:sz="0" w:space="0" w:color="auto"/>
            <w:right w:val="none" w:sz="0" w:space="0" w:color="auto"/>
          </w:divBdr>
        </w:div>
        <w:div w:id="1182234433">
          <w:marLeft w:val="640"/>
          <w:marRight w:val="0"/>
          <w:marTop w:val="0"/>
          <w:marBottom w:val="0"/>
          <w:divBdr>
            <w:top w:val="none" w:sz="0" w:space="0" w:color="auto"/>
            <w:left w:val="none" w:sz="0" w:space="0" w:color="auto"/>
            <w:bottom w:val="none" w:sz="0" w:space="0" w:color="auto"/>
            <w:right w:val="none" w:sz="0" w:space="0" w:color="auto"/>
          </w:divBdr>
        </w:div>
        <w:div w:id="299700005">
          <w:marLeft w:val="640"/>
          <w:marRight w:val="0"/>
          <w:marTop w:val="0"/>
          <w:marBottom w:val="0"/>
          <w:divBdr>
            <w:top w:val="none" w:sz="0" w:space="0" w:color="auto"/>
            <w:left w:val="none" w:sz="0" w:space="0" w:color="auto"/>
            <w:bottom w:val="none" w:sz="0" w:space="0" w:color="auto"/>
            <w:right w:val="none" w:sz="0" w:space="0" w:color="auto"/>
          </w:divBdr>
        </w:div>
        <w:div w:id="1033651388">
          <w:marLeft w:val="640"/>
          <w:marRight w:val="0"/>
          <w:marTop w:val="0"/>
          <w:marBottom w:val="0"/>
          <w:divBdr>
            <w:top w:val="none" w:sz="0" w:space="0" w:color="auto"/>
            <w:left w:val="none" w:sz="0" w:space="0" w:color="auto"/>
            <w:bottom w:val="none" w:sz="0" w:space="0" w:color="auto"/>
            <w:right w:val="none" w:sz="0" w:space="0" w:color="auto"/>
          </w:divBdr>
        </w:div>
        <w:div w:id="627274682">
          <w:marLeft w:val="640"/>
          <w:marRight w:val="0"/>
          <w:marTop w:val="0"/>
          <w:marBottom w:val="0"/>
          <w:divBdr>
            <w:top w:val="none" w:sz="0" w:space="0" w:color="auto"/>
            <w:left w:val="none" w:sz="0" w:space="0" w:color="auto"/>
            <w:bottom w:val="none" w:sz="0" w:space="0" w:color="auto"/>
            <w:right w:val="none" w:sz="0" w:space="0" w:color="auto"/>
          </w:divBdr>
        </w:div>
        <w:div w:id="1652248329">
          <w:marLeft w:val="640"/>
          <w:marRight w:val="0"/>
          <w:marTop w:val="0"/>
          <w:marBottom w:val="0"/>
          <w:divBdr>
            <w:top w:val="none" w:sz="0" w:space="0" w:color="auto"/>
            <w:left w:val="none" w:sz="0" w:space="0" w:color="auto"/>
            <w:bottom w:val="none" w:sz="0" w:space="0" w:color="auto"/>
            <w:right w:val="none" w:sz="0" w:space="0" w:color="auto"/>
          </w:divBdr>
        </w:div>
        <w:div w:id="650603583">
          <w:marLeft w:val="640"/>
          <w:marRight w:val="0"/>
          <w:marTop w:val="0"/>
          <w:marBottom w:val="0"/>
          <w:divBdr>
            <w:top w:val="none" w:sz="0" w:space="0" w:color="auto"/>
            <w:left w:val="none" w:sz="0" w:space="0" w:color="auto"/>
            <w:bottom w:val="none" w:sz="0" w:space="0" w:color="auto"/>
            <w:right w:val="none" w:sz="0" w:space="0" w:color="auto"/>
          </w:divBdr>
        </w:div>
        <w:div w:id="1712993656">
          <w:marLeft w:val="640"/>
          <w:marRight w:val="0"/>
          <w:marTop w:val="0"/>
          <w:marBottom w:val="0"/>
          <w:divBdr>
            <w:top w:val="none" w:sz="0" w:space="0" w:color="auto"/>
            <w:left w:val="none" w:sz="0" w:space="0" w:color="auto"/>
            <w:bottom w:val="none" w:sz="0" w:space="0" w:color="auto"/>
            <w:right w:val="none" w:sz="0" w:space="0" w:color="auto"/>
          </w:divBdr>
        </w:div>
        <w:div w:id="997154873">
          <w:marLeft w:val="640"/>
          <w:marRight w:val="0"/>
          <w:marTop w:val="0"/>
          <w:marBottom w:val="0"/>
          <w:divBdr>
            <w:top w:val="none" w:sz="0" w:space="0" w:color="auto"/>
            <w:left w:val="none" w:sz="0" w:space="0" w:color="auto"/>
            <w:bottom w:val="none" w:sz="0" w:space="0" w:color="auto"/>
            <w:right w:val="none" w:sz="0" w:space="0" w:color="auto"/>
          </w:divBdr>
        </w:div>
        <w:div w:id="1021394163">
          <w:marLeft w:val="640"/>
          <w:marRight w:val="0"/>
          <w:marTop w:val="0"/>
          <w:marBottom w:val="0"/>
          <w:divBdr>
            <w:top w:val="none" w:sz="0" w:space="0" w:color="auto"/>
            <w:left w:val="none" w:sz="0" w:space="0" w:color="auto"/>
            <w:bottom w:val="none" w:sz="0" w:space="0" w:color="auto"/>
            <w:right w:val="none" w:sz="0" w:space="0" w:color="auto"/>
          </w:divBdr>
        </w:div>
        <w:div w:id="111948251">
          <w:marLeft w:val="640"/>
          <w:marRight w:val="0"/>
          <w:marTop w:val="0"/>
          <w:marBottom w:val="0"/>
          <w:divBdr>
            <w:top w:val="none" w:sz="0" w:space="0" w:color="auto"/>
            <w:left w:val="none" w:sz="0" w:space="0" w:color="auto"/>
            <w:bottom w:val="none" w:sz="0" w:space="0" w:color="auto"/>
            <w:right w:val="none" w:sz="0" w:space="0" w:color="auto"/>
          </w:divBdr>
        </w:div>
        <w:div w:id="1556503016">
          <w:marLeft w:val="640"/>
          <w:marRight w:val="0"/>
          <w:marTop w:val="0"/>
          <w:marBottom w:val="0"/>
          <w:divBdr>
            <w:top w:val="none" w:sz="0" w:space="0" w:color="auto"/>
            <w:left w:val="none" w:sz="0" w:space="0" w:color="auto"/>
            <w:bottom w:val="none" w:sz="0" w:space="0" w:color="auto"/>
            <w:right w:val="none" w:sz="0" w:space="0" w:color="auto"/>
          </w:divBdr>
        </w:div>
        <w:div w:id="1407219067">
          <w:marLeft w:val="640"/>
          <w:marRight w:val="0"/>
          <w:marTop w:val="0"/>
          <w:marBottom w:val="0"/>
          <w:divBdr>
            <w:top w:val="none" w:sz="0" w:space="0" w:color="auto"/>
            <w:left w:val="none" w:sz="0" w:space="0" w:color="auto"/>
            <w:bottom w:val="none" w:sz="0" w:space="0" w:color="auto"/>
            <w:right w:val="none" w:sz="0" w:space="0" w:color="auto"/>
          </w:divBdr>
        </w:div>
        <w:div w:id="213734429">
          <w:marLeft w:val="640"/>
          <w:marRight w:val="0"/>
          <w:marTop w:val="0"/>
          <w:marBottom w:val="0"/>
          <w:divBdr>
            <w:top w:val="none" w:sz="0" w:space="0" w:color="auto"/>
            <w:left w:val="none" w:sz="0" w:space="0" w:color="auto"/>
            <w:bottom w:val="none" w:sz="0" w:space="0" w:color="auto"/>
            <w:right w:val="none" w:sz="0" w:space="0" w:color="auto"/>
          </w:divBdr>
        </w:div>
        <w:div w:id="2027051851">
          <w:marLeft w:val="640"/>
          <w:marRight w:val="0"/>
          <w:marTop w:val="0"/>
          <w:marBottom w:val="0"/>
          <w:divBdr>
            <w:top w:val="none" w:sz="0" w:space="0" w:color="auto"/>
            <w:left w:val="none" w:sz="0" w:space="0" w:color="auto"/>
            <w:bottom w:val="none" w:sz="0" w:space="0" w:color="auto"/>
            <w:right w:val="none" w:sz="0" w:space="0" w:color="auto"/>
          </w:divBdr>
        </w:div>
        <w:div w:id="1995255582">
          <w:marLeft w:val="640"/>
          <w:marRight w:val="0"/>
          <w:marTop w:val="0"/>
          <w:marBottom w:val="0"/>
          <w:divBdr>
            <w:top w:val="none" w:sz="0" w:space="0" w:color="auto"/>
            <w:left w:val="none" w:sz="0" w:space="0" w:color="auto"/>
            <w:bottom w:val="none" w:sz="0" w:space="0" w:color="auto"/>
            <w:right w:val="none" w:sz="0" w:space="0" w:color="auto"/>
          </w:divBdr>
        </w:div>
        <w:div w:id="1383215721">
          <w:marLeft w:val="640"/>
          <w:marRight w:val="0"/>
          <w:marTop w:val="0"/>
          <w:marBottom w:val="0"/>
          <w:divBdr>
            <w:top w:val="none" w:sz="0" w:space="0" w:color="auto"/>
            <w:left w:val="none" w:sz="0" w:space="0" w:color="auto"/>
            <w:bottom w:val="none" w:sz="0" w:space="0" w:color="auto"/>
            <w:right w:val="none" w:sz="0" w:space="0" w:color="auto"/>
          </w:divBdr>
        </w:div>
      </w:divsChild>
    </w:div>
    <w:div w:id="1258515982">
      <w:bodyDiv w:val="1"/>
      <w:marLeft w:val="0"/>
      <w:marRight w:val="0"/>
      <w:marTop w:val="0"/>
      <w:marBottom w:val="0"/>
      <w:divBdr>
        <w:top w:val="none" w:sz="0" w:space="0" w:color="auto"/>
        <w:left w:val="none" w:sz="0" w:space="0" w:color="auto"/>
        <w:bottom w:val="none" w:sz="0" w:space="0" w:color="auto"/>
        <w:right w:val="none" w:sz="0" w:space="0" w:color="auto"/>
      </w:divBdr>
      <w:divsChild>
        <w:div w:id="647325813">
          <w:marLeft w:val="640"/>
          <w:marRight w:val="0"/>
          <w:marTop w:val="0"/>
          <w:marBottom w:val="0"/>
          <w:divBdr>
            <w:top w:val="none" w:sz="0" w:space="0" w:color="auto"/>
            <w:left w:val="none" w:sz="0" w:space="0" w:color="auto"/>
            <w:bottom w:val="none" w:sz="0" w:space="0" w:color="auto"/>
            <w:right w:val="none" w:sz="0" w:space="0" w:color="auto"/>
          </w:divBdr>
        </w:div>
        <w:div w:id="1598900442">
          <w:marLeft w:val="640"/>
          <w:marRight w:val="0"/>
          <w:marTop w:val="0"/>
          <w:marBottom w:val="0"/>
          <w:divBdr>
            <w:top w:val="none" w:sz="0" w:space="0" w:color="auto"/>
            <w:left w:val="none" w:sz="0" w:space="0" w:color="auto"/>
            <w:bottom w:val="none" w:sz="0" w:space="0" w:color="auto"/>
            <w:right w:val="none" w:sz="0" w:space="0" w:color="auto"/>
          </w:divBdr>
        </w:div>
        <w:div w:id="2126583425">
          <w:marLeft w:val="640"/>
          <w:marRight w:val="0"/>
          <w:marTop w:val="0"/>
          <w:marBottom w:val="0"/>
          <w:divBdr>
            <w:top w:val="none" w:sz="0" w:space="0" w:color="auto"/>
            <w:left w:val="none" w:sz="0" w:space="0" w:color="auto"/>
            <w:bottom w:val="none" w:sz="0" w:space="0" w:color="auto"/>
            <w:right w:val="none" w:sz="0" w:space="0" w:color="auto"/>
          </w:divBdr>
        </w:div>
        <w:div w:id="1253126189">
          <w:marLeft w:val="640"/>
          <w:marRight w:val="0"/>
          <w:marTop w:val="0"/>
          <w:marBottom w:val="0"/>
          <w:divBdr>
            <w:top w:val="none" w:sz="0" w:space="0" w:color="auto"/>
            <w:left w:val="none" w:sz="0" w:space="0" w:color="auto"/>
            <w:bottom w:val="none" w:sz="0" w:space="0" w:color="auto"/>
            <w:right w:val="none" w:sz="0" w:space="0" w:color="auto"/>
          </w:divBdr>
        </w:div>
        <w:div w:id="1252354637">
          <w:marLeft w:val="640"/>
          <w:marRight w:val="0"/>
          <w:marTop w:val="0"/>
          <w:marBottom w:val="0"/>
          <w:divBdr>
            <w:top w:val="none" w:sz="0" w:space="0" w:color="auto"/>
            <w:left w:val="none" w:sz="0" w:space="0" w:color="auto"/>
            <w:bottom w:val="none" w:sz="0" w:space="0" w:color="auto"/>
            <w:right w:val="none" w:sz="0" w:space="0" w:color="auto"/>
          </w:divBdr>
        </w:div>
        <w:div w:id="667288857">
          <w:marLeft w:val="640"/>
          <w:marRight w:val="0"/>
          <w:marTop w:val="0"/>
          <w:marBottom w:val="0"/>
          <w:divBdr>
            <w:top w:val="none" w:sz="0" w:space="0" w:color="auto"/>
            <w:left w:val="none" w:sz="0" w:space="0" w:color="auto"/>
            <w:bottom w:val="none" w:sz="0" w:space="0" w:color="auto"/>
            <w:right w:val="none" w:sz="0" w:space="0" w:color="auto"/>
          </w:divBdr>
        </w:div>
        <w:div w:id="1653366400">
          <w:marLeft w:val="640"/>
          <w:marRight w:val="0"/>
          <w:marTop w:val="0"/>
          <w:marBottom w:val="0"/>
          <w:divBdr>
            <w:top w:val="none" w:sz="0" w:space="0" w:color="auto"/>
            <w:left w:val="none" w:sz="0" w:space="0" w:color="auto"/>
            <w:bottom w:val="none" w:sz="0" w:space="0" w:color="auto"/>
            <w:right w:val="none" w:sz="0" w:space="0" w:color="auto"/>
          </w:divBdr>
        </w:div>
        <w:div w:id="1142848285">
          <w:marLeft w:val="640"/>
          <w:marRight w:val="0"/>
          <w:marTop w:val="0"/>
          <w:marBottom w:val="0"/>
          <w:divBdr>
            <w:top w:val="none" w:sz="0" w:space="0" w:color="auto"/>
            <w:left w:val="none" w:sz="0" w:space="0" w:color="auto"/>
            <w:bottom w:val="none" w:sz="0" w:space="0" w:color="auto"/>
            <w:right w:val="none" w:sz="0" w:space="0" w:color="auto"/>
          </w:divBdr>
        </w:div>
        <w:div w:id="348605252">
          <w:marLeft w:val="640"/>
          <w:marRight w:val="0"/>
          <w:marTop w:val="0"/>
          <w:marBottom w:val="0"/>
          <w:divBdr>
            <w:top w:val="none" w:sz="0" w:space="0" w:color="auto"/>
            <w:left w:val="none" w:sz="0" w:space="0" w:color="auto"/>
            <w:bottom w:val="none" w:sz="0" w:space="0" w:color="auto"/>
            <w:right w:val="none" w:sz="0" w:space="0" w:color="auto"/>
          </w:divBdr>
        </w:div>
        <w:div w:id="1782803181">
          <w:marLeft w:val="640"/>
          <w:marRight w:val="0"/>
          <w:marTop w:val="0"/>
          <w:marBottom w:val="0"/>
          <w:divBdr>
            <w:top w:val="none" w:sz="0" w:space="0" w:color="auto"/>
            <w:left w:val="none" w:sz="0" w:space="0" w:color="auto"/>
            <w:bottom w:val="none" w:sz="0" w:space="0" w:color="auto"/>
            <w:right w:val="none" w:sz="0" w:space="0" w:color="auto"/>
          </w:divBdr>
        </w:div>
        <w:div w:id="282538954">
          <w:marLeft w:val="640"/>
          <w:marRight w:val="0"/>
          <w:marTop w:val="0"/>
          <w:marBottom w:val="0"/>
          <w:divBdr>
            <w:top w:val="none" w:sz="0" w:space="0" w:color="auto"/>
            <w:left w:val="none" w:sz="0" w:space="0" w:color="auto"/>
            <w:bottom w:val="none" w:sz="0" w:space="0" w:color="auto"/>
            <w:right w:val="none" w:sz="0" w:space="0" w:color="auto"/>
          </w:divBdr>
        </w:div>
        <w:div w:id="1892958189">
          <w:marLeft w:val="640"/>
          <w:marRight w:val="0"/>
          <w:marTop w:val="0"/>
          <w:marBottom w:val="0"/>
          <w:divBdr>
            <w:top w:val="none" w:sz="0" w:space="0" w:color="auto"/>
            <w:left w:val="none" w:sz="0" w:space="0" w:color="auto"/>
            <w:bottom w:val="none" w:sz="0" w:space="0" w:color="auto"/>
            <w:right w:val="none" w:sz="0" w:space="0" w:color="auto"/>
          </w:divBdr>
        </w:div>
        <w:div w:id="1112166935">
          <w:marLeft w:val="640"/>
          <w:marRight w:val="0"/>
          <w:marTop w:val="0"/>
          <w:marBottom w:val="0"/>
          <w:divBdr>
            <w:top w:val="none" w:sz="0" w:space="0" w:color="auto"/>
            <w:left w:val="none" w:sz="0" w:space="0" w:color="auto"/>
            <w:bottom w:val="none" w:sz="0" w:space="0" w:color="auto"/>
            <w:right w:val="none" w:sz="0" w:space="0" w:color="auto"/>
          </w:divBdr>
        </w:div>
        <w:div w:id="452554450">
          <w:marLeft w:val="640"/>
          <w:marRight w:val="0"/>
          <w:marTop w:val="0"/>
          <w:marBottom w:val="0"/>
          <w:divBdr>
            <w:top w:val="none" w:sz="0" w:space="0" w:color="auto"/>
            <w:left w:val="none" w:sz="0" w:space="0" w:color="auto"/>
            <w:bottom w:val="none" w:sz="0" w:space="0" w:color="auto"/>
            <w:right w:val="none" w:sz="0" w:space="0" w:color="auto"/>
          </w:divBdr>
        </w:div>
        <w:div w:id="471144518">
          <w:marLeft w:val="640"/>
          <w:marRight w:val="0"/>
          <w:marTop w:val="0"/>
          <w:marBottom w:val="0"/>
          <w:divBdr>
            <w:top w:val="none" w:sz="0" w:space="0" w:color="auto"/>
            <w:left w:val="none" w:sz="0" w:space="0" w:color="auto"/>
            <w:bottom w:val="none" w:sz="0" w:space="0" w:color="auto"/>
            <w:right w:val="none" w:sz="0" w:space="0" w:color="auto"/>
          </w:divBdr>
        </w:div>
        <w:div w:id="770004225">
          <w:marLeft w:val="640"/>
          <w:marRight w:val="0"/>
          <w:marTop w:val="0"/>
          <w:marBottom w:val="0"/>
          <w:divBdr>
            <w:top w:val="none" w:sz="0" w:space="0" w:color="auto"/>
            <w:left w:val="none" w:sz="0" w:space="0" w:color="auto"/>
            <w:bottom w:val="none" w:sz="0" w:space="0" w:color="auto"/>
            <w:right w:val="none" w:sz="0" w:space="0" w:color="auto"/>
          </w:divBdr>
        </w:div>
        <w:div w:id="868950676">
          <w:marLeft w:val="640"/>
          <w:marRight w:val="0"/>
          <w:marTop w:val="0"/>
          <w:marBottom w:val="0"/>
          <w:divBdr>
            <w:top w:val="none" w:sz="0" w:space="0" w:color="auto"/>
            <w:left w:val="none" w:sz="0" w:space="0" w:color="auto"/>
            <w:bottom w:val="none" w:sz="0" w:space="0" w:color="auto"/>
            <w:right w:val="none" w:sz="0" w:space="0" w:color="auto"/>
          </w:divBdr>
        </w:div>
        <w:div w:id="1379012135">
          <w:marLeft w:val="640"/>
          <w:marRight w:val="0"/>
          <w:marTop w:val="0"/>
          <w:marBottom w:val="0"/>
          <w:divBdr>
            <w:top w:val="none" w:sz="0" w:space="0" w:color="auto"/>
            <w:left w:val="none" w:sz="0" w:space="0" w:color="auto"/>
            <w:bottom w:val="none" w:sz="0" w:space="0" w:color="auto"/>
            <w:right w:val="none" w:sz="0" w:space="0" w:color="auto"/>
          </w:divBdr>
        </w:div>
        <w:div w:id="1793790101">
          <w:marLeft w:val="640"/>
          <w:marRight w:val="0"/>
          <w:marTop w:val="0"/>
          <w:marBottom w:val="0"/>
          <w:divBdr>
            <w:top w:val="none" w:sz="0" w:space="0" w:color="auto"/>
            <w:left w:val="none" w:sz="0" w:space="0" w:color="auto"/>
            <w:bottom w:val="none" w:sz="0" w:space="0" w:color="auto"/>
            <w:right w:val="none" w:sz="0" w:space="0" w:color="auto"/>
          </w:divBdr>
        </w:div>
        <w:div w:id="1514294384">
          <w:marLeft w:val="640"/>
          <w:marRight w:val="0"/>
          <w:marTop w:val="0"/>
          <w:marBottom w:val="0"/>
          <w:divBdr>
            <w:top w:val="none" w:sz="0" w:space="0" w:color="auto"/>
            <w:left w:val="none" w:sz="0" w:space="0" w:color="auto"/>
            <w:bottom w:val="none" w:sz="0" w:space="0" w:color="auto"/>
            <w:right w:val="none" w:sz="0" w:space="0" w:color="auto"/>
          </w:divBdr>
        </w:div>
        <w:div w:id="594098593">
          <w:marLeft w:val="640"/>
          <w:marRight w:val="0"/>
          <w:marTop w:val="0"/>
          <w:marBottom w:val="0"/>
          <w:divBdr>
            <w:top w:val="none" w:sz="0" w:space="0" w:color="auto"/>
            <w:left w:val="none" w:sz="0" w:space="0" w:color="auto"/>
            <w:bottom w:val="none" w:sz="0" w:space="0" w:color="auto"/>
            <w:right w:val="none" w:sz="0" w:space="0" w:color="auto"/>
          </w:divBdr>
        </w:div>
        <w:div w:id="1086878847">
          <w:marLeft w:val="640"/>
          <w:marRight w:val="0"/>
          <w:marTop w:val="0"/>
          <w:marBottom w:val="0"/>
          <w:divBdr>
            <w:top w:val="none" w:sz="0" w:space="0" w:color="auto"/>
            <w:left w:val="none" w:sz="0" w:space="0" w:color="auto"/>
            <w:bottom w:val="none" w:sz="0" w:space="0" w:color="auto"/>
            <w:right w:val="none" w:sz="0" w:space="0" w:color="auto"/>
          </w:divBdr>
        </w:div>
        <w:div w:id="402996871">
          <w:marLeft w:val="640"/>
          <w:marRight w:val="0"/>
          <w:marTop w:val="0"/>
          <w:marBottom w:val="0"/>
          <w:divBdr>
            <w:top w:val="none" w:sz="0" w:space="0" w:color="auto"/>
            <w:left w:val="none" w:sz="0" w:space="0" w:color="auto"/>
            <w:bottom w:val="none" w:sz="0" w:space="0" w:color="auto"/>
            <w:right w:val="none" w:sz="0" w:space="0" w:color="auto"/>
          </w:divBdr>
        </w:div>
        <w:div w:id="1231382675">
          <w:marLeft w:val="640"/>
          <w:marRight w:val="0"/>
          <w:marTop w:val="0"/>
          <w:marBottom w:val="0"/>
          <w:divBdr>
            <w:top w:val="none" w:sz="0" w:space="0" w:color="auto"/>
            <w:left w:val="none" w:sz="0" w:space="0" w:color="auto"/>
            <w:bottom w:val="none" w:sz="0" w:space="0" w:color="auto"/>
            <w:right w:val="none" w:sz="0" w:space="0" w:color="auto"/>
          </w:divBdr>
        </w:div>
        <w:div w:id="1474443612">
          <w:marLeft w:val="640"/>
          <w:marRight w:val="0"/>
          <w:marTop w:val="0"/>
          <w:marBottom w:val="0"/>
          <w:divBdr>
            <w:top w:val="none" w:sz="0" w:space="0" w:color="auto"/>
            <w:left w:val="none" w:sz="0" w:space="0" w:color="auto"/>
            <w:bottom w:val="none" w:sz="0" w:space="0" w:color="auto"/>
            <w:right w:val="none" w:sz="0" w:space="0" w:color="auto"/>
          </w:divBdr>
        </w:div>
        <w:div w:id="2093118358">
          <w:marLeft w:val="640"/>
          <w:marRight w:val="0"/>
          <w:marTop w:val="0"/>
          <w:marBottom w:val="0"/>
          <w:divBdr>
            <w:top w:val="none" w:sz="0" w:space="0" w:color="auto"/>
            <w:left w:val="none" w:sz="0" w:space="0" w:color="auto"/>
            <w:bottom w:val="none" w:sz="0" w:space="0" w:color="auto"/>
            <w:right w:val="none" w:sz="0" w:space="0" w:color="auto"/>
          </w:divBdr>
        </w:div>
        <w:div w:id="42802390">
          <w:marLeft w:val="640"/>
          <w:marRight w:val="0"/>
          <w:marTop w:val="0"/>
          <w:marBottom w:val="0"/>
          <w:divBdr>
            <w:top w:val="none" w:sz="0" w:space="0" w:color="auto"/>
            <w:left w:val="none" w:sz="0" w:space="0" w:color="auto"/>
            <w:bottom w:val="none" w:sz="0" w:space="0" w:color="auto"/>
            <w:right w:val="none" w:sz="0" w:space="0" w:color="auto"/>
          </w:divBdr>
        </w:div>
        <w:div w:id="2058508603">
          <w:marLeft w:val="640"/>
          <w:marRight w:val="0"/>
          <w:marTop w:val="0"/>
          <w:marBottom w:val="0"/>
          <w:divBdr>
            <w:top w:val="none" w:sz="0" w:space="0" w:color="auto"/>
            <w:left w:val="none" w:sz="0" w:space="0" w:color="auto"/>
            <w:bottom w:val="none" w:sz="0" w:space="0" w:color="auto"/>
            <w:right w:val="none" w:sz="0" w:space="0" w:color="auto"/>
          </w:divBdr>
        </w:div>
        <w:div w:id="1830053900">
          <w:marLeft w:val="640"/>
          <w:marRight w:val="0"/>
          <w:marTop w:val="0"/>
          <w:marBottom w:val="0"/>
          <w:divBdr>
            <w:top w:val="none" w:sz="0" w:space="0" w:color="auto"/>
            <w:left w:val="none" w:sz="0" w:space="0" w:color="auto"/>
            <w:bottom w:val="none" w:sz="0" w:space="0" w:color="auto"/>
            <w:right w:val="none" w:sz="0" w:space="0" w:color="auto"/>
          </w:divBdr>
        </w:div>
        <w:div w:id="1360544209">
          <w:marLeft w:val="640"/>
          <w:marRight w:val="0"/>
          <w:marTop w:val="0"/>
          <w:marBottom w:val="0"/>
          <w:divBdr>
            <w:top w:val="none" w:sz="0" w:space="0" w:color="auto"/>
            <w:left w:val="none" w:sz="0" w:space="0" w:color="auto"/>
            <w:bottom w:val="none" w:sz="0" w:space="0" w:color="auto"/>
            <w:right w:val="none" w:sz="0" w:space="0" w:color="auto"/>
          </w:divBdr>
        </w:div>
        <w:div w:id="1604876357">
          <w:marLeft w:val="640"/>
          <w:marRight w:val="0"/>
          <w:marTop w:val="0"/>
          <w:marBottom w:val="0"/>
          <w:divBdr>
            <w:top w:val="none" w:sz="0" w:space="0" w:color="auto"/>
            <w:left w:val="none" w:sz="0" w:space="0" w:color="auto"/>
            <w:bottom w:val="none" w:sz="0" w:space="0" w:color="auto"/>
            <w:right w:val="none" w:sz="0" w:space="0" w:color="auto"/>
          </w:divBdr>
        </w:div>
        <w:div w:id="956136343">
          <w:marLeft w:val="640"/>
          <w:marRight w:val="0"/>
          <w:marTop w:val="0"/>
          <w:marBottom w:val="0"/>
          <w:divBdr>
            <w:top w:val="none" w:sz="0" w:space="0" w:color="auto"/>
            <w:left w:val="none" w:sz="0" w:space="0" w:color="auto"/>
            <w:bottom w:val="none" w:sz="0" w:space="0" w:color="auto"/>
            <w:right w:val="none" w:sz="0" w:space="0" w:color="auto"/>
          </w:divBdr>
        </w:div>
        <w:div w:id="1519199608">
          <w:marLeft w:val="640"/>
          <w:marRight w:val="0"/>
          <w:marTop w:val="0"/>
          <w:marBottom w:val="0"/>
          <w:divBdr>
            <w:top w:val="none" w:sz="0" w:space="0" w:color="auto"/>
            <w:left w:val="none" w:sz="0" w:space="0" w:color="auto"/>
            <w:bottom w:val="none" w:sz="0" w:space="0" w:color="auto"/>
            <w:right w:val="none" w:sz="0" w:space="0" w:color="auto"/>
          </w:divBdr>
        </w:div>
        <w:div w:id="942421455">
          <w:marLeft w:val="640"/>
          <w:marRight w:val="0"/>
          <w:marTop w:val="0"/>
          <w:marBottom w:val="0"/>
          <w:divBdr>
            <w:top w:val="none" w:sz="0" w:space="0" w:color="auto"/>
            <w:left w:val="none" w:sz="0" w:space="0" w:color="auto"/>
            <w:bottom w:val="none" w:sz="0" w:space="0" w:color="auto"/>
            <w:right w:val="none" w:sz="0" w:space="0" w:color="auto"/>
          </w:divBdr>
        </w:div>
        <w:div w:id="720518644">
          <w:marLeft w:val="640"/>
          <w:marRight w:val="0"/>
          <w:marTop w:val="0"/>
          <w:marBottom w:val="0"/>
          <w:divBdr>
            <w:top w:val="none" w:sz="0" w:space="0" w:color="auto"/>
            <w:left w:val="none" w:sz="0" w:space="0" w:color="auto"/>
            <w:bottom w:val="none" w:sz="0" w:space="0" w:color="auto"/>
            <w:right w:val="none" w:sz="0" w:space="0" w:color="auto"/>
          </w:divBdr>
        </w:div>
        <w:div w:id="642658325">
          <w:marLeft w:val="640"/>
          <w:marRight w:val="0"/>
          <w:marTop w:val="0"/>
          <w:marBottom w:val="0"/>
          <w:divBdr>
            <w:top w:val="none" w:sz="0" w:space="0" w:color="auto"/>
            <w:left w:val="none" w:sz="0" w:space="0" w:color="auto"/>
            <w:bottom w:val="none" w:sz="0" w:space="0" w:color="auto"/>
            <w:right w:val="none" w:sz="0" w:space="0" w:color="auto"/>
          </w:divBdr>
        </w:div>
        <w:div w:id="2089765120">
          <w:marLeft w:val="640"/>
          <w:marRight w:val="0"/>
          <w:marTop w:val="0"/>
          <w:marBottom w:val="0"/>
          <w:divBdr>
            <w:top w:val="none" w:sz="0" w:space="0" w:color="auto"/>
            <w:left w:val="none" w:sz="0" w:space="0" w:color="auto"/>
            <w:bottom w:val="none" w:sz="0" w:space="0" w:color="auto"/>
            <w:right w:val="none" w:sz="0" w:space="0" w:color="auto"/>
          </w:divBdr>
        </w:div>
        <w:div w:id="2135757646">
          <w:marLeft w:val="640"/>
          <w:marRight w:val="0"/>
          <w:marTop w:val="0"/>
          <w:marBottom w:val="0"/>
          <w:divBdr>
            <w:top w:val="none" w:sz="0" w:space="0" w:color="auto"/>
            <w:left w:val="none" w:sz="0" w:space="0" w:color="auto"/>
            <w:bottom w:val="none" w:sz="0" w:space="0" w:color="auto"/>
            <w:right w:val="none" w:sz="0" w:space="0" w:color="auto"/>
          </w:divBdr>
        </w:div>
        <w:div w:id="1168785655">
          <w:marLeft w:val="640"/>
          <w:marRight w:val="0"/>
          <w:marTop w:val="0"/>
          <w:marBottom w:val="0"/>
          <w:divBdr>
            <w:top w:val="none" w:sz="0" w:space="0" w:color="auto"/>
            <w:left w:val="none" w:sz="0" w:space="0" w:color="auto"/>
            <w:bottom w:val="none" w:sz="0" w:space="0" w:color="auto"/>
            <w:right w:val="none" w:sz="0" w:space="0" w:color="auto"/>
          </w:divBdr>
        </w:div>
        <w:div w:id="1055085961">
          <w:marLeft w:val="640"/>
          <w:marRight w:val="0"/>
          <w:marTop w:val="0"/>
          <w:marBottom w:val="0"/>
          <w:divBdr>
            <w:top w:val="none" w:sz="0" w:space="0" w:color="auto"/>
            <w:left w:val="none" w:sz="0" w:space="0" w:color="auto"/>
            <w:bottom w:val="none" w:sz="0" w:space="0" w:color="auto"/>
            <w:right w:val="none" w:sz="0" w:space="0" w:color="auto"/>
          </w:divBdr>
        </w:div>
        <w:div w:id="941373215">
          <w:marLeft w:val="640"/>
          <w:marRight w:val="0"/>
          <w:marTop w:val="0"/>
          <w:marBottom w:val="0"/>
          <w:divBdr>
            <w:top w:val="none" w:sz="0" w:space="0" w:color="auto"/>
            <w:left w:val="none" w:sz="0" w:space="0" w:color="auto"/>
            <w:bottom w:val="none" w:sz="0" w:space="0" w:color="auto"/>
            <w:right w:val="none" w:sz="0" w:space="0" w:color="auto"/>
          </w:divBdr>
        </w:div>
        <w:div w:id="1780950838">
          <w:marLeft w:val="640"/>
          <w:marRight w:val="0"/>
          <w:marTop w:val="0"/>
          <w:marBottom w:val="0"/>
          <w:divBdr>
            <w:top w:val="none" w:sz="0" w:space="0" w:color="auto"/>
            <w:left w:val="none" w:sz="0" w:space="0" w:color="auto"/>
            <w:bottom w:val="none" w:sz="0" w:space="0" w:color="auto"/>
            <w:right w:val="none" w:sz="0" w:space="0" w:color="auto"/>
          </w:divBdr>
        </w:div>
        <w:div w:id="862135056">
          <w:marLeft w:val="640"/>
          <w:marRight w:val="0"/>
          <w:marTop w:val="0"/>
          <w:marBottom w:val="0"/>
          <w:divBdr>
            <w:top w:val="none" w:sz="0" w:space="0" w:color="auto"/>
            <w:left w:val="none" w:sz="0" w:space="0" w:color="auto"/>
            <w:bottom w:val="none" w:sz="0" w:space="0" w:color="auto"/>
            <w:right w:val="none" w:sz="0" w:space="0" w:color="auto"/>
          </w:divBdr>
        </w:div>
        <w:div w:id="1493596726">
          <w:marLeft w:val="640"/>
          <w:marRight w:val="0"/>
          <w:marTop w:val="0"/>
          <w:marBottom w:val="0"/>
          <w:divBdr>
            <w:top w:val="none" w:sz="0" w:space="0" w:color="auto"/>
            <w:left w:val="none" w:sz="0" w:space="0" w:color="auto"/>
            <w:bottom w:val="none" w:sz="0" w:space="0" w:color="auto"/>
            <w:right w:val="none" w:sz="0" w:space="0" w:color="auto"/>
          </w:divBdr>
        </w:div>
        <w:div w:id="738136336">
          <w:marLeft w:val="640"/>
          <w:marRight w:val="0"/>
          <w:marTop w:val="0"/>
          <w:marBottom w:val="0"/>
          <w:divBdr>
            <w:top w:val="none" w:sz="0" w:space="0" w:color="auto"/>
            <w:left w:val="none" w:sz="0" w:space="0" w:color="auto"/>
            <w:bottom w:val="none" w:sz="0" w:space="0" w:color="auto"/>
            <w:right w:val="none" w:sz="0" w:space="0" w:color="auto"/>
          </w:divBdr>
        </w:div>
        <w:div w:id="2038191060">
          <w:marLeft w:val="640"/>
          <w:marRight w:val="0"/>
          <w:marTop w:val="0"/>
          <w:marBottom w:val="0"/>
          <w:divBdr>
            <w:top w:val="none" w:sz="0" w:space="0" w:color="auto"/>
            <w:left w:val="none" w:sz="0" w:space="0" w:color="auto"/>
            <w:bottom w:val="none" w:sz="0" w:space="0" w:color="auto"/>
            <w:right w:val="none" w:sz="0" w:space="0" w:color="auto"/>
          </w:divBdr>
        </w:div>
        <w:div w:id="1715158978">
          <w:marLeft w:val="640"/>
          <w:marRight w:val="0"/>
          <w:marTop w:val="0"/>
          <w:marBottom w:val="0"/>
          <w:divBdr>
            <w:top w:val="none" w:sz="0" w:space="0" w:color="auto"/>
            <w:left w:val="none" w:sz="0" w:space="0" w:color="auto"/>
            <w:bottom w:val="none" w:sz="0" w:space="0" w:color="auto"/>
            <w:right w:val="none" w:sz="0" w:space="0" w:color="auto"/>
          </w:divBdr>
        </w:div>
        <w:div w:id="278728800">
          <w:marLeft w:val="640"/>
          <w:marRight w:val="0"/>
          <w:marTop w:val="0"/>
          <w:marBottom w:val="0"/>
          <w:divBdr>
            <w:top w:val="none" w:sz="0" w:space="0" w:color="auto"/>
            <w:left w:val="none" w:sz="0" w:space="0" w:color="auto"/>
            <w:bottom w:val="none" w:sz="0" w:space="0" w:color="auto"/>
            <w:right w:val="none" w:sz="0" w:space="0" w:color="auto"/>
          </w:divBdr>
        </w:div>
        <w:div w:id="1146046006">
          <w:marLeft w:val="640"/>
          <w:marRight w:val="0"/>
          <w:marTop w:val="0"/>
          <w:marBottom w:val="0"/>
          <w:divBdr>
            <w:top w:val="none" w:sz="0" w:space="0" w:color="auto"/>
            <w:left w:val="none" w:sz="0" w:space="0" w:color="auto"/>
            <w:bottom w:val="none" w:sz="0" w:space="0" w:color="auto"/>
            <w:right w:val="none" w:sz="0" w:space="0" w:color="auto"/>
          </w:divBdr>
        </w:div>
        <w:div w:id="1653290100">
          <w:marLeft w:val="640"/>
          <w:marRight w:val="0"/>
          <w:marTop w:val="0"/>
          <w:marBottom w:val="0"/>
          <w:divBdr>
            <w:top w:val="none" w:sz="0" w:space="0" w:color="auto"/>
            <w:left w:val="none" w:sz="0" w:space="0" w:color="auto"/>
            <w:bottom w:val="none" w:sz="0" w:space="0" w:color="auto"/>
            <w:right w:val="none" w:sz="0" w:space="0" w:color="auto"/>
          </w:divBdr>
        </w:div>
        <w:div w:id="1587575630">
          <w:marLeft w:val="640"/>
          <w:marRight w:val="0"/>
          <w:marTop w:val="0"/>
          <w:marBottom w:val="0"/>
          <w:divBdr>
            <w:top w:val="none" w:sz="0" w:space="0" w:color="auto"/>
            <w:left w:val="none" w:sz="0" w:space="0" w:color="auto"/>
            <w:bottom w:val="none" w:sz="0" w:space="0" w:color="auto"/>
            <w:right w:val="none" w:sz="0" w:space="0" w:color="auto"/>
          </w:divBdr>
        </w:div>
        <w:div w:id="1109161080">
          <w:marLeft w:val="640"/>
          <w:marRight w:val="0"/>
          <w:marTop w:val="0"/>
          <w:marBottom w:val="0"/>
          <w:divBdr>
            <w:top w:val="none" w:sz="0" w:space="0" w:color="auto"/>
            <w:left w:val="none" w:sz="0" w:space="0" w:color="auto"/>
            <w:bottom w:val="none" w:sz="0" w:space="0" w:color="auto"/>
            <w:right w:val="none" w:sz="0" w:space="0" w:color="auto"/>
          </w:divBdr>
        </w:div>
        <w:div w:id="1345934609">
          <w:marLeft w:val="640"/>
          <w:marRight w:val="0"/>
          <w:marTop w:val="0"/>
          <w:marBottom w:val="0"/>
          <w:divBdr>
            <w:top w:val="none" w:sz="0" w:space="0" w:color="auto"/>
            <w:left w:val="none" w:sz="0" w:space="0" w:color="auto"/>
            <w:bottom w:val="none" w:sz="0" w:space="0" w:color="auto"/>
            <w:right w:val="none" w:sz="0" w:space="0" w:color="auto"/>
          </w:divBdr>
        </w:div>
        <w:div w:id="1213081109">
          <w:marLeft w:val="640"/>
          <w:marRight w:val="0"/>
          <w:marTop w:val="0"/>
          <w:marBottom w:val="0"/>
          <w:divBdr>
            <w:top w:val="none" w:sz="0" w:space="0" w:color="auto"/>
            <w:left w:val="none" w:sz="0" w:space="0" w:color="auto"/>
            <w:bottom w:val="none" w:sz="0" w:space="0" w:color="auto"/>
            <w:right w:val="none" w:sz="0" w:space="0" w:color="auto"/>
          </w:divBdr>
        </w:div>
        <w:div w:id="832379410">
          <w:marLeft w:val="640"/>
          <w:marRight w:val="0"/>
          <w:marTop w:val="0"/>
          <w:marBottom w:val="0"/>
          <w:divBdr>
            <w:top w:val="none" w:sz="0" w:space="0" w:color="auto"/>
            <w:left w:val="none" w:sz="0" w:space="0" w:color="auto"/>
            <w:bottom w:val="none" w:sz="0" w:space="0" w:color="auto"/>
            <w:right w:val="none" w:sz="0" w:space="0" w:color="auto"/>
          </w:divBdr>
        </w:div>
        <w:div w:id="1893074378">
          <w:marLeft w:val="640"/>
          <w:marRight w:val="0"/>
          <w:marTop w:val="0"/>
          <w:marBottom w:val="0"/>
          <w:divBdr>
            <w:top w:val="none" w:sz="0" w:space="0" w:color="auto"/>
            <w:left w:val="none" w:sz="0" w:space="0" w:color="auto"/>
            <w:bottom w:val="none" w:sz="0" w:space="0" w:color="auto"/>
            <w:right w:val="none" w:sz="0" w:space="0" w:color="auto"/>
          </w:divBdr>
        </w:div>
        <w:div w:id="816066468">
          <w:marLeft w:val="640"/>
          <w:marRight w:val="0"/>
          <w:marTop w:val="0"/>
          <w:marBottom w:val="0"/>
          <w:divBdr>
            <w:top w:val="none" w:sz="0" w:space="0" w:color="auto"/>
            <w:left w:val="none" w:sz="0" w:space="0" w:color="auto"/>
            <w:bottom w:val="none" w:sz="0" w:space="0" w:color="auto"/>
            <w:right w:val="none" w:sz="0" w:space="0" w:color="auto"/>
          </w:divBdr>
        </w:div>
        <w:div w:id="1824353288">
          <w:marLeft w:val="640"/>
          <w:marRight w:val="0"/>
          <w:marTop w:val="0"/>
          <w:marBottom w:val="0"/>
          <w:divBdr>
            <w:top w:val="none" w:sz="0" w:space="0" w:color="auto"/>
            <w:left w:val="none" w:sz="0" w:space="0" w:color="auto"/>
            <w:bottom w:val="none" w:sz="0" w:space="0" w:color="auto"/>
            <w:right w:val="none" w:sz="0" w:space="0" w:color="auto"/>
          </w:divBdr>
        </w:div>
        <w:div w:id="1597399278">
          <w:marLeft w:val="640"/>
          <w:marRight w:val="0"/>
          <w:marTop w:val="0"/>
          <w:marBottom w:val="0"/>
          <w:divBdr>
            <w:top w:val="none" w:sz="0" w:space="0" w:color="auto"/>
            <w:left w:val="none" w:sz="0" w:space="0" w:color="auto"/>
            <w:bottom w:val="none" w:sz="0" w:space="0" w:color="auto"/>
            <w:right w:val="none" w:sz="0" w:space="0" w:color="auto"/>
          </w:divBdr>
        </w:div>
        <w:div w:id="1200163956">
          <w:marLeft w:val="640"/>
          <w:marRight w:val="0"/>
          <w:marTop w:val="0"/>
          <w:marBottom w:val="0"/>
          <w:divBdr>
            <w:top w:val="none" w:sz="0" w:space="0" w:color="auto"/>
            <w:left w:val="none" w:sz="0" w:space="0" w:color="auto"/>
            <w:bottom w:val="none" w:sz="0" w:space="0" w:color="auto"/>
            <w:right w:val="none" w:sz="0" w:space="0" w:color="auto"/>
          </w:divBdr>
        </w:div>
        <w:div w:id="1012417748">
          <w:marLeft w:val="640"/>
          <w:marRight w:val="0"/>
          <w:marTop w:val="0"/>
          <w:marBottom w:val="0"/>
          <w:divBdr>
            <w:top w:val="none" w:sz="0" w:space="0" w:color="auto"/>
            <w:left w:val="none" w:sz="0" w:space="0" w:color="auto"/>
            <w:bottom w:val="none" w:sz="0" w:space="0" w:color="auto"/>
            <w:right w:val="none" w:sz="0" w:space="0" w:color="auto"/>
          </w:divBdr>
        </w:div>
        <w:div w:id="48916854">
          <w:marLeft w:val="640"/>
          <w:marRight w:val="0"/>
          <w:marTop w:val="0"/>
          <w:marBottom w:val="0"/>
          <w:divBdr>
            <w:top w:val="none" w:sz="0" w:space="0" w:color="auto"/>
            <w:left w:val="none" w:sz="0" w:space="0" w:color="auto"/>
            <w:bottom w:val="none" w:sz="0" w:space="0" w:color="auto"/>
            <w:right w:val="none" w:sz="0" w:space="0" w:color="auto"/>
          </w:divBdr>
        </w:div>
        <w:div w:id="85579">
          <w:marLeft w:val="640"/>
          <w:marRight w:val="0"/>
          <w:marTop w:val="0"/>
          <w:marBottom w:val="0"/>
          <w:divBdr>
            <w:top w:val="none" w:sz="0" w:space="0" w:color="auto"/>
            <w:left w:val="none" w:sz="0" w:space="0" w:color="auto"/>
            <w:bottom w:val="none" w:sz="0" w:space="0" w:color="auto"/>
            <w:right w:val="none" w:sz="0" w:space="0" w:color="auto"/>
          </w:divBdr>
        </w:div>
        <w:div w:id="2131824679">
          <w:marLeft w:val="640"/>
          <w:marRight w:val="0"/>
          <w:marTop w:val="0"/>
          <w:marBottom w:val="0"/>
          <w:divBdr>
            <w:top w:val="none" w:sz="0" w:space="0" w:color="auto"/>
            <w:left w:val="none" w:sz="0" w:space="0" w:color="auto"/>
            <w:bottom w:val="none" w:sz="0" w:space="0" w:color="auto"/>
            <w:right w:val="none" w:sz="0" w:space="0" w:color="auto"/>
          </w:divBdr>
        </w:div>
        <w:div w:id="1530875681">
          <w:marLeft w:val="640"/>
          <w:marRight w:val="0"/>
          <w:marTop w:val="0"/>
          <w:marBottom w:val="0"/>
          <w:divBdr>
            <w:top w:val="none" w:sz="0" w:space="0" w:color="auto"/>
            <w:left w:val="none" w:sz="0" w:space="0" w:color="auto"/>
            <w:bottom w:val="none" w:sz="0" w:space="0" w:color="auto"/>
            <w:right w:val="none" w:sz="0" w:space="0" w:color="auto"/>
          </w:divBdr>
        </w:div>
        <w:div w:id="1183204954">
          <w:marLeft w:val="640"/>
          <w:marRight w:val="0"/>
          <w:marTop w:val="0"/>
          <w:marBottom w:val="0"/>
          <w:divBdr>
            <w:top w:val="none" w:sz="0" w:space="0" w:color="auto"/>
            <w:left w:val="none" w:sz="0" w:space="0" w:color="auto"/>
            <w:bottom w:val="none" w:sz="0" w:space="0" w:color="auto"/>
            <w:right w:val="none" w:sz="0" w:space="0" w:color="auto"/>
          </w:divBdr>
        </w:div>
        <w:div w:id="674958510">
          <w:marLeft w:val="640"/>
          <w:marRight w:val="0"/>
          <w:marTop w:val="0"/>
          <w:marBottom w:val="0"/>
          <w:divBdr>
            <w:top w:val="none" w:sz="0" w:space="0" w:color="auto"/>
            <w:left w:val="none" w:sz="0" w:space="0" w:color="auto"/>
            <w:bottom w:val="none" w:sz="0" w:space="0" w:color="auto"/>
            <w:right w:val="none" w:sz="0" w:space="0" w:color="auto"/>
          </w:divBdr>
        </w:div>
      </w:divsChild>
    </w:div>
    <w:div w:id="1291936338">
      <w:bodyDiv w:val="1"/>
      <w:marLeft w:val="0"/>
      <w:marRight w:val="0"/>
      <w:marTop w:val="0"/>
      <w:marBottom w:val="0"/>
      <w:divBdr>
        <w:top w:val="none" w:sz="0" w:space="0" w:color="auto"/>
        <w:left w:val="none" w:sz="0" w:space="0" w:color="auto"/>
        <w:bottom w:val="none" w:sz="0" w:space="0" w:color="auto"/>
        <w:right w:val="none" w:sz="0" w:space="0" w:color="auto"/>
      </w:divBdr>
      <w:divsChild>
        <w:div w:id="86117618">
          <w:marLeft w:val="640"/>
          <w:marRight w:val="0"/>
          <w:marTop w:val="0"/>
          <w:marBottom w:val="0"/>
          <w:divBdr>
            <w:top w:val="none" w:sz="0" w:space="0" w:color="auto"/>
            <w:left w:val="none" w:sz="0" w:space="0" w:color="auto"/>
            <w:bottom w:val="none" w:sz="0" w:space="0" w:color="auto"/>
            <w:right w:val="none" w:sz="0" w:space="0" w:color="auto"/>
          </w:divBdr>
        </w:div>
        <w:div w:id="551040469">
          <w:marLeft w:val="640"/>
          <w:marRight w:val="0"/>
          <w:marTop w:val="0"/>
          <w:marBottom w:val="0"/>
          <w:divBdr>
            <w:top w:val="none" w:sz="0" w:space="0" w:color="auto"/>
            <w:left w:val="none" w:sz="0" w:space="0" w:color="auto"/>
            <w:bottom w:val="none" w:sz="0" w:space="0" w:color="auto"/>
            <w:right w:val="none" w:sz="0" w:space="0" w:color="auto"/>
          </w:divBdr>
        </w:div>
        <w:div w:id="1306088501">
          <w:marLeft w:val="640"/>
          <w:marRight w:val="0"/>
          <w:marTop w:val="0"/>
          <w:marBottom w:val="0"/>
          <w:divBdr>
            <w:top w:val="none" w:sz="0" w:space="0" w:color="auto"/>
            <w:left w:val="none" w:sz="0" w:space="0" w:color="auto"/>
            <w:bottom w:val="none" w:sz="0" w:space="0" w:color="auto"/>
            <w:right w:val="none" w:sz="0" w:space="0" w:color="auto"/>
          </w:divBdr>
        </w:div>
        <w:div w:id="1809934902">
          <w:marLeft w:val="640"/>
          <w:marRight w:val="0"/>
          <w:marTop w:val="0"/>
          <w:marBottom w:val="0"/>
          <w:divBdr>
            <w:top w:val="none" w:sz="0" w:space="0" w:color="auto"/>
            <w:left w:val="none" w:sz="0" w:space="0" w:color="auto"/>
            <w:bottom w:val="none" w:sz="0" w:space="0" w:color="auto"/>
            <w:right w:val="none" w:sz="0" w:space="0" w:color="auto"/>
          </w:divBdr>
        </w:div>
        <w:div w:id="857500634">
          <w:marLeft w:val="640"/>
          <w:marRight w:val="0"/>
          <w:marTop w:val="0"/>
          <w:marBottom w:val="0"/>
          <w:divBdr>
            <w:top w:val="none" w:sz="0" w:space="0" w:color="auto"/>
            <w:left w:val="none" w:sz="0" w:space="0" w:color="auto"/>
            <w:bottom w:val="none" w:sz="0" w:space="0" w:color="auto"/>
            <w:right w:val="none" w:sz="0" w:space="0" w:color="auto"/>
          </w:divBdr>
        </w:div>
        <w:div w:id="1320958105">
          <w:marLeft w:val="640"/>
          <w:marRight w:val="0"/>
          <w:marTop w:val="0"/>
          <w:marBottom w:val="0"/>
          <w:divBdr>
            <w:top w:val="none" w:sz="0" w:space="0" w:color="auto"/>
            <w:left w:val="none" w:sz="0" w:space="0" w:color="auto"/>
            <w:bottom w:val="none" w:sz="0" w:space="0" w:color="auto"/>
            <w:right w:val="none" w:sz="0" w:space="0" w:color="auto"/>
          </w:divBdr>
        </w:div>
        <w:div w:id="215170948">
          <w:marLeft w:val="640"/>
          <w:marRight w:val="0"/>
          <w:marTop w:val="0"/>
          <w:marBottom w:val="0"/>
          <w:divBdr>
            <w:top w:val="none" w:sz="0" w:space="0" w:color="auto"/>
            <w:left w:val="none" w:sz="0" w:space="0" w:color="auto"/>
            <w:bottom w:val="none" w:sz="0" w:space="0" w:color="auto"/>
            <w:right w:val="none" w:sz="0" w:space="0" w:color="auto"/>
          </w:divBdr>
        </w:div>
        <w:div w:id="1435395938">
          <w:marLeft w:val="640"/>
          <w:marRight w:val="0"/>
          <w:marTop w:val="0"/>
          <w:marBottom w:val="0"/>
          <w:divBdr>
            <w:top w:val="none" w:sz="0" w:space="0" w:color="auto"/>
            <w:left w:val="none" w:sz="0" w:space="0" w:color="auto"/>
            <w:bottom w:val="none" w:sz="0" w:space="0" w:color="auto"/>
            <w:right w:val="none" w:sz="0" w:space="0" w:color="auto"/>
          </w:divBdr>
        </w:div>
        <w:div w:id="2054965540">
          <w:marLeft w:val="640"/>
          <w:marRight w:val="0"/>
          <w:marTop w:val="0"/>
          <w:marBottom w:val="0"/>
          <w:divBdr>
            <w:top w:val="none" w:sz="0" w:space="0" w:color="auto"/>
            <w:left w:val="none" w:sz="0" w:space="0" w:color="auto"/>
            <w:bottom w:val="none" w:sz="0" w:space="0" w:color="auto"/>
            <w:right w:val="none" w:sz="0" w:space="0" w:color="auto"/>
          </w:divBdr>
        </w:div>
        <w:div w:id="2122147913">
          <w:marLeft w:val="640"/>
          <w:marRight w:val="0"/>
          <w:marTop w:val="0"/>
          <w:marBottom w:val="0"/>
          <w:divBdr>
            <w:top w:val="none" w:sz="0" w:space="0" w:color="auto"/>
            <w:left w:val="none" w:sz="0" w:space="0" w:color="auto"/>
            <w:bottom w:val="none" w:sz="0" w:space="0" w:color="auto"/>
            <w:right w:val="none" w:sz="0" w:space="0" w:color="auto"/>
          </w:divBdr>
        </w:div>
        <w:div w:id="325864385">
          <w:marLeft w:val="640"/>
          <w:marRight w:val="0"/>
          <w:marTop w:val="0"/>
          <w:marBottom w:val="0"/>
          <w:divBdr>
            <w:top w:val="none" w:sz="0" w:space="0" w:color="auto"/>
            <w:left w:val="none" w:sz="0" w:space="0" w:color="auto"/>
            <w:bottom w:val="none" w:sz="0" w:space="0" w:color="auto"/>
            <w:right w:val="none" w:sz="0" w:space="0" w:color="auto"/>
          </w:divBdr>
        </w:div>
        <w:div w:id="940991248">
          <w:marLeft w:val="640"/>
          <w:marRight w:val="0"/>
          <w:marTop w:val="0"/>
          <w:marBottom w:val="0"/>
          <w:divBdr>
            <w:top w:val="none" w:sz="0" w:space="0" w:color="auto"/>
            <w:left w:val="none" w:sz="0" w:space="0" w:color="auto"/>
            <w:bottom w:val="none" w:sz="0" w:space="0" w:color="auto"/>
            <w:right w:val="none" w:sz="0" w:space="0" w:color="auto"/>
          </w:divBdr>
        </w:div>
        <w:div w:id="381487439">
          <w:marLeft w:val="640"/>
          <w:marRight w:val="0"/>
          <w:marTop w:val="0"/>
          <w:marBottom w:val="0"/>
          <w:divBdr>
            <w:top w:val="none" w:sz="0" w:space="0" w:color="auto"/>
            <w:left w:val="none" w:sz="0" w:space="0" w:color="auto"/>
            <w:bottom w:val="none" w:sz="0" w:space="0" w:color="auto"/>
            <w:right w:val="none" w:sz="0" w:space="0" w:color="auto"/>
          </w:divBdr>
        </w:div>
        <w:div w:id="1511676358">
          <w:marLeft w:val="640"/>
          <w:marRight w:val="0"/>
          <w:marTop w:val="0"/>
          <w:marBottom w:val="0"/>
          <w:divBdr>
            <w:top w:val="none" w:sz="0" w:space="0" w:color="auto"/>
            <w:left w:val="none" w:sz="0" w:space="0" w:color="auto"/>
            <w:bottom w:val="none" w:sz="0" w:space="0" w:color="auto"/>
            <w:right w:val="none" w:sz="0" w:space="0" w:color="auto"/>
          </w:divBdr>
        </w:div>
        <w:div w:id="363364271">
          <w:marLeft w:val="640"/>
          <w:marRight w:val="0"/>
          <w:marTop w:val="0"/>
          <w:marBottom w:val="0"/>
          <w:divBdr>
            <w:top w:val="none" w:sz="0" w:space="0" w:color="auto"/>
            <w:left w:val="none" w:sz="0" w:space="0" w:color="auto"/>
            <w:bottom w:val="none" w:sz="0" w:space="0" w:color="auto"/>
            <w:right w:val="none" w:sz="0" w:space="0" w:color="auto"/>
          </w:divBdr>
        </w:div>
        <w:div w:id="1720861313">
          <w:marLeft w:val="640"/>
          <w:marRight w:val="0"/>
          <w:marTop w:val="0"/>
          <w:marBottom w:val="0"/>
          <w:divBdr>
            <w:top w:val="none" w:sz="0" w:space="0" w:color="auto"/>
            <w:left w:val="none" w:sz="0" w:space="0" w:color="auto"/>
            <w:bottom w:val="none" w:sz="0" w:space="0" w:color="auto"/>
            <w:right w:val="none" w:sz="0" w:space="0" w:color="auto"/>
          </w:divBdr>
        </w:div>
        <w:div w:id="877275689">
          <w:marLeft w:val="640"/>
          <w:marRight w:val="0"/>
          <w:marTop w:val="0"/>
          <w:marBottom w:val="0"/>
          <w:divBdr>
            <w:top w:val="none" w:sz="0" w:space="0" w:color="auto"/>
            <w:left w:val="none" w:sz="0" w:space="0" w:color="auto"/>
            <w:bottom w:val="none" w:sz="0" w:space="0" w:color="auto"/>
            <w:right w:val="none" w:sz="0" w:space="0" w:color="auto"/>
          </w:divBdr>
        </w:div>
        <w:div w:id="154419903">
          <w:marLeft w:val="640"/>
          <w:marRight w:val="0"/>
          <w:marTop w:val="0"/>
          <w:marBottom w:val="0"/>
          <w:divBdr>
            <w:top w:val="none" w:sz="0" w:space="0" w:color="auto"/>
            <w:left w:val="none" w:sz="0" w:space="0" w:color="auto"/>
            <w:bottom w:val="none" w:sz="0" w:space="0" w:color="auto"/>
            <w:right w:val="none" w:sz="0" w:space="0" w:color="auto"/>
          </w:divBdr>
        </w:div>
        <w:div w:id="852187186">
          <w:marLeft w:val="640"/>
          <w:marRight w:val="0"/>
          <w:marTop w:val="0"/>
          <w:marBottom w:val="0"/>
          <w:divBdr>
            <w:top w:val="none" w:sz="0" w:space="0" w:color="auto"/>
            <w:left w:val="none" w:sz="0" w:space="0" w:color="auto"/>
            <w:bottom w:val="none" w:sz="0" w:space="0" w:color="auto"/>
            <w:right w:val="none" w:sz="0" w:space="0" w:color="auto"/>
          </w:divBdr>
        </w:div>
        <w:div w:id="89397636">
          <w:marLeft w:val="640"/>
          <w:marRight w:val="0"/>
          <w:marTop w:val="0"/>
          <w:marBottom w:val="0"/>
          <w:divBdr>
            <w:top w:val="none" w:sz="0" w:space="0" w:color="auto"/>
            <w:left w:val="none" w:sz="0" w:space="0" w:color="auto"/>
            <w:bottom w:val="none" w:sz="0" w:space="0" w:color="auto"/>
            <w:right w:val="none" w:sz="0" w:space="0" w:color="auto"/>
          </w:divBdr>
        </w:div>
        <w:div w:id="1667911">
          <w:marLeft w:val="640"/>
          <w:marRight w:val="0"/>
          <w:marTop w:val="0"/>
          <w:marBottom w:val="0"/>
          <w:divBdr>
            <w:top w:val="none" w:sz="0" w:space="0" w:color="auto"/>
            <w:left w:val="none" w:sz="0" w:space="0" w:color="auto"/>
            <w:bottom w:val="none" w:sz="0" w:space="0" w:color="auto"/>
            <w:right w:val="none" w:sz="0" w:space="0" w:color="auto"/>
          </w:divBdr>
        </w:div>
        <w:div w:id="832650628">
          <w:marLeft w:val="640"/>
          <w:marRight w:val="0"/>
          <w:marTop w:val="0"/>
          <w:marBottom w:val="0"/>
          <w:divBdr>
            <w:top w:val="none" w:sz="0" w:space="0" w:color="auto"/>
            <w:left w:val="none" w:sz="0" w:space="0" w:color="auto"/>
            <w:bottom w:val="none" w:sz="0" w:space="0" w:color="auto"/>
            <w:right w:val="none" w:sz="0" w:space="0" w:color="auto"/>
          </w:divBdr>
        </w:div>
        <w:div w:id="2027629071">
          <w:marLeft w:val="640"/>
          <w:marRight w:val="0"/>
          <w:marTop w:val="0"/>
          <w:marBottom w:val="0"/>
          <w:divBdr>
            <w:top w:val="none" w:sz="0" w:space="0" w:color="auto"/>
            <w:left w:val="none" w:sz="0" w:space="0" w:color="auto"/>
            <w:bottom w:val="none" w:sz="0" w:space="0" w:color="auto"/>
            <w:right w:val="none" w:sz="0" w:space="0" w:color="auto"/>
          </w:divBdr>
        </w:div>
        <w:div w:id="730616717">
          <w:marLeft w:val="640"/>
          <w:marRight w:val="0"/>
          <w:marTop w:val="0"/>
          <w:marBottom w:val="0"/>
          <w:divBdr>
            <w:top w:val="none" w:sz="0" w:space="0" w:color="auto"/>
            <w:left w:val="none" w:sz="0" w:space="0" w:color="auto"/>
            <w:bottom w:val="none" w:sz="0" w:space="0" w:color="auto"/>
            <w:right w:val="none" w:sz="0" w:space="0" w:color="auto"/>
          </w:divBdr>
        </w:div>
        <w:div w:id="1205482869">
          <w:marLeft w:val="640"/>
          <w:marRight w:val="0"/>
          <w:marTop w:val="0"/>
          <w:marBottom w:val="0"/>
          <w:divBdr>
            <w:top w:val="none" w:sz="0" w:space="0" w:color="auto"/>
            <w:left w:val="none" w:sz="0" w:space="0" w:color="auto"/>
            <w:bottom w:val="none" w:sz="0" w:space="0" w:color="auto"/>
            <w:right w:val="none" w:sz="0" w:space="0" w:color="auto"/>
          </w:divBdr>
        </w:div>
        <w:div w:id="284964849">
          <w:marLeft w:val="640"/>
          <w:marRight w:val="0"/>
          <w:marTop w:val="0"/>
          <w:marBottom w:val="0"/>
          <w:divBdr>
            <w:top w:val="none" w:sz="0" w:space="0" w:color="auto"/>
            <w:left w:val="none" w:sz="0" w:space="0" w:color="auto"/>
            <w:bottom w:val="none" w:sz="0" w:space="0" w:color="auto"/>
            <w:right w:val="none" w:sz="0" w:space="0" w:color="auto"/>
          </w:divBdr>
        </w:div>
        <w:div w:id="1145973262">
          <w:marLeft w:val="640"/>
          <w:marRight w:val="0"/>
          <w:marTop w:val="0"/>
          <w:marBottom w:val="0"/>
          <w:divBdr>
            <w:top w:val="none" w:sz="0" w:space="0" w:color="auto"/>
            <w:left w:val="none" w:sz="0" w:space="0" w:color="auto"/>
            <w:bottom w:val="none" w:sz="0" w:space="0" w:color="auto"/>
            <w:right w:val="none" w:sz="0" w:space="0" w:color="auto"/>
          </w:divBdr>
        </w:div>
        <w:div w:id="1887912603">
          <w:marLeft w:val="640"/>
          <w:marRight w:val="0"/>
          <w:marTop w:val="0"/>
          <w:marBottom w:val="0"/>
          <w:divBdr>
            <w:top w:val="none" w:sz="0" w:space="0" w:color="auto"/>
            <w:left w:val="none" w:sz="0" w:space="0" w:color="auto"/>
            <w:bottom w:val="none" w:sz="0" w:space="0" w:color="auto"/>
            <w:right w:val="none" w:sz="0" w:space="0" w:color="auto"/>
          </w:divBdr>
        </w:div>
        <w:div w:id="1590624368">
          <w:marLeft w:val="640"/>
          <w:marRight w:val="0"/>
          <w:marTop w:val="0"/>
          <w:marBottom w:val="0"/>
          <w:divBdr>
            <w:top w:val="none" w:sz="0" w:space="0" w:color="auto"/>
            <w:left w:val="none" w:sz="0" w:space="0" w:color="auto"/>
            <w:bottom w:val="none" w:sz="0" w:space="0" w:color="auto"/>
            <w:right w:val="none" w:sz="0" w:space="0" w:color="auto"/>
          </w:divBdr>
        </w:div>
        <w:div w:id="1453279369">
          <w:marLeft w:val="640"/>
          <w:marRight w:val="0"/>
          <w:marTop w:val="0"/>
          <w:marBottom w:val="0"/>
          <w:divBdr>
            <w:top w:val="none" w:sz="0" w:space="0" w:color="auto"/>
            <w:left w:val="none" w:sz="0" w:space="0" w:color="auto"/>
            <w:bottom w:val="none" w:sz="0" w:space="0" w:color="auto"/>
            <w:right w:val="none" w:sz="0" w:space="0" w:color="auto"/>
          </w:divBdr>
        </w:div>
        <w:div w:id="1267881464">
          <w:marLeft w:val="640"/>
          <w:marRight w:val="0"/>
          <w:marTop w:val="0"/>
          <w:marBottom w:val="0"/>
          <w:divBdr>
            <w:top w:val="none" w:sz="0" w:space="0" w:color="auto"/>
            <w:left w:val="none" w:sz="0" w:space="0" w:color="auto"/>
            <w:bottom w:val="none" w:sz="0" w:space="0" w:color="auto"/>
            <w:right w:val="none" w:sz="0" w:space="0" w:color="auto"/>
          </w:divBdr>
        </w:div>
        <w:div w:id="1302810790">
          <w:marLeft w:val="640"/>
          <w:marRight w:val="0"/>
          <w:marTop w:val="0"/>
          <w:marBottom w:val="0"/>
          <w:divBdr>
            <w:top w:val="none" w:sz="0" w:space="0" w:color="auto"/>
            <w:left w:val="none" w:sz="0" w:space="0" w:color="auto"/>
            <w:bottom w:val="none" w:sz="0" w:space="0" w:color="auto"/>
            <w:right w:val="none" w:sz="0" w:space="0" w:color="auto"/>
          </w:divBdr>
        </w:div>
        <w:div w:id="586886069">
          <w:marLeft w:val="640"/>
          <w:marRight w:val="0"/>
          <w:marTop w:val="0"/>
          <w:marBottom w:val="0"/>
          <w:divBdr>
            <w:top w:val="none" w:sz="0" w:space="0" w:color="auto"/>
            <w:left w:val="none" w:sz="0" w:space="0" w:color="auto"/>
            <w:bottom w:val="none" w:sz="0" w:space="0" w:color="auto"/>
            <w:right w:val="none" w:sz="0" w:space="0" w:color="auto"/>
          </w:divBdr>
        </w:div>
        <w:div w:id="174348876">
          <w:marLeft w:val="640"/>
          <w:marRight w:val="0"/>
          <w:marTop w:val="0"/>
          <w:marBottom w:val="0"/>
          <w:divBdr>
            <w:top w:val="none" w:sz="0" w:space="0" w:color="auto"/>
            <w:left w:val="none" w:sz="0" w:space="0" w:color="auto"/>
            <w:bottom w:val="none" w:sz="0" w:space="0" w:color="auto"/>
            <w:right w:val="none" w:sz="0" w:space="0" w:color="auto"/>
          </w:divBdr>
        </w:div>
        <w:div w:id="1259483666">
          <w:marLeft w:val="640"/>
          <w:marRight w:val="0"/>
          <w:marTop w:val="0"/>
          <w:marBottom w:val="0"/>
          <w:divBdr>
            <w:top w:val="none" w:sz="0" w:space="0" w:color="auto"/>
            <w:left w:val="none" w:sz="0" w:space="0" w:color="auto"/>
            <w:bottom w:val="none" w:sz="0" w:space="0" w:color="auto"/>
            <w:right w:val="none" w:sz="0" w:space="0" w:color="auto"/>
          </w:divBdr>
        </w:div>
        <w:div w:id="788284213">
          <w:marLeft w:val="640"/>
          <w:marRight w:val="0"/>
          <w:marTop w:val="0"/>
          <w:marBottom w:val="0"/>
          <w:divBdr>
            <w:top w:val="none" w:sz="0" w:space="0" w:color="auto"/>
            <w:left w:val="none" w:sz="0" w:space="0" w:color="auto"/>
            <w:bottom w:val="none" w:sz="0" w:space="0" w:color="auto"/>
            <w:right w:val="none" w:sz="0" w:space="0" w:color="auto"/>
          </w:divBdr>
        </w:div>
        <w:div w:id="525406183">
          <w:marLeft w:val="640"/>
          <w:marRight w:val="0"/>
          <w:marTop w:val="0"/>
          <w:marBottom w:val="0"/>
          <w:divBdr>
            <w:top w:val="none" w:sz="0" w:space="0" w:color="auto"/>
            <w:left w:val="none" w:sz="0" w:space="0" w:color="auto"/>
            <w:bottom w:val="none" w:sz="0" w:space="0" w:color="auto"/>
            <w:right w:val="none" w:sz="0" w:space="0" w:color="auto"/>
          </w:divBdr>
        </w:div>
        <w:div w:id="1506939044">
          <w:marLeft w:val="640"/>
          <w:marRight w:val="0"/>
          <w:marTop w:val="0"/>
          <w:marBottom w:val="0"/>
          <w:divBdr>
            <w:top w:val="none" w:sz="0" w:space="0" w:color="auto"/>
            <w:left w:val="none" w:sz="0" w:space="0" w:color="auto"/>
            <w:bottom w:val="none" w:sz="0" w:space="0" w:color="auto"/>
            <w:right w:val="none" w:sz="0" w:space="0" w:color="auto"/>
          </w:divBdr>
        </w:div>
        <w:div w:id="431971982">
          <w:marLeft w:val="640"/>
          <w:marRight w:val="0"/>
          <w:marTop w:val="0"/>
          <w:marBottom w:val="0"/>
          <w:divBdr>
            <w:top w:val="none" w:sz="0" w:space="0" w:color="auto"/>
            <w:left w:val="none" w:sz="0" w:space="0" w:color="auto"/>
            <w:bottom w:val="none" w:sz="0" w:space="0" w:color="auto"/>
            <w:right w:val="none" w:sz="0" w:space="0" w:color="auto"/>
          </w:divBdr>
        </w:div>
        <w:div w:id="101649844">
          <w:marLeft w:val="640"/>
          <w:marRight w:val="0"/>
          <w:marTop w:val="0"/>
          <w:marBottom w:val="0"/>
          <w:divBdr>
            <w:top w:val="none" w:sz="0" w:space="0" w:color="auto"/>
            <w:left w:val="none" w:sz="0" w:space="0" w:color="auto"/>
            <w:bottom w:val="none" w:sz="0" w:space="0" w:color="auto"/>
            <w:right w:val="none" w:sz="0" w:space="0" w:color="auto"/>
          </w:divBdr>
        </w:div>
        <w:div w:id="2127655261">
          <w:marLeft w:val="640"/>
          <w:marRight w:val="0"/>
          <w:marTop w:val="0"/>
          <w:marBottom w:val="0"/>
          <w:divBdr>
            <w:top w:val="none" w:sz="0" w:space="0" w:color="auto"/>
            <w:left w:val="none" w:sz="0" w:space="0" w:color="auto"/>
            <w:bottom w:val="none" w:sz="0" w:space="0" w:color="auto"/>
            <w:right w:val="none" w:sz="0" w:space="0" w:color="auto"/>
          </w:divBdr>
        </w:div>
        <w:div w:id="1934776871">
          <w:marLeft w:val="640"/>
          <w:marRight w:val="0"/>
          <w:marTop w:val="0"/>
          <w:marBottom w:val="0"/>
          <w:divBdr>
            <w:top w:val="none" w:sz="0" w:space="0" w:color="auto"/>
            <w:left w:val="none" w:sz="0" w:space="0" w:color="auto"/>
            <w:bottom w:val="none" w:sz="0" w:space="0" w:color="auto"/>
            <w:right w:val="none" w:sz="0" w:space="0" w:color="auto"/>
          </w:divBdr>
        </w:div>
        <w:div w:id="1826046018">
          <w:marLeft w:val="640"/>
          <w:marRight w:val="0"/>
          <w:marTop w:val="0"/>
          <w:marBottom w:val="0"/>
          <w:divBdr>
            <w:top w:val="none" w:sz="0" w:space="0" w:color="auto"/>
            <w:left w:val="none" w:sz="0" w:space="0" w:color="auto"/>
            <w:bottom w:val="none" w:sz="0" w:space="0" w:color="auto"/>
            <w:right w:val="none" w:sz="0" w:space="0" w:color="auto"/>
          </w:divBdr>
        </w:div>
        <w:div w:id="1217618412">
          <w:marLeft w:val="640"/>
          <w:marRight w:val="0"/>
          <w:marTop w:val="0"/>
          <w:marBottom w:val="0"/>
          <w:divBdr>
            <w:top w:val="none" w:sz="0" w:space="0" w:color="auto"/>
            <w:left w:val="none" w:sz="0" w:space="0" w:color="auto"/>
            <w:bottom w:val="none" w:sz="0" w:space="0" w:color="auto"/>
            <w:right w:val="none" w:sz="0" w:space="0" w:color="auto"/>
          </w:divBdr>
        </w:div>
        <w:div w:id="1617717455">
          <w:marLeft w:val="640"/>
          <w:marRight w:val="0"/>
          <w:marTop w:val="0"/>
          <w:marBottom w:val="0"/>
          <w:divBdr>
            <w:top w:val="none" w:sz="0" w:space="0" w:color="auto"/>
            <w:left w:val="none" w:sz="0" w:space="0" w:color="auto"/>
            <w:bottom w:val="none" w:sz="0" w:space="0" w:color="auto"/>
            <w:right w:val="none" w:sz="0" w:space="0" w:color="auto"/>
          </w:divBdr>
        </w:div>
        <w:div w:id="1185368850">
          <w:marLeft w:val="640"/>
          <w:marRight w:val="0"/>
          <w:marTop w:val="0"/>
          <w:marBottom w:val="0"/>
          <w:divBdr>
            <w:top w:val="none" w:sz="0" w:space="0" w:color="auto"/>
            <w:left w:val="none" w:sz="0" w:space="0" w:color="auto"/>
            <w:bottom w:val="none" w:sz="0" w:space="0" w:color="auto"/>
            <w:right w:val="none" w:sz="0" w:space="0" w:color="auto"/>
          </w:divBdr>
        </w:div>
        <w:div w:id="307831375">
          <w:marLeft w:val="640"/>
          <w:marRight w:val="0"/>
          <w:marTop w:val="0"/>
          <w:marBottom w:val="0"/>
          <w:divBdr>
            <w:top w:val="none" w:sz="0" w:space="0" w:color="auto"/>
            <w:left w:val="none" w:sz="0" w:space="0" w:color="auto"/>
            <w:bottom w:val="none" w:sz="0" w:space="0" w:color="auto"/>
            <w:right w:val="none" w:sz="0" w:space="0" w:color="auto"/>
          </w:divBdr>
        </w:div>
        <w:div w:id="213322320">
          <w:marLeft w:val="640"/>
          <w:marRight w:val="0"/>
          <w:marTop w:val="0"/>
          <w:marBottom w:val="0"/>
          <w:divBdr>
            <w:top w:val="none" w:sz="0" w:space="0" w:color="auto"/>
            <w:left w:val="none" w:sz="0" w:space="0" w:color="auto"/>
            <w:bottom w:val="none" w:sz="0" w:space="0" w:color="auto"/>
            <w:right w:val="none" w:sz="0" w:space="0" w:color="auto"/>
          </w:divBdr>
        </w:div>
        <w:div w:id="1144197441">
          <w:marLeft w:val="640"/>
          <w:marRight w:val="0"/>
          <w:marTop w:val="0"/>
          <w:marBottom w:val="0"/>
          <w:divBdr>
            <w:top w:val="none" w:sz="0" w:space="0" w:color="auto"/>
            <w:left w:val="none" w:sz="0" w:space="0" w:color="auto"/>
            <w:bottom w:val="none" w:sz="0" w:space="0" w:color="auto"/>
            <w:right w:val="none" w:sz="0" w:space="0" w:color="auto"/>
          </w:divBdr>
        </w:div>
        <w:div w:id="1126696879">
          <w:marLeft w:val="640"/>
          <w:marRight w:val="0"/>
          <w:marTop w:val="0"/>
          <w:marBottom w:val="0"/>
          <w:divBdr>
            <w:top w:val="none" w:sz="0" w:space="0" w:color="auto"/>
            <w:left w:val="none" w:sz="0" w:space="0" w:color="auto"/>
            <w:bottom w:val="none" w:sz="0" w:space="0" w:color="auto"/>
            <w:right w:val="none" w:sz="0" w:space="0" w:color="auto"/>
          </w:divBdr>
        </w:div>
        <w:div w:id="1565986212">
          <w:marLeft w:val="640"/>
          <w:marRight w:val="0"/>
          <w:marTop w:val="0"/>
          <w:marBottom w:val="0"/>
          <w:divBdr>
            <w:top w:val="none" w:sz="0" w:space="0" w:color="auto"/>
            <w:left w:val="none" w:sz="0" w:space="0" w:color="auto"/>
            <w:bottom w:val="none" w:sz="0" w:space="0" w:color="auto"/>
            <w:right w:val="none" w:sz="0" w:space="0" w:color="auto"/>
          </w:divBdr>
        </w:div>
        <w:div w:id="1982927794">
          <w:marLeft w:val="640"/>
          <w:marRight w:val="0"/>
          <w:marTop w:val="0"/>
          <w:marBottom w:val="0"/>
          <w:divBdr>
            <w:top w:val="none" w:sz="0" w:space="0" w:color="auto"/>
            <w:left w:val="none" w:sz="0" w:space="0" w:color="auto"/>
            <w:bottom w:val="none" w:sz="0" w:space="0" w:color="auto"/>
            <w:right w:val="none" w:sz="0" w:space="0" w:color="auto"/>
          </w:divBdr>
        </w:div>
        <w:div w:id="320160363">
          <w:marLeft w:val="640"/>
          <w:marRight w:val="0"/>
          <w:marTop w:val="0"/>
          <w:marBottom w:val="0"/>
          <w:divBdr>
            <w:top w:val="none" w:sz="0" w:space="0" w:color="auto"/>
            <w:left w:val="none" w:sz="0" w:space="0" w:color="auto"/>
            <w:bottom w:val="none" w:sz="0" w:space="0" w:color="auto"/>
            <w:right w:val="none" w:sz="0" w:space="0" w:color="auto"/>
          </w:divBdr>
        </w:div>
        <w:div w:id="1577327726">
          <w:marLeft w:val="640"/>
          <w:marRight w:val="0"/>
          <w:marTop w:val="0"/>
          <w:marBottom w:val="0"/>
          <w:divBdr>
            <w:top w:val="none" w:sz="0" w:space="0" w:color="auto"/>
            <w:left w:val="none" w:sz="0" w:space="0" w:color="auto"/>
            <w:bottom w:val="none" w:sz="0" w:space="0" w:color="auto"/>
            <w:right w:val="none" w:sz="0" w:space="0" w:color="auto"/>
          </w:divBdr>
        </w:div>
        <w:div w:id="1518423411">
          <w:marLeft w:val="640"/>
          <w:marRight w:val="0"/>
          <w:marTop w:val="0"/>
          <w:marBottom w:val="0"/>
          <w:divBdr>
            <w:top w:val="none" w:sz="0" w:space="0" w:color="auto"/>
            <w:left w:val="none" w:sz="0" w:space="0" w:color="auto"/>
            <w:bottom w:val="none" w:sz="0" w:space="0" w:color="auto"/>
            <w:right w:val="none" w:sz="0" w:space="0" w:color="auto"/>
          </w:divBdr>
        </w:div>
        <w:div w:id="728769736">
          <w:marLeft w:val="640"/>
          <w:marRight w:val="0"/>
          <w:marTop w:val="0"/>
          <w:marBottom w:val="0"/>
          <w:divBdr>
            <w:top w:val="none" w:sz="0" w:space="0" w:color="auto"/>
            <w:left w:val="none" w:sz="0" w:space="0" w:color="auto"/>
            <w:bottom w:val="none" w:sz="0" w:space="0" w:color="auto"/>
            <w:right w:val="none" w:sz="0" w:space="0" w:color="auto"/>
          </w:divBdr>
        </w:div>
        <w:div w:id="2102943375">
          <w:marLeft w:val="640"/>
          <w:marRight w:val="0"/>
          <w:marTop w:val="0"/>
          <w:marBottom w:val="0"/>
          <w:divBdr>
            <w:top w:val="none" w:sz="0" w:space="0" w:color="auto"/>
            <w:left w:val="none" w:sz="0" w:space="0" w:color="auto"/>
            <w:bottom w:val="none" w:sz="0" w:space="0" w:color="auto"/>
            <w:right w:val="none" w:sz="0" w:space="0" w:color="auto"/>
          </w:divBdr>
        </w:div>
        <w:div w:id="1379206502">
          <w:marLeft w:val="640"/>
          <w:marRight w:val="0"/>
          <w:marTop w:val="0"/>
          <w:marBottom w:val="0"/>
          <w:divBdr>
            <w:top w:val="none" w:sz="0" w:space="0" w:color="auto"/>
            <w:left w:val="none" w:sz="0" w:space="0" w:color="auto"/>
            <w:bottom w:val="none" w:sz="0" w:space="0" w:color="auto"/>
            <w:right w:val="none" w:sz="0" w:space="0" w:color="auto"/>
          </w:divBdr>
        </w:div>
        <w:div w:id="1955021109">
          <w:marLeft w:val="640"/>
          <w:marRight w:val="0"/>
          <w:marTop w:val="0"/>
          <w:marBottom w:val="0"/>
          <w:divBdr>
            <w:top w:val="none" w:sz="0" w:space="0" w:color="auto"/>
            <w:left w:val="none" w:sz="0" w:space="0" w:color="auto"/>
            <w:bottom w:val="none" w:sz="0" w:space="0" w:color="auto"/>
            <w:right w:val="none" w:sz="0" w:space="0" w:color="auto"/>
          </w:divBdr>
        </w:div>
        <w:div w:id="1467553693">
          <w:marLeft w:val="640"/>
          <w:marRight w:val="0"/>
          <w:marTop w:val="0"/>
          <w:marBottom w:val="0"/>
          <w:divBdr>
            <w:top w:val="none" w:sz="0" w:space="0" w:color="auto"/>
            <w:left w:val="none" w:sz="0" w:space="0" w:color="auto"/>
            <w:bottom w:val="none" w:sz="0" w:space="0" w:color="auto"/>
            <w:right w:val="none" w:sz="0" w:space="0" w:color="auto"/>
          </w:divBdr>
        </w:div>
        <w:div w:id="1539390036">
          <w:marLeft w:val="640"/>
          <w:marRight w:val="0"/>
          <w:marTop w:val="0"/>
          <w:marBottom w:val="0"/>
          <w:divBdr>
            <w:top w:val="none" w:sz="0" w:space="0" w:color="auto"/>
            <w:left w:val="none" w:sz="0" w:space="0" w:color="auto"/>
            <w:bottom w:val="none" w:sz="0" w:space="0" w:color="auto"/>
            <w:right w:val="none" w:sz="0" w:space="0" w:color="auto"/>
          </w:divBdr>
        </w:div>
        <w:div w:id="1838419502">
          <w:marLeft w:val="640"/>
          <w:marRight w:val="0"/>
          <w:marTop w:val="0"/>
          <w:marBottom w:val="0"/>
          <w:divBdr>
            <w:top w:val="none" w:sz="0" w:space="0" w:color="auto"/>
            <w:left w:val="none" w:sz="0" w:space="0" w:color="auto"/>
            <w:bottom w:val="none" w:sz="0" w:space="0" w:color="auto"/>
            <w:right w:val="none" w:sz="0" w:space="0" w:color="auto"/>
          </w:divBdr>
        </w:div>
        <w:div w:id="1429740674">
          <w:marLeft w:val="640"/>
          <w:marRight w:val="0"/>
          <w:marTop w:val="0"/>
          <w:marBottom w:val="0"/>
          <w:divBdr>
            <w:top w:val="none" w:sz="0" w:space="0" w:color="auto"/>
            <w:left w:val="none" w:sz="0" w:space="0" w:color="auto"/>
            <w:bottom w:val="none" w:sz="0" w:space="0" w:color="auto"/>
            <w:right w:val="none" w:sz="0" w:space="0" w:color="auto"/>
          </w:divBdr>
        </w:div>
        <w:div w:id="1543009971">
          <w:marLeft w:val="640"/>
          <w:marRight w:val="0"/>
          <w:marTop w:val="0"/>
          <w:marBottom w:val="0"/>
          <w:divBdr>
            <w:top w:val="none" w:sz="0" w:space="0" w:color="auto"/>
            <w:left w:val="none" w:sz="0" w:space="0" w:color="auto"/>
            <w:bottom w:val="none" w:sz="0" w:space="0" w:color="auto"/>
            <w:right w:val="none" w:sz="0" w:space="0" w:color="auto"/>
          </w:divBdr>
        </w:div>
        <w:div w:id="1209996427">
          <w:marLeft w:val="640"/>
          <w:marRight w:val="0"/>
          <w:marTop w:val="0"/>
          <w:marBottom w:val="0"/>
          <w:divBdr>
            <w:top w:val="none" w:sz="0" w:space="0" w:color="auto"/>
            <w:left w:val="none" w:sz="0" w:space="0" w:color="auto"/>
            <w:bottom w:val="none" w:sz="0" w:space="0" w:color="auto"/>
            <w:right w:val="none" w:sz="0" w:space="0" w:color="auto"/>
          </w:divBdr>
        </w:div>
        <w:div w:id="495807058">
          <w:marLeft w:val="640"/>
          <w:marRight w:val="0"/>
          <w:marTop w:val="0"/>
          <w:marBottom w:val="0"/>
          <w:divBdr>
            <w:top w:val="none" w:sz="0" w:space="0" w:color="auto"/>
            <w:left w:val="none" w:sz="0" w:space="0" w:color="auto"/>
            <w:bottom w:val="none" w:sz="0" w:space="0" w:color="auto"/>
            <w:right w:val="none" w:sz="0" w:space="0" w:color="auto"/>
          </w:divBdr>
        </w:div>
        <w:div w:id="1443382334">
          <w:marLeft w:val="640"/>
          <w:marRight w:val="0"/>
          <w:marTop w:val="0"/>
          <w:marBottom w:val="0"/>
          <w:divBdr>
            <w:top w:val="none" w:sz="0" w:space="0" w:color="auto"/>
            <w:left w:val="none" w:sz="0" w:space="0" w:color="auto"/>
            <w:bottom w:val="none" w:sz="0" w:space="0" w:color="auto"/>
            <w:right w:val="none" w:sz="0" w:space="0" w:color="auto"/>
          </w:divBdr>
        </w:div>
        <w:div w:id="1368799747">
          <w:marLeft w:val="640"/>
          <w:marRight w:val="0"/>
          <w:marTop w:val="0"/>
          <w:marBottom w:val="0"/>
          <w:divBdr>
            <w:top w:val="none" w:sz="0" w:space="0" w:color="auto"/>
            <w:left w:val="none" w:sz="0" w:space="0" w:color="auto"/>
            <w:bottom w:val="none" w:sz="0" w:space="0" w:color="auto"/>
            <w:right w:val="none" w:sz="0" w:space="0" w:color="auto"/>
          </w:divBdr>
        </w:div>
        <w:div w:id="248000913">
          <w:marLeft w:val="640"/>
          <w:marRight w:val="0"/>
          <w:marTop w:val="0"/>
          <w:marBottom w:val="0"/>
          <w:divBdr>
            <w:top w:val="none" w:sz="0" w:space="0" w:color="auto"/>
            <w:left w:val="none" w:sz="0" w:space="0" w:color="auto"/>
            <w:bottom w:val="none" w:sz="0" w:space="0" w:color="auto"/>
            <w:right w:val="none" w:sz="0" w:space="0" w:color="auto"/>
          </w:divBdr>
        </w:div>
        <w:div w:id="23946794">
          <w:marLeft w:val="640"/>
          <w:marRight w:val="0"/>
          <w:marTop w:val="0"/>
          <w:marBottom w:val="0"/>
          <w:divBdr>
            <w:top w:val="none" w:sz="0" w:space="0" w:color="auto"/>
            <w:left w:val="none" w:sz="0" w:space="0" w:color="auto"/>
            <w:bottom w:val="none" w:sz="0" w:space="0" w:color="auto"/>
            <w:right w:val="none" w:sz="0" w:space="0" w:color="auto"/>
          </w:divBdr>
        </w:div>
        <w:div w:id="288318513">
          <w:marLeft w:val="640"/>
          <w:marRight w:val="0"/>
          <w:marTop w:val="0"/>
          <w:marBottom w:val="0"/>
          <w:divBdr>
            <w:top w:val="none" w:sz="0" w:space="0" w:color="auto"/>
            <w:left w:val="none" w:sz="0" w:space="0" w:color="auto"/>
            <w:bottom w:val="none" w:sz="0" w:space="0" w:color="auto"/>
            <w:right w:val="none" w:sz="0" w:space="0" w:color="auto"/>
          </w:divBdr>
        </w:div>
        <w:div w:id="1289238534">
          <w:marLeft w:val="640"/>
          <w:marRight w:val="0"/>
          <w:marTop w:val="0"/>
          <w:marBottom w:val="0"/>
          <w:divBdr>
            <w:top w:val="none" w:sz="0" w:space="0" w:color="auto"/>
            <w:left w:val="none" w:sz="0" w:space="0" w:color="auto"/>
            <w:bottom w:val="none" w:sz="0" w:space="0" w:color="auto"/>
            <w:right w:val="none" w:sz="0" w:space="0" w:color="auto"/>
          </w:divBdr>
        </w:div>
        <w:div w:id="1926527069">
          <w:marLeft w:val="640"/>
          <w:marRight w:val="0"/>
          <w:marTop w:val="0"/>
          <w:marBottom w:val="0"/>
          <w:divBdr>
            <w:top w:val="none" w:sz="0" w:space="0" w:color="auto"/>
            <w:left w:val="none" w:sz="0" w:space="0" w:color="auto"/>
            <w:bottom w:val="none" w:sz="0" w:space="0" w:color="auto"/>
            <w:right w:val="none" w:sz="0" w:space="0" w:color="auto"/>
          </w:divBdr>
        </w:div>
        <w:div w:id="116222405">
          <w:marLeft w:val="640"/>
          <w:marRight w:val="0"/>
          <w:marTop w:val="0"/>
          <w:marBottom w:val="0"/>
          <w:divBdr>
            <w:top w:val="none" w:sz="0" w:space="0" w:color="auto"/>
            <w:left w:val="none" w:sz="0" w:space="0" w:color="auto"/>
            <w:bottom w:val="none" w:sz="0" w:space="0" w:color="auto"/>
            <w:right w:val="none" w:sz="0" w:space="0" w:color="auto"/>
          </w:divBdr>
        </w:div>
        <w:div w:id="201527226">
          <w:marLeft w:val="640"/>
          <w:marRight w:val="0"/>
          <w:marTop w:val="0"/>
          <w:marBottom w:val="0"/>
          <w:divBdr>
            <w:top w:val="none" w:sz="0" w:space="0" w:color="auto"/>
            <w:left w:val="none" w:sz="0" w:space="0" w:color="auto"/>
            <w:bottom w:val="none" w:sz="0" w:space="0" w:color="auto"/>
            <w:right w:val="none" w:sz="0" w:space="0" w:color="auto"/>
          </w:divBdr>
        </w:div>
        <w:div w:id="1290405138">
          <w:marLeft w:val="640"/>
          <w:marRight w:val="0"/>
          <w:marTop w:val="0"/>
          <w:marBottom w:val="0"/>
          <w:divBdr>
            <w:top w:val="none" w:sz="0" w:space="0" w:color="auto"/>
            <w:left w:val="none" w:sz="0" w:space="0" w:color="auto"/>
            <w:bottom w:val="none" w:sz="0" w:space="0" w:color="auto"/>
            <w:right w:val="none" w:sz="0" w:space="0" w:color="auto"/>
          </w:divBdr>
        </w:div>
        <w:div w:id="1056320605">
          <w:marLeft w:val="640"/>
          <w:marRight w:val="0"/>
          <w:marTop w:val="0"/>
          <w:marBottom w:val="0"/>
          <w:divBdr>
            <w:top w:val="none" w:sz="0" w:space="0" w:color="auto"/>
            <w:left w:val="none" w:sz="0" w:space="0" w:color="auto"/>
            <w:bottom w:val="none" w:sz="0" w:space="0" w:color="auto"/>
            <w:right w:val="none" w:sz="0" w:space="0" w:color="auto"/>
          </w:divBdr>
        </w:div>
        <w:div w:id="2124616659">
          <w:marLeft w:val="640"/>
          <w:marRight w:val="0"/>
          <w:marTop w:val="0"/>
          <w:marBottom w:val="0"/>
          <w:divBdr>
            <w:top w:val="none" w:sz="0" w:space="0" w:color="auto"/>
            <w:left w:val="none" w:sz="0" w:space="0" w:color="auto"/>
            <w:bottom w:val="none" w:sz="0" w:space="0" w:color="auto"/>
            <w:right w:val="none" w:sz="0" w:space="0" w:color="auto"/>
          </w:divBdr>
        </w:div>
        <w:div w:id="360863470">
          <w:marLeft w:val="640"/>
          <w:marRight w:val="0"/>
          <w:marTop w:val="0"/>
          <w:marBottom w:val="0"/>
          <w:divBdr>
            <w:top w:val="none" w:sz="0" w:space="0" w:color="auto"/>
            <w:left w:val="none" w:sz="0" w:space="0" w:color="auto"/>
            <w:bottom w:val="none" w:sz="0" w:space="0" w:color="auto"/>
            <w:right w:val="none" w:sz="0" w:space="0" w:color="auto"/>
          </w:divBdr>
        </w:div>
        <w:div w:id="1857116429">
          <w:marLeft w:val="640"/>
          <w:marRight w:val="0"/>
          <w:marTop w:val="0"/>
          <w:marBottom w:val="0"/>
          <w:divBdr>
            <w:top w:val="none" w:sz="0" w:space="0" w:color="auto"/>
            <w:left w:val="none" w:sz="0" w:space="0" w:color="auto"/>
            <w:bottom w:val="none" w:sz="0" w:space="0" w:color="auto"/>
            <w:right w:val="none" w:sz="0" w:space="0" w:color="auto"/>
          </w:divBdr>
        </w:div>
      </w:divsChild>
    </w:div>
    <w:div w:id="1336689380">
      <w:bodyDiv w:val="1"/>
      <w:marLeft w:val="0"/>
      <w:marRight w:val="0"/>
      <w:marTop w:val="0"/>
      <w:marBottom w:val="0"/>
      <w:divBdr>
        <w:top w:val="none" w:sz="0" w:space="0" w:color="auto"/>
        <w:left w:val="none" w:sz="0" w:space="0" w:color="auto"/>
        <w:bottom w:val="none" w:sz="0" w:space="0" w:color="auto"/>
        <w:right w:val="none" w:sz="0" w:space="0" w:color="auto"/>
      </w:divBdr>
      <w:divsChild>
        <w:div w:id="1848247552">
          <w:marLeft w:val="640"/>
          <w:marRight w:val="0"/>
          <w:marTop w:val="0"/>
          <w:marBottom w:val="0"/>
          <w:divBdr>
            <w:top w:val="none" w:sz="0" w:space="0" w:color="auto"/>
            <w:left w:val="none" w:sz="0" w:space="0" w:color="auto"/>
            <w:bottom w:val="none" w:sz="0" w:space="0" w:color="auto"/>
            <w:right w:val="none" w:sz="0" w:space="0" w:color="auto"/>
          </w:divBdr>
        </w:div>
        <w:div w:id="999387412">
          <w:marLeft w:val="640"/>
          <w:marRight w:val="0"/>
          <w:marTop w:val="0"/>
          <w:marBottom w:val="0"/>
          <w:divBdr>
            <w:top w:val="none" w:sz="0" w:space="0" w:color="auto"/>
            <w:left w:val="none" w:sz="0" w:space="0" w:color="auto"/>
            <w:bottom w:val="none" w:sz="0" w:space="0" w:color="auto"/>
            <w:right w:val="none" w:sz="0" w:space="0" w:color="auto"/>
          </w:divBdr>
        </w:div>
        <w:div w:id="303897027">
          <w:marLeft w:val="640"/>
          <w:marRight w:val="0"/>
          <w:marTop w:val="0"/>
          <w:marBottom w:val="0"/>
          <w:divBdr>
            <w:top w:val="none" w:sz="0" w:space="0" w:color="auto"/>
            <w:left w:val="none" w:sz="0" w:space="0" w:color="auto"/>
            <w:bottom w:val="none" w:sz="0" w:space="0" w:color="auto"/>
            <w:right w:val="none" w:sz="0" w:space="0" w:color="auto"/>
          </w:divBdr>
        </w:div>
        <w:div w:id="7682477">
          <w:marLeft w:val="640"/>
          <w:marRight w:val="0"/>
          <w:marTop w:val="0"/>
          <w:marBottom w:val="0"/>
          <w:divBdr>
            <w:top w:val="none" w:sz="0" w:space="0" w:color="auto"/>
            <w:left w:val="none" w:sz="0" w:space="0" w:color="auto"/>
            <w:bottom w:val="none" w:sz="0" w:space="0" w:color="auto"/>
            <w:right w:val="none" w:sz="0" w:space="0" w:color="auto"/>
          </w:divBdr>
        </w:div>
        <w:div w:id="1805853091">
          <w:marLeft w:val="640"/>
          <w:marRight w:val="0"/>
          <w:marTop w:val="0"/>
          <w:marBottom w:val="0"/>
          <w:divBdr>
            <w:top w:val="none" w:sz="0" w:space="0" w:color="auto"/>
            <w:left w:val="none" w:sz="0" w:space="0" w:color="auto"/>
            <w:bottom w:val="none" w:sz="0" w:space="0" w:color="auto"/>
            <w:right w:val="none" w:sz="0" w:space="0" w:color="auto"/>
          </w:divBdr>
        </w:div>
        <w:div w:id="1070426545">
          <w:marLeft w:val="640"/>
          <w:marRight w:val="0"/>
          <w:marTop w:val="0"/>
          <w:marBottom w:val="0"/>
          <w:divBdr>
            <w:top w:val="none" w:sz="0" w:space="0" w:color="auto"/>
            <w:left w:val="none" w:sz="0" w:space="0" w:color="auto"/>
            <w:bottom w:val="none" w:sz="0" w:space="0" w:color="auto"/>
            <w:right w:val="none" w:sz="0" w:space="0" w:color="auto"/>
          </w:divBdr>
        </w:div>
        <w:div w:id="1171288899">
          <w:marLeft w:val="640"/>
          <w:marRight w:val="0"/>
          <w:marTop w:val="0"/>
          <w:marBottom w:val="0"/>
          <w:divBdr>
            <w:top w:val="none" w:sz="0" w:space="0" w:color="auto"/>
            <w:left w:val="none" w:sz="0" w:space="0" w:color="auto"/>
            <w:bottom w:val="none" w:sz="0" w:space="0" w:color="auto"/>
            <w:right w:val="none" w:sz="0" w:space="0" w:color="auto"/>
          </w:divBdr>
        </w:div>
        <w:div w:id="527449121">
          <w:marLeft w:val="640"/>
          <w:marRight w:val="0"/>
          <w:marTop w:val="0"/>
          <w:marBottom w:val="0"/>
          <w:divBdr>
            <w:top w:val="none" w:sz="0" w:space="0" w:color="auto"/>
            <w:left w:val="none" w:sz="0" w:space="0" w:color="auto"/>
            <w:bottom w:val="none" w:sz="0" w:space="0" w:color="auto"/>
            <w:right w:val="none" w:sz="0" w:space="0" w:color="auto"/>
          </w:divBdr>
        </w:div>
        <w:div w:id="827744857">
          <w:marLeft w:val="640"/>
          <w:marRight w:val="0"/>
          <w:marTop w:val="0"/>
          <w:marBottom w:val="0"/>
          <w:divBdr>
            <w:top w:val="none" w:sz="0" w:space="0" w:color="auto"/>
            <w:left w:val="none" w:sz="0" w:space="0" w:color="auto"/>
            <w:bottom w:val="none" w:sz="0" w:space="0" w:color="auto"/>
            <w:right w:val="none" w:sz="0" w:space="0" w:color="auto"/>
          </w:divBdr>
        </w:div>
        <w:div w:id="38407333">
          <w:marLeft w:val="640"/>
          <w:marRight w:val="0"/>
          <w:marTop w:val="0"/>
          <w:marBottom w:val="0"/>
          <w:divBdr>
            <w:top w:val="none" w:sz="0" w:space="0" w:color="auto"/>
            <w:left w:val="none" w:sz="0" w:space="0" w:color="auto"/>
            <w:bottom w:val="none" w:sz="0" w:space="0" w:color="auto"/>
            <w:right w:val="none" w:sz="0" w:space="0" w:color="auto"/>
          </w:divBdr>
        </w:div>
        <w:div w:id="851605882">
          <w:marLeft w:val="640"/>
          <w:marRight w:val="0"/>
          <w:marTop w:val="0"/>
          <w:marBottom w:val="0"/>
          <w:divBdr>
            <w:top w:val="none" w:sz="0" w:space="0" w:color="auto"/>
            <w:left w:val="none" w:sz="0" w:space="0" w:color="auto"/>
            <w:bottom w:val="none" w:sz="0" w:space="0" w:color="auto"/>
            <w:right w:val="none" w:sz="0" w:space="0" w:color="auto"/>
          </w:divBdr>
        </w:div>
        <w:div w:id="2078358800">
          <w:marLeft w:val="640"/>
          <w:marRight w:val="0"/>
          <w:marTop w:val="0"/>
          <w:marBottom w:val="0"/>
          <w:divBdr>
            <w:top w:val="none" w:sz="0" w:space="0" w:color="auto"/>
            <w:left w:val="none" w:sz="0" w:space="0" w:color="auto"/>
            <w:bottom w:val="none" w:sz="0" w:space="0" w:color="auto"/>
            <w:right w:val="none" w:sz="0" w:space="0" w:color="auto"/>
          </w:divBdr>
        </w:div>
        <w:div w:id="1214152234">
          <w:marLeft w:val="640"/>
          <w:marRight w:val="0"/>
          <w:marTop w:val="0"/>
          <w:marBottom w:val="0"/>
          <w:divBdr>
            <w:top w:val="none" w:sz="0" w:space="0" w:color="auto"/>
            <w:left w:val="none" w:sz="0" w:space="0" w:color="auto"/>
            <w:bottom w:val="none" w:sz="0" w:space="0" w:color="auto"/>
            <w:right w:val="none" w:sz="0" w:space="0" w:color="auto"/>
          </w:divBdr>
        </w:div>
        <w:div w:id="1277640278">
          <w:marLeft w:val="640"/>
          <w:marRight w:val="0"/>
          <w:marTop w:val="0"/>
          <w:marBottom w:val="0"/>
          <w:divBdr>
            <w:top w:val="none" w:sz="0" w:space="0" w:color="auto"/>
            <w:left w:val="none" w:sz="0" w:space="0" w:color="auto"/>
            <w:bottom w:val="none" w:sz="0" w:space="0" w:color="auto"/>
            <w:right w:val="none" w:sz="0" w:space="0" w:color="auto"/>
          </w:divBdr>
        </w:div>
        <w:div w:id="2135714554">
          <w:marLeft w:val="640"/>
          <w:marRight w:val="0"/>
          <w:marTop w:val="0"/>
          <w:marBottom w:val="0"/>
          <w:divBdr>
            <w:top w:val="none" w:sz="0" w:space="0" w:color="auto"/>
            <w:left w:val="none" w:sz="0" w:space="0" w:color="auto"/>
            <w:bottom w:val="none" w:sz="0" w:space="0" w:color="auto"/>
            <w:right w:val="none" w:sz="0" w:space="0" w:color="auto"/>
          </w:divBdr>
        </w:div>
        <w:div w:id="267935383">
          <w:marLeft w:val="640"/>
          <w:marRight w:val="0"/>
          <w:marTop w:val="0"/>
          <w:marBottom w:val="0"/>
          <w:divBdr>
            <w:top w:val="none" w:sz="0" w:space="0" w:color="auto"/>
            <w:left w:val="none" w:sz="0" w:space="0" w:color="auto"/>
            <w:bottom w:val="none" w:sz="0" w:space="0" w:color="auto"/>
            <w:right w:val="none" w:sz="0" w:space="0" w:color="auto"/>
          </w:divBdr>
        </w:div>
        <w:div w:id="1860389198">
          <w:marLeft w:val="640"/>
          <w:marRight w:val="0"/>
          <w:marTop w:val="0"/>
          <w:marBottom w:val="0"/>
          <w:divBdr>
            <w:top w:val="none" w:sz="0" w:space="0" w:color="auto"/>
            <w:left w:val="none" w:sz="0" w:space="0" w:color="auto"/>
            <w:bottom w:val="none" w:sz="0" w:space="0" w:color="auto"/>
            <w:right w:val="none" w:sz="0" w:space="0" w:color="auto"/>
          </w:divBdr>
        </w:div>
        <w:div w:id="1704206855">
          <w:marLeft w:val="640"/>
          <w:marRight w:val="0"/>
          <w:marTop w:val="0"/>
          <w:marBottom w:val="0"/>
          <w:divBdr>
            <w:top w:val="none" w:sz="0" w:space="0" w:color="auto"/>
            <w:left w:val="none" w:sz="0" w:space="0" w:color="auto"/>
            <w:bottom w:val="none" w:sz="0" w:space="0" w:color="auto"/>
            <w:right w:val="none" w:sz="0" w:space="0" w:color="auto"/>
          </w:divBdr>
        </w:div>
        <w:div w:id="367147610">
          <w:marLeft w:val="640"/>
          <w:marRight w:val="0"/>
          <w:marTop w:val="0"/>
          <w:marBottom w:val="0"/>
          <w:divBdr>
            <w:top w:val="none" w:sz="0" w:space="0" w:color="auto"/>
            <w:left w:val="none" w:sz="0" w:space="0" w:color="auto"/>
            <w:bottom w:val="none" w:sz="0" w:space="0" w:color="auto"/>
            <w:right w:val="none" w:sz="0" w:space="0" w:color="auto"/>
          </w:divBdr>
        </w:div>
        <w:div w:id="962272229">
          <w:marLeft w:val="640"/>
          <w:marRight w:val="0"/>
          <w:marTop w:val="0"/>
          <w:marBottom w:val="0"/>
          <w:divBdr>
            <w:top w:val="none" w:sz="0" w:space="0" w:color="auto"/>
            <w:left w:val="none" w:sz="0" w:space="0" w:color="auto"/>
            <w:bottom w:val="none" w:sz="0" w:space="0" w:color="auto"/>
            <w:right w:val="none" w:sz="0" w:space="0" w:color="auto"/>
          </w:divBdr>
        </w:div>
        <w:div w:id="1938436983">
          <w:marLeft w:val="640"/>
          <w:marRight w:val="0"/>
          <w:marTop w:val="0"/>
          <w:marBottom w:val="0"/>
          <w:divBdr>
            <w:top w:val="none" w:sz="0" w:space="0" w:color="auto"/>
            <w:left w:val="none" w:sz="0" w:space="0" w:color="auto"/>
            <w:bottom w:val="none" w:sz="0" w:space="0" w:color="auto"/>
            <w:right w:val="none" w:sz="0" w:space="0" w:color="auto"/>
          </w:divBdr>
        </w:div>
        <w:div w:id="220673882">
          <w:marLeft w:val="640"/>
          <w:marRight w:val="0"/>
          <w:marTop w:val="0"/>
          <w:marBottom w:val="0"/>
          <w:divBdr>
            <w:top w:val="none" w:sz="0" w:space="0" w:color="auto"/>
            <w:left w:val="none" w:sz="0" w:space="0" w:color="auto"/>
            <w:bottom w:val="none" w:sz="0" w:space="0" w:color="auto"/>
            <w:right w:val="none" w:sz="0" w:space="0" w:color="auto"/>
          </w:divBdr>
        </w:div>
        <w:div w:id="1359812438">
          <w:marLeft w:val="640"/>
          <w:marRight w:val="0"/>
          <w:marTop w:val="0"/>
          <w:marBottom w:val="0"/>
          <w:divBdr>
            <w:top w:val="none" w:sz="0" w:space="0" w:color="auto"/>
            <w:left w:val="none" w:sz="0" w:space="0" w:color="auto"/>
            <w:bottom w:val="none" w:sz="0" w:space="0" w:color="auto"/>
            <w:right w:val="none" w:sz="0" w:space="0" w:color="auto"/>
          </w:divBdr>
        </w:div>
        <w:div w:id="305936458">
          <w:marLeft w:val="640"/>
          <w:marRight w:val="0"/>
          <w:marTop w:val="0"/>
          <w:marBottom w:val="0"/>
          <w:divBdr>
            <w:top w:val="none" w:sz="0" w:space="0" w:color="auto"/>
            <w:left w:val="none" w:sz="0" w:space="0" w:color="auto"/>
            <w:bottom w:val="none" w:sz="0" w:space="0" w:color="auto"/>
            <w:right w:val="none" w:sz="0" w:space="0" w:color="auto"/>
          </w:divBdr>
        </w:div>
        <w:div w:id="629287748">
          <w:marLeft w:val="640"/>
          <w:marRight w:val="0"/>
          <w:marTop w:val="0"/>
          <w:marBottom w:val="0"/>
          <w:divBdr>
            <w:top w:val="none" w:sz="0" w:space="0" w:color="auto"/>
            <w:left w:val="none" w:sz="0" w:space="0" w:color="auto"/>
            <w:bottom w:val="none" w:sz="0" w:space="0" w:color="auto"/>
            <w:right w:val="none" w:sz="0" w:space="0" w:color="auto"/>
          </w:divBdr>
        </w:div>
        <w:div w:id="2139258757">
          <w:marLeft w:val="640"/>
          <w:marRight w:val="0"/>
          <w:marTop w:val="0"/>
          <w:marBottom w:val="0"/>
          <w:divBdr>
            <w:top w:val="none" w:sz="0" w:space="0" w:color="auto"/>
            <w:left w:val="none" w:sz="0" w:space="0" w:color="auto"/>
            <w:bottom w:val="none" w:sz="0" w:space="0" w:color="auto"/>
            <w:right w:val="none" w:sz="0" w:space="0" w:color="auto"/>
          </w:divBdr>
        </w:div>
        <w:div w:id="788357062">
          <w:marLeft w:val="640"/>
          <w:marRight w:val="0"/>
          <w:marTop w:val="0"/>
          <w:marBottom w:val="0"/>
          <w:divBdr>
            <w:top w:val="none" w:sz="0" w:space="0" w:color="auto"/>
            <w:left w:val="none" w:sz="0" w:space="0" w:color="auto"/>
            <w:bottom w:val="none" w:sz="0" w:space="0" w:color="auto"/>
            <w:right w:val="none" w:sz="0" w:space="0" w:color="auto"/>
          </w:divBdr>
        </w:div>
        <w:div w:id="1143355135">
          <w:marLeft w:val="640"/>
          <w:marRight w:val="0"/>
          <w:marTop w:val="0"/>
          <w:marBottom w:val="0"/>
          <w:divBdr>
            <w:top w:val="none" w:sz="0" w:space="0" w:color="auto"/>
            <w:left w:val="none" w:sz="0" w:space="0" w:color="auto"/>
            <w:bottom w:val="none" w:sz="0" w:space="0" w:color="auto"/>
            <w:right w:val="none" w:sz="0" w:space="0" w:color="auto"/>
          </w:divBdr>
        </w:div>
        <w:div w:id="1000044027">
          <w:marLeft w:val="640"/>
          <w:marRight w:val="0"/>
          <w:marTop w:val="0"/>
          <w:marBottom w:val="0"/>
          <w:divBdr>
            <w:top w:val="none" w:sz="0" w:space="0" w:color="auto"/>
            <w:left w:val="none" w:sz="0" w:space="0" w:color="auto"/>
            <w:bottom w:val="none" w:sz="0" w:space="0" w:color="auto"/>
            <w:right w:val="none" w:sz="0" w:space="0" w:color="auto"/>
          </w:divBdr>
        </w:div>
        <w:div w:id="53939590">
          <w:marLeft w:val="640"/>
          <w:marRight w:val="0"/>
          <w:marTop w:val="0"/>
          <w:marBottom w:val="0"/>
          <w:divBdr>
            <w:top w:val="none" w:sz="0" w:space="0" w:color="auto"/>
            <w:left w:val="none" w:sz="0" w:space="0" w:color="auto"/>
            <w:bottom w:val="none" w:sz="0" w:space="0" w:color="auto"/>
            <w:right w:val="none" w:sz="0" w:space="0" w:color="auto"/>
          </w:divBdr>
        </w:div>
        <w:div w:id="495655600">
          <w:marLeft w:val="640"/>
          <w:marRight w:val="0"/>
          <w:marTop w:val="0"/>
          <w:marBottom w:val="0"/>
          <w:divBdr>
            <w:top w:val="none" w:sz="0" w:space="0" w:color="auto"/>
            <w:left w:val="none" w:sz="0" w:space="0" w:color="auto"/>
            <w:bottom w:val="none" w:sz="0" w:space="0" w:color="auto"/>
            <w:right w:val="none" w:sz="0" w:space="0" w:color="auto"/>
          </w:divBdr>
        </w:div>
        <w:div w:id="1679697039">
          <w:marLeft w:val="640"/>
          <w:marRight w:val="0"/>
          <w:marTop w:val="0"/>
          <w:marBottom w:val="0"/>
          <w:divBdr>
            <w:top w:val="none" w:sz="0" w:space="0" w:color="auto"/>
            <w:left w:val="none" w:sz="0" w:space="0" w:color="auto"/>
            <w:bottom w:val="none" w:sz="0" w:space="0" w:color="auto"/>
            <w:right w:val="none" w:sz="0" w:space="0" w:color="auto"/>
          </w:divBdr>
        </w:div>
        <w:div w:id="17200493">
          <w:marLeft w:val="640"/>
          <w:marRight w:val="0"/>
          <w:marTop w:val="0"/>
          <w:marBottom w:val="0"/>
          <w:divBdr>
            <w:top w:val="none" w:sz="0" w:space="0" w:color="auto"/>
            <w:left w:val="none" w:sz="0" w:space="0" w:color="auto"/>
            <w:bottom w:val="none" w:sz="0" w:space="0" w:color="auto"/>
            <w:right w:val="none" w:sz="0" w:space="0" w:color="auto"/>
          </w:divBdr>
        </w:div>
        <w:div w:id="1411778906">
          <w:marLeft w:val="640"/>
          <w:marRight w:val="0"/>
          <w:marTop w:val="0"/>
          <w:marBottom w:val="0"/>
          <w:divBdr>
            <w:top w:val="none" w:sz="0" w:space="0" w:color="auto"/>
            <w:left w:val="none" w:sz="0" w:space="0" w:color="auto"/>
            <w:bottom w:val="none" w:sz="0" w:space="0" w:color="auto"/>
            <w:right w:val="none" w:sz="0" w:space="0" w:color="auto"/>
          </w:divBdr>
        </w:div>
        <w:div w:id="2059623668">
          <w:marLeft w:val="640"/>
          <w:marRight w:val="0"/>
          <w:marTop w:val="0"/>
          <w:marBottom w:val="0"/>
          <w:divBdr>
            <w:top w:val="none" w:sz="0" w:space="0" w:color="auto"/>
            <w:left w:val="none" w:sz="0" w:space="0" w:color="auto"/>
            <w:bottom w:val="none" w:sz="0" w:space="0" w:color="auto"/>
            <w:right w:val="none" w:sz="0" w:space="0" w:color="auto"/>
          </w:divBdr>
        </w:div>
        <w:div w:id="1523321132">
          <w:marLeft w:val="640"/>
          <w:marRight w:val="0"/>
          <w:marTop w:val="0"/>
          <w:marBottom w:val="0"/>
          <w:divBdr>
            <w:top w:val="none" w:sz="0" w:space="0" w:color="auto"/>
            <w:left w:val="none" w:sz="0" w:space="0" w:color="auto"/>
            <w:bottom w:val="none" w:sz="0" w:space="0" w:color="auto"/>
            <w:right w:val="none" w:sz="0" w:space="0" w:color="auto"/>
          </w:divBdr>
        </w:div>
        <w:div w:id="1074007543">
          <w:marLeft w:val="640"/>
          <w:marRight w:val="0"/>
          <w:marTop w:val="0"/>
          <w:marBottom w:val="0"/>
          <w:divBdr>
            <w:top w:val="none" w:sz="0" w:space="0" w:color="auto"/>
            <w:left w:val="none" w:sz="0" w:space="0" w:color="auto"/>
            <w:bottom w:val="none" w:sz="0" w:space="0" w:color="auto"/>
            <w:right w:val="none" w:sz="0" w:space="0" w:color="auto"/>
          </w:divBdr>
        </w:div>
        <w:div w:id="1537229879">
          <w:marLeft w:val="640"/>
          <w:marRight w:val="0"/>
          <w:marTop w:val="0"/>
          <w:marBottom w:val="0"/>
          <w:divBdr>
            <w:top w:val="none" w:sz="0" w:space="0" w:color="auto"/>
            <w:left w:val="none" w:sz="0" w:space="0" w:color="auto"/>
            <w:bottom w:val="none" w:sz="0" w:space="0" w:color="auto"/>
            <w:right w:val="none" w:sz="0" w:space="0" w:color="auto"/>
          </w:divBdr>
        </w:div>
        <w:div w:id="717509027">
          <w:marLeft w:val="640"/>
          <w:marRight w:val="0"/>
          <w:marTop w:val="0"/>
          <w:marBottom w:val="0"/>
          <w:divBdr>
            <w:top w:val="none" w:sz="0" w:space="0" w:color="auto"/>
            <w:left w:val="none" w:sz="0" w:space="0" w:color="auto"/>
            <w:bottom w:val="none" w:sz="0" w:space="0" w:color="auto"/>
            <w:right w:val="none" w:sz="0" w:space="0" w:color="auto"/>
          </w:divBdr>
        </w:div>
        <w:div w:id="367799472">
          <w:marLeft w:val="640"/>
          <w:marRight w:val="0"/>
          <w:marTop w:val="0"/>
          <w:marBottom w:val="0"/>
          <w:divBdr>
            <w:top w:val="none" w:sz="0" w:space="0" w:color="auto"/>
            <w:left w:val="none" w:sz="0" w:space="0" w:color="auto"/>
            <w:bottom w:val="none" w:sz="0" w:space="0" w:color="auto"/>
            <w:right w:val="none" w:sz="0" w:space="0" w:color="auto"/>
          </w:divBdr>
        </w:div>
        <w:div w:id="1068381414">
          <w:marLeft w:val="640"/>
          <w:marRight w:val="0"/>
          <w:marTop w:val="0"/>
          <w:marBottom w:val="0"/>
          <w:divBdr>
            <w:top w:val="none" w:sz="0" w:space="0" w:color="auto"/>
            <w:left w:val="none" w:sz="0" w:space="0" w:color="auto"/>
            <w:bottom w:val="none" w:sz="0" w:space="0" w:color="auto"/>
            <w:right w:val="none" w:sz="0" w:space="0" w:color="auto"/>
          </w:divBdr>
        </w:div>
        <w:div w:id="1936673351">
          <w:marLeft w:val="640"/>
          <w:marRight w:val="0"/>
          <w:marTop w:val="0"/>
          <w:marBottom w:val="0"/>
          <w:divBdr>
            <w:top w:val="none" w:sz="0" w:space="0" w:color="auto"/>
            <w:left w:val="none" w:sz="0" w:space="0" w:color="auto"/>
            <w:bottom w:val="none" w:sz="0" w:space="0" w:color="auto"/>
            <w:right w:val="none" w:sz="0" w:space="0" w:color="auto"/>
          </w:divBdr>
        </w:div>
        <w:div w:id="323516334">
          <w:marLeft w:val="640"/>
          <w:marRight w:val="0"/>
          <w:marTop w:val="0"/>
          <w:marBottom w:val="0"/>
          <w:divBdr>
            <w:top w:val="none" w:sz="0" w:space="0" w:color="auto"/>
            <w:left w:val="none" w:sz="0" w:space="0" w:color="auto"/>
            <w:bottom w:val="none" w:sz="0" w:space="0" w:color="auto"/>
            <w:right w:val="none" w:sz="0" w:space="0" w:color="auto"/>
          </w:divBdr>
        </w:div>
        <w:div w:id="172035670">
          <w:marLeft w:val="640"/>
          <w:marRight w:val="0"/>
          <w:marTop w:val="0"/>
          <w:marBottom w:val="0"/>
          <w:divBdr>
            <w:top w:val="none" w:sz="0" w:space="0" w:color="auto"/>
            <w:left w:val="none" w:sz="0" w:space="0" w:color="auto"/>
            <w:bottom w:val="none" w:sz="0" w:space="0" w:color="auto"/>
            <w:right w:val="none" w:sz="0" w:space="0" w:color="auto"/>
          </w:divBdr>
        </w:div>
        <w:div w:id="1370491514">
          <w:marLeft w:val="640"/>
          <w:marRight w:val="0"/>
          <w:marTop w:val="0"/>
          <w:marBottom w:val="0"/>
          <w:divBdr>
            <w:top w:val="none" w:sz="0" w:space="0" w:color="auto"/>
            <w:left w:val="none" w:sz="0" w:space="0" w:color="auto"/>
            <w:bottom w:val="none" w:sz="0" w:space="0" w:color="auto"/>
            <w:right w:val="none" w:sz="0" w:space="0" w:color="auto"/>
          </w:divBdr>
        </w:div>
        <w:div w:id="1202474417">
          <w:marLeft w:val="640"/>
          <w:marRight w:val="0"/>
          <w:marTop w:val="0"/>
          <w:marBottom w:val="0"/>
          <w:divBdr>
            <w:top w:val="none" w:sz="0" w:space="0" w:color="auto"/>
            <w:left w:val="none" w:sz="0" w:space="0" w:color="auto"/>
            <w:bottom w:val="none" w:sz="0" w:space="0" w:color="auto"/>
            <w:right w:val="none" w:sz="0" w:space="0" w:color="auto"/>
          </w:divBdr>
        </w:div>
        <w:div w:id="1096251792">
          <w:marLeft w:val="640"/>
          <w:marRight w:val="0"/>
          <w:marTop w:val="0"/>
          <w:marBottom w:val="0"/>
          <w:divBdr>
            <w:top w:val="none" w:sz="0" w:space="0" w:color="auto"/>
            <w:left w:val="none" w:sz="0" w:space="0" w:color="auto"/>
            <w:bottom w:val="none" w:sz="0" w:space="0" w:color="auto"/>
            <w:right w:val="none" w:sz="0" w:space="0" w:color="auto"/>
          </w:divBdr>
        </w:div>
        <w:div w:id="1125582467">
          <w:marLeft w:val="640"/>
          <w:marRight w:val="0"/>
          <w:marTop w:val="0"/>
          <w:marBottom w:val="0"/>
          <w:divBdr>
            <w:top w:val="none" w:sz="0" w:space="0" w:color="auto"/>
            <w:left w:val="none" w:sz="0" w:space="0" w:color="auto"/>
            <w:bottom w:val="none" w:sz="0" w:space="0" w:color="auto"/>
            <w:right w:val="none" w:sz="0" w:space="0" w:color="auto"/>
          </w:divBdr>
        </w:div>
        <w:div w:id="782263765">
          <w:marLeft w:val="640"/>
          <w:marRight w:val="0"/>
          <w:marTop w:val="0"/>
          <w:marBottom w:val="0"/>
          <w:divBdr>
            <w:top w:val="none" w:sz="0" w:space="0" w:color="auto"/>
            <w:left w:val="none" w:sz="0" w:space="0" w:color="auto"/>
            <w:bottom w:val="none" w:sz="0" w:space="0" w:color="auto"/>
            <w:right w:val="none" w:sz="0" w:space="0" w:color="auto"/>
          </w:divBdr>
        </w:div>
        <w:div w:id="1552768417">
          <w:marLeft w:val="640"/>
          <w:marRight w:val="0"/>
          <w:marTop w:val="0"/>
          <w:marBottom w:val="0"/>
          <w:divBdr>
            <w:top w:val="none" w:sz="0" w:space="0" w:color="auto"/>
            <w:left w:val="none" w:sz="0" w:space="0" w:color="auto"/>
            <w:bottom w:val="none" w:sz="0" w:space="0" w:color="auto"/>
            <w:right w:val="none" w:sz="0" w:space="0" w:color="auto"/>
          </w:divBdr>
        </w:div>
        <w:div w:id="1725979863">
          <w:marLeft w:val="640"/>
          <w:marRight w:val="0"/>
          <w:marTop w:val="0"/>
          <w:marBottom w:val="0"/>
          <w:divBdr>
            <w:top w:val="none" w:sz="0" w:space="0" w:color="auto"/>
            <w:left w:val="none" w:sz="0" w:space="0" w:color="auto"/>
            <w:bottom w:val="none" w:sz="0" w:space="0" w:color="auto"/>
            <w:right w:val="none" w:sz="0" w:space="0" w:color="auto"/>
          </w:divBdr>
        </w:div>
        <w:div w:id="1018511059">
          <w:marLeft w:val="640"/>
          <w:marRight w:val="0"/>
          <w:marTop w:val="0"/>
          <w:marBottom w:val="0"/>
          <w:divBdr>
            <w:top w:val="none" w:sz="0" w:space="0" w:color="auto"/>
            <w:left w:val="none" w:sz="0" w:space="0" w:color="auto"/>
            <w:bottom w:val="none" w:sz="0" w:space="0" w:color="auto"/>
            <w:right w:val="none" w:sz="0" w:space="0" w:color="auto"/>
          </w:divBdr>
        </w:div>
        <w:div w:id="1587347753">
          <w:marLeft w:val="640"/>
          <w:marRight w:val="0"/>
          <w:marTop w:val="0"/>
          <w:marBottom w:val="0"/>
          <w:divBdr>
            <w:top w:val="none" w:sz="0" w:space="0" w:color="auto"/>
            <w:left w:val="none" w:sz="0" w:space="0" w:color="auto"/>
            <w:bottom w:val="none" w:sz="0" w:space="0" w:color="auto"/>
            <w:right w:val="none" w:sz="0" w:space="0" w:color="auto"/>
          </w:divBdr>
        </w:div>
        <w:div w:id="1380472109">
          <w:marLeft w:val="640"/>
          <w:marRight w:val="0"/>
          <w:marTop w:val="0"/>
          <w:marBottom w:val="0"/>
          <w:divBdr>
            <w:top w:val="none" w:sz="0" w:space="0" w:color="auto"/>
            <w:left w:val="none" w:sz="0" w:space="0" w:color="auto"/>
            <w:bottom w:val="none" w:sz="0" w:space="0" w:color="auto"/>
            <w:right w:val="none" w:sz="0" w:space="0" w:color="auto"/>
          </w:divBdr>
        </w:div>
        <w:div w:id="1733000282">
          <w:marLeft w:val="640"/>
          <w:marRight w:val="0"/>
          <w:marTop w:val="0"/>
          <w:marBottom w:val="0"/>
          <w:divBdr>
            <w:top w:val="none" w:sz="0" w:space="0" w:color="auto"/>
            <w:left w:val="none" w:sz="0" w:space="0" w:color="auto"/>
            <w:bottom w:val="none" w:sz="0" w:space="0" w:color="auto"/>
            <w:right w:val="none" w:sz="0" w:space="0" w:color="auto"/>
          </w:divBdr>
        </w:div>
        <w:div w:id="263653145">
          <w:marLeft w:val="640"/>
          <w:marRight w:val="0"/>
          <w:marTop w:val="0"/>
          <w:marBottom w:val="0"/>
          <w:divBdr>
            <w:top w:val="none" w:sz="0" w:space="0" w:color="auto"/>
            <w:left w:val="none" w:sz="0" w:space="0" w:color="auto"/>
            <w:bottom w:val="none" w:sz="0" w:space="0" w:color="auto"/>
            <w:right w:val="none" w:sz="0" w:space="0" w:color="auto"/>
          </w:divBdr>
        </w:div>
        <w:div w:id="316687530">
          <w:marLeft w:val="640"/>
          <w:marRight w:val="0"/>
          <w:marTop w:val="0"/>
          <w:marBottom w:val="0"/>
          <w:divBdr>
            <w:top w:val="none" w:sz="0" w:space="0" w:color="auto"/>
            <w:left w:val="none" w:sz="0" w:space="0" w:color="auto"/>
            <w:bottom w:val="none" w:sz="0" w:space="0" w:color="auto"/>
            <w:right w:val="none" w:sz="0" w:space="0" w:color="auto"/>
          </w:divBdr>
        </w:div>
        <w:div w:id="910701680">
          <w:marLeft w:val="640"/>
          <w:marRight w:val="0"/>
          <w:marTop w:val="0"/>
          <w:marBottom w:val="0"/>
          <w:divBdr>
            <w:top w:val="none" w:sz="0" w:space="0" w:color="auto"/>
            <w:left w:val="none" w:sz="0" w:space="0" w:color="auto"/>
            <w:bottom w:val="none" w:sz="0" w:space="0" w:color="auto"/>
            <w:right w:val="none" w:sz="0" w:space="0" w:color="auto"/>
          </w:divBdr>
        </w:div>
        <w:div w:id="368721706">
          <w:marLeft w:val="640"/>
          <w:marRight w:val="0"/>
          <w:marTop w:val="0"/>
          <w:marBottom w:val="0"/>
          <w:divBdr>
            <w:top w:val="none" w:sz="0" w:space="0" w:color="auto"/>
            <w:left w:val="none" w:sz="0" w:space="0" w:color="auto"/>
            <w:bottom w:val="none" w:sz="0" w:space="0" w:color="auto"/>
            <w:right w:val="none" w:sz="0" w:space="0" w:color="auto"/>
          </w:divBdr>
        </w:div>
        <w:div w:id="915940263">
          <w:marLeft w:val="640"/>
          <w:marRight w:val="0"/>
          <w:marTop w:val="0"/>
          <w:marBottom w:val="0"/>
          <w:divBdr>
            <w:top w:val="none" w:sz="0" w:space="0" w:color="auto"/>
            <w:left w:val="none" w:sz="0" w:space="0" w:color="auto"/>
            <w:bottom w:val="none" w:sz="0" w:space="0" w:color="auto"/>
            <w:right w:val="none" w:sz="0" w:space="0" w:color="auto"/>
          </w:divBdr>
        </w:div>
        <w:div w:id="953248825">
          <w:marLeft w:val="640"/>
          <w:marRight w:val="0"/>
          <w:marTop w:val="0"/>
          <w:marBottom w:val="0"/>
          <w:divBdr>
            <w:top w:val="none" w:sz="0" w:space="0" w:color="auto"/>
            <w:left w:val="none" w:sz="0" w:space="0" w:color="auto"/>
            <w:bottom w:val="none" w:sz="0" w:space="0" w:color="auto"/>
            <w:right w:val="none" w:sz="0" w:space="0" w:color="auto"/>
          </w:divBdr>
        </w:div>
        <w:div w:id="1869488688">
          <w:marLeft w:val="640"/>
          <w:marRight w:val="0"/>
          <w:marTop w:val="0"/>
          <w:marBottom w:val="0"/>
          <w:divBdr>
            <w:top w:val="none" w:sz="0" w:space="0" w:color="auto"/>
            <w:left w:val="none" w:sz="0" w:space="0" w:color="auto"/>
            <w:bottom w:val="none" w:sz="0" w:space="0" w:color="auto"/>
            <w:right w:val="none" w:sz="0" w:space="0" w:color="auto"/>
          </w:divBdr>
        </w:div>
        <w:div w:id="1531919445">
          <w:marLeft w:val="640"/>
          <w:marRight w:val="0"/>
          <w:marTop w:val="0"/>
          <w:marBottom w:val="0"/>
          <w:divBdr>
            <w:top w:val="none" w:sz="0" w:space="0" w:color="auto"/>
            <w:left w:val="none" w:sz="0" w:space="0" w:color="auto"/>
            <w:bottom w:val="none" w:sz="0" w:space="0" w:color="auto"/>
            <w:right w:val="none" w:sz="0" w:space="0" w:color="auto"/>
          </w:divBdr>
        </w:div>
        <w:div w:id="1934624601">
          <w:marLeft w:val="640"/>
          <w:marRight w:val="0"/>
          <w:marTop w:val="0"/>
          <w:marBottom w:val="0"/>
          <w:divBdr>
            <w:top w:val="none" w:sz="0" w:space="0" w:color="auto"/>
            <w:left w:val="none" w:sz="0" w:space="0" w:color="auto"/>
            <w:bottom w:val="none" w:sz="0" w:space="0" w:color="auto"/>
            <w:right w:val="none" w:sz="0" w:space="0" w:color="auto"/>
          </w:divBdr>
        </w:div>
        <w:div w:id="939685323">
          <w:marLeft w:val="640"/>
          <w:marRight w:val="0"/>
          <w:marTop w:val="0"/>
          <w:marBottom w:val="0"/>
          <w:divBdr>
            <w:top w:val="none" w:sz="0" w:space="0" w:color="auto"/>
            <w:left w:val="none" w:sz="0" w:space="0" w:color="auto"/>
            <w:bottom w:val="none" w:sz="0" w:space="0" w:color="auto"/>
            <w:right w:val="none" w:sz="0" w:space="0" w:color="auto"/>
          </w:divBdr>
        </w:div>
        <w:div w:id="1396973798">
          <w:marLeft w:val="640"/>
          <w:marRight w:val="0"/>
          <w:marTop w:val="0"/>
          <w:marBottom w:val="0"/>
          <w:divBdr>
            <w:top w:val="none" w:sz="0" w:space="0" w:color="auto"/>
            <w:left w:val="none" w:sz="0" w:space="0" w:color="auto"/>
            <w:bottom w:val="none" w:sz="0" w:space="0" w:color="auto"/>
            <w:right w:val="none" w:sz="0" w:space="0" w:color="auto"/>
          </w:divBdr>
        </w:div>
      </w:divsChild>
    </w:div>
    <w:div w:id="1340156865">
      <w:bodyDiv w:val="1"/>
      <w:marLeft w:val="0"/>
      <w:marRight w:val="0"/>
      <w:marTop w:val="0"/>
      <w:marBottom w:val="0"/>
      <w:divBdr>
        <w:top w:val="none" w:sz="0" w:space="0" w:color="auto"/>
        <w:left w:val="none" w:sz="0" w:space="0" w:color="auto"/>
        <w:bottom w:val="none" w:sz="0" w:space="0" w:color="auto"/>
        <w:right w:val="none" w:sz="0" w:space="0" w:color="auto"/>
      </w:divBdr>
    </w:div>
    <w:div w:id="1347171836">
      <w:bodyDiv w:val="1"/>
      <w:marLeft w:val="0"/>
      <w:marRight w:val="0"/>
      <w:marTop w:val="0"/>
      <w:marBottom w:val="0"/>
      <w:divBdr>
        <w:top w:val="none" w:sz="0" w:space="0" w:color="auto"/>
        <w:left w:val="none" w:sz="0" w:space="0" w:color="auto"/>
        <w:bottom w:val="none" w:sz="0" w:space="0" w:color="auto"/>
        <w:right w:val="none" w:sz="0" w:space="0" w:color="auto"/>
      </w:divBdr>
    </w:div>
    <w:div w:id="1458838071">
      <w:bodyDiv w:val="1"/>
      <w:marLeft w:val="0"/>
      <w:marRight w:val="0"/>
      <w:marTop w:val="0"/>
      <w:marBottom w:val="0"/>
      <w:divBdr>
        <w:top w:val="none" w:sz="0" w:space="0" w:color="auto"/>
        <w:left w:val="none" w:sz="0" w:space="0" w:color="auto"/>
        <w:bottom w:val="none" w:sz="0" w:space="0" w:color="auto"/>
        <w:right w:val="none" w:sz="0" w:space="0" w:color="auto"/>
      </w:divBdr>
      <w:divsChild>
        <w:div w:id="23291207">
          <w:marLeft w:val="640"/>
          <w:marRight w:val="0"/>
          <w:marTop w:val="0"/>
          <w:marBottom w:val="0"/>
          <w:divBdr>
            <w:top w:val="none" w:sz="0" w:space="0" w:color="auto"/>
            <w:left w:val="none" w:sz="0" w:space="0" w:color="auto"/>
            <w:bottom w:val="none" w:sz="0" w:space="0" w:color="auto"/>
            <w:right w:val="none" w:sz="0" w:space="0" w:color="auto"/>
          </w:divBdr>
        </w:div>
        <w:div w:id="59137244">
          <w:marLeft w:val="640"/>
          <w:marRight w:val="0"/>
          <w:marTop w:val="0"/>
          <w:marBottom w:val="0"/>
          <w:divBdr>
            <w:top w:val="none" w:sz="0" w:space="0" w:color="auto"/>
            <w:left w:val="none" w:sz="0" w:space="0" w:color="auto"/>
            <w:bottom w:val="none" w:sz="0" w:space="0" w:color="auto"/>
            <w:right w:val="none" w:sz="0" w:space="0" w:color="auto"/>
          </w:divBdr>
        </w:div>
        <w:div w:id="126704263">
          <w:marLeft w:val="640"/>
          <w:marRight w:val="0"/>
          <w:marTop w:val="0"/>
          <w:marBottom w:val="0"/>
          <w:divBdr>
            <w:top w:val="none" w:sz="0" w:space="0" w:color="auto"/>
            <w:left w:val="none" w:sz="0" w:space="0" w:color="auto"/>
            <w:bottom w:val="none" w:sz="0" w:space="0" w:color="auto"/>
            <w:right w:val="none" w:sz="0" w:space="0" w:color="auto"/>
          </w:divBdr>
        </w:div>
        <w:div w:id="164907671">
          <w:marLeft w:val="640"/>
          <w:marRight w:val="0"/>
          <w:marTop w:val="0"/>
          <w:marBottom w:val="0"/>
          <w:divBdr>
            <w:top w:val="none" w:sz="0" w:space="0" w:color="auto"/>
            <w:left w:val="none" w:sz="0" w:space="0" w:color="auto"/>
            <w:bottom w:val="none" w:sz="0" w:space="0" w:color="auto"/>
            <w:right w:val="none" w:sz="0" w:space="0" w:color="auto"/>
          </w:divBdr>
        </w:div>
        <w:div w:id="227964298">
          <w:marLeft w:val="640"/>
          <w:marRight w:val="0"/>
          <w:marTop w:val="0"/>
          <w:marBottom w:val="0"/>
          <w:divBdr>
            <w:top w:val="none" w:sz="0" w:space="0" w:color="auto"/>
            <w:left w:val="none" w:sz="0" w:space="0" w:color="auto"/>
            <w:bottom w:val="none" w:sz="0" w:space="0" w:color="auto"/>
            <w:right w:val="none" w:sz="0" w:space="0" w:color="auto"/>
          </w:divBdr>
        </w:div>
        <w:div w:id="252015690">
          <w:marLeft w:val="640"/>
          <w:marRight w:val="0"/>
          <w:marTop w:val="0"/>
          <w:marBottom w:val="0"/>
          <w:divBdr>
            <w:top w:val="none" w:sz="0" w:space="0" w:color="auto"/>
            <w:left w:val="none" w:sz="0" w:space="0" w:color="auto"/>
            <w:bottom w:val="none" w:sz="0" w:space="0" w:color="auto"/>
            <w:right w:val="none" w:sz="0" w:space="0" w:color="auto"/>
          </w:divBdr>
        </w:div>
        <w:div w:id="257258525">
          <w:marLeft w:val="640"/>
          <w:marRight w:val="0"/>
          <w:marTop w:val="0"/>
          <w:marBottom w:val="0"/>
          <w:divBdr>
            <w:top w:val="none" w:sz="0" w:space="0" w:color="auto"/>
            <w:left w:val="none" w:sz="0" w:space="0" w:color="auto"/>
            <w:bottom w:val="none" w:sz="0" w:space="0" w:color="auto"/>
            <w:right w:val="none" w:sz="0" w:space="0" w:color="auto"/>
          </w:divBdr>
        </w:div>
        <w:div w:id="260069432">
          <w:marLeft w:val="640"/>
          <w:marRight w:val="0"/>
          <w:marTop w:val="0"/>
          <w:marBottom w:val="0"/>
          <w:divBdr>
            <w:top w:val="none" w:sz="0" w:space="0" w:color="auto"/>
            <w:left w:val="none" w:sz="0" w:space="0" w:color="auto"/>
            <w:bottom w:val="none" w:sz="0" w:space="0" w:color="auto"/>
            <w:right w:val="none" w:sz="0" w:space="0" w:color="auto"/>
          </w:divBdr>
        </w:div>
        <w:div w:id="393239882">
          <w:marLeft w:val="640"/>
          <w:marRight w:val="0"/>
          <w:marTop w:val="0"/>
          <w:marBottom w:val="0"/>
          <w:divBdr>
            <w:top w:val="none" w:sz="0" w:space="0" w:color="auto"/>
            <w:left w:val="none" w:sz="0" w:space="0" w:color="auto"/>
            <w:bottom w:val="none" w:sz="0" w:space="0" w:color="auto"/>
            <w:right w:val="none" w:sz="0" w:space="0" w:color="auto"/>
          </w:divBdr>
        </w:div>
        <w:div w:id="442767165">
          <w:marLeft w:val="640"/>
          <w:marRight w:val="0"/>
          <w:marTop w:val="0"/>
          <w:marBottom w:val="0"/>
          <w:divBdr>
            <w:top w:val="none" w:sz="0" w:space="0" w:color="auto"/>
            <w:left w:val="none" w:sz="0" w:space="0" w:color="auto"/>
            <w:bottom w:val="none" w:sz="0" w:space="0" w:color="auto"/>
            <w:right w:val="none" w:sz="0" w:space="0" w:color="auto"/>
          </w:divBdr>
        </w:div>
        <w:div w:id="492794139">
          <w:marLeft w:val="640"/>
          <w:marRight w:val="0"/>
          <w:marTop w:val="0"/>
          <w:marBottom w:val="0"/>
          <w:divBdr>
            <w:top w:val="none" w:sz="0" w:space="0" w:color="auto"/>
            <w:left w:val="none" w:sz="0" w:space="0" w:color="auto"/>
            <w:bottom w:val="none" w:sz="0" w:space="0" w:color="auto"/>
            <w:right w:val="none" w:sz="0" w:space="0" w:color="auto"/>
          </w:divBdr>
        </w:div>
        <w:div w:id="536086940">
          <w:marLeft w:val="640"/>
          <w:marRight w:val="0"/>
          <w:marTop w:val="0"/>
          <w:marBottom w:val="0"/>
          <w:divBdr>
            <w:top w:val="none" w:sz="0" w:space="0" w:color="auto"/>
            <w:left w:val="none" w:sz="0" w:space="0" w:color="auto"/>
            <w:bottom w:val="none" w:sz="0" w:space="0" w:color="auto"/>
            <w:right w:val="none" w:sz="0" w:space="0" w:color="auto"/>
          </w:divBdr>
        </w:div>
        <w:div w:id="566503074">
          <w:marLeft w:val="640"/>
          <w:marRight w:val="0"/>
          <w:marTop w:val="0"/>
          <w:marBottom w:val="0"/>
          <w:divBdr>
            <w:top w:val="none" w:sz="0" w:space="0" w:color="auto"/>
            <w:left w:val="none" w:sz="0" w:space="0" w:color="auto"/>
            <w:bottom w:val="none" w:sz="0" w:space="0" w:color="auto"/>
            <w:right w:val="none" w:sz="0" w:space="0" w:color="auto"/>
          </w:divBdr>
        </w:div>
        <w:div w:id="634682828">
          <w:marLeft w:val="640"/>
          <w:marRight w:val="0"/>
          <w:marTop w:val="0"/>
          <w:marBottom w:val="0"/>
          <w:divBdr>
            <w:top w:val="none" w:sz="0" w:space="0" w:color="auto"/>
            <w:left w:val="none" w:sz="0" w:space="0" w:color="auto"/>
            <w:bottom w:val="none" w:sz="0" w:space="0" w:color="auto"/>
            <w:right w:val="none" w:sz="0" w:space="0" w:color="auto"/>
          </w:divBdr>
        </w:div>
        <w:div w:id="666523355">
          <w:marLeft w:val="640"/>
          <w:marRight w:val="0"/>
          <w:marTop w:val="0"/>
          <w:marBottom w:val="0"/>
          <w:divBdr>
            <w:top w:val="none" w:sz="0" w:space="0" w:color="auto"/>
            <w:left w:val="none" w:sz="0" w:space="0" w:color="auto"/>
            <w:bottom w:val="none" w:sz="0" w:space="0" w:color="auto"/>
            <w:right w:val="none" w:sz="0" w:space="0" w:color="auto"/>
          </w:divBdr>
        </w:div>
        <w:div w:id="710418546">
          <w:marLeft w:val="640"/>
          <w:marRight w:val="0"/>
          <w:marTop w:val="0"/>
          <w:marBottom w:val="0"/>
          <w:divBdr>
            <w:top w:val="none" w:sz="0" w:space="0" w:color="auto"/>
            <w:left w:val="none" w:sz="0" w:space="0" w:color="auto"/>
            <w:bottom w:val="none" w:sz="0" w:space="0" w:color="auto"/>
            <w:right w:val="none" w:sz="0" w:space="0" w:color="auto"/>
          </w:divBdr>
        </w:div>
        <w:div w:id="756709829">
          <w:marLeft w:val="640"/>
          <w:marRight w:val="0"/>
          <w:marTop w:val="0"/>
          <w:marBottom w:val="0"/>
          <w:divBdr>
            <w:top w:val="none" w:sz="0" w:space="0" w:color="auto"/>
            <w:left w:val="none" w:sz="0" w:space="0" w:color="auto"/>
            <w:bottom w:val="none" w:sz="0" w:space="0" w:color="auto"/>
            <w:right w:val="none" w:sz="0" w:space="0" w:color="auto"/>
          </w:divBdr>
        </w:div>
        <w:div w:id="764544670">
          <w:marLeft w:val="640"/>
          <w:marRight w:val="0"/>
          <w:marTop w:val="0"/>
          <w:marBottom w:val="0"/>
          <w:divBdr>
            <w:top w:val="none" w:sz="0" w:space="0" w:color="auto"/>
            <w:left w:val="none" w:sz="0" w:space="0" w:color="auto"/>
            <w:bottom w:val="none" w:sz="0" w:space="0" w:color="auto"/>
            <w:right w:val="none" w:sz="0" w:space="0" w:color="auto"/>
          </w:divBdr>
        </w:div>
        <w:div w:id="784886318">
          <w:marLeft w:val="640"/>
          <w:marRight w:val="0"/>
          <w:marTop w:val="0"/>
          <w:marBottom w:val="0"/>
          <w:divBdr>
            <w:top w:val="none" w:sz="0" w:space="0" w:color="auto"/>
            <w:left w:val="none" w:sz="0" w:space="0" w:color="auto"/>
            <w:bottom w:val="none" w:sz="0" w:space="0" w:color="auto"/>
            <w:right w:val="none" w:sz="0" w:space="0" w:color="auto"/>
          </w:divBdr>
        </w:div>
        <w:div w:id="796996880">
          <w:marLeft w:val="640"/>
          <w:marRight w:val="0"/>
          <w:marTop w:val="0"/>
          <w:marBottom w:val="0"/>
          <w:divBdr>
            <w:top w:val="none" w:sz="0" w:space="0" w:color="auto"/>
            <w:left w:val="none" w:sz="0" w:space="0" w:color="auto"/>
            <w:bottom w:val="none" w:sz="0" w:space="0" w:color="auto"/>
            <w:right w:val="none" w:sz="0" w:space="0" w:color="auto"/>
          </w:divBdr>
        </w:div>
        <w:div w:id="859784799">
          <w:marLeft w:val="640"/>
          <w:marRight w:val="0"/>
          <w:marTop w:val="0"/>
          <w:marBottom w:val="0"/>
          <w:divBdr>
            <w:top w:val="none" w:sz="0" w:space="0" w:color="auto"/>
            <w:left w:val="none" w:sz="0" w:space="0" w:color="auto"/>
            <w:bottom w:val="none" w:sz="0" w:space="0" w:color="auto"/>
            <w:right w:val="none" w:sz="0" w:space="0" w:color="auto"/>
          </w:divBdr>
        </w:div>
        <w:div w:id="921599809">
          <w:marLeft w:val="640"/>
          <w:marRight w:val="0"/>
          <w:marTop w:val="0"/>
          <w:marBottom w:val="0"/>
          <w:divBdr>
            <w:top w:val="none" w:sz="0" w:space="0" w:color="auto"/>
            <w:left w:val="none" w:sz="0" w:space="0" w:color="auto"/>
            <w:bottom w:val="none" w:sz="0" w:space="0" w:color="auto"/>
            <w:right w:val="none" w:sz="0" w:space="0" w:color="auto"/>
          </w:divBdr>
        </w:div>
        <w:div w:id="957830478">
          <w:marLeft w:val="640"/>
          <w:marRight w:val="0"/>
          <w:marTop w:val="0"/>
          <w:marBottom w:val="0"/>
          <w:divBdr>
            <w:top w:val="none" w:sz="0" w:space="0" w:color="auto"/>
            <w:left w:val="none" w:sz="0" w:space="0" w:color="auto"/>
            <w:bottom w:val="none" w:sz="0" w:space="0" w:color="auto"/>
            <w:right w:val="none" w:sz="0" w:space="0" w:color="auto"/>
          </w:divBdr>
        </w:div>
        <w:div w:id="968901133">
          <w:marLeft w:val="640"/>
          <w:marRight w:val="0"/>
          <w:marTop w:val="0"/>
          <w:marBottom w:val="0"/>
          <w:divBdr>
            <w:top w:val="none" w:sz="0" w:space="0" w:color="auto"/>
            <w:left w:val="none" w:sz="0" w:space="0" w:color="auto"/>
            <w:bottom w:val="none" w:sz="0" w:space="0" w:color="auto"/>
            <w:right w:val="none" w:sz="0" w:space="0" w:color="auto"/>
          </w:divBdr>
        </w:div>
        <w:div w:id="969244093">
          <w:marLeft w:val="640"/>
          <w:marRight w:val="0"/>
          <w:marTop w:val="0"/>
          <w:marBottom w:val="0"/>
          <w:divBdr>
            <w:top w:val="none" w:sz="0" w:space="0" w:color="auto"/>
            <w:left w:val="none" w:sz="0" w:space="0" w:color="auto"/>
            <w:bottom w:val="none" w:sz="0" w:space="0" w:color="auto"/>
            <w:right w:val="none" w:sz="0" w:space="0" w:color="auto"/>
          </w:divBdr>
        </w:div>
        <w:div w:id="971599690">
          <w:marLeft w:val="640"/>
          <w:marRight w:val="0"/>
          <w:marTop w:val="0"/>
          <w:marBottom w:val="0"/>
          <w:divBdr>
            <w:top w:val="none" w:sz="0" w:space="0" w:color="auto"/>
            <w:left w:val="none" w:sz="0" w:space="0" w:color="auto"/>
            <w:bottom w:val="none" w:sz="0" w:space="0" w:color="auto"/>
            <w:right w:val="none" w:sz="0" w:space="0" w:color="auto"/>
          </w:divBdr>
        </w:div>
        <w:div w:id="980958556">
          <w:marLeft w:val="640"/>
          <w:marRight w:val="0"/>
          <w:marTop w:val="0"/>
          <w:marBottom w:val="0"/>
          <w:divBdr>
            <w:top w:val="none" w:sz="0" w:space="0" w:color="auto"/>
            <w:left w:val="none" w:sz="0" w:space="0" w:color="auto"/>
            <w:bottom w:val="none" w:sz="0" w:space="0" w:color="auto"/>
            <w:right w:val="none" w:sz="0" w:space="0" w:color="auto"/>
          </w:divBdr>
        </w:div>
        <w:div w:id="1014647845">
          <w:marLeft w:val="640"/>
          <w:marRight w:val="0"/>
          <w:marTop w:val="0"/>
          <w:marBottom w:val="0"/>
          <w:divBdr>
            <w:top w:val="none" w:sz="0" w:space="0" w:color="auto"/>
            <w:left w:val="none" w:sz="0" w:space="0" w:color="auto"/>
            <w:bottom w:val="none" w:sz="0" w:space="0" w:color="auto"/>
            <w:right w:val="none" w:sz="0" w:space="0" w:color="auto"/>
          </w:divBdr>
        </w:div>
        <w:div w:id="1032346301">
          <w:marLeft w:val="640"/>
          <w:marRight w:val="0"/>
          <w:marTop w:val="0"/>
          <w:marBottom w:val="0"/>
          <w:divBdr>
            <w:top w:val="none" w:sz="0" w:space="0" w:color="auto"/>
            <w:left w:val="none" w:sz="0" w:space="0" w:color="auto"/>
            <w:bottom w:val="none" w:sz="0" w:space="0" w:color="auto"/>
            <w:right w:val="none" w:sz="0" w:space="0" w:color="auto"/>
          </w:divBdr>
        </w:div>
        <w:div w:id="1060402784">
          <w:marLeft w:val="640"/>
          <w:marRight w:val="0"/>
          <w:marTop w:val="0"/>
          <w:marBottom w:val="0"/>
          <w:divBdr>
            <w:top w:val="none" w:sz="0" w:space="0" w:color="auto"/>
            <w:left w:val="none" w:sz="0" w:space="0" w:color="auto"/>
            <w:bottom w:val="none" w:sz="0" w:space="0" w:color="auto"/>
            <w:right w:val="none" w:sz="0" w:space="0" w:color="auto"/>
          </w:divBdr>
        </w:div>
        <w:div w:id="1103067673">
          <w:marLeft w:val="640"/>
          <w:marRight w:val="0"/>
          <w:marTop w:val="0"/>
          <w:marBottom w:val="0"/>
          <w:divBdr>
            <w:top w:val="none" w:sz="0" w:space="0" w:color="auto"/>
            <w:left w:val="none" w:sz="0" w:space="0" w:color="auto"/>
            <w:bottom w:val="none" w:sz="0" w:space="0" w:color="auto"/>
            <w:right w:val="none" w:sz="0" w:space="0" w:color="auto"/>
          </w:divBdr>
        </w:div>
        <w:div w:id="1138913064">
          <w:marLeft w:val="640"/>
          <w:marRight w:val="0"/>
          <w:marTop w:val="0"/>
          <w:marBottom w:val="0"/>
          <w:divBdr>
            <w:top w:val="none" w:sz="0" w:space="0" w:color="auto"/>
            <w:left w:val="none" w:sz="0" w:space="0" w:color="auto"/>
            <w:bottom w:val="none" w:sz="0" w:space="0" w:color="auto"/>
            <w:right w:val="none" w:sz="0" w:space="0" w:color="auto"/>
          </w:divBdr>
        </w:div>
        <w:div w:id="1196771101">
          <w:marLeft w:val="640"/>
          <w:marRight w:val="0"/>
          <w:marTop w:val="0"/>
          <w:marBottom w:val="0"/>
          <w:divBdr>
            <w:top w:val="none" w:sz="0" w:space="0" w:color="auto"/>
            <w:left w:val="none" w:sz="0" w:space="0" w:color="auto"/>
            <w:bottom w:val="none" w:sz="0" w:space="0" w:color="auto"/>
            <w:right w:val="none" w:sz="0" w:space="0" w:color="auto"/>
          </w:divBdr>
        </w:div>
        <w:div w:id="1238827264">
          <w:marLeft w:val="640"/>
          <w:marRight w:val="0"/>
          <w:marTop w:val="0"/>
          <w:marBottom w:val="0"/>
          <w:divBdr>
            <w:top w:val="none" w:sz="0" w:space="0" w:color="auto"/>
            <w:left w:val="none" w:sz="0" w:space="0" w:color="auto"/>
            <w:bottom w:val="none" w:sz="0" w:space="0" w:color="auto"/>
            <w:right w:val="none" w:sz="0" w:space="0" w:color="auto"/>
          </w:divBdr>
        </w:div>
        <w:div w:id="1291127061">
          <w:marLeft w:val="640"/>
          <w:marRight w:val="0"/>
          <w:marTop w:val="0"/>
          <w:marBottom w:val="0"/>
          <w:divBdr>
            <w:top w:val="none" w:sz="0" w:space="0" w:color="auto"/>
            <w:left w:val="none" w:sz="0" w:space="0" w:color="auto"/>
            <w:bottom w:val="none" w:sz="0" w:space="0" w:color="auto"/>
            <w:right w:val="none" w:sz="0" w:space="0" w:color="auto"/>
          </w:divBdr>
        </w:div>
        <w:div w:id="1297686357">
          <w:marLeft w:val="640"/>
          <w:marRight w:val="0"/>
          <w:marTop w:val="0"/>
          <w:marBottom w:val="0"/>
          <w:divBdr>
            <w:top w:val="none" w:sz="0" w:space="0" w:color="auto"/>
            <w:left w:val="none" w:sz="0" w:space="0" w:color="auto"/>
            <w:bottom w:val="none" w:sz="0" w:space="0" w:color="auto"/>
            <w:right w:val="none" w:sz="0" w:space="0" w:color="auto"/>
          </w:divBdr>
        </w:div>
        <w:div w:id="1311640337">
          <w:marLeft w:val="640"/>
          <w:marRight w:val="0"/>
          <w:marTop w:val="0"/>
          <w:marBottom w:val="0"/>
          <w:divBdr>
            <w:top w:val="none" w:sz="0" w:space="0" w:color="auto"/>
            <w:left w:val="none" w:sz="0" w:space="0" w:color="auto"/>
            <w:bottom w:val="none" w:sz="0" w:space="0" w:color="auto"/>
            <w:right w:val="none" w:sz="0" w:space="0" w:color="auto"/>
          </w:divBdr>
        </w:div>
        <w:div w:id="1357270480">
          <w:marLeft w:val="640"/>
          <w:marRight w:val="0"/>
          <w:marTop w:val="0"/>
          <w:marBottom w:val="0"/>
          <w:divBdr>
            <w:top w:val="none" w:sz="0" w:space="0" w:color="auto"/>
            <w:left w:val="none" w:sz="0" w:space="0" w:color="auto"/>
            <w:bottom w:val="none" w:sz="0" w:space="0" w:color="auto"/>
            <w:right w:val="none" w:sz="0" w:space="0" w:color="auto"/>
          </w:divBdr>
        </w:div>
        <w:div w:id="1400323252">
          <w:marLeft w:val="640"/>
          <w:marRight w:val="0"/>
          <w:marTop w:val="0"/>
          <w:marBottom w:val="0"/>
          <w:divBdr>
            <w:top w:val="none" w:sz="0" w:space="0" w:color="auto"/>
            <w:left w:val="none" w:sz="0" w:space="0" w:color="auto"/>
            <w:bottom w:val="none" w:sz="0" w:space="0" w:color="auto"/>
            <w:right w:val="none" w:sz="0" w:space="0" w:color="auto"/>
          </w:divBdr>
        </w:div>
        <w:div w:id="1404374900">
          <w:marLeft w:val="640"/>
          <w:marRight w:val="0"/>
          <w:marTop w:val="0"/>
          <w:marBottom w:val="0"/>
          <w:divBdr>
            <w:top w:val="none" w:sz="0" w:space="0" w:color="auto"/>
            <w:left w:val="none" w:sz="0" w:space="0" w:color="auto"/>
            <w:bottom w:val="none" w:sz="0" w:space="0" w:color="auto"/>
            <w:right w:val="none" w:sz="0" w:space="0" w:color="auto"/>
          </w:divBdr>
        </w:div>
        <w:div w:id="1409645181">
          <w:marLeft w:val="640"/>
          <w:marRight w:val="0"/>
          <w:marTop w:val="0"/>
          <w:marBottom w:val="0"/>
          <w:divBdr>
            <w:top w:val="none" w:sz="0" w:space="0" w:color="auto"/>
            <w:left w:val="none" w:sz="0" w:space="0" w:color="auto"/>
            <w:bottom w:val="none" w:sz="0" w:space="0" w:color="auto"/>
            <w:right w:val="none" w:sz="0" w:space="0" w:color="auto"/>
          </w:divBdr>
        </w:div>
        <w:div w:id="1524172646">
          <w:marLeft w:val="640"/>
          <w:marRight w:val="0"/>
          <w:marTop w:val="0"/>
          <w:marBottom w:val="0"/>
          <w:divBdr>
            <w:top w:val="none" w:sz="0" w:space="0" w:color="auto"/>
            <w:left w:val="none" w:sz="0" w:space="0" w:color="auto"/>
            <w:bottom w:val="none" w:sz="0" w:space="0" w:color="auto"/>
            <w:right w:val="none" w:sz="0" w:space="0" w:color="auto"/>
          </w:divBdr>
        </w:div>
        <w:div w:id="1557666466">
          <w:marLeft w:val="640"/>
          <w:marRight w:val="0"/>
          <w:marTop w:val="0"/>
          <w:marBottom w:val="0"/>
          <w:divBdr>
            <w:top w:val="none" w:sz="0" w:space="0" w:color="auto"/>
            <w:left w:val="none" w:sz="0" w:space="0" w:color="auto"/>
            <w:bottom w:val="none" w:sz="0" w:space="0" w:color="auto"/>
            <w:right w:val="none" w:sz="0" w:space="0" w:color="auto"/>
          </w:divBdr>
        </w:div>
        <w:div w:id="1576621090">
          <w:marLeft w:val="640"/>
          <w:marRight w:val="0"/>
          <w:marTop w:val="0"/>
          <w:marBottom w:val="0"/>
          <w:divBdr>
            <w:top w:val="none" w:sz="0" w:space="0" w:color="auto"/>
            <w:left w:val="none" w:sz="0" w:space="0" w:color="auto"/>
            <w:bottom w:val="none" w:sz="0" w:space="0" w:color="auto"/>
            <w:right w:val="none" w:sz="0" w:space="0" w:color="auto"/>
          </w:divBdr>
        </w:div>
        <w:div w:id="1588924937">
          <w:marLeft w:val="640"/>
          <w:marRight w:val="0"/>
          <w:marTop w:val="0"/>
          <w:marBottom w:val="0"/>
          <w:divBdr>
            <w:top w:val="none" w:sz="0" w:space="0" w:color="auto"/>
            <w:left w:val="none" w:sz="0" w:space="0" w:color="auto"/>
            <w:bottom w:val="none" w:sz="0" w:space="0" w:color="auto"/>
            <w:right w:val="none" w:sz="0" w:space="0" w:color="auto"/>
          </w:divBdr>
        </w:div>
        <w:div w:id="1594124951">
          <w:marLeft w:val="640"/>
          <w:marRight w:val="0"/>
          <w:marTop w:val="0"/>
          <w:marBottom w:val="0"/>
          <w:divBdr>
            <w:top w:val="none" w:sz="0" w:space="0" w:color="auto"/>
            <w:left w:val="none" w:sz="0" w:space="0" w:color="auto"/>
            <w:bottom w:val="none" w:sz="0" w:space="0" w:color="auto"/>
            <w:right w:val="none" w:sz="0" w:space="0" w:color="auto"/>
          </w:divBdr>
        </w:div>
        <w:div w:id="1595936192">
          <w:marLeft w:val="640"/>
          <w:marRight w:val="0"/>
          <w:marTop w:val="0"/>
          <w:marBottom w:val="0"/>
          <w:divBdr>
            <w:top w:val="none" w:sz="0" w:space="0" w:color="auto"/>
            <w:left w:val="none" w:sz="0" w:space="0" w:color="auto"/>
            <w:bottom w:val="none" w:sz="0" w:space="0" w:color="auto"/>
            <w:right w:val="none" w:sz="0" w:space="0" w:color="auto"/>
          </w:divBdr>
        </w:div>
        <w:div w:id="1622806198">
          <w:marLeft w:val="640"/>
          <w:marRight w:val="0"/>
          <w:marTop w:val="0"/>
          <w:marBottom w:val="0"/>
          <w:divBdr>
            <w:top w:val="none" w:sz="0" w:space="0" w:color="auto"/>
            <w:left w:val="none" w:sz="0" w:space="0" w:color="auto"/>
            <w:bottom w:val="none" w:sz="0" w:space="0" w:color="auto"/>
            <w:right w:val="none" w:sz="0" w:space="0" w:color="auto"/>
          </w:divBdr>
        </w:div>
        <w:div w:id="1659652621">
          <w:marLeft w:val="640"/>
          <w:marRight w:val="0"/>
          <w:marTop w:val="0"/>
          <w:marBottom w:val="0"/>
          <w:divBdr>
            <w:top w:val="none" w:sz="0" w:space="0" w:color="auto"/>
            <w:left w:val="none" w:sz="0" w:space="0" w:color="auto"/>
            <w:bottom w:val="none" w:sz="0" w:space="0" w:color="auto"/>
            <w:right w:val="none" w:sz="0" w:space="0" w:color="auto"/>
          </w:divBdr>
        </w:div>
        <w:div w:id="1664817330">
          <w:marLeft w:val="640"/>
          <w:marRight w:val="0"/>
          <w:marTop w:val="0"/>
          <w:marBottom w:val="0"/>
          <w:divBdr>
            <w:top w:val="none" w:sz="0" w:space="0" w:color="auto"/>
            <w:left w:val="none" w:sz="0" w:space="0" w:color="auto"/>
            <w:bottom w:val="none" w:sz="0" w:space="0" w:color="auto"/>
            <w:right w:val="none" w:sz="0" w:space="0" w:color="auto"/>
          </w:divBdr>
        </w:div>
        <w:div w:id="1667518302">
          <w:marLeft w:val="640"/>
          <w:marRight w:val="0"/>
          <w:marTop w:val="0"/>
          <w:marBottom w:val="0"/>
          <w:divBdr>
            <w:top w:val="none" w:sz="0" w:space="0" w:color="auto"/>
            <w:left w:val="none" w:sz="0" w:space="0" w:color="auto"/>
            <w:bottom w:val="none" w:sz="0" w:space="0" w:color="auto"/>
            <w:right w:val="none" w:sz="0" w:space="0" w:color="auto"/>
          </w:divBdr>
        </w:div>
        <w:div w:id="1673096870">
          <w:marLeft w:val="640"/>
          <w:marRight w:val="0"/>
          <w:marTop w:val="0"/>
          <w:marBottom w:val="0"/>
          <w:divBdr>
            <w:top w:val="none" w:sz="0" w:space="0" w:color="auto"/>
            <w:left w:val="none" w:sz="0" w:space="0" w:color="auto"/>
            <w:bottom w:val="none" w:sz="0" w:space="0" w:color="auto"/>
            <w:right w:val="none" w:sz="0" w:space="0" w:color="auto"/>
          </w:divBdr>
        </w:div>
        <w:div w:id="1741633662">
          <w:marLeft w:val="640"/>
          <w:marRight w:val="0"/>
          <w:marTop w:val="0"/>
          <w:marBottom w:val="0"/>
          <w:divBdr>
            <w:top w:val="none" w:sz="0" w:space="0" w:color="auto"/>
            <w:left w:val="none" w:sz="0" w:space="0" w:color="auto"/>
            <w:bottom w:val="none" w:sz="0" w:space="0" w:color="auto"/>
            <w:right w:val="none" w:sz="0" w:space="0" w:color="auto"/>
          </w:divBdr>
        </w:div>
        <w:div w:id="1763715924">
          <w:marLeft w:val="640"/>
          <w:marRight w:val="0"/>
          <w:marTop w:val="0"/>
          <w:marBottom w:val="0"/>
          <w:divBdr>
            <w:top w:val="none" w:sz="0" w:space="0" w:color="auto"/>
            <w:left w:val="none" w:sz="0" w:space="0" w:color="auto"/>
            <w:bottom w:val="none" w:sz="0" w:space="0" w:color="auto"/>
            <w:right w:val="none" w:sz="0" w:space="0" w:color="auto"/>
          </w:divBdr>
        </w:div>
        <w:div w:id="1783764072">
          <w:marLeft w:val="640"/>
          <w:marRight w:val="0"/>
          <w:marTop w:val="0"/>
          <w:marBottom w:val="0"/>
          <w:divBdr>
            <w:top w:val="none" w:sz="0" w:space="0" w:color="auto"/>
            <w:left w:val="none" w:sz="0" w:space="0" w:color="auto"/>
            <w:bottom w:val="none" w:sz="0" w:space="0" w:color="auto"/>
            <w:right w:val="none" w:sz="0" w:space="0" w:color="auto"/>
          </w:divBdr>
        </w:div>
        <w:div w:id="1849825182">
          <w:marLeft w:val="640"/>
          <w:marRight w:val="0"/>
          <w:marTop w:val="0"/>
          <w:marBottom w:val="0"/>
          <w:divBdr>
            <w:top w:val="none" w:sz="0" w:space="0" w:color="auto"/>
            <w:left w:val="none" w:sz="0" w:space="0" w:color="auto"/>
            <w:bottom w:val="none" w:sz="0" w:space="0" w:color="auto"/>
            <w:right w:val="none" w:sz="0" w:space="0" w:color="auto"/>
          </w:divBdr>
        </w:div>
        <w:div w:id="1884053030">
          <w:marLeft w:val="640"/>
          <w:marRight w:val="0"/>
          <w:marTop w:val="0"/>
          <w:marBottom w:val="0"/>
          <w:divBdr>
            <w:top w:val="none" w:sz="0" w:space="0" w:color="auto"/>
            <w:left w:val="none" w:sz="0" w:space="0" w:color="auto"/>
            <w:bottom w:val="none" w:sz="0" w:space="0" w:color="auto"/>
            <w:right w:val="none" w:sz="0" w:space="0" w:color="auto"/>
          </w:divBdr>
        </w:div>
        <w:div w:id="1887333963">
          <w:marLeft w:val="640"/>
          <w:marRight w:val="0"/>
          <w:marTop w:val="0"/>
          <w:marBottom w:val="0"/>
          <w:divBdr>
            <w:top w:val="none" w:sz="0" w:space="0" w:color="auto"/>
            <w:left w:val="none" w:sz="0" w:space="0" w:color="auto"/>
            <w:bottom w:val="none" w:sz="0" w:space="0" w:color="auto"/>
            <w:right w:val="none" w:sz="0" w:space="0" w:color="auto"/>
          </w:divBdr>
        </w:div>
        <w:div w:id="1897930998">
          <w:marLeft w:val="640"/>
          <w:marRight w:val="0"/>
          <w:marTop w:val="0"/>
          <w:marBottom w:val="0"/>
          <w:divBdr>
            <w:top w:val="none" w:sz="0" w:space="0" w:color="auto"/>
            <w:left w:val="none" w:sz="0" w:space="0" w:color="auto"/>
            <w:bottom w:val="none" w:sz="0" w:space="0" w:color="auto"/>
            <w:right w:val="none" w:sz="0" w:space="0" w:color="auto"/>
          </w:divBdr>
        </w:div>
        <w:div w:id="1918127811">
          <w:marLeft w:val="640"/>
          <w:marRight w:val="0"/>
          <w:marTop w:val="0"/>
          <w:marBottom w:val="0"/>
          <w:divBdr>
            <w:top w:val="none" w:sz="0" w:space="0" w:color="auto"/>
            <w:left w:val="none" w:sz="0" w:space="0" w:color="auto"/>
            <w:bottom w:val="none" w:sz="0" w:space="0" w:color="auto"/>
            <w:right w:val="none" w:sz="0" w:space="0" w:color="auto"/>
          </w:divBdr>
        </w:div>
        <w:div w:id="1936132655">
          <w:marLeft w:val="640"/>
          <w:marRight w:val="0"/>
          <w:marTop w:val="0"/>
          <w:marBottom w:val="0"/>
          <w:divBdr>
            <w:top w:val="none" w:sz="0" w:space="0" w:color="auto"/>
            <w:left w:val="none" w:sz="0" w:space="0" w:color="auto"/>
            <w:bottom w:val="none" w:sz="0" w:space="0" w:color="auto"/>
            <w:right w:val="none" w:sz="0" w:space="0" w:color="auto"/>
          </w:divBdr>
        </w:div>
        <w:div w:id="2038122579">
          <w:marLeft w:val="640"/>
          <w:marRight w:val="0"/>
          <w:marTop w:val="0"/>
          <w:marBottom w:val="0"/>
          <w:divBdr>
            <w:top w:val="none" w:sz="0" w:space="0" w:color="auto"/>
            <w:left w:val="none" w:sz="0" w:space="0" w:color="auto"/>
            <w:bottom w:val="none" w:sz="0" w:space="0" w:color="auto"/>
            <w:right w:val="none" w:sz="0" w:space="0" w:color="auto"/>
          </w:divBdr>
        </w:div>
        <w:div w:id="2056542457">
          <w:marLeft w:val="640"/>
          <w:marRight w:val="0"/>
          <w:marTop w:val="0"/>
          <w:marBottom w:val="0"/>
          <w:divBdr>
            <w:top w:val="none" w:sz="0" w:space="0" w:color="auto"/>
            <w:left w:val="none" w:sz="0" w:space="0" w:color="auto"/>
            <w:bottom w:val="none" w:sz="0" w:space="0" w:color="auto"/>
            <w:right w:val="none" w:sz="0" w:space="0" w:color="auto"/>
          </w:divBdr>
        </w:div>
        <w:div w:id="2123912606">
          <w:marLeft w:val="640"/>
          <w:marRight w:val="0"/>
          <w:marTop w:val="0"/>
          <w:marBottom w:val="0"/>
          <w:divBdr>
            <w:top w:val="none" w:sz="0" w:space="0" w:color="auto"/>
            <w:left w:val="none" w:sz="0" w:space="0" w:color="auto"/>
            <w:bottom w:val="none" w:sz="0" w:space="0" w:color="auto"/>
            <w:right w:val="none" w:sz="0" w:space="0" w:color="auto"/>
          </w:divBdr>
        </w:div>
        <w:div w:id="2130121523">
          <w:marLeft w:val="640"/>
          <w:marRight w:val="0"/>
          <w:marTop w:val="0"/>
          <w:marBottom w:val="0"/>
          <w:divBdr>
            <w:top w:val="none" w:sz="0" w:space="0" w:color="auto"/>
            <w:left w:val="none" w:sz="0" w:space="0" w:color="auto"/>
            <w:bottom w:val="none" w:sz="0" w:space="0" w:color="auto"/>
            <w:right w:val="none" w:sz="0" w:space="0" w:color="auto"/>
          </w:divBdr>
        </w:div>
      </w:divsChild>
    </w:div>
    <w:div w:id="1476099027">
      <w:bodyDiv w:val="1"/>
      <w:marLeft w:val="0"/>
      <w:marRight w:val="0"/>
      <w:marTop w:val="0"/>
      <w:marBottom w:val="0"/>
      <w:divBdr>
        <w:top w:val="none" w:sz="0" w:space="0" w:color="auto"/>
        <w:left w:val="none" w:sz="0" w:space="0" w:color="auto"/>
        <w:bottom w:val="none" w:sz="0" w:space="0" w:color="auto"/>
        <w:right w:val="none" w:sz="0" w:space="0" w:color="auto"/>
      </w:divBdr>
      <w:divsChild>
        <w:div w:id="12267922">
          <w:marLeft w:val="640"/>
          <w:marRight w:val="0"/>
          <w:marTop w:val="0"/>
          <w:marBottom w:val="0"/>
          <w:divBdr>
            <w:top w:val="none" w:sz="0" w:space="0" w:color="auto"/>
            <w:left w:val="none" w:sz="0" w:space="0" w:color="auto"/>
            <w:bottom w:val="none" w:sz="0" w:space="0" w:color="auto"/>
            <w:right w:val="none" w:sz="0" w:space="0" w:color="auto"/>
          </w:divBdr>
        </w:div>
        <w:div w:id="26026930">
          <w:marLeft w:val="640"/>
          <w:marRight w:val="0"/>
          <w:marTop w:val="0"/>
          <w:marBottom w:val="0"/>
          <w:divBdr>
            <w:top w:val="none" w:sz="0" w:space="0" w:color="auto"/>
            <w:left w:val="none" w:sz="0" w:space="0" w:color="auto"/>
            <w:bottom w:val="none" w:sz="0" w:space="0" w:color="auto"/>
            <w:right w:val="none" w:sz="0" w:space="0" w:color="auto"/>
          </w:divBdr>
        </w:div>
        <w:div w:id="55015939">
          <w:marLeft w:val="640"/>
          <w:marRight w:val="0"/>
          <w:marTop w:val="0"/>
          <w:marBottom w:val="0"/>
          <w:divBdr>
            <w:top w:val="none" w:sz="0" w:space="0" w:color="auto"/>
            <w:left w:val="none" w:sz="0" w:space="0" w:color="auto"/>
            <w:bottom w:val="none" w:sz="0" w:space="0" w:color="auto"/>
            <w:right w:val="none" w:sz="0" w:space="0" w:color="auto"/>
          </w:divBdr>
        </w:div>
        <w:div w:id="57485586">
          <w:marLeft w:val="640"/>
          <w:marRight w:val="0"/>
          <w:marTop w:val="0"/>
          <w:marBottom w:val="0"/>
          <w:divBdr>
            <w:top w:val="none" w:sz="0" w:space="0" w:color="auto"/>
            <w:left w:val="none" w:sz="0" w:space="0" w:color="auto"/>
            <w:bottom w:val="none" w:sz="0" w:space="0" w:color="auto"/>
            <w:right w:val="none" w:sz="0" w:space="0" w:color="auto"/>
          </w:divBdr>
        </w:div>
        <w:div w:id="90514614">
          <w:marLeft w:val="640"/>
          <w:marRight w:val="0"/>
          <w:marTop w:val="0"/>
          <w:marBottom w:val="0"/>
          <w:divBdr>
            <w:top w:val="none" w:sz="0" w:space="0" w:color="auto"/>
            <w:left w:val="none" w:sz="0" w:space="0" w:color="auto"/>
            <w:bottom w:val="none" w:sz="0" w:space="0" w:color="auto"/>
            <w:right w:val="none" w:sz="0" w:space="0" w:color="auto"/>
          </w:divBdr>
        </w:div>
        <w:div w:id="145823895">
          <w:marLeft w:val="640"/>
          <w:marRight w:val="0"/>
          <w:marTop w:val="0"/>
          <w:marBottom w:val="0"/>
          <w:divBdr>
            <w:top w:val="none" w:sz="0" w:space="0" w:color="auto"/>
            <w:left w:val="none" w:sz="0" w:space="0" w:color="auto"/>
            <w:bottom w:val="none" w:sz="0" w:space="0" w:color="auto"/>
            <w:right w:val="none" w:sz="0" w:space="0" w:color="auto"/>
          </w:divBdr>
        </w:div>
        <w:div w:id="173299575">
          <w:marLeft w:val="640"/>
          <w:marRight w:val="0"/>
          <w:marTop w:val="0"/>
          <w:marBottom w:val="0"/>
          <w:divBdr>
            <w:top w:val="none" w:sz="0" w:space="0" w:color="auto"/>
            <w:left w:val="none" w:sz="0" w:space="0" w:color="auto"/>
            <w:bottom w:val="none" w:sz="0" w:space="0" w:color="auto"/>
            <w:right w:val="none" w:sz="0" w:space="0" w:color="auto"/>
          </w:divBdr>
        </w:div>
        <w:div w:id="186915383">
          <w:marLeft w:val="640"/>
          <w:marRight w:val="0"/>
          <w:marTop w:val="0"/>
          <w:marBottom w:val="0"/>
          <w:divBdr>
            <w:top w:val="none" w:sz="0" w:space="0" w:color="auto"/>
            <w:left w:val="none" w:sz="0" w:space="0" w:color="auto"/>
            <w:bottom w:val="none" w:sz="0" w:space="0" w:color="auto"/>
            <w:right w:val="none" w:sz="0" w:space="0" w:color="auto"/>
          </w:divBdr>
        </w:div>
        <w:div w:id="191041775">
          <w:marLeft w:val="640"/>
          <w:marRight w:val="0"/>
          <w:marTop w:val="0"/>
          <w:marBottom w:val="0"/>
          <w:divBdr>
            <w:top w:val="none" w:sz="0" w:space="0" w:color="auto"/>
            <w:left w:val="none" w:sz="0" w:space="0" w:color="auto"/>
            <w:bottom w:val="none" w:sz="0" w:space="0" w:color="auto"/>
            <w:right w:val="none" w:sz="0" w:space="0" w:color="auto"/>
          </w:divBdr>
        </w:div>
        <w:div w:id="241837466">
          <w:marLeft w:val="640"/>
          <w:marRight w:val="0"/>
          <w:marTop w:val="0"/>
          <w:marBottom w:val="0"/>
          <w:divBdr>
            <w:top w:val="none" w:sz="0" w:space="0" w:color="auto"/>
            <w:left w:val="none" w:sz="0" w:space="0" w:color="auto"/>
            <w:bottom w:val="none" w:sz="0" w:space="0" w:color="auto"/>
            <w:right w:val="none" w:sz="0" w:space="0" w:color="auto"/>
          </w:divBdr>
        </w:div>
        <w:div w:id="257715882">
          <w:marLeft w:val="640"/>
          <w:marRight w:val="0"/>
          <w:marTop w:val="0"/>
          <w:marBottom w:val="0"/>
          <w:divBdr>
            <w:top w:val="none" w:sz="0" w:space="0" w:color="auto"/>
            <w:left w:val="none" w:sz="0" w:space="0" w:color="auto"/>
            <w:bottom w:val="none" w:sz="0" w:space="0" w:color="auto"/>
            <w:right w:val="none" w:sz="0" w:space="0" w:color="auto"/>
          </w:divBdr>
        </w:div>
        <w:div w:id="269703101">
          <w:marLeft w:val="640"/>
          <w:marRight w:val="0"/>
          <w:marTop w:val="0"/>
          <w:marBottom w:val="0"/>
          <w:divBdr>
            <w:top w:val="none" w:sz="0" w:space="0" w:color="auto"/>
            <w:left w:val="none" w:sz="0" w:space="0" w:color="auto"/>
            <w:bottom w:val="none" w:sz="0" w:space="0" w:color="auto"/>
            <w:right w:val="none" w:sz="0" w:space="0" w:color="auto"/>
          </w:divBdr>
        </w:div>
        <w:div w:id="306663408">
          <w:marLeft w:val="640"/>
          <w:marRight w:val="0"/>
          <w:marTop w:val="0"/>
          <w:marBottom w:val="0"/>
          <w:divBdr>
            <w:top w:val="none" w:sz="0" w:space="0" w:color="auto"/>
            <w:left w:val="none" w:sz="0" w:space="0" w:color="auto"/>
            <w:bottom w:val="none" w:sz="0" w:space="0" w:color="auto"/>
            <w:right w:val="none" w:sz="0" w:space="0" w:color="auto"/>
          </w:divBdr>
        </w:div>
        <w:div w:id="390734870">
          <w:marLeft w:val="640"/>
          <w:marRight w:val="0"/>
          <w:marTop w:val="0"/>
          <w:marBottom w:val="0"/>
          <w:divBdr>
            <w:top w:val="none" w:sz="0" w:space="0" w:color="auto"/>
            <w:left w:val="none" w:sz="0" w:space="0" w:color="auto"/>
            <w:bottom w:val="none" w:sz="0" w:space="0" w:color="auto"/>
            <w:right w:val="none" w:sz="0" w:space="0" w:color="auto"/>
          </w:divBdr>
        </w:div>
        <w:div w:id="425078854">
          <w:marLeft w:val="640"/>
          <w:marRight w:val="0"/>
          <w:marTop w:val="0"/>
          <w:marBottom w:val="0"/>
          <w:divBdr>
            <w:top w:val="none" w:sz="0" w:space="0" w:color="auto"/>
            <w:left w:val="none" w:sz="0" w:space="0" w:color="auto"/>
            <w:bottom w:val="none" w:sz="0" w:space="0" w:color="auto"/>
            <w:right w:val="none" w:sz="0" w:space="0" w:color="auto"/>
          </w:divBdr>
        </w:div>
        <w:div w:id="426465687">
          <w:marLeft w:val="640"/>
          <w:marRight w:val="0"/>
          <w:marTop w:val="0"/>
          <w:marBottom w:val="0"/>
          <w:divBdr>
            <w:top w:val="none" w:sz="0" w:space="0" w:color="auto"/>
            <w:left w:val="none" w:sz="0" w:space="0" w:color="auto"/>
            <w:bottom w:val="none" w:sz="0" w:space="0" w:color="auto"/>
            <w:right w:val="none" w:sz="0" w:space="0" w:color="auto"/>
          </w:divBdr>
        </w:div>
        <w:div w:id="437262320">
          <w:marLeft w:val="640"/>
          <w:marRight w:val="0"/>
          <w:marTop w:val="0"/>
          <w:marBottom w:val="0"/>
          <w:divBdr>
            <w:top w:val="none" w:sz="0" w:space="0" w:color="auto"/>
            <w:left w:val="none" w:sz="0" w:space="0" w:color="auto"/>
            <w:bottom w:val="none" w:sz="0" w:space="0" w:color="auto"/>
            <w:right w:val="none" w:sz="0" w:space="0" w:color="auto"/>
          </w:divBdr>
        </w:div>
        <w:div w:id="481388547">
          <w:marLeft w:val="640"/>
          <w:marRight w:val="0"/>
          <w:marTop w:val="0"/>
          <w:marBottom w:val="0"/>
          <w:divBdr>
            <w:top w:val="none" w:sz="0" w:space="0" w:color="auto"/>
            <w:left w:val="none" w:sz="0" w:space="0" w:color="auto"/>
            <w:bottom w:val="none" w:sz="0" w:space="0" w:color="auto"/>
            <w:right w:val="none" w:sz="0" w:space="0" w:color="auto"/>
          </w:divBdr>
        </w:div>
        <w:div w:id="481508407">
          <w:marLeft w:val="640"/>
          <w:marRight w:val="0"/>
          <w:marTop w:val="0"/>
          <w:marBottom w:val="0"/>
          <w:divBdr>
            <w:top w:val="none" w:sz="0" w:space="0" w:color="auto"/>
            <w:left w:val="none" w:sz="0" w:space="0" w:color="auto"/>
            <w:bottom w:val="none" w:sz="0" w:space="0" w:color="auto"/>
            <w:right w:val="none" w:sz="0" w:space="0" w:color="auto"/>
          </w:divBdr>
        </w:div>
        <w:div w:id="551117130">
          <w:marLeft w:val="640"/>
          <w:marRight w:val="0"/>
          <w:marTop w:val="0"/>
          <w:marBottom w:val="0"/>
          <w:divBdr>
            <w:top w:val="none" w:sz="0" w:space="0" w:color="auto"/>
            <w:left w:val="none" w:sz="0" w:space="0" w:color="auto"/>
            <w:bottom w:val="none" w:sz="0" w:space="0" w:color="auto"/>
            <w:right w:val="none" w:sz="0" w:space="0" w:color="auto"/>
          </w:divBdr>
        </w:div>
        <w:div w:id="564025610">
          <w:marLeft w:val="640"/>
          <w:marRight w:val="0"/>
          <w:marTop w:val="0"/>
          <w:marBottom w:val="0"/>
          <w:divBdr>
            <w:top w:val="none" w:sz="0" w:space="0" w:color="auto"/>
            <w:left w:val="none" w:sz="0" w:space="0" w:color="auto"/>
            <w:bottom w:val="none" w:sz="0" w:space="0" w:color="auto"/>
            <w:right w:val="none" w:sz="0" w:space="0" w:color="auto"/>
          </w:divBdr>
        </w:div>
        <w:div w:id="566690925">
          <w:marLeft w:val="640"/>
          <w:marRight w:val="0"/>
          <w:marTop w:val="0"/>
          <w:marBottom w:val="0"/>
          <w:divBdr>
            <w:top w:val="none" w:sz="0" w:space="0" w:color="auto"/>
            <w:left w:val="none" w:sz="0" w:space="0" w:color="auto"/>
            <w:bottom w:val="none" w:sz="0" w:space="0" w:color="auto"/>
            <w:right w:val="none" w:sz="0" w:space="0" w:color="auto"/>
          </w:divBdr>
        </w:div>
        <w:div w:id="591549725">
          <w:marLeft w:val="640"/>
          <w:marRight w:val="0"/>
          <w:marTop w:val="0"/>
          <w:marBottom w:val="0"/>
          <w:divBdr>
            <w:top w:val="none" w:sz="0" w:space="0" w:color="auto"/>
            <w:left w:val="none" w:sz="0" w:space="0" w:color="auto"/>
            <w:bottom w:val="none" w:sz="0" w:space="0" w:color="auto"/>
            <w:right w:val="none" w:sz="0" w:space="0" w:color="auto"/>
          </w:divBdr>
        </w:div>
        <w:div w:id="610748683">
          <w:marLeft w:val="640"/>
          <w:marRight w:val="0"/>
          <w:marTop w:val="0"/>
          <w:marBottom w:val="0"/>
          <w:divBdr>
            <w:top w:val="none" w:sz="0" w:space="0" w:color="auto"/>
            <w:left w:val="none" w:sz="0" w:space="0" w:color="auto"/>
            <w:bottom w:val="none" w:sz="0" w:space="0" w:color="auto"/>
            <w:right w:val="none" w:sz="0" w:space="0" w:color="auto"/>
          </w:divBdr>
        </w:div>
        <w:div w:id="658461213">
          <w:marLeft w:val="640"/>
          <w:marRight w:val="0"/>
          <w:marTop w:val="0"/>
          <w:marBottom w:val="0"/>
          <w:divBdr>
            <w:top w:val="none" w:sz="0" w:space="0" w:color="auto"/>
            <w:left w:val="none" w:sz="0" w:space="0" w:color="auto"/>
            <w:bottom w:val="none" w:sz="0" w:space="0" w:color="auto"/>
            <w:right w:val="none" w:sz="0" w:space="0" w:color="auto"/>
          </w:divBdr>
        </w:div>
        <w:div w:id="702677470">
          <w:marLeft w:val="640"/>
          <w:marRight w:val="0"/>
          <w:marTop w:val="0"/>
          <w:marBottom w:val="0"/>
          <w:divBdr>
            <w:top w:val="none" w:sz="0" w:space="0" w:color="auto"/>
            <w:left w:val="none" w:sz="0" w:space="0" w:color="auto"/>
            <w:bottom w:val="none" w:sz="0" w:space="0" w:color="auto"/>
            <w:right w:val="none" w:sz="0" w:space="0" w:color="auto"/>
          </w:divBdr>
        </w:div>
        <w:div w:id="733314621">
          <w:marLeft w:val="640"/>
          <w:marRight w:val="0"/>
          <w:marTop w:val="0"/>
          <w:marBottom w:val="0"/>
          <w:divBdr>
            <w:top w:val="none" w:sz="0" w:space="0" w:color="auto"/>
            <w:left w:val="none" w:sz="0" w:space="0" w:color="auto"/>
            <w:bottom w:val="none" w:sz="0" w:space="0" w:color="auto"/>
            <w:right w:val="none" w:sz="0" w:space="0" w:color="auto"/>
          </w:divBdr>
        </w:div>
        <w:div w:id="762871753">
          <w:marLeft w:val="640"/>
          <w:marRight w:val="0"/>
          <w:marTop w:val="0"/>
          <w:marBottom w:val="0"/>
          <w:divBdr>
            <w:top w:val="none" w:sz="0" w:space="0" w:color="auto"/>
            <w:left w:val="none" w:sz="0" w:space="0" w:color="auto"/>
            <w:bottom w:val="none" w:sz="0" w:space="0" w:color="auto"/>
            <w:right w:val="none" w:sz="0" w:space="0" w:color="auto"/>
          </w:divBdr>
        </w:div>
        <w:div w:id="807745802">
          <w:marLeft w:val="640"/>
          <w:marRight w:val="0"/>
          <w:marTop w:val="0"/>
          <w:marBottom w:val="0"/>
          <w:divBdr>
            <w:top w:val="none" w:sz="0" w:space="0" w:color="auto"/>
            <w:left w:val="none" w:sz="0" w:space="0" w:color="auto"/>
            <w:bottom w:val="none" w:sz="0" w:space="0" w:color="auto"/>
            <w:right w:val="none" w:sz="0" w:space="0" w:color="auto"/>
          </w:divBdr>
        </w:div>
        <w:div w:id="897207857">
          <w:marLeft w:val="640"/>
          <w:marRight w:val="0"/>
          <w:marTop w:val="0"/>
          <w:marBottom w:val="0"/>
          <w:divBdr>
            <w:top w:val="none" w:sz="0" w:space="0" w:color="auto"/>
            <w:left w:val="none" w:sz="0" w:space="0" w:color="auto"/>
            <w:bottom w:val="none" w:sz="0" w:space="0" w:color="auto"/>
            <w:right w:val="none" w:sz="0" w:space="0" w:color="auto"/>
          </w:divBdr>
        </w:div>
        <w:div w:id="956134796">
          <w:marLeft w:val="640"/>
          <w:marRight w:val="0"/>
          <w:marTop w:val="0"/>
          <w:marBottom w:val="0"/>
          <w:divBdr>
            <w:top w:val="none" w:sz="0" w:space="0" w:color="auto"/>
            <w:left w:val="none" w:sz="0" w:space="0" w:color="auto"/>
            <w:bottom w:val="none" w:sz="0" w:space="0" w:color="auto"/>
            <w:right w:val="none" w:sz="0" w:space="0" w:color="auto"/>
          </w:divBdr>
        </w:div>
        <w:div w:id="970862800">
          <w:marLeft w:val="640"/>
          <w:marRight w:val="0"/>
          <w:marTop w:val="0"/>
          <w:marBottom w:val="0"/>
          <w:divBdr>
            <w:top w:val="none" w:sz="0" w:space="0" w:color="auto"/>
            <w:left w:val="none" w:sz="0" w:space="0" w:color="auto"/>
            <w:bottom w:val="none" w:sz="0" w:space="0" w:color="auto"/>
            <w:right w:val="none" w:sz="0" w:space="0" w:color="auto"/>
          </w:divBdr>
        </w:div>
        <w:div w:id="1052122570">
          <w:marLeft w:val="640"/>
          <w:marRight w:val="0"/>
          <w:marTop w:val="0"/>
          <w:marBottom w:val="0"/>
          <w:divBdr>
            <w:top w:val="none" w:sz="0" w:space="0" w:color="auto"/>
            <w:left w:val="none" w:sz="0" w:space="0" w:color="auto"/>
            <w:bottom w:val="none" w:sz="0" w:space="0" w:color="auto"/>
            <w:right w:val="none" w:sz="0" w:space="0" w:color="auto"/>
          </w:divBdr>
        </w:div>
        <w:div w:id="1077704276">
          <w:marLeft w:val="640"/>
          <w:marRight w:val="0"/>
          <w:marTop w:val="0"/>
          <w:marBottom w:val="0"/>
          <w:divBdr>
            <w:top w:val="none" w:sz="0" w:space="0" w:color="auto"/>
            <w:left w:val="none" w:sz="0" w:space="0" w:color="auto"/>
            <w:bottom w:val="none" w:sz="0" w:space="0" w:color="auto"/>
            <w:right w:val="none" w:sz="0" w:space="0" w:color="auto"/>
          </w:divBdr>
        </w:div>
        <w:div w:id="1142578592">
          <w:marLeft w:val="640"/>
          <w:marRight w:val="0"/>
          <w:marTop w:val="0"/>
          <w:marBottom w:val="0"/>
          <w:divBdr>
            <w:top w:val="none" w:sz="0" w:space="0" w:color="auto"/>
            <w:left w:val="none" w:sz="0" w:space="0" w:color="auto"/>
            <w:bottom w:val="none" w:sz="0" w:space="0" w:color="auto"/>
            <w:right w:val="none" w:sz="0" w:space="0" w:color="auto"/>
          </w:divBdr>
        </w:div>
        <w:div w:id="1151141976">
          <w:marLeft w:val="640"/>
          <w:marRight w:val="0"/>
          <w:marTop w:val="0"/>
          <w:marBottom w:val="0"/>
          <w:divBdr>
            <w:top w:val="none" w:sz="0" w:space="0" w:color="auto"/>
            <w:left w:val="none" w:sz="0" w:space="0" w:color="auto"/>
            <w:bottom w:val="none" w:sz="0" w:space="0" w:color="auto"/>
            <w:right w:val="none" w:sz="0" w:space="0" w:color="auto"/>
          </w:divBdr>
        </w:div>
        <w:div w:id="1154106521">
          <w:marLeft w:val="640"/>
          <w:marRight w:val="0"/>
          <w:marTop w:val="0"/>
          <w:marBottom w:val="0"/>
          <w:divBdr>
            <w:top w:val="none" w:sz="0" w:space="0" w:color="auto"/>
            <w:left w:val="none" w:sz="0" w:space="0" w:color="auto"/>
            <w:bottom w:val="none" w:sz="0" w:space="0" w:color="auto"/>
            <w:right w:val="none" w:sz="0" w:space="0" w:color="auto"/>
          </w:divBdr>
        </w:div>
        <w:div w:id="1172992826">
          <w:marLeft w:val="640"/>
          <w:marRight w:val="0"/>
          <w:marTop w:val="0"/>
          <w:marBottom w:val="0"/>
          <w:divBdr>
            <w:top w:val="none" w:sz="0" w:space="0" w:color="auto"/>
            <w:left w:val="none" w:sz="0" w:space="0" w:color="auto"/>
            <w:bottom w:val="none" w:sz="0" w:space="0" w:color="auto"/>
            <w:right w:val="none" w:sz="0" w:space="0" w:color="auto"/>
          </w:divBdr>
        </w:div>
        <w:div w:id="1236014232">
          <w:marLeft w:val="640"/>
          <w:marRight w:val="0"/>
          <w:marTop w:val="0"/>
          <w:marBottom w:val="0"/>
          <w:divBdr>
            <w:top w:val="none" w:sz="0" w:space="0" w:color="auto"/>
            <w:left w:val="none" w:sz="0" w:space="0" w:color="auto"/>
            <w:bottom w:val="none" w:sz="0" w:space="0" w:color="auto"/>
            <w:right w:val="none" w:sz="0" w:space="0" w:color="auto"/>
          </w:divBdr>
        </w:div>
        <w:div w:id="1276906322">
          <w:marLeft w:val="640"/>
          <w:marRight w:val="0"/>
          <w:marTop w:val="0"/>
          <w:marBottom w:val="0"/>
          <w:divBdr>
            <w:top w:val="none" w:sz="0" w:space="0" w:color="auto"/>
            <w:left w:val="none" w:sz="0" w:space="0" w:color="auto"/>
            <w:bottom w:val="none" w:sz="0" w:space="0" w:color="auto"/>
            <w:right w:val="none" w:sz="0" w:space="0" w:color="auto"/>
          </w:divBdr>
        </w:div>
        <w:div w:id="1308243003">
          <w:marLeft w:val="640"/>
          <w:marRight w:val="0"/>
          <w:marTop w:val="0"/>
          <w:marBottom w:val="0"/>
          <w:divBdr>
            <w:top w:val="none" w:sz="0" w:space="0" w:color="auto"/>
            <w:left w:val="none" w:sz="0" w:space="0" w:color="auto"/>
            <w:bottom w:val="none" w:sz="0" w:space="0" w:color="auto"/>
            <w:right w:val="none" w:sz="0" w:space="0" w:color="auto"/>
          </w:divBdr>
        </w:div>
        <w:div w:id="1364987171">
          <w:marLeft w:val="640"/>
          <w:marRight w:val="0"/>
          <w:marTop w:val="0"/>
          <w:marBottom w:val="0"/>
          <w:divBdr>
            <w:top w:val="none" w:sz="0" w:space="0" w:color="auto"/>
            <w:left w:val="none" w:sz="0" w:space="0" w:color="auto"/>
            <w:bottom w:val="none" w:sz="0" w:space="0" w:color="auto"/>
            <w:right w:val="none" w:sz="0" w:space="0" w:color="auto"/>
          </w:divBdr>
        </w:div>
        <w:div w:id="1397246240">
          <w:marLeft w:val="640"/>
          <w:marRight w:val="0"/>
          <w:marTop w:val="0"/>
          <w:marBottom w:val="0"/>
          <w:divBdr>
            <w:top w:val="none" w:sz="0" w:space="0" w:color="auto"/>
            <w:left w:val="none" w:sz="0" w:space="0" w:color="auto"/>
            <w:bottom w:val="none" w:sz="0" w:space="0" w:color="auto"/>
            <w:right w:val="none" w:sz="0" w:space="0" w:color="auto"/>
          </w:divBdr>
        </w:div>
        <w:div w:id="1412192190">
          <w:marLeft w:val="640"/>
          <w:marRight w:val="0"/>
          <w:marTop w:val="0"/>
          <w:marBottom w:val="0"/>
          <w:divBdr>
            <w:top w:val="none" w:sz="0" w:space="0" w:color="auto"/>
            <w:left w:val="none" w:sz="0" w:space="0" w:color="auto"/>
            <w:bottom w:val="none" w:sz="0" w:space="0" w:color="auto"/>
            <w:right w:val="none" w:sz="0" w:space="0" w:color="auto"/>
          </w:divBdr>
        </w:div>
        <w:div w:id="1450273685">
          <w:marLeft w:val="640"/>
          <w:marRight w:val="0"/>
          <w:marTop w:val="0"/>
          <w:marBottom w:val="0"/>
          <w:divBdr>
            <w:top w:val="none" w:sz="0" w:space="0" w:color="auto"/>
            <w:left w:val="none" w:sz="0" w:space="0" w:color="auto"/>
            <w:bottom w:val="none" w:sz="0" w:space="0" w:color="auto"/>
            <w:right w:val="none" w:sz="0" w:space="0" w:color="auto"/>
          </w:divBdr>
        </w:div>
        <w:div w:id="1465847250">
          <w:marLeft w:val="640"/>
          <w:marRight w:val="0"/>
          <w:marTop w:val="0"/>
          <w:marBottom w:val="0"/>
          <w:divBdr>
            <w:top w:val="none" w:sz="0" w:space="0" w:color="auto"/>
            <w:left w:val="none" w:sz="0" w:space="0" w:color="auto"/>
            <w:bottom w:val="none" w:sz="0" w:space="0" w:color="auto"/>
            <w:right w:val="none" w:sz="0" w:space="0" w:color="auto"/>
          </w:divBdr>
        </w:div>
        <w:div w:id="1543713255">
          <w:marLeft w:val="640"/>
          <w:marRight w:val="0"/>
          <w:marTop w:val="0"/>
          <w:marBottom w:val="0"/>
          <w:divBdr>
            <w:top w:val="none" w:sz="0" w:space="0" w:color="auto"/>
            <w:left w:val="none" w:sz="0" w:space="0" w:color="auto"/>
            <w:bottom w:val="none" w:sz="0" w:space="0" w:color="auto"/>
            <w:right w:val="none" w:sz="0" w:space="0" w:color="auto"/>
          </w:divBdr>
        </w:div>
        <w:div w:id="1568494588">
          <w:marLeft w:val="640"/>
          <w:marRight w:val="0"/>
          <w:marTop w:val="0"/>
          <w:marBottom w:val="0"/>
          <w:divBdr>
            <w:top w:val="none" w:sz="0" w:space="0" w:color="auto"/>
            <w:left w:val="none" w:sz="0" w:space="0" w:color="auto"/>
            <w:bottom w:val="none" w:sz="0" w:space="0" w:color="auto"/>
            <w:right w:val="none" w:sz="0" w:space="0" w:color="auto"/>
          </w:divBdr>
        </w:div>
        <w:div w:id="1568884534">
          <w:marLeft w:val="640"/>
          <w:marRight w:val="0"/>
          <w:marTop w:val="0"/>
          <w:marBottom w:val="0"/>
          <w:divBdr>
            <w:top w:val="none" w:sz="0" w:space="0" w:color="auto"/>
            <w:left w:val="none" w:sz="0" w:space="0" w:color="auto"/>
            <w:bottom w:val="none" w:sz="0" w:space="0" w:color="auto"/>
            <w:right w:val="none" w:sz="0" w:space="0" w:color="auto"/>
          </w:divBdr>
        </w:div>
        <w:div w:id="1574386131">
          <w:marLeft w:val="640"/>
          <w:marRight w:val="0"/>
          <w:marTop w:val="0"/>
          <w:marBottom w:val="0"/>
          <w:divBdr>
            <w:top w:val="none" w:sz="0" w:space="0" w:color="auto"/>
            <w:left w:val="none" w:sz="0" w:space="0" w:color="auto"/>
            <w:bottom w:val="none" w:sz="0" w:space="0" w:color="auto"/>
            <w:right w:val="none" w:sz="0" w:space="0" w:color="auto"/>
          </w:divBdr>
        </w:div>
        <w:div w:id="1615403359">
          <w:marLeft w:val="640"/>
          <w:marRight w:val="0"/>
          <w:marTop w:val="0"/>
          <w:marBottom w:val="0"/>
          <w:divBdr>
            <w:top w:val="none" w:sz="0" w:space="0" w:color="auto"/>
            <w:left w:val="none" w:sz="0" w:space="0" w:color="auto"/>
            <w:bottom w:val="none" w:sz="0" w:space="0" w:color="auto"/>
            <w:right w:val="none" w:sz="0" w:space="0" w:color="auto"/>
          </w:divBdr>
        </w:div>
        <w:div w:id="1629966241">
          <w:marLeft w:val="640"/>
          <w:marRight w:val="0"/>
          <w:marTop w:val="0"/>
          <w:marBottom w:val="0"/>
          <w:divBdr>
            <w:top w:val="none" w:sz="0" w:space="0" w:color="auto"/>
            <w:left w:val="none" w:sz="0" w:space="0" w:color="auto"/>
            <w:bottom w:val="none" w:sz="0" w:space="0" w:color="auto"/>
            <w:right w:val="none" w:sz="0" w:space="0" w:color="auto"/>
          </w:divBdr>
        </w:div>
        <w:div w:id="1673990271">
          <w:marLeft w:val="640"/>
          <w:marRight w:val="0"/>
          <w:marTop w:val="0"/>
          <w:marBottom w:val="0"/>
          <w:divBdr>
            <w:top w:val="none" w:sz="0" w:space="0" w:color="auto"/>
            <w:left w:val="none" w:sz="0" w:space="0" w:color="auto"/>
            <w:bottom w:val="none" w:sz="0" w:space="0" w:color="auto"/>
            <w:right w:val="none" w:sz="0" w:space="0" w:color="auto"/>
          </w:divBdr>
        </w:div>
        <w:div w:id="1726223635">
          <w:marLeft w:val="640"/>
          <w:marRight w:val="0"/>
          <w:marTop w:val="0"/>
          <w:marBottom w:val="0"/>
          <w:divBdr>
            <w:top w:val="none" w:sz="0" w:space="0" w:color="auto"/>
            <w:left w:val="none" w:sz="0" w:space="0" w:color="auto"/>
            <w:bottom w:val="none" w:sz="0" w:space="0" w:color="auto"/>
            <w:right w:val="none" w:sz="0" w:space="0" w:color="auto"/>
          </w:divBdr>
        </w:div>
        <w:div w:id="1747264637">
          <w:marLeft w:val="640"/>
          <w:marRight w:val="0"/>
          <w:marTop w:val="0"/>
          <w:marBottom w:val="0"/>
          <w:divBdr>
            <w:top w:val="none" w:sz="0" w:space="0" w:color="auto"/>
            <w:left w:val="none" w:sz="0" w:space="0" w:color="auto"/>
            <w:bottom w:val="none" w:sz="0" w:space="0" w:color="auto"/>
            <w:right w:val="none" w:sz="0" w:space="0" w:color="auto"/>
          </w:divBdr>
        </w:div>
        <w:div w:id="1800027984">
          <w:marLeft w:val="640"/>
          <w:marRight w:val="0"/>
          <w:marTop w:val="0"/>
          <w:marBottom w:val="0"/>
          <w:divBdr>
            <w:top w:val="none" w:sz="0" w:space="0" w:color="auto"/>
            <w:left w:val="none" w:sz="0" w:space="0" w:color="auto"/>
            <w:bottom w:val="none" w:sz="0" w:space="0" w:color="auto"/>
            <w:right w:val="none" w:sz="0" w:space="0" w:color="auto"/>
          </w:divBdr>
        </w:div>
        <w:div w:id="1935359822">
          <w:marLeft w:val="640"/>
          <w:marRight w:val="0"/>
          <w:marTop w:val="0"/>
          <w:marBottom w:val="0"/>
          <w:divBdr>
            <w:top w:val="none" w:sz="0" w:space="0" w:color="auto"/>
            <w:left w:val="none" w:sz="0" w:space="0" w:color="auto"/>
            <w:bottom w:val="none" w:sz="0" w:space="0" w:color="auto"/>
            <w:right w:val="none" w:sz="0" w:space="0" w:color="auto"/>
          </w:divBdr>
        </w:div>
        <w:div w:id="1938293704">
          <w:marLeft w:val="640"/>
          <w:marRight w:val="0"/>
          <w:marTop w:val="0"/>
          <w:marBottom w:val="0"/>
          <w:divBdr>
            <w:top w:val="none" w:sz="0" w:space="0" w:color="auto"/>
            <w:left w:val="none" w:sz="0" w:space="0" w:color="auto"/>
            <w:bottom w:val="none" w:sz="0" w:space="0" w:color="auto"/>
            <w:right w:val="none" w:sz="0" w:space="0" w:color="auto"/>
          </w:divBdr>
        </w:div>
        <w:div w:id="1992640329">
          <w:marLeft w:val="640"/>
          <w:marRight w:val="0"/>
          <w:marTop w:val="0"/>
          <w:marBottom w:val="0"/>
          <w:divBdr>
            <w:top w:val="none" w:sz="0" w:space="0" w:color="auto"/>
            <w:left w:val="none" w:sz="0" w:space="0" w:color="auto"/>
            <w:bottom w:val="none" w:sz="0" w:space="0" w:color="auto"/>
            <w:right w:val="none" w:sz="0" w:space="0" w:color="auto"/>
          </w:divBdr>
        </w:div>
        <w:div w:id="2008555490">
          <w:marLeft w:val="640"/>
          <w:marRight w:val="0"/>
          <w:marTop w:val="0"/>
          <w:marBottom w:val="0"/>
          <w:divBdr>
            <w:top w:val="none" w:sz="0" w:space="0" w:color="auto"/>
            <w:left w:val="none" w:sz="0" w:space="0" w:color="auto"/>
            <w:bottom w:val="none" w:sz="0" w:space="0" w:color="auto"/>
            <w:right w:val="none" w:sz="0" w:space="0" w:color="auto"/>
          </w:divBdr>
        </w:div>
        <w:div w:id="2020572781">
          <w:marLeft w:val="640"/>
          <w:marRight w:val="0"/>
          <w:marTop w:val="0"/>
          <w:marBottom w:val="0"/>
          <w:divBdr>
            <w:top w:val="none" w:sz="0" w:space="0" w:color="auto"/>
            <w:left w:val="none" w:sz="0" w:space="0" w:color="auto"/>
            <w:bottom w:val="none" w:sz="0" w:space="0" w:color="auto"/>
            <w:right w:val="none" w:sz="0" w:space="0" w:color="auto"/>
          </w:divBdr>
        </w:div>
        <w:div w:id="2058432108">
          <w:marLeft w:val="640"/>
          <w:marRight w:val="0"/>
          <w:marTop w:val="0"/>
          <w:marBottom w:val="0"/>
          <w:divBdr>
            <w:top w:val="none" w:sz="0" w:space="0" w:color="auto"/>
            <w:left w:val="none" w:sz="0" w:space="0" w:color="auto"/>
            <w:bottom w:val="none" w:sz="0" w:space="0" w:color="auto"/>
            <w:right w:val="none" w:sz="0" w:space="0" w:color="auto"/>
          </w:divBdr>
        </w:div>
        <w:div w:id="2099518935">
          <w:marLeft w:val="640"/>
          <w:marRight w:val="0"/>
          <w:marTop w:val="0"/>
          <w:marBottom w:val="0"/>
          <w:divBdr>
            <w:top w:val="none" w:sz="0" w:space="0" w:color="auto"/>
            <w:left w:val="none" w:sz="0" w:space="0" w:color="auto"/>
            <w:bottom w:val="none" w:sz="0" w:space="0" w:color="auto"/>
            <w:right w:val="none" w:sz="0" w:space="0" w:color="auto"/>
          </w:divBdr>
        </w:div>
        <w:div w:id="2140149784">
          <w:marLeft w:val="640"/>
          <w:marRight w:val="0"/>
          <w:marTop w:val="0"/>
          <w:marBottom w:val="0"/>
          <w:divBdr>
            <w:top w:val="none" w:sz="0" w:space="0" w:color="auto"/>
            <w:left w:val="none" w:sz="0" w:space="0" w:color="auto"/>
            <w:bottom w:val="none" w:sz="0" w:space="0" w:color="auto"/>
            <w:right w:val="none" w:sz="0" w:space="0" w:color="auto"/>
          </w:divBdr>
        </w:div>
      </w:divsChild>
    </w:div>
    <w:div w:id="1491630444">
      <w:bodyDiv w:val="1"/>
      <w:marLeft w:val="0"/>
      <w:marRight w:val="0"/>
      <w:marTop w:val="0"/>
      <w:marBottom w:val="0"/>
      <w:divBdr>
        <w:top w:val="none" w:sz="0" w:space="0" w:color="auto"/>
        <w:left w:val="none" w:sz="0" w:space="0" w:color="auto"/>
        <w:bottom w:val="none" w:sz="0" w:space="0" w:color="auto"/>
        <w:right w:val="none" w:sz="0" w:space="0" w:color="auto"/>
      </w:divBdr>
      <w:divsChild>
        <w:div w:id="1984581753">
          <w:marLeft w:val="0"/>
          <w:marRight w:val="0"/>
          <w:marTop w:val="0"/>
          <w:marBottom w:val="0"/>
          <w:divBdr>
            <w:top w:val="single" w:sz="2" w:space="0" w:color="E3E3E3"/>
            <w:left w:val="single" w:sz="2" w:space="0" w:color="E3E3E3"/>
            <w:bottom w:val="single" w:sz="2" w:space="0" w:color="E3E3E3"/>
            <w:right w:val="single" w:sz="2" w:space="0" w:color="E3E3E3"/>
          </w:divBdr>
          <w:divsChild>
            <w:div w:id="1620604349">
              <w:marLeft w:val="0"/>
              <w:marRight w:val="0"/>
              <w:marTop w:val="100"/>
              <w:marBottom w:val="100"/>
              <w:divBdr>
                <w:top w:val="single" w:sz="2" w:space="0" w:color="E3E3E3"/>
                <w:left w:val="single" w:sz="2" w:space="0" w:color="E3E3E3"/>
                <w:bottom w:val="single" w:sz="2" w:space="0" w:color="E3E3E3"/>
                <w:right w:val="single" w:sz="2" w:space="0" w:color="E3E3E3"/>
              </w:divBdr>
              <w:divsChild>
                <w:div w:id="1755978780">
                  <w:marLeft w:val="0"/>
                  <w:marRight w:val="0"/>
                  <w:marTop w:val="0"/>
                  <w:marBottom w:val="0"/>
                  <w:divBdr>
                    <w:top w:val="single" w:sz="2" w:space="0" w:color="E3E3E3"/>
                    <w:left w:val="single" w:sz="2" w:space="0" w:color="E3E3E3"/>
                    <w:bottom w:val="single" w:sz="2" w:space="0" w:color="E3E3E3"/>
                    <w:right w:val="single" w:sz="2" w:space="0" w:color="E3E3E3"/>
                  </w:divBdr>
                  <w:divsChild>
                    <w:div w:id="1124540351">
                      <w:marLeft w:val="0"/>
                      <w:marRight w:val="0"/>
                      <w:marTop w:val="0"/>
                      <w:marBottom w:val="0"/>
                      <w:divBdr>
                        <w:top w:val="single" w:sz="2" w:space="0" w:color="E3E3E3"/>
                        <w:left w:val="single" w:sz="2" w:space="0" w:color="E3E3E3"/>
                        <w:bottom w:val="single" w:sz="2" w:space="0" w:color="E3E3E3"/>
                        <w:right w:val="single" w:sz="2" w:space="0" w:color="E3E3E3"/>
                      </w:divBdr>
                      <w:divsChild>
                        <w:div w:id="744377197">
                          <w:marLeft w:val="0"/>
                          <w:marRight w:val="0"/>
                          <w:marTop w:val="0"/>
                          <w:marBottom w:val="0"/>
                          <w:divBdr>
                            <w:top w:val="single" w:sz="2" w:space="0" w:color="E3E3E3"/>
                            <w:left w:val="single" w:sz="2" w:space="0" w:color="E3E3E3"/>
                            <w:bottom w:val="single" w:sz="2" w:space="0" w:color="E3E3E3"/>
                            <w:right w:val="single" w:sz="2" w:space="0" w:color="E3E3E3"/>
                          </w:divBdr>
                          <w:divsChild>
                            <w:div w:id="451560794">
                              <w:marLeft w:val="0"/>
                              <w:marRight w:val="0"/>
                              <w:marTop w:val="0"/>
                              <w:marBottom w:val="0"/>
                              <w:divBdr>
                                <w:top w:val="single" w:sz="2" w:space="0" w:color="E3E3E3"/>
                                <w:left w:val="single" w:sz="2" w:space="0" w:color="E3E3E3"/>
                                <w:bottom w:val="single" w:sz="2" w:space="0" w:color="E3E3E3"/>
                                <w:right w:val="single" w:sz="2" w:space="0" w:color="E3E3E3"/>
                              </w:divBdr>
                              <w:divsChild>
                                <w:div w:id="314842725">
                                  <w:marLeft w:val="0"/>
                                  <w:marRight w:val="0"/>
                                  <w:marTop w:val="0"/>
                                  <w:marBottom w:val="0"/>
                                  <w:divBdr>
                                    <w:top w:val="single" w:sz="2" w:space="0" w:color="E3E3E3"/>
                                    <w:left w:val="single" w:sz="2" w:space="0" w:color="E3E3E3"/>
                                    <w:bottom w:val="single" w:sz="2" w:space="0" w:color="E3E3E3"/>
                                    <w:right w:val="single" w:sz="2" w:space="0" w:color="E3E3E3"/>
                                  </w:divBdr>
                                  <w:divsChild>
                                    <w:div w:id="4801250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505825948">
      <w:bodyDiv w:val="1"/>
      <w:marLeft w:val="0"/>
      <w:marRight w:val="0"/>
      <w:marTop w:val="0"/>
      <w:marBottom w:val="0"/>
      <w:divBdr>
        <w:top w:val="none" w:sz="0" w:space="0" w:color="auto"/>
        <w:left w:val="none" w:sz="0" w:space="0" w:color="auto"/>
        <w:bottom w:val="none" w:sz="0" w:space="0" w:color="auto"/>
        <w:right w:val="none" w:sz="0" w:space="0" w:color="auto"/>
      </w:divBdr>
      <w:divsChild>
        <w:div w:id="11536942">
          <w:marLeft w:val="640"/>
          <w:marRight w:val="0"/>
          <w:marTop w:val="0"/>
          <w:marBottom w:val="0"/>
          <w:divBdr>
            <w:top w:val="none" w:sz="0" w:space="0" w:color="auto"/>
            <w:left w:val="none" w:sz="0" w:space="0" w:color="auto"/>
            <w:bottom w:val="none" w:sz="0" w:space="0" w:color="auto"/>
            <w:right w:val="none" w:sz="0" w:space="0" w:color="auto"/>
          </w:divBdr>
        </w:div>
        <w:div w:id="39864649">
          <w:marLeft w:val="640"/>
          <w:marRight w:val="0"/>
          <w:marTop w:val="0"/>
          <w:marBottom w:val="0"/>
          <w:divBdr>
            <w:top w:val="none" w:sz="0" w:space="0" w:color="auto"/>
            <w:left w:val="none" w:sz="0" w:space="0" w:color="auto"/>
            <w:bottom w:val="none" w:sz="0" w:space="0" w:color="auto"/>
            <w:right w:val="none" w:sz="0" w:space="0" w:color="auto"/>
          </w:divBdr>
        </w:div>
        <w:div w:id="41636838">
          <w:marLeft w:val="640"/>
          <w:marRight w:val="0"/>
          <w:marTop w:val="0"/>
          <w:marBottom w:val="0"/>
          <w:divBdr>
            <w:top w:val="none" w:sz="0" w:space="0" w:color="auto"/>
            <w:left w:val="none" w:sz="0" w:space="0" w:color="auto"/>
            <w:bottom w:val="none" w:sz="0" w:space="0" w:color="auto"/>
            <w:right w:val="none" w:sz="0" w:space="0" w:color="auto"/>
          </w:divBdr>
        </w:div>
        <w:div w:id="54017089">
          <w:marLeft w:val="640"/>
          <w:marRight w:val="0"/>
          <w:marTop w:val="0"/>
          <w:marBottom w:val="0"/>
          <w:divBdr>
            <w:top w:val="none" w:sz="0" w:space="0" w:color="auto"/>
            <w:left w:val="none" w:sz="0" w:space="0" w:color="auto"/>
            <w:bottom w:val="none" w:sz="0" w:space="0" w:color="auto"/>
            <w:right w:val="none" w:sz="0" w:space="0" w:color="auto"/>
          </w:divBdr>
        </w:div>
        <w:div w:id="80226597">
          <w:marLeft w:val="640"/>
          <w:marRight w:val="0"/>
          <w:marTop w:val="0"/>
          <w:marBottom w:val="0"/>
          <w:divBdr>
            <w:top w:val="none" w:sz="0" w:space="0" w:color="auto"/>
            <w:left w:val="none" w:sz="0" w:space="0" w:color="auto"/>
            <w:bottom w:val="none" w:sz="0" w:space="0" w:color="auto"/>
            <w:right w:val="none" w:sz="0" w:space="0" w:color="auto"/>
          </w:divBdr>
        </w:div>
        <w:div w:id="231477067">
          <w:marLeft w:val="640"/>
          <w:marRight w:val="0"/>
          <w:marTop w:val="0"/>
          <w:marBottom w:val="0"/>
          <w:divBdr>
            <w:top w:val="none" w:sz="0" w:space="0" w:color="auto"/>
            <w:left w:val="none" w:sz="0" w:space="0" w:color="auto"/>
            <w:bottom w:val="none" w:sz="0" w:space="0" w:color="auto"/>
            <w:right w:val="none" w:sz="0" w:space="0" w:color="auto"/>
          </w:divBdr>
        </w:div>
        <w:div w:id="339238183">
          <w:marLeft w:val="640"/>
          <w:marRight w:val="0"/>
          <w:marTop w:val="0"/>
          <w:marBottom w:val="0"/>
          <w:divBdr>
            <w:top w:val="none" w:sz="0" w:space="0" w:color="auto"/>
            <w:left w:val="none" w:sz="0" w:space="0" w:color="auto"/>
            <w:bottom w:val="none" w:sz="0" w:space="0" w:color="auto"/>
            <w:right w:val="none" w:sz="0" w:space="0" w:color="auto"/>
          </w:divBdr>
        </w:div>
        <w:div w:id="353654887">
          <w:marLeft w:val="640"/>
          <w:marRight w:val="0"/>
          <w:marTop w:val="0"/>
          <w:marBottom w:val="0"/>
          <w:divBdr>
            <w:top w:val="none" w:sz="0" w:space="0" w:color="auto"/>
            <w:left w:val="none" w:sz="0" w:space="0" w:color="auto"/>
            <w:bottom w:val="none" w:sz="0" w:space="0" w:color="auto"/>
            <w:right w:val="none" w:sz="0" w:space="0" w:color="auto"/>
          </w:divBdr>
        </w:div>
        <w:div w:id="381053666">
          <w:marLeft w:val="640"/>
          <w:marRight w:val="0"/>
          <w:marTop w:val="0"/>
          <w:marBottom w:val="0"/>
          <w:divBdr>
            <w:top w:val="none" w:sz="0" w:space="0" w:color="auto"/>
            <w:left w:val="none" w:sz="0" w:space="0" w:color="auto"/>
            <w:bottom w:val="none" w:sz="0" w:space="0" w:color="auto"/>
            <w:right w:val="none" w:sz="0" w:space="0" w:color="auto"/>
          </w:divBdr>
        </w:div>
        <w:div w:id="393163460">
          <w:marLeft w:val="640"/>
          <w:marRight w:val="0"/>
          <w:marTop w:val="0"/>
          <w:marBottom w:val="0"/>
          <w:divBdr>
            <w:top w:val="none" w:sz="0" w:space="0" w:color="auto"/>
            <w:left w:val="none" w:sz="0" w:space="0" w:color="auto"/>
            <w:bottom w:val="none" w:sz="0" w:space="0" w:color="auto"/>
            <w:right w:val="none" w:sz="0" w:space="0" w:color="auto"/>
          </w:divBdr>
        </w:div>
        <w:div w:id="419914721">
          <w:marLeft w:val="640"/>
          <w:marRight w:val="0"/>
          <w:marTop w:val="0"/>
          <w:marBottom w:val="0"/>
          <w:divBdr>
            <w:top w:val="none" w:sz="0" w:space="0" w:color="auto"/>
            <w:left w:val="none" w:sz="0" w:space="0" w:color="auto"/>
            <w:bottom w:val="none" w:sz="0" w:space="0" w:color="auto"/>
            <w:right w:val="none" w:sz="0" w:space="0" w:color="auto"/>
          </w:divBdr>
        </w:div>
        <w:div w:id="547912317">
          <w:marLeft w:val="640"/>
          <w:marRight w:val="0"/>
          <w:marTop w:val="0"/>
          <w:marBottom w:val="0"/>
          <w:divBdr>
            <w:top w:val="none" w:sz="0" w:space="0" w:color="auto"/>
            <w:left w:val="none" w:sz="0" w:space="0" w:color="auto"/>
            <w:bottom w:val="none" w:sz="0" w:space="0" w:color="auto"/>
            <w:right w:val="none" w:sz="0" w:space="0" w:color="auto"/>
          </w:divBdr>
        </w:div>
        <w:div w:id="577325319">
          <w:marLeft w:val="640"/>
          <w:marRight w:val="0"/>
          <w:marTop w:val="0"/>
          <w:marBottom w:val="0"/>
          <w:divBdr>
            <w:top w:val="none" w:sz="0" w:space="0" w:color="auto"/>
            <w:left w:val="none" w:sz="0" w:space="0" w:color="auto"/>
            <w:bottom w:val="none" w:sz="0" w:space="0" w:color="auto"/>
            <w:right w:val="none" w:sz="0" w:space="0" w:color="auto"/>
          </w:divBdr>
        </w:div>
        <w:div w:id="661735088">
          <w:marLeft w:val="640"/>
          <w:marRight w:val="0"/>
          <w:marTop w:val="0"/>
          <w:marBottom w:val="0"/>
          <w:divBdr>
            <w:top w:val="none" w:sz="0" w:space="0" w:color="auto"/>
            <w:left w:val="none" w:sz="0" w:space="0" w:color="auto"/>
            <w:bottom w:val="none" w:sz="0" w:space="0" w:color="auto"/>
            <w:right w:val="none" w:sz="0" w:space="0" w:color="auto"/>
          </w:divBdr>
        </w:div>
        <w:div w:id="716707707">
          <w:marLeft w:val="640"/>
          <w:marRight w:val="0"/>
          <w:marTop w:val="0"/>
          <w:marBottom w:val="0"/>
          <w:divBdr>
            <w:top w:val="none" w:sz="0" w:space="0" w:color="auto"/>
            <w:left w:val="none" w:sz="0" w:space="0" w:color="auto"/>
            <w:bottom w:val="none" w:sz="0" w:space="0" w:color="auto"/>
            <w:right w:val="none" w:sz="0" w:space="0" w:color="auto"/>
          </w:divBdr>
        </w:div>
        <w:div w:id="809520997">
          <w:marLeft w:val="640"/>
          <w:marRight w:val="0"/>
          <w:marTop w:val="0"/>
          <w:marBottom w:val="0"/>
          <w:divBdr>
            <w:top w:val="none" w:sz="0" w:space="0" w:color="auto"/>
            <w:left w:val="none" w:sz="0" w:space="0" w:color="auto"/>
            <w:bottom w:val="none" w:sz="0" w:space="0" w:color="auto"/>
            <w:right w:val="none" w:sz="0" w:space="0" w:color="auto"/>
          </w:divBdr>
        </w:div>
        <w:div w:id="954487035">
          <w:marLeft w:val="640"/>
          <w:marRight w:val="0"/>
          <w:marTop w:val="0"/>
          <w:marBottom w:val="0"/>
          <w:divBdr>
            <w:top w:val="none" w:sz="0" w:space="0" w:color="auto"/>
            <w:left w:val="none" w:sz="0" w:space="0" w:color="auto"/>
            <w:bottom w:val="none" w:sz="0" w:space="0" w:color="auto"/>
            <w:right w:val="none" w:sz="0" w:space="0" w:color="auto"/>
          </w:divBdr>
        </w:div>
        <w:div w:id="1007907615">
          <w:marLeft w:val="640"/>
          <w:marRight w:val="0"/>
          <w:marTop w:val="0"/>
          <w:marBottom w:val="0"/>
          <w:divBdr>
            <w:top w:val="none" w:sz="0" w:space="0" w:color="auto"/>
            <w:left w:val="none" w:sz="0" w:space="0" w:color="auto"/>
            <w:bottom w:val="none" w:sz="0" w:space="0" w:color="auto"/>
            <w:right w:val="none" w:sz="0" w:space="0" w:color="auto"/>
          </w:divBdr>
        </w:div>
        <w:div w:id="1050963012">
          <w:marLeft w:val="640"/>
          <w:marRight w:val="0"/>
          <w:marTop w:val="0"/>
          <w:marBottom w:val="0"/>
          <w:divBdr>
            <w:top w:val="none" w:sz="0" w:space="0" w:color="auto"/>
            <w:left w:val="none" w:sz="0" w:space="0" w:color="auto"/>
            <w:bottom w:val="none" w:sz="0" w:space="0" w:color="auto"/>
            <w:right w:val="none" w:sz="0" w:space="0" w:color="auto"/>
          </w:divBdr>
        </w:div>
        <w:div w:id="1064572585">
          <w:marLeft w:val="640"/>
          <w:marRight w:val="0"/>
          <w:marTop w:val="0"/>
          <w:marBottom w:val="0"/>
          <w:divBdr>
            <w:top w:val="none" w:sz="0" w:space="0" w:color="auto"/>
            <w:left w:val="none" w:sz="0" w:space="0" w:color="auto"/>
            <w:bottom w:val="none" w:sz="0" w:space="0" w:color="auto"/>
            <w:right w:val="none" w:sz="0" w:space="0" w:color="auto"/>
          </w:divBdr>
        </w:div>
        <w:div w:id="1163543449">
          <w:marLeft w:val="640"/>
          <w:marRight w:val="0"/>
          <w:marTop w:val="0"/>
          <w:marBottom w:val="0"/>
          <w:divBdr>
            <w:top w:val="none" w:sz="0" w:space="0" w:color="auto"/>
            <w:left w:val="none" w:sz="0" w:space="0" w:color="auto"/>
            <w:bottom w:val="none" w:sz="0" w:space="0" w:color="auto"/>
            <w:right w:val="none" w:sz="0" w:space="0" w:color="auto"/>
          </w:divBdr>
        </w:div>
        <w:div w:id="1189641334">
          <w:marLeft w:val="640"/>
          <w:marRight w:val="0"/>
          <w:marTop w:val="0"/>
          <w:marBottom w:val="0"/>
          <w:divBdr>
            <w:top w:val="none" w:sz="0" w:space="0" w:color="auto"/>
            <w:left w:val="none" w:sz="0" w:space="0" w:color="auto"/>
            <w:bottom w:val="none" w:sz="0" w:space="0" w:color="auto"/>
            <w:right w:val="none" w:sz="0" w:space="0" w:color="auto"/>
          </w:divBdr>
        </w:div>
        <w:div w:id="1218856898">
          <w:marLeft w:val="640"/>
          <w:marRight w:val="0"/>
          <w:marTop w:val="0"/>
          <w:marBottom w:val="0"/>
          <w:divBdr>
            <w:top w:val="none" w:sz="0" w:space="0" w:color="auto"/>
            <w:left w:val="none" w:sz="0" w:space="0" w:color="auto"/>
            <w:bottom w:val="none" w:sz="0" w:space="0" w:color="auto"/>
            <w:right w:val="none" w:sz="0" w:space="0" w:color="auto"/>
          </w:divBdr>
        </w:div>
        <w:div w:id="1248424599">
          <w:marLeft w:val="640"/>
          <w:marRight w:val="0"/>
          <w:marTop w:val="0"/>
          <w:marBottom w:val="0"/>
          <w:divBdr>
            <w:top w:val="none" w:sz="0" w:space="0" w:color="auto"/>
            <w:left w:val="none" w:sz="0" w:space="0" w:color="auto"/>
            <w:bottom w:val="none" w:sz="0" w:space="0" w:color="auto"/>
            <w:right w:val="none" w:sz="0" w:space="0" w:color="auto"/>
          </w:divBdr>
        </w:div>
        <w:div w:id="1255624767">
          <w:marLeft w:val="640"/>
          <w:marRight w:val="0"/>
          <w:marTop w:val="0"/>
          <w:marBottom w:val="0"/>
          <w:divBdr>
            <w:top w:val="none" w:sz="0" w:space="0" w:color="auto"/>
            <w:left w:val="none" w:sz="0" w:space="0" w:color="auto"/>
            <w:bottom w:val="none" w:sz="0" w:space="0" w:color="auto"/>
            <w:right w:val="none" w:sz="0" w:space="0" w:color="auto"/>
          </w:divBdr>
        </w:div>
        <w:div w:id="1265455509">
          <w:marLeft w:val="640"/>
          <w:marRight w:val="0"/>
          <w:marTop w:val="0"/>
          <w:marBottom w:val="0"/>
          <w:divBdr>
            <w:top w:val="none" w:sz="0" w:space="0" w:color="auto"/>
            <w:left w:val="none" w:sz="0" w:space="0" w:color="auto"/>
            <w:bottom w:val="none" w:sz="0" w:space="0" w:color="auto"/>
            <w:right w:val="none" w:sz="0" w:space="0" w:color="auto"/>
          </w:divBdr>
        </w:div>
        <w:div w:id="1269895364">
          <w:marLeft w:val="640"/>
          <w:marRight w:val="0"/>
          <w:marTop w:val="0"/>
          <w:marBottom w:val="0"/>
          <w:divBdr>
            <w:top w:val="none" w:sz="0" w:space="0" w:color="auto"/>
            <w:left w:val="none" w:sz="0" w:space="0" w:color="auto"/>
            <w:bottom w:val="none" w:sz="0" w:space="0" w:color="auto"/>
            <w:right w:val="none" w:sz="0" w:space="0" w:color="auto"/>
          </w:divBdr>
        </w:div>
        <w:div w:id="1287544600">
          <w:marLeft w:val="640"/>
          <w:marRight w:val="0"/>
          <w:marTop w:val="0"/>
          <w:marBottom w:val="0"/>
          <w:divBdr>
            <w:top w:val="none" w:sz="0" w:space="0" w:color="auto"/>
            <w:left w:val="none" w:sz="0" w:space="0" w:color="auto"/>
            <w:bottom w:val="none" w:sz="0" w:space="0" w:color="auto"/>
            <w:right w:val="none" w:sz="0" w:space="0" w:color="auto"/>
          </w:divBdr>
        </w:div>
        <w:div w:id="1290866937">
          <w:marLeft w:val="640"/>
          <w:marRight w:val="0"/>
          <w:marTop w:val="0"/>
          <w:marBottom w:val="0"/>
          <w:divBdr>
            <w:top w:val="none" w:sz="0" w:space="0" w:color="auto"/>
            <w:left w:val="none" w:sz="0" w:space="0" w:color="auto"/>
            <w:bottom w:val="none" w:sz="0" w:space="0" w:color="auto"/>
            <w:right w:val="none" w:sz="0" w:space="0" w:color="auto"/>
          </w:divBdr>
        </w:div>
        <w:div w:id="1419476422">
          <w:marLeft w:val="640"/>
          <w:marRight w:val="0"/>
          <w:marTop w:val="0"/>
          <w:marBottom w:val="0"/>
          <w:divBdr>
            <w:top w:val="none" w:sz="0" w:space="0" w:color="auto"/>
            <w:left w:val="none" w:sz="0" w:space="0" w:color="auto"/>
            <w:bottom w:val="none" w:sz="0" w:space="0" w:color="auto"/>
            <w:right w:val="none" w:sz="0" w:space="0" w:color="auto"/>
          </w:divBdr>
        </w:div>
        <w:div w:id="1450708133">
          <w:marLeft w:val="640"/>
          <w:marRight w:val="0"/>
          <w:marTop w:val="0"/>
          <w:marBottom w:val="0"/>
          <w:divBdr>
            <w:top w:val="none" w:sz="0" w:space="0" w:color="auto"/>
            <w:left w:val="none" w:sz="0" w:space="0" w:color="auto"/>
            <w:bottom w:val="none" w:sz="0" w:space="0" w:color="auto"/>
            <w:right w:val="none" w:sz="0" w:space="0" w:color="auto"/>
          </w:divBdr>
        </w:div>
        <w:div w:id="1461000728">
          <w:marLeft w:val="640"/>
          <w:marRight w:val="0"/>
          <w:marTop w:val="0"/>
          <w:marBottom w:val="0"/>
          <w:divBdr>
            <w:top w:val="none" w:sz="0" w:space="0" w:color="auto"/>
            <w:left w:val="none" w:sz="0" w:space="0" w:color="auto"/>
            <w:bottom w:val="none" w:sz="0" w:space="0" w:color="auto"/>
            <w:right w:val="none" w:sz="0" w:space="0" w:color="auto"/>
          </w:divBdr>
        </w:div>
        <w:div w:id="1467313802">
          <w:marLeft w:val="640"/>
          <w:marRight w:val="0"/>
          <w:marTop w:val="0"/>
          <w:marBottom w:val="0"/>
          <w:divBdr>
            <w:top w:val="none" w:sz="0" w:space="0" w:color="auto"/>
            <w:left w:val="none" w:sz="0" w:space="0" w:color="auto"/>
            <w:bottom w:val="none" w:sz="0" w:space="0" w:color="auto"/>
            <w:right w:val="none" w:sz="0" w:space="0" w:color="auto"/>
          </w:divBdr>
        </w:div>
        <w:div w:id="1535847973">
          <w:marLeft w:val="640"/>
          <w:marRight w:val="0"/>
          <w:marTop w:val="0"/>
          <w:marBottom w:val="0"/>
          <w:divBdr>
            <w:top w:val="none" w:sz="0" w:space="0" w:color="auto"/>
            <w:left w:val="none" w:sz="0" w:space="0" w:color="auto"/>
            <w:bottom w:val="none" w:sz="0" w:space="0" w:color="auto"/>
            <w:right w:val="none" w:sz="0" w:space="0" w:color="auto"/>
          </w:divBdr>
        </w:div>
        <w:div w:id="1542325223">
          <w:marLeft w:val="640"/>
          <w:marRight w:val="0"/>
          <w:marTop w:val="0"/>
          <w:marBottom w:val="0"/>
          <w:divBdr>
            <w:top w:val="none" w:sz="0" w:space="0" w:color="auto"/>
            <w:left w:val="none" w:sz="0" w:space="0" w:color="auto"/>
            <w:bottom w:val="none" w:sz="0" w:space="0" w:color="auto"/>
            <w:right w:val="none" w:sz="0" w:space="0" w:color="auto"/>
          </w:divBdr>
        </w:div>
        <w:div w:id="1548642074">
          <w:marLeft w:val="640"/>
          <w:marRight w:val="0"/>
          <w:marTop w:val="0"/>
          <w:marBottom w:val="0"/>
          <w:divBdr>
            <w:top w:val="none" w:sz="0" w:space="0" w:color="auto"/>
            <w:left w:val="none" w:sz="0" w:space="0" w:color="auto"/>
            <w:bottom w:val="none" w:sz="0" w:space="0" w:color="auto"/>
            <w:right w:val="none" w:sz="0" w:space="0" w:color="auto"/>
          </w:divBdr>
        </w:div>
        <w:div w:id="1549415885">
          <w:marLeft w:val="640"/>
          <w:marRight w:val="0"/>
          <w:marTop w:val="0"/>
          <w:marBottom w:val="0"/>
          <w:divBdr>
            <w:top w:val="none" w:sz="0" w:space="0" w:color="auto"/>
            <w:left w:val="none" w:sz="0" w:space="0" w:color="auto"/>
            <w:bottom w:val="none" w:sz="0" w:space="0" w:color="auto"/>
            <w:right w:val="none" w:sz="0" w:space="0" w:color="auto"/>
          </w:divBdr>
        </w:div>
        <w:div w:id="1580824015">
          <w:marLeft w:val="640"/>
          <w:marRight w:val="0"/>
          <w:marTop w:val="0"/>
          <w:marBottom w:val="0"/>
          <w:divBdr>
            <w:top w:val="none" w:sz="0" w:space="0" w:color="auto"/>
            <w:left w:val="none" w:sz="0" w:space="0" w:color="auto"/>
            <w:bottom w:val="none" w:sz="0" w:space="0" w:color="auto"/>
            <w:right w:val="none" w:sz="0" w:space="0" w:color="auto"/>
          </w:divBdr>
        </w:div>
        <w:div w:id="1584993928">
          <w:marLeft w:val="640"/>
          <w:marRight w:val="0"/>
          <w:marTop w:val="0"/>
          <w:marBottom w:val="0"/>
          <w:divBdr>
            <w:top w:val="none" w:sz="0" w:space="0" w:color="auto"/>
            <w:left w:val="none" w:sz="0" w:space="0" w:color="auto"/>
            <w:bottom w:val="none" w:sz="0" w:space="0" w:color="auto"/>
            <w:right w:val="none" w:sz="0" w:space="0" w:color="auto"/>
          </w:divBdr>
        </w:div>
        <w:div w:id="1601335207">
          <w:marLeft w:val="640"/>
          <w:marRight w:val="0"/>
          <w:marTop w:val="0"/>
          <w:marBottom w:val="0"/>
          <w:divBdr>
            <w:top w:val="none" w:sz="0" w:space="0" w:color="auto"/>
            <w:left w:val="none" w:sz="0" w:space="0" w:color="auto"/>
            <w:bottom w:val="none" w:sz="0" w:space="0" w:color="auto"/>
            <w:right w:val="none" w:sz="0" w:space="0" w:color="auto"/>
          </w:divBdr>
        </w:div>
        <w:div w:id="1700625939">
          <w:marLeft w:val="640"/>
          <w:marRight w:val="0"/>
          <w:marTop w:val="0"/>
          <w:marBottom w:val="0"/>
          <w:divBdr>
            <w:top w:val="none" w:sz="0" w:space="0" w:color="auto"/>
            <w:left w:val="none" w:sz="0" w:space="0" w:color="auto"/>
            <w:bottom w:val="none" w:sz="0" w:space="0" w:color="auto"/>
            <w:right w:val="none" w:sz="0" w:space="0" w:color="auto"/>
          </w:divBdr>
        </w:div>
        <w:div w:id="1717780611">
          <w:marLeft w:val="640"/>
          <w:marRight w:val="0"/>
          <w:marTop w:val="0"/>
          <w:marBottom w:val="0"/>
          <w:divBdr>
            <w:top w:val="none" w:sz="0" w:space="0" w:color="auto"/>
            <w:left w:val="none" w:sz="0" w:space="0" w:color="auto"/>
            <w:bottom w:val="none" w:sz="0" w:space="0" w:color="auto"/>
            <w:right w:val="none" w:sz="0" w:space="0" w:color="auto"/>
          </w:divBdr>
        </w:div>
        <w:div w:id="1746419336">
          <w:marLeft w:val="640"/>
          <w:marRight w:val="0"/>
          <w:marTop w:val="0"/>
          <w:marBottom w:val="0"/>
          <w:divBdr>
            <w:top w:val="none" w:sz="0" w:space="0" w:color="auto"/>
            <w:left w:val="none" w:sz="0" w:space="0" w:color="auto"/>
            <w:bottom w:val="none" w:sz="0" w:space="0" w:color="auto"/>
            <w:right w:val="none" w:sz="0" w:space="0" w:color="auto"/>
          </w:divBdr>
        </w:div>
        <w:div w:id="1762295773">
          <w:marLeft w:val="640"/>
          <w:marRight w:val="0"/>
          <w:marTop w:val="0"/>
          <w:marBottom w:val="0"/>
          <w:divBdr>
            <w:top w:val="none" w:sz="0" w:space="0" w:color="auto"/>
            <w:left w:val="none" w:sz="0" w:space="0" w:color="auto"/>
            <w:bottom w:val="none" w:sz="0" w:space="0" w:color="auto"/>
            <w:right w:val="none" w:sz="0" w:space="0" w:color="auto"/>
          </w:divBdr>
        </w:div>
        <w:div w:id="1781946934">
          <w:marLeft w:val="640"/>
          <w:marRight w:val="0"/>
          <w:marTop w:val="0"/>
          <w:marBottom w:val="0"/>
          <w:divBdr>
            <w:top w:val="none" w:sz="0" w:space="0" w:color="auto"/>
            <w:left w:val="none" w:sz="0" w:space="0" w:color="auto"/>
            <w:bottom w:val="none" w:sz="0" w:space="0" w:color="auto"/>
            <w:right w:val="none" w:sz="0" w:space="0" w:color="auto"/>
          </w:divBdr>
        </w:div>
        <w:div w:id="1806121475">
          <w:marLeft w:val="640"/>
          <w:marRight w:val="0"/>
          <w:marTop w:val="0"/>
          <w:marBottom w:val="0"/>
          <w:divBdr>
            <w:top w:val="none" w:sz="0" w:space="0" w:color="auto"/>
            <w:left w:val="none" w:sz="0" w:space="0" w:color="auto"/>
            <w:bottom w:val="none" w:sz="0" w:space="0" w:color="auto"/>
            <w:right w:val="none" w:sz="0" w:space="0" w:color="auto"/>
          </w:divBdr>
        </w:div>
        <w:div w:id="1848901744">
          <w:marLeft w:val="640"/>
          <w:marRight w:val="0"/>
          <w:marTop w:val="0"/>
          <w:marBottom w:val="0"/>
          <w:divBdr>
            <w:top w:val="none" w:sz="0" w:space="0" w:color="auto"/>
            <w:left w:val="none" w:sz="0" w:space="0" w:color="auto"/>
            <w:bottom w:val="none" w:sz="0" w:space="0" w:color="auto"/>
            <w:right w:val="none" w:sz="0" w:space="0" w:color="auto"/>
          </w:divBdr>
        </w:div>
        <w:div w:id="1868524478">
          <w:marLeft w:val="640"/>
          <w:marRight w:val="0"/>
          <w:marTop w:val="0"/>
          <w:marBottom w:val="0"/>
          <w:divBdr>
            <w:top w:val="none" w:sz="0" w:space="0" w:color="auto"/>
            <w:left w:val="none" w:sz="0" w:space="0" w:color="auto"/>
            <w:bottom w:val="none" w:sz="0" w:space="0" w:color="auto"/>
            <w:right w:val="none" w:sz="0" w:space="0" w:color="auto"/>
          </w:divBdr>
        </w:div>
        <w:div w:id="1952937682">
          <w:marLeft w:val="640"/>
          <w:marRight w:val="0"/>
          <w:marTop w:val="0"/>
          <w:marBottom w:val="0"/>
          <w:divBdr>
            <w:top w:val="none" w:sz="0" w:space="0" w:color="auto"/>
            <w:left w:val="none" w:sz="0" w:space="0" w:color="auto"/>
            <w:bottom w:val="none" w:sz="0" w:space="0" w:color="auto"/>
            <w:right w:val="none" w:sz="0" w:space="0" w:color="auto"/>
          </w:divBdr>
        </w:div>
        <w:div w:id="2041710468">
          <w:marLeft w:val="640"/>
          <w:marRight w:val="0"/>
          <w:marTop w:val="0"/>
          <w:marBottom w:val="0"/>
          <w:divBdr>
            <w:top w:val="none" w:sz="0" w:space="0" w:color="auto"/>
            <w:left w:val="none" w:sz="0" w:space="0" w:color="auto"/>
            <w:bottom w:val="none" w:sz="0" w:space="0" w:color="auto"/>
            <w:right w:val="none" w:sz="0" w:space="0" w:color="auto"/>
          </w:divBdr>
        </w:div>
        <w:div w:id="2050956401">
          <w:marLeft w:val="640"/>
          <w:marRight w:val="0"/>
          <w:marTop w:val="0"/>
          <w:marBottom w:val="0"/>
          <w:divBdr>
            <w:top w:val="none" w:sz="0" w:space="0" w:color="auto"/>
            <w:left w:val="none" w:sz="0" w:space="0" w:color="auto"/>
            <w:bottom w:val="none" w:sz="0" w:space="0" w:color="auto"/>
            <w:right w:val="none" w:sz="0" w:space="0" w:color="auto"/>
          </w:divBdr>
        </w:div>
        <w:div w:id="2071877635">
          <w:marLeft w:val="640"/>
          <w:marRight w:val="0"/>
          <w:marTop w:val="0"/>
          <w:marBottom w:val="0"/>
          <w:divBdr>
            <w:top w:val="none" w:sz="0" w:space="0" w:color="auto"/>
            <w:left w:val="none" w:sz="0" w:space="0" w:color="auto"/>
            <w:bottom w:val="none" w:sz="0" w:space="0" w:color="auto"/>
            <w:right w:val="none" w:sz="0" w:space="0" w:color="auto"/>
          </w:divBdr>
        </w:div>
      </w:divsChild>
    </w:div>
    <w:div w:id="1515878035">
      <w:bodyDiv w:val="1"/>
      <w:marLeft w:val="0"/>
      <w:marRight w:val="0"/>
      <w:marTop w:val="0"/>
      <w:marBottom w:val="0"/>
      <w:divBdr>
        <w:top w:val="none" w:sz="0" w:space="0" w:color="auto"/>
        <w:left w:val="none" w:sz="0" w:space="0" w:color="auto"/>
        <w:bottom w:val="none" w:sz="0" w:space="0" w:color="auto"/>
        <w:right w:val="none" w:sz="0" w:space="0" w:color="auto"/>
      </w:divBdr>
      <w:divsChild>
        <w:div w:id="70810787">
          <w:marLeft w:val="640"/>
          <w:marRight w:val="0"/>
          <w:marTop w:val="0"/>
          <w:marBottom w:val="0"/>
          <w:divBdr>
            <w:top w:val="none" w:sz="0" w:space="0" w:color="auto"/>
            <w:left w:val="none" w:sz="0" w:space="0" w:color="auto"/>
            <w:bottom w:val="none" w:sz="0" w:space="0" w:color="auto"/>
            <w:right w:val="none" w:sz="0" w:space="0" w:color="auto"/>
          </w:divBdr>
        </w:div>
        <w:div w:id="157163344">
          <w:marLeft w:val="640"/>
          <w:marRight w:val="0"/>
          <w:marTop w:val="0"/>
          <w:marBottom w:val="0"/>
          <w:divBdr>
            <w:top w:val="none" w:sz="0" w:space="0" w:color="auto"/>
            <w:left w:val="none" w:sz="0" w:space="0" w:color="auto"/>
            <w:bottom w:val="none" w:sz="0" w:space="0" w:color="auto"/>
            <w:right w:val="none" w:sz="0" w:space="0" w:color="auto"/>
          </w:divBdr>
        </w:div>
        <w:div w:id="167793600">
          <w:marLeft w:val="640"/>
          <w:marRight w:val="0"/>
          <w:marTop w:val="0"/>
          <w:marBottom w:val="0"/>
          <w:divBdr>
            <w:top w:val="none" w:sz="0" w:space="0" w:color="auto"/>
            <w:left w:val="none" w:sz="0" w:space="0" w:color="auto"/>
            <w:bottom w:val="none" w:sz="0" w:space="0" w:color="auto"/>
            <w:right w:val="none" w:sz="0" w:space="0" w:color="auto"/>
          </w:divBdr>
        </w:div>
        <w:div w:id="251551529">
          <w:marLeft w:val="640"/>
          <w:marRight w:val="0"/>
          <w:marTop w:val="0"/>
          <w:marBottom w:val="0"/>
          <w:divBdr>
            <w:top w:val="none" w:sz="0" w:space="0" w:color="auto"/>
            <w:left w:val="none" w:sz="0" w:space="0" w:color="auto"/>
            <w:bottom w:val="none" w:sz="0" w:space="0" w:color="auto"/>
            <w:right w:val="none" w:sz="0" w:space="0" w:color="auto"/>
          </w:divBdr>
        </w:div>
        <w:div w:id="300110499">
          <w:marLeft w:val="640"/>
          <w:marRight w:val="0"/>
          <w:marTop w:val="0"/>
          <w:marBottom w:val="0"/>
          <w:divBdr>
            <w:top w:val="none" w:sz="0" w:space="0" w:color="auto"/>
            <w:left w:val="none" w:sz="0" w:space="0" w:color="auto"/>
            <w:bottom w:val="none" w:sz="0" w:space="0" w:color="auto"/>
            <w:right w:val="none" w:sz="0" w:space="0" w:color="auto"/>
          </w:divBdr>
        </w:div>
        <w:div w:id="345911831">
          <w:marLeft w:val="640"/>
          <w:marRight w:val="0"/>
          <w:marTop w:val="0"/>
          <w:marBottom w:val="0"/>
          <w:divBdr>
            <w:top w:val="none" w:sz="0" w:space="0" w:color="auto"/>
            <w:left w:val="none" w:sz="0" w:space="0" w:color="auto"/>
            <w:bottom w:val="none" w:sz="0" w:space="0" w:color="auto"/>
            <w:right w:val="none" w:sz="0" w:space="0" w:color="auto"/>
          </w:divBdr>
        </w:div>
        <w:div w:id="385837722">
          <w:marLeft w:val="640"/>
          <w:marRight w:val="0"/>
          <w:marTop w:val="0"/>
          <w:marBottom w:val="0"/>
          <w:divBdr>
            <w:top w:val="none" w:sz="0" w:space="0" w:color="auto"/>
            <w:left w:val="none" w:sz="0" w:space="0" w:color="auto"/>
            <w:bottom w:val="none" w:sz="0" w:space="0" w:color="auto"/>
            <w:right w:val="none" w:sz="0" w:space="0" w:color="auto"/>
          </w:divBdr>
        </w:div>
        <w:div w:id="410008607">
          <w:marLeft w:val="640"/>
          <w:marRight w:val="0"/>
          <w:marTop w:val="0"/>
          <w:marBottom w:val="0"/>
          <w:divBdr>
            <w:top w:val="none" w:sz="0" w:space="0" w:color="auto"/>
            <w:left w:val="none" w:sz="0" w:space="0" w:color="auto"/>
            <w:bottom w:val="none" w:sz="0" w:space="0" w:color="auto"/>
            <w:right w:val="none" w:sz="0" w:space="0" w:color="auto"/>
          </w:divBdr>
        </w:div>
        <w:div w:id="450561007">
          <w:marLeft w:val="640"/>
          <w:marRight w:val="0"/>
          <w:marTop w:val="0"/>
          <w:marBottom w:val="0"/>
          <w:divBdr>
            <w:top w:val="none" w:sz="0" w:space="0" w:color="auto"/>
            <w:left w:val="none" w:sz="0" w:space="0" w:color="auto"/>
            <w:bottom w:val="none" w:sz="0" w:space="0" w:color="auto"/>
            <w:right w:val="none" w:sz="0" w:space="0" w:color="auto"/>
          </w:divBdr>
        </w:div>
        <w:div w:id="461308032">
          <w:marLeft w:val="640"/>
          <w:marRight w:val="0"/>
          <w:marTop w:val="0"/>
          <w:marBottom w:val="0"/>
          <w:divBdr>
            <w:top w:val="none" w:sz="0" w:space="0" w:color="auto"/>
            <w:left w:val="none" w:sz="0" w:space="0" w:color="auto"/>
            <w:bottom w:val="none" w:sz="0" w:space="0" w:color="auto"/>
            <w:right w:val="none" w:sz="0" w:space="0" w:color="auto"/>
          </w:divBdr>
        </w:div>
        <w:div w:id="463693325">
          <w:marLeft w:val="640"/>
          <w:marRight w:val="0"/>
          <w:marTop w:val="0"/>
          <w:marBottom w:val="0"/>
          <w:divBdr>
            <w:top w:val="none" w:sz="0" w:space="0" w:color="auto"/>
            <w:left w:val="none" w:sz="0" w:space="0" w:color="auto"/>
            <w:bottom w:val="none" w:sz="0" w:space="0" w:color="auto"/>
            <w:right w:val="none" w:sz="0" w:space="0" w:color="auto"/>
          </w:divBdr>
        </w:div>
        <w:div w:id="475731836">
          <w:marLeft w:val="640"/>
          <w:marRight w:val="0"/>
          <w:marTop w:val="0"/>
          <w:marBottom w:val="0"/>
          <w:divBdr>
            <w:top w:val="none" w:sz="0" w:space="0" w:color="auto"/>
            <w:left w:val="none" w:sz="0" w:space="0" w:color="auto"/>
            <w:bottom w:val="none" w:sz="0" w:space="0" w:color="auto"/>
            <w:right w:val="none" w:sz="0" w:space="0" w:color="auto"/>
          </w:divBdr>
        </w:div>
        <w:div w:id="476193493">
          <w:marLeft w:val="640"/>
          <w:marRight w:val="0"/>
          <w:marTop w:val="0"/>
          <w:marBottom w:val="0"/>
          <w:divBdr>
            <w:top w:val="none" w:sz="0" w:space="0" w:color="auto"/>
            <w:left w:val="none" w:sz="0" w:space="0" w:color="auto"/>
            <w:bottom w:val="none" w:sz="0" w:space="0" w:color="auto"/>
            <w:right w:val="none" w:sz="0" w:space="0" w:color="auto"/>
          </w:divBdr>
        </w:div>
        <w:div w:id="510066857">
          <w:marLeft w:val="640"/>
          <w:marRight w:val="0"/>
          <w:marTop w:val="0"/>
          <w:marBottom w:val="0"/>
          <w:divBdr>
            <w:top w:val="none" w:sz="0" w:space="0" w:color="auto"/>
            <w:left w:val="none" w:sz="0" w:space="0" w:color="auto"/>
            <w:bottom w:val="none" w:sz="0" w:space="0" w:color="auto"/>
            <w:right w:val="none" w:sz="0" w:space="0" w:color="auto"/>
          </w:divBdr>
        </w:div>
        <w:div w:id="550730741">
          <w:marLeft w:val="640"/>
          <w:marRight w:val="0"/>
          <w:marTop w:val="0"/>
          <w:marBottom w:val="0"/>
          <w:divBdr>
            <w:top w:val="none" w:sz="0" w:space="0" w:color="auto"/>
            <w:left w:val="none" w:sz="0" w:space="0" w:color="auto"/>
            <w:bottom w:val="none" w:sz="0" w:space="0" w:color="auto"/>
            <w:right w:val="none" w:sz="0" w:space="0" w:color="auto"/>
          </w:divBdr>
        </w:div>
        <w:div w:id="557668156">
          <w:marLeft w:val="640"/>
          <w:marRight w:val="0"/>
          <w:marTop w:val="0"/>
          <w:marBottom w:val="0"/>
          <w:divBdr>
            <w:top w:val="none" w:sz="0" w:space="0" w:color="auto"/>
            <w:left w:val="none" w:sz="0" w:space="0" w:color="auto"/>
            <w:bottom w:val="none" w:sz="0" w:space="0" w:color="auto"/>
            <w:right w:val="none" w:sz="0" w:space="0" w:color="auto"/>
          </w:divBdr>
        </w:div>
        <w:div w:id="567224791">
          <w:marLeft w:val="640"/>
          <w:marRight w:val="0"/>
          <w:marTop w:val="0"/>
          <w:marBottom w:val="0"/>
          <w:divBdr>
            <w:top w:val="none" w:sz="0" w:space="0" w:color="auto"/>
            <w:left w:val="none" w:sz="0" w:space="0" w:color="auto"/>
            <w:bottom w:val="none" w:sz="0" w:space="0" w:color="auto"/>
            <w:right w:val="none" w:sz="0" w:space="0" w:color="auto"/>
          </w:divBdr>
        </w:div>
        <w:div w:id="575017481">
          <w:marLeft w:val="640"/>
          <w:marRight w:val="0"/>
          <w:marTop w:val="0"/>
          <w:marBottom w:val="0"/>
          <w:divBdr>
            <w:top w:val="none" w:sz="0" w:space="0" w:color="auto"/>
            <w:left w:val="none" w:sz="0" w:space="0" w:color="auto"/>
            <w:bottom w:val="none" w:sz="0" w:space="0" w:color="auto"/>
            <w:right w:val="none" w:sz="0" w:space="0" w:color="auto"/>
          </w:divBdr>
        </w:div>
        <w:div w:id="585921865">
          <w:marLeft w:val="640"/>
          <w:marRight w:val="0"/>
          <w:marTop w:val="0"/>
          <w:marBottom w:val="0"/>
          <w:divBdr>
            <w:top w:val="none" w:sz="0" w:space="0" w:color="auto"/>
            <w:left w:val="none" w:sz="0" w:space="0" w:color="auto"/>
            <w:bottom w:val="none" w:sz="0" w:space="0" w:color="auto"/>
            <w:right w:val="none" w:sz="0" w:space="0" w:color="auto"/>
          </w:divBdr>
        </w:div>
        <w:div w:id="608900071">
          <w:marLeft w:val="640"/>
          <w:marRight w:val="0"/>
          <w:marTop w:val="0"/>
          <w:marBottom w:val="0"/>
          <w:divBdr>
            <w:top w:val="none" w:sz="0" w:space="0" w:color="auto"/>
            <w:left w:val="none" w:sz="0" w:space="0" w:color="auto"/>
            <w:bottom w:val="none" w:sz="0" w:space="0" w:color="auto"/>
            <w:right w:val="none" w:sz="0" w:space="0" w:color="auto"/>
          </w:divBdr>
        </w:div>
        <w:div w:id="720523347">
          <w:marLeft w:val="640"/>
          <w:marRight w:val="0"/>
          <w:marTop w:val="0"/>
          <w:marBottom w:val="0"/>
          <w:divBdr>
            <w:top w:val="none" w:sz="0" w:space="0" w:color="auto"/>
            <w:left w:val="none" w:sz="0" w:space="0" w:color="auto"/>
            <w:bottom w:val="none" w:sz="0" w:space="0" w:color="auto"/>
            <w:right w:val="none" w:sz="0" w:space="0" w:color="auto"/>
          </w:divBdr>
        </w:div>
        <w:div w:id="751895765">
          <w:marLeft w:val="640"/>
          <w:marRight w:val="0"/>
          <w:marTop w:val="0"/>
          <w:marBottom w:val="0"/>
          <w:divBdr>
            <w:top w:val="none" w:sz="0" w:space="0" w:color="auto"/>
            <w:left w:val="none" w:sz="0" w:space="0" w:color="auto"/>
            <w:bottom w:val="none" w:sz="0" w:space="0" w:color="auto"/>
            <w:right w:val="none" w:sz="0" w:space="0" w:color="auto"/>
          </w:divBdr>
        </w:div>
        <w:div w:id="807011718">
          <w:marLeft w:val="640"/>
          <w:marRight w:val="0"/>
          <w:marTop w:val="0"/>
          <w:marBottom w:val="0"/>
          <w:divBdr>
            <w:top w:val="none" w:sz="0" w:space="0" w:color="auto"/>
            <w:left w:val="none" w:sz="0" w:space="0" w:color="auto"/>
            <w:bottom w:val="none" w:sz="0" w:space="0" w:color="auto"/>
            <w:right w:val="none" w:sz="0" w:space="0" w:color="auto"/>
          </w:divBdr>
        </w:div>
        <w:div w:id="814222277">
          <w:marLeft w:val="640"/>
          <w:marRight w:val="0"/>
          <w:marTop w:val="0"/>
          <w:marBottom w:val="0"/>
          <w:divBdr>
            <w:top w:val="none" w:sz="0" w:space="0" w:color="auto"/>
            <w:left w:val="none" w:sz="0" w:space="0" w:color="auto"/>
            <w:bottom w:val="none" w:sz="0" w:space="0" w:color="auto"/>
            <w:right w:val="none" w:sz="0" w:space="0" w:color="auto"/>
          </w:divBdr>
        </w:div>
        <w:div w:id="871697438">
          <w:marLeft w:val="640"/>
          <w:marRight w:val="0"/>
          <w:marTop w:val="0"/>
          <w:marBottom w:val="0"/>
          <w:divBdr>
            <w:top w:val="none" w:sz="0" w:space="0" w:color="auto"/>
            <w:left w:val="none" w:sz="0" w:space="0" w:color="auto"/>
            <w:bottom w:val="none" w:sz="0" w:space="0" w:color="auto"/>
            <w:right w:val="none" w:sz="0" w:space="0" w:color="auto"/>
          </w:divBdr>
        </w:div>
        <w:div w:id="892740276">
          <w:marLeft w:val="640"/>
          <w:marRight w:val="0"/>
          <w:marTop w:val="0"/>
          <w:marBottom w:val="0"/>
          <w:divBdr>
            <w:top w:val="none" w:sz="0" w:space="0" w:color="auto"/>
            <w:left w:val="none" w:sz="0" w:space="0" w:color="auto"/>
            <w:bottom w:val="none" w:sz="0" w:space="0" w:color="auto"/>
            <w:right w:val="none" w:sz="0" w:space="0" w:color="auto"/>
          </w:divBdr>
        </w:div>
        <w:div w:id="967903519">
          <w:marLeft w:val="640"/>
          <w:marRight w:val="0"/>
          <w:marTop w:val="0"/>
          <w:marBottom w:val="0"/>
          <w:divBdr>
            <w:top w:val="none" w:sz="0" w:space="0" w:color="auto"/>
            <w:left w:val="none" w:sz="0" w:space="0" w:color="auto"/>
            <w:bottom w:val="none" w:sz="0" w:space="0" w:color="auto"/>
            <w:right w:val="none" w:sz="0" w:space="0" w:color="auto"/>
          </w:divBdr>
        </w:div>
        <w:div w:id="970750798">
          <w:marLeft w:val="640"/>
          <w:marRight w:val="0"/>
          <w:marTop w:val="0"/>
          <w:marBottom w:val="0"/>
          <w:divBdr>
            <w:top w:val="none" w:sz="0" w:space="0" w:color="auto"/>
            <w:left w:val="none" w:sz="0" w:space="0" w:color="auto"/>
            <w:bottom w:val="none" w:sz="0" w:space="0" w:color="auto"/>
            <w:right w:val="none" w:sz="0" w:space="0" w:color="auto"/>
          </w:divBdr>
        </w:div>
        <w:div w:id="1127159846">
          <w:marLeft w:val="640"/>
          <w:marRight w:val="0"/>
          <w:marTop w:val="0"/>
          <w:marBottom w:val="0"/>
          <w:divBdr>
            <w:top w:val="none" w:sz="0" w:space="0" w:color="auto"/>
            <w:left w:val="none" w:sz="0" w:space="0" w:color="auto"/>
            <w:bottom w:val="none" w:sz="0" w:space="0" w:color="auto"/>
            <w:right w:val="none" w:sz="0" w:space="0" w:color="auto"/>
          </w:divBdr>
        </w:div>
        <w:div w:id="1155218132">
          <w:marLeft w:val="640"/>
          <w:marRight w:val="0"/>
          <w:marTop w:val="0"/>
          <w:marBottom w:val="0"/>
          <w:divBdr>
            <w:top w:val="none" w:sz="0" w:space="0" w:color="auto"/>
            <w:left w:val="none" w:sz="0" w:space="0" w:color="auto"/>
            <w:bottom w:val="none" w:sz="0" w:space="0" w:color="auto"/>
            <w:right w:val="none" w:sz="0" w:space="0" w:color="auto"/>
          </w:divBdr>
        </w:div>
        <w:div w:id="1164204640">
          <w:marLeft w:val="640"/>
          <w:marRight w:val="0"/>
          <w:marTop w:val="0"/>
          <w:marBottom w:val="0"/>
          <w:divBdr>
            <w:top w:val="none" w:sz="0" w:space="0" w:color="auto"/>
            <w:left w:val="none" w:sz="0" w:space="0" w:color="auto"/>
            <w:bottom w:val="none" w:sz="0" w:space="0" w:color="auto"/>
            <w:right w:val="none" w:sz="0" w:space="0" w:color="auto"/>
          </w:divBdr>
        </w:div>
        <w:div w:id="1248684423">
          <w:marLeft w:val="640"/>
          <w:marRight w:val="0"/>
          <w:marTop w:val="0"/>
          <w:marBottom w:val="0"/>
          <w:divBdr>
            <w:top w:val="none" w:sz="0" w:space="0" w:color="auto"/>
            <w:left w:val="none" w:sz="0" w:space="0" w:color="auto"/>
            <w:bottom w:val="none" w:sz="0" w:space="0" w:color="auto"/>
            <w:right w:val="none" w:sz="0" w:space="0" w:color="auto"/>
          </w:divBdr>
        </w:div>
        <w:div w:id="1337271657">
          <w:marLeft w:val="640"/>
          <w:marRight w:val="0"/>
          <w:marTop w:val="0"/>
          <w:marBottom w:val="0"/>
          <w:divBdr>
            <w:top w:val="none" w:sz="0" w:space="0" w:color="auto"/>
            <w:left w:val="none" w:sz="0" w:space="0" w:color="auto"/>
            <w:bottom w:val="none" w:sz="0" w:space="0" w:color="auto"/>
            <w:right w:val="none" w:sz="0" w:space="0" w:color="auto"/>
          </w:divBdr>
        </w:div>
        <w:div w:id="1364481904">
          <w:marLeft w:val="640"/>
          <w:marRight w:val="0"/>
          <w:marTop w:val="0"/>
          <w:marBottom w:val="0"/>
          <w:divBdr>
            <w:top w:val="none" w:sz="0" w:space="0" w:color="auto"/>
            <w:left w:val="none" w:sz="0" w:space="0" w:color="auto"/>
            <w:bottom w:val="none" w:sz="0" w:space="0" w:color="auto"/>
            <w:right w:val="none" w:sz="0" w:space="0" w:color="auto"/>
          </w:divBdr>
        </w:div>
        <w:div w:id="1402875494">
          <w:marLeft w:val="640"/>
          <w:marRight w:val="0"/>
          <w:marTop w:val="0"/>
          <w:marBottom w:val="0"/>
          <w:divBdr>
            <w:top w:val="none" w:sz="0" w:space="0" w:color="auto"/>
            <w:left w:val="none" w:sz="0" w:space="0" w:color="auto"/>
            <w:bottom w:val="none" w:sz="0" w:space="0" w:color="auto"/>
            <w:right w:val="none" w:sz="0" w:space="0" w:color="auto"/>
          </w:divBdr>
        </w:div>
        <w:div w:id="1451247512">
          <w:marLeft w:val="640"/>
          <w:marRight w:val="0"/>
          <w:marTop w:val="0"/>
          <w:marBottom w:val="0"/>
          <w:divBdr>
            <w:top w:val="none" w:sz="0" w:space="0" w:color="auto"/>
            <w:left w:val="none" w:sz="0" w:space="0" w:color="auto"/>
            <w:bottom w:val="none" w:sz="0" w:space="0" w:color="auto"/>
            <w:right w:val="none" w:sz="0" w:space="0" w:color="auto"/>
          </w:divBdr>
        </w:div>
        <w:div w:id="1462381950">
          <w:marLeft w:val="640"/>
          <w:marRight w:val="0"/>
          <w:marTop w:val="0"/>
          <w:marBottom w:val="0"/>
          <w:divBdr>
            <w:top w:val="none" w:sz="0" w:space="0" w:color="auto"/>
            <w:left w:val="none" w:sz="0" w:space="0" w:color="auto"/>
            <w:bottom w:val="none" w:sz="0" w:space="0" w:color="auto"/>
            <w:right w:val="none" w:sz="0" w:space="0" w:color="auto"/>
          </w:divBdr>
        </w:div>
        <w:div w:id="1490100349">
          <w:marLeft w:val="640"/>
          <w:marRight w:val="0"/>
          <w:marTop w:val="0"/>
          <w:marBottom w:val="0"/>
          <w:divBdr>
            <w:top w:val="none" w:sz="0" w:space="0" w:color="auto"/>
            <w:left w:val="none" w:sz="0" w:space="0" w:color="auto"/>
            <w:bottom w:val="none" w:sz="0" w:space="0" w:color="auto"/>
            <w:right w:val="none" w:sz="0" w:space="0" w:color="auto"/>
          </w:divBdr>
        </w:div>
        <w:div w:id="1716541038">
          <w:marLeft w:val="640"/>
          <w:marRight w:val="0"/>
          <w:marTop w:val="0"/>
          <w:marBottom w:val="0"/>
          <w:divBdr>
            <w:top w:val="none" w:sz="0" w:space="0" w:color="auto"/>
            <w:left w:val="none" w:sz="0" w:space="0" w:color="auto"/>
            <w:bottom w:val="none" w:sz="0" w:space="0" w:color="auto"/>
            <w:right w:val="none" w:sz="0" w:space="0" w:color="auto"/>
          </w:divBdr>
        </w:div>
        <w:div w:id="1749691993">
          <w:marLeft w:val="640"/>
          <w:marRight w:val="0"/>
          <w:marTop w:val="0"/>
          <w:marBottom w:val="0"/>
          <w:divBdr>
            <w:top w:val="none" w:sz="0" w:space="0" w:color="auto"/>
            <w:left w:val="none" w:sz="0" w:space="0" w:color="auto"/>
            <w:bottom w:val="none" w:sz="0" w:space="0" w:color="auto"/>
            <w:right w:val="none" w:sz="0" w:space="0" w:color="auto"/>
          </w:divBdr>
        </w:div>
        <w:div w:id="1788505256">
          <w:marLeft w:val="640"/>
          <w:marRight w:val="0"/>
          <w:marTop w:val="0"/>
          <w:marBottom w:val="0"/>
          <w:divBdr>
            <w:top w:val="none" w:sz="0" w:space="0" w:color="auto"/>
            <w:left w:val="none" w:sz="0" w:space="0" w:color="auto"/>
            <w:bottom w:val="none" w:sz="0" w:space="0" w:color="auto"/>
            <w:right w:val="none" w:sz="0" w:space="0" w:color="auto"/>
          </w:divBdr>
        </w:div>
        <w:div w:id="1798138500">
          <w:marLeft w:val="640"/>
          <w:marRight w:val="0"/>
          <w:marTop w:val="0"/>
          <w:marBottom w:val="0"/>
          <w:divBdr>
            <w:top w:val="none" w:sz="0" w:space="0" w:color="auto"/>
            <w:left w:val="none" w:sz="0" w:space="0" w:color="auto"/>
            <w:bottom w:val="none" w:sz="0" w:space="0" w:color="auto"/>
            <w:right w:val="none" w:sz="0" w:space="0" w:color="auto"/>
          </w:divBdr>
        </w:div>
        <w:div w:id="1901674266">
          <w:marLeft w:val="640"/>
          <w:marRight w:val="0"/>
          <w:marTop w:val="0"/>
          <w:marBottom w:val="0"/>
          <w:divBdr>
            <w:top w:val="none" w:sz="0" w:space="0" w:color="auto"/>
            <w:left w:val="none" w:sz="0" w:space="0" w:color="auto"/>
            <w:bottom w:val="none" w:sz="0" w:space="0" w:color="auto"/>
            <w:right w:val="none" w:sz="0" w:space="0" w:color="auto"/>
          </w:divBdr>
        </w:div>
        <w:div w:id="1911845154">
          <w:marLeft w:val="640"/>
          <w:marRight w:val="0"/>
          <w:marTop w:val="0"/>
          <w:marBottom w:val="0"/>
          <w:divBdr>
            <w:top w:val="none" w:sz="0" w:space="0" w:color="auto"/>
            <w:left w:val="none" w:sz="0" w:space="0" w:color="auto"/>
            <w:bottom w:val="none" w:sz="0" w:space="0" w:color="auto"/>
            <w:right w:val="none" w:sz="0" w:space="0" w:color="auto"/>
          </w:divBdr>
        </w:div>
        <w:div w:id="1943224629">
          <w:marLeft w:val="640"/>
          <w:marRight w:val="0"/>
          <w:marTop w:val="0"/>
          <w:marBottom w:val="0"/>
          <w:divBdr>
            <w:top w:val="none" w:sz="0" w:space="0" w:color="auto"/>
            <w:left w:val="none" w:sz="0" w:space="0" w:color="auto"/>
            <w:bottom w:val="none" w:sz="0" w:space="0" w:color="auto"/>
            <w:right w:val="none" w:sz="0" w:space="0" w:color="auto"/>
          </w:divBdr>
        </w:div>
        <w:div w:id="1971789193">
          <w:marLeft w:val="640"/>
          <w:marRight w:val="0"/>
          <w:marTop w:val="0"/>
          <w:marBottom w:val="0"/>
          <w:divBdr>
            <w:top w:val="none" w:sz="0" w:space="0" w:color="auto"/>
            <w:left w:val="none" w:sz="0" w:space="0" w:color="auto"/>
            <w:bottom w:val="none" w:sz="0" w:space="0" w:color="auto"/>
            <w:right w:val="none" w:sz="0" w:space="0" w:color="auto"/>
          </w:divBdr>
        </w:div>
        <w:div w:id="1989288068">
          <w:marLeft w:val="640"/>
          <w:marRight w:val="0"/>
          <w:marTop w:val="0"/>
          <w:marBottom w:val="0"/>
          <w:divBdr>
            <w:top w:val="none" w:sz="0" w:space="0" w:color="auto"/>
            <w:left w:val="none" w:sz="0" w:space="0" w:color="auto"/>
            <w:bottom w:val="none" w:sz="0" w:space="0" w:color="auto"/>
            <w:right w:val="none" w:sz="0" w:space="0" w:color="auto"/>
          </w:divBdr>
        </w:div>
        <w:div w:id="2000038771">
          <w:marLeft w:val="640"/>
          <w:marRight w:val="0"/>
          <w:marTop w:val="0"/>
          <w:marBottom w:val="0"/>
          <w:divBdr>
            <w:top w:val="none" w:sz="0" w:space="0" w:color="auto"/>
            <w:left w:val="none" w:sz="0" w:space="0" w:color="auto"/>
            <w:bottom w:val="none" w:sz="0" w:space="0" w:color="auto"/>
            <w:right w:val="none" w:sz="0" w:space="0" w:color="auto"/>
          </w:divBdr>
        </w:div>
        <w:div w:id="2033219555">
          <w:marLeft w:val="640"/>
          <w:marRight w:val="0"/>
          <w:marTop w:val="0"/>
          <w:marBottom w:val="0"/>
          <w:divBdr>
            <w:top w:val="none" w:sz="0" w:space="0" w:color="auto"/>
            <w:left w:val="none" w:sz="0" w:space="0" w:color="auto"/>
            <w:bottom w:val="none" w:sz="0" w:space="0" w:color="auto"/>
            <w:right w:val="none" w:sz="0" w:space="0" w:color="auto"/>
          </w:divBdr>
        </w:div>
        <w:div w:id="2035492381">
          <w:marLeft w:val="640"/>
          <w:marRight w:val="0"/>
          <w:marTop w:val="0"/>
          <w:marBottom w:val="0"/>
          <w:divBdr>
            <w:top w:val="none" w:sz="0" w:space="0" w:color="auto"/>
            <w:left w:val="none" w:sz="0" w:space="0" w:color="auto"/>
            <w:bottom w:val="none" w:sz="0" w:space="0" w:color="auto"/>
            <w:right w:val="none" w:sz="0" w:space="0" w:color="auto"/>
          </w:divBdr>
        </w:div>
        <w:div w:id="2062974612">
          <w:marLeft w:val="640"/>
          <w:marRight w:val="0"/>
          <w:marTop w:val="0"/>
          <w:marBottom w:val="0"/>
          <w:divBdr>
            <w:top w:val="none" w:sz="0" w:space="0" w:color="auto"/>
            <w:left w:val="none" w:sz="0" w:space="0" w:color="auto"/>
            <w:bottom w:val="none" w:sz="0" w:space="0" w:color="auto"/>
            <w:right w:val="none" w:sz="0" w:space="0" w:color="auto"/>
          </w:divBdr>
        </w:div>
        <w:div w:id="2063094841">
          <w:marLeft w:val="640"/>
          <w:marRight w:val="0"/>
          <w:marTop w:val="0"/>
          <w:marBottom w:val="0"/>
          <w:divBdr>
            <w:top w:val="none" w:sz="0" w:space="0" w:color="auto"/>
            <w:left w:val="none" w:sz="0" w:space="0" w:color="auto"/>
            <w:bottom w:val="none" w:sz="0" w:space="0" w:color="auto"/>
            <w:right w:val="none" w:sz="0" w:space="0" w:color="auto"/>
          </w:divBdr>
        </w:div>
        <w:div w:id="2101872894">
          <w:marLeft w:val="640"/>
          <w:marRight w:val="0"/>
          <w:marTop w:val="0"/>
          <w:marBottom w:val="0"/>
          <w:divBdr>
            <w:top w:val="none" w:sz="0" w:space="0" w:color="auto"/>
            <w:left w:val="none" w:sz="0" w:space="0" w:color="auto"/>
            <w:bottom w:val="none" w:sz="0" w:space="0" w:color="auto"/>
            <w:right w:val="none" w:sz="0" w:space="0" w:color="auto"/>
          </w:divBdr>
        </w:div>
        <w:div w:id="2108504726">
          <w:marLeft w:val="640"/>
          <w:marRight w:val="0"/>
          <w:marTop w:val="0"/>
          <w:marBottom w:val="0"/>
          <w:divBdr>
            <w:top w:val="none" w:sz="0" w:space="0" w:color="auto"/>
            <w:left w:val="none" w:sz="0" w:space="0" w:color="auto"/>
            <w:bottom w:val="none" w:sz="0" w:space="0" w:color="auto"/>
            <w:right w:val="none" w:sz="0" w:space="0" w:color="auto"/>
          </w:divBdr>
        </w:div>
        <w:div w:id="2120907769">
          <w:marLeft w:val="640"/>
          <w:marRight w:val="0"/>
          <w:marTop w:val="0"/>
          <w:marBottom w:val="0"/>
          <w:divBdr>
            <w:top w:val="none" w:sz="0" w:space="0" w:color="auto"/>
            <w:left w:val="none" w:sz="0" w:space="0" w:color="auto"/>
            <w:bottom w:val="none" w:sz="0" w:space="0" w:color="auto"/>
            <w:right w:val="none" w:sz="0" w:space="0" w:color="auto"/>
          </w:divBdr>
        </w:div>
        <w:div w:id="2131121294">
          <w:marLeft w:val="640"/>
          <w:marRight w:val="0"/>
          <w:marTop w:val="0"/>
          <w:marBottom w:val="0"/>
          <w:divBdr>
            <w:top w:val="none" w:sz="0" w:space="0" w:color="auto"/>
            <w:left w:val="none" w:sz="0" w:space="0" w:color="auto"/>
            <w:bottom w:val="none" w:sz="0" w:space="0" w:color="auto"/>
            <w:right w:val="none" w:sz="0" w:space="0" w:color="auto"/>
          </w:divBdr>
        </w:div>
      </w:divsChild>
    </w:div>
    <w:div w:id="1525483779">
      <w:bodyDiv w:val="1"/>
      <w:marLeft w:val="0"/>
      <w:marRight w:val="0"/>
      <w:marTop w:val="0"/>
      <w:marBottom w:val="0"/>
      <w:divBdr>
        <w:top w:val="none" w:sz="0" w:space="0" w:color="auto"/>
        <w:left w:val="none" w:sz="0" w:space="0" w:color="auto"/>
        <w:bottom w:val="none" w:sz="0" w:space="0" w:color="auto"/>
        <w:right w:val="none" w:sz="0" w:space="0" w:color="auto"/>
      </w:divBdr>
      <w:divsChild>
        <w:div w:id="131138517">
          <w:marLeft w:val="640"/>
          <w:marRight w:val="0"/>
          <w:marTop w:val="0"/>
          <w:marBottom w:val="0"/>
          <w:divBdr>
            <w:top w:val="none" w:sz="0" w:space="0" w:color="auto"/>
            <w:left w:val="none" w:sz="0" w:space="0" w:color="auto"/>
            <w:bottom w:val="none" w:sz="0" w:space="0" w:color="auto"/>
            <w:right w:val="none" w:sz="0" w:space="0" w:color="auto"/>
          </w:divBdr>
        </w:div>
        <w:div w:id="159007573">
          <w:marLeft w:val="640"/>
          <w:marRight w:val="0"/>
          <w:marTop w:val="0"/>
          <w:marBottom w:val="0"/>
          <w:divBdr>
            <w:top w:val="none" w:sz="0" w:space="0" w:color="auto"/>
            <w:left w:val="none" w:sz="0" w:space="0" w:color="auto"/>
            <w:bottom w:val="none" w:sz="0" w:space="0" w:color="auto"/>
            <w:right w:val="none" w:sz="0" w:space="0" w:color="auto"/>
          </w:divBdr>
        </w:div>
        <w:div w:id="162672897">
          <w:marLeft w:val="640"/>
          <w:marRight w:val="0"/>
          <w:marTop w:val="0"/>
          <w:marBottom w:val="0"/>
          <w:divBdr>
            <w:top w:val="none" w:sz="0" w:space="0" w:color="auto"/>
            <w:left w:val="none" w:sz="0" w:space="0" w:color="auto"/>
            <w:bottom w:val="none" w:sz="0" w:space="0" w:color="auto"/>
            <w:right w:val="none" w:sz="0" w:space="0" w:color="auto"/>
          </w:divBdr>
        </w:div>
        <w:div w:id="165482062">
          <w:marLeft w:val="640"/>
          <w:marRight w:val="0"/>
          <w:marTop w:val="0"/>
          <w:marBottom w:val="0"/>
          <w:divBdr>
            <w:top w:val="none" w:sz="0" w:space="0" w:color="auto"/>
            <w:left w:val="none" w:sz="0" w:space="0" w:color="auto"/>
            <w:bottom w:val="none" w:sz="0" w:space="0" w:color="auto"/>
            <w:right w:val="none" w:sz="0" w:space="0" w:color="auto"/>
          </w:divBdr>
        </w:div>
        <w:div w:id="168175740">
          <w:marLeft w:val="640"/>
          <w:marRight w:val="0"/>
          <w:marTop w:val="0"/>
          <w:marBottom w:val="0"/>
          <w:divBdr>
            <w:top w:val="none" w:sz="0" w:space="0" w:color="auto"/>
            <w:left w:val="none" w:sz="0" w:space="0" w:color="auto"/>
            <w:bottom w:val="none" w:sz="0" w:space="0" w:color="auto"/>
            <w:right w:val="none" w:sz="0" w:space="0" w:color="auto"/>
          </w:divBdr>
        </w:div>
        <w:div w:id="171653601">
          <w:marLeft w:val="640"/>
          <w:marRight w:val="0"/>
          <w:marTop w:val="0"/>
          <w:marBottom w:val="0"/>
          <w:divBdr>
            <w:top w:val="none" w:sz="0" w:space="0" w:color="auto"/>
            <w:left w:val="none" w:sz="0" w:space="0" w:color="auto"/>
            <w:bottom w:val="none" w:sz="0" w:space="0" w:color="auto"/>
            <w:right w:val="none" w:sz="0" w:space="0" w:color="auto"/>
          </w:divBdr>
        </w:div>
        <w:div w:id="224609338">
          <w:marLeft w:val="640"/>
          <w:marRight w:val="0"/>
          <w:marTop w:val="0"/>
          <w:marBottom w:val="0"/>
          <w:divBdr>
            <w:top w:val="none" w:sz="0" w:space="0" w:color="auto"/>
            <w:left w:val="none" w:sz="0" w:space="0" w:color="auto"/>
            <w:bottom w:val="none" w:sz="0" w:space="0" w:color="auto"/>
            <w:right w:val="none" w:sz="0" w:space="0" w:color="auto"/>
          </w:divBdr>
        </w:div>
        <w:div w:id="230888761">
          <w:marLeft w:val="640"/>
          <w:marRight w:val="0"/>
          <w:marTop w:val="0"/>
          <w:marBottom w:val="0"/>
          <w:divBdr>
            <w:top w:val="none" w:sz="0" w:space="0" w:color="auto"/>
            <w:left w:val="none" w:sz="0" w:space="0" w:color="auto"/>
            <w:bottom w:val="none" w:sz="0" w:space="0" w:color="auto"/>
            <w:right w:val="none" w:sz="0" w:space="0" w:color="auto"/>
          </w:divBdr>
        </w:div>
        <w:div w:id="303002273">
          <w:marLeft w:val="640"/>
          <w:marRight w:val="0"/>
          <w:marTop w:val="0"/>
          <w:marBottom w:val="0"/>
          <w:divBdr>
            <w:top w:val="none" w:sz="0" w:space="0" w:color="auto"/>
            <w:left w:val="none" w:sz="0" w:space="0" w:color="auto"/>
            <w:bottom w:val="none" w:sz="0" w:space="0" w:color="auto"/>
            <w:right w:val="none" w:sz="0" w:space="0" w:color="auto"/>
          </w:divBdr>
        </w:div>
        <w:div w:id="320239263">
          <w:marLeft w:val="640"/>
          <w:marRight w:val="0"/>
          <w:marTop w:val="0"/>
          <w:marBottom w:val="0"/>
          <w:divBdr>
            <w:top w:val="none" w:sz="0" w:space="0" w:color="auto"/>
            <w:left w:val="none" w:sz="0" w:space="0" w:color="auto"/>
            <w:bottom w:val="none" w:sz="0" w:space="0" w:color="auto"/>
            <w:right w:val="none" w:sz="0" w:space="0" w:color="auto"/>
          </w:divBdr>
        </w:div>
        <w:div w:id="394545104">
          <w:marLeft w:val="640"/>
          <w:marRight w:val="0"/>
          <w:marTop w:val="0"/>
          <w:marBottom w:val="0"/>
          <w:divBdr>
            <w:top w:val="none" w:sz="0" w:space="0" w:color="auto"/>
            <w:left w:val="none" w:sz="0" w:space="0" w:color="auto"/>
            <w:bottom w:val="none" w:sz="0" w:space="0" w:color="auto"/>
            <w:right w:val="none" w:sz="0" w:space="0" w:color="auto"/>
          </w:divBdr>
        </w:div>
        <w:div w:id="430013124">
          <w:marLeft w:val="640"/>
          <w:marRight w:val="0"/>
          <w:marTop w:val="0"/>
          <w:marBottom w:val="0"/>
          <w:divBdr>
            <w:top w:val="none" w:sz="0" w:space="0" w:color="auto"/>
            <w:left w:val="none" w:sz="0" w:space="0" w:color="auto"/>
            <w:bottom w:val="none" w:sz="0" w:space="0" w:color="auto"/>
            <w:right w:val="none" w:sz="0" w:space="0" w:color="auto"/>
          </w:divBdr>
        </w:div>
        <w:div w:id="461313410">
          <w:marLeft w:val="640"/>
          <w:marRight w:val="0"/>
          <w:marTop w:val="0"/>
          <w:marBottom w:val="0"/>
          <w:divBdr>
            <w:top w:val="none" w:sz="0" w:space="0" w:color="auto"/>
            <w:left w:val="none" w:sz="0" w:space="0" w:color="auto"/>
            <w:bottom w:val="none" w:sz="0" w:space="0" w:color="auto"/>
            <w:right w:val="none" w:sz="0" w:space="0" w:color="auto"/>
          </w:divBdr>
        </w:div>
        <w:div w:id="507214196">
          <w:marLeft w:val="640"/>
          <w:marRight w:val="0"/>
          <w:marTop w:val="0"/>
          <w:marBottom w:val="0"/>
          <w:divBdr>
            <w:top w:val="none" w:sz="0" w:space="0" w:color="auto"/>
            <w:left w:val="none" w:sz="0" w:space="0" w:color="auto"/>
            <w:bottom w:val="none" w:sz="0" w:space="0" w:color="auto"/>
            <w:right w:val="none" w:sz="0" w:space="0" w:color="auto"/>
          </w:divBdr>
        </w:div>
        <w:div w:id="548223184">
          <w:marLeft w:val="640"/>
          <w:marRight w:val="0"/>
          <w:marTop w:val="0"/>
          <w:marBottom w:val="0"/>
          <w:divBdr>
            <w:top w:val="none" w:sz="0" w:space="0" w:color="auto"/>
            <w:left w:val="none" w:sz="0" w:space="0" w:color="auto"/>
            <w:bottom w:val="none" w:sz="0" w:space="0" w:color="auto"/>
            <w:right w:val="none" w:sz="0" w:space="0" w:color="auto"/>
          </w:divBdr>
        </w:div>
        <w:div w:id="555894570">
          <w:marLeft w:val="640"/>
          <w:marRight w:val="0"/>
          <w:marTop w:val="0"/>
          <w:marBottom w:val="0"/>
          <w:divBdr>
            <w:top w:val="none" w:sz="0" w:space="0" w:color="auto"/>
            <w:left w:val="none" w:sz="0" w:space="0" w:color="auto"/>
            <w:bottom w:val="none" w:sz="0" w:space="0" w:color="auto"/>
            <w:right w:val="none" w:sz="0" w:space="0" w:color="auto"/>
          </w:divBdr>
        </w:div>
        <w:div w:id="572080459">
          <w:marLeft w:val="640"/>
          <w:marRight w:val="0"/>
          <w:marTop w:val="0"/>
          <w:marBottom w:val="0"/>
          <w:divBdr>
            <w:top w:val="none" w:sz="0" w:space="0" w:color="auto"/>
            <w:left w:val="none" w:sz="0" w:space="0" w:color="auto"/>
            <w:bottom w:val="none" w:sz="0" w:space="0" w:color="auto"/>
            <w:right w:val="none" w:sz="0" w:space="0" w:color="auto"/>
          </w:divBdr>
        </w:div>
        <w:div w:id="733968129">
          <w:marLeft w:val="640"/>
          <w:marRight w:val="0"/>
          <w:marTop w:val="0"/>
          <w:marBottom w:val="0"/>
          <w:divBdr>
            <w:top w:val="none" w:sz="0" w:space="0" w:color="auto"/>
            <w:left w:val="none" w:sz="0" w:space="0" w:color="auto"/>
            <w:bottom w:val="none" w:sz="0" w:space="0" w:color="auto"/>
            <w:right w:val="none" w:sz="0" w:space="0" w:color="auto"/>
          </w:divBdr>
        </w:div>
        <w:div w:id="738940890">
          <w:marLeft w:val="640"/>
          <w:marRight w:val="0"/>
          <w:marTop w:val="0"/>
          <w:marBottom w:val="0"/>
          <w:divBdr>
            <w:top w:val="none" w:sz="0" w:space="0" w:color="auto"/>
            <w:left w:val="none" w:sz="0" w:space="0" w:color="auto"/>
            <w:bottom w:val="none" w:sz="0" w:space="0" w:color="auto"/>
            <w:right w:val="none" w:sz="0" w:space="0" w:color="auto"/>
          </w:divBdr>
        </w:div>
        <w:div w:id="749733895">
          <w:marLeft w:val="640"/>
          <w:marRight w:val="0"/>
          <w:marTop w:val="0"/>
          <w:marBottom w:val="0"/>
          <w:divBdr>
            <w:top w:val="none" w:sz="0" w:space="0" w:color="auto"/>
            <w:left w:val="none" w:sz="0" w:space="0" w:color="auto"/>
            <w:bottom w:val="none" w:sz="0" w:space="0" w:color="auto"/>
            <w:right w:val="none" w:sz="0" w:space="0" w:color="auto"/>
          </w:divBdr>
        </w:div>
        <w:div w:id="939029855">
          <w:marLeft w:val="640"/>
          <w:marRight w:val="0"/>
          <w:marTop w:val="0"/>
          <w:marBottom w:val="0"/>
          <w:divBdr>
            <w:top w:val="none" w:sz="0" w:space="0" w:color="auto"/>
            <w:left w:val="none" w:sz="0" w:space="0" w:color="auto"/>
            <w:bottom w:val="none" w:sz="0" w:space="0" w:color="auto"/>
            <w:right w:val="none" w:sz="0" w:space="0" w:color="auto"/>
          </w:divBdr>
        </w:div>
        <w:div w:id="1027948353">
          <w:marLeft w:val="640"/>
          <w:marRight w:val="0"/>
          <w:marTop w:val="0"/>
          <w:marBottom w:val="0"/>
          <w:divBdr>
            <w:top w:val="none" w:sz="0" w:space="0" w:color="auto"/>
            <w:left w:val="none" w:sz="0" w:space="0" w:color="auto"/>
            <w:bottom w:val="none" w:sz="0" w:space="0" w:color="auto"/>
            <w:right w:val="none" w:sz="0" w:space="0" w:color="auto"/>
          </w:divBdr>
        </w:div>
        <w:div w:id="1036079102">
          <w:marLeft w:val="640"/>
          <w:marRight w:val="0"/>
          <w:marTop w:val="0"/>
          <w:marBottom w:val="0"/>
          <w:divBdr>
            <w:top w:val="none" w:sz="0" w:space="0" w:color="auto"/>
            <w:left w:val="none" w:sz="0" w:space="0" w:color="auto"/>
            <w:bottom w:val="none" w:sz="0" w:space="0" w:color="auto"/>
            <w:right w:val="none" w:sz="0" w:space="0" w:color="auto"/>
          </w:divBdr>
        </w:div>
        <w:div w:id="1064598678">
          <w:marLeft w:val="640"/>
          <w:marRight w:val="0"/>
          <w:marTop w:val="0"/>
          <w:marBottom w:val="0"/>
          <w:divBdr>
            <w:top w:val="none" w:sz="0" w:space="0" w:color="auto"/>
            <w:left w:val="none" w:sz="0" w:space="0" w:color="auto"/>
            <w:bottom w:val="none" w:sz="0" w:space="0" w:color="auto"/>
            <w:right w:val="none" w:sz="0" w:space="0" w:color="auto"/>
          </w:divBdr>
        </w:div>
        <w:div w:id="1079255621">
          <w:marLeft w:val="640"/>
          <w:marRight w:val="0"/>
          <w:marTop w:val="0"/>
          <w:marBottom w:val="0"/>
          <w:divBdr>
            <w:top w:val="none" w:sz="0" w:space="0" w:color="auto"/>
            <w:left w:val="none" w:sz="0" w:space="0" w:color="auto"/>
            <w:bottom w:val="none" w:sz="0" w:space="0" w:color="auto"/>
            <w:right w:val="none" w:sz="0" w:space="0" w:color="auto"/>
          </w:divBdr>
        </w:div>
        <w:div w:id="1086730084">
          <w:marLeft w:val="640"/>
          <w:marRight w:val="0"/>
          <w:marTop w:val="0"/>
          <w:marBottom w:val="0"/>
          <w:divBdr>
            <w:top w:val="none" w:sz="0" w:space="0" w:color="auto"/>
            <w:left w:val="none" w:sz="0" w:space="0" w:color="auto"/>
            <w:bottom w:val="none" w:sz="0" w:space="0" w:color="auto"/>
            <w:right w:val="none" w:sz="0" w:space="0" w:color="auto"/>
          </w:divBdr>
        </w:div>
        <w:div w:id="1168329456">
          <w:marLeft w:val="640"/>
          <w:marRight w:val="0"/>
          <w:marTop w:val="0"/>
          <w:marBottom w:val="0"/>
          <w:divBdr>
            <w:top w:val="none" w:sz="0" w:space="0" w:color="auto"/>
            <w:left w:val="none" w:sz="0" w:space="0" w:color="auto"/>
            <w:bottom w:val="none" w:sz="0" w:space="0" w:color="auto"/>
            <w:right w:val="none" w:sz="0" w:space="0" w:color="auto"/>
          </w:divBdr>
        </w:div>
        <w:div w:id="1198466776">
          <w:marLeft w:val="640"/>
          <w:marRight w:val="0"/>
          <w:marTop w:val="0"/>
          <w:marBottom w:val="0"/>
          <w:divBdr>
            <w:top w:val="none" w:sz="0" w:space="0" w:color="auto"/>
            <w:left w:val="none" w:sz="0" w:space="0" w:color="auto"/>
            <w:bottom w:val="none" w:sz="0" w:space="0" w:color="auto"/>
            <w:right w:val="none" w:sz="0" w:space="0" w:color="auto"/>
          </w:divBdr>
        </w:div>
        <w:div w:id="1207328756">
          <w:marLeft w:val="640"/>
          <w:marRight w:val="0"/>
          <w:marTop w:val="0"/>
          <w:marBottom w:val="0"/>
          <w:divBdr>
            <w:top w:val="none" w:sz="0" w:space="0" w:color="auto"/>
            <w:left w:val="none" w:sz="0" w:space="0" w:color="auto"/>
            <w:bottom w:val="none" w:sz="0" w:space="0" w:color="auto"/>
            <w:right w:val="none" w:sz="0" w:space="0" w:color="auto"/>
          </w:divBdr>
        </w:div>
        <w:div w:id="1211187504">
          <w:marLeft w:val="640"/>
          <w:marRight w:val="0"/>
          <w:marTop w:val="0"/>
          <w:marBottom w:val="0"/>
          <w:divBdr>
            <w:top w:val="none" w:sz="0" w:space="0" w:color="auto"/>
            <w:left w:val="none" w:sz="0" w:space="0" w:color="auto"/>
            <w:bottom w:val="none" w:sz="0" w:space="0" w:color="auto"/>
            <w:right w:val="none" w:sz="0" w:space="0" w:color="auto"/>
          </w:divBdr>
        </w:div>
        <w:div w:id="1244535157">
          <w:marLeft w:val="640"/>
          <w:marRight w:val="0"/>
          <w:marTop w:val="0"/>
          <w:marBottom w:val="0"/>
          <w:divBdr>
            <w:top w:val="none" w:sz="0" w:space="0" w:color="auto"/>
            <w:left w:val="none" w:sz="0" w:space="0" w:color="auto"/>
            <w:bottom w:val="none" w:sz="0" w:space="0" w:color="auto"/>
            <w:right w:val="none" w:sz="0" w:space="0" w:color="auto"/>
          </w:divBdr>
        </w:div>
        <w:div w:id="1249728022">
          <w:marLeft w:val="640"/>
          <w:marRight w:val="0"/>
          <w:marTop w:val="0"/>
          <w:marBottom w:val="0"/>
          <w:divBdr>
            <w:top w:val="none" w:sz="0" w:space="0" w:color="auto"/>
            <w:left w:val="none" w:sz="0" w:space="0" w:color="auto"/>
            <w:bottom w:val="none" w:sz="0" w:space="0" w:color="auto"/>
            <w:right w:val="none" w:sz="0" w:space="0" w:color="auto"/>
          </w:divBdr>
        </w:div>
        <w:div w:id="1272741870">
          <w:marLeft w:val="640"/>
          <w:marRight w:val="0"/>
          <w:marTop w:val="0"/>
          <w:marBottom w:val="0"/>
          <w:divBdr>
            <w:top w:val="none" w:sz="0" w:space="0" w:color="auto"/>
            <w:left w:val="none" w:sz="0" w:space="0" w:color="auto"/>
            <w:bottom w:val="none" w:sz="0" w:space="0" w:color="auto"/>
            <w:right w:val="none" w:sz="0" w:space="0" w:color="auto"/>
          </w:divBdr>
        </w:div>
        <w:div w:id="1316448596">
          <w:marLeft w:val="640"/>
          <w:marRight w:val="0"/>
          <w:marTop w:val="0"/>
          <w:marBottom w:val="0"/>
          <w:divBdr>
            <w:top w:val="none" w:sz="0" w:space="0" w:color="auto"/>
            <w:left w:val="none" w:sz="0" w:space="0" w:color="auto"/>
            <w:bottom w:val="none" w:sz="0" w:space="0" w:color="auto"/>
            <w:right w:val="none" w:sz="0" w:space="0" w:color="auto"/>
          </w:divBdr>
        </w:div>
        <w:div w:id="1473520790">
          <w:marLeft w:val="640"/>
          <w:marRight w:val="0"/>
          <w:marTop w:val="0"/>
          <w:marBottom w:val="0"/>
          <w:divBdr>
            <w:top w:val="none" w:sz="0" w:space="0" w:color="auto"/>
            <w:left w:val="none" w:sz="0" w:space="0" w:color="auto"/>
            <w:bottom w:val="none" w:sz="0" w:space="0" w:color="auto"/>
            <w:right w:val="none" w:sz="0" w:space="0" w:color="auto"/>
          </w:divBdr>
        </w:div>
        <w:div w:id="1480341143">
          <w:marLeft w:val="640"/>
          <w:marRight w:val="0"/>
          <w:marTop w:val="0"/>
          <w:marBottom w:val="0"/>
          <w:divBdr>
            <w:top w:val="none" w:sz="0" w:space="0" w:color="auto"/>
            <w:left w:val="none" w:sz="0" w:space="0" w:color="auto"/>
            <w:bottom w:val="none" w:sz="0" w:space="0" w:color="auto"/>
            <w:right w:val="none" w:sz="0" w:space="0" w:color="auto"/>
          </w:divBdr>
        </w:div>
        <w:div w:id="1534658066">
          <w:marLeft w:val="640"/>
          <w:marRight w:val="0"/>
          <w:marTop w:val="0"/>
          <w:marBottom w:val="0"/>
          <w:divBdr>
            <w:top w:val="none" w:sz="0" w:space="0" w:color="auto"/>
            <w:left w:val="none" w:sz="0" w:space="0" w:color="auto"/>
            <w:bottom w:val="none" w:sz="0" w:space="0" w:color="auto"/>
            <w:right w:val="none" w:sz="0" w:space="0" w:color="auto"/>
          </w:divBdr>
        </w:div>
        <w:div w:id="1546331276">
          <w:marLeft w:val="640"/>
          <w:marRight w:val="0"/>
          <w:marTop w:val="0"/>
          <w:marBottom w:val="0"/>
          <w:divBdr>
            <w:top w:val="none" w:sz="0" w:space="0" w:color="auto"/>
            <w:left w:val="none" w:sz="0" w:space="0" w:color="auto"/>
            <w:bottom w:val="none" w:sz="0" w:space="0" w:color="auto"/>
            <w:right w:val="none" w:sz="0" w:space="0" w:color="auto"/>
          </w:divBdr>
        </w:div>
        <w:div w:id="1566986753">
          <w:marLeft w:val="640"/>
          <w:marRight w:val="0"/>
          <w:marTop w:val="0"/>
          <w:marBottom w:val="0"/>
          <w:divBdr>
            <w:top w:val="none" w:sz="0" w:space="0" w:color="auto"/>
            <w:left w:val="none" w:sz="0" w:space="0" w:color="auto"/>
            <w:bottom w:val="none" w:sz="0" w:space="0" w:color="auto"/>
            <w:right w:val="none" w:sz="0" w:space="0" w:color="auto"/>
          </w:divBdr>
        </w:div>
        <w:div w:id="1656109023">
          <w:marLeft w:val="640"/>
          <w:marRight w:val="0"/>
          <w:marTop w:val="0"/>
          <w:marBottom w:val="0"/>
          <w:divBdr>
            <w:top w:val="none" w:sz="0" w:space="0" w:color="auto"/>
            <w:left w:val="none" w:sz="0" w:space="0" w:color="auto"/>
            <w:bottom w:val="none" w:sz="0" w:space="0" w:color="auto"/>
            <w:right w:val="none" w:sz="0" w:space="0" w:color="auto"/>
          </w:divBdr>
        </w:div>
        <w:div w:id="1656953486">
          <w:marLeft w:val="640"/>
          <w:marRight w:val="0"/>
          <w:marTop w:val="0"/>
          <w:marBottom w:val="0"/>
          <w:divBdr>
            <w:top w:val="none" w:sz="0" w:space="0" w:color="auto"/>
            <w:left w:val="none" w:sz="0" w:space="0" w:color="auto"/>
            <w:bottom w:val="none" w:sz="0" w:space="0" w:color="auto"/>
            <w:right w:val="none" w:sz="0" w:space="0" w:color="auto"/>
          </w:divBdr>
        </w:div>
        <w:div w:id="1673222141">
          <w:marLeft w:val="640"/>
          <w:marRight w:val="0"/>
          <w:marTop w:val="0"/>
          <w:marBottom w:val="0"/>
          <w:divBdr>
            <w:top w:val="none" w:sz="0" w:space="0" w:color="auto"/>
            <w:left w:val="none" w:sz="0" w:space="0" w:color="auto"/>
            <w:bottom w:val="none" w:sz="0" w:space="0" w:color="auto"/>
            <w:right w:val="none" w:sz="0" w:space="0" w:color="auto"/>
          </w:divBdr>
        </w:div>
        <w:div w:id="1735154520">
          <w:marLeft w:val="640"/>
          <w:marRight w:val="0"/>
          <w:marTop w:val="0"/>
          <w:marBottom w:val="0"/>
          <w:divBdr>
            <w:top w:val="none" w:sz="0" w:space="0" w:color="auto"/>
            <w:left w:val="none" w:sz="0" w:space="0" w:color="auto"/>
            <w:bottom w:val="none" w:sz="0" w:space="0" w:color="auto"/>
            <w:right w:val="none" w:sz="0" w:space="0" w:color="auto"/>
          </w:divBdr>
        </w:div>
        <w:div w:id="1739477727">
          <w:marLeft w:val="640"/>
          <w:marRight w:val="0"/>
          <w:marTop w:val="0"/>
          <w:marBottom w:val="0"/>
          <w:divBdr>
            <w:top w:val="none" w:sz="0" w:space="0" w:color="auto"/>
            <w:left w:val="none" w:sz="0" w:space="0" w:color="auto"/>
            <w:bottom w:val="none" w:sz="0" w:space="0" w:color="auto"/>
            <w:right w:val="none" w:sz="0" w:space="0" w:color="auto"/>
          </w:divBdr>
        </w:div>
        <w:div w:id="1741059810">
          <w:marLeft w:val="640"/>
          <w:marRight w:val="0"/>
          <w:marTop w:val="0"/>
          <w:marBottom w:val="0"/>
          <w:divBdr>
            <w:top w:val="none" w:sz="0" w:space="0" w:color="auto"/>
            <w:left w:val="none" w:sz="0" w:space="0" w:color="auto"/>
            <w:bottom w:val="none" w:sz="0" w:space="0" w:color="auto"/>
            <w:right w:val="none" w:sz="0" w:space="0" w:color="auto"/>
          </w:divBdr>
        </w:div>
        <w:div w:id="1751780151">
          <w:marLeft w:val="640"/>
          <w:marRight w:val="0"/>
          <w:marTop w:val="0"/>
          <w:marBottom w:val="0"/>
          <w:divBdr>
            <w:top w:val="none" w:sz="0" w:space="0" w:color="auto"/>
            <w:left w:val="none" w:sz="0" w:space="0" w:color="auto"/>
            <w:bottom w:val="none" w:sz="0" w:space="0" w:color="auto"/>
            <w:right w:val="none" w:sz="0" w:space="0" w:color="auto"/>
          </w:divBdr>
        </w:div>
        <w:div w:id="1753620549">
          <w:marLeft w:val="640"/>
          <w:marRight w:val="0"/>
          <w:marTop w:val="0"/>
          <w:marBottom w:val="0"/>
          <w:divBdr>
            <w:top w:val="none" w:sz="0" w:space="0" w:color="auto"/>
            <w:left w:val="none" w:sz="0" w:space="0" w:color="auto"/>
            <w:bottom w:val="none" w:sz="0" w:space="0" w:color="auto"/>
            <w:right w:val="none" w:sz="0" w:space="0" w:color="auto"/>
          </w:divBdr>
        </w:div>
        <w:div w:id="1791825121">
          <w:marLeft w:val="640"/>
          <w:marRight w:val="0"/>
          <w:marTop w:val="0"/>
          <w:marBottom w:val="0"/>
          <w:divBdr>
            <w:top w:val="none" w:sz="0" w:space="0" w:color="auto"/>
            <w:left w:val="none" w:sz="0" w:space="0" w:color="auto"/>
            <w:bottom w:val="none" w:sz="0" w:space="0" w:color="auto"/>
            <w:right w:val="none" w:sz="0" w:space="0" w:color="auto"/>
          </w:divBdr>
        </w:div>
        <w:div w:id="1815832458">
          <w:marLeft w:val="640"/>
          <w:marRight w:val="0"/>
          <w:marTop w:val="0"/>
          <w:marBottom w:val="0"/>
          <w:divBdr>
            <w:top w:val="none" w:sz="0" w:space="0" w:color="auto"/>
            <w:left w:val="none" w:sz="0" w:space="0" w:color="auto"/>
            <w:bottom w:val="none" w:sz="0" w:space="0" w:color="auto"/>
            <w:right w:val="none" w:sz="0" w:space="0" w:color="auto"/>
          </w:divBdr>
        </w:div>
        <w:div w:id="1835607361">
          <w:marLeft w:val="640"/>
          <w:marRight w:val="0"/>
          <w:marTop w:val="0"/>
          <w:marBottom w:val="0"/>
          <w:divBdr>
            <w:top w:val="none" w:sz="0" w:space="0" w:color="auto"/>
            <w:left w:val="none" w:sz="0" w:space="0" w:color="auto"/>
            <w:bottom w:val="none" w:sz="0" w:space="0" w:color="auto"/>
            <w:right w:val="none" w:sz="0" w:space="0" w:color="auto"/>
          </w:divBdr>
        </w:div>
        <w:div w:id="1851022147">
          <w:marLeft w:val="640"/>
          <w:marRight w:val="0"/>
          <w:marTop w:val="0"/>
          <w:marBottom w:val="0"/>
          <w:divBdr>
            <w:top w:val="none" w:sz="0" w:space="0" w:color="auto"/>
            <w:left w:val="none" w:sz="0" w:space="0" w:color="auto"/>
            <w:bottom w:val="none" w:sz="0" w:space="0" w:color="auto"/>
            <w:right w:val="none" w:sz="0" w:space="0" w:color="auto"/>
          </w:divBdr>
        </w:div>
        <w:div w:id="1887911590">
          <w:marLeft w:val="640"/>
          <w:marRight w:val="0"/>
          <w:marTop w:val="0"/>
          <w:marBottom w:val="0"/>
          <w:divBdr>
            <w:top w:val="none" w:sz="0" w:space="0" w:color="auto"/>
            <w:left w:val="none" w:sz="0" w:space="0" w:color="auto"/>
            <w:bottom w:val="none" w:sz="0" w:space="0" w:color="auto"/>
            <w:right w:val="none" w:sz="0" w:space="0" w:color="auto"/>
          </w:divBdr>
        </w:div>
        <w:div w:id="1890413913">
          <w:marLeft w:val="640"/>
          <w:marRight w:val="0"/>
          <w:marTop w:val="0"/>
          <w:marBottom w:val="0"/>
          <w:divBdr>
            <w:top w:val="none" w:sz="0" w:space="0" w:color="auto"/>
            <w:left w:val="none" w:sz="0" w:space="0" w:color="auto"/>
            <w:bottom w:val="none" w:sz="0" w:space="0" w:color="auto"/>
            <w:right w:val="none" w:sz="0" w:space="0" w:color="auto"/>
          </w:divBdr>
        </w:div>
        <w:div w:id="1908418520">
          <w:marLeft w:val="640"/>
          <w:marRight w:val="0"/>
          <w:marTop w:val="0"/>
          <w:marBottom w:val="0"/>
          <w:divBdr>
            <w:top w:val="none" w:sz="0" w:space="0" w:color="auto"/>
            <w:left w:val="none" w:sz="0" w:space="0" w:color="auto"/>
            <w:bottom w:val="none" w:sz="0" w:space="0" w:color="auto"/>
            <w:right w:val="none" w:sz="0" w:space="0" w:color="auto"/>
          </w:divBdr>
        </w:div>
        <w:div w:id="1921089128">
          <w:marLeft w:val="640"/>
          <w:marRight w:val="0"/>
          <w:marTop w:val="0"/>
          <w:marBottom w:val="0"/>
          <w:divBdr>
            <w:top w:val="none" w:sz="0" w:space="0" w:color="auto"/>
            <w:left w:val="none" w:sz="0" w:space="0" w:color="auto"/>
            <w:bottom w:val="none" w:sz="0" w:space="0" w:color="auto"/>
            <w:right w:val="none" w:sz="0" w:space="0" w:color="auto"/>
          </w:divBdr>
        </w:div>
        <w:div w:id="1988168971">
          <w:marLeft w:val="640"/>
          <w:marRight w:val="0"/>
          <w:marTop w:val="0"/>
          <w:marBottom w:val="0"/>
          <w:divBdr>
            <w:top w:val="none" w:sz="0" w:space="0" w:color="auto"/>
            <w:left w:val="none" w:sz="0" w:space="0" w:color="auto"/>
            <w:bottom w:val="none" w:sz="0" w:space="0" w:color="auto"/>
            <w:right w:val="none" w:sz="0" w:space="0" w:color="auto"/>
          </w:divBdr>
        </w:div>
        <w:div w:id="2000886472">
          <w:marLeft w:val="640"/>
          <w:marRight w:val="0"/>
          <w:marTop w:val="0"/>
          <w:marBottom w:val="0"/>
          <w:divBdr>
            <w:top w:val="none" w:sz="0" w:space="0" w:color="auto"/>
            <w:left w:val="none" w:sz="0" w:space="0" w:color="auto"/>
            <w:bottom w:val="none" w:sz="0" w:space="0" w:color="auto"/>
            <w:right w:val="none" w:sz="0" w:space="0" w:color="auto"/>
          </w:divBdr>
        </w:div>
        <w:div w:id="2001763153">
          <w:marLeft w:val="640"/>
          <w:marRight w:val="0"/>
          <w:marTop w:val="0"/>
          <w:marBottom w:val="0"/>
          <w:divBdr>
            <w:top w:val="none" w:sz="0" w:space="0" w:color="auto"/>
            <w:left w:val="none" w:sz="0" w:space="0" w:color="auto"/>
            <w:bottom w:val="none" w:sz="0" w:space="0" w:color="auto"/>
            <w:right w:val="none" w:sz="0" w:space="0" w:color="auto"/>
          </w:divBdr>
        </w:div>
        <w:div w:id="2028436762">
          <w:marLeft w:val="640"/>
          <w:marRight w:val="0"/>
          <w:marTop w:val="0"/>
          <w:marBottom w:val="0"/>
          <w:divBdr>
            <w:top w:val="none" w:sz="0" w:space="0" w:color="auto"/>
            <w:left w:val="none" w:sz="0" w:space="0" w:color="auto"/>
            <w:bottom w:val="none" w:sz="0" w:space="0" w:color="auto"/>
            <w:right w:val="none" w:sz="0" w:space="0" w:color="auto"/>
          </w:divBdr>
        </w:div>
        <w:div w:id="2043744792">
          <w:marLeft w:val="640"/>
          <w:marRight w:val="0"/>
          <w:marTop w:val="0"/>
          <w:marBottom w:val="0"/>
          <w:divBdr>
            <w:top w:val="none" w:sz="0" w:space="0" w:color="auto"/>
            <w:left w:val="none" w:sz="0" w:space="0" w:color="auto"/>
            <w:bottom w:val="none" w:sz="0" w:space="0" w:color="auto"/>
            <w:right w:val="none" w:sz="0" w:space="0" w:color="auto"/>
          </w:divBdr>
        </w:div>
        <w:div w:id="2115978154">
          <w:marLeft w:val="640"/>
          <w:marRight w:val="0"/>
          <w:marTop w:val="0"/>
          <w:marBottom w:val="0"/>
          <w:divBdr>
            <w:top w:val="none" w:sz="0" w:space="0" w:color="auto"/>
            <w:left w:val="none" w:sz="0" w:space="0" w:color="auto"/>
            <w:bottom w:val="none" w:sz="0" w:space="0" w:color="auto"/>
            <w:right w:val="none" w:sz="0" w:space="0" w:color="auto"/>
          </w:divBdr>
        </w:div>
      </w:divsChild>
    </w:div>
    <w:div w:id="1532837244">
      <w:bodyDiv w:val="1"/>
      <w:marLeft w:val="0"/>
      <w:marRight w:val="0"/>
      <w:marTop w:val="0"/>
      <w:marBottom w:val="0"/>
      <w:divBdr>
        <w:top w:val="none" w:sz="0" w:space="0" w:color="auto"/>
        <w:left w:val="none" w:sz="0" w:space="0" w:color="auto"/>
        <w:bottom w:val="none" w:sz="0" w:space="0" w:color="auto"/>
        <w:right w:val="none" w:sz="0" w:space="0" w:color="auto"/>
      </w:divBdr>
    </w:div>
    <w:div w:id="1548297990">
      <w:bodyDiv w:val="1"/>
      <w:marLeft w:val="0"/>
      <w:marRight w:val="0"/>
      <w:marTop w:val="0"/>
      <w:marBottom w:val="0"/>
      <w:divBdr>
        <w:top w:val="none" w:sz="0" w:space="0" w:color="auto"/>
        <w:left w:val="none" w:sz="0" w:space="0" w:color="auto"/>
        <w:bottom w:val="none" w:sz="0" w:space="0" w:color="auto"/>
        <w:right w:val="none" w:sz="0" w:space="0" w:color="auto"/>
      </w:divBdr>
    </w:div>
    <w:div w:id="1555656889">
      <w:bodyDiv w:val="1"/>
      <w:marLeft w:val="0"/>
      <w:marRight w:val="0"/>
      <w:marTop w:val="0"/>
      <w:marBottom w:val="0"/>
      <w:divBdr>
        <w:top w:val="none" w:sz="0" w:space="0" w:color="auto"/>
        <w:left w:val="none" w:sz="0" w:space="0" w:color="auto"/>
        <w:bottom w:val="none" w:sz="0" w:space="0" w:color="auto"/>
        <w:right w:val="none" w:sz="0" w:space="0" w:color="auto"/>
      </w:divBdr>
      <w:divsChild>
        <w:div w:id="13460453">
          <w:marLeft w:val="640"/>
          <w:marRight w:val="0"/>
          <w:marTop w:val="0"/>
          <w:marBottom w:val="0"/>
          <w:divBdr>
            <w:top w:val="none" w:sz="0" w:space="0" w:color="auto"/>
            <w:left w:val="none" w:sz="0" w:space="0" w:color="auto"/>
            <w:bottom w:val="none" w:sz="0" w:space="0" w:color="auto"/>
            <w:right w:val="none" w:sz="0" w:space="0" w:color="auto"/>
          </w:divBdr>
        </w:div>
        <w:div w:id="238444471">
          <w:marLeft w:val="640"/>
          <w:marRight w:val="0"/>
          <w:marTop w:val="0"/>
          <w:marBottom w:val="0"/>
          <w:divBdr>
            <w:top w:val="none" w:sz="0" w:space="0" w:color="auto"/>
            <w:left w:val="none" w:sz="0" w:space="0" w:color="auto"/>
            <w:bottom w:val="none" w:sz="0" w:space="0" w:color="auto"/>
            <w:right w:val="none" w:sz="0" w:space="0" w:color="auto"/>
          </w:divBdr>
        </w:div>
        <w:div w:id="283274539">
          <w:marLeft w:val="640"/>
          <w:marRight w:val="0"/>
          <w:marTop w:val="0"/>
          <w:marBottom w:val="0"/>
          <w:divBdr>
            <w:top w:val="none" w:sz="0" w:space="0" w:color="auto"/>
            <w:left w:val="none" w:sz="0" w:space="0" w:color="auto"/>
            <w:bottom w:val="none" w:sz="0" w:space="0" w:color="auto"/>
            <w:right w:val="none" w:sz="0" w:space="0" w:color="auto"/>
          </w:divBdr>
        </w:div>
        <w:div w:id="302468016">
          <w:marLeft w:val="640"/>
          <w:marRight w:val="0"/>
          <w:marTop w:val="0"/>
          <w:marBottom w:val="0"/>
          <w:divBdr>
            <w:top w:val="none" w:sz="0" w:space="0" w:color="auto"/>
            <w:left w:val="none" w:sz="0" w:space="0" w:color="auto"/>
            <w:bottom w:val="none" w:sz="0" w:space="0" w:color="auto"/>
            <w:right w:val="none" w:sz="0" w:space="0" w:color="auto"/>
          </w:divBdr>
        </w:div>
        <w:div w:id="308484581">
          <w:marLeft w:val="640"/>
          <w:marRight w:val="0"/>
          <w:marTop w:val="0"/>
          <w:marBottom w:val="0"/>
          <w:divBdr>
            <w:top w:val="none" w:sz="0" w:space="0" w:color="auto"/>
            <w:left w:val="none" w:sz="0" w:space="0" w:color="auto"/>
            <w:bottom w:val="none" w:sz="0" w:space="0" w:color="auto"/>
            <w:right w:val="none" w:sz="0" w:space="0" w:color="auto"/>
          </w:divBdr>
        </w:div>
        <w:div w:id="316809507">
          <w:marLeft w:val="640"/>
          <w:marRight w:val="0"/>
          <w:marTop w:val="0"/>
          <w:marBottom w:val="0"/>
          <w:divBdr>
            <w:top w:val="none" w:sz="0" w:space="0" w:color="auto"/>
            <w:left w:val="none" w:sz="0" w:space="0" w:color="auto"/>
            <w:bottom w:val="none" w:sz="0" w:space="0" w:color="auto"/>
            <w:right w:val="none" w:sz="0" w:space="0" w:color="auto"/>
          </w:divBdr>
        </w:div>
        <w:div w:id="445076956">
          <w:marLeft w:val="640"/>
          <w:marRight w:val="0"/>
          <w:marTop w:val="0"/>
          <w:marBottom w:val="0"/>
          <w:divBdr>
            <w:top w:val="none" w:sz="0" w:space="0" w:color="auto"/>
            <w:left w:val="none" w:sz="0" w:space="0" w:color="auto"/>
            <w:bottom w:val="none" w:sz="0" w:space="0" w:color="auto"/>
            <w:right w:val="none" w:sz="0" w:space="0" w:color="auto"/>
          </w:divBdr>
        </w:div>
        <w:div w:id="457719436">
          <w:marLeft w:val="640"/>
          <w:marRight w:val="0"/>
          <w:marTop w:val="0"/>
          <w:marBottom w:val="0"/>
          <w:divBdr>
            <w:top w:val="none" w:sz="0" w:space="0" w:color="auto"/>
            <w:left w:val="none" w:sz="0" w:space="0" w:color="auto"/>
            <w:bottom w:val="none" w:sz="0" w:space="0" w:color="auto"/>
            <w:right w:val="none" w:sz="0" w:space="0" w:color="auto"/>
          </w:divBdr>
        </w:div>
        <w:div w:id="595939513">
          <w:marLeft w:val="640"/>
          <w:marRight w:val="0"/>
          <w:marTop w:val="0"/>
          <w:marBottom w:val="0"/>
          <w:divBdr>
            <w:top w:val="none" w:sz="0" w:space="0" w:color="auto"/>
            <w:left w:val="none" w:sz="0" w:space="0" w:color="auto"/>
            <w:bottom w:val="none" w:sz="0" w:space="0" w:color="auto"/>
            <w:right w:val="none" w:sz="0" w:space="0" w:color="auto"/>
          </w:divBdr>
        </w:div>
        <w:div w:id="607078193">
          <w:marLeft w:val="640"/>
          <w:marRight w:val="0"/>
          <w:marTop w:val="0"/>
          <w:marBottom w:val="0"/>
          <w:divBdr>
            <w:top w:val="none" w:sz="0" w:space="0" w:color="auto"/>
            <w:left w:val="none" w:sz="0" w:space="0" w:color="auto"/>
            <w:bottom w:val="none" w:sz="0" w:space="0" w:color="auto"/>
            <w:right w:val="none" w:sz="0" w:space="0" w:color="auto"/>
          </w:divBdr>
        </w:div>
        <w:div w:id="631714759">
          <w:marLeft w:val="640"/>
          <w:marRight w:val="0"/>
          <w:marTop w:val="0"/>
          <w:marBottom w:val="0"/>
          <w:divBdr>
            <w:top w:val="none" w:sz="0" w:space="0" w:color="auto"/>
            <w:left w:val="none" w:sz="0" w:space="0" w:color="auto"/>
            <w:bottom w:val="none" w:sz="0" w:space="0" w:color="auto"/>
            <w:right w:val="none" w:sz="0" w:space="0" w:color="auto"/>
          </w:divBdr>
        </w:div>
        <w:div w:id="745542212">
          <w:marLeft w:val="640"/>
          <w:marRight w:val="0"/>
          <w:marTop w:val="0"/>
          <w:marBottom w:val="0"/>
          <w:divBdr>
            <w:top w:val="none" w:sz="0" w:space="0" w:color="auto"/>
            <w:left w:val="none" w:sz="0" w:space="0" w:color="auto"/>
            <w:bottom w:val="none" w:sz="0" w:space="0" w:color="auto"/>
            <w:right w:val="none" w:sz="0" w:space="0" w:color="auto"/>
          </w:divBdr>
        </w:div>
        <w:div w:id="770318746">
          <w:marLeft w:val="640"/>
          <w:marRight w:val="0"/>
          <w:marTop w:val="0"/>
          <w:marBottom w:val="0"/>
          <w:divBdr>
            <w:top w:val="none" w:sz="0" w:space="0" w:color="auto"/>
            <w:left w:val="none" w:sz="0" w:space="0" w:color="auto"/>
            <w:bottom w:val="none" w:sz="0" w:space="0" w:color="auto"/>
            <w:right w:val="none" w:sz="0" w:space="0" w:color="auto"/>
          </w:divBdr>
        </w:div>
        <w:div w:id="816382260">
          <w:marLeft w:val="640"/>
          <w:marRight w:val="0"/>
          <w:marTop w:val="0"/>
          <w:marBottom w:val="0"/>
          <w:divBdr>
            <w:top w:val="none" w:sz="0" w:space="0" w:color="auto"/>
            <w:left w:val="none" w:sz="0" w:space="0" w:color="auto"/>
            <w:bottom w:val="none" w:sz="0" w:space="0" w:color="auto"/>
            <w:right w:val="none" w:sz="0" w:space="0" w:color="auto"/>
          </w:divBdr>
        </w:div>
        <w:div w:id="895512073">
          <w:marLeft w:val="640"/>
          <w:marRight w:val="0"/>
          <w:marTop w:val="0"/>
          <w:marBottom w:val="0"/>
          <w:divBdr>
            <w:top w:val="none" w:sz="0" w:space="0" w:color="auto"/>
            <w:left w:val="none" w:sz="0" w:space="0" w:color="auto"/>
            <w:bottom w:val="none" w:sz="0" w:space="0" w:color="auto"/>
            <w:right w:val="none" w:sz="0" w:space="0" w:color="auto"/>
          </w:divBdr>
        </w:div>
        <w:div w:id="948972480">
          <w:marLeft w:val="640"/>
          <w:marRight w:val="0"/>
          <w:marTop w:val="0"/>
          <w:marBottom w:val="0"/>
          <w:divBdr>
            <w:top w:val="none" w:sz="0" w:space="0" w:color="auto"/>
            <w:left w:val="none" w:sz="0" w:space="0" w:color="auto"/>
            <w:bottom w:val="none" w:sz="0" w:space="0" w:color="auto"/>
            <w:right w:val="none" w:sz="0" w:space="0" w:color="auto"/>
          </w:divBdr>
        </w:div>
        <w:div w:id="954405963">
          <w:marLeft w:val="640"/>
          <w:marRight w:val="0"/>
          <w:marTop w:val="0"/>
          <w:marBottom w:val="0"/>
          <w:divBdr>
            <w:top w:val="none" w:sz="0" w:space="0" w:color="auto"/>
            <w:left w:val="none" w:sz="0" w:space="0" w:color="auto"/>
            <w:bottom w:val="none" w:sz="0" w:space="0" w:color="auto"/>
            <w:right w:val="none" w:sz="0" w:space="0" w:color="auto"/>
          </w:divBdr>
        </w:div>
        <w:div w:id="1057171637">
          <w:marLeft w:val="640"/>
          <w:marRight w:val="0"/>
          <w:marTop w:val="0"/>
          <w:marBottom w:val="0"/>
          <w:divBdr>
            <w:top w:val="none" w:sz="0" w:space="0" w:color="auto"/>
            <w:left w:val="none" w:sz="0" w:space="0" w:color="auto"/>
            <w:bottom w:val="none" w:sz="0" w:space="0" w:color="auto"/>
            <w:right w:val="none" w:sz="0" w:space="0" w:color="auto"/>
          </w:divBdr>
        </w:div>
        <w:div w:id="1109469005">
          <w:marLeft w:val="640"/>
          <w:marRight w:val="0"/>
          <w:marTop w:val="0"/>
          <w:marBottom w:val="0"/>
          <w:divBdr>
            <w:top w:val="none" w:sz="0" w:space="0" w:color="auto"/>
            <w:left w:val="none" w:sz="0" w:space="0" w:color="auto"/>
            <w:bottom w:val="none" w:sz="0" w:space="0" w:color="auto"/>
            <w:right w:val="none" w:sz="0" w:space="0" w:color="auto"/>
          </w:divBdr>
        </w:div>
        <w:div w:id="1116369399">
          <w:marLeft w:val="640"/>
          <w:marRight w:val="0"/>
          <w:marTop w:val="0"/>
          <w:marBottom w:val="0"/>
          <w:divBdr>
            <w:top w:val="none" w:sz="0" w:space="0" w:color="auto"/>
            <w:left w:val="none" w:sz="0" w:space="0" w:color="auto"/>
            <w:bottom w:val="none" w:sz="0" w:space="0" w:color="auto"/>
            <w:right w:val="none" w:sz="0" w:space="0" w:color="auto"/>
          </w:divBdr>
        </w:div>
        <w:div w:id="1206479572">
          <w:marLeft w:val="640"/>
          <w:marRight w:val="0"/>
          <w:marTop w:val="0"/>
          <w:marBottom w:val="0"/>
          <w:divBdr>
            <w:top w:val="none" w:sz="0" w:space="0" w:color="auto"/>
            <w:left w:val="none" w:sz="0" w:space="0" w:color="auto"/>
            <w:bottom w:val="none" w:sz="0" w:space="0" w:color="auto"/>
            <w:right w:val="none" w:sz="0" w:space="0" w:color="auto"/>
          </w:divBdr>
        </w:div>
        <w:div w:id="1229076548">
          <w:marLeft w:val="640"/>
          <w:marRight w:val="0"/>
          <w:marTop w:val="0"/>
          <w:marBottom w:val="0"/>
          <w:divBdr>
            <w:top w:val="none" w:sz="0" w:space="0" w:color="auto"/>
            <w:left w:val="none" w:sz="0" w:space="0" w:color="auto"/>
            <w:bottom w:val="none" w:sz="0" w:space="0" w:color="auto"/>
            <w:right w:val="none" w:sz="0" w:space="0" w:color="auto"/>
          </w:divBdr>
        </w:div>
        <w:div w:id="1236428700">
          <w:marLeft w:val="640"/>
          <w:marRight w:val="0"/>
          <w:marTop w:val="0"/>
          <w:marBottom w:val="0"/>
          <w:divBdr>
            <w:top w:val="none" w:sz="0" w:space="0" w:color="auto"/>
            <w:left w:val="none" w:sz="0" w:space="0" w:color="auto"/>
            <w:bottom w:val="none" w:sz="0" w:space="0" w:color="auto"/>
            <w:right w:val="none" w:sz="0" w:space="0" w:color="auto"/>
          </w:divBdr>
        </w:div>
        <w:div w:id="1252202556">
          <w:marLeft w:val="640"/>
          <w:marRight w:val="0"/>
          <w:marTop w:val="0"/>
          <w:marBottom w:val="0"/>
          <w:divBdr>
            <w:top w:val="none" w:sz="0" w:space="0" w:color="auto"/>
            <w:left w:val="none" w:sz="0" w:space="0" w:color="auto"/>
            <w:bottom w:val="none" w:sz="0" w:space="0" w:color="auto"/>
            <w:right w:val="none" w:sz="0" w:space="0" w:color="auto"/>
          </w:divBdr>
        </w:div>
        <w:div w:id="1257515235">
          <w:marLeft w:val="640"/>
          <w:marRight w:val="0"/>
          <w:marTop w:val="0"/>
          <w:marBottom w:val="0"/>
          <w:divBdr>
            <w:top w:val="none" w:sz="0" w:space="0" w:color="auto"/>
            <w:left w:val="none" w:sz="0" w:space="0" w:color="auto"/>
            <w:bottom w:val="none" w:sz="0" w:space="0" w:color="auto"/>
            <w:right w:val="none" w:sz="0" w:space="0" w:color="auto"/>
          </w:divBdr>
        </w:div>
        <w:div w:id="1305699127">
          <w:marLeft w:val="640"/>
          <w:marRight w:val="0"/>
          <w:marTop w:val="0"/>
          <w:marBottom w:val="0"/>
          <w:divBdr>
            <w:top w:val="none" w:sz="0" w:space="0" w:color="auto"/>
            <w:left w:val="none" w:sz="0" w:space="0" w:color="auto"/>
            <w:bottom w:val="none" w:sz="0" w:space="0" w:color="auto"/>
            <w:right w:val="none" w:sz="0" w:space="0" w:color="auto"/>
          </w:divBdr>
        </w:div>
        <w:div w:id="1366103945">
          <w:marLeft w:val="640"/>
          <w:marRight w:val="0"/>
          <w:marTop w:val="0"/>
          <w:marBottom w:val="0"/>
          <w:divBdr>
            <w:top w:val="none" w:sz="0" w:space="0" w:color="auto"/>
            <w:left w:val="none" w:sz="0" w:space="0" w:color="auto"/>
            <w:bottom w:val="none" w:sz="0" w:space="0" w:color="auto"/>
            <w:right w:val="none" w:sz="0" w:space="0" w:color="auto"/>
          </w:divBdr>
        </w:div>
        <w:div w:id="1385829867">
          <w:marLeft w:val="640"/>
          <w:marRight w:val="0"/>
          <w:marTop w:val="0"/>
          <w:marBottom w:val="0"/>
          <w:divBdr>
            <w:top w:val="none" w:sz="0" w:space="0" w:color="auto"/>
            <w:left w:val="none" w:sz="0" w:space="0" w:color="auto"/>
            <w:bottom w:val="none" w:sz="0" w:space="0" w:color="auto"/>
            <w:right w:val="none" w:sz="0" w:space="0" w:color="auto"/>
          </w:divBdr>
        </w:div>
        <w:div w:id="1395081564">
          <w:marLeft w:val="640"/>
          <w:marRight w:val="0"/>
          <w:marTop w:val="0"/>
          <w:marBottom w:val="0"/>
          <w:divBdr>
            <w:top w:val="none" w:sz="0" w:space="0" w:color="auto"/>
            <w:left w:val="none" w:sz="0" w:space="0" w:color="auto"/>
            <w:bottom w:val="none" w:sz="0" w:space="0" w:color="auto"/>
            <w:right w:val="none" w:sz="0" w:space="0" w:color="auto"/>
          </w:divBdr>
        </w:div>
        <w:div w:id="1440636085">
          <w:marLeft w:val="640"/>
          <w:marRight w:val="0"/>
          <w:marTop w:val="0"/>
          <w:marBottom w:val="0"/>
          <w:divBdr>
            <w:top w:val="none" w:sz="0" w:space="0" w:color="auto"/>
            <w:left w:val="none" w:sz="0" w:space="0" w:color="auto"/>
            <w:bottom w:val="none" w:sz="0" w:space="0" w:color="auto"/>
            <w:right w:val="none" w:sz="0" w:space="0" w:color="auto"/>
          </w:divBdr>
        </w:div>
        <w:div w:id="1483542459">
          <w:marLeft w:val="640"/>
          <w:marRight w:val="0"/>
          <w:marTop w:val="0"/>
          <w:marBottom w:val="0"/>
          <w:divBdr>
            <w:top w:val="none" w:sz="0" w:space="0" w:color="auto"/>
            <w:left w:val="none" w:sz="0" w:space="0" w:color="auto"/>
            <w:bottom w:val="none" w:sz="0" w:space="0" w:color="auto"/>
            <w:right w:val="none" w:sz="0" w:space="0" w:color="auto"/>
          </w:divBdr>
        </w:div>
        <w:div w:id="1551184910">
          <w:marLeft w:val="640"/>
          <w:marRight w:val="0"/>
          <w:marTop w:val="0"/>
          <w:marBottom w:val="0"/>
          <w:divBdr>
            <w:top w:val="none" w:sz="0" w:space="0" w:color="auto"/>
            <w:left w:val="none" w:sz="0" w:space="0" w:color="auto"/>
            <w:bottom w:val="none" w:sz="0" w:space="0" w:color="auto"/>
            <w:right w:val="none" w:sz="0" w:space="0" w:color="auto"/>
          </w:divBdr>
        </w:div>
        <w:div w:id="1554343348">
          <w:marLeft w:val="640"/>
          <w:marRight w:val="0"/>
          <w:marTop w:val="0"/>
          <w:marBottom w:val="0"/>
          <w:divBdr>
            <w:top w:val="none" w:sz="0" w:space="0" w:color="auto"/>
            <w:left w:val="none" w:sz="0" w:space="0" w:color="auto"/>
            <w:bottom w:val="none" w:sz="0" w:space="0" w:color="auto"/>
            <w:right w:val="none" w:sz="0" w:space="0" w:color="auto"/>
          </w:divBdr>
        </w:div>
        <w:div w:id="1583220594">
          <w:marLeft w:val="640"/>
          <w:marRight w:val="0"/>
          <w:marTop w:val="0"/>
          <w:marBottom w:val="0"/>
          <w:divBdr>
            <w:top w:val="none" w:sz="0" w:space="0" w:color="auto"/>
            <w:left w:val="none" w:sz="0" w:space="0" w:color="auto"/>
            <w:bottom w:val="none" w:sz="0" w:space="0" w:color="auto"/>
            <w:right w:val="none" w:sz="0" w:space="0" w:color="auto"/>
          </w:divBdr>
        </w:div>
        <w:div w:id="1601795454">
          <w:marLeft w:val="640"/>
          <w:marRight w:val="0"/>
          <w:marTop w:val="0"/>
          <w:marBottom w:val="0"/>
          <w:divBdr>
            <w:top w:val="none" w:sz="0" w:space="0" w:color="auto"/>
            <w:left w:val="none" w:sz="0" w:space="0" w:color="auto"/>
            <w:bottom w:val="none" w:sz="0" w:space="0" w:color="auto"/>
            <w:right w:val="none" w:sz="0" w:space="0" w:color="auto"/>
          </w:divBdr>
        </w:div>
        <w:div w:id="1803888593">
          <w:marLeft w:val="640"/>
          <w:marRight w:val="0"/>
          <w:marTop w:val="0"/>
          <w:marBottom w:val="0"/>
          <w:divBdr>
            <w:top w:val="none" w:sz="0" w:space="0" w:color="auto"/>
            <w:left w:val="none" w:sz="0" w:space="0" w:color="auto"/>
            <w:bottom w:val="none" w:sz="0" w:space="0" w:color="auto"/>
            <w:right w:val="none" w:sz="0" w:space="0" w:color="auto"/>
          </w:divBdr>
        </w:div>
        <w:div w:id="1979994767">
          <w:marLeft w:val="640"/>
          <w:marRight w:val="0"/>
          <w:marTop w:val="0"/>
          <w:marBottom w:val="0"/>
          <w:divBdr>
            <w:top w:val="none" w:sz="0" w:space="0" w:color="auto"/>
            <w:left w:val="none" w:sz="0" w:space="0" w:color="auto"/>
            <w:bottom w:val="none" w:sz="0" w:space="0" w:color="auto"/>
            <w:right w:val="none" w:sz="0" w:space="0" w:color="auto"/>
          </w:divBdr>
        </w:div>
        <w:div w:id="1988128636">
          <w:marLeft w:val="640"/>
          <w:marRight w:val="0"/>
          <w:marTop w:val="0"/>
          <w:marBottom w:val="0"/>
          <w:divBdr>
            <w:top w:val="none" w:sz="0" w:space="0" w:color="auto"/>
            <w:left w:val="none" w:sz="0" w:space="0" w:color="auto"/>
            <w:bottom w:val="none" w:sz="0" w:space="0" w:color="auto"/>
            <w:right w:val="none" w:sz="0" w:space="0" w:color="auto"/>
          </w:divBdr>
        </w:div>
        <w:div w:id="2021813670">
          <w:marLeft w:val="640"/>
          <w:marRight w:val="0"/>
          <w:marTop w:val="0"/>
          <w:marBottom w:val="0"/>
          <w:divBdr>
            <w:top w:val="none" w:sz="0" w:space="0" w:color="auto"/>
            <w:left w:val="none" w:sz="0" w:space="0" w:color="auto"/>
            <w:bottom w:val="none" w:sz="0" w:space="0" w:color="auto"/>
            <w:right w:val="none" w:sz="0" w:space="0" w:color="auto"/>
          </w:divBdr>
        </w:div>
        <w:div w:id="2037655025">
          <w:marLeft w:val="640"/>
          <w:marRight w:val="0"/>
          <w:marTop w:val="0"/>
          <w:marBottom w:val="0"/>
          <w:divBdr>
            <w:top w:val="none" w:sz="0" w:space="0" w:color="auto"/>
            <w:left w:val="none" w:sz="0" w:space="0" w:color="auto"/>
            <w:bottom w:val="none" w:sz="0" w:space="0" w:color="auto"/>
            <w:right w:val="none" w:sz="0" w:space="0" w:color="auto"/>
          </w:divBdr>
        </w:div>
      </w:divsChild>
    </w:div>
    <w:div w:id="1584221203">
      <w:bodyDiv w:val="1"/>
      <w:marLeft w:val="0"/>
      <w:marRight w:val="0"/>
      <w:marTop w:val="0"/>
      <w:marBottom w:val="0"/>
      <w:divBdr>
        <w:top w:val="none" w:sz="0" w:space="0" w:color="auto"/>
        <w:left w:val="none" w:sz="0" w:space="0" w:color="auto"/>
        <w:bottom w:val="none" w:sz="0" w:space="0" w:color="auto"/>
        <w:right w:val="none" w:sz="0" w:space="0" w:color="auto"/>
      </w:divBdr>
      <w:divsChild>
        <w:div w:id="46224445">
          <w:marLeft w:val="640"/>
          <w:marRight w:val="0"/>
          <w:marTop w:val="0"/>
          <w:marBottom w:val="0"/>
          <w:divBdr>
            <w:top w:val="none" w:sz="0" w:space="0" w:color="auto"/>
            <w:left w:val="none" w:sz="0" w:space="0" w:color="auto"/>
            <w:bottom w:val="none" w:sz="0" w:space="0" w:color="auto"/>
            <w:right w:val="none" w:sz="0" w:space="0" w:color="auto"/>
          </w:divBdr>
        </w:div>
        <w:div w:id="79181609">
          <w:marLeft w:val="640"/>
          <w:marRight w:val="0"/>
          <w:marTop w:val="0"/>
          <w:marBottom w:val="0"/>
          <w:divBdr>
            <w:top w:val="none" w:sz="0" w:space="0" w:color="auto"/>
            <w:left w:val="none" w:sz="0" w:space="0" w:color="auto"/>
            <w:bottom w:val="none" w:sz="0" w:space="0" w:color="auto"/>
            <w:right w:val="none" w:sz="0" w:space="0" w:color="auto"/>
          </w:divBdr>
        </w:div>
        <w:div w:id="90708202">
          <w:marLeft w:val="640"/>
          <w:marRight w:val="0"/>
          <w:marTop w:val="0"/>
          <w:marBottom w:val="0"/>
          <w:divBdr>
            <w:top w:val="none" w:sz="0" w:space="0" w:color="auto"/>
            <w:left w:val="none" w:sz="0" w:space="0" w:color="auto"/>
            <w:bottom w:val="none" w:sz="0" w:space="0" w:color="auto"/>
            <w:right w:val="none" w:sz="0" w:space="0" w:color="auto"/>
          </w:divBdr>
        </w:div>
        <w:div w:id="194661697">
          <w:marLeft w:val="640"/>
          <w:marRight w:val="0"/>
          <w:marTop w:val="0"/>
          <w:marBottom w:val="0"/>
          <w:divBdr>
            <w:top w:val="none" w:sz="0" w:space="0" w:color="auto"/>
            <w:left w:val="none" w:sz="0" w:space="0" w:color="auto"/>
            <w:bottom w:val="none" w:sz="0" w:space="0" w:color="auto"/>
            <w:right w:val="none" w:sz="0" w:space="0" w:color="auto"/>
          </w:divBdr>
        </w:div>
        <w:div w:id="238056024">
          <w:marLeft w:val="640"/>
          <w:marRight w:val="0"/>
          <w:marTop w:val="0"/>
          <w:marBottom w:val="0"/>
          <w:divBdr>
            <w:top w:val="none" w:sz="0" w:space="0" w:color="auto"/>
            <w:left w:val="none" w:sz="0" w:space="0" w:color="auto"/>
            <w:bottom w:val="none" w:sz="0" w:space="0" w:color="auto"/>
            <w:right w:val="none" w:sz="0" w:space="0" w:color="auto"/>
          </w:divBdr>
        </w:div>
        <w:div w:id="250241923">
          <w:marLeft w:val="640"/>
          <w:marRight w:val="0"/>
          <w:marTop w:val="0"/>
          <w:marBottom w:val="0"/>
          <w:divBdr>
            <w:top w:val="none" w:sz="0" w:space="0" w:color="auto"/>
            <w:left w:val="none" w:sz="0" w:space="0" w:color="auto"/>
            <w:bottom w:val="none" w:sz="0" w:space="0" w:color="auto"/>
            <w:right w:val="none" w:sz="0" w:space="0" w:color="auto"/>
          </w:divBdr>
        </w:div>
        <w:div w:id="255797533">
          <w:marLeft w:val="640"/>
          <w:marRight w:val="0"/>
          <w:marTop w:val="0"/>
          <w:marBottom w:val="0"/>
          <w:divBdr>
            <w:top w:val="none" w:sz="0" w:space="0" w:color="auto"/>
            <w:left w:val="none" w:sz="0" w:space="0" w:color="auto"/>
            <w:bottom w:val="none" w:sz="0" w:space="0" w:color="auto"/>
            <w:right w:val="none" w:sz="0" w:space="0" w:color="auto"/>
          </w:divBdr>
        </w:div>
        <w:div w:id="274482605">
          <w:marLeft w:val="640"/>
          <w:marRight w:val="0"/>
          <w:marTop w:val="0"/>
          <w:marBottom w:val="0"/>
          <w:divBdr>
            <w:top w:val="none" w:sz="0" w:space="0" w:color="auto"/>
            <w:left w:val="none" w:sz="0" w:space="0" w:color="auto"/>
            <w:bottom w:val="none" w:sz="0" w:space="0" w:color="auto"/>
            <w:right w:val="none" w:sz="0" w:space="0" w:color="auto"/>
          </w:divBdr>
        </w:div>
        <w:div w:id="348722743">
          <w:marLeft w:val="640"/>
          <w:marRight w:val="0"/>
          <w:marTop w:val="0"/>
          <w:marBottom w:val="0"/>
          <w:divBdr>
            <w:top w:val="none" w:sz="0" w:space="0" w:color="auto"/>
            <w:left w:val="none" w:sz="0" w:space="0" w:color="auto"/>
            <w:bottom w:val="none" w:sz="0" w:space="0" w:color="auto"/>
            <w:right w:val="none" w:sz="0" w:space="0" w:color="auto"/>
          </w:divBdr>
        </w:div>
        <w:div w:id="453912270">
          <w:marLeft w:val="640"/>
          <w:marRight w:val="0"/>
          <w:marTop w:val="0"/>
          <w:marBottom w:val="0"/>
          <w:divBdr>
            <w:top w:val="none" w:sz="0" w:space="0" w:color="auto"/>
            <w:left w:val="none" w:sz="0" w:space="0" w:color="auto"/>
            <w:bottom w:val="none" w:sz="0" w:space="0" w:color="auto"/>
            <w:right w:val="none" w:sz="0" w:space="0" w:color="auto"/>
          </w:divBdr>
        </w:div>
        <w:div w:id="464736446">
          <w:marLeft w:val="640"/>
          <w:marRight w:val="0"/>
          <w:marTop w:val="0"/>
          <w:marBottom w:val="0"/>
          <w:divBdr>
            <w:top w:val="none" w:sz="0" w:space="0" w:color="auto"/>
            <w:left w:val="none" w:sz="0" w:space="0" w:color="auto"/>
            <w:bottom w:val="none" w:sz="0" w:space="0" w:color="auto"/>
            <w:right w:val="none" w:sz="0" w:space="0" w:color="auto"/>
          </w:divBdr>
        </w:div>
        <w:div w:id="509879730">
          <w:marLeft w:val="640"/>
          <w:marRight w:val="0"/>
          <w:marTop w:val="0"/>
          <w:marBottom w:val="0"/>
          <w:divBdr>
            <w:top w:val="none" w:sz="0" w:space="0" w:color="auto"/>
            <w:left w:val="none" w:sz="0" w:space="0" w:color="auto"/>
            <w:bottom w:val="none" w:sz="0" w:space="0" w:color="auto"/>
            <w:right w:val="none" w:sz="0" w:space="0" w:color="auto"/>
          </w:divBdr>
        </w:div>
        <w:div w:id="518005445">
          <w:marLeft w:val="640"/>
          <w:marRight w:val="0"/>
          <w:marTop w:val="0"/>
          <w:marBottom w:val="0"/>
          <w:divBdr>
            <w:top w:val="none" w:sz="0" w:space="0" w:color="auto"/>
            <w:left w:val="none" w:sz="0" w:space="0" w:color="auto"/>
            <w:bottom w:val="none" w:sz="0" w:space="0" w:color="auto"/>
            <w:right w:val="none" w:sz="0" w:space="0" w:color="auto"/>
          </w:divBdr>
        </w:div>
        <w:div w:id="520777404">
          <w:marLeft w:val="640"/>
          <w:marRight w:val="0"/>
          <w:marTop w:val="0"/>
          <w:marBottom w:val="0"/>
          <w:divBdr>
            <w:top w:val="none" w:sz="0" w:space="0" w:color="auto"/>
            <w:left w:val="none" w:sz="0" w:space="0" w:color="auto"/>
            <w:bottom w:val="none" w:sz="0" w:space="0" w:color="auto"/>
            <w:right w:val="none" w:sz="0" w:space="0" w:color="auto"/>
          </w:divBdr>
        </w:div>
        <w:div w:id="549078768">
          <w:marLeft w:val="640"/>
          <w:marRight w:val="0"/>
          <w:marTop w:val="0"/>
          <w:marBottom w:val="0"/>
          <w:divBdr>
            <w:top w:val="none" w:sz="0" w:space="0" w:color="auto"/>
            <w:left w:val="none" w:sz="0" w:space="0" w:color="auto"/>
            <w:bottom w:val="none" w:sz="0" w:space="0" w:color="auto"/>
            <w:right w:val="none" w:sz="0" w:space="0" w:color="auto"/>
          </w:divBdr>
        </w:div>
        <w:div w:id="583614534">
          <w:marLeft w:val="640"/>
          <w:marRight w:val="0"/>
          <w:marTop w:val="0"/>
          <w:marBottom w:val="0"/>
          <w:divBdr>
            <w:top w:val="none" w:sz="0" w:space="0" w:color="auto"/>
            <w:left w:val="none" w:sz="0" w:space="0" w:color="auto"/>
            <w:bottom w:val="none" w:sz="0" w:space="0" w:color="auto"/>
            <w:right w:val="none" w:sz="0" w:space="0" w:color="auto"/>
          </w:divBdr>
        </w:div>
        <w:div w:id="688020369">
          <w:marLeft w:val="640"/>
          <w:marRight w:val="0"/>
          <w:marTop w:val="0"/>
          <w:marBottom w:val="0"/>
          <w:divBdr>
            <w:top w:val="none" w:sz="0" w:space="0" w:color="auto"/>
            <w:left w:val="none" w:sz="0" w:space="0" w:color="auto"/>
            <w:bottom w:val="none" w:sz="0" w:space="0" w:color="auto"/>
            <w:right w:val="none" w:sz="0" w:space="0" w:color="auto"/>
          </w:divBdr>
        </w:div>
        <w:div w:id="692732530">
          <w:marLeft w:val="640"/>
          <w:marRight w:val="0"/>
          <w:marTop w:val="0"/>
          <w:marBottom w:val="0"/>
          <w:divBdr>
            <w:top w:val="none" w:sz="0" w:space="0" w:color="auto"/>
            <w:left w:val="none" w:sz="0" w:space="0" w:color="auto"/>
            <w:bottom w:val="none" w:sz="0" w:space="0" w:color="auto"/>
            <w:right w:val="none" w:sz="0" w:space="0" w:color="auto"/>
          </w:divBdr>
        </w:div>
        <w:div w:id="730467547">
          <w:marLeft w:val="640"/>
          <w:marRight w:val="0"/>
          <w:marTop w:val="0"/>
          <w:marBottom w:val="0"/>
          <w:divBdr>
            <w:top w:val="none" w:sz="0" w:space="0" w:color="auto"/>
            <w:left w:val="none" w:sz="0" w:space="0" w:color="auto"/>
            <w:bottom w:val="none" w:sz="0" w:space="0" w:color="auto"/>
            <w:right w:val="none" w:sz="0" w:space="0" w:color="auto"/>
          </w:divBdr>
        </w:div>
        <w:div w:id="764493677">
          <w:marLeft w:val="640"/>
          <w:marRight w:val="0"/>
          <w:marTop w:val="0"/>
          <w:marBottom w:val="0"/>
          <w:divBdr>
            <w:top w:val="none" w:sz="0" w:space="0" w:color="auto"/>
            <w:left w:val="none" w:sz="0" w:space="0" w:color="auto"/>
            <w:bottom w:val="none" w:sz="0" w:space="0" w:color="auto"/>
            <w:right w:val="none" w:sz="0" w:space="0" w:color="auto"/>
          </w:divBdr>
        </w:div>
        <w:div w:id="818807298">
          <w:marLeft w:val="640"/>
          <w:marRight w:val="0"/>
          <w:marTop w:val="0"/>
          <w:marBottom w:val="0"/>
          <w:divBdr>
            <w:top w:val="none" w:sz="0" w:space="0" w:color="auto"/>
            <w:left w:val="none" w:sz="0" w:space="0" w:color="auto"/>
            <w:bottom w:val="none" w:sz="0" w:space="0" w:color="auto"/>
            <w:right w:val="none" w:sz="0" w:space="0" w:color="auto"/>
          </w:divBdr>
        </w:div>
        <w:div w:id="877207314">
          <w:marLeft w:val="640"/>
          <w:marRight w:val="0"/>
          <w:marTop w:val="0"/>
          <w:marBottom w:val="0"/>
          <w:divBdr>
            <w:top w:val="none" w:sz="0" w:space="0" w:color="auto"/>
            <w:left w:val="none" w:sz="0" w:space="0" w:color="auto"/>
            <w:bottom w:val="none" w:sz="0" w:space="0" w:color="auto"/>
            <w:right w:val="none" w:sz="0" w:space="0" w:color="auto"/>
          </w:divBdr>
        </w:div>
        <w:div w:id="898134068">
          <w:marLeft w:val="640"/>
          <w:marRight w:val="0"/>
          <w:marTop w:val="0"/>
          <w:marBottom w:val="0"/>
          <w:divBdr>
            <w:top w:val="none" w:sz="0" w:space="0" w:color="auto"/>
            <w:left w:val="none" w:sz="0" w:space="0" w:color="auto"/>
            <w:bottom w:val="none" w:sz="0" w:space="0" w:color="auto"/>
            <w:right w:val="none" w:sz="0" w:space="0" w:color="auto"/>
          </w:divBdr>
        </w:div>
        <w:div w:id="909120629">
          <w:marLeft w:val="640"/>
          <w:marRight w:val="0"/>
          <w:marTop w:val="0"/>
          <w:marBottom w:val="0"/>
          <w:divBdr>
            <w:top w:val="none" w:sz="0" w:space="0" w:color="auto"/>
            <w:left w:val="none" w:sz="0" w:space="0" w:color="auto"/>
            <w:bottom w:val="none" w:sz="0" w:space="0" w:color="auto"/>
            <w:right w:val="none" w:sz="0" w:space="0" w:color="auto"/>
          </w:divBdr>
        </w:div>
        <w:div w:id="915406862">
          <w:marLeft w:val="640"/>
          <w:marRight w:val="0"/>
          <w:marTop w:val="0"/>
          <w:marBottom w:val="0"/>
          <w:divBdr>
            <w:top w:val="none" w:sz="0" w:space="0" w:color="auto"/>
            <w:left w:val="none" w:sz="0" w:space="0" w:color="auto"/>
            <w:bottom w:val="none" w:sz="0" w:space="0" w:color="auto"/>
            <w:right w:val="none" w:sz="0" w:space="0" w:color="auto"/>
          </w:divBdr>
        </w:div>
        <w:div w:id="930545718">
          <w:marLeft w:val="640"/>
          <w:marRight w:val="0"/>
          <w:marTop w:val="0"/>
          <w:marBottom w:val="0"/>
          <w:divBdr>
            <w:top w:val="none" w:sz="0" w:space="0" w:color="auto"/>
            <w:left w:val="none" w:sz="0" w:space="0" w:color="auto"/>
            <w:bottom w:val="none" w:sz="0" w:space="0" w:color="auto"/>
            <w:right w:val="none" w:sz="0" w:space="0" w:color="auto"/>
          </w:divBdr>
        </w:div>
        <w:div w:id="976179332">
          <w:marLeft w:val="640"/>
          <w:marRight w:val="0"/>
          <w:marTop w:val="0"/>
          <w:marBottom w:val="0"/>
          <w:divBdr>
            <w:top w:val="none" w:sz="0" w:space="0" w:color="auto"/>
            <w:left w:val="none" w:sz="0" w:space="0" w:color="auto"/>
            <w:bottom w:val="none" w:sz="0" w:space="0" w:color="auto"/>
            <w:right w:val="none" w:sz="0" w:space="0" w:color="auto"/>
          </w:divBdr>
        </w:div>
        <w:div w:id="1010837211">
          <w:marLeft w:val="640"/>
          <w:marRight w:val="0"/>
          <w:marTop w:val="0"/>
          <w:marBottom w:val="0"/>
          <w:divBdr>
            <w:top w:val="none" w:sz="0" w:space="0" w:color="auto"/>
            <w:left w:val="none" w:sz="0" w:space="0" w:color="auto"/>
            <w:bottom w:val="none" w:sz="0" w:space="0" w:color="auto"/>
            <w:right w:val="none" w:sz="0" w:space="0" w:color="auto"/>
          </w:divBdr>
        </w:div>
        <w:div w:id="1012028140">
          <w:marLeft w:val="640"/>
          <w:marRight w:val="0"/>
          <w:marTop w:val="0"/>
          <w:marBottom w:val="0"/>
          <w:divBdr>
            <w:top w:val="none" w:sz="0" w:space="0" w:color="auto"/>
            <w:left w:val="none" w:sz="0" w:space="0" w:color="auto"/>
            <w:bottom w:val="none" w:sz="0" w:space="0" w:color="auto"/>
            <w:right w:val="none" w:sz="0" w:space="0" w:color="auto"/>
          </w:divBdr>
        </w:div>
        <w:div w:id="1060787331">
          <w:marLeft w:val="640"/>
          <w:marRight w:val="0"/>
          <w:marTop w:val="0"/>
          <w:marBottom w:val="0"/>
          <w:divBdr>
            <w:top w:val="none" w:sz="0" w:space="0" w:color="auto"/>
            <w:left w:val="none" w:sz="0" w:space="0" w:color="auto"/>
            <w:bottom w:val="none" w:sz="0" w:space="0" w:color="auto"/>
            <w:right w:val="none" w:sz="0" w:space="0" w:color="auto"/>
          </w:divBdr>
        </w:div>
        <w:div w:id="1081634834">
          <w:marLeft w:val="640"/>
          <w:marRight w:val="0"/>
          <w:marTop w:val="0"/>
          <w:marBottom w:val="0"/>
          <w:divBdr>
            <w:top w:val="none" w:sz="0" w:space="0" w:color="auto"/>
            <w:left w:val="none" w:sz="0" w:space="0" w:color="auto"/>
            <w:bottom w:val="none" w:sz="0" w:space="0" w:color="auto"/>
            <w:right w:val="none" w:sz="0" w:space="0" w:color="auto"/>
          </w:divBdr>
        </w:div>
        <w:div w:id="1269386317">
          <w:marLeft w:val="640"/>
          <w:marRight w:val="0"/>
          <w:marTop w:val="0"/>
          <w:marBottom w:val="0"/>
          <w:divBdr>
            <w:top w:val="none" w:sz="0" w:space="0" w:color="auto"/>
            <w:left w:val="none" w:sz="0" w:space="0" w:color="auto"/>
            <w:bottom w:val="none" w:sz="0" w:space="0" w:color="auto"/>
            <w:right w:val="none" w:sz="0" w:space="0" w:color="auto"/>
          </w:divBdr>
        </w:div>
        <w:div w:id="1307395515">
          <w:marLeft w:val="640"/>
          <w:marRight w:val="0"/>
          <w:marTop w:val="0"/>
          <w:marBottom w:val="0"/>
          <w:divBdr>
            <w:top w:val="none" w:sz="0" w:space="0" w:color="auto"/>
            <w:left w:val="none" w:sz="0" w:space="0" w:color="auto"/>
            <w:bottom w:val="none" w:sz="0" w:space="0" w:color="auto"/>
            <w:right w:val="none" w:sz="0" w:space="0" w:color="auto"/>
          </w:divBdr>
        </w:div>
        <w:div w:id="1368263325">
          <w:marLeft w:val="640"/>
          <w:marRight w:val="0"/>
          <w:marTop w:val="0"/>
          <w:marBottom w:val="0"/>
          <w:divBdr>
            <w:top w:val="none" w:sz="0" w:space="0" w:color="auto"/>
            <w:left w:val="none" w:sz="0" w:space="0" w:color="auto"/>
            <w:bottom w:val="none" w:sz="0" w:space="0" w:color="auto"/>
            <w:right w:val="none" w:sz="0" w:space="0" w:color="auto"/>
          </w:divBdr>
        </w:div>
        <w:div w:id="1427269041">
          <w:marLeft w:val="640"/>
          <w:marRight w:val="0"/>
          <w:marTop w:val="0"/>
          <w:marBottom w:val="0"/>
          <w:divBdr>
            <w:top w:val="none" w:sz="0" w:space="0" w:color="auto"/>
            <w:left w:val="none" w:sz="0" w:space="0" w:color="auto"/>
            <w:bottom w:val="none" w:sz="0" w:space="0" w:color="auto"/>
            <w:right w:val="none" w:sz="0" w:space="0" w:color="auto"/>
          </w:divBdr>
        </w:div>
        <w:div w:id="1441487401">
          <w:marLeft w:val="640"/>
          <w:marRight w:val="0"/>
          <w:marTop w:val="0"/>
          <w:marBottom w:val="0"/>
          <w:divBdr>
            <w:top w:val="none" w:sz="0" w:space="0" w:color="auto"/>
            <w:left w:val="none" w:sz="0" w:space="0" w:color="auto"/>
            <w:bottom w:val="none" w:sz="0" w:space="0" w:color="auto"/>
            <w:right w:val="none" w:sz="0" w:space="0" w:color="auto"/>
          </w:divBdr>
        </w:div>
        <w:div w:id="1442145884">
          <w:marLeft w:val="640"/>
          <w:marRight w:val="0"/>
          <w:marTop w:val="0"/>
          <w:marBottom w:val="0"/>
          <w:divBdr>
            <w:top w:val="none" w:sz="0" w:space="0" w:color="auto"/>
            <w:left w:val="none" w:sz="0" w:space="0" w:color="auto"/>
            <w:bottom w:val="none" w:sz="0" w:space="0" w:color="auto"/>
            <w:right w:val="none" w:sz="0" w:space="0" w:color="auto"/>
          </w:divBdr>
        </w:div>
        <w:div w:id="1599019283">
          <w:marLeft w:val="640"/>
          <w:marRight w:val="0"/>
          <w:marTop w:val="0"/>
          <w:marBottom w:val="0"/>
          <w:divBdr>
            <w:top w:val="none" w:sz="0" w:space="0" w:color="auto"/>
            <w:left w:val="none" w:sz="0" w:space="0" w:color="auto"/>
            <w:bottom w:val="none" w:sz="0" w:space="0" w:color="auto"/>
            <w:right w:val="none" w:sz="0" w:space="0" w:color="auto"/>
          </w:divBdr>
        </w:div>
        <w:div w:id="1755279472">
          <w:marLeft w:val="640"/>
          <w:marRight w:val="0"/>
          <w:marTop w:val="0"/>
          <w:marBottom w:val="0"/>
          <w:divBdr>
            <w:top w:val="none" w:sz="0" w:space="0" w:color="auto"/>
            <w:left w:val="none" w:sz="0" w:space="0" w:color="auto"/>
            <w:bottom w:val="none" w:sz="0" w:space="0" w:color="auto"/>
            <w:right w:val="none" w:sz="0" w:space="0" w:color="auto"/>
          </w:divBdr>
        </w:div>
        <w:div w:id="1790587025">
          <w:marLeft w:val="640"/>
          <w:marRight w:val="0"/>
          <w:marTop w:val="0"/>
          <w:marBottom w:val="0"/>
          <w:divBdr>
            <w:top w:val="none" w:sz="0" w:space="0" w:color="auto"/>
            <w:left w:val="none" w:sz="0" w:space="0" w:color="auto"/>
            <w:bottom w:val="none" w:sz="0" w:space="0" w:color="auto"/>
            <w:right w:val="none" w:sz="0" w:space="0" w:color="auto"/>
          </w:divBdr>
        </w:div>
        <w:div w:id="1922564120">
          <w:marLeft w:val="640"/>
          <w:marRight w:val="0"/>
          <w:marTop w:val="0"/>
          <w:marBottom w:val="0"/>
          <w:divBdr>
            <w:top w:val="none" w:sz="0" w:space="0" w:color="auto"/>
            <w:left w:val="none" w:sz="0" w:space="0" w:color="auto"/>
            <w:bottom w:val="none" w:sz="0" w:space="0" w:color="auto"/>
            <w:right w:val="none" w:sz="0" w:space="0" w:color="auto"/>
          </w:divBdr>
        </w:div>
        <w:div w:id="1946686809">
          <w:marLeft w:val="640"/>
          <w:marRight w:val="0"/>
          <w:marTop w:val="0"/>
          <w:marBottom w:val="0"/>
          <w:divBdr>
            <w:top w:val="none" w:sz="0" w:space="0" w:color="auto"/>
            <w:left w:val="none" w:sz="0" w:space="0" w:color="auto"/>
            <w:bottom w:val="none" w:sz="0" w:space="0" w:color="auto"/>
            <w:right w:val="none" w:sz="0" w:space="0" w:color="auto"/>
          </w:divBdr>
        </w:div>
        <w:div w:id="2016110984">
          <w:marLeft w:val="640"/>
          <w:marRight w:val="0"/>
          <w:marTop w:val="0"/>
          <w:marBottom w:val="0"/>
          <w:divBdr>
            <w:top w:val="none" w:sz="0" w:space="0" w:color="auto"/>
            <w:left w:val="none" w:sz="0" w:space="0" w:color="auto"/>
            <w:bottom w:val="none" w:sz="0" w:space="0" w:color="auto"/>
            <w:right w:val="none" w:sz="0" w:space="0" w:color="auto"/>
          </w:divBdr>
        </w:div>
        <w:div w:id="2054847762">
          <w:marLeft w:val="640"/>
          <w:marRight w:val="0"/>
          <w:marTop w:val="0"/>
          <w:marBottom w:val="0"/>
          <w:divBdr>
            <w:top w:val="none" w:sz="0" w:space="0" w:color="auto"/>
            <w:left w:val="none" w:sz="0" w:space="0" w:color="auto"/>
            <w:bottom w:val="none" w:sz="0" w:space="0" w:color="auto"/>
            <w:right w:val="none" w:sz="0" w:space="0" w:color="auto"/>
          </w:divBdr>
        </w:div>
        <w:div w:id="2091652642">
          <w:marLeft w:val="640"/>
          <w:marRight w:val="0"/>
          <w:marTop w:val="0"/>
          <w:marBottom w:val="0"/>
          <w:divBdr>
            <w:top w:val="none" w:sz="0" w:space="0" w:color="auto"/>
            <w:left w:val="none" w:sz="0" w:space="0" w:color="auto"/>
            <w:bottom w:val="none" w:sz="0" w:space="0" w:color="auto"/>
            <w:right w:val="none" w:sz="0" w:space="0" w:color="auto"/>
          </w:divBdr>
        </w:div>
        <w:div w:id="2095975809">
          <w:marLeft w:val="640"/>
          <w:marRight w:val="0"/>
          <w:marTop w:val="0"/>
          <w:marBottom w:val="0"/>
          <w:divBdr>
            <w:top w:val="none" w:sz="0" w:space="0" w:color="auto"/>
            <w:left w:val="none" w:sz="0" w:space="0" w:color="auto"/>
            <w:bottom w:val="none" w:sz="0" w:space="0" w:color="auto"/>
            <w:right w:val="none" w:sz="0" w:space="0" w:color="auto"/>
          </w:divBdr>
        </w:div>
      </w:divsChild>
    </w:div>
    <w:div w:id="1588227495">
      <w:bodyDiv w:val="1"/>
      <w:marLeft w:val="0"/>
      <w:marRight w:val="0"/>
      <w:marTop w:val="0"/>
      <w:marBottom w:val="0"/>
      <w:divBdr>
        <w:top w:val="none" w:sz="0" w:space="0" w:color="auto"/>
        <w:left w:val="none" w:sz="0" w:space="0" w:color="auto"/>
        <w:bottom w:val="none" w:sz="0" w:space="0" w:color="auto"/>
        <w:right w:val="none" w:sz="0" w:space="0" w:color="auto"/>
      </w:divBdr>
      <w:divsChild>
        <w:div w:id="242909096">
          <w:marLeft w:val="640"/>
          <w:marRight w:val="0"/>
          <w:marTop w:val="0"/>
          <w:marBottom w:val="0"/>
          <w:divBdr>
            <w:top w:val="none" w:sz="0" w:space="0" w:color="auto"/>
            <w:left w:val="none" w:sz="0" w:space="0" w:color="auto"/>
            <w:bottom w:val="none" w:sz="0" w:space="0" w:color="auto"/>
            <w:right w:val="none" w:sz="0" w:space="0" w:color="auto"/>
          </w:divBdr>
        </w:div>
        <w:div w:id="265582546">
          <w:marLeft w:val="640"/>
          <w:marRight w:val="0"/>
          <w:marTop w:val="0"/>
          <w:marBottom w:val="0"/>
          <w:divBdr>
            <w:top w:val="none" w:sz="0" w:space="0" w:color="auto"/>
            <w:left w:val="none" w:sz="0" w:space="0" w:color="auto"/>
            <w:bottom w:val="none" w:sz="0" w:space="0" w:color="auto"/>
            <w:right w:val="none" w:sz="0" w:space="0" w:color="auto"/>
          </w:divBdr>
        </w:div>
        <w:div w:id="299768979">
          <w:marLeft w:val="640"/>
          <w:marRight w:val="0"/>
          <w:marTop w:val="0"/>
          <w:marBottom w:val="0"/>
          <w:divBdr>
            <w:top w:val="none" w:sz="0" w:space="0" w:color="auto"/>
            <w:left w:val="none" w:sz="0" w:space="0" w:color="auto"/>
            <w:bottom w:val="none" w:sz="0" w:space="0" w:color="auto"/>
            <w:right w:val="none" w:sz="0" w:space="0" w:color="auto"/>
          </w:divBdr>
        </w:div>
        <w:div w:id="311570623">
          <w:marLeft w:val="640"/>
          <w:marRight w:val="0"/>
          <w:marTop w:val="0"/>
          <w:marBottom w:val="0"/>
          <w:divBdr>
            <w:top w:val="none" w:sz="0" w:space="0" w:color="auto"/>
            <w:left w:val="none" w:sz="0" w:space="0" w:color="auto"/>
            <w:bottom w:val="none" w:sz="0" w:space="0" w:color="auto"/>
            <w:right w:val="none" w:sz="0" w:space="0" w:color="auto"/>
          </w:divBdr>
        </w:div>
        <w:div w:id="388111122">
          <w:marLeft w:val="640"/>
          <w:marRight w:val="0"/>
          <w:marTop w:val="0"/>
          <w:marBottom w:val="0"/>
          <w:divBdr>
            <w:top w:val="none" w:sz="0" w:space="0" w:color="auto"/>
            <w:left w:val="none" w:sz="0" w:space="0" w:color="auto"/>
            <w:bottom w:val="none" w:sz="0" w:space="0" w:color="auto"/>
            <w:right w:val="none" w:sz="0" w:space="0" w:color="auto"/>
          </w:divBdr>
        </w:div>
        <w:div w:id="395207816">
          <w:marLeft w:val="640"/>
          <w:marRight w:val="0"/>
          <w:marTop w:val="0"/>
          <w:marBottom w:val="0"/>
          <w:divBdr>
            <w:top w:val="none" w:sz="0" w:space="0" w:color="auto"/>
            <w:left w:val="none" w:sz="0" w:space="0" w:color="auto"/>
            <w:bottom w:val="none" w:sz="0" w:space="0" w:color="auto"/>
            <w:right w:val="none" w:sz="0" w:space="0" w:color="auto"/>
          </w:divBdr>
        </w:div>
        <w:div w:id="461733656">
          <w:marLeft w:val="640"/>
          <w:marRight w:val="0"/>
          <w:marTop w:val="0"/>
          <w:marBottom w:val="0"/>
          <w:divBdr>
            <w:top w:val="none" w:sz="0" w:space="0" w:color="auto"/>
            <w:left w:val="none" w:sz="0" w:space="0" w:color="auto"/>
            <w:bottom w:val="none" w:sz="0" w:space="0" w:color="auto"/>
            <w:right w:val="none" w:sz="0" w:space="0" w:color="auto"/>
          </w:divBdr>
        </w:div>
        <w:div w:id="485513103">
          <w:marLeft w:val="640"/>
          <w:marRight w:val="0"/>
          <w:marTop w:val="0"/>
          <w:marBottom w:val="0"/>
          <w:divBdr>
            <w:top w:val="none" w:sz="0" w:space="0" w:color="auto"/>
            <w:left w:val="none" w:sz="0" w:space="0" w:color="auto"/>
            <w:bottom w:val="none" w:sz="0" w:space="0" w:color="auto"/>
            <w:right w:val="none" w:sz="0" w:space="0" w:color="auto"/>
          </w:divBdr>
        </w:div>
        <w:div w:id="556552312">
          <w:marLeft w:val="640"/>
          <w:marRight w:val="0"/>
          <w:marTop w:val="0"/>
          <w:marBottom w:val="0"/>
          <w:divBdr>
            <w:top w:val="none" w:sz="0" w:space="0" w:color="auto"/>
            <w:left w:val="none" w:sz="0" w:space="0" w:color="auto"/>
            <w:bottom w:val="none" w:sz="0" w:space="0" w:color="auto"/>
            <w:right w:val="none" w:sz="0" w:space="0" w:color="auto"/>
          </w:divBdr>
        </w:div>
        <w:div w:id="585110371">
          <w:marLeft w:val="640"/>
          <w:marRight w:val="0"/>
          <w:marTop w:val="0"/>
          <w:marBottom w:val="0"/>
          <w:divBdr>
            <w:top w:val="none" w:sz="0" w:space="0" w:color="auto"/>
            <w:left w:val="none" w:sz="0" w:space="0" w:color="auto"/>
            <w:bottom w:val="none" w:sz="0" w:space="0" w:color="auto"/>
            <w:right w:val="none" w:sz="0" w:space="0" w:color="auto"/>
          </w:divBdr>
        </w:div>
        <w:div w:id="590697842">
          <w:marLeft w:val="640"/>
          <w:marRight w:val="0"/>
          <w:marTop w:val="0"/>
          <w:marBottom w:val="0"/>
          <w:divBdr>
            <w:top w:val="none" w:sz="0" w:space="0" w:color="auto"/>
            <w:left w:val="none" w:sz="0" w:space="0" w:color="auto"/>
            <w:bottom w:val="none" w:sz="0" w:space="0" w:color="auto"/>
            <w:right w:val="none" w:sz="0" w:space="0" w:color="auto"/>
          </w:divBdr>
        </w:div>
        <w:div w:id="597130961">
          <w:marLeft w:val="640"/>
          <w:marRight w:val="0"/>
          <w:marTop w:val="0"/>
          <w:marBottom w:val="0"/>
          <w:divBdr>
            <w:top w:val="none" w:sz="0" w:space="0" w:color="auto"/>
            <w:left w:val="none" w:sz="0" w:space="0" w:color="auto"/>
            <w:bottom w:val="none" w:sz="0" w:space="0" w:color="auto"/>
            <w:right w:val="none" w:sz="0" w:space="0" w:color="auto"/>
          </w:divBdr>
        </w:div>
        <w:div w:id="738096856">
          <w:marLeft w:val="640"/>
          <w:marRight w:val="0"/>
          <w:marTop w:val="0"/>
          <w:marBottom w:val="0"/>
          <w:divBdr>
            <w:top w:val="none" w:sz="0" w:space="0" w:color="auto"/>
            <w:left w:val="none" w:sz="0" w:space="0" w:color="auto"/>
            <w:bottom w:val="none" w:sz="0" w:space="0" w:color="auto"/>
            <w:right w:val="none" w:sz="0" w:space="0" w:color="auto"/>
          </w:divBdr>
        </w:div>
        <w:div w:id="749698225">
          <w:marLeft w:val="640"/>
          <w:marRight w:val="0"/>
          <w:marTop w:val="0"/>
          <w:marBottom w:val="0"/>
          <w:divBdr>
            <w:top w:val="none" w:sz="0" w:space="0" w:color="auto"/>
            <w:left w:val="none" w:sz="0" w:space="0" w:color="auto"/>
            <w:bottom w:val="none" w:sz="0" w:space="0" w:color="auto"/>
            <w:right w:val="none" w:sz="0" w:space="0" w:color="auto"/>
          </w:divBdr>
        </w:div>
        <w:div w:id="760494434">
          <w:marLeft w:val="640"/>
          <w:marRight w:val="0"/>
          <w:marTop w:val="0"/>
          <w:marBottom w:val="0"/>
          <w:divBdr>
            <w:top w:val="none" w:sz="0" w:space="0" w:color="auto"/>
            <w:left w:val="none" w:sz="0" w:space="0" w:color="auto"/>
            <w:bottom w:val="none" w:sz="0" w:space="0" w:color="auto"/>
            <w:right w:val="none" w:sz="0" w:space="0" w:color="auto"/>
          </w:divBdr>
        </w:div>
        <w:div w:id="866675288">
          <w:marLeft w:val="640"/>
          <w:marRight w:val="0"/>
          <w:marTop w:val="0"/>
          <w:marBottom w:val="0"/>
          <w:divBdr>
            <w:top w:val="none" w:sz="0" w:space="0" w:color="auto"/>
            <w:left w:val="none" w:sz="0" w:space="0" w:color="auto"/>
            <w:bottom w:val="none" w:sz="0" w:space="0" w:color="auto"/>
            <w:right w:val="none" w:sz="0" w:space="0" w:color="auto"/>
          </w:divBdr>
        </w:div>
        <w:div w:id="894199729">
          <w:marLeft w:val="640"/>
          <w:marRight w:val="0"/>
          <w:marTop w:val="0"/>
          <w:marBottom w:val="0"/>
          <w:divBdr>
            <w:top w:val="none" w:sz="0" w:space="0" w:color="auto"/>
            <w:left w:val="none" w:sz="0" w:space="0" w:color="auto"/>
            <w:bottom w:val="none" w:sz="0" w:space="0" w:color="auto"/>
            <w:right w:val="none" w:sz="0" w:space="0" w:color="auto"/>
          </w:divBdr>
        </w:div>
        <w:div w:id="943074903">
          <w:marLeft w:val="640"/>
          <w:marRight w:val="0"/>
          <w:marTop w:val="0"/>
          <w:marBottom w:val="0"/>
          <w:divBdr>
            <w:top w:val="none" w:sz="0" w:space="0" w:color="auto"/>
            <w:left w:val="none" w:sz="0" w:space="0" w:color="auto"/>
            <w:bottom w:val="none" w:sz="0" w:space="0" w:color="auto"/>
            <w:right w:val="none" w:sz="0" w:space="0" w:color="auto"/>
          </w:divBdr>
        </w:div>
        <w:div w:id="998121982">
          <w:marLeft w:val="640"/>
          <w:marRight w:val="0"/>
          <w:marTop w:val="0"/>
          <w:marBottom w:val="0"/>
          <w:divBdr>
            <w:top w:val="none" w:sz="0" w:space="0" w:color="auto"/>
            <w:left w:val="none" w:sz="0" w:space="0" w:color="auto"/>
            <w:bottom w:val="none" w:sz="0" w:space="0" w:color="auto"/>
            <w:right w:val="none" w:sz="0" w:space="0" w:color="auto"/>
          </w:divBdr>
        </w:div>
        <w:div w:id="1226985767">
          <w:marLeft w:val="640"/>
          <w:marRight w:val="0"/>
          <w:marTop w:val="0"/>
          <w:marBottom w:val="0"/>
          <w:divBdr>
            <w:top w:val="none" w:sz="0" w:space="0" w:color="auto"/>
            <w:left w:val="none" w:sz="0" w:space="0" w:color="auto"/>
            <w:bottom w:val="none" w:sz="0" w:space="0" w:color="auto"/>
            <w:right w:val="none" w:sz="0" w:space="0" w:color="auto"/>
          </w:divBdr>
        </w:div>
        <w:div w:id="1324041572">
          <w:marLeft w:val="640"/>
          <w:marRight w:val="0"/>
          <w:marTop w:val="0"/>
          <w:marBottom w:val="0"/>
          <w:divBdr>
            <w:top w:val="none" w:sz="0" w:space="0" w:color="auto"/>
            <w:left w:val="none" w:sz="0" w:space="0" w:color="auto"/>
            <w:bottom w:val="none" w:sz="0" w:space="0" w:color="auto"/>
            <w:right w:val="none" w:sz="0" w:space="0" w:color="auto"/>
          </w:divBdr>
        </w:div>
        <w:div w:id="1359164148">
          <w:marLeft w:val="640"/>
          <w:marRight w:val="0"/>
          <w:marTop w:val="0"/>
          <w:marBottom w:val="0"/>
          <w:divBdr>
            <w:top w:val="none" w:sz="0" w:space="0" w:color="auto"/>
            <w:left w:val="none" w:sz="0" w:space="0" w:color="auto"/>
            <w:bottom w:val="none" w:sz="0" w:space="0" w:color="auto"/>
            <w:right w:val="none" w:sz="0" w:space="0" w:color="auto"/>
          </w:divBdr>
        </w:div>
        <w:div w:id="1376466860">
          <w:marLeft w:val="640"/>
          <w:marRight w:val="0"/>
          <w:marTop w:val="0"/>
          <w:marBottom w:val="0"/>
          <w:divBdr>
            <w:top w:val="none" w:sz="0" w:space="0" w:color="auto"/>
            <w:left w:val="none" w:sz="0" w:space="0" w:color="auto"/>
            <w:bottom w:val="none" w:sz="0" w:space="0" w:color="auto"/>
            <w:right w:val="none" w:sz="0" w:space="0" w:color="auto"/>
          </w:divBdr>
        </w:div>
        <w:div w:id="1392003147">
          <w:marLeft w:val="640"/>
          <w:marRight w:val="0"/>
          <w:marTop w:val="0"/>
          <w:marBottom w:val="0"/>
          <w:divBdr>
            <w:top w:val="none" w:sz="0" w:space="0" w:color="auto"/>
            <w:left w:val="none" w:sz="0" w:space="0" w:color="auto"/>
            <w:bottom w:val="none" w:sz="0" w:space="0" w:color="auto"/>
            <w:right w:val="none" w:sz="0" w:space="0" w:color="auto"/>
          </w:divBdr>
        </w:div>
        <w:div w:id="1397628302">
          <w:marLeft w:val="640"/>
          <w:marRight w:val="0"/>
          <w:marTop w:val="0"/>
          <w:marBottom w:val="0"/>
          <w:divBdr>
            <w:top w:val="none" w:sz="0" w:space="0" w:color="auto"/>
            <w:left w:val="none" w:sz="0" w:space="0" w:color="auto"/>
            <w:bottom w:val="none" w:sz="0" w:space="0" w:color="auto"/>
            <w:right w:val="none" w:sz="0" w:space="0" w:color="auto"/>
          </w:divBdr>
        </w:div>
        <w:div w:id="1425299353">
          <w:marLeft w:val="640"/>
          <w:marRight w:val="0"/>
          <w:marTop w:val="0"/>
          <w:marBottom w:val="0"/>
          <w:divBdr>
            <w:top w:val="none" w:sz="0" w:space="0" w:color="auto"/>
            <w:left w:val="none" w:sz="0" w:space="0" w:color="auto"/>
            <w:bottom w:val="none" w:sz="0" w:space="0" w:color="auto"/>
            <w:right w:val="none" w:sz="0" w:space="0" w:color="auto"/>
          </w:divBdr>
        </w:div>
        <w:div w:id="1447776697">
          <w:marLeft w:val="640"/>
          <w:marRight w:val="0"/>
          <w:marTop w:val="0"/>
          <w:marBottom w:val="0"/>
          <w:divBdr>
            <w:top w:val="none" w:sz="0" w:space="0" w:color="auto"/>
            <w:left w:val="none" w:sz="0" w:space="0" w:color="auto"/>
            <w:bottom w:val="none" w:sz="0" w:space="0" w:color="auto"/>
            <w:right w:val="none" w:sz="0" w:space="0" w:color="auto"/>
          </w:divBdr>
        </w:div>
        <w:div w:id="1476490533">
          <w:marLeft w:val="640"/>
          <w:marRight w:val="0"/>
          <w:marTop w:val="0"/>
          <w:marBottom w:val="0"/>
          <w:divBdr>
            <w:top w:val="none" w:sz="0" w:space="0" w:color="auto"/>
            <w:left w:val="none" w:sz="0" w:space="0" w:color="auto"/>
            <w:bottom w:val="none" w:sz="0" w:space="0" w:color="auto"/>
            <w:right w:val="none" w:sz="0" w:space="0" w:color="auto"/>
          </w:divBdr>
        </w:div>
        <w:div w:id="1502741552">
          <w:marLeft w:val="640"/>
          <w:marRight w:val="0"/>
          <w:marTop w:val="0"/>
          <w:marBottom w:val="0"/>
          <w:divBdr>
            <w:top w:val="none" w:sz="0" w:space="0" w:color="auto"/>
            <w:left w:val="none" w:sz="0" w:space="0" w:color="auto"/>
            <w:bottom w:val="none" w:sz="0" w:space="0" w:color="auto"/>
            <w:right w:val="none" w:sz="0" w:space="0" w:color="auto"/>
          </w:divBdr>
        </w:div>
        <w:div w:id="1597131623">
          <w:marLeft w:val="640"/>
          <w:marRight w:val="0"/>
          <w:marTop w:val="0"/>
          <w:marBottom w:val="0"/>
          <w:divBdr>
            <w:top w:val="none" w:sz="0" w:space="0" w:color="auto"/>
            <w:left w:val="none" w:sz="0" w:space="0" w:color="auto"/>
            <w:bottom w:val="none" w:sz="0" w:space="0" w:color="auto"/>
            <w:right w:val="none" w:sz="0" w:space="0" w:color="auto"/>
          </w:divBdr>
        </w:div>
        <w:div w:id="1646272461">
          <w:marLeft w:val="640"/>
          <w:marRight w:val="0"/>
          <w:marTop w:val="0"/>
          <w:marBottom w:val="0"/>
          <w:divBdr>
            <w:top w:val="none" w:sz="0" w:space="0" w:color="auto"/>
            <w:left w:val="none" w:sz="0" w:space="0" w:color="auto"/>
            <w:bottom w:val="none" w:sz="0" w:space="0" w:color="auto"/>
            <w:right w:val="none" w:sz="0" w:space="0" w:color="auto"/>
          </w:divBdr>
        </w:div>
        <w:div w:id="1648782142">
          <w:marLeft w:val="640"/>
          <w:marRight w:val="0"/>
          <w:marTop w:val="0"/>
          <w:marBottom w:val="0"/>
          <w:divBdr>
            <w:top w:val="none" w:sz="0" w:space="0" w:color="auto"/>
            <w:left w:val="none" w:sz="0" w:space="0" w:color="auto"/>
            <w:bottom w:val="none" w:sz="0" w:space="0" w:color="auto"/>
            <w:right w:val="none" w:sz="0" w:space="0" w:color="auto"/>
          </w:divBdr>
        </w:div>
        <w:div w:id="1650789576">
          <w:marLeft w:val="640"/>
          <w:marRight w:val="0"/>
          <w:marTop w:val="0"/>
          <w:marBottom w:val="0"/>
          <w:divBdr>
            <w:top w:val="none" w:sz="0" w:space="0" w:color="auto"/>
            <w:left w:val="none" w:sz="0" w:space="0" w:color="auto"/>
            <w:bottom w:val="none" w:sz="0" w:space="0" w:color="auto"/>
            <w:right w:val="none" w:sz="0" w:space="0" w:color="auto"/>
          </w:divBdr>
        </w:div>
        <w:div w:id="1672097155">
          <w:marLeft w:val="640"/>
          <w:marRight w:val="0"/>
          <w:marTop w:val="0"/>
          <w:marBottom w:val="0"/>
          <w:divBdr>
            <w:top w:val="none" w:sz="0" w:space="0" w:color="auto"/>
            <w:left w:val="none" w:sz="0" w:space="0" w:color="auto"/>
            <w:bottom w:val="none" w:sz="0" w:space="0" w:color="auto"/>
            <w:right w:val="none" w:sz="0" w:space="0" w:color="auto"/>
          </w:divBdr>
        </w:div>
        <w:div w:id="1680310249">
          <w:marLeft w:val="640"/>
          <w:marRight w:val="0"/>
          <w:marTop w:val="0"/>
          <w:marBottom w:val="0"/>
          <w:divBdr>
            <w:top w:val="none" w:sz="0" w:space="0" w:color="auto"/>
            <w:left w:val="none" w:sz="0" w:space="0" w:color="auto"/>
            <w:bottom w:val="none" w:sz="0" w:space="0" w:color="auto"/>
            <w:right w:val="none" w:sz="0" w:space="0" w:color="auto"/>
          </w:divBdr>
        </w:div>
        <w:div w:id="1734424005">
          <w:marLeft w:val="640"/>
          <w:marRight w:val="0"/>
          <w:marTop w:val="0"/>
          <w:marBottom w:val="0"/>
          <w:divBdr>
            <w:top w:val="none" w:sz="0" w:space="0" w:color="auto"/>
            <w:left w:val="none" w:sz="0" w:space="0" w:color="auto"/>
            <w:bottom w:val="none" w:sz="0" w:space="0" w:color="auto"/>
            <w:right w:val="none" w:sz="0" w:space="0" w:color="auto"/>
          </w:divBdr>
        </w:div>
        <w:div w:id="1790394796">
          <w:marLeft w:val="640"/>
          <w:marRight w:val="0"/>
          <w:marTop w:val="0"/>
          <w:marBottom w:val="0"/>
          <w:divBdr>
            <w:top w:val="none" w:sz="0" w:space="0" w:color="auto"/>
            <w:left w:val="none" w:sz="0" w:space="0" w:color="auto"/>
            <w:bottom w:val="none" w:sz="0" w:space="0" w:color="auto"/>
            <w:right w:val="none" w:sz="0" w:space="0" w:color="auto"/>
          </w:divBdr>
        </w:div>
        <w:div w:id="1810708911">
          <w:marLeft w:val="640"/>
          <w:marRight w:val="0"/>
          <w:marTop w:val="0"/>
          <w:marBottom w:val="0"/>
          <w:divBdr>
            <w:top w:val="none" w:sz="0" w:space="0" w:color="auto"/>
            <w:left w:val="none" w:sz="0" w:space="0" w:color="auto"/>
            <w:bottom w:val="none" w:sz="0" w:space="0" w:color="auto"/>
            <w:right w:val="none" w:sz="0" w:space="0" w:color="auto"/>
          </w:divBdr>
        </w:div>
        <w:div w:id="1834030639">
          <w:marLeft w:val="640"/>
          <w:marRight w:val="0"/>
          <w:marTop w:val="0"/>
          <w:marBottom w:val="0"/>
          <w:divBdr>
            <w:top w:val="none" w:sz="0" w:space="0" w:color="auto"/>
            <w:left w:val="none" w:sz="0" w:space="0" w:color="auto"/>
            <w:bottom w:val="none" w:sz="0" w:space="0" w:color="auto"/>
            <w:right w:val="none" w:sz="0" w:space="0" w:color="auto"/>
          </w:divBdr>
        </w:div>
        <w:div w:id="1864123524">
          <w:marLeft w:val="640"/>
          <w:marRight w:val="0"/>
          <w:marTop w:val="0"/>
          <w:marBottom w:val="0"/>
          <w:divBdr>
            <w:top w:val="none" w:sz="0" w:space="0" w:color="auto"/>
            <w:left w:val="none" w:sz="0" w:space="0" w:color="auto"/>
            <w:bottom w:val="none" w:sz="0" w:space="0" w:color="auto"/>
            <w:right w:val="none" w:sz="0" w:space="0" w:color="auto"/>
          </w:divBdr>
        </w:div>
        <w:div w:id="1874221264">
          <w:marLeft w:val="640"/>
          <w:marRight w:val="0"/>
          <w:marTop w:val="0"/>
          <w:marBottom w:val="0"/>
          <w:divBdr>
            <w:top w:val="none" w:sz="0" w:space="0" w:color="auto"/>
            <w:left w:val="none" w:sz="0" w:space="0" w:color="auto"/>
            <w:bottom w:val="none" w:sz="0" w:space="0" w:color="auto"/>
            <w:right w:val="none" w:sz="0" w:space="0" w:color="auto"/>
          </w:divBdr>
        </w:div>
        <w:div w:id="1952779136">
          <w:marLeft w:val="640"/>
          <w:marRight w:val="0"/>
          <w:marTop w:val="0"/>
          <w:marBottom w:val="0"/>
          <w:divBdr>
            <w:top w:val="none" w:sz="0" w:space="0" w:color="auto"/>
            <w:left w:val="none" w:sz="0" w:space="0" w:color="auto"/>
            <w:bottom w:val="none" w:sz="0" w:space="0" w:color="auto"/>
            <w:right w:val="none" w:sz="0" w:space="0" w:color="auto"/>
          </w:divBdr>
        </w:div>
        <w:div w:id="1960526402">
          <w:marLeft w:val="640"/>
          <w:marRight w:val="0"/>
          <w:marTop w:val="0"/>
          <w:marBottom w:val="0"/>
          <w:divBdr>
            <w:top w:val="none" w:sz="0" w:space="0" w:color="auto"/>
            <w:left w:val="none" w:sz="0" w:space="0" w:color="auto"/>
            <w:bottom w:val="none" w:sz="0" w:space="0" w:color="auto"/>
            <w:right w:val="none" w:sz="0" w:space="0" w:color="auto"/>
          </w:divBdr>
        </w:div>
        <w:div w:id="2003973071">
          <w:marLeft w:val="640"/>
          <w:marRight w:val="0"/>
          <w:marTop w:val="0"/>
          <w:marBottom w:val="0"/>
          <w:divBdr>
            <w:top w:val="none" w:sz="0" w:space="0" w:color="auto"/>
            <w:left w:val="none" w:sz="0" w:space="0" w:color="auto"/>
            <w:bottom w:val="none" w:sz="0" w:space="0" w:color="auto"/>
            <w:right w:val="none" w:sz="0" w:space="0" w:color="auto"/>
          </w:divBdr>
        </w:div>
        <w:div w:id="2047945830">
          <w:marLeft w:val="640"/>
          <w:marRight w:val="0"/>
          <w:marTop w:val="0"/>
          <w:marBottom w:val="0"/>
          <w:divBdr>
            <w:top w:val="none" w:sz="0" w:space="0" w:color="auto"/>
            <w:left w:val="none" w:sz="0" w:space="0" w:color="auto"/>
            <w:bottom w:val="none" w:sz="0" w:space="0" w:color="auto"/>
            <w:right w:val="none" w:sz="0" w:space="0" w:color="auto"/>
          </w:divBdr>
        </w:div>
        <w:div w:id="2053115593">
          <w:marLeft w:val="640"/>
          <w:marRight w:val="0"/>
          <w:marTop w:val="0"/>
          <w:marBottom w:val="0"/>
          <w:divBdr>
            <w:top w:val="none" w:sz="0" w:space="0" w:color="auto"/>
            <w:left w:val="none" w:sz="0" w:space="0" w:color="auto"/>
            <w:bottom w:val="none" w:sz="0" w:space="0" w:color="auto"/>
            <w:right w:val="none" w:sz="0" w:space="0" w:color="auto"/>
          </w:divBdr>
        </w:div>
        <w:div w:id="2110465528">
          <w:marLeft w:val="640"/>
          <w:marRight w:val="0"/>
          <w:marTop w:val="0"/>
          <w:marBottom w:val="0"/>
          <w:divBdr>
            <w:top w:val="none" w:sz="0" w:space="0" w:color="auto"/>
            <w:left w:val="none" w:sz="0" w:space="0" w:color="auto"/>
            <w:bottom w:val="none" w:sz="0" w:space="0" w:color="auto"/>
            <w:right w:val="none" w:sz="0" w:space="0" w:color="auto"/>
          </w:divBdr>
        </w:div>
        <w:div w:id="2128431487">
          <w:marLeft w:val="640"/>
          <w:marRight w:val="0"/>
          <w:marTop w:val="0"/>
          <w:marBottom w:val="0"/>
          <w:divBdr>
            <w:top w:val="none" w:sz="0" w:space="0" w:color="auto"/>
            <w:left w:val="none" w:sz="0" w:space="0" w:color="auto"/>
            <w:bottom w:val="none" w:sz="0" w:space="0" w:color="auto"/>
            <w:right w:val="none" w:sz="0" w:space="0" w:color="auto"/>
          </w:divBdr>
        </w:div>
        <w:div w:id="2128545573">
          <w:marLeft w:val="640"/>
          <w:marRight w:val="0"/>
          <w:marTop w:val="0"/>
          <w:marBottom w:val="0"/>
          <w:divBdr>
            <w:top w:val="none" w:sz="0" w:space="0" w:color="auto"/>
            <w:left w:val="none" w:sz="0" w:space="0" w:color="auto"/>
            <w:bottom w:val="none" w:sz="0" w:space="0" w:color="auto"/>
            <w:right w:val="none" w:sz="0" w:space="0" w:color="auto"/>
          </w:divBdr>
        </w:div>
        <w:div w:id="2144301637">
          <w:marLeft w:val="640"/>
          <w:marRight w:val="0"/>
          <w:marTop w:val="0"/>
          <w:marBottom w:val="0"/>
          <w:divBdr>
            <w:top w:val="none" w:sz="0" w:space="0" w:color="auto"/>
            <w:left w:val="none" w:sz="0" w:space="0" w:color="auto"/>
            <w:bottom w:val="none" w:sz="0" w:space="0" w:color="auto"/>
            <w:right w:val="none" w:sz="0" w:space="0" w:color="auto"/>
          </w:divBdr>
        </w:div>
      </w:divsChild>
    </w:div>
    <w:div w:id="1611430331">
      <w:bodyDiv w:val="1"/>
      <w:marLeft w:val="0"/>
      <w:marRight w:val="0"/>
      <w:marTop w:val="0"/>
      <w:marBottom w:val="0"/>
      <w:divBdr>
        <w:top w:val="none" w:sz="0" w:space="0" w:color="auto"/>
        <w:left w:val="none" w:sz="0" w:space="0" w:color="auto"/>
        <w:bottom w:val="none" w:sz="0" w:space="0" w:color="auto"/>
        <w:right w:val="none" w:sz="0" w:space="0" w:color="auto"/>
      </w:divBdr>
      <w:divsChild>
        <w:div w:id="1410158822">
          <w:marLeft w:val="640"/>
          <w:marRight w:val="0"/>
          <w:marTop w:val="0"/>
          <w:marBottom w:val="0"/>
          <w:divBdr>
            <w:top w:val="none" w:sz="0" w:space="0" w:color="auto"/>
            <w:left w:val="none" w:sz="0" w:space="0" w:color="auto"/>
            <w:bottom w:val="none" w:sz="0" w:space="0" w:color="auto"/>
            <w:right w:val="none" w:sz="0" w:space="0" w:color="auto"/>
          </w:divBdr>
        </w:div>
        <w:div w:id="1236285068">
          <w:marLeft w:val="640"/>
          <w:marRight w:val="0"/>
          <w:marTop w:val="0"/>
          <w:marBottom w:val="0"/>
          <w:divBdr>
            <w:top w:val="none" w:sz="0" w:space="0" w:color="auto"/>
            <w:left w:val="none" w:sz="0" w:space="0" w:color="auto"/>
            <w:bottom w:val="none" w:sz="0" w:space="0" w:color="auto"/>
            <w:right w:val="none" w:sz="0" w:space="0" w:color="auto"/>
          </w:divBdr>
        </w:div>
        <w:div w:id="698746213">
          <w:marLeft w:val="640"/>
          <w:marRight w:val="0"/>
          <w:marTop w:val="0"/>
          <w:marBottom w:val="0"/>
          <w:divBdr>
            <w:top w:val="none" w:sz="0" w:space="0" w:color="auto"/>
            <w:left w:val="none" w:sz="0" w:space="0" w:color="auto"/>
            <w:bottom w:val="none" w:sz="0" w:space="0" w:color="auto"/>
            <w:right w:val="none" w:sz="0" w:space="0" w:color="auto"/>
          </w:divBdr>
        </w:div>
        <w:div w:id="1726952528">
          <w:marLeft w:val="640"/>
          <w:marRight w:val="0"/>
          <w:marTop w:val="0"/>
          <w:marBottom w:val="0"/>
          <w:divBdr>
            <w:top w:val="none" w:sz="0" w:space="0" w:color="auto"/>
            <w:left w:val="none" w:sz="0" w:space="0" w:color="auto"/>
            <w:bottom w:val="none" w:sz="0" w:space="0" w:color="auto"/>
            <w:right w:val="none" w:sz="0" w:space="0" w:color="auto"/>
          </w:divBdr>
        </w:div>
        <w:div w:id="533159831">
          <w:marLeft w:val="640"/>
          <w:marRight w:val="0"/>
          <w:marTop w:val="0"/>
          <w:marBottom w:val="0"/>
          <w:divBdr>
            <w:top w:val="none" w:sz="0" w:space="0" w:color="auto"/>
            <w:left w:val="none" w:sz="0" w:space="0" w:color="auto"/>
            <w:bottom w:val="none" w:sz="0" w:space="0" w:color="auto"/>
            <w:right w:val="none" w:sz="0" w:space="0" w:color="auto"/>
          </w:divBdr>
        </w:div>
        <w:div w:id="389619946">
          <w:marLeft w:val="640"/>
          <w:marRight w:val="0"/>
          <w:marTop w:val="0"/>
          <w:marBottom w:val="0"/>
          <w:divBdr>
            <w:top w:val="none" w:sz="0" w:space="0" w:color="auto"/>
            <w:left w:val="none" w:sz="0" w:space="0" w:color="auto"/>
            <w:bottom w:val="none" w:sz="0" w:space="0" w:color="auto"/>
            <w:right w:val="none" w:sz="0" w:space="0" w:color="auto"/>
          </w:divBdr>
        </w:div>
        <w:div w:id="2117870792">
          <w:marLeft w:val="640"/>
          <w:marRight w:val="0"/>
          <w:marTop w:val="0"/>
          <w:marBottom w:val="0"/>
          <w:divBdr>
            <w:top w:val="none" w:sz="0" w:space="0" w:color="auto"/>
            <w:left w:val="none" w:sz="0" w:space="0" w:color="auto"/>
            <w:bottom w:val="none" w:sz="0" w:space="0" w:color="auto"/>
            <w:right w:val="none" w:sz="0" w:space="0" w:color="auto"/>
          </w:divBdr>
        </w:div>
        <w:div w:id="420881067">
          <w:marLeft w:val="640"/>
          <w:marRight w:val="0"/>
          <w:marTop w:val="0"/>
          <w:marBottom w:val="0"/>
          <w:divBdr>
            <w:top w:val="none" w:sz="0" w:space="0" w:color="auto"/>
            <w:left w:val="none" w:sz="0" w:space="0" w:color="auto"/>
            <w:bottom w:val="none" w:sz="0" w:space="0" w:color="auto"/>
            <w:right w:val="none" w:sz="0" w:space="0" w:color="auto"/>
          </w:divBdr>
        </w:div>
        <w:div w:id="1473446788">
          <w:marLeft w:val="640"/>
          <w:marRight w:val="0"/>
          <w:marTop w:val="0"/>
          <w:marBottom w:val="0"/>
          <w:divBdr>
            <w:top w:val="none" w:sz="0" w:space="0" w:color="auto"/>
            <w:left w:val="none" w:sz="0" w:space="0" w:color="auto"/>
            <w:bottom w:val="none" w:sz="0" w:space="0" w:color="auto"/>
            <w:right w:val="none" w:sz="0" w:space="0" w:color="auto"/>
          </w:divBdr>
        </w:div>
        <w:div w:id="102461118">
          <w:marLeft w:val="640"/>
          <w:marRight w:val="0"/>
          <w:marTop w:val="0"/>
          <w:marBottom w:val="0"/>
          <w:divBdr>
            <w:top w:val="none" w:sz="0" w:space="0" w:color="auto"/>
            <w:left w:val="none" w:sz="0" w:space="0" w:color="auto"/>
            <w:bottom w:val="none" w:sz="0" w:space="0" w:color="auto"/>
            <w:right w:val="none" w:sz="0" w:space="0" w:color="auto"/>
          </w:divBdr>
        </w:div>
        <w:div w:id="1642661169">
          <w:marLeft w:val="640"/>
          <w:marRight w:val="0"/>
          <w:marTop w:val="0"/>
          <w:marBottom w:val="0"/>
          <w:divBdr>
            <w:top w:val="none" w:sz="0" w:space="0" w:color="auto"/>
            <w:left w:val="none" w:sz="0" w:space="0" w:color="auto"/>
            <w:bottom w:val="none" w:sz="0" w:space="0" w:color="auto"/>
            <w:right w:val="none" w:sz="0" w:space="0" w:color="auto"/>
          </w:divBdr>
        </w:div>
        <w:div w:id="2146652167">
          <w:marLeft w:val="640"/>
          <w:marRight w:val="0"/>
          <w:marTop w:val="0"/>
          <w:marBottom w:val="0"/>
          <w:divBdr>
            <w:top w:val="none" w:sz="0" w:space="0" w:color="auto"/>
            <w:left w:val="none" w:sz="0" w:space="0" w:color="auto"/>
            <w:bottom w:val="none" w:sz="0" w:space="0" w:color="auto"/>
            <w:right w:val="none" w:sz="0" w:space="0" w:color="auto"/>
          </w:divBdr>
        </w:div>
        <w:div w:id="549924261">
          <w:marLeft w:val="640"/>
          <w:marRight w:val="0"/>
          <w:marTop w:val="0"/>
          <w:marBottom w:val="0"/>
          <w:divBdr>
            <w:top w:val="none" w:sz="0" w:space="0" w:color="auto"/>
            <w:left w:val="none" w:sz="0" w:space="0" w:color="auto"/>
            <w:bottom w:val="none" w:sz="0" w:space="0" w:color="auto"/>
            <w:right w:val="none" w:sz="0" w:space="0" w:color="auto"/>
          </w:divBdr>
        </w:div>
        <w:div w:id="2068793238">
          <w:marLeft w:val="640"/>
          <w:marRight w:val="0"/>
          <w:marTop w:val="0"/>
          <w:marBottom w:val="0"/>
          <w:divBdr>
            <w:top w:val="none" w:sz="0" w:space="0" w:color="auto"/>
            <w:left w:val="none" w:sz="0" w:space="0" w:color="auto"/>
            <w:bottom w:val="none" w:sz="0" w:space="0" w:color="auto"/>
            <w:right w:val="none" w:sz="0" w:space="0" w:color="auto"/>
          </w:divBdr>
        </w:div>
        <w:div w:id="1626616531">
          <w:marLeft w:val="640"/>
          <w:marRight w:val="0"/>
          <w:marTop w:val="0"/>
          <w:marBottom w:val="0"/>
          <w:divBdr>
            <w:top w:val="none" w:sz="0" w:space="0" w:color="auto"/>
            <w:left w:val="none" w:sz="0" w:space="0" w:color="auto"/>
            <w:bottom w:val="none" w:sz="0" w:space="0" w:color="auto"/>
            <w:right w:val="none" w:sz="0" w:space="0" w:color="auto"/>
          </w:divBdr>
        </w:div>
        <w:div w:id="1398044643">
          <w:marLeft w:val="640"/>
          <w:marRight w:val="0"/>
          <w:marTop w:val="0"/>
          <w:marBottom w:val="0"/>
          <w:divBdr>
            <w:top w:val="none" w:sz="0" w:space="0" w:color="auto"/>
            <w:left w:val="none" w:sz="0" w:space="0" w:color="auto"/>
            <w:bottom w:val="none" w:sz="0" w:space="0" w:color="auto"/>
            <w:right w:val="none" w:sz="0" w:space="0" w:color="auto"/>
          </w:divBdr>
        </w:div>
        <w:div w:id="1435979923">
          <w:marLeft w:val="640"/>
          <w:marRight w:val="0"/>
          <w:marTop w:val="0"/>
          <w:marBottom w:val="0"/>
          <w:divBdr>
            <w:top w:val="none" w:sz="0" w:space="0" w:color="auto"/>
            <w:left w:val="none" w:sz="0" w:space="0" w:color="auto"/>
            <w:bottom w:val="none" w:sz="0" w:space="0" w:color="auto"/>
            <w:right w:val="none" w:sz="0" w:space="0" w:color="auto"/>
          </w:divBdr>
        </w:div>
        <w:div w:id="572007587">
          <w:marLeft w:val="640"/>
          <w:marRight w:val="0"/>
          <w:marTop w:val="0"/>
          <w:marBottom w:val="0"/>
          <w:divBdr>
            <w:top w:val="none" w:sz="0" w:space="0" w:color="auto"/>
            <w:left w:val="none" w:sz="0" w:space="0" w:color="auto"/>
            <w:bottom w:val="none" w:sz="0" w:space="0" w:color="auto"/>
            <w:right w:val="none" w:sz="0" w:space="0" w:color="auto"/>
          </w:divBdr>
        </w:div>
        <w:div w:id="888960983">
          <w:marLeft w:val="640"/>
          <w:marRight w:val="0"/>
          <w:marTop w:val="0"/>
          <w:marBottom w:val="0"/>
          <w:divBdr>
            <w:top w:val="none" w:sz="0" w:space="0" w:color="auto"/>
            <w:left w:val="none" w:sz="0" w:space="0" w:color="auto"/>
            <w:bottom w:val="none" w:sz="0" w:space="0" w:color="auto"/>
            <w:right w:val="none" w:sz="0" w:space="0" w:color="auto"/>
          </w:divBdr>
        </w:div>
        <w:div w:id="267086567">
          <w:marLeft w:val="640"/>
          <w:marRight w:val="0"/>
          <w:marTop w:val="0"/>
          <w:marBottom w:val="0"/>
          <w:divBdr>
            <w:top w:val="none" w:sz="0" w:space="0" w:color="auto"/>
            <w:left w:val="none" w:sz="0" w:space="0" w:color="auto"/>
            <w:bottom w:val="none" w:sz="0" w:space="0" w:color="auto"/>
            <w:right w:val="none" w:sz="0" w:space="0" w:color="auto"/>
          </w:divBdr>
        </w:div>
        <w:div w:id="2044133498">
          <w:marLeft w:val="640"/>
          <w:marRight w:val="0"/>
          <w:marTop w:val="0"/>
          <w:marBottom w:val="0"/>
          <w:divBdr>
            <w:top w:val="none" w:sz="0" w:space="0" w:color="auto"/>
            <w:left w:val="none" w:sz="0" w:space="0" w:color="auto"/>
            <w:bottom w:val="none" w:sz="0" w:space="0" w:color="auto"/>
            <w:right w:val="none" w:sz="0" w:space="0" w:color="auto"/>
          </w:divBdr>
        </w:div>
        <w:div w:id="2037731462">
          <w:marLeft w:val="640"/>
          <w:marRight w:val="0"/>
          <w:marTop w:val="0"/>
          <w:marBottom w:val="0"/>
          <w:divBdr>
            <w:top w:val="none" w:sz="0" w:space="0" w:color="auto"/>
            <w:left w:val="none" w:sz="0" w:space="0" w:color="auto"/>
            <w:bottom w:val="none" w:sz="0" w:space="0" w:color="auto"/>
            <w:right w:val="none" w:sz="0" w:space="0" w:color="auto"/>
          </w:divBdr>
        </w:div>
        <w:div w:id="441534238">
          <w:marLeft w:val="640"/>
          <w:marRight w:val="0"/>
          <w:marTop w:val="0"/>
          <w:marBottom w:val="0"/>
          <w:divBdr>
            <w:top w:val="none" w:sz="0" w:space="0" w:color="auto"/>
            <w:left w:val="none" w:sz="0" w:space="0" w:color="auto"/>
            <w:bottom w:val="none" w:sz="0" w:space="0" w:color="auto"/>
            <w:right w:val="none" w:sz="0" w:space="0" w:color="auto"/>
          </w:divBdr>
        </w:div>
        <w:div w:id="491869855">
          <w:marLeft w:val="640"/>
          <w:marRight w:val="0"/>
          <w:marTop w:val="0"/>
          <w:marBottom w:val="0"/>
          <w:divBdr>
            <w:top w:val="none" w:sz="0" w:space="0" w:color="auto"/>
            <w:left w:val="none" w:sz="0" w:space="0" w:color="auto"/>
            <w:bottom w:val="none" w:sz="0" w:space="0" w:color="auto"/>
            <w:right w:val="none" w:sz="0" w:space="0" w:color="auto"/>
          </w:divBdr>
        </w:div>
        <w:div w:id="758022027">
          <w:marLeft w:val="640"/>
          <w:marRight w:val="0"/>
          <w:marTop w:val="0"/>
          <w:marBottom w:val="0"/>
          <w:divBdr>
            <w:top w:val="none" w:sz="0" w:space="0" w:color="auto"/>
            <w:left w:val="none" w:sz="0" w:space="0" w:color="auto"/>
            <w:bottom w:val="none" w:sz="0" w:space="0" w:color="auto"/>
            <w:right w:val="none" w:sz="0" w:space="0" w:color="auto"/>
          </w:divBdr>
        </w:div>
        <w:div w:id="1026172215">
          <w:marLeft w:val="640"/>
          <w:marRight w:val="0"/>
          <w:marTop w:val="0"/>
          <w:marBottom w:val="0"/>
          <w:divBdr>
            <w:top w:val="none" w:sz="0" w:space="0" w:color="auto"/>
            <w:left w:val="none" w:sz="0" w:space="0" w:color="auto"/>
            <w:bottom w:val="none" w:sz="0" w:space="0" w:color="auto"/>
            <w:right w:val="none" w:sz="0" w:space="0" w:color="auto"/>
          </w:divBdr>
        </w:div>
        <w:div w:id="1121000996">
          <w:marLeft w:val="640"/>
          <w:marRight w:val="0"/>
          <w:marTop w:val="0"/>
          <w:marBottom w:val="0"/>
          <w:divBdr>
            <w:top w:val="none" w:sz="0" w:space="0" w:color="auto"/>
            <w:left w:val="none" w:sz="0" w:space="0" w:color="auto"/>
            <w:bottom w:val="none" w:sz="0" w:space="0" w:color="auto"/>
            <w:right w:val="none" w:sz="0" w:space="0" w:color="auto"/>
          </w:divBdr>
        </w:div>
        <w:div w:id="1625962126">
          <w:marLeft w:val="640"/>
          <w:marRight w:val="0"/>
          <w:marTop w:val="0"/>
          <w:marBottom w:val="0"/>
          <w:divBdr>
            <w:top w:val="none" w:sz="0" w:space="0" w:color="auto"/>
            <w:left w:val="none" w:sz="0" w:space="0" w:color="auto"/>
            <w:bottom w:val="none" w:sz="0" w:space="0" w:color="auto"/>
            <w:right w:val="none" w:sz="0" w:space="0" w:color="auto"/>
          </w:divBdr>
        </w:div>
        <w:div w:id="1758287319">
          <w:marLeft w:val="640"/>
          <w:marRight w:val="0"/>
          <w:marTop w:val="0"/>
          <w:marBottom w:val="0"/>
          <w:divBdr>
            <w:top w:val="none" w:sz="0" w:space="0" w:color="auto"/>
            <w:left w:val="none" w:sz="0" w:space="0" w:color="auto"/>
            <w:bottom w:val="none" w:sz="0" w:space="0" w:color="auto"/>
            <w:right w:val="none" w:sz="0" w:space="0" w:color="auto"/>
          </w:divBdr>
        </w:div>
        <w:div w:id="322128781">
          <w:marLeft w:val="640"/>
          <w:marRight w:val="0"/>
          <w:marTop w:val="0"/>
          <w:marBottom w:val="0"/>
          <w:divBdr>
            <w:top w:val="none" w:sz="0" w:space="0" w:color="auto"/>
            <w:left w:val="none" w:sz="0" w:space="0" w:color="auto"/>
            <w:bottom w:val="none" w:sz="0" w:space="0" w:color="auto"/>
            <w:right w:val="none" w:sz="0" w:space="0" w:color="auto"/>
          </w:divBdr>
        </w:div>
        <w:div w:id="581916792">
          <w:marLeft w:val="640"/>
          <w:marRight w:val="0"/>
          <w:marTop w:val="0"/>
          <w:marBottom w:val="0"/>
          <w:divBdr>
            <w:top w:val="none" w:sz="0" w:space="0" w:color="auto"/>
            <w:left w:val="none" w:sz="0" w:space="0" w:color="auto"/>
            <w:bottom w:val="none" w:sz="0" w:space="0" w:color="auto"/>
            <w:right w:val="none" w:sz="0" w:space="0" w:color="auto"/>
          </w:divBdr>
        </w:div>
        <w:div w:id="2098792772">
          <w:marLeft w:val="640"/>
          <w:marRight w:val="0"/>
          <w:marTop w:val="0"/>
          <w:marBottom w:val="0"/>
          <w:divBdr>
            <w:top w:val="none" w:sz="0" w:space="0" w:color="auto"/>
            <w:left w:val="none" w:sz="0" w:space="0" w:color="auto"/>
            <w:bottom w:val="none" w:sz="0" w:space="0" w:color="auto"/>
            <w:right w:val="none" w:sz="0" w:space="0" w:color="auto"/>
          </w:divBdr>
        </w:div>
        <w:div w:id="1505778908">
          <w:marLeft w:val="640"/>
          <w:marRight w:val="0"/>
          <w:marTop w:val="0"/>
          <w:marBottom w:val="0"/>
          <w:divBdr>
            <w:top w:val="none" w:sz="0" w:space="0" w:color="auto"/>
            <w:left w:val="none" w:sz="0" w:space="0" w:color="auto"/>
            <w:bottom w:val="none" w:sz="0" w:space="0" w:color="auto"/>
            <w:right w:val="none" w:sz="0" w:space="0" w:color="auto"/>
          </w:divBdr>
        </w:div>
        <w:div w:id="426771568">
          <w:marLeft w:val="640"/>
          <w:marRight w:val="0"/>
          <w:marTop w:val="0"/>
          <w:marBottom w:val="0"/>
          <w:divBdr>
            <w:top w:val="none" w:sz="0" w:space="0" w:color="auto"/>
            <w:left w:val="none" w:sz="0" w:space="0" w:color="auto"/>
            <w:bottom w:val="none" w:sz="0" w:space="0" w:color="auto"/>
            <w:right w:val="none" w:sz="0" w:space="0" w:color="auto"/>
          </w:divBdr>
        </w:div>
        <w:div w:id="1701512144">
          <w:marLeft w:val="640"/>
          <w:marRight w:val="0"/>
          <w:marTop w:val="0"/>
          <w:marBottom w:val="0"/>
          <w:divBdr>
            <w:top w:val="none" w:sz="0" w:space="0" w:color="auto"/>
            <w:left w:val="none" w:sz="0" w:space="0" w:color="auto"/>
            <w:bottom w:val="none" w:sz="0" w:space="0" w:color="auto"/>
            <w:right w:val="none" w:sz="0" w:space="0" w:color="auto"/>
          </w:divBdr>
        </w:div>
        <w:div w:id="943920455">
          <w:marLeft w:val="640"/>
          <w:marRight w:val="0"/>
          <w:marTop w:val="0"/>
          <w:marBottom w:val="0"/>
          <w:divBdr>
            <w:top w:val="none" w:sz="0" w:space="0" w:color="auto"/>
            <w:left w:val="none" w:sz="0" w:space="0" w:color="auto"/>
            <w:bottom w:val="none" w:sz="0" w:space="0" w:color="auto"/>
            <w:right w:val="none" w:sz="0" w:space="0" w:color="auto"/>
          </w:divBdr>
        </w:div>
        <w:div w:id="1070154621">
          <w:marLeft w:val="640"/>
          <w:marRight w:val="0"/>
          <w:marTop w:val="0"/>
          <w:marBottom w:val="0"/>
          <w:divBdr>
            <w:top w:val="none" w:sz="0" w:space="0" w:color="auto"/>
            <w:left w:val="none" w:sz="0" w:space="0" w:color="auto"/>
            <w:bottom w:val="none" w:sz="0" w:space="0" w:color="auto"/>
            <w:right w:val="none" w:sz="0" w:space="0" w:color="auto"/>
          </w:divBdr>
        </w:div>
        <w:div w:id="1451634098">
          <w:marLeft w:val="640"/>
          <w:marRight w:val="0"/>
          <w:marTop w:val="0"/>
          <w:marBottom w:val="0"/>
          <w:divBdr>
            <w:top w:val="none" w:sz="0" w:space="0" w:color="auto"/>
            <w:left w:val="none" w:sz="0" w:space="0" w:color="auto"/>
            <w:bottom w:val="none" w:sz="0" w:space="0" w:color="auto"/>
            <w:right w:val="none" w:sz="0" w:space="0" w:color="auto"/>
          </w:divBdr>
        </w:div>
        <w:div w:id="1570075426">
          <w:marLeft w:val="640"/>
          <w:marRight w:val="0"/>
          <w:marTop w:val="0"/>
          <w:marBottom w:val="0"/>
          <w:divBdr>
            <w:top w:val="none" w:sz="0" w:space="0" w:color="auto"/>
            <w:left w:val="none" w:sz="0" w:space="0" w:color="auto"/>
            <w:bottom w:val="none" w:sz="0" w:space="0" w:color="auto"/>
            <w:right w:val="none" w:sz="0" w:space="0" w:color="auto"/>
          </w:divBdr>
        </w:div>
        <w:div w:id="421025553">
          <w:marLeft w:val="640"/>
          <w:marRight w:val="0"/>
          <w:marTop w:val="0"/>
          <w:marBottom w:val="0"/>
          <w:divBdr>
            <w:top w:val="none" w:sz="0" w:space="0" w:color="auto"/>
            <w:left w:val="none" w:sz="0" w:space="0" w:color="auto"/>
            <w:bottom w:val="none" w:sz="0" w:space="0" w:color="auto"/>
            <w:right w:val="none" w:sz="0" w:space="0" w:color="auto"/>
          </w:divBdr>
        </w:div>
        <w:div w:id="1034959809">
          <w:marLeft w:val="640"/>
          <w:marRight w:val="0"/>
          <w:marTop w:val="0"/>
          <w:marBottom w:val="0"/>
          <w:divBdr>
            <w:top w:val="none" w:sz="0" w:space="0" w:color="auto"/>
            <w:left w:val="none" w:sz="0" w:space="0" w:color="auto"/>
            <w:bottom w:val="none" w:sz="0" w:space="0" w:color="auto"/>
            <w:right w:val="none" w:sz="0" w:space="0" w:color="auto"/>
          </w:divBdr>
        </w:div>
        <w:div w:id="1683314542">
          <w:marLeft w:val="640"/>
          <w:marRight w:val="0"/>
          <w:marTop w:val="0"/>
          <w:marBottom w:val="0"/>
          <w:divBdr>
            <w:top w:val="none" w:sz="0" w:space="0" w:color="auto"/>
            <w:left w:val="none" w:sz="0" w:space="0" w:color="auto"/>
            <w:bottom w:val="none" w:sz="0" w:space="0" w:color="auto"/>
            <w:right w:val="none" w:sz="0" w:space="0" w:color="auto"/>
          </w:divBdr>
        </w:div>
        <w:div w:id="1242719592">
          <w:marLeft w:val="640"/>
          <w:marRight w:val="0"/>
          <w:marTop w:val="0"/>
          <w:marBottom w:val="0"/>
          <w:divBdr>
            <w:top w:val="none" w:sz="0" w:space="0" w:color="auto"/>
            <w:left w:val="none" w:sz="0" w:space="0" w:color="auto"/>
            <w:bottom w:val="none" w:sz="0" w:space="0" w:color="auto"/>
            <w:right w:val="none" w:sz="0" w:space="0" w:color="auto"/>
          </w:divBdr>
        </w:div>
        <w:div w:id="1887058488">
          <w:marLeft w:val="640"/>
          <w:marRight w:val="0"/>
          <w:marTop w:val="0"/>
          <w:marBottom w:val="0"/>
          <w:divBdr>
            <w:top w:val="none" w:sz="0" w:space="0" w:color="auto"/>
            <w:left w:val="none" w:sz="0" w:space="0" w:color="auto"/>
            <w:bottom w:val="none" w:sz="0" w:space="0" w:color="auto"/>
            <w:right w:val="none" w:sz="0" w:space="0" w:color="auto"/>
          </w:divBdr>
        </w:div>
        <w:div w:id="1132671853">
          <w:marLeft w:val="640"/>
          <w:marRight w:val="0"/>
          <w:marTop w:val="0"/>
          <w:marBottom w:val="0"/>
          <w:divBdr>
            <w:top w:val="none" w:sz="0" w:space="0" w:color="auto"/>
            <w:left w:val="none" w:sz="0" w:space="0" w:color="auto"/>
            <w:bottom w:val="none" w:sz="0" w:space="0" w:color="auto"/>
            <w:right w:val="none" w:sz="0" w:space="0" w:color="auto"/>
          </w:divBdr>
        </w:div>
        <w:div w:id="1133523489">
          <w:marLeft w:val="640"/>
          <w:marRight w:val="0"/>
          <w:marTop w:val="0"/>
          <w:marBottom w:val="0"/>
          <w:divBdr>
            <w:top w:val="none" w:sz="0" w:space="0" w:color="auto"/>
            <w:left w:val="none" w:sz="0" w:space="0" w:color="auto"/>
            <w:bottom w:val="none" w:sz="0" w:space="0" w:color="auto"/>
            <w:right w:val="none" w:sz="0" w:space="0" w:color="auto"/>
          </w:divBdr>
        </w:div>
        <w:div w:id="2103715716">
          <w:marLeft w:val="640"/>
          <w:marRight w:val="0"/>
          <w:marTop w:val="0"/>
          <w:marBottom w:val="0"/>
          <w:divBdr>
            <w:top w:val="none" w:sz="0" w:space="0" w:color="auto"/>
            <w:left w:val="none" w:sz="0" w:space="0" w:color="auto"/>
            <w:bottom w:val="none" w:sz="0" w:space="0" w:color="auto"/>
            <w:right w:val="none" w:sz="0" w:space="0" w:color="auto"/>
          </w:divBdr>
        </w:div>
        <w:div w:id="1509522123">
          <w:marLeft w:val="640"/>
          <w:marRight w:val="0"/>
          <w:marTop w:val="0"/>
          <w:marBottom w:val="0"/>
          <w:divBdr>
            <w:top w:val="none" w:sz="0" w:space="0" w:color="auto"/>
            <w:left w:val="none" w:sz="0" w:space="0" w:color="auto"/>
            <w:bottom w:val="none" w:sz="0" w:space="0" w:color="auto"/>
            <w:right w:val="none" w:sz="0" w:space="0" w:color="auto"/>
          </w:divBdr>
        </w:div>
        <w:div w:id="1309895674">
          <w:marLeft w:val="640"/>
          <w:marRight w:val="0"/>
          <w:marTop w:val="0"/>
          <w:marBottom w:val="0"/>
          <w:divBdr>
            <w:top w:val="none" w:sz="0" w:space="0" w:color="auto"/>
            <w:left w:val="none" w:sz="0" w:space="0" w:color="auto"/>
            <w:bottom w:val="none" w:sz="0" w:space="0" w:color="auto"/>
            <w:right w:val="none" w:sz="0" w:space="0" w:color="auto"/>
          </w:divBdr>
        </w:div>
        <w:div w:id="1215577348">
          <w:marLeft w:val="640"/>
          <w:marRight w:val="0"/>
          <w:marTop w:val="0"/>
          <w:marBottom w:val="0"/>
          <w:divBdr>
            <w:top w:val="none" w:sz="0" w:space="0" w:color="auto"/>
            <w:left w:val="none" w:sz="0" w:space="0" w:color="auto"/>
            <w:bottom w:val="none" w:sz="0" w:space="0" w:color="auto"/>
            <w:right w:val="none" w:sz="0" w:space="0" w:color="auto"/>
          </w:divBdr>
        </w:div>
        <w:div w:id="1140919574">
          <w:marLeft w:val="640"/>
          <w:marRight w:val="0"/>
          <w:marTop w:val="0"/>
          <w:marBottom w:val="0"/>
          <w:divBdr>
            <w:top w:val="none" w:sz="0" w:space="0" w:color="auto"/>
            <w:left w:val="none" w:sz="0" w:space="0" w:color="auto"/>
            <w:bottom w:val="none" w:sz="0" w:space="0" w:color="auto"/>
            <w:right w:val="none" w:sz="0" w:space="0" w:color="auto"/>
          </w:divBdr>
        </w:div>
        <w:div w:id="1810660459">
          <w:marLeft w:val="640"/>
          <w:marRight w:val="0"/>
          <w:marTop w:val="0"/>
          <w:marBottom w:val="0"/>
          <w:divBdr>
            <w:top w:val="none" w:sz="0" w:space="0" w:color="auto"/>
            <w:left w:val="none" w:sz="0" w:space="0" w:color="auto"/>
            <w:bottom w:val="none" w:sz="0" w:space="0" w:color="auto"/>
            <w:right w:val="none" w:sz="0" w:space="0" w:color="auto"/>
          </w:divBdr>
        </w:div>
        <w:div w:id="59180614">
          <w:marLeft w:val="640"/>
          <w:marRight w:val="0"/>
          <w:marTop w:val="0"/>
          <w:marBottom w:val="0"/>
          <w:divBdr>
            <w:top w:val="none" w:sz="0" w:space="0" w:color="auto"/>
            <w:left w:val="none" w:sz="0" w:space="0" w:color="auto"/>
            <w:bottom w:val="none" w:sz="0" w:space="0" w:color="auto"/>
            <w:right w:val="none" w:sz="0" w:space="0" w:color="auto"/>
          </w:divBdr>
        </w:div>
        <w:div w:id="1985426785">
          <w:marLeft w:val="640"/>
          <w:marRight w:val="0"/>
          <w:marTop w:val="0"/>
          <w:marBottom w:val="0"/>
          <w:divBdr>
            <w:top w:val="none" w:sz="0" w:space="0" w:color="auto"/>
            <w:left w:val="none" w:sz="0" w:space="0" w:color="auto"/>
            <w:bottom w:val="none" w:sz="0" w:space="0" w:color="auto"/>
            <w:right w:val="none" w:sz="0" w:space="0" w:color="auto"/>
          </w:divBdr>
        </w:div>
        <w:div w:id="2111586002">
          <w:marLeft w:val="640"/>
          <w:marRight w:val="0"/>
          <w:marTop w:val="0"/>
          <w:marBottom w:val="0"/>
          <w:divBdr>
            <w:top w:val="none" w:sz="0" w:space="0" w:color="auto"/>
            <w:left w:val="none" w:sz="0" w:space="0" w:color="auto"/>
            <w:bottom w:val="none" w:sz="0" w:space="0" w:color="auto"/>
            <w:right w:val="none" w:sz="0" w:space="0" w:color="auto"/>
          </w:divBdr>
        </w:div>
        <w:div w:id="1721443919">
          <w:marLeft w:val="640"/>
          <w:marRight w:val="0"/>
          <w:marTop w:val="0"/>
          <w:marBottom w:val="0"/>
          <w:divBdr>
            <w:top w:val="none" w:sz="0" w:space="0" w:color="auto"/>
            <w:left w:val="none" w:sz="0" w:space="0" w:color="auto"/>
            <w:bottom w:val="none" w:sz="0" w:space="0" w:color="auto"/>
            <w:right w:val="none" w:sz="0" w:space="0" w:color="auto"/>
          </w:divBdr>
        </w:div>
        <w:div w:id="218782803">
          <w:marLeft w:val="640"/>
          <w:marRight w:val="0"/>
          <w:marTop w:val="0"/>
          <w:marBottom w:val="0"/>
          <w:divBdr>
            <w:top w:val="none" w:sz="0" w:space="0" w:color="auto"/>
            <w:left w:val="none" w:sz="0" w:space="0" w:color="auto"/>
            <w:bottom w:val="none" w:sz="0" w:space="0" w:color="auto"/>
            <w:right w:val="none" w:sz="0" w:space="0" w:color="auto"/>
          </w:divBdr>
        </w:div>
        <w:div w:id="1519654525">
          <w:marLeft w:val="640"/>
          <w:marRight w:val="0"/>
          <w:marTop w:val="0"/>
          <w:marBottom w:val="0"/>
          <w:divBdr>
            <w:top w:val="none" w:sz="0" w:space="0" w:color="auto"/>
            <w:left w:val="none" w:sz="0" w:space="0" w:color="auto"/>
            <w:bottom w:val="none" w:sz="0" w:space="0" w:color="auto"/>
            <w:right w:val="none" w:sz="0" w:space="0" w:color="auto"/>
          </w:divBdr>
        </w:div>
        <w:div w:id="625887812">
          <w:marLeft w:val="640"/>
          <w:marRight w:val="0"/>
          <w:marTop w:val="0"/>
          <w:marBottom w:val="0"/>
          <w:divBdr>
            <w:top w:val="none" w:sz="0" w:space="0" w:color="auto"/>
            <w:left w:val="none" w:sz="0" w:space="0" w:color="auto"/>
            <w:bottom w:val="none" w:sz="0" w:space="0" w:color="auto"/>
            <w:right w:val="none" w:sz="0" w:space="0" w:color="auto"/>
          </w:divBdr>
        </w:div>
        <w:div w:id="2015567892">
          <w:marLeft w:val="640"/>
          <w:marRight w:val="0"/>
          <w:marTop w:val="0"/>
          <w:marBottom w:val="0"/>
          <w:divBdr>
            <w:top w:val="none" w:sz="0" w:space="0" w:color="auto"/>
            <w:left w:val="none" w:sz="0" w:space="0" w:color="auto"/>
            <w:bottom w:val="none" w:sz="0" w:space="0" w:color="auto"/>
            <w:right w:val="none" w:sz="0" w:space="0" w:color="auto"/>
          </w:divBdr>
        </w:div>
        <w:div w:id="1395347239">
          <w:marLeft w:val="640"/>
          <w:marRight w:val="0"/>
          <w:marTop w:val="0"/>
          <w:marBottom w:val="0"/>
          <w:divBdr>
            <w:top w:val="none" w:sz="0" w:space="0" w:color="auto"/>
            <w:left w:val="none" w:sz="0" w:space="0" w:color="auto"/>
            <w:bottom w:val="none" w:sz="0" w:space="0" w:color="auto"/>
            <w:right w:val="none" w:sz="0" w:space="0" w:color="auto"/>
          </w:divBdr>
        </w:div>
        <w:div w:id="959841966">
          <w:marLeft w:val="640"/>
          <w:marRight w:val="0"/>
          <w:marTop w:val="0"/>
          <w:marBottom w:val="0"/>
          <w:divBdr>
            <w:top w:val="none" w:sz="0" w:space="0" w:color="auto"/>
            <w:left w:val="none" w:sz="0" w:space="0" w:color="auto"/>
            <w:bottom w:val="none" w:sz="0" w:space="0" w:color="auto"/>
            <w:right w:val="none" w:sz="0" w:space="0" w:color="auto"/>
          </w:divBdr>
        </w:div>
        <w:div w:id="1370033455">
          <w:marLeft w:val="640"/>
          <w:marRight w:val="0"/>
          <w:marTop w:val="0"/>
          <w:marBottom w:val="0"/>
          <w:divBdr>
            <w:top w:val="none" w:sz="0" w:space="0" w:color="auto"/>
            <w:left w:val="none" w:sz="0" w:space="0" w:color="auto"/>
            <w:bottom w:val="none" w:sz="0" w:space="0" w:color="auto"/>
            <w:right w:val="none" w:sz="0" w:space="0" w:color="auto"/>
          </w:divBdr>
        </w:div>
        <w:div w:id="986058972">
          <w:marLeft w:val="640"/>
          <w:marRight w:val="0"/>
          <w:marTop w:val="0"/>
          <w:marBottom w:val="0"/>
          <w:divBdr>
            <w:top w:val="none" w:sz="0" w:space="0" w:color="auto"/>
            <w:left w:val="none" w:sz="0" w:space="0" w:color="auto"/>
            <w:bottom w:val="none" w:sz="0" w:space="0" w:color="auto"/>
            <w:right w:val="none" w:sz="0" w:space="0" w:color="auto"/>
          </w:divBdr>
        </w:div>
        <w:div w:id="2126850803">
          <w:marLeft w:val="640"/>
          <w:marRight w:val="0"/>
          <w:marTop w:val="0"/>
          <w:marBottom w:val="0"/>
          <w:divBdr>
            <w:top w:val="none" w:sz="0" w:space="0" w:color="auto"/>
            <w:left w:val="none" w:sz="0" w:space="0" w:color="auto"/>
            <w:bottom w:val="none" w:sz="0" w:space="0" w:color="auto"/>
            <w:right w:val="none" w:sz="0" w:space="0" w:color="auto"/>
          </w:divBdr>
        </w:div>
        <w:div w:id="1346591328">
          <w:marLeft w:val="640"/>
          <w:marRight w:val="0"/>
          <w:marTop w:val="0"/>
          <w:marBottom w:val="0"/>
          <w:divBdr>
            <w:top w:val="none" w:sz="0" w:space="0" w:color="auto"/>
            <w:left w:val="none" w:sz="0" w:space="0" w:color="auto"/>
            <w:bottom w:val="none" w:sz="0" w:space="0" w:color="auto"/>
            <w:right w:val="none" w:sz="0" w:space="0" w:color="auto"/>
          </w:divBdr>
        </w:div>
        <w:div w:id="1650087756">
          <w:marLeft w:val="640"/>
          <w:marRight w:val="0"/>
          <w:marTop w:val="0"/>
          <w:marBottom w:val="0"/>
          <w:divBdr>
            <w:top w:val="none" w:sz="0" w:space="0" w:color="auto"/>
            <w:left w:val="none" w:sz="0" w:space="0" w:color="auto"/>
            <w:bottom w:val="none" w:sz="0" w:space="0" w:color="auto"/>
            <w:right w:val="none" w:sz="0" w:space="0" w:color="auto"/>
          </w:divBdr>
        </w:div>
      </w:divsChild>
    </w:div>
    <w:div w:id="1645966421">
      <w:bodyDiv w:val="1"/>
      <w:marLeft w:val="0"/>
      <w:marRight w:val="0"/>
      <w:marTop w:val="0"/>
      <w:marBottom w:val="0"/>
      <w:divBdr>
        <w:top w:val="none" w:sz="0" w:space="0" w:color="auto"/>
        <w:left w:val="none" w:sz="0" w:space="0" w:color="auto"/>
        <w:bottom w:val="none" w:sz="0" w:space="0" w:color="auto"/>
        <w:right w:val="none" w:sz="0" w:space="0" w:color="auto"/>
      </w:divBdr>
    </w:div>
    <w:div w:id="1651128820">
      <w:bodyDiv w:val="1"/>
      <w:marLeft w:val="0"/>
      <w:marRight w:val="0"/>
      <w:marTop w:val="0"/>
      <w:marBottom w:val="0"/>
      <w:divBdr>
        <w:top w:val="none" w:sz="0" w:space="0" w:color="auto"/>
        <w:left w:val="none" w:sz="0" w:space="0" w:color="auto"/>
        <w:bottom w:val="none" w:sz="0" w:space="0" w:color="auto"/>
        <w:right w:val="none" w:sz="0" w:space="0" w:color="auto"/>
      </w:divBdr>
      <w:divsChild>
        <w:div w:id="219899578">
          <w:marLeft w:val="640"/>
          <w:marRight w:val="0"/>
          <w:marTop w:val="0"/>
          <w:marBottom w:val="0"/>
          <w:divBdr>
            <w:top w:val="none" w:sz="0" w:space="0" w:color="auto"/>
            <w:left w:val="none" w:sz="0" w:space="0" w:color="auto"/>
            <w:bottom w:val="none" w:sz="0" w:space="0" w:color="auto"/>
            <w:right w:val="none" w:sz="0" w:space="0" w:color="auto"/>
          </w:divBdr>
        </w:div>
        <w:div w:id="621307378">
          <w:marLeft w:val="640"/>
          <w:marRight w:val="0"/>
          <w:marTop w:val="0"/>
          <w:marBottom w:val="0"/>
          <w:divBdr>
            <w:top w:val="none" w:sz="0" w:space="0" w:color="auto"/>
            <w:left w:val="none" w:sz="0" w:space="0" w:color="auto"/>
            <w:bottom w:val="none" w:sz="0" w:space="0" w:color="auto"/>
            <w:right w:val="none" w:sz="0" w:space="0" w:color="auto"/>
          </w:divBdr>
        </w:div>
        <w:div w:id="834493400">
          <w:marLeft w:val="640"/>
          <w:marRight w:val="0"/>
          <w:marTop w:val="0"/>
          <w:marBottom w:val="0"/>
          <w:divBdr>
            <w:top w:val="none" w:sz="0" w:space="0" w:color="auto"/>
            <w:left w:val="none" w:sz="0" w:space="0" w:color="auto"/>
            <w:bottom w:val="none" w:sz="0" w:space="0" w:color="auto"/>
            <w:right w:val="none" w:sz="0" w:space="0" w:color="auto"/>
          </w:divBdr>
        </w:div>
        <w:div w:id="1888296521">
          <w:marLeft w:val="640"/>
          <w:marRight w:val="0"/>
          <w:marTop w:val="0"/>
          <w:marBottom w:val="0"/>
          <w:divBdr>
            <w:top w:val="none" w:sz="0" w:space="0" w:color="auto"/>
            <w:left w:val="none" w:sz="0" w:space="0" w:color="auto"/>
            <w:bottom w:val="none" w:sz="0" w:space="0" w:color="auto"/>
            <w:right w:val="none" w:sz="0" w:space="0" w:color="auto"/>
          </w:divBdr>
        </w:div>
      </w:divsChild>
    </w:div>
    <w:div w:id="1652828596">
      <w:bodyDiv w:val="1"/>
      <w:marLeft w:val="0"/>
      <w:marRight w:val="0"/>
      <w:marTop w:val="0"/>
      <w:marBottom w:val="0"/>
      <w:divBdr>
        <w:top w:val="none" w:sz="0" w:space="0" w:color="auto"/>
        <w:left w:val="none" w:sz="0" w:space="0" w:color="auto"/>
        <w:bottom w:val="none" w:sz="0" w:space="0" w:color="auto"/>
        <w:right w:val="none" w:sz="0" w:space="0" w:color="auto"/>
      </w:divBdr>
      <w:divsChild>
        <w:div w:id="49380868">
          <w:marLeft w:val="640"/>
          <w:marRight w:val="0"/>
          <w:marTop w:val="0"/>
          <w:marBottom w:val="0"/>
          <w:divBdr>
            <w:top w:val="none" w:sz="0" w:space="0" w:color="auto"/>
            <w:left w:val="none" w:sz="0" w:space="0" w:color="auto"/>
            <w:bottom w:val="none" w:sz="0" w:space="0" w:color="auto"/>
            <w:right w:val="none" w:sz="0" w:space="0" w:color="auto"/>
          </w:divBdr>
        </w:div>
        <w:div w:id="71896825">
          <w:marLeft w:val="640"/>
          <w:marRight w:val="0"/>
          <w:marTop w:val="0"/>
          <w:marBottom w:val="0"/>
          <w:divBdr>
            <w:top w:val="none" w:sz="0" w:space="0" w:color="auto"/>
            <w:left w:val="none" w:sz="0" w:space="0" w:color="auto"/>
            <w:bottom w:val="none" w:sz="0" w:space="0" w:color="auto"/>
            <w:right w:val="none" w:sz="0" w:space="0" w:color="auto"/>
          </w:divBdr>
        </w:div>
        <w:div w:id="92631139">
          <w:marLeft w:val="640"/>
          <w:marRight w:val="0"/>
          <w:marTop w:val="0"/>
          <w:marBottom w:val="0"/>
          <w:divBdr>
            <w:top w:val="none" w:sz="0" w:space="0" w:color="auto"/>
            <w:left w:val="none" w:sz="0" w:space="0" w:color="auto"/>
            <w:bottom w:val="none" w:sz="0" w:space="0" w:color="auto"/>
            <w:right w:val="none" w:sz="0" w:space="0" w:color="auto"/>
          </w:divBdr>
        </w:div>
        <w:div w:id="113183446">
          <w:marLeft w:val="640"/>
          <w:marRight w:val="0"/>
          <w:marTop w:val="0"/>
          <w:marBottom w:val="0"/>
          <w:divBdr>
            <w:top w:val="none" w:sz="0" w:space="0" w:color="auto"/>
            <w:left w:val="none" w:sz="0" w:space="0" w:color="auto"/>
            <w:bottom w:val="none" w:sz="0" w:space="0" w:color="auto"/>
            <w:right w:val="none" w:sz="0" w:space="0" w:color="auto"/>
          </w:divBdr>
        </w:div>
        <w:div w:id="129178246">
          <w:marLeft w:val="640"/>
          <w:marRight w:val="0"/>
          <w:marTop w:val="0"/>
          <w:marBottom w:val="0"/>
          <w:divBdr>
            <w:top w:val="none" w:sz="0" w:space="0" w:color="auto"/>
            <w:left w:val="none" w:sz="0" w:space="0" w:color="auto"/>
            <w:bottom w:val="none" w:sz="0" w:space="0" w:color="auto"/>
            <w:right w:val="none" w:sz="0" w:space="0" w:color="auto"/>
          </w:divBdr>
        </w:div>
        <w:div w:id="137573043">
          <w:marLeft w:val="640"/>
          <w:marRight w:val="0"/>
          <w:marTop w:val="0"/>
          <w:marBottom w:val="0"/>
          <w:divBdr>
            <w:top w:val="none" w:sz="0" w:space="0" w:color="auto"/>
            <w:left w:val="none" w:sz="0" w:space="0" w:color="auto"/>
            <w:bottom w:val="none" w:sz="0" w:space="0" w:color="auto"/>
            <w:right w:val="none" w:sz="0" w:space="0" w:color="auto"/>
          </w:divBdr>
        </w:div>
        <w:div w:id="177621385">
          <w:marLeft w:val="640"/>
          <w:marRight w:val="0"/>
          <w:marTop w:val="0"/>
          <w:marBottom w:val="0"/>
          <w:divBdr>
            <w:top w:val="none" w:sz="0" w:space="0" w:color="auto"/>
            <w:left w:val="none" w:sz="0" w:space="0" w:color="auto"/>
            <w:bottom w:val="none" w:sz="0" w:space="0" w:color="auto"/>
            <w:right w:val="none" w:sz="0" w:space="0" w:color="auto"/>
          </w:divBdr>
        </w:div>
        <w:div w:id="190610997">
          <w:marLeft w:val="640"/>
          <w:marRight w:val="0"/>
          <w:marTop w:val="0"/>
          <w:marBottom w:val="0"/>
          <w:divBdr>
            <w:top w:val="none" w:sz="0" w:space="0" w:color="auto"/>
            <w:left w:val="none" w:sz="0" w:space="0" w:color="auto"/>
            <w:bottom w:val="none" w:sz="0" w:space="0" w:color="auto"/>
            <w:right w:val="none" w:sz="0" w:space="0" w:color="auto"/>
          </w:divBdr>
        </w:div>
        <w:div w:id="293414996">
          <w:marLeft w:val="640"/>
          <w:marRight w:val="0"/>
          <w:marTop w:val="0"/>
          <w:marBottom w:val="0"/>
          <w:divBdr>
            <w:top w:val="none" w:sz="0" w:space="0" w:color="auto"/>
            <w:left w:val="none" w:sz="0" w:space="0" w:color="auto"/>
            <w:bottom w:val="none" w:sz="0" w:space="0" w:color="auto"/>
            <w:right w:val="none" w:sz="0" w:space="0" w:color="auto"/>
          </w:divBdr>
        </w:div>
        <w:div w:id="311255310">
          <w:marLeft w:val="640"/>
          <w:marRight w:val="0"/>
          <w:marTop w:val="0"/>
          <w:marBottom w:val="0"/>
          <w:divBdr>
            <w:top w:val="none" w:sz="0" w:space="0" w:color="auto"/>
            <w:left w:val="none" w:sz="0" w:space="0" w:color="auto"/>
            <w:bottom w:val="none" w:sz="0" w:space="0" w:color="auto"/>
            <w:right w:val="none" w:sz="0" w:space="0" w:color="auto"/>
          </w:divBdr>
        </w:div>
        <w:div w:id="354962845">
          <w:marLeft w:val="640"/>
          <w:marRight w:val="0"/>
          <w:marTop w:val="0"/>
          <w:marBottom w:val="0"/>
          <w:divBdr>
            <w:top w:val="none" w:sz="0" w:space="0" w:color="auto"/>
            <w:left w:val="none" w:sz="0" w:space="0" w:color="auto"/>
            <w:bottom w:val="none" w:sz="0" w:space="0" w:color="auto"/>
            <w:right w:val="none" w:sz="0" w:space="0" w:color="auto"/>
          </w:divBdr>
        </w:div>
        <w:div w:id="402604770">
          <w:marLeft w:val="640"/>
          <w:marRight w:val="0"/>
          <w:marTop w:val="0"/>
          <w:marBottom w:val="0"/>
          <w:divBdr>
            <w:top w:val="none" w:sz="0" w:space="0" w:color="auto"/>
            <w:left w:val="none" w:sz="0" w:space="0" w:color="auto"/>
            <w:bottom w:val="none" w:sz="0" w:space="0" w:color="auto"/>
            <w:right w:val="none" w:sz="0" w:space="0" w:color="auto"/>
          </w:divBdr>
        </w:div>
        <w:div w:id="472017160">
          <w:marLeft w:val="640"/>
          <w:marRight w:val="0"/>
          <w:marTop w:val="0"/>
          <w:marBottom w:val="0"/>
          <w:divBdr>
            <w:top w:val="none" w:sz="0" w:space="0" w:color="auto"/>
            <w:left w:val="none" w:sz="0" w:space="0" w:color="auto"/>
            <w:bottom w:val="none" w:sz="0" w:space="0" w:color="auto"/>
            <w:right w:val="none" w:sz="0" w:space="0" w:color="auto"/>
          </w:divBdr>
        </w:div>
        <w:div w:id="480004382">
          <w:marLeft w:val="640"/>
          <w:marRight w:val="0"/>
          <w:marTop w:val="0"/>
          <w:marBottom w:val="0"/>
          <w:divBdr>
            <w:top w:val="none" w:sz="0" w:space="0" w:color="auto"/>
            <w:left w:val="none" w:sz="0" w:space="0" w:color="auto"/>
            <w:bottom w:val="none" w:sz="0" w:space="0" w:color="auto"/>
            <w:right w:val="none" w:sz="0" w:space="0" w:color="auto"/>
          </w:divBdr>
        </w:div>
        <w:div w:id="504132368">
          <w:marLeft w:val="640"/>
          <w:marRight w:val="0"/>
          <w:marTop w:val="0"/>
          <w:marBottom w:val="0"/>
          <w:divBdr>
            <w:top w:val="none" w:sz="0" w:space="0" w:color="auto"/>
            <w:left w:val="none" w:sz="0" w:space="0" w:color="auto"/>
            <w:bottom w:val="none" w:sz="0" w:space="0" w:color="auto"/>
            <w:right w:val="none" w:sz="0" w:space="0" w:color="auto"/>
          </w:divBdr>
        </w:div>
        <w:div w:id="511336045">
          <w:marLeft w:val="640"/>
          <w:marRight w:val="0"/>
          <w:marTop w:val="0"/>
          <w:marBottom w:val="0"/>
          <w:divBdr>
            <w:top w:val="none" w:sz="0" w:space="0" w:color="auto"/>
            <w:left w:val="none" w:sz="0" w:space="0" w:color="auto"/>
            <w:bottom w:val="none" w:sz="0" w:space="0" w:color="auto"/>
            <w:right w:val="none" w:sz="0" w:space="0" w:color="auto"/>
          </w:divBdr>
        </w:div>
        <w:div w:id="524247175">
          <w:marLeft w:val="640"/>
          <w:marRight w:val="0"/>
          <w:marTop w:val="0"/>
          <w:marBottom w:val="0"/>
          <w:divBdr>
            <w:top w:val="none" w:sz="0" w:space="0" w:color="auto"/>
            <w:left w:val="none" w:sz="0" w:space="0" w:color="auto"/>
            <w:bottom w:val="none" w:sz="0" w:space="0" w:color="auto"/>
            <w:right w:val="none" w:sz="0" w:space="0" w:color="auto"/>
          </w:divBdr>
        </w:div>
        <w:div w:id="570968932">
          <w:marLeft w:val="640"/>
          <w:marRight w:val="0"/>
          <w:marTop w:val="0"/>
          <w:marBottom w:val="0"/>
          <w:divBdr>
            <w:top w:val="none" w:sz="0" w:space="0" w:color="auto"/>
            <w:left w:val="none" w:sz="0" w:space="0" w:color="auto"/>
            <w:bottom w:val="none" w:sz="0" w:space="0" w:color="auto"/>
            <w:right w:val="none" w:sz="0" w:space="0" w:color="auto"/>
          </w:divBdr>
        </w:div>
        <w:div w:id="594900824">
          <w:marLeft w:val="640"/>
          <w:marRight w:val="0"/>
          <w:marTop w:val="0"/>
          <w:marBottom w:val="0"/>
          <w:divBdr>
            <w:top w:val="none" w:sz="0" w:space="0" w:color="auto"/>
            <w:left w:val="none" w:sz="0" w:space="0" w:color="auto"/>
            <w:bottom w:val="none" w:sz="0" w:space="0" w:color="auto"/>
            <w:right w:val="none" w:sz="0" w:space="0" w:color="auto"/>
          </w:divBdr>
        </w:div>
        <w:div w:id="597760579">
          <w:marLeft w:val="640"/>
          <w:marRight w:val="0"/>
          <w:marTop w:val="0"/>
          <w:marBottom w:val="0"/>
          <w:divBdr>
            <w:top w:val="none" w:sz="0" w:space="0" w:color="auto"/>
            <w:left w:val="none" w:sz="0" w:space="0" w:color="auto"/>
            <w:bottom w:val="none" w:sz="0" w:space="0" w:color="auto"/>
            <w:right w:val="none" w:sz="0" w:space="0" w:color="auto"/>
          </w:divBdr>
        </w:div>
        <w:div w:id="666710551">
          <w:marLeft w:val="640"/>
          <w:marRight w:val="0"/>
          <w:marTop w:val="0"/>
          <w:marBottom w:val="0"/>
          <w:divBdr>
            <w:top w:val="none" w:sz="0" w:space="0" w:color="auto"/>
            <w:left w:val="none" w:sz="0" w:space="0" w:color="auto"/>
            <w:bottom w:val="none" w:sz="0" w:space="0" w:color="auto"/>
            <w:right w:val="none" w:sz="0" w:space="0" w:color="auto"/>
          </w:divBdr>
        </w:div>
        <w:div w:id="699016133">
          <w:marLeft w:val="640"/>
          <w:marRight w:val="0"/>
          <w:marTop w:val="0"/>
          <w:marBottom w:val="0"/>
          <w:divBdr>
            <w:top w:val="none" w:sz="0" w:space="0" w:color="auto"/>
            <w:left w:val="none" w:sz="0" w:space="0" w:color="auto"/>
            <w:bottom w:val="none" w:sz="0" w:space="0" w:color="auto"/>
            <w:right w:val="none" w:sz="0" w:space="0" w:color="auto"/>
          </w:divBdr>
        </w:div>
        <w:div w:id="801995552">
          <w:marLeft w:val="640"/>
          <w:marRight w:val="0"/>
          <w:marTop w:val="0"/>
          <w:marBottom w:val="0"/>
          <w:divBdr>
            <w:top w:val="none" w:sz="0" w:space="0" w:color="auto"/>
            <w:left w:val="none" w:sz="0" w:space="0" w:color="auto"/>
            <w:bottom w:val="none" w:sz="0" w:space="0" w:color="auto"/>
            <w:right w:val="none" w:sz="0" w:space="0" w:color="auto"/>
          </w:divBdr>
        </w:div>
        <w:div w:id="832180376">
          <w:marLeft w:val="640"/>
          <w:marRight w:val="0"/>
          <w:marTop w:val="0"/>
          <w:marBottom w:val="0"/>
          <w:divBdr>
            <w:top w:val="none" w:sz="0" w:space="0" w:color="auto"/>
            <w:left w:val="none" w:sz="0" w:space="0" w:color="auto"/>
            <w:bottom w:val="none" w:sz="0" w:space="0" w:color="auto"/>
            <w:right w:val="none" w:sz="0" w:space="0" w:color="auto"/>
          </w:divBdr>
        </w:div>
        <w:div w:id="861017952">
          <w:marLeft w:val="640"/>
          <w:marRight w:val="0"/>
          <w:marTop w:val="0"/>
          <w:marBottom w:val="0"/>
          <w:divBdr>
            <w:top w:val="none" w:sz="0" w:space="0" w:color="auto"/>
            <w:left w:val="none" w:sz="0" w:space="0" w:color="auto"/>
            <w:bottom w:val="none" w:sz="0" w:space="0" w:color="auto"/>
            <w:right w:val="none" w:sz="0" w:space="0" w:color="auto"/>
          </w:divBdr>
        </w:div>
        <w:div w:id="871653869">
          <w:marLeft w:val="640"/>
          <w:marRight w:val="0"/>
          <w:marTop w:val="0"/>
          <w:marBottom w:val="0"/>
          <w:divBdr>
            <w:top w:val="none" w:sz="0" w:space="0" w:color="auto"/>
            <w:left w:val="none" w:sz="0" w:space="0" w:color="auto"/>
            <w:bottom w:val="none" w:sz="0" w:space="0" w:color="auto"/>
            <w:right w:val="none" w:sz="0" w:space="0" w:color="auto"/>
          </w:divBdr>
        </w:div>
        <w:div w:id="991254100">
          <w:marLeft w:val="640"/>
          <w:marRight w:val="0"/>
          <w:marTop w:val="0"/>
          <w:marBottom w:val="0"/>
          <w:divBdr>
            <w:top w:val="none" w:sz="0" w:space="0" w:color="auto"/>
            <w:left w:val="none" w:sz="0" w:space="0" w:color="auto"/>
            <w:bottom w:val="none" w:sz="0" w:space="0" w:color="auto"/>
            <w:right w:val="none" w:sz="0" w:space="0" w:color="auto"/>
          </w:divBdr>
        </w:div>
        <w:div w:id="1028335659">
          <w:marLeft w:val="640"/>
          <w:marRight w:val="0"/>
          <w:marTop w:val="0"/>
          <w:marBottom w:val="0"/>
          <w:divBdr>
            <w:top w:val="none" w:sz="0" w:space="0" w:color="auto"/>
            <w:left w:val="none" w:sz="0" w:space="0" w:color="auto"/>
            <w:bottom w:val="none" w:sz="0" w:space="0" w:color="auto"/>
            <w:right w:val="none" w:sz="0" w:space="0" w:color="auto"/>
          </w:divBdr>
        </w:div>
        <w:div w:id="1033457782">
          <w:marLeft w:val="640"/>
          <w:marRight w:val="0"/>
          <w:marTop w:val="0"/>
          <w:marBottom w:val="0"/>
          <w:divBdr>
            <w:top w:val="none" w:sz="0" w:space="0" w:color="auto"/>
            <w:left w:val="none" w:sz="0" w:space="0" w:color="auto"/>
            <w:bottom w:val="none" w:sz="0" w:space="0" w:color="auto"/>
            <w:right w:val="none" w:sz="0" w:space="0" w:color="auto"/>
          </w:divBdr>
        </w:div>
        <w:div w:id="1093745659">
          <w:marLeft w:val="640"/>
          <w:marRight w:val="0"/>
          <w:marTop w:val="0"/>
          <w:marBottom w:val="0"/>
          <w:divBdr>
            <w:top w:val="none" w:sz="0" w:space="0" w:color="auto"/>
            <w:left w:val="none" w:sz="0" w:space="0" w:color="auto"/>
            <w:bottom w:val="none" w:sz="0" w:space="0" w:color="auto"/>
            <w:right w:val="none" w:sz="0" w:space="0" w:color="auto"/>
          </w:divBdr>
        </w:div>
        <w:div w:id="1095394805">
          <w:marLeft w:val="640"/>
          <w:marRight w:val="0"/>
          <w:marTop w:val="0"/>
          <w:marBottom w:val="0"/>
          <w:divBdr>
            <w:top w:val="none" w:sz="0" w:space="0" w:color="auto"/>
            <w:left w:val="none" w:sz="0" w:space="0" w:color="auto"/>
            <w:bottom w:val="none" w:sz="0" w:space="0" w:color="auto"/>
            <w:right w:val="none" w:sz="0" w:space="0" w:color="auto"/>
          </w:divBdr>
        </w:div>
        <w:div w:id="1114523484">
          <w:marLeft w:val="640"/>
          <w:marRight w:val="0"/>
          <w:marTop w:val="0"/>
          <w:marBottom w:val="0"/>
          <w:divBdr>
            <w:top w:val="none" w:sz="0" w:space="0" w:color="auto"/>
            <w:left w:val="none" w:sz="0" w:space="0" w:color="auto"/>
            <w:bottom w:val="none" w:sz="0" w:space="0" w:color="auto"/>
            <w:right w:val="none" w:sz="0" w:space="0" w:color="auto"/>
          </w:divBdr>
        </w:div>
        <w:div w:id="1178694664">
          <w:marLeft w:val="640"/>
          <w:marRight w:val="0"/>
          <w:marTop w:val="0"/>
          <w:marBottom w:val="0"/>
          <w:divBdr>
            <w:top w:val="none" w:sz="0" w:space="0" w:color="auto"/>
            <w:left w:val="none" w:sz="0" w:space="0" w:color="auto"/>
            <w:bottom w:val="none" w:sz="0" w:space="0" w:color="auto"/>
            <w:right w:val="none" w:sz="0" w:space="0" w:color="auto"/>
          </w:divBdr>
        </w:div>
        <w:div w:id="1204442112">
          <w:marLeft w:val="640"/>
          <w:marRight w:val="0"/>
          <w:marTop w:val="0"/>
          <w:marBottom w:val="0"/>
          <w:divBdr>
            <w:top w:val="none" w:sz="0" w:space="0" w:color="auto"/>
            <w:left w:val="none" w:sz="0" w:space="0" w:color="auto"/>
            <w:bottom w:val="none" w:sz="0" w:space="0" w:color="auto"/>
            <w:right w:val="none" w:sz="0" w:space="0" w:color="auto"/>
          </w:divBdr>
        </w:div>
        <w:div w:id="1236353296">
          <w:marLeft w:val="640"/>
          <w:marRight w:val="0"/>
          <w:marTop w:val="0"/>
          <w:marBottom w:val="0"/>
          <w:divBdr>
            <w:top w:val="none" w:sz="0" w:space="0" w:color="auto"/>
            <w:left w:val="none" w:sz="0" w:space="0" w:color="auto"/>
            <w:bottom w:val="none" w:sz="0" w:space="0" w:color="auto"/>
            <w:right w:val="none" w:sz="0" w:space="0" w:color="auto"/>
          </w:divBdr>
        </w:div>
        <w:div w:id="1240939607">
          <w:marLeft w:val="640"/>
          <w:marRight w:val="0"/>
          <w:marTop w:val="0"/>
          <w:marBottom w:val="0"/>
          <w:divBdr>
            <w:top w:val="none" w:sz="0" w:space="0" w:color="auto"/>
            <w:left w:val="none" w:sz="0" w:space="0" w:color="auto"/>
            <w:bottom w:val="none" w:sz="0" w:space="0" w:color="auto"/>
            <w:right w:val="none" w:sz="0" w:space="0" w:color="auto"/>
          </w:divBdr>
        </w:div>
        <w:div w:id="1245843430">
          <w:marLeft w:val="640"/>
          <w:marRight w:val="0"/>
          <w:marTop w:val="0"/>
          <w:marBottom w:val="0"/>
          <w:divBdr>
            <w:top w:val="none" w:sz="0" w:space="0" w:color="auto"/>
            <w:left w:val="none" w:sz="0" w:space="0" w:color="auto"/>
            <w:bottom w:val="none" w:sz="0" w:space="0" w:color="auto"/>
            <w:right w:val="none" w:sz="0" w:space="0" w:color="auto"/>
          </w:divBdr>
        </w:div>
        <w:div w:id="1300572108">
          <w:marLeft w:val="640"/>
          <w:marRight w:val="0"/>
          <w:marTop w:val="0"/>
          <w:marBottom w:val="0"/>
          <w:divBdr>
            <w:top w:val="none" w:sz="0" w:space="0" w:color="auto"/>
            <w:left w:val="none" w:sz="0" w:space="0" w:color="auto"/>
            <w:bottom w:val="none" w:sz="0" w:space="0" w:color="auto"/>
            <w:right w:val="none" w:sz="0" w:space="0" w:color="auto"/>
          </w:divBdr>
        </w:div>
        <w:div w:id="1305618437">
          <w:marLeft w:val="640"/>
          <w:marRight w:val="0"/>
          <w:marTop w:val="0"/>
          <w:marBottom w:val="0"/>
          <w:divBdr>
            <w:top w:val="none" w:sz="0" w:space="0" w:color="auto"/>
            <w:left w:val="none" w:sz="0" w:space="0" w:color="auto"/>
            <w:bottom w:val="none" w:sz="0" w:space="0" w:color="auto"/>
            <w:right w:val="none" w:sz="0" w:space="0" w:color="auto"/>
          </w:divBdr>
        </w:div>
        <w:div w:id="1321933327">
          <w:marLeft w:val="640"/>
          <w:marRight w:val="0"/>
          <w:marTop w:val="0"/>
          <w:marBottom w:val="0"/>
          <w:divBdr>
            <w:top w:val="none" w:sz="0" w:space="0" w:color="auto"/>
            <w:left w:val="none" w:sz="0" w:space="0" w:color="auto"/>
            <w:bottom w:val="none" w:sz="0" w:space="0" w:color="auto"/>
            <w:right w:val="none" w:sz="0" w:space="0" w:color="auto"/>
          </w:divBdr>
        </w:div>
        <w:div w:id="1355812407">
          <w:marLeft w:val="640"/>
          <w:marRight w:val="0"/>
          <w:marTop w:val="0"/>
          <w:marBottom w:val="0"/>
          <w:divBdr>
            <w:top w:val="none" w:sz="0" w:space="0" w:color="auto"/>
            <w:left w:val="none" w:sz="0" w:space="0" w:color="auto"/>
            <w:bottom w:val="none" w:sz="0" w:space="0" w:color="auto"/>
            <w:right w:val="none" w:sz="0" w:space="0" w:color="auto"/>
          </w:divBdr>
        </w:div>
        <w:div w:id="1380084519">
          <w:marLeft w:val="640"/>
          <w:marRight w:val="0"/>
          <w:marTop w:val="0"/>
          <w:marBottom w:val="0"/>
          <w:divBdr>
            <w:top w:val="none" w:sz="0" w:space="0" w:color="auto"/>
            <w:left w:val="none" w:sz="0" w:space="0" w:color="auto"/>
            <w:bottom w:val="none" w:sz="0" w:space="0" w:color="auto"/>
            <w:right w:val="none" w:sz="0" w:space="0" w:color="auto"/>
          </w:divBdr>
        </w:div>
        <w:div w:id="1385372950">
          <w:marLeft w:val="640"/>
          <w:marRight w:val="0"/>
          <w:marTop w:val="0"/>
          <w:marBottom w:val="0"/>
          <w:divBdr>
            <w:top w:val="none" w:sz="0" w:space="0" w:color="auto"/>
            <w:left w:val="none" w:sz="0" w:space="0" w:color="auto"/>
            <w:bottom w:val="none" w:sz="0" w:space="0" w:color="auto"/>
            <w:right w:val="none" w:sz="0" w:space="0" w:color="auto"/>
          </w:divBdr>
        </w:div>
        <w:div w:id="1428500985">
          <w:marLeft w:val="640"/>
          <w:marRight w:val="0"/>
          <w:marTop w:val="0"/>
          <w:marBottom w:val="0"/>
          <w:divBdr>
            <w:top w:val="none" w:sz="0" w:space="0" w:color="auto"/>
            <w:left w:val="none" w:sz="0" w:space="0" w:color="auto"/>
            <w:bottom w:val="none" w:sz="0" w:space="0" w:color="auto"/>
            <w:right w:val="none" w:sz="0" w:space="0" w:color="auto"/>
          </w:divBdr>
        </w:div>
        <w:div w:id="1435706905">
          <w:marLeft w:val="640"/>
          <w:marRight w:val="0"/>
          <w:marTop w:val="0"/>
          <w:marBottom w:val="0"/>
          <w:divBdr>
            <w:top w:val="none" w:sz="0" w:space="0" w:color="auto"/>
            <w:left w:val="none" w:sz="0" w:space="0" w:color="auto"/>
            <w:bottom w:val="none" w:sz="0" w:space="0" w:color="auto"/>
            <w:right w:val="none" w:sz="0" w:space="0" w:color="auto"/>
          </w:divBdr>
        </w:div>
        <w:div w:id="1484619334">
          <w:marLeft w:val="640"/>
          <w:marRight w:val="0"/>
          <w:marTop w:val="0"/>
          <w:marBottom w:val="0"/>
          <w:divBdr>
            <w:top w:val="none" w:sz="0" w:space="0" w:color="auto"/>
            <w:left w:val="none" w:sz="0" w:space="0" w:color="auto"/>
            <w:bottom w:val="none" w:sz="0" w:space="0" w:color="auto"/>
            <w:right w:val="none" w:sz="0" w:space="0" w:color="auto"/>
          </w:divBdr>
        </w:div>
        <w:div w:id="1633974624">
          <w:marLeft w:val="640"/>
          <w:marRight w:val="0"/>
          <w:marTop w:val="0"/>
          <w:marBottom w:val="0"/>
          <w:divBdr>
            <w:top w:val="none" w:sz="0" w:space="0" w:color="auto"/>
            <w:left w:val="none" w:sz="0" w:space="0" w:color="auto"/>
            <w:bottom w:val="none" w:sz="0" w:space="0" w:color="auto"/>
            <w:right w:val="none" w:sz="0" w:space="0" w:color="auto"/>
          </w:divBdr>
        </w:div>
        <w:div w:id="1658462619">
          <w:marLeft w:val="640"/>
          <w:marRight w:val="0"/>
          <w:marTop w:val="0"/>
          <w:marBottom w:val="0"/>
          <w:divBdr>
            <w:top w:val="none" w:sz="0" w:space="0" w:color="auto"/>
            <w:left w:val="none" w:sz="0" w:space="0" w:color="auto"/>
            <w:bottom w:val="none" w:sz="0" w:space="0" w:color="auto"/>
            <w:right w:val="none" w:sz="0" w:space="0" w:color="auto"/>
          </w:divBdr>
        </w:div>
        <w:div w:id="1711489170">
          <w:marLeft w:val="640"/>
          <w:marRight w:val="0"/>
          <w:marTop w:val="0"/>
          <w:marBottom w:val="0"/>
          <w:divBdr>
            <w:top w:val="none" w:sz="0" w:space="0" w:color="auto"/>
            <w:left w:val="none" w:sz="0" w:space="0" w:color="auto"/>
            <w:bottom w:val="none" w:sz="0" w:space="0" w:color="auto"/>
            <w:right w:val="none" w:sz="0" w:space="0" w:color="auto"/>
          </w:divBdr>
        </w:div>
        <w:div w:id="1763987868">
          <w:marLeft w:val="640"/>
          <w:marRight w:val="0"/>
          <w:marTop w:val="0"/>
          <w:marBottom w:val="0"/>
          <w:divBdr>
            <w:top w:val="none" w:sz="0" w:space="0" w:color="auto"/>
            <w:left w:val="none" w:sz="0" w:space="0" w:color="auto"/>
            <w:bottom w:val="none" w:sz="0" w:space="0" w:color="auto"/>
            <w:right w:val="none" w:sz="0" w:space="0" w:color="auto"/>
          </w:divBdr>
        </w:div>
        <w:div w:id="1790973509">
          <w:marLeft w:val="640"/>
          <w:marRight w:val="0"/>
          <w:marTop w:val="0"/>
          <w:marBottom w:val="0"/>
          <w:divBdr>
            <w:top w:val="none" w:sz="0" w:space="0" w:color="auto"/>
            <w:left w:val="none" w:sz="0" w:space="0" w:color="auto"/>
            <w:bottom w:val="none" w:sz="0" w:space="0" w:color="auto"/>
            <w:right w:val="none" w:sz="0" w:space="0" w:color="auto"/>
          </w:divBdr>
        </w:div>
        <w:div w:id="1795364130">
          <w:marLeft w:val="640"/>
          <w:marRight w:val="0"/>
          <w:marTop w:val="0"/>
          <w:marBottom w:val="0"/>
          <w:divBdr>
            <w:top w:val="none" w:sz="0" w:space="0" w:color="auto"/>
            <w:left w:val="none" w:sz="0" w:space="0" w:color="auto"/>
            <w:bottom w:val="none" w:sz="0" w:space="0" w:color="auto"/>
            <w:right w:val="none" w:sz="0" w:space="0" w:color="auto"/>
          </w:divBdr>
        </w:div>
        <w:div w:id="1798989538">
          <w:marLeft w:val="640"/>
          <w:marRight w:val="0"/>
          <w:marTop w:val="0"/>
          <w:marBottom w:val="0"/>
          <w:divBdr>
            <w:top w:val="none" w:sz="0" w:space="0" w:color="auto"/>
            <w:left w:val="none" w:sz="0" w:space="0" w:color="auto"/>
            <w:bottom w:val="none" w:sz="0" w:space="0" w:color="auto"/>
            <w:right w:val="none" w:sz="0" w:space="0" w:color="auto"/>
          </w:divBdr>
        </w:div>
        <w:div w:id="1848641326">
          <w:marLeft w:val="640"/>
          <w:marRight w:val="0"/>
          <w:marTop w:val="0"/>
          <w:marBottom w:val="0"/>
          <w:divBdr>
            <w:top w:val="none" w:sz="0" w:space="0" w:color="auto"/>
            <w:left w:val="none" w:sz="0" w:space="0" w:color="auto"/>
            <w:bottom w:val="none" w:sz="0" w:space="0" w:color="auto"/>
            <w:right w:val="none" w:sz="0" w:space="0" w:color="auto"/>
          </w:divBdr>
        </w:div>
        <w:div w:id="1853452973">
          <w:marLeft w:val="640"/>
          <w:marRight w:val="0"/>
          <w:marTop w:val="0"/>
          <w:marBottom w:val="0"/>
          <w:divBdr>
            <w:top w:val="none" w:sz="0" w:space="0" w:color="auto"/>
            <w:left w:val="none" w:sz="0" w:space="0" w:color="auto"/>
            <w:bottom w:val="none" w:sz="0" w:space="0" w:color="auto"/>
            <w:right w:val="none" w:sz="0" w:space="0" w:color="auto"/>
          </w:divBdr>
        </w:div>
        <w:div w:id="1916280857">
          <w:marLeft w:val="640"/>
          <w:marRight w:val="0"/>
          <w:marTop w:val="0"/>
          <w:marBottom w:val="0"/>
          <w:divBdr>
            <w:top w:val="none" w:sz="0" w:space="0" w:color="auto"/>
            <w:left w:val="none" w:sz="0" w:space="0" w:color="auto"/>
            <w:bottom w:val="none" w:sz="0" w:space="0" w:color="auto"/>
            <w:right w:val="none" w:sz="0" w:space="0" w:color="auto"/>
          </w:divBdr>
        </w:div>
        <w:div w:id="1938753086">
          <w:marLeft w:val="640"/>
          <w:marRight w:val="0"/>
          <w:marTop w:val="0"/>
          <w:marBottom w:val="0"/>
          <w:divBdr>
            <w:top w:val="none" w:sz="0" w:space="0" w:color="auto"/>
            <w:left w:val="none" w:sz="0" w:space="0" w:color="auto"/>
            <w:bottom w:val="none" w:sz="0" w:space="0" w:color="auto"/>
            <w:right w:val="none" w:sz="0" w:space="0" w:color="auto"/>
          </w:divBdr>
        </w:div>
        <w:div w:id="1939944236">
          <w:marLeft w:val="640"/>
          <w:marRight w:val="0"/>
          <w:marTop w:val="0"/>
          <w:marBottom w:val="0"/>
          <w:divBdr>
            <w:top w:val="none" w:sz="0" w:space="0" w:color="auto"/>
            <w:left w:val="none" w:sz="0" w:space="0" w:color="auto"/>
            <w:bottom w:val="none" w:sz="0" w:space="0" w:color="auto"/>
            <w:right w:val="none" w:sz="0" w:space="0" w:color="auto"/>
          </w:divBdr>
        </w:div>
        <w:div w:id="1989089614">
          <w:marLeft w:val="640"/>
          <w:marRight w:val="0"/>
          <w:marTop w:val="0"/>
          <w:marBottom w:val="0"/>
          <w:divBdr>
            <w:top w:val="none" w:sz="0" w:space="0" w:color="auto"/>
            <w:left w:val="none" w:sz="0" w:space="0" w:color="auto"/>
            <w:bottom w:val="none" w:sz="0" w:space="0" w:color="auto"/>
            <w:right w:val="none" w:sz="0" w:space="0" w:color="auto"/>
          </w:divBdr>
        </w:div>
        <w:div w:id="2000645290">
          <w:marLeft w:val="640"/>
          <w:marRight w:val="0"/>
          <w:marTop w:val="0"/>
          <w:marBottom w:val="0"/>
          <w:divBdr>
            <w:top w:val="none" w:sz="0" w:space="0" w:color="auto"/>
            <w:left w:val="none" w:sz="0" w:space="0" w:color="auto"/>
            <w:bottom w:val="none" w:sz="0" w:space="0" w:color="auto"/>
            <w:right w:val="none" w:sz="0" w:space="0" w:color="auto"/>
          </w:divBdr>
        </w:div>
        <w:div w:id="2028746782">
          <w:marLeft w:val="640"/>
          <w:marRight w:val="0"/>
          <w:marTop w:val="0"/>
          <w:marBottom w:val="0"/>
          <w:divBdr>
            <w:top w:val="none" w:sz="0" w:space="0" w:color="auto"/>
            <w:left w:val="none" w:sz="0" w:space="0" w:color="auto"/>
            <w:bottom w:val="none" w:sz="0" w:space="0" w:color="auto"/>
            <w:right w:val="none" w:sz="0" w:space="0" w:color="auto"/>
          </w:divBdr>
        </w:div>
        <w:div w:id="2048599140">
          <w:marLeft w:val="640"/>
          <w:marRight w:val="0"/>
          <w:marTop w:val="0"/>
          <w:marBottom w:val="0"/>
          <w:divBdr>
            <w:top w:val="none" w:sz="0" w:space="0" w:color="auto"/>
            <w:left w:val="none" w:sz="0" w:space="0" w:color="auto"/>
            <w:bottom w:val="none" w:sz="0" w:space="0" w:color="auto"/>
            <w:right w:val="none" w:sz="0" w:space="0" w:color="auto"/>
          </w:divBdr>
        </w:div>
        <w:div w:id="2087068847">
          <w:marLeft w:val="640"/>
          <w:marRight w:val="0"/>
          <w:marTop w:val="0"/>
          <w:marBottom w:val="0"/>
          <w:divBdr>
            <w:top w:val="none" w:sz="0" w:space="0" w:color="auto"/>
            <w:left w:val="none" w:sz="0" w:space="0" w:color="auto"/>
            <w:bottom w:val="none" w:sz="0" w:space="0" w:color="auto"/>
            <w:right w:val="none" w:sz="0" w:space="0" w:color="auto"/>
          </w:divBdr>
        </w:div>
        <w:div w:id="2111386838">
          <w:marLeft w:val="640"/>
          <w:marRight w:val="0"/>
          <w:marTop w:val="0"/>
          <w:marBottom w:val="0"/>
          <w:divBdr>
            <w:top w:val="none" w:sz="0" w:space="0" w:color="auto"/>
            <w:left w:val="none" w:sz="0" w:space="0" w:color="auto"/>
            <w:bottom w:val="none" w:sz="0" w:space="0" w:color="auto"/>
            <w:right w:val="none" w:sz="0" w:space="0" w:color="auto"/>
          </w:divBdr>
        </w:div>
        <w:div w:id="2114083209">
          <w:marLeft w:val="640"/>
          <w:marRight w:val="0"/>
          <w:marTop w:val="0"/>
          <w:marBottom w:val="0"/>
          <w:divBdr>
            <w:top w:val="none" w:sz="0" w:space="0" w:color="auto"/>
            <w:left w:val="none" w:sz="0" w:space="0" w:color="auto"/>
            <w:bottom w:val="none" w:sz="0" w:space="0" w:color="auto"/>
            <w:right w:val="none" w:sz="0" w:space="0" w:color="auto"/>
          </w:divBdr>
        </w:div>
      </w:divsChild>
    </w:div>
    <w:div w:id="1654220187">
      <w:bodyDiv w:val="1"/>
      <w:marLeft w:val="0"/>
      <w:marRight w:val="0"/>
      <w:marTop w:val="0"/>
      <w:marBottom w:val="0"/>
      <w:divBdr>
        <w:top w:val="none" w:sz="0" w:space="0" w:color="auto"/>
        <w:left w:val="none" w:sz="0" w:space="0" w:color="auto"/>
        <w:bottom w:val="none" w:sz="0" w:space="0" w:color="auto"/>
        <w:right w:val="none" w:sz="0" w:space="0" w:color="auto"/>
      </w:divBdr>
      <w:divsChild>
        <w:div w:id="41566550">
          <w:marLeft w:val="640"/>
          <w:marRight w:val="0"/>
          <w:marTop w:val="0"/>
          <w:marBottom w:val="0"/>
          <w:divBdr>
            <w:top w:val="none" w:sz="0" w:space="0" w:color="auto"/>
            <w:left w:val="none" w:sz="0" w:space="0" w:color="auto"/>
            <w:bottom w:val="none" w:sz="0" w:space="0" w:color="auto"/>
            <w:right w:val="none" w:sz="0" w:space="0" w:color="auto"/>
          </w:divBdr>
        </w:div>
        <w:div w:id="213929169">
          <w:marLeft w:val="640"/>
          <w:marRight w:val="0"/>
          <w:marTop w:val="0"/>
          <w:marBottom w:val="0"/>
          <w:divBdr>
            <w:top w:val="none" w:sz="0" w:space="0" w:color="auto"/>
            <w:left w:val="none" w:sz="0" w:space="0" w:color="auto"/>
            <w:bottom w:val="none" w:sz="0" w:space="0" w:color="auto"/>
            <w:right w:val="none" w:sz="0" w:space="0" w:color="auto"/>
          </w:divBdr>
        </w:div>
        <w:div w:id="513540126">
          <w:marLeft w:val="640"/>
          <w:marRight w:val="0"/>
          <w:marTop w:val="0"/>
          <w:marBottom w:val="0"/>
          <w:divBdr>
            <w:top w:val="none" w:sz="0" w:space="0" w:color="auto"/>
            <w:left w:val="none" w:sz="0" w:space="0" w:color="auto"/>
            <w:bottom w:val="none" w:sz="0" w:space="0" w:color="auto"/>
            <w:right w:val="none" w:sz="0" w:space="0" w:color="auto"/>
          </w:divBdr>
        </w:div>
        <w:div w:id="592056412">
          <w:marLeft w:val="640"/>
          <w:marRight w:val="0"/>
          <w:marTop w:val="0"/>
          <w:marBottom w:val="0"/>
          <w:divBdr>
            <w:top w:val="none" w:sz="0" w:space="0" w:color="auto"/>
            <w:left w:val="none" w:sz="0" w:space="0" w:color="auto"/>
            <w:bottom w:val="none" w:sz="0" w:space="0" w:color="auto"/>
            <w:right w:val="none" w:sz="0" w:space="0" w:color="auto"/>
          </w:divBdr>
        </w:div>
        <w:div w:id="598752889">
          <w:marLeft w:val="640"/>
          <w:marRight w:val="0"/>
          <w:marTop w:val="0"/>
          <w:marBottom w:val="0"/>
          <w:divBdr>
            <w:top w:val="none" w:sz="0" w:space="0" w:color="auto"/>
            <w:left w:val="none" w:sz="0" w:space="0" w:color="auto"/>
            <w:bottom w:val="none" w:sz="0" w:space="0" w:color="auto"/>
            <w:right w:val="none" w:sz="0" w:space="0" w:color="auto"/>
          </w:divBdr>
        </w:div>
        <w:div w:id="649094916">
          <w:marLeft w:val="640"/>
          <w:marRight w:val="0"/>
          <w:marTop w:val="0"/>
          <w:marBottom w:val="0"/>
          <w:divBdr>
            <w:top w:val="none" w:sz="0" w:space="0" w:color="auto"/>
            <w:left w:val="none" w:sz="0" w:space="0" w:color="auto"/>
            <w:bottom w:val="none" w:sz="0" w:space="0" w:color="auto"/>
            <w:right w:val="none" w:sz="0" w:space="0" w:color="auto"/>
          </w:divBdr>
        </w:div>
        <w:div w:id="680593418">
          <w:marLeft w:val="640"/>
          <w:marRight w:val="0"/>
          <w:marTop w:val="0"/>
          <w:marBottom w:val="0"/>
          <w:divBdr>
            <w:top w:val="none" w:sz="0" w:space="0" w:color="auto"/>
            <w:left w:val="none" w:sz="0" w:space="0" w:color="auto"/>
            <w:bottom w:val="none" w:sz="0" w:space="0" w:color="auto"/>
            <w:right w:val="none" w:sz="0" w:space="0" w:color="auto"/>
          </w:divBdr>
        </w:div>
        <w:div w:id="719130149">
          <w:marLeft w:val="640"/>
          <w:marRight w:val="0"/>
          <w:marTop w:val="0"/>
          <w:marBottom w:val="0"/>
          <w:divBdr>
            <w:top w:val="none" w:sz="0" w:space="0" w:color="auto"/>
            <w:left w:val="none" w:sz="0" w:space="0" w:color="auto"/>
            <w:bottom w:val="none" w:sz="0" w:space="0" w:color="auto"/>
            <w:right w:val="none" w:sz="0" w:space="0" w:color="auto"/>
          </w:divBdr>
        </w:div>
        <w:div w:id="722097111">
          <w:marLeft w:val="640"/>
          <w:marRight w:val="0"/>
          <w:marTop w:val="0"/>
          <w:marBottom w:val="0"/>
          <w:divBdr>
            <w:top w:val="none" w:sz="0" w:space="0" w:color="auto"/>
            <w:left w:val="none" w:sz="0" w:space="0" w:color="auto"/>
            <w:bottom w:val="none" w:sz="0" w:space="0" w:color="auto"/>
            <w:right w:val="none" w:sz="0" w:space="0" w:color="auto"/>
          </w:divBdr>
        </w:div>
        <w:div w:id="786588414">
          <w:marLeft w:val="640"/>
          <w:marRight w:val="0"/>
          <w:marTop w:val="0"/>
          <w:marBottom w:val="0"/>
          <w:divBdr>
            <w:top w:val="none" w:sz="0" w:space="0" w:color="auto"/>
            <w:left w:val="none" w:sz="0" w:space="0" w:color="auto"/>
            <w:bottom w:val="none" w:sz="0" w:space="0" w:color="auto"/>
            <w:right w:val="none" w:sz="0" w:space="0" w:color="auto"/>
          </w:divBdr>
        </w:div>
        <w:div w:id="796949355">
          <w:marLeft w:val="640"/>
          <w:marRight w:val="0"/>
          <w:marTop w:val="0"/>
          <w:marBottom w:val="0"/>
          <w:divBdr>
            <w:top w:val="none" w:sz="0" w:space="0" w:color="auto"/>
            <w:left w:val="none" w:sz="0" w:space="0" w:color="auto"/>
            <w:bottom w:val="none" w:sz="0" w:space="0" w:color="auto"/>
            <w:right w:val="none" w:sz="0" w:space="0" w:color="auto"/>
          </w:divBdr>
        </w:div>
        <w:div w:id="800153300">
          <w:marLeft w:val="640"/>
          <w:marRight w:val="0"/>
          <w:marTop w:val="0"/>
          <w:marBottom w:val="0"/>
          <w:divBdr>
            <w:top w:val="none" w:sz="0" w:space="0" w:color="auto"/>
            <w:left w:val="none" w:sz="0" w:space="0" w:color="auto"/>
            <w:bottom w:val="none" w:sz="0" w:space="0" w:color="auto"/>
            <w:right w:val="none" w:sz="0" w:space="0" w:color="auto"/>
          </w:divBdr>
        </w:div>
        <w:div w:id="808592209">
          <w:marLeft w:val="640"/>
          <w:marRight w:val="0"/>
          <w:marTop w:val="0"/>
          <w:marBottom w:val="0"/>
          <w:divBdr>
            <w:top w:val="none" w:sz="0" w:space="0" w:color="auto"/>
            <w:left w:val="none" w:sz="0" w:space="0" w:color="auto"/>
            <w:bottom w:val="none" w:sz="0" w:space="0" w:color="auto"/>
            <w:right w:val="none" w:sz="0" w:space="0" w:color="auto"/>
          </w:divBdr>
        </w:div>
        <w:div w:id="829980131">
          <w:marLeft w:val="640"/>
          <w:marRight w:val="0"/>
          <w:marTop w:val="0"/>
          <w:marBottom w:val="0"/>
          <w:divBdr>
            <w:top w:val="none" w:sz="0" w:space="0" w:color="auto"/>
            <w:left w:val="none" w:sz="0" w:space="0" w:color="auto"/>
            <w:bottom w:val="none" w:sz="0" w:space="0" w:color="auto"/>
            <w:right w:val="none" w:sz="0" w:space="0" w:color="auto"/>
          </w:divBdr>
        </w:div>
        <w:div w:id="886070111">
          <w:marLeft w:val="640"/>
          <w:marRight w:val="0"/>
          <w:marTop w:val="0"/>
          <w:marBottom w:val="0"/>
          <w:divBdr>
            <w:top w:val="none" w:sz="0" w:space="0" w:color="auto"/>
            <w:left w:val="none" w:sz="0" w:space="0" w:color="auto"/>
            <w:bottom w:val="none" w:sz="0" w:space="0" w:color="auto"/>
            <w:right w:val="none" w:sz="0" w:space="0" w:color="auto"/>
          </w:divBdr>
        </w:div>
        <w:div w:id="888104332">
          <w:marLeft w:val="640"/>
          <w:marRight w:val="0"/>
          <w:marTop w:val="0"/>
          <w:marBottom w:val="0"/>
          <w:divBdr>
            <w:top w:val="none" w:sz="0" w:space="0" w:color="auto"/>
            <w:left w:val="none" w:sz="0" w:space="0" w:color="auto"/>
            <w:bottom w:val="none" w:sz="0" w:space="0" w:color="auto"/>
            <w:right w:val="none" w:sz="0" w:space="0" w:color="auto"/>
          </w:divBdr>
        </w:div>
        <w:div w:id="1015040397">
          <w:marLeft w:val="640"/>
          <w:marRight w:val="0"/>
          <w:marTop w:val="0"/>
          <w:marBottom w:val="0"/>
          <w:divBdr>
            <w:top w:val="none" w:sz="0" w:space="0" w:color="auto"/>
            <w:left w:val="none" w:sz="0" w:space="0" w:color="auto"/>
            <w:bottom w:val="none" w:sz="0" w:space="0" w:color="auto"/>
            <w:right w:val="none" w:sz="0" w:space="0" w:color="auto"/>
          </w:divBdr>
        </w:div>
        <w:div w:id="1057706983">
          <w:marLeft w:val="640"/>
          <w:marRight w:val="0"/>
          <w:marTop w:val="0"/>
          <w:marBottom w:val="0"/>
          <w:divBdr>
            <w:top w:val="none" w:sz="0" w:space="0" w:color="auto"/>
            <w:left w:val="none" w:sz="0" w:space="0" w:color="auto"/>
            <w:bottom w:val="none" w:sz="0" w:space="0" w:color="auto"/>
            <w:right w:val="none" w:sz="0" w:space="0" w:color="auto"/>
          </w:divBdr>
        </w:div>
        <w:div w:id="1121075077">
          <w:marLeft w:val="640"/>
          <w:marRight w:val="0"/>
          <w:marTop w:val="0"/>
          <w:marBottom w:val="0"/>
          <w:divBdr>
            <w:top w:val="none" w:sz="0" w:space="0" w:color="auto"/>
            <w:left w:val="none" w:sz="0" w:space="0" w:color="auto"/>
            <w:bottom w:val="none" w:sz="0" w:space="0" w:color="auto"/>
            <w:right w:val="none" w:sz="0" w:space="0" w:color="auto"/>
          </w:divBdr>
        </w:div>
        <w:div w:id="1174227759">
          <w:marLeft w:val="640"/>
          <w:marRight w:val="0"/>
          <w:marTop w:val="0"/>
          <w:marBottom w:val="0"/>
          <w:divBdr>
            <w:top w:val="none" w:sz="0" w:space="0" w:color="auto"/>
            <w:left w:val="none" w:sz="0" w:space="0" w:color="auto"/>
            <w:bottom w:val="none" w:sz="0" w:space="0" w:color="auto"/>
            <w:right w:val="none" w:sz="0" w:space="0" w:color="auto"/>
          </w:divBdr>
        </w:div>
        <w:div w:id="1178079997">
          <w:marLeft w:val="640"/>
          <w:marRight w:val="0"/>
          <w:marTop w:val="0"/>
          <w:marBottom w:val="0"/>
          <w:divBdr>
            <w:top w:val="none" w:sz="0" w:space="0" w:color="auto"/>
            <w:left w:val="none" w:sz="0" w:space="0" w:color="auto"/>
            <w:bottom w:val="none" w:sz="0" w:space="0" w:color="auto"/>
            <w:right w:val="none" w:sz="0" w:space="0" w:color="auto"/>
          </w:divBdr>
        </w:div>
        <w:div w:id="1204631695">
          <w:marLeft w:val="640"/>
          <w:marRight w:val="0"/>
          <w:marTop w:val="0"/>
          <w:marBottom w:val="0"/>
          <w:divBdr>
            <w:top w:val="none" w:sz="0" w:space="0" w:color="auto"/>
            <w:left w:val="none" w:sz="0" w:space="0" w:color="auto"/>
            <w:bottom w:val="none" w:sz="0" w:space="0" w:color="auto"/>
            <w:right w:val="none" w:sz="0" w:space="0" w:color="auto"/>
          </w:divBdr>
        </w:div>
        <w:div w:id="1262689084">
          <w:marLeft w:val="640"/>
          <w:marRight w:val="0"/>
          <w:marTop w:val="0"/>
          <w:marBottom w:val="0"/>
          <w:divBdr>
            <w:top w:val="none" w:sz="0" w:space="0" w:color="auto"/>
            <w:left w:val="none" w:sz="0" w:space="0" w:color="auto"/>
            <w:bottom w:val="none" w:sz="0" w:space="0" w:color="auto"/>
            <w:right w:val="none" w:sz="0" w:space="0" w:color="auto"/>
          </w:divBdr>
        </w:div>
        <w:div w:id="1337686987">
          <w:marLeft w:val="640"/>
          <w:marRight w:val="0"/>
          <w:marTop w:val="0"/>
          <w:marBottom w:val="0"/>
          <w:divBdr>
            <w:top w:val="none" w:sz="0" w:space="0" w:color="auto"/>
            <w:left w:val="none" w:sz="0" w:space="0" w:color="auto"/>
            <w:bottom w:val="none" w:sz="0" w:space="0" w:color="auto"/>
            <w:right w:val="none" w:sz="0" w:space="0" w:color="auto"/>
          </w:divBdr>
        </w:div>
        <w:div w:id="1434059315">
          <w:marLeft w:val="640"/>
          <w:marRight w:val="0"/>
          <w:marTop w:val="0"/>
          <w:marBottom w:val="0"/>
          <w:divBdr>
            <w:top w:val="none" w:sz="0" w:space="0" w:color="auto"/>
            <w:left w:val="none" w:sz="0" w:space="0" w:color="auto"/>
            <w:bottom w:val="none" w:sz="0" w:space="0" w:color="auto"/>
            <w:right w:val="none" w:sz="0" w:space="0" w:color="auto"/>
          </w:divBdr>
        </w:div>
        <w:div w:id="1566836693">
          <w:marLeft w:val="640"/>
          <w:marRight w:val="0"/>
          <w:marTop w:val="0"/>
          <w:marBottom w:val="0"/>
          <w:divBdr>
            <w:top w:val="none" w:sz="0" w:space="0" w:color="auto"/>
            <w:left w:val="none" w:sz="0" w:space="0" w:color="auto"/>
            <w:bottom w:val="none" w:sz="0" w:space="0" w:color="auto"/>
            <w:right w:val="none" w:sz="0" w:space="0" w:color="auto"/>
          </w:divBdr>
        </w:div>
        <w:div w:id="1592465491">
          <w:marLeft w:val="640"/>
          <w:marRight w:val="0"/>
          <w:marTop w:val="0"/>
          <w:marBottom w:val="0"/>
          <w:divBdr>
            <w:top w:val="none" w:sz="0" w:space="0" w:color="auto"/>
            <w:left w:val="none" w:sz="0" w:space="0" w:color="auto"/>
            <w:bottom w:val="none" w:sz="0" w:space="0" w:color="auto"/>
            <w:right w:val="none" w:sz="0" w:space="0" w:color="auto"/>
          </w:divBdr>
        </w:div>
        <w:div w:id="1599480586">
          <w:marLeft w:val="640"/>
          <w:marRight w:val="0"/>
          <w:marTop w:val="0"/>
          <w:marBottom w:val="0"/>
          <w:divBdr>
            <w:top w:val="none" w:sz="0" w:space="0" w:color="auto"/>
            <w:left w:val="none" w:sz="0" w:space="0" w:color="auto"/>
            <w:bottom w:val="none" w:sz="0" w:space="0" w:color="auto"/>
            <w:right w:val="none" w:sz="0" w:space="0" w:color="auto"/>
          </w:divBdr>
        </w:div>
        <w:div w:id="1618223151">
          <w:marLeft w:val="640"/>
          <w:marRight w:val="0"/>
          <w:marTop w:val="0"/>
          <w:marBottom w:val="0"/>
          <w:divBdr>
            <w:top w:val="none" w:sz="0" w:space="0" w:color="auto"/>
            <w:left w:val="none" w:sz="0" w:space="0" w:color="auto"/>
            <w:bottom w:val="none" w:sz="0" w:space="0" w:color="auto"/>
            <w:right w:val="none" w:sz="0" w:space="0" w:color="auto"/>
          </w:divBdr>
        </w:div>
        <w:div w:id="1709186241">
          <w:marLeft w:val="640"/>
          <w:marRight w:val="0"/>
          <w:marTop w:val="0"/>
          <w:marBottom w:val="0"/>
          <w:divBdr>
            <w:top w:val="none" w:sz="0" w:space="0" w:color="auto"/>
            <w:left w:val="none" w:sz="0" w:space="0" w:color="auto"/>
            <w:bottom w:val="none" w:sz="0" w:space="0" w:color="auto"/>
            <w:right w:val="none" w:sz="0" w:space="0" w:color="auto"/>
          </w:divBdr>
        </w:div>
        <w:div w:id="1729840722">
          <w:marLeft w:val="640"/>
          <w:marRight w:val="0"/>
          <w:marTop w:val="0"/>
          <w:marBottom w:val="0"/>
          <w:divBdr>
            <w:top w:val="none" w:sz="0" w:space="0" w:color="auto"/>
            <w:left w:val="none" w:sz="0" w:space="0" w:color="auto"/>
            <w:bottom w:val="none" w:sz="0" w:space="0" w:color="auto"/>
            <w:right w:val="none" w:sz="0" w:space="0" w:color="auto"/>
          </w:divBdr>
        </w:div>
        <w:div w:id="1839223142">
          <w:marLeft w:val="640"/>
          <w:marRight w:val="0"/>
          <w:marTop w:val="0"/>
          <w:marBottom w:val="0"/>
          <w:divBdr>
            <w:top w:val="none" w:sz="0" w:space="0" w:color="auto"/>
            <w:left w:val="none" w:sz="0" w:space="0" w:color="auto"/>
            <w:bottom w:val="none" w:sz="0" w:space="0" w:color="auto"/>
            <w:right w:val="none" w:sz="0" w:space="0" w:color="auto"/>
          </w:divBdr>
        </w:div>
        <w:div w:id="1857231665">
          <w:marLeft w:val="640"/>
          <w:marRight w:val="0"/>
          <w:marTop w:val="0"/>
          <w:marBottom w:val="0"/>
          <w:divBdr>
            <w:top w:val="none" w:sz="0" w:space="0" w:color="auto"/>
            <w:left w:val="none" w:sz="0" w:space="0" w:color="auto"/>
            <w:bottom w:val="none" w:sz="0" w:space="0" w:color="auto"/>
            <w:right w:val="none" w:sz="0" w:space="0" w:color="auto"/>
          </w:divBdr>
        </w:div>
        <w:div w:id="1881823970">
          <w:marLeft w:val="640"/>
          <w:marRight w:val="0"/>
          <w:marTop w:val="0"/>
          <w:marBottom w:val="0"/>
          <w:divBdr>
            <w:top w:val="none" w:sz="0" w:space="0" w:color="auto"/>
            <w:left w:val="none" w:sz="0" w:space="0" w:color="auto"/>
            <w:bottom w:val="none" w:sz="0" w:space="0" w:color="auto"/>
            <w:right w:val="none" w:sz="0" w:space="0" w:color="auto"/>
          </w:divBdr>
        </w:div>
        <w:div w:id="1905408154">
          <w:marLeft w:val="640"/>
          <w:marRight w:val="0"/>
          <w:marTop w:val="0"/>
          <w:marBottom w:val="0"/>
          <w:divBdr>
            <w:top w:val="none" w:sz="0" w:space="0" w:color="auto"/>
            <w:left w:val="none" w:sz="0" w:space="0" w:color="auto"/>
            <w:bottom w:val="none" w:sz="0" w:space="0" w:color="auto"/>
            <w:right w:val="none" w:sz="0" w:space="0" w:color="auto"/>
          </w:divBdr>
        </w:div>
        <w:div w:id="1914007401">
          <w:marLeft w:val="640"/>
          <w:marRight w:val="0"/>
          <w:marTop w:val="0"/>
          <w:marBottom w:val="0"/>
          <w:divBdr>
            <w:top w:val="none" w:sz="0" w:space="0" w:color="auto"/>
            <w:left w:val="none" w:sz="0" w:space="0" w:color="auto"/>
            <w:bottom w:val="none" w:sz="0" w:space="0" w:color="auto"/>
            <w:right w:val="none" w:sz="0" w:space="0" w:color="auto"/>
          </w:divBdr>
        </w:div>
        <w:div w:id="1972245858">
          <w:marLeft w:val="640"/>
          <w:marRight w:val="0"/>
          <w:marTop w:val="0"/>
          <w:marBottom w:val="0"/>
          <w:divBdr>
            <w:top w:val="none" w:sz="0" w:space="0" w:color="auto"/>
            <w:left w:val="none" w:sz="0" w:space="0" w:color="auto"/>
            <w:bottom w:val="none" w:sz="0" w:space="0" w:color="auto"/>
            <w:right w:val="none" w:sz="0" w:space="0" w:color="auto"/>
          </w:divBdr>
        </w:div>
        <w:div w:id="1976174765">
          <w:marLeft w:val="640"/>
          <w:marRight w:val="0"/>
          <w:marTop w:val="0"/>
          <w:marBottom w:val="0"/>
          <w:divBdr>
            <w:top w:val="none" w:sz="0" w:space="0" w:color="auto"/>
            <w:left w:val="none" w:sz="0" w:space="0" w:color="auto"/>
            <w:bottom w:val="none" w:sz="0" w:space="0" w:color="auto"/>
            <w:right w:val="none" w:sz="0" w:space="0" w:color="auto"/>
          </w:divBdr>
        </w:div>
        <w:div w:id="1976833816">
          <w:marLeft w:val="640"/>
          <w:marRight w:val="0"/>
          <w:marTop w:val="0"/>
          <w:marBottom w:val="0"/>
          <w:divBdr>
            <w:top w:val="none" w:sz="0" w:space="0" w:color="auto"/>
            <w:left w:val="none" w:sz="0" w:space="0" w:color="auto"/>
            <w:bottom w:val="none" w:sz="0" w:space="0" w:color="auto"/>
            <w:right w:val="none" w:sz="0" w:space="0" w:color="auto"/>
          </w:divBdr>
        </w:div>
        <w:div w:id="2043632554">
          <w:marLeft w:val="640"/>
          <w:marRight w:val="0"/>
          <w:marTop w:val="0"/>
          <w:marBottom w:val="0"/>
          <w:divBdr>
            <w:top w:val="none" w:sz="0" w:space="0" w:color="auto"/>
            <w:left w:val="none" w:sz="0" w:space="0" w:color="auto"/>
            <w:bottom w:val="none" w:sz="0" w:space="0" w:color="auto"/>
            <w:right w:val="none" w:sz="0" w:space="0" w:color="auto"/>
          </w:divBdr>
        </w:div>
      </w:divsChild>
    </w:div>
    <w:div w:id="1660041288">
      <w:bodyDiv w:val="1"/>
      <w:marLeft w:val="0"/>
      <w:marRight w:val="0"/>
      <w:marTop w:val="0"/>
      <w:marBottom w:val="0"/>
      <w:divBdr>
        <w:top w:val="none" w:sz="0" w:space="0" w:color="auto"/>
        <w:left w:val="none" w:sz="0" w:space="0" w:color="auto"/>
        <w:bottom w:val="none" w:sz="0" w:space="0" w:color="auto"/>
        <w:right w:val="none" w:sz="0" w:space="0" w:color="auto"/>
      </w:divBdr>
      <w:divsChild>
        <w:div w:id="78524810">
          <w:marLeft w:val="640"/>
          <w:marRight w:val="0"/>
          <w:marTop w:val="0"/>
          <w:marBottom w:val="0"/>
          <w:divBdr>
            <w:top w:val="none" w:sz="0" w:space="0" w:color="auto"/>
            <w:left w:val="none" w:sz="0" w:space="0" w:color="auto"/>
            <w:bottom w:val="none" w:sz="0" w:space="0" w:color="auto"/>
            <w:right w:val="none" w:sz="0" w:space="0" w:color="auto"/>
          </w:divBdr>
        </w:div>
        <w:div w:id="140928723">
          <w:marLeft w:val="640"/>
          <w:marRight w:val="0"/>
          <w:marTop w:val="0"/>
          <w:marBottom w:val="0"/>
          <w:divBdr>
            <w:top w:val="none" w:sz="0" w:space="0" w:color="auto"/>
            <w:left w:val="none" w:sz="0" w:space="0" w:color="auto"/>
            <w:bottom w:val="none" w:sz="0" w:space="0" w:color="auto"/>
            <w:right w:val="none" w:sz="0" w:space="0" w:color="auto"/>
          </w:divBdr>
        </w:div>
        <w:div w:id="176652261">
          <w:marLeft w:val="640"/>
          <w:marRight w:val="0"/>
          <w:marTop w:val="0"/>
          <w:marBottom w:val="0"/>
          <w:divBdr>
            <w:top w:val="none" w:sz="0" w:space="0" w:color="auto"/>
            <w:left w:val="none" w:sz="0" w:space="0" w:color="auto"/>
            <w:bottom w:val="none" w:sz="0" w:space="0" w:color="auto"/>
            <w:right w:val="none" w:sz="0" w:space="0" w:color="auto"/>
          </w:divBdr>
        </w:div>
        <w:div w:id="222834409">
          <w:marLeft w:val="640"/>
          <w:marRight w:val="0"/>
          <w:marTop w:val="0"/>
          <w:marBottom w:val="0"/>
          <w:divBdr>
            <w:top w:val="none" w:sz="0" w:space="0" w:color="auto"/>
            <w:left w:val="none" w:sz="0" w:space="0" w:color="auto"/>
            <w:bottom w:val="none" w:sz="0" w:space="0" w:color="auto"/>
            <w:right w:val="none" w:sz="0" w:space="0" w:color="auto"/>
          </w:divBdr>
        </w:div>
        <w:div w:id="244264719">
          <w:marLeft w:val="640"/>
          <w:marRight w:val="0"/>
          <w:marTop w:val="0"/>
          <w:marBottom w:val="0"/>
          <w:divBdr>
            <w:top w:val="none" w:sz="0" w:space="0" w:color="auto"/>
            <w:left w:val="none" w:sz="0" w:space="0" w:color="auto"/>
            <w:bottom w:val="none" w:sz="0" w:space="0" w:color="auto"/>
            <w:right w:val="none" w:sz="0" w:space="0" w:color="auto"/>
          </w:divBdr>
        </w:div>
        <w:div w:id="244607615">
          <w:marLeft w:val="640"/>
          <w:marRight w:val="0"/>
          <w:marTop w:val="0"/>
          <w:marBottom w:val="0"/>
          <w:divBdr>
            <w:top w:val="none" w:sz="0" w:space="0" w:color="auto"/>
            <w:left w:val="none" w:sz="0" w:space="0" w:color="auto"/>
            <w:bottom w:val="none" w:sz="0" w:space="0" w:color="auto"/>
            <w:right w:val="none" w:sz="0" w:space="0" w:color="auto"/>
          </w:divBdr>
        </w:div>
        <w:div w:id="283007058">
          <w:marLeft w:val="640"/>
          <w:marRight w:val="0"/>
          <w:marTop w:val="0"/>
          <w:marBottom w:val="0"/>
          <w:divBdr>
            <w:top w:val="none" w:sz="0" w:space="0" w:color="auto"/>
            <w:left w:val="none" w:sz="0" w:space="0" w:color="auto"/>
            <w:bottom w:val="none" w:sz="0" w:space="0" w:color="auto"/>
            <w:right w:val="none" w:sz="0" w:space="0" w:color="auto"/>
          </w:divBdr>
        </w:div>
        <w:div w:id="288317766">
          <w:marLeft w:val="640"/>
          <w:marRight w:val="0"/>
          <w:marTop w:val="0"/>
          <w:marBottom w:val="0"/>
          <w:divBdr>
            <w:top w:val="none" w:sz="0" w:space="0" w:color="auto"/>
            <w:left w:val="none" w:sz="0" w:space="0" w:color="auto"/>
            <w:bottom w:val="none" w:sz="0" w:space="0" w:color="auto"/>
            <w:right w:val="none" w:sz="0" w:space="0" w:color="auto"/>
          </w:divBdr>
        </w:div>
        <w:div w:id="401564558">
          <w:marLeft w:val="640"/>
          <w:marRight w:val="0"/>
          <w:marTop w:val="0"/>
          <w:marBottom w:val="0"/>
          <w:divBdr>
            <w:top w:val="none" w:sz="0" w:space="0" w:color="auto"/>
            <w:left w:val="none" w:sz="0" w:space="0" w:color="auto"/>
            <w:bottom w:val="none" w:sz="0" w:space="0" w:color="auto"/>
            <w:right w:val="none" w:sz="0" w:space="0" w:color="auto"/>
          </w:divBdr>
        </w:div>
        <w:div w:id="402339551">
          <w:marLeft w:val="640"/>
          <w:marRight w:val="0"/>
          <w:marTop w:val="0"/>
          <w:marBottom w:val="0"/>
          <w:divBdr>
            <w:top w:val="none" w:sz="0" w:space="0" w:color="auto"/>
            <w:left w:val="none" w:sz="0" w:space="0" w:color="auto"/>
            <w:bottom w:val="none" w:sz="0" w:space="0" w:color="auto"/>
            <w:right w:val="none" w:sz="0" w:space="0" w:color="auto"/>
          </w:divBdr>
        </w:div>
        <w:div w:id="515274274">
          <w:marLeft w:val="640"/>
          <w:marRight w:val="0"/>
          <w:marTop w:val="0"/>
          <w:marBottom w:val="0"/>
          <w:divBdr>
            <w:top w:val="none" w:sz="0" w:space="0" w:color="auto"/>
            <w:left w:val="none" w:sz="0" w:space="0" w:color="auto"/>
            <w:bottom w:val="none" w:sz="0" w:space="0" w:color="auto"/>
            <w:right w:val="none" w:sz="0" w:space="0" w:color="auto"/>
          </w:divBdr>
        </w:div>
        <w:div w:id="529341352">
          <w:marLeft w:val="640"/>
          <w:marRight w:val="0"/>
          <w:marTop w:val="0"/>
          <w:marBottom w:val="0"/>
          <w:divBdr>
            <w:top w:val="none" w:sz="0" w:space="0" w:color="auto"/>
            <w:left w:val="none" w:sz="0" w:space="0" w:color="auto"/>
            <w:bottom w:val="none" w:sz="0" w:space="0" w:color="auto"/>
            <w:right w:val="none" w:sz="0" w:space="0" w:color="auto"/>
          </w:divBdr>
        </w:div>
        <w:div w:id="560099253">
          <w:marLeft w:val="640"/>
          <w:marRight w:val="0"/>
          <w:marTop w:val="0"/>
          <w:marBottom w:val="0"/>
          <w:divBdr>
            <w:top w:val="none" w:sz="0" w:space="0" w:color="auto"/>
            <w:left w:val="none" w:sz="0" w:space="0" w:color="auto"/>
            <w:bottom w:val="none" w:sz="0" w:space="0" w:color="auto"/>
            <w:right w:val="none" w:sz="0" w:space="0" w:color="auto"/>
          </w:divBdr>
        </w:div>
        <w:div w:id="603390070">
          <w:marLeft w:val="640"/>
          <w:marRight w:val="0"/>
          <w:marTop w:val="0"/>
          <w:marBottom w:val="0"/>
          <w:divBdr>
            <w:top w:val="none" w:sz="0" w:space="0" w:color="auto"/>
            <w:left w:val="none" w:sz="0" w:space="0" w:color="auto"/>
            <w:bottom w:val="none" w:sz="0" w:space="0" w:color="auto"/>
            <w:right w:val="none" w:sz="0" w:space="0" w:color="auto"/>
          </w:divBdr>
        </w:div>
        <w:div w:id="714542159">
          <w:marLeft w:val="640"/>
          <w:marRight w:val="0"/>
          <w:marTop w:val="0"/>
          <w:marBottom w:val="0"/>
          <w:divBdr>
            <w:top w:val="none" w:sz="0" w:space="0" w:color="auto"/>
            <w:left w:val="none" w:sz="0" w:space="0" w:color="auto"/>
            <w:bottom w:val="none" w:sz="0" w:space="0" w:color="auto"/>
            <w:right w:val="none" w:sz="0" w:space="0" w:color="auto"/>
          </w:divBdr>
        </w:div>
        <w:div w:id="807283503">
          <w:marLeft w:val="640"/>
          <w:marRight w:val="0"/>
          <w:marTop w:val="0"/>
          <w:marBottom w:val="0"/>
          <w:divBdr>
            <w:top w:val="none" w:sz="0" w:space="0" w:color="auto"/>
            <w:left w:val="none" w:sz="0" w:space="0" w:color="auto"/>
            <w:bottom w:val="none" w:sz="0" w:space="0" w:color="auto"/>
            <w:right w:val="none" w:sz="0" w:space="0" w:color="auto"/>
          </w:divBdr>
        </w:div>
        <w:div w:id="862984999">
          <w:marLeft w:val="640"/>
          <w:marRight w:val="0"/>
          <w:marTop w:val="0"/>
          <w:marBottom w:val="0"/>
          <w:divBdr>
            <w:top w:val="none" w:sz="0" w:space="0" w:color="auto"/>
            <w:left w:val="none" w:sz="0" w:space="0" w:color="auto"/>
            <w:bottom w:val="none" w:sz="0" w:space="0" w:color="auto"/>
            <w:right w:val="none" w:sz="0" w:space="0" w:color="auto"/>
          </w:divBdr>
        </w:div>
        <w:div w:id="945775325">
          <w:marLeft w:val="640"/>
          <w:marRight w:val="0"/>
          <w:marTop w:val="0"/>
          <w:marBottom w:val="0"/>
          <w:divBdr>
            <w:top w:val="none" w:sz="0" w:space="0" w:color="auto"/>
            <w:left w:val="none" w:sz="0" w:space="0" w:color="auto"/>
            <w:bottom w:val="none" w:sz="0" w:space="0" w:color="auto"/>
            <w:right w:val="none" w:sz="0" w:space="0" w:color="auto"/>
          </w:divBdr>
        </w:div>
        <w:div w:id="953706054">
          <w:marLeft w:val="640"/>
          <w:marRight w:val="0"/>
          <w:marTop w:val="0"/>
          <w:marBottom w:val="0"/>
          <w:divBdr>
            <w:top w:val="none" w:sz="0" w:space="0" w:color="auto"/>
            <w:left w:val="none" w:sz="0" w:space="0" w:color="auto"/>
            <w:bottom w:val="none" w:sz="0" w:space="0" w:color="auto"/>
            <w:right w:val="none" w:sz="0" w:space="0" w:color="auto"/>
          </w:divBdr>
        </w:div>
        <w:div w:id="1063874785">
          <w:marLeft w:val="640"/>
          <w:marRight w:val="0"/>
          <w:marTop w:val="0"/>
          <w:marBottom w:val="0"/>
          <w:divBdr>
            <w:top w:val="none" w:sz="0" w:space="0" w:color="auto"/>
            <w:left w:val="none" w:sz="0" w:space="0" w:color="auto"/>
            <w:bottom w:val="none" w:sz="0" w:space="0" w:color="auto"/>
            <w:right w:val="none" w:sz="0" w:space="0" w:color="auto"/>
          </w:divBdr>
        </w:div>
        <w:div w:id="1072431554">
          <w:marLeft w:val="640"/>
          <w:marRight w:val="0"/>
          <w:marTop w:val="0"/>
          <w:marBottom w:val="0"/>
          <w:divBdr>
            <w:top w:val="none" w:sz="0" w:space="0" w:color="auto"/>
            <w:left w:val="none" w:sz="0" w:space="0" w:color="auto"/>
            <w:bottom w:val="none" w:sz="0" w:space="0" w:color="auto"/>
            <w:right w:val="none" w:sz="0" w:space="0" w:color="auto"/>
          </w:divBdr>
        </w:div>
        <w:div w:id="1115826595">
          <w:marLeft w:val="640"/>
          <w:marRight w:val="0"/>
          <w:marTop w:val="0"/>
          <w:marBottom w:val="0"/>
          <w:divBdr>
            <w:top w:val="none" w:sz="0" w:space="0" w:color="auto"/>
            <w:left w:val="none" w:sz="0" w:space="0" w:color="auto"/>
            <w:bottom w:val="none" w:sz="0" w:space="0" w:color="auto"/>
            <w:right w:val="none" w:sz="0" w:space="0" w:color="auto"/>
          </w:divBdr>
        </w:div>
        <w:div w:id="1122920404">
          <w:marLeft w:val="640"/>
          <w:marRight w:val="0"/>
          <w:marTop w:val="0"/>
          <w:marBottom w:val="0"/>
          <w:divBdr>
            <w:top w:val="none" w:sz="0" w:space="0" w:color="auto"/>
            <w:left w:val="none" w:sz="0" w:space="0" w:color="auto"/>
            <w:bottom w:val="none" w:sz="0" w:space="0" w:color="auto"/>
            <w:right w:val="none" w:sz="0" w:space="0" w:color="auto"/>
          </w:divBdr>
        </w:div>
        <w:div w:id="1167475298">
          <w:marLeft w:val="640"/>
          <w:marRight w:val="0"/>
          <w:marTop w:val="0"/>
          <w:marBottom w:val="0"/>
          <w:divBdr>
            <w:top w:val="none" w:sz="0" w:space="0" w:color="auto"/>
            <w:left w:val="none" w:sz="0" w:space="0" w:color="auto"/>
            <w:bottom w:val="none" w:sz="0" w:space="0" w:color="auto"/>
            <w:right w:val="none" w:sz="0" w:space="0" w:color="auto"/>
          </w:divBdr>
        </w:div>
        <w:div w:id="1176727491">
          <w:marLeft w:val="640"/>
          <w:marRight w:val="0"/>
          <w:marTop w:val="0"/>
          <w:marBottom w:val="0"/>
          <w:divBdr>
            <w:top w:val="none" w:sz="0" w:space="0" w:color="auto"/>
            <w:left w:val="none" w:sz="0" w:space="0" w:color="auto"/>
            <w:bottom w:val="none" w:sz="0" w:space="0" w:color="auto"/>
            <w:right w:val="none" w:sz="0" w:space="0" w:color="auto"/>
          </w:divBdr>
        </w:div>
        <w:div w:id="1195994734">
          <w:marLeft w:val="640"/>
          <w:marRight w:val="0"/>
          <w:marTop w:val="0"/>
          <w:marBottom w:val="0"/>
          <w:divBdr>
            <w:top w:val="none" w:sz="0" w:space="0" w:color="auto"/>
            <w:left w:val="none" w:sz="0" w:space="0" w:color="auto"/>
            <w:bottom w:val="none" w:sz="0" w:space="0" w:color="auto"/>
            <w:right w:val="none" w:sz="0" w:space="0" w:color="auto"/>
          </w:divBdr>
        </w:div>
        <w:div w:id="1218083700">
          <w:marLeft w:val="640"/>
          <w:marRight w:val="0"/>
          <w:marTop w:val="0"/>
          <w:marBottom w:val="0"/>
          <w:divBdr>
            <w:top w:val="none" w:sz="0" w:space="0" w:color="auto"/>
            <w:left w:val="none" w:sz="0" w:space="0" w:color="auto"/>
            <w:bottom w:val="none" w:sz="0" w:space="0" w:color="auto"/>
            <w:right w:val="none" w:sz="0" w:space="0" w:color="auto"/>
          </w:divBdr>
        </w:div>
        <w:div w:id="1419448657">
          <w:marLeft w:val="640"/>
          <w:marRight w:val="0"/>
          <w:marTop w:val="0"/>
          <w:marBottom w:val="0"/>
          <w:divBdr>
            <w:top w:val="none" w:sz="0" w:space="0" w:color="auto"/>
            <w:left w:val="none" w:sz="0" w:space="0" w:color="auto"/>
            <w:bottom w:val="none" w:sz="0" w:space="0" w:color="auto"/>
            <w:right w:val="none" w:sz="0" w:space="0" w:color="auto"/>
          </w:divBdr>
        </w:div>
        <w:div w:id="1461070051">
          <w:marLeft w:val="640"/>
          <w:marRight w:val="0"/>
          <w:marTop w:val="0"/>
          <w:marBottom w:val="0"/>
          <w:divBdr>
            <w:top w:val="none" w:sz="0" w:space="0" w:color="auto"/>
            <w:left w:val="none" w:sz="0" w:space="0" w:color="auto"/>
            <w:bottom w:val="none" w:sz="0" w:space="0" w:color="auto"/>
            <w:right w:val="none" w:sz="0" w:space="0" w:color="auto"/>
          </w:divBdr>
        </w:div>
        <w:div w:id="1479688333">
          <w:marLeft w:val="640"/>
          <w:marRight w:val="0"/>
          <w:marTop w:val="0"/>
          <w:marBottom w:val="0"/>
          <w:divBdr>
            <w:top w:val="none" w:sz="0" w:space="0" w:color="auto"/>
            <w:left w:val="none" w:sz="0" w:space="0" w:color="auto"/>
            <w:bottom w:val="none" w:sz="0" w:space="0" w:color="auto"/>
            <w:right w:val="none" w:sz="0" w:space="0" w:color="auto"/>
          </w:divBdr>
        </w:div>
        <w:div w:id="1489246594">
          <w:marLeft w:val="640"/>
          <w:marRight w:val="0"/>
          <w:marTop w:val="0"/>
          <w:marBottom w:val="0"/>
          <w:divBdr>
            <w:top w:val="none" w:sz="0" w:space="0" w:color="auto"/>
            <w:left w:val="none" w:sz="0" w:space="0" w:color="auto"/>
            <w:bottom w:val="none" w:sz="0" w:space="0" w:color="auto"/>
            <w:right w:val="none" w:sz="0" w:space="0" w:color="auto"/>
          </w:divBdr>
        </w:div>
        <w:div w:id="1492404848">
          <w:marLeft w:val="640"/>
          <w:marRight w:val="0"/>
          <w:marTop w:val="0"/>
          <w:marBottom w:val="0"/>
          <w:divBdr>
            <w:top w:val="none" w:sz="0" w:space="0" w:color="auto"/>
            <w:left w:val="none" w:sz="0" w:space="0" w:color="auto"/>
            <w:bottom w:val="none" w:sz="0" w:space="0" w:color="auto"/>
            <w:right w:val="none" w:sz="0" w:space="0" w:color="auto"/>
          </w:divBdr>
        </w:div>
        <w:div w:id="1521506416">
          <w:marLeft w:val="640"/>
          <w:marRight w:val="0"/>
          <w:marTop w:val="0"/>
          <w:marBottom w:val="0"/>
          <w:divBdr>
            <w:top w:val="none" w:sz="0" w:space="0" w:color="auto"/>
            <w:left w:val="none" w:sz="0" w:space="0" w:color="auto"/>
            <w:bottom w:val="none" w:sz="0" w:space="0" w:color="auto"/>
            <w:right w:val="none" w:sz="0" w:space="0" w:color="auto"/>
          </w:divBdr>
        </w:div>
        <w:div w:id="1559366939">
          <w:marLeft w:val="640"/>
          <w:marRight w:val="0"/>
          <w:marTop w:val="0"/>
          <w:marBottom w:val="0"/>
          <w:divBdr>
            <w:top w:val="none" w:sz="0" w:space="0" w:color="auto"/>
            <w:left w:val="none" w:sz="0" w:space="0" w:color="auto"/>
            <w:bottom w:val="none" w:sz="0" w:space="0" w:color="auto"/>
            <w:right w:val="none" w:sz="0" w:space="0" w:color="auto"/>
          </w:divBdr>
        </w:div>
        <w:div w:id="1560557962">
          <w:marLeft w:val="640"/>
          <w:marRight w:val="0"/>
          <w:marTop w:val="0"/>
          <w:marBottom w:val="0"/>
          <w:divBdr>
            <w:top w:val="none" w:sz="0" w:space="0" w:color="auto"/>
            <w:left w:val="none" w:sz="0" w:space="0" w:color="auto"/>
            <w:bottom w:val="none" w:sz="0" w:space="0" w:color="auto"/>
            <w:right w:val="none" w:sz="0" w:space="0" w:color="auto"/>
          </w:divBdr>
        </w:div>
        <w:div w:id="1561014974">
          <w:marLeft w:val="640"/>
          <w:marRight w:val="0"/>
          <w:marTop w:val="0"/>
          <w:marBottom w:val="0"/>
          <w:divBdr>
            <w:top w:val="none" w:sz="0" w:space="0" w:color="auto"/>
            <w:left w:val="none" w:sz="0" w:space="0" w:color="auto"/>
            <w:bottom w:val="none" w:sz="0" w:space="0" w:color="auto"/>
            <w:right w:val="none" w:sz="0" w:space="0" w:color="auto"/>
          </w:divBdr>
        </w:div>
        <w:div w:id="1579362478">
          <w:marLeft w:val="640"/>
          <w:marRight w:val="0"/>
          <w:marTop w:val="0"/>
          <w:marBottom w:val="0"/>
          <w:divBdr>
            <w:top w:val="none" w:sz="0" w:space="0" w:color="auto"/>
            <w:left w:val="none" w:sz="0" w:space="0" w:color="auto"/>
            <w:bottom w:val="none" w:sz="0" w:space="0" w:color="auto"/>
            <w:right w:val="none" w:sz="0" w:space="0" w:color="auto"/>
          </w:divBdr>
        </w:div>
        <w:div w:id="1608195172">
          <w:marLeft w:val="640"/>
          <w:marRight w:val="0"/>
          <w:marTop w:val="0"/>
          <w:marBottom w:val="0"/>
          <w:divBdr>
            <w:top w:val="none" w:sz="0" w:space="0" w:color="auto"/>
            <w:left w:val="none" w:sz="0" w:space="0" w:color="auto"/>
            <w:bottom w:val="none" w:sz="0" w:space="0" w:color="auto"/>
            <w:right w:val="none" w:sz="0" w:space="0" w:color="auto"/>
          </w:divBdr>
        </w:div>
        <w:div w:id="1621297586">
          <w:marLeft w:val="640"/>
          <w:marRight w:val="0"/>
          <w:marTop w:val="0"/>
          <w:marBottom w:val="0"/>
          <w:divBdr>
            <w:top w:val="none" w:sz="0" w:space="0" w:color="auto"/>
            <w:left w:val="none" w:sz="0" w:space="0" w:color="auto"/>
            <w:bottom w:val="none" w:sz="0" w:space="0" w:color="auto"/>
            <w:right w:val="none" w:sz="0" w:space="0" w:color="auto"/>
          </w:divBdr>
        </w:div>
        <w:div w:id="1628580294">
          <w:marLeft w:val="640"/>
          <w:marRight w:val="0"/>
          <w:marTop w:val="0"/>
          <w:marBottom w:val="0"/>
          <w:divBdr>
            <w:top w:val="none" w:sz="0" w:space="0" w:color="auto"/>
            <w:left w:val="none" w:sz="0" w:space="0" w:color="auto"/>
            <w:bottom w:val="none" w:sz="0" w:space="0" w:color="auto"/>
            <w:right w:val="none" w:sz="0" w:space="0" w:color="auto"/>
          </w:divBdr>
        </w:div>
        <w:div w:id="1664701429">
          <w:marLeft w:val="640"/>
          <w:marRight w:val="0"/>
          <w:marTop w:val="0"/>
          <w:marBottom w:val="0"/>
          <w:divBdr>
            <w:top w:val="none" w:sz="0" w:space="0" w:color="auto"/>
            <w:left w:val="none" w:sz="0" w:space="0" w:color="auto"/>
            <w:bottom w:val="none" w:sz="0" w:space="0" w:color="auto"/>
            <w:right w:val="none" w:sz="0" w:space="0" w:color="auto"/>
          </w:divBdr>
        </w:div>
        <w:div w:id="1680306967">
          <w:marLeft w:val="640"/>
          <w:marRight w:val="0"/>
          <w:marTop w:val="0"/>
          <w:marBottom w:val="0"/>
          <w:divBdr>
            <w:top w:val="none" w:sz="0" w:space="0" w:color="auto"/>
            <w:left w:val="none" w:sz="0" w:space="0" w:color="auto"/>
            <w:bottom w:val="none" w:sz="0" w:space="0" w:color="auto"/>
            <w:right w:val="none" w:sz="0" w:space="0" w:color="auto"/>
          </w:divBdr>
        </w:div>
        <w:div w:id="1693262422">
          <w:marLeft w:val="640"/>
          <w:marRight w:val="0"/>
          <w:marTop w:val="0"/>
          <w:marBottom w:val="0"/>
          <w:divBdr>
            <w:top w:val="none" w:sz="0" w:space="0" w:color="auto"/>
            <w:left w:val="none" w:sz="0" w:space="0" w:color="auto"/>
            <w:bottom w:val="none" w:sz="0" w:space="0" w:color="auto"/>
            <w:right w:val="none" w:sz="0" w:space="0" w:color="auto"/>
          </w:divBdr>
        </w:div>
        <w:div w:id="1707291846">
          <w:marLeft w:val="640"/>
          <w:marRight w:val="0"/>
          <w:marTop w:val="0"/>
          <w:marBottom w:val="0"/>
          <w:divBdr>
            <w:top w:val="none" w:sz="0" w:space="0" w:color="auto"/>
            <w:left w:val="none" w:sz="0" w:space="0" w:color="auto"/>
            <w:bottom w:val="none" w:sz="0" w:space="0" w:color="auto"/>
            <w:right w:val="none" w:sz="0" w:space="0" w:color="auto"/>
          </w:divBdr>
        </w:div>
        <w:div w:id="1768229293">
          <w:marLeft w:val="640"/>
          <w:marRight w:val="0"/>
          <w:marTop w:val="0"/>
          <w:marBottom w:val="0"/>
          <w:divBdr>
            <w:top w:val="none" w:sz="0" w:space="0" w:color="auto"/>
            <w:left w:val="none" w:sz="0" w:space="0" w:color="auto"/>
            <w:bottom w:val="none" w:sz="0" w:space="0" w:color="auto"/>
            <w:right w:val="none" w:sz="0" w:space="0" w:color="auto"/>
          </w:divBdr>
        </w:div>
        <w:div w:id="1865632963">
          <w:marLeft w:val="640"/>
          <w:marRight w:val="0"/>
          <w:marTop w:val="0"/>
          <w:marBottom w:val="0"/>
          <w:divBdr>
            <w:top w:val="none" w:sz="0" w:space="0" w:color="auto"/>
            <w:left w:val="none" w:sz="0" w:space="0" w:color="auto"/>
            <w:bottom w:val="none" w:sz="0" w:space="0" w:color="auto"/>
            <w:right w:val="none" w:sz="0" w:space="0" w:color="auto"/>
          </w:divBdr>
        </w:div>
        <w:div w:id="1952665363">
          <w:marLeft w:val="640"/>
          <w:marRight w:val="0"/>
          <w:marTop w:val="0"/>
          <w:marBottom w:val="0"/>
          <w:divBdr>
            <w:top w:val="none" w:sz="0" w:space="0" w:color="auto"/>
            <w:left w:val="none" w:sz="0" w:space="0" w:color="auto"/>
            <w:bottom w:val="none" w:sz="0" w:space="0" w:color="auto"/>
            <w:right w:val="none" w:sz="0" w:space="0" w:color="auto"/>
          </w:divBdr>
        </w:div>
        <w:div w:id="1953703671">
          <w:marLeft w:val="640"/>
          <w:marRight w:val="0"/>
          <w:marTop w:val="0"/>
          <w:marBottom w:val="0"/>
          <w:divBdr>
            <w:top w:val="none" w:sz="0" w:space="0" w:color="auto"/>
            <w:left w:val="none" w:sz="0" w:space="0" w:color="auto"/>
            <w:bottom w:val="none" w:sz="0" w:space="0" w:color="auto"/>
            <w:right w:val="none" w:sz="0" w:space="0" w:color="auto"/>
          </w:divBdr>
        </w:div>
        <w:div w:id="2003117063">
          <w:marLeft w:val="640"/>
          <w:marRight w:val="0"/>
          <w:marTop w:val="0"/>
          <w:marBottom w:val="0"/>
          <w:divBdr>
            <w:top w:val="none" w:sz="0" w:space="0" w:color="auto"/>
            <w:left w:val="none" w:sz="0" w:space="0" w:color="auto"/>
            <w:bottom w:val="none" w:sz="0" w:space="0" w:color="auto"/>
            <w:right w:val="none" w:sz="0" w:space="0" w:color="auto"/>
          </w:divBdr>
        </w:div>
        <w:div w:id="2055690071">
          <w:marLeft w:val="640"/>
          <w:marRight w:val="0"/>
          <w:marTop w:val="0"/>
          <w:marBottom w:val="0"/>
          <w:divBdr>
            <w:top w:val="none" w:sz="0" w:space="0" w:color="auto"/>
            <w:left w:val="none" w:sz="0" w:space="0" w:color="auto"/>
            <w:bottom w:val="none" w:sz="0" w:space="0" w:color="auto"/>
            <w:right w:val="none" w:sz="0" w:space="0" w:color="auto"/>
          </w:divBdr>
        </w:div>
        <w:div w:id="2065323118">
          <w:marLeft w:val="640"/>
          <w:marRight w:val="0"/>
          <w:marTop w:val="0"/>
          <w:marBottom w:val="0"/>
          <w:divBdr>
            <w:top w:val="none" w:sz="0" w:space="0" w:color="auto"/>
            <w:left w:val="none" w:sz="0" w:space="0" w:color="auto"/>
            <w:bottom w:val="none" w:sz="0" w:space="0" w:color="auto"/>
            <w:right w:val="none" w:sz="0" w:space="0" w:color="auto"/>
          </w:divBdr>
        </w:div>
        <w:div w:id="2117208456">
          <w:marLeft w:val="640"/>
          <w:marRight w:val="0"/>
          <w:marTop w:val="0"/>
          <w:marBottom w:val="0"/>
          <w:divBdr>
            <w:top w:val="none" w:sz="0" w:space="0" w:color="auto"/>
            <w:left w:val="none" w:sz="0" w:space="0" w:color="auto"/>
            <w:bottom w:val="none" w:sz="0" w:space="0" w:color="auto"/>
            <w:right w:val="none" w:sz="0" w:space="0" w:color="auto"/>
          </w:divBdr>
        </w:div>
      </w:divsChild>
    </w:div>
    <w:div w:id="1701738873">
      <w:bodyDiv w:val="1"/>
      <w:marLeft w:val="0"/>
      <w:marRight w:val="0"/>
      <w:marTop w:val="0"/>
      <w:marBottom w:val="0"/>
      <w:divBdr>
        <w:top w:val="none" w:sz="0" w:space="0" w:color="auto"/>
        <w:left w:val="none" w:sz="0" w:space="0" w:color="auto"/>
        <w:bottom w:val="none" w:sz="0" w:space="0" w:color="auto"/>
        <w:right w:val="none" w:sz="0" w:space="0" w:color="auto"/>
      </w:divBdr>
      <w:divsChild>
        <w:div w:id="3678912">
          <w:marLeft w:val="640"/>
          <w:marRight w:val="0"/>
          <w:marTop w:val="0"/>
          <w:marBottom w:val="0"/>
          <w:divBdr>
            <w:top w:val="none" w:sz="0" w:space="0" w:color="auto"/>
            <w:left w:val="none" w:sz="0" w:space="0" w:color="auto"/>
            <w:bottom w:val="none" w:sz="0" w:space="0" w:color="auto"/>
            <w:right w:val="none" w:sz="0" w:space="0" w:color="auto"/>
          </w:divBdr>
        </w:div>
        <w:div w:id="36051366">
          <w:marLeft w:val="640"/>
          <w:marRight w:val="0"/>
          <w:marTop w:val="0"/>
          <w:marBottom w:val="0"/>
          <w:divBdr>
            <w:top w:val="none" w:sz="0" w:space="0" w:color="auto"/>
            <w:left w:val="none" w:sz="0" w:space="0" w:color="auto"/>
            <w:bottom w:val="none" w:sz="0" w:space="0" w:color="auto"/>
            <w:right w:val="none" w:sz="0" w:space="0" w:color="auto"/>
          </w:divBdr>
        </w:div>
        <w:div w:id="54202313">
          <w:marLeft w:val="640"/>
          <w:marRight w:val="0"/>
          <w:marTop w:val="0"/>
          <w:marBottom w:val="0"/>
          <w:divBdr>
            <w:top w:val="none" w:sz="0" w:space="0" w:color="auto"/>
            <w:left w:val="none" w:sz="0" w:space="0" w:color="auto"/>
            <w:bottom w:val="none" w:sz="0" w:space="0" w:color="auto"/>
            <w:right w:val="none" w:sz="0" w:space="0" w:color="auto"/>
          </w:divBdr>
        </w:div>
        <w:div w:id="124977355">
          <w:marLeft w:val="640"/>
          <w:marRight w:val="0"/>
          <w:marTop w:val="0"/>
          <w:marBottom w:val="0"/>
          <w:divBdr>
            <w:top w:val="none" w:sz="0" w:space="0" w:color="auto"/>
            <w:left w:val="none" w:sz="0" w:space="0" w:color="auto"/>
            <w:bottom w:val="none" w:sz="0" w:space="0" w:color="auto"/>
            <w:right w:val="none" w:sz="0" w:space="0" w:color="auto"/>
          </w:divBdr>
        </w:div>
        <w:div w:id="162014431">
          <w:marLeft w:val="640"/>
          <w:marRight w:val="0"/>
          <w:marTop w:val="0"/>
          <w:marBottom w:val="0"/>
          <w:divBdr>
            <w:top w:val="none" w:sz="0" w:space="0" w:color="auto"/>
            <w:left w:val="none" w:sz="0" w:space="0" w:color="auto"/>
            <w:bottom w:val="none" w:sz="0" w:space="0" w:color="auto"/>
            <w:right w:val="none" w:sz="0" w:space="0" w:color="auto"/>
          </w:divBdr>
        </w:div>
        <w:div w:id="200095555">
          <w:marLeft w:val="640"/>
          <w:marRight w:val="0"/>
          <w:marTop w:val="0"/>
          <w:marBottom w:val="0"/>
          <w:divBdr>
            <w:top w:val="none" w:sz="0" w:space="0" w:color="auto"/>
            <w:left w:val="none" w:sz="0" w:space="0" w:color="auto"/>
            <w:bottom w:val="none" w:sz="0" w:space="0" w:color="auto"/>
            <w:right w:val="none" w:sz="0" w:space="0" w:color="auto"/>
          </w:divBdr>
        </w:div>
        <w:div w:id="245264258">
          <w:marLeft w:val="640"/>
          <w:marRight w:val="0"/>
          <w:marTop w:val="0"/>
          <w:marBottom w:val="0"/>
          <w:divBdr>
            <w:top w:val="none" w:sz="0" w:space="0" w:color="auto"/>
            <w:left w:val="none" w:sz="0" w:space="0" w:color="auto"/>
            <w:bottom w:val="none" w:sz="0" w:space="0" w:color="auto"/>
            <w:right w:val="none" w:sz="0" w:space="0" w:color="auto"/>
          </w:divBdr>
        </w:div>
        <w:div w:id="285701185">
          <w:marLeft w:val="640"/>
          <w:marRight w:val="0"/>
          <w:marTop w:val="0"/>
          <w:marBottom w:val="0"/>
          <w:divBdr>
            <w:top w:val="none" w:sz="0" w:space="0" w:color="auto"/>
            <w:left w:val="none" w:sz="0" w:space="0" w:color="auto"/>
            <w:bottom w:val="none" w:sz="0" w:space="0" w:color="auto"/>
            <w:right w:val="none" w:sz="0" w:space="0" w:color="auto"/>
          </w:divBdr>
        </w:div>
        <w:div w:id="291445286">
          <w:marLeft w:val="640"/>
          <w:marRight w:val="0"/>
          <w:marTop w:val="0"/>
          <w:marBottom w:val="0"/>
          <w:divBdr>
            <w:top w:val="none" w:sz="0" w:space="0" w:color="auto"/>
            <w:left w:val="none" w:sz="0" w:space="0" w:color="auto"/>
            <w:bottom w:val="none" w:sz="0" w:space="0" w:color="auto"/>
            <w:right w:val="none" w:sz="0" w:space="0" w:color="auto"/>
          </w:divBdr>
        </w:div>
        <w:div w:id="319626975">
          <w:marLeft w:val="640"/>
          <w:marRight w:val="0"/>
          <w:marTop w:val="0"/>
          <w:marBottom w:val="0"/>
          <w:divBdr>
            <w:top w:val="none" w:sz="0" w:space="0" w:color="auto"/>
            <w:left w:val="none" w:sz="0" w:space="0" w:color="auto"/>
            <w:bottom w:val="none" w:sz="0" w:space="0" w:color="auto"/>
            <w:right w:val="none" w:sz="0" w:space="0" w:color="auto"/>
          </w:divBdr>
        </w:div>
        <w:div w:id="329213236">
          <w:marLeft w:val="640"/>
          <w:marRight w:val="0"/>
          <w:marTop w:val="0"/>
          <w:marBottom w:val="0"/>
          <w:divBdr>
            <w:top w:val="none" w:sz="0" w:space="0" w:color="auto"/>
            <w:left w:val="none" w:sz="0" w:space="0" w:color="auto"/>
            <w:bottom w:val="none" w:sz="0" w:space="0" w:color="auto"/>
            <w:right w:val="none" w:sz="0" w:space="0" w:color="auto"/>
          </w:divBdr>
        </w:div>
        <w:div w:id="413822458">
          <w:marLeft w:val="640"/>
          <w:marRight w:val="0"/>
          <w:marTop w:val="0"/>
          <w:marBottom w:val="0"/>
          <w:divBdr>
            <w:top w:val="none" w:sz="0" w:space="0" w:color="auto"/>
            <w:left w:val="none" w:sz="0" w:space="0" w:color="auto"/>
            <w:bottom w:val="none" w:sz="0" w:space="0" w:color="auto"/>
            <w:right w:val="none" w:sz="0" w:space="0" w:color="auto"/>
          </w:divBdr>
        </w:div>
        <w:div w:id="466895920">
          <w:marLeft w:val="640"/>
          <w:marRight w:val="0"/>
          <w:marTop w:val="0"/>
          <w:marBottom w:val="0"/>
          <w:divBdr>
            <w:top w:val="none" w:sz="0" w:space="0" w:color="auto"/>
            <w:left w:val="none" w:sz="0" w:space="0" w:color="auto"/>
            <w:bottom w:val="none" w:sz="0" w:space="0" w:color="auto"/>
            <w:right w:val="none" w:sz="0" w:space="0" w:color="auto"/>
          </w:divBdr>
        </w:div>
        <w:div w:id="497619841">
          <w:marLeft w:val="640"/>
          <w:marRight w:val="0"/>
          <w:marTop w:val="0"/>
          <w:marBottom w:val="0"/>
          <w:divBdr>
            <w:top w:val="none" w:sz="0" w:space="0" w:color="auto"/>
            <w:left w:val="none" w:sz="0" w:space="0" w:color="auto"/>
            <w:bottom w:val="none" w:sz="0" w:space="0" w:color="auto"/>
            <w:right w:val="none" w:sz="0" w:space="0" w:color="auto"/>
          </w:divBdr>
        </w:div>
        <w:div w:id="552624344">
          <w:marLeft w:val="640"/>
          <w:marRight w:val="0"/>
          <w:marTop w:val="0"/>
          <w:marBottom w:val="0"/>
          <w:divBdr>
            <w:top w:val="none" w:sz="0" w:space="0" w:color="auto"/>
            <w:left w:val="none" w:sz="0" w:space="0" w:color="auto"/>
            <w:bottom w:val="none" w:sz="0" w:space="0" w:color="auto"/>
            <w:right w:val="none" w:sz="0" w:space="0" w:color="auto"/>
          </w:divBdr>
        </w:div>
        <w:div w:id="589897146">
          <w:marLeft w:val="640"/>
          <w:marRight w:val="0"/>
          <w:marTop w:val="0"/>
          <w:marBottom w:val="0"/>
          <w:divBdr>
            <w:top w:val="none" w:sz="0" w:space="0" w:color="auto"/>
            <w:left w:val="none" w:sz="0" w:space="0" w:color="auto"/>
            <w:bottom w:val="none" w:sz="0" w:space="0" w:color="auto"/>
            <w:right w:val="none" w:sz="0" w:space="0" w:color="auto"/>
          </w:divBdr>
        </w:div>
        <w:div w:id="599877201">
          <w:marLeft w:val="640"/>
          <w:marRight w:val="0"/>
          <w:marTop w:val="0"/>
          <w:marBottom w:val="0"/>
          <w:divBdr>
            <w:top w:val="none" w:sz="0" w:space="0" w:color="auto"/>
            <w:left w:val="none" w:sz="0" w:space="0" w:color="auto"/>
            <w:bottom w:val="none" w:sz="0" w:space="0" w:color="auto"/>
            <w:right w:val="none" w:sz="0" w:space="0" w:color="auto"/>
          </w:divBdr>
        </w:div>
        <w:div w:id="664363181">
          <w:marLeft w:val="640"/>
          <w:marRight w:val="0"/>
          <w:marTop w:val="0"/>
          <w:marBottom w:val="0"/>
          <w:divBdr>
            <w:top w:val="none" w:sz="0" w:space="0" w:color="auto"/>
            <w:left w:val="none" w:sz="0" w:space="0" w:color="auto"/>
            <w:bottom w:val="none" w:sz="0" w:space="0" w:color="auto"/>
            <w:right w:val="none" w:sz="0" w:space="0" w:color="auto"/>
          </w:divBdr>
        </w:div>
        <w:div w:id="717244295">
          <w:marLeft w:val="640"/>
          <w:marRight w:val="0"/>
          <w:marTop w:val="0"/>
          <w:marBottom w:val="0"/>
          <w:divBdr>
            <w:top w:val="none" w:sz="0" w:space="0" w:color="auto"/>
            <w:left w:val="none" w:sz="0" w:space="0" w:color="auto"/>
            <w:bottom w:val="none" w:sz="0" w:space="0" w:color="auto"/>
            <w:right w:val="none" w:sz="0" w:space="0" w:color="auto"/>
          </w:divBdr>
        </w:div>
        <w:div w:id="770514770">
          <w:marLeft w:val="640"/>
          <w:marRight w:val="0"/>
          <w:marTop w:val="0"/>
          <w:marBottom w:val="0"/>
          <w:divBdr>
            <w:top w:val="none" w:sz="0" w:space="0" w:color="auto"/>
            <w:left w:val="none" w:sz="0" w:space="0" w:color="auto"/>
            <w:bottom w:val="none" w:sz="0" w:space="0" w:color="auto"/>
            <w:right w:val="none" w:sz="0" w:space="0" w:color="auto"/>
          </w:divBdr>
        </w:div>
        <w:div w:id="821121839">
          <w:marLeft w:val="640"/>
          <w:marRight w:val="0"/>
          <w:marTop w:val="0"/>
          <w:marBottom w:val="0"/>
          <w:divBdr>
            <w:top w:val="none" w:sz="0" w:space="0" w:color="auto"/>
            <w:left w:val="none" w:sz="0" w:space="0" w:color="auto"/>
            <w:bottom w:val="none" w:sz="0" w:space="0" w:color="auto"/>
            <w:right w:val="none" w:sz="0" w:space="0" w:color="auto"/>
          </w:divBdr>
        </w:div>
        <w:div w:id="855074385">
          <w:marLeft w:val="640"/>
          <w:marRight w:val="0"/>
          <w:marTop w:val="0"/>
          <w:marBottom w:val="0"/>
          <w:divBdr>
            <w:top w:val="none" w:sz="0" w:space="0" w:color="auto"/>
            <w:left w:val="none" w:sz="0" w:space="0" w:color="auto"/>
            <w:bottom w:val="none" w:sz="0" w:space="0" w:color="auto"/>
            <w:right w:val="none" w:sz="0" w:space="0" w:color="auto"/>
          </w:divBdr>
        </w:div>
        <w:div w:id="892615500">
          <w:marLeft w:val="640"/>
          <w:marRight w:val="0"/>
          <w:marTop w:val="0"/>
          <w:marBottom w:val="0"/>
          <w:divBdr>
            <w:top w:val="none" w:sz="0" w:space="0" w:color="auto"/>
            <w:left w:val="none" w:sz="0" w:space="0" w:color="auto"/>
            <w:bottom w:val="none" w:sz="0" w:space="0" w:color="auto"/>
            <w:right w:val="none" w:sz="0" w:space="0" w:color="auto"/>
          </w:divBdr>
        </w:div>
        <w:div w:id="920799628">
          <w:marLeft w:val="640"/>
          <w:marRight w:val="0"/>
          <w:marTop w:val="0"/>
          <w:marBottom w:val="0"/>
          <w:divBdr>
            <w:top w:val="none" w:sz="0" w:space="0" w:color="auto"/>
            <w:left w:val="none" w:sz="0" w:space="0" w:color="auto"/>
            <w:bottom w:val="none" w:sz="0" w:space="0" w:color="auto"/>
            <w:right w:val="none" w:sz="0" w:space="0" w:color="auto"/>
          </w:divBdr>
        </w:div>
        <w:div w:id="926110618">
          <w:marLeft w:val="640"/>
          <w:marRight w:val="0"/>
          <w:marTop w:val="0"/>
          <w:marBottom w:val="0"/>
          <w:divBdr>
            <w:top w:val="none" w:sz="0" w:space="0" w:color="auto"/>
            <w:left w:val="none" w:sz="0" w:space="0" w:color="auto"/>
            <w:bottom w:val="none" w:sz="0" w:space="0" w:color="auto"/>
            <w:right w:val="none" w:sz="0" w:space="0" w:color="auto"/>
          </w:divBdr>
        </w:div>
        <w:div w:id="931621264">
          <w:marLeft w:val="640"/>
          <w:marRight w:val="0"/>
          <w:marTop w:val="0"/>
          <w:marBottom w:val="0"/>
          <w:divBdr>
            <w:top w:val="none" w:sz="0" w:space="0" w:color="auto"/>
            <w:left w:val="none" w:sz="0" w:space="0" w:color="auto"/>
            <w:bottom w:val="none" w:sz="0" w:space="0" w:color="auto"/>
            <w:right w:val="none" w:sz="0" w:space="0" w:color="auto"/>
          </w:divBdr>
        </w:div>
        <w:div w:id="937180328">
          <w:marLeft w:val="640"/>
          <w:marRight w:val="0"/>
          <w:marTop w:val="0"/>
          <w:marBottom w:val="0"/>
          <w:divBdr>
            <w:top w:val="none" w:sz="0" w:space="0" w:color="auto"/>
            <w:left w:val="none" w:sz="0" w:space="0" w:color="auto"/>
            <w:bottom w:val="none" w:sz="0" w:space="0" w:color="auto"/>
            <w:right w:val="none" w:sz="0" w:space="0" w:color="auto"/>
          </w:divBdr>
        </w:div>
        <w:div w:id="1015578065">
          <w:marLeft w:val="640"/>
          <w:marRight w:val="0"/>
          <w:marTop w:val="0"/>
          <w:marBottom w:val="0"/>
          <w:divBdr>
            <w:top w:val="none" w:sz="0" w:space="0" w:color="auto"/>
            <w:left w:val="none" w:sz="0" w:space="0" w:color="auto"/>
            <w:bottom w:val="none" w:sz="0" w:space="0" w:color="auto"/>
            <w:right w:val="none" w:sz="0" w:space="0" w:color="auto"/>
          </w:divBdr>
        </w:div>
        <w:div w:id="1074736794">
          <w:marLeft w:val="640"/>
          <w:marRight w:val="0"/>
          <w:marTop w:val="0"/>
          <w:marBottom w:val="0"/>
          <w:divBdr>
            <w:top w:val="none" w:sz="0" w:space="0" w:color="auto"/>
            <w:left w:val="none" w:sz="0" w:space="0" w:color="auto"/>
            <w:bottom w:val="none" w:sz="0" w:space="0" w:color="auto"/>
            <w:right w:val="none" w:sz="0" w:space="0" w:color="auto"/>
          </w:divBdr>
        </w:div>
        <w:div w:id="1075778982">
          <w:marLeft w:val="640"/>
          <w:marRight w:val="0"/>
          <w:marTop w:val="0"/>
          <w:marBottom w:val="0"/>
          <w:divBdr>
            <w:top w:val="none" w:sz="0" w:space="0" w:color="auto"/>
            <w:left w:val="none" w:sz="0" w:space="0" w:color="auto"/>
            <w:bottom w:val="none" w:sz="0" w:space="0" w:color="auto"/>
            <w:right w:val="none" w:sz="0" w:space="0" w:color="auto"/>
          </w:divBdr>
        </w:div>
        <w:div w:id="1084062029">
          <w:marLeft w:val="640"/>
          <w:marRight w:val="0"/>
          <w:marTop w:val="0"/>
          <w:marBottom w:val="0"/>
          <w:divBdr>
            <w:top w:val="none" w:sz="0" w:space="0" w:color="auto"/>
            <w:left w:val="none" w:sz="0" w:space="0" w:color="auto"/>
            <w:bottom w:val="none" w:sz="0" w:space="0" w:color="auto"/>
            <w:right w:val="none" w:sz="0" w:space="0" w:color="auto"/>
          </w:divBdr>
        </w:div>
        <w:div w:id="1090002472">
          <w:marLeft w:val="640"/>
          <w:marRight w:val="0"/>
          <w:marTop w:val="0"/>
          <w:marBottom w:val="0"/>
          <w:divBdr>
            <w:top w:val="none" w:sz="0" w:space="0" w:color="auto"/>
            <w:left w:val="none" w:sz="0" w:space="0" w:color="auto"/>
            <w:bottom w:val="none" w:sz="0" w:space="0" w:color="auto"/>
            <w:right w:val="none" w:sz="0" w:space="0" w:color="auto"/>
          </w:divBdr>
        </w:div>
        <w:div w:id="1148942293">
          <w:marLeft w:val="640"/>
          <w:marRight w:val="0"/>
          <w:marTop w:val="0"/>
          <w:marBottom w:val="0"/>
          <w:divBdr>
            <w:top w:val="none" w:sz="0" w:space="0" w:color="auto"/>
            <w:left w:val="none" w:sz="0" w:space="0" w:color="auto"/>
            <w:bottom w:val="none" w:sz="0" w:space="0" w:color="auto"/>
            <w:right w:val="none" w:sz="0" w:space="0" w:color="auto"/>
          </w:divBdr>
        </w:div>
        <w:div w:id="1184706713">
          <w:marLeft w:val="640"/>
          <w:marRight w:val="0"/>
          <w:marTop w:val="0"/>
          <w:marBottom w:val="0"/>
          <w:divBdr>
            <w:top w:val="none" w:sz="0" w:space="0" w:color="auto"/>
            <w:left w:val="none" w:sz="0" w:space="0" w:color="auto"/>
            <w:bottom w:val="none" w:sz="0" w:space="0" w:color="auto"/>
            <w:right w:val="none" w:sz="0" w:space="0" w:color="auto"/>
          </w:divBdr>
        </w:div>
        <w:div w:id="1271089791">
          <w:marLeft w:val="640"/>
          <w:marRight w:val="0"/>
          <w:marTop w:val="0"/>
          <w:marBottom w:val="0"/>
          <w:divBdr>
            <w:top w:val="none" w:sz="0" w:space="0" w:color="auto"/>
            <w:left w:val="none" w:sz="0" w:space="0" w:color="auto"/>
            <w:bottom w:val="none" w:sz="0" w:space="0" w:color="auto"/>
            <w:right w:val="none" w:sz="0" w:space="0" w:color="auto"/>
          </w:divBdr>
        </w:div>
        <w:div w:id="1276788204">
          <w:marLeft w:val="640"/>
          <w:marRight w:val="0"/>
          <w:marTop w:val="0"/>
          <w:marBottom w:val="0"/>
          <w:divBdr>
            <w:top w:val="none" w:sz="0" w:space="0" w:color="auto"/>
            <w:left w:val="none" w:sz="0" w:space="0" w:color="auto"/>
            <w:bottom w:val="none" w:sz="0" w:space="0" w:color="auto"/>
            <w:right w:val="none" w:sz="0" w:space="0" w:color="auto"/>
          </w:divBdr>
        </w:div>
        <w:div w:id="1291981916">
          <w:marLeft w:val="640"/>
          <w:marRight w:val="0"/>
          <w:marTop w:val="0"/>
          <w:marBottom w:val="0"/>
          <w:divBdr>
            <w:top w:val="none" w:sz="0" w:space="0" w:color="auto"/>
            <w:left w:val="none" w:sz="0" w:space="0" w:color="auto"/>
            <w:bottom w:val="none" w:sz="0" w:space="0" w:color="auto"/>
            <w:right w:val="none" w:sz="0" w:space="0" w:color="auto"/>
          </w:divBdr>
        </w:div>
        <w:div w:id="1303196308">
          <w:marLeft w:val="640"/>
          <w:marRight w:val="0"/>
          <w:marTop w:val="0"/>
          <w:marBottom w:val="0"/>
          <w:divBdr>
            <w:top w:val="none" w:sz="0" w:space="0" w:color="auto"/>
            <w:left w:val="none" w:sz="0" w:space="0" w:color="auto"/>
            <w:bottom w:val="none" w:sz="0" w:space="0" w:color="auto"/>
            <w:right w:val="none" w:sz="0" w:space="0" w:color="auto"/>
          </w:divBdr>
        </w:div>
        <w:div w:id="1399670667">
          <w:marLeft w:val="640"/>
          <w:marRight w:val="0"/>
          <w:marTop w:val="0"/>
          <w:marBottom w:val="0"/>
          <w:divBdr>
            <w:top w:val="none" w:sz="0" w:space="0" w:color="auto"/>
            <w:left w:val="none" w:sz="0" w:space="0" w:color="auto"/>
            <w:bottom w:val="none" w:sz="0" w:space="0" w:color="auto"/>
            <w:right w:val="none" w:sz="0" w:space="0" w:color="auto"/>
          </w:divBdr>
        </w:div>
        <w:div w:id="1692410787">
          <w:marLeft w:val="640"/>
          <w:marRight w:val="0"/>
          <w:marTop w:val="0"/>
          <w:marBottom w:val="0"/>
          <w:divBdr>
            <w:top w:val="none" w:sz="0" w:space="0" w:color="auto"/>
            <w:left w:val="none" w:sz="0" w:space="0" w:color="auto"/>
            <w:bottom w:val="none" w:sz="0" w:space="0" w:color="auto"/>
            <w:right w:val="none" w:sz="0" w:space="0" w:color="auto"/>
          </w:divBdr>
        </w:div>
        <w:div w:id="1737243369">
          <w:marLeft w:val="640"/>
          <w:marRight w:val="0"/>
          <w:marTop w:val="0"/>
          <w:marBottom w:val="0"/>
          <w:divBdr>
            <w:top w:val="none" w:sz="0" w:space="0" w:color="auto"/>
            <w:left w:val="none" w:sz="0" w:space="0" w:color="auto"/>
            <w:bottom w:val="none" w:sz="0" w:space="0" w:color="auto"/>
            <w:right w:val="none" w:sz="0" w:space="0" w:color="auto"/>
          </w:divBdr>
        </w:div>
        <w:div w:id="1739012677">
          <w:marLeft w:val="640"/>
          <w:marRight w:val="0"/>
          <w:marTop w:val="0"/>
          <w:marBottom w:val="0"/>
          <w:divBdr>
            <w:top w:val="none" w:sz="0" w:space="0" w:color="auto"/>
            <w:left w:val="none" w:sz="0" w:space="0" w:color="auto"/>
            <w:bottom w:val="none" w:sz="0" w:space="0" w:color="auto"/>
            <w:right w:val="none" w:sz="0" w:space="0" w:color="auto"/>
          </w:divBdr>
        </w:div>
        <w:div w:id="1747416326">
          <w:marLeft w:val="640"/>
          <w:marRight w:val="0"/>
          <w:marTop w:val="0"/>
          <w:marBottom w:val="0"/>
          <w:divBdr>
            <w:top w:val="none" w:sz="0" w:space="0" w:color="auto"/>
            <w:left w:val="none" w:sz="0" w:space="0" w:color="auto"/>
            <w:bottom w:val="none" w:sz="0" w:space="0" w:color="auto"/>
            <w:right w:val="none" w:sz="0" w:space="0" w:color="auto"/>
          </w:divBdr>
        </w:div>
        <w:div w:id="1761411890">
          <w:marLeft w:val="640"/>
          <w:marRight w:val="0"/>
          <w:marTop w:val="0"/>
          <w:marBottom w:val="0"/>
          <w:divBdr>
            <w:top w:val="none" w:sz="0" w:space="0" w:color="auto"/>
            <w:left w:val="none" w:sz="0" w:space="0" w:color="auto"/>
            <w:bottom w:val="none" w:sz="0" w:space="0" w:color="auto"/>
            <w:right w:val="none" w:sz="0" w:space="0" w:color="auto"/>
          </w:divBdr>
        </w:div>
        <w:div w:id="1818257167">
          <w:marLeft w:val="640"/>
          <w:marRight w:val="0"/>
          <w:marTop w:val="0"/>
          <w:marBottom w:val="0"/>
          <w:divBdr>
            <w:top w:val="none" w:sz="0" w:space="0" w:color="auto"/>
            <w:left w:val="none" w:sz="0" w:space="0" w:color="auto"/>
            <w:bottom w:val="none" w:sz="0" w:space="0" w:color="auto"/>
            <w:right w:val="none" w:sz="0" w:space="0" w:color="auto"/>
          </w:divBdr>
        </w:div>
        <w:div w:id="1887327302">
          <w:marLeft w:val="640"/>
          <w:marRight w:val="0"/>
          <w:marTop w:val="0"/>
          <w:marBottom w:val="0"/>
          <w:divBdr>
            <w:top w:val="none" w:sz="0" w:space="0" w:color="auto"/>
            <w:left w:val="none" w:sz="0" w:space="0" w:color="auto"/>
            <w:bottom w:val="none" w:sz="0" w:space="0" w:color="auto"/>
            <w:right w:val="none" w:sz="0" w:space="0" w:color="auto"/>
          </w:divBdr>
        </w:div>
        <w:div w:id="1903590316">
          <w:marLeft w:val="640"/>
          <w:marRight w:val="0"/>
          <w:marTop w:val="0"/>
          <w:marBottom w:val="0"/>
          <w:divBdr>
            <w:top w:val="none" w:sz="0" w:space="0" w:color="auto"/>
            <w:left w:val="none" w:sz="0" w:space="0" w:color="auto"/>
            <w:bottom w:val="none" w:sz="0" w:space="0" w:color="auto"/>
            <w:right w:val="none" w:sz="0" w:space="0" w:color="auto"/>
          </w:divBdr>
        </w:div>
        <w:div w:id="1945991020">
          <w:marLeft w:val="640"/>
          <w:marRight w:val="0"/>
          <w:marTop w:val="0"/>
          <w:marBottom w:val="0"/>
          <w:divBdr>
            <w:top w:val="none" w:sz="0" w:space="0" w:color="auto"/>
            <w:left w:val="none" w:sz="0" w:space="0" w:color="auto"/>
            <w:bottom w:val="none" w:sz="0" w:space="0" w:color="auto"/>
            <w:right w:val="none" w:sz="0" w:space="0" w:color="auto"/>
          </w:divBdr>
        </w:div>
        <w:div w:id="1995406983">
          <w:marLeft w:val="640"/>
          <w:marRight w:val="0"/>
          <w:marTop w:val="0"/>
          <w:marBottom w:val="0"/>
          <w:divBdr>
            <w:top w:val="none" w:sz="0" w:space="0" w:color="auto"/>
            <w:left w:val="none" w:sz="0" w:space="0" w:color="auto"/>
            <w:bottom w:val="none" w:sz="0" w:space="0" w:color="auto"/>
            <w:right w:val="none" w:sz="0" w:space="0" w:color="auto"/>
          </w:divBdr>
        </w:div>
        <w:div w:id="2034454766">
          <w:marLeft w:val="640"/>
          <w:marRight w:val="0"/>
          <w:marTop w:val="0"/>
          <w:marBottom w:val="0"/>
          <w:divBdr>
            <w:top w:val="none" w:sz="0" w:space="0" w:color="auto"/>
            <w:left w:val="none" w:sz="0" w:space="0" w:color="auto"/>
            <w:bottom w:val="none" w:sz="0" w:space="0" w:color="auto"/>
            <w:right w:val="none" w:sz="0" w:space="0" w:color="auto"/>
          </w:divBdr>
        </w:div>
        <w:div w:id="2046785851">
          <w:marLeft w:val="640"/>
          <w:marRight w:val="0"/>
          <w:marTop w:val="0"/>
          <w:marBottom w:val="0"/>
          <w:divBdr>
            <w:top w:val="none" w:sz="0" w:space="0" w:color="auto"/>
            <w:left w:val="none" w:sz="0" w:space="0" w:color="auto"/>
            <w:bottom w:val="none" w:sz="0" w:space="0" w:color="auto"/>
            <w:right w:val="none" w:sz="0" w:space="0" w:color="auto"/>
          </w:divBdr>
        </w:div>
        <w:div w:id="2054452602">
          <w:marLeft w:val="640"/>
          <w:marRight w:val="0"/>
          <w:marTop w:val="0"/>
          <w:marBottom w:val="0"/>
          <w:divBdr>
            <w:top w:val="none" w:sz="0" w:space="0" w:color="auto"/>
            <w:left w:val="none" w:sz="0" w:space="0" w:color="auto"/>
            <w:bottom w:val="none" w:sz="0" w:space="0" w:color="auto"/>
            <w:right w:val="none" w:sz="0" w:space="0" w:color="auto"/>
          </w:divBdr>
        </w:div>
        <w:div w:id="2115858184">
          <w:marLeft w:val="640"/>
          <w:marRight w:val="0"/>
          <w:marTop w:val="0"/>
          <w:marBottom w:val="0"/>
          <w:divBdr>
            <w:top w:val="none" w:sz="0" w:space="0" w:color="auto"/>
            <w:left w:val="none" w:sz="0" w:space="0" w:color="auto"/>
            <w:bottom w:val="none" w:sz="0" w:space="0" w:color="auto"/>
            <w:right w:val="none" w:sz="0" w:space="0" w:color="auto"/>
          </w:divBdr>
        </w:div>
        <w:div w:id="2127462031">
          <w:marLeft w:val="640"/>
          <w:marRight w:val="0"/>
          <w:marTop w:val="0"/>
          <w:marBottom w:val="0"/>
          <w:divBdr>
            <w:top w:val="none" w:sz="0" w:space="0" w:color="auto"/>
            <w:left w:val="none" w:sz="0" w:space="0" w:color="auto"/>
            <w:bottom w:val="none" w:sz="0" w:space="0" w:color="auto"/>
            <w:right w:val="none" w:sz="0" w:space="0" w:color="auto"/>
          </w:divBdr>
        </w:div>
      </w:divsChild>
    </w:div>
    <w:div w:id="1704789955">
      <w:bodyDiv w:val="1"/>
      <w:marLeft w:val="0"/>
      <w:marRight w:val="0"/>
      <w:marTop w:val="0"/>
      <w:marBottom w:val="0"/>
      <w:divBdr>
        <w:top w:val="none" w:sz="0" w:space="0" w:color="auto"/>
        <w:left w:val="none" w:sz="0" w:space="0" w:color="auto"/>
        <w:bottom w:val="none" w:sz="0" w:space="0" w:color="auto"/>
        <w:right w:val="none" w:sz="0" w:space="0" w:color="auto"/>
      </w:divBdr>
      <w:divsChild>
        <w:div w:id="1934316739">
          <w:marLeft w:val="640"/>
          <w:marRight w:val="0"/>
          <w:marTop w:val="0"/>
          <w:marBottom w:val="0"/>
          <w:divBdr>
            <w:top w:val="none" w:sz="0" w:space="0" w:color="auto"/>
            <w:left w:val="none" w:sz="0" w:space="0" w:color="auto"/>
            <w:bottom w:val="none" w:sz="0" w:space="0" w:color="auto"/>
            <w:right w:val="none" w:sz="0" w:space="0" w:color="auto"/>
          </w:divBdr>
        </w:div>
        <w:div w:id="1052775076">
          <w:marLeft w:val="640"/>
          <w:marRight w:val="0"/>
          <w:marTop w:val="0"/>
          <w:marBottom w:val="0"/>
          <w:divBdr>
            <w:top w:val="none" w:sz="0" w:space="0" w:color="auto"/>
            <w:left w:val="none" w:sz="0" w:space="0" w:color="auto"/>
            <w:bottom w:val="none" w:sz="0" w:space="0" w:color="auto"/>
            <w:right w:val="none" w:sz="0" w:space="0" w:color="auto"/>
          </w:divBdr>
        </w:div>
        <w:div w:id="508520086">
          <w:marLeft w:val="640"/>
          <w:marRight w:val="0"/>
          <w:marTop w:val="0"/>
          <w:marBottom w:val="0"/>
          <w:divBdr>
            <w:top w:val="none" w:sz="0" w:space="0" w:color="auto"/>
            <w:left w:val="none" w:sz="0" w:space="0" w:color="auto"/>
            <w:bottom w:val="none" w:sz="0" w:space="0" w:color="auto"/>
            <w:right w:val="none" w:sz="0" w:space="0" w:color="auto"/>
          </w:divBdr>
        </w:div>
        <w:div w:id="1779524652">
          <w:marLeft w:val="640"/>
          <w:marRight w:val="0"/>
          <w:marTop w:val="0"/>
          <w:marBottom w:val="0"/>
          <w:divBdr>
            <w:top w:val="none" w:sz="0" w:space="0" w:color="auto"/>
            <w:left w:val="none" w:sz="0" w:space="0" w:color="auto"/>
            <w:bottom w:val="none" w:sz="0" w:space="0" w:color="auto"/>
            <w:right w:val="none" w:sz="0" w:space="0" w:color="auto"/>
          </w:divBdr>
        </w:div>
        <w:div w:id="287316772">
          <w:marLeft w:val="640"/>
          <w:marRight w:val="0"/>
          <w:marTop w:val="0"/>
          <w:marBottom w:val="0"/>
          <w:divBdr>
            <w:top w:val="none" w:sz="0" w:space="0" w:color="auto"/>
            <w:left w:val="none" w:sz="0" w:space="0" w:color="auto"/>
            <w:bottom w:val="none" w:sz="0" w:space="0" w:color="auto"/>
            <w:right w:val="none" w:sz="0" w:space="0" w:color="auto"/>
          </w:divBdr>
        </w:div>
        <w:div w:id="15540754">
          <w:marLeft w:val="640"/>
          <w:marRight w:val="0"/>
          <w:marTop w:val="0"/>
          <w:marBottom w:val="0"/>
          <w:divBdr>
            <w:top w:val="none" w:sz="0" w:space="0" w:color="auto"/>
            <w:left w:val="none" w:sz="0" w:space="0" w:color="auto"/>
            <w:bottom w:val="none" w:sz="0" w:space="0" w:color="auto"/>
            <w:right w:val="none" w:sz="0" w:space="0" w:color="auto"/>
          </w:divBdr>
        </w:div>
        <w:div w:id="1313871469">
          <w:marLeft w:val="640"/>
          <w:marRight w:val="0"/>
          <w:marTop w:val="0"/>
          <w:marBottom w:val="0"/>
          <w:divBdr>
            <w:top w:val="none" w:sz="0" w:space="0" w:color="auto"/>
            <w:left w:val="none" w:sz="0" w:space="0" w:color="auto"/>
            <w:bottom w:val="none" w:sz="0" w:space="0" w:color="auto"/>
            <w:right w:val="none" w:sz="0" w:space="0" w:color="auto"/>
          </w:divBdr>
        </w:div>
        <w:div w:id="2140955029">
          <w:marLeft w:val="640"/>
          <w:marRight w:val="0"/>
          <w:marTop w:val="0"/>
          <w:marBottom w:val="0"/>
          <w:divBdr>
            <w:top w:val="none" w:sz="0" w:space="0" w:color="auto"/>
            <w:left w:val="none" w:sz="0" w:space="0" w:color="auto"/>
            <w:bottom w:val="none" w:sz="0" w:space="0" w:color="auto"/>
            <w:right w:val="none" w:sz="0" w:space="0" w:color="auto"/>
          </w:divBdr>
        </w:div>
        <w:div w:id="708527123">
          <w:marLeft w:val="640"/>
          <w:marRight w:val="0"/>
          <w:marTop w:val="0"/>
          <w:marBottom w:val="0"/>
          <w:divBdr>
            <w:top w:val="none" w:sz="0" w:space="0" w:color="auto"/>
            <w:left w:val="none" w:sz="0" w:space="0" w:color="auto"/>
            <w:bottom w:val="none" w:sz="0" w:space="0" w:color="auto"/>
            <w:right w:val="none" w:sz="0" w:space="0" w:color="auto"/>
          </w:divBdr>
        </w:div>
        <w:div w:id="808087292">
          <w:marLeft w:val="640"/>
          <w:marRight w:val="0"/>
          <w:marTop w:val="0"/>
          <w:marBottom w:val="0"/>
          <w:divBdr>
            <w:top w:val="none" w:sz="0" w:space="0" w:color="auto"/>
            <w:left w:val="none" w:sz="0" w:space="0" w:color="auto"/>
            <w:bottom w:val="none" w:sz="0" w:space="0" w:color="auto"/>
            <w:right w:val="none" w:sz="0" w:space="0" w:color="auto"/>
          </w:divBdr>
        </w:div>
        <w:div w:id="1969238925">
          <w:marLeft w:val="640"/>
          <w:marRight w:val="0"/>
          <w:marTop w:val="0"/>
          <w:marBottom w:val="0"/>
          <w:divBdr>
            <w:top w:val="none" w:sz="0" w:space="0" w:color="auto"/>
            <w:left w:val="none" w:sz="0" w:space="0" w:color="auto"/>
            <w:bottom w:val="none" w:sz="0" w:space="0" w:color="auto"/>
            <w:right w:val="none" w:sz="0" w:space="0" w:color="auto"/>
          </w:divBdr>
        </w:div>
        <w:div w:id="1311906602">
          <w:marLeft w:val="640"/>
          <w:marRight w:val="0"/>
          <w:marTop w:val="0"/>
          <w:marBottom w:val="0"/>
          <w:divBdr>
            <w:top w:val="none" w:sz="0" w:space="0" w:color="auto"/>
            <w:left w:val="none" w:sz="0" w:space="0" w:color="auto"/>
            <w:bottom w:val="none" w:sz="0" w:space="0" w:color="auto"/>
            <w:right w:val="none" w:sz="0" w:space="0" w:color="auto"/>
          </w:divBdr>
        </w:div>
        <w:div w:id="1798448508">
          <w:marLeft w:val="640"/>
          <w:marRight w:val="0"/>
          <w:marTop w:val="0"/>
          <w:marBottom w:val="0"/>
          <w:divBdr>
            <w:top w:val="none" w:sz="0" w:space="0" w:color="auto"/>
            <w:left w:val="none" w:sz="0" w:space="0" w:color="auto"/>
            <w:bottom w:val="none" w:sz="0" w:space="0" w:color="auto"/>
            <w:right w:val="none" w:sz="0" w:space="0" w:color="auto"/>
          </w:divBdr>
        </w:div>
        <w:div w:id="1685790218">
          <w:marLeft w:val="640"/>
          <w:marRight w:val="0"/>
          <w:marTop w:val="0"/>
          <w:marBottom w:val="0"/>
          <w:divBdr>
            <w:top w:val="none" w:sz="0" w:space="0" w:color="auto"/>
            <w:left w:val="none" w:sz="0" w:space="0" w:color="auto"/>
            <w:bottom w:val="none" w:sz="0" w:space="0" w:color="auto"/>
            <w:right w:val="none" w:sz="0" w:space="0" w:color="auto"/>
          </w:divBdr>
        </w:div>
        <w:div w:id="1408306575">
          <w:marLeft w:val="640"/>
          <w:marRight w:val="0"/>
          <w:marTop w:val="0"/>
          <w:marBottom w:val="0"/>
          <w:divBdr>
            <w:top w:val="none" w:sz="0" w:space="0" w:color="auto"/>
            <w:left w:val="none" w:sz="0" w:space="0" w:color="auto"/>
            <w:bottom w:val="none" w:sz="0" w:space="0" w:color="auto"/>
            <w:right w:val="none" w:sz="0" w:space="0" w:color="auto"/>
          </w:divBdr>
        </w:div>
        <w:div w:id="1335768097">
          <w:marLeft w:val="640"/>
          <w:marRight w:val="0"/>
          <w:marTop w:val="0"/>
          <w:marBottom w:val="0"/>
          <w:divBdr>
            <w:top w:val="none" w:sz="0" w:space="0" w:color="auto"/>
            <w:left w:val="none" w:sz="0" w:space="0" w:color="auto"/>
            <w:bottom w:val="none" w:sz="0" w:space="0" w:color="auto"/>
            <w:right w:val="none" w:sz="0" w:space="0" w:color="auto"/>
          </w:divBdr>
        </w:div>
        <w:div w:id="1226527798">
          <w:marLeft w:val="640"/>
          <w:marRight w:val="0"/>
          <w:marTop w:val="0"/>
          <w:marBottom w:val="0"/>
          <w:divBdr>
            <w:top w:val="none" w:sz="0" w:space="0" w:color="auto"/>
            <w:left w:val="none" w:sz="0" w:space="0" w:color="auto"/>
            <w:bottom w:val="none" w:sz="0" w:space="0" w:color="auto"/>
            <w:right w:val="none" w:sz="0" w:space="0" w:color="auto"/>
          </w:divBdr>
        </w:div>
        <w:div w:id="1518694939">
          <w:marLeft w:val="640"/>
          <w:marRight w:val="0"/>
          <w:marTop w:val="0"/>
          <w:marBottom w:val="0"/>
          <w:divBdr>
            <w:top w:val="none" w:sz="0" w:space="0" w:color="auto"/>
            <w:left w:val="none" w:sz="0" w:space="0" w:color="auto"/>
            <w:bottom w:val="none" w:sz="0" w:space="0" w:color="auto"/>
            <w:right w:val="none" w:sz="0" w:space="0" w:color="auto"/>
          </w:divBdr>
        </w:div>
        <w:div w:id="44723050">
          <w:marLeft w:val="640"/>
          <w:marRight w:val="0"/>
          <w:marTop w:val="0"/>
          <w:marBottom w:val="0"/>
          <w:divBdr>
            <w:top w:val="none" w:sz="0" w:space="0" w:color="auto"/>
            <w:left w:val="none" w:sz="0" w:space="0" w:color="auto"/>
            <w:bottom w:val="none" w:sz="0" w:space="0" w:color="auto"/>
            <w:right w:val="none" w:sz="0" w:space="0" w:color="auto"/>
          </w:divBdr>
        </w:div>
        <w:div w:id="1761872668">
          <w:marLeft w:val="640"/>
          <w:marRight w:val="0"/>
          <w:marTop w:val="0"/>
          <w:marBottom w:val="0"/>
          <w:divBdr>
            <w:top w:val="none" w:sz="0" w:space="0" w:color="auto"/>
            <w:left w:val="none" w:sz="0" w:space="0" w:color="auto"/>
            <w:bottom w:val="none" w:sz="0" w:space="0" w:color="auto"/>
            <w:right w:val="none" w:sz="0" w:space="0" w:color="auto"/>
          </w:divBdr>
        </w:div>
        <w:div w:id="870415067">
          <w:marLeft w:val="640"/>
          <w:marRight w:val="0"/>
          <w:marTop w:val="0"/>
          <w:marBottom w:val="0"/>
          <w:divBdr>
            <w:top w:val="none" w:sz="0" w:space="0" w:color="auto"/>
            <w:left w:val="none" w:sz="0" w:space="0" w:color="auto"/>
            <w:bottom w:val="none" w:sz="0" w:space="0" w:color="auto"/>
            <w:right w:val="none" w:sz="0" w:space="0" w:color="auto"/>
          </w:divBdr>
        </w:div>
        <w:div w:id="697586653">
          <w:marLeft w:val="640"/>
          <w:marRight w:val="0"/>
          <w:marTop w:val="0"/>
          <w:marBottom w:val="0"/>
          <w:divBdr>
            <w:top w:val="none" w:sz="0" w:space="0" w:color="auto"/>
            <w:left w:val="none" w:sz="0" w:space="0" w:color="auto"/>
            <w:bottom w:val="none" w:sz="0" w:space="0" w:color="auto"/>
            <w:right w:val="none" w:sz="0" w:space="0" w:color="auto"/>
          </w:divBdr>
        </w:div>
        <w:div w:id="1015613686">
          <w:marLeft w:val="640"/>
          <w:marRight w:val="0"/>
          <w:marTop w:val="0"/>
          <w:marBottom w:val="0"/>
          <w:divBdr>
            <w:top w:val="none" w:sz="0" w:space="0" w:color="auto"/>
            <w:left w:val="none" w:sz="0" w:space="0" w:color="auto"/>
            <w:bottom w:val="none" w:sz="0" w:space="0" w:color="auto"/>
            <w:right w:val="none" w:sz="0" w:space="0" w:color="auto"/>
          </w:divBdr>
        </w:div>
        <w:div w:id="1792627832">
          <w:marLeft w:val="640"/>
          <w:marRight w:val="0"/>
          <w:marTop w:val="0"/>
          <w:marBottom w:val="0"/>
          <w:divBdr>
            <w:top w:val="none" w:sz="0" w:space="0" w:color="auto"/>
            <w:left w:val="none" w:sz="0" w:space="0" w:color="auto"/>
            <w:bottom w:val="none" w:sz="0" w:space="0" w:color="auto"/>
            <w:right w:val="none" w:sz="0" w:space="0" w:color="auto"/>
          </w:divBdr>
        </w:div>
        <w:div w:id="1931308392">
          <w:marLeft w:val="640"/>
          <w:marRight w:val="0"/>
          <w:marTop w:val="0"/>
          <w:marBottom w:val="0"/>
          <w:divBdr>
            <w:top w:val="none" w:sz="0" w:space="0" w:color="auto"/>
            <w:left w:val="none" w:sz="0" w:space="0" w:color="auto"/>
            <w:bottom w:val="none" w:sz="0" w:space="0" w:color="auto"/>
            <w:right w:val="none" w:sz="0" w:space="0" w:color="auto"/>
          </w:divBdr>
        </w:div>
        <w:div w:id="216669747">
          <w:marLeft w:val="640"/>
          <w:marRight w:val="0"/>
          <w:marTop w:val="0"/>
          <w:marBottom w:val="0"/>
          <w:divBdr>
            <w:top w:val="none" w:sz="0" w:space="0" w:color="auto"/>
            <w:left w:val="none" w:sz="0" w:space="0" w:color="auto"/>
            <w:bottom w:val="none" w:sz="0" w:space="0" w:color="auto"/>
            <w:right w:val="none" w:sz="0" w:space="0" w:color="auto"/>
          </w:divBdr>
        </w:div>
        <w:div w:id="2029598947">
          <w:marLeft w:val="640"/>
          <w:marRight w:val="0"/>
          <w:marTop w:val="0"/>
          <w:marBottom w:val="0"/>
          <w:divBdr>
            <w:top w:val="none" w:sz="0" w:space="0" w:color="auto"/>
            <w:left w:val="none" w:sz="0" w:space="0" w:color="auto"/>
            <w:bottom w:val="none" w:sz="0" w:space="0" w:color="auto"/>
            <w:right w:val="none" w:sz="0" w:space="0" w:color="auto"/>
          </w:divBdr>
        </w:div>
        <w:div w:id="776754494">
          <w:marLeft w:val="640"/>
          <w:marRight w:val="0"/>
          <w:marTop w:val="0"/>
          <w:marBottom w:val="0"/>
          <w:divBdr>
            <w:top w:val="none" w:sz="0" w:space="0" w:color="auto"/>
            <w:left w:val="none" w:sz="0" w:space="0" w:color="auto"/>
            <w:bottom w:val="none" w:sz="0" w:space="0" w:color="auto"/>
            <w:right w:val="none" w:sz="0" w:space="0" w:color="auto"/>
          </w:divBdr>
        </w:div>
        <w:div w:id="877274696">
          <w:marLeft w:val="640"/>
          <w:marRight w:val="0"/>
          <w:marTop w:val="0"/>
          <w:marBottom w:val="0"/>
          <w:divBdr>
            <w:top w:val="none" w:sz="0" w:space="0" w:color="auto"/>
            <w:left w:val="none" w:sz="0" w:space="0" w:color="auto"/>
            <w:bottom w:val="none" w:sz="0" w:space="0" w:color="auto"/>
            <w:right w:val="none" w:sz="0" w:space="0" w:color="auto"/>
          </w:divBdr>
        </w:div>
        <w:div w:id="283733857">
          <w:marLeft w:val="640"/>
          <w:marRight w:val="0"/>
          <w:marTop w:val="0"/>
          <w:marBottom w:val="0"/>
          <w:divBdr>
            <w:top w:val="none" w:sz="0" w:space="0" w:color="auto"/>
            <w:left w:val="none" w:sz="0" w:space="0" w:color="auto"/>
            <w:bottom w:val="none" w:sz="0" w:space="0" w:color="auto"/>
            <w:right w:val="none" w:sz="0" w:space="0" w:color="auto"/>
          </w:divBdr>
        </w:div>
        <w:div w:id="1341007237">
          <w:marLeft w:val="640"/>
          <w:marRight w:val="0"/>
          <w:marTop w:val="0"/>
          <w:marBottom w:val="0"/>
          <w:divBdr>
            <w:top w:val="none" w:sz="0" w:space="0" w:color="auto"/>
            <w:left w:val="none" w:sz="0" w:space="0" w:color="auto"/>
            <w:bottom w:val="none" w:sz="0" w:space="0" w:color="auto"/>
            <w:right w:val="none" w:sz="0" w:space="0" w:color="auto"/>
          </w:divBdr>
        </w:div>
        <w:div w:id="375202248">
          <w:marLeft w:val="640"/>
          <w:marRight w:val="0"/>
          <w:marTop w:val="0"/>
          <w:marBottom w:val="0"/>
          <w:divBdr>
            <w:top w:val="none" w:sz="0" w:space="0" w:color="auto"/>
            <w:left w:val="none" w:sz="0" w:space="0" w:color="auto"/>
            <w:bottom w:val="none" w:sz="0" w:space="0" w:color="auto"/>
            <w:right w:val="none" w:sz="0" w:space="0" w:color="auto"/>
          </w:divBdr>
        </w:div>
        <w:div w:id="1364139227">
          <w:marLeft w:val="640"/>
          <w:marRight w:val="0"/>
          <w:marTop w:val="0"/>
          <w:marBottom w:val="0"/>
          <w:divBdr>
            <w:top w:val="none" w:sz="0" w:space="0" w:color="auto"/>
            <w:left w:val="none" w:sz="0" w:space="0" w:color="auto"/>
            <w:bottom w:val="none" w:sz="0" w:space="0" w:color="auto"/>
            <w:right w:val="none" w:sz="0" w:space="0" w:color="auto"/>
          </w:divBdr>
        </w:div>
        <w:div w:id="337464946">
          <w:marLeft w:val="640"/>
          <w:marRight w:val="0"/>
          <w:marTop w:val="0"/>
          <w:marBottom w:val="0"/>
          <w:divBdr>
            <w:top w:val="none" w:sz="0" w:space="0" w:color="auto"/>
            <w:left w:val="none" w:sz="0" w:space="0" w:color="auto"/>
            <w:bottom w:val="none" w:sz="0" w:space="0" w:color="auto"/>
            <w:right w:val="none" w:sz="0" w:space="0" w:color="auto"/>
          </w:divBdr>
        </w:div>
        <w:div w:id="957563967">
          <w:marLeft w:val="640"/>
          <w:marRight w:val="0"/>
          <w:marTop w:val="0"/>
          <w:marBottom w:val="0"/>
          <w:divBdr>
            <w:top w:val="none" w:sz="0" w:space="0" w:color="auto"/>
            <w:left w:val="none" w:sz="0" w:space="0" w:color="auto"/>
            <w:bottom w:val="none" w:sz="0" w:space="0" w:color="auto"/>
            <w:right w:val="none" w:sz="0" w:space="0" w:color="auto"/>
          </w:divBdr>
        </w:div>
        <w:div w:id="1977754415">
          <w:marLeft w:val="640"/>
          <w:marRight w:val="0"/>
          <w:marTop w:val="0"/>
          <w:marBottom w:val="0"/>
          <w:divBdr>
            <w:top w:val="none" w:sz="0" w:space="0" w:color="auto"/>
            <w:left w:val="none" w:sz="0" w:space="0" w:color="auto"/>
            <w:bottom w:val="none" w:sz="0" w:space="0" w:color="auto"/>
            <w:right w:val="none" w:sz="0" w:space="0" w:color="auto"/>
          </w:divBdr>
        </w:div>
        <w:div w:id="780878452">
          <w:marLeft w:val="640"/>
          <w:marRight w:val="0"/>
          <w:marTop w:val="0"/>
          <w:marBottom w:val="0"/>
          <w:divBdr>
            <w:top w:val="none" w:sz="0" w:space="0" w:color="auto"/>
            <w:left w:val="none" w:sz="0" w:space="0" w:color="auto"/>
            <w:bottom w:val="none" w:sz="0" w:space="0" w:color="auto"/>
            <w:right w:val="none" w:sz="0" w:space="0" w:color="auto"/>
          </w:divBdr>
        </w:div>
        <w:div w:id="1967226559">
          <w:marLeft w:val="640"/>
          <w:marRight w:val="0"/>
          <w:marTop w:val="0"/>
          <w:marBottom w:val="0"/>
          <w:divBdr>
            <w:top w:val="none" w:sz="0" w:space="0" w:color="auto"/>
            <w:left w:val="none" w:sz="0" w:space="0" w:color="auto"/>
            <w:bottom w:val="none" w:sz="0" w:space="0" w:color="auto"/>
            <w:right w:val="none" w:sz="0" w:space="0" w:color="auto"/>
          </w:divBdr>
        </w:div>
        <w:div w:id="1377663965">
          <w:marLeft w:val="640"/>
          <w:marRight w:val="0"/>
          <w:marTop w:val="0"/>
          <w:marBottom w:val="0"/>
          <w:divBdr>
            <w:top w:val="none" w:sz="0" w:space="0" w:color="auto"/>
            <w:left w:val="none" w:sz="0" w:space="0" w:color="auto"/>
            <w:bottom w:val="none" w:sz="0" w:space="0" w:color="auto"/>
            <w:right w:val="none" w:sz="0" w:space="0" w:color="auto"/>
          </w:divBdr>
        </w:div>
        <w:div w:id="2137793455">
          <w:marLeft w:val="640"/>
          <w:marRight w:val="0"/>
          <w:marTop w:val="0"/>
          <w:marBottom w:val="0"/>
          <w:divBdr>
            <w:top w:val="none" w:sz="0" w:space="0" w:color="auto"/>
            <w:left w:val="none" w:sz="0" w:space="0" w:color="auto"/>
            <w:bottom w:val="none" w:sz="0" w:space="0" w:color="auto"/>
            <w:right w:val="none" w:sz="0" w:space="0" w:color="auto"/>
          </w:divBdr>
        </w:div>
        <w:div w:id="1438595008">
          <w:marLeft w:val="640"/>
          <w:marRight w:val="0"/>
          <w:marTop w:val="0"/>
          <w:marBottom w:val="0"/>
          <w:divBdr>
            <w:top w:val="none" w:sz="0" w:space="0" w:color="auto"/>
            <w:left w:val="none" w:sz="0" w:space="0" w:color="auto"/>
            <w:bottom w:val="none" w:sz="0" w:space="0" w:color="auto"/>
            <w:right w:val="none" w:sz="0" w:space="0" w:color="auto"/>
          </w:divBdr>
        </w:div>
        <w:div w:id="312875948">
          <w:marLeft w:val="640"/>
          <w:marRight w:val="0"/>
          <w:marTop w:val="0"/>
          <w:marBottom w:val="0"/>
          <w:divBdr>
            <w:top w:val="none" w:sz="0" w:space="0" w:color="auto"/>
            <w:left w:val="none" w:sz="0" w:space="0" w:color="auto"/>
            <w:bottom w:val="none" w:sz="0" w:space="0" w:color="auto"/>
            <w:right w:val="none" w:sz="0" w:space="0" w:color="auto"/>
          </w:divBdr>
        </w:div>
        <w:div w:id="1746368692">
          <w:marLeft w:val="640"/>
          <w:marRight w:val="0"/>
          <w:marTop w:val="0"/>
          <w:marBottom w:val="0"/>
          <w:divBdr>
            <w:top w:val="none" w:sz="0" w:space="0" w:color="auto"/>
            <w:left w:val="none" w:sz="0" w:space="0" w:color="auto"/>
            <w:bottom w:val="none" w:sz="0" w:space="0" w:color="auto"/>
            <w:right w:val="none" w:sz="0" w:space="0" w:color="auto"/>
          </w:divBdr>
        </w:div>
        <w:div w:id="1415083275">
          <w:marLeft w:val="640"/>
          <w:marRight w:val="0"/>
          <w:marTop w:val="0"/>
          <w:marBottom w:val="0"/>
          <w:divBdr>
            <w:top w:val="none" w:sz="0" w:space="0" w:color="auto"/>
            <w:left w:val="none" w:sz="0" w:space="0" w:color="auto"/>
            <w:bottom w:val="none" w:sz="0" w:space="0" w:color="auto"/>
            <w:right w:val="none" w:sz="0" w:space="0" w:color="auto"/>
          </w:divBdr>
        </w:div>
        <w:div w:id="1229224722">
          <w:marLeft w:val="640"/>
          <w:marRight w:val="0"/>
          <w:marTop w:val="0"/>
          <w:marBottom w:val="0"/>
          <w:divBdr>
            <w:top w:val="none" w:sz="0" w:space="0" w:color="auto"/>
            <w:left w:val="none" w:sz="0" w:space="0" w:color="auto"/>
            <w:bottom w:val="none" w:sz="0" w:space="0" w:color="auto"/>
            <w:right w:val="none" w:sz="0" w:space="0" w:color="auto"/>
          </w:divBdr>
        </w:div>
        <w:div w:id="1781410142">
          <w:marLeft w:val="640"/>
          <w:marRight w:val="0"/>
          <w:marTop w:val="0"/>
          <w:marBottom w:val="0"/>
          <w:divBdr>
            <w:top w:val="none" w:sz="0" w:space="0" w:color="auto"/>
            <w:left w:val="none" w:sz="0" w:space="0" w:color="auto"/>
            <w:bottom w:val="none" w:sz="0" w:space="0" w:color="auto"/>
            <w:right w:val="none" w:sz="0" w:space="0" w:color="auto"/>
          </w:divBdr>
        </w:div>
        <w:div w:id="1685746761">
          <w:marLeft w:val="640"/>
          <w:marRight w:val="0"/>
          <w:marTop w:val="0"/>
          <w:marBottom w:val="0"/>
          <w:divBdr>
            <w:top w:val="none" w:sz="0" w:space="0" w:color="auto"/>
            <w:left w:val="none" w:sz="0" w:space="0" w:color="auto"/>
            <w:bottom w:val="none" w:sz="0" w:space="0" w:color="auto"/>
            <w:right w:val="none" w:sz="0" w:space="0" w:color="auto"/>
          </w:divBdr>
        </w:div>
        <w:div w:id="1381442803">
          <w:marLeft w:val="640"/>
          <w:marRight w:val="0"/>
          <w:marTop w:val="0"/>
          <w:marBottom w:val="0"/>
          <w:divBdr>
            <w:top w:val="none" w:sz="0" w:space="0" w:color="auto"/>
            <w:left w:val="none" w:sz="0" w:space="0" w:color="auto"/>
            <w:bottom w:val="none" w:sz="0" w:space="0" w:color="auto"/>
            <w:right w:val="none" w:sz="0" w:space="0" w:color="auto"/>
          </w:divBdr>
        </w:div>
        <w:div w:id="1261446707">
          <w:marLeft w:val="640"/>
          <w:marRight w:val="0"/>
          <w:marTop w:val="0"/>
          <w:marBottom w:val="0"/>
          <w:divBdr>
            <w:top w:val="none" w:sz="0" w:space="0" w:color="auto"/>
            <w:left w:val="none" w:sz="0" w:space="0" w:color="auto"/>
            <w:bottom w:val="none" w:sz="0" w:space="0" w:color="auto"/>
            <w:right w:val="none" w:sz="0" w:space="0" w:color="auto"/>
          </w:divBdr>
        </w:div>
        <w:div w:id="110907816">
          <w:marLeft w:val="640"/>
          <w:marRight w:val="0"/>
          <w:marTop w:val="0"/>
          <w:marBottom w:val="0"/>
          <w:divBdr>
            <w:top w:val="none" w:sz="0" w:space="0" w:color="auto"/>
            <w:left w:val="none" w:sz="0" w:space="0" w:color="auto"/>
            <w:bottom w:val="none" w:sz="0" w:space="0" w:color="auto"/>
            <w:right w:val="none" w:sz="0" w:space="0" w:color="auto"/>
          </w:divBdr>
        </w:div>
        <w:div w:id="345333337">
          <w:marLeft w:val="640"/>
          <w:marRight w:val="0"/>
          <w:marTop w:val="0"/>
          <w:marBottom w:val="0"/>
          <w:divBdr>
            <w:top w:val="none" w:sz="0" w:space="0" w:color="auto"/>
            <w:left w:val="none" w:sz="0" w:space="0" w:color="auto"/>
            <w:bottom w:val="none" w:sz="0" w:space="0" w:color="auto"/>
            <w:right w:val="none" w:sz="0" w:space="0" w:color="auto"/>
          </w:divBdr>
        </w:div>
        <w:div w:id="2036609378">
          <w:marLeft w:val="640"/>
          <w:marRight w:val="0"/>
          <w:marTop w:val="0"/>
          <w:marBottom w:val="0"/>
          <w:divBdr>
            <w:top w:val="none" w:sz="0" w:space="0" w:color="auto"/>
            <w:left w:val="none" w:sz="0" w:space="0" w:color="auto"/>
            <w:bottom w:val="none" w:sz="0" w:space="0" w:color="auto"/>
            <w:right w:val="none" w:sz="0" w:space="0" w:color="auto"/>
          </w:divBdr>
        </w:div>
        <w:div w:id="1407219885">
          <w:marLeft w:val="640"/>
          <w:marRight w:val="0"/>
          <w:marTop w:val="0"/>
          <w:marBottom w:val="0"/>
          <w:divBdr>
            <w:top w:val="none" w:sz="0" w:space="0" w:color="auto"/>
            <w:left w:val="none" w:sz="0" w:space="0" w:color="auto"/>
            <w:bottom w:val="none" w:sz="0" w:space="0" w:color="auto"/>
            <w:right w:val="none" w:sz="0" w:space="0" w:color="auto"/>
          </w:divBdr>
        </w:div>
        <w:div w:id="949582907">
          <w:marLeft w:val="640"/>
          <w:marRight w:val="0"/>
          <w:marTop w:val="0"/>
          <w:marBottom w:val="0"/>
          <w:divBdr>
            <w:top w:val="none" w:sz="0" w:space="0" w:color="auto"/>
            <w:left w:val="none" w:sz="0" w:space="0" w:color="auto"/>
            <w:bottom w:val="none" w:sz="0" w:space="0" w:color="auto"/>
            <w:right w:val="none" w:sz="0" w:space="0" w:color="auto"/>
          </w:divBdr>
        </w:div>
        <w:div w:id="2097820343">
          <w:marLeft w:val="640"/>
          <w:marRight w:val="0"/>
          <w:marTop w:val="0"/>
          <w:marBottom w:val="0"/>
          <w:divBdr>
            <w:top w:val="none" w:sz="0" w:space="0" w:color="auto"/>
            <w:left w:val="none" w:sz="0" w:space="0" w:color="auto"/>
            <w:bottom w:val="none" w:sz="0" w:space="0" w:color="auto"/>
            <w:right w:val="none" w:sz="0" w:space="0" w:color="auto"/>
          </w:divBdr>
        </w:div>
        <w:div w:id="970860140">
          <w:marLeft w:val="640"/>
          <w:marRight w:val="0"/>
          <w:marTop w:val="0"/>
          <w:marBottom w:val="0"/>
          <w:divBdr>
            <w:top w:val="none" w:sz="0" w:space="0" w:color="auto"/>
            <w:left w:val="none" w:sz="0" w:space="0" w:color="auto"/>
            <w:bottom w:val="none" w:sz="0" w:space="0" w:color="auto"/>
            <w:right w:val="none" w:sz="0" w:space="0" w:color="auto"/>
          </w:divBdr>
        </w:div>
        <w:div w:id="468011218">
          <w:marLeft w:val="640"/>
          <w:marRight w:val="0"/>
          <w:marTop w:val="0"/>
          <w:marBottom w:val="0"/>
          <w:divBdr>
            <w:top w:val="none" w:sz="0" w:space="0" w:color="auto"/>
            <w:left w:val="none" w:sz="0" w:space="0" w:color="auto"/>
            <w:bottom w:val="none" w:sz="0" w:space="0" w:color="auto"/>
            <w:right w:val="none" w:sz="0" w:space="0" w:color="auto"/>
          </w:divBdr>
        </w:div>
        <w:div w:id="1476415815">
          <w:marLeft w:val="640"/>
          <w:marRight w:val="0"/>
          <w:marTop w:val="0"/>
          <w:marBottom w:val="0"/>
          <w:divBdr>
            <w:top w:val="none" w:sz="0" w:space="0" w:color="auto"/>
            <w:left w:val="none" w:sz="0" w:space="0" w:color="auto"/>
            <w:bottom w:val="none" w:sz="0" w:space="0" w:color="auto"/>
            <w:right w:val="none" w:sz="0" w:space="0" w:color="auto"/>
          </w:divBdr>
        </w:div>
        <w:div w:id="1828204279">
          <w:marLeft w:val="640"/>
          <w:marRight w:val="0"/>
          <w:marTop w:val="0"/>
          <w:marBottom w:val="0"/>
          <w:divBdr>
            <w:top w:val="none" w:sz="0" w:space="0" w:color="auto"/>
            <w:left w:val="none" w:sz="0" w:space="0" w:color="auto"/>
            <w:bottom w:val="none" w:sz="0" w:space="0" w:color="auto"/>
            <w:right w:val="none" w:sz="0" w:space="0" w:color="auto"/>
          </w:divBdr>
        </w:div>
        <w:div w:id="1923678933">
          <w:marLeft w:val="640"/>
          <w:marRight w:val="0"/>
          <w:marTop w:val="0"/>
          <w:marBottom w:val="0"/>
          <w:divBdr>
            <w:top w:val="none" w:sz="0" w:space="0" w:color="auto"/>
            <w:left w:val="none" w:sz="0" w:space="0" w:color="auto"/>
            <w:bottom w:val="none" w:sz="0" w:space="0" w:color="auto"/>
            <w:right w:val="none" w:sz="0" w:space="0" w:color="auto"/>
          </w:divBdr>
        </w:div>
        <w:div w:id="877550680">
          <w:marLeft w:val="640"/>
          <w:marRight w:val="0"/>
          <w:marTop w:val="0"/>
          <w:marBottom w:val="0"/>
          <w:divBdr>
            <w:top w:val="none" w:sz="0" w:space="0" w:color="auto"/>
            <w:left w:val="none" w:sz="0" w:space="0" w:color="auto"/>
            <w:bottom w:val="none" w:sz="0" w:space="0" w:color="auto"/>
            <w:right w:val="none" w:sz="0" w:space="0" w:color="auto"/>
          </w:divBdr>
        </w:div>
        <w:div w:id="1609894867">
          <w:marLeft w:val="640"/>
          <w:marRight w:val="0"/>
          <w:marTop w:val="0"/>
          <w:marBottom w:val="0"/>
          <w:divBdr>
            <w:top w:val="none" w:sz="0" w:space="0" w:color="auto"/>
            <w:left w:val="none" w:sz="0" w:space="0" w:color="auto"/>
            <w:bottom w:val="none" w:sz="0" w:space="0" w:color="auto"/>
            <w:right w:val="none" w:sz="0" w:space="0" w:color="auto"/>
          </w:divBdr>
        </w:div>
        <w:div w:id="1267812936">
          <w:marLeft w:val="640"/>
          <w:marRight w:val="0"/>
          <w:marTop w:val="0"/>
          <w:marBottom w:val="0"/>
          <w:divBdr>
            <w:top w:val="none" w:sz="0" w:space="0" w:color="auto"/>
            <w:left w:val="none" w:sz="0" w:space="0" w:color="auto"/>
            <w:bottom w:val="none" w:sz="0" w:space="0" w:color="auto"/>
            <w:right w:val="none" w:sz="0" w:space="0" w:color="auto"/>
          </w:divBdr>
        </w:div>
        <w:div w:id="1742437544">
          <w:marLeft w:val="640"/>
          <w:marRight w:val="0"/>
          <w:marTop w:val="0"/>
          <w:marBottom w:val="0"/>
          <w:divBdr>
            <w:top w:val="none" w:sz="0" w:space="0" w:color="auto"/>
            <w:left w:val="none" w:sz="0" w:space="0" w:color="auto"/>
            <w:bottom w:val="none" w:sz="0" w:space="0" w:color="auto"/>
            <w:right w:val="none" w:sz="0" w:space="0" w:color="auto"/>
          </w:divBdr>
        </w:div>
        <w:div w:id="386341863">
          <w:marLeft w:val="640"/>
          <w:marRight w:val="0"/>
          <w:marTop w:val="0"/>
          <w:marBottom w:val="0"/>
          <w:divBdr>
            <w:top w:val="none" w:sz="0" w:space="0" w:color="auto"/>
            <w:left w:val="none" w:sz="0" w:space="0" w:color="auto"/>
            <w:bottom w:val="none" w:sz="0" w:space="0" w:color="auto"/>
            <w:right w:val="none" w:sz="0" w:space="0" w:color="auto"/>
          </w:divBdr>
        </w:div>
        <w:div w:id="1038430902">
          <w:marLeft w:val="640"/>
          <w:marRight w:val="0"/>
          <w:marTop w:val="0"/>
          <w:marBottom w:val="0"/>
          <w:divBdr>
            <w:top w:val="none" w:sz="0" w:space="0" w:color="auto"/>
            <w:left w:val="none" w:sz="0" w:space="0" w:color="auto"/>
            <w:bottom w:val="none" w:sz="0" w:space="0" w:color="auto"/>
            <w:right w:val="none" w:sz="0" w:space="0" w:color="auto"/>
          </w:divBdr>
        </w:div>
        <w:div w:id="2113082954">
          <w:marLeft w:val="640"/>
          <w:marRight w:val="0"/>
          <w:marTop w:val="0"/>
          <w:marBottom w:val="0"/>
          <w:divBdr>
            <w:top w:val="none" w:sz="0" w:space="0" w:color="auto"/>
            <w:left w:val="none" w:sz="0" w:space="0" w:color="auto"/>
            <w:bottom w:val="none" w:sz="0" w:space="0" w:color="auto"/>
            <w:right w:val="none" w:sz="0" w:space="0" w:color="auto"/>
          </w:divBdr>
        </w:div>
      </w:divsChild>
    </w:div>
    <w:div w:id="1745449029">
      <w:bodyDiv w:val="1"/>
      <w:marLeft w:val="0"/>
      <w:marRight w:val="0"/>
      <w:marTop w:val="0"/>
      <w:marBottom w:val="0"/>
      <w:divBdr>
        <w:top w:val="none" w:sz="0" w:space="0" w:color="auto"/>
        <w:left w:val="none" w:sz="0" w:space="0" w:color="auto"/>
        <w:bottom w:val="none" w:sz="0" w:space="0" w:color="auto"/>
        <w:right w:val="none" w:sz="0" w:space="0" w:color="auto"/>
      </w:divBdr>
      <w:divsChild>
        <w:div w:id="20476974">
          <w:marLeft w:val="640"/>
          <w:marRight w:val="0"/>
          <w:marTop w:val="0"/>
          <w:marBottom w:val="0"/>
          <w:divBdr>
            <w:top w:val="none" w:sz="0" w:space="0" w:color="auto"/>
            <w:left w:val="none" w:sz="0" w:space="0" w:color="auto"/>
            <w:bottom w:val="none" w:sz="0" w:space="0" w:color="auto"/>
            <w:right w:val="none" w:sz="0" w:space="0" w:color="auto"/>
          </w:divBdr>
        </w:div>
        <w:div w:id="98529137">
          <w:marLeft w:val="640"/>
          <w:marRight w:val="0"/>
          <w:marTop w:val="0"/>
          <w:marBottom w:val="0"/>
          <w:divBdr>
            <w:top w:val="none" w:sz="0" w:space="0" w:color="auto"/>
            <w:left w:val="none" w:sz="0" w:space="0" w:color="auto"/>
            <w:bottom w:val="none" w:sz="0" w:space="0" w:color="auto"/>
            <w:right w:val="none" w:sz="0" w:space="0" w:color="auto"/>
          </w:divBdr>
        </w:div>
        <w:div w:id="127481471">
          <w:marLeft w:val="640"/>
          <w:marRight w:val="0"/>
          <w:marTop w:val="0"/>
          <w:marBottom w:val="0"/>
          <w:divBdr>
            <w:top w:val="none" w:sz="0" w:space="0" w:color="auto"/>
            <w:left w:val="none" w:sz="0" w:space="0" w:color="auto"/>
            <w:bottom w:val="none" w:sz="0" w:space="0" w:color="auto"/>
            <w:right w:val="none" w:sz="0" w:space="0" w:color="auto"/>
          </w:divBdr>
        </w:div>
        <w:div w:id="163932483">
          <w:marLeft w:val="640"/>
          <w:marRight w:val="0"/>
          <w:marTop w:val="0"/>
          <w:marBottom w:val="0"/>
          <w:divBdr>
            <w:top w:val="none" w:sz="0" w:space="0" w:color="auto"/>
            <w:left w:val="none" w:sz="0" w:space="0" w:color="auto"/>
            <w:bottom w:val="none" w:sz="0" w:space="0" w:color="auto"/>
            <w:right w:val="none" w:sz="0" w:space="0" w:color="auto"/>
          </w:divBdr>
        </w:div>
        <w:div w:id="216939382">
          <w:marLeft w:val="640"/>
          <w:marRight w:val="0"/>
          <w:marTop w:val="0"/>
          <w:marBottom w:val="0"/>
          <w:divBdr>
            <w:top w:val="none" w:sz="0" w:space="0" w:color="auto"/>
            <w:left w:val="none" w:sz="0" w:space="0" w:color="auto"/>
            <w:bottom w:val="none" w:sz="0" w:space="0" w:color="auto"/>
            <w:right w:val="none" w:sz="0" w:space="0" w:color="auto"/>
          </w:divBdr>
        </w:div>
        <w:div w:id="237449131">
          <w:marLeft w:val="640"/>
          <w:marRight w:val="0"/>
          <w:marTop w:val="0"/>
          <w:marBottom w:val="0"/>
          <w:divBdr>
            <w:top w:val="none" w:sz="0" w:space="0" w:color="auto"/>
            <w:left w:val="none" w:sz="0" w:space="0" w:color="auto"/>
            <w:bottom w:val="none" w:sz="0" w:space="0" w:color="auto"/>
            <w:right w:val="none" w:sz="0" w:space="0" w:color="auto"/>
          </w:divBdr>
        </w:div>
        <w:div w:id="292443184">
          <w:marLeft w:val="640"/>
          <w:marRight w:val="0"/>
          <w:marTop w:val="0"/>
          <w:marBottom w:val="0"/>
          <w:divBdr>
            <w:top w:val="none" w:sz="0" w:space="0" w:color="auto"/>
            <w:left w:val="none" w:sz="0" w:space="0" w:color="auto"/>
            <w:bottom w:val="none" w:sz="0" w:space="0" w:color="auto"/>
            <w:right w:val="none" w:sz="0" w:space="0" w:color="auto"/>
          </w:divBdr>
        </w:div>
        <w:div w:id="312492243">
          <w:marLeft w:val="640"/>
          <w:marRight w:val="0"/>
          <w:marTop w:val="0"/>
          <w:marBottom w:val="0"/>
          <w:divBdr>
            <w:top w:val="none" w:sz="0" w:space="0" w:color="auto"/>
            <w:left w:val="none" w:sz="0" w:space="0" w:color="auto"/>
            <w:bottom w:val="none" w:sz="0" w:space="0" w:color="auto"/>
            <w:right w:val="none" w:sz="0" w:space="0" w:color="auto"/>
          </w:divBdr>
        </w:div>
        <w:div w:id="397480931">
          <w:marLeft w:val="640"/>
          <w:marRight w:val="0"/>
          <w:marTop w:val="0"/>
          <w:marBottom w:val="0"/>
          <w:divBdr>
            <w:top w:val="none" w:sz="0" w:space="0" w:color="auto"/>
            <w:left w:val="none" w:sz="0" w:space="0" w:color="auto"/>
            <w:bottom w:val="none" w:sz="0" w:space="0" w:color="auto"/>
            <w:right w:val="none" w:sz="0" w:space="0" w:color="auto"/>
          </w:divBdr>
        </w:div>
        <w:div w:id="484930337">
          <w:marLeft w:val="640"/>
          <w:marRight w:val="0"/>
          <w:marTop w:val="0"/>
          <w:marBottom w:val="0"/>
          <w:divBdr>
            <w:top w:val="none" w:sz="0" w:space="0" w:color="auto"/>
            <w:left w:val="none" w:sz="0" w:space="0" w:color="auto"/>
            <w:bottom w:val="none" w:sz="0" w:space="0" w:color="auto"/>
            <w:right w:val="none" w:sz="0" w:space="0" w:color="auto"/>
          </w:divBdr>
        </w:div>
        <w:div w:id="517156900">
          <w:marLeft w:val="640"/>
          <w:marRight w:val="0"/>
          <w:marTop w:val="0"/>
          <w:marBottom w:val="0"/>
          <w:divBdr>
            <w:top w:val="none" w:sz="0" w:space="0" w:color="auto"/>
            <w:left w:val="none" w:sz="0" w:space="0" w:color="auto"/>
            <w:bottom w:val="none" w:sz="0" w:space="0" w:color="auto"/>
            <w:right w:val="none" w:sz="0" w:space="0" w:color="auto"/>
          </w:divBdr>
        </w:div>
        <w:div w:id="545525777">
          <w:marLeft w:val="640"/>
          <w:marRight w:val="0"/>
          <w:marTop w:val="0"/>
          <w:marBottom w:val="0"/>
          <w:divBdr>
            <w:top w:val="none" w:sz="0" w:space="0" w:color="auto"/>
            <w:left w:val="none" w:sz="0" w:space="0" w:color="auto"/>
            <w:bottom w:val="none" w:sz="0" w:space="0" w:color="auto"/>
            <w:right w:val="none" w:sz="0" w:space="0" w:color="auto"/>
          </w:divBdr>
        </w:div>
        <w:div w:id="674379346">
          <w:marLeft w:val="640"/>
          <w:marRight w:val="0"/>
          <w:marTop w:val="0"/>
          <w:marBottom w:val="0"/>
          <w:divBdr>
            <w:top w:val="none" w:sz="0" w:space="0" w:color="auto"/>
            <w:left w:val="none" w:sz="0" w:space="0" w:color="auto"/>
            <w:bottom w:val="none" w:sz="0" w:space="0" w:color="auto"/>
            <w:right w:val="none" w:sz="0" w:space="0" w:color="auto"/>
          </w:divBdr>
        </w:div>
        <w:div w:id="743575968">
          <w:marLeft w:val="640"/>
          <w:marRight w:val="0"/>
          <w:marTop w:val="0"/>
          <w:marBottom w:val="0"/>
          <w:divBdr>
            <w:top w:val="none" w:sz="0" w:space="0" w:color="auto"/>
            <w:left w:val="none" w:sz="0" w:space="0" w:color="auto"/>
            <w:bottom w:val="none" w:sz="0" w:space="0" w:color="auto"/>
            <w:right w:val="none" w:sz="0" w:space="0" w:color="auto"/>
          </w:divBdr>
        </w:div>
        <w:div w:id="747845244">
          <w:marLeft w:val="640"/>
          <w:marRight w:val="0"/>
          <w:marTop w:val="0"/>
          <w:marBottom w:val="0"/>
          <w:divBdr>
            <w:top w:val="none" w:sz="0" w:space="0" w:color="auto"/>
            <w:left w:val="none" w:sz="0" w:space="0" w:color="auto"/>
            <w:bottom w:val="none" w:sz="0" w:space="0" w:color="auto"/>
            <w:right w:val="none" w:sz="0" w:space="0" w:color="auto"/>
          </w:divBdr>
        </w:div>
        <w:div w:id="751506635">
          <w:marLeft w:val="640"/>
          <w:marRight w:val="0"/>
          <w:marTop w:val="0"/>
          <w:marBottom w:val="0"/>
          <w:divBdr>
            <w:top w:val="none" w:sz="0" w:space="0" w:color="auto"/>
            <w:left w:val="none" w:sz="0" w:space="0" w:color="auto"/>
            <w:bottom w:val="none" w:sz="0" w:space="0" w:color="auto"/>
            <w:right w:val="none" w:sz="0" w:space="0" w:color="auto"/>
          </w:divBdr>
        </w:div>
        <w:div w:id="869220421">
          <w:marLeft w:val="640"/>
          <w:marRight w:val="0"/>
          <w:marTop w:val="0"/>
          <w:marBottom w:val="0"/>
          <w:divBdr>
            <w:top w:val="none" w:sz="0" w:space="0" w:color="auto"/>
            <w:left w:val="none" w:sz="0" w:space="0" w:color="auto"/>
            <w:bottom w:val="none" w:sz="0" w:space="0" w:color="auto"/>
            <w:right w:val="none" w:sz="0" w:space="0" w:color="auto"/>
          </w:divBdr>
        </w:div>
        <w:div w:id="878080654">
          <w:marLeft w:val="640"/>
          <w:marRight w:val="0"/>
          <w:marTop w:val="0"/>
          <w:marBottom w:val="0"/>
          <w:divBdr>
            <w:top w:val="none" w:sz="0" w:space="0" w:color="auto"/>
            <w:left w:val="none" w:sz="0" w:space="0" w:color="auto"/>
            <w:bottom w:val="none" w:sz="0" w:space="0" w:color="auto"/>
            <w:right w:val="none" w:sz="0" w:space="0" w:color="auto"/>
          </w:divBdr>
        </w:div>
        <w:div w:id="891772765">
          <w:marLeft w:val="640"/>
          <w:marRight w:val="0"/>
          <w:marTop w:val="0"/>
          <w:marBottom w:val="0"/>
          <w:divBdr>
            <w:top w:val="none" w:sz="0" w:space="0" w:color="auto"/>
            <w:left w:val="none" w:sz="0" w:space="0" w:color="auto"/>
            <w:bottom w:val="none" w:sz="0" w:space="0" w:color="auto"/>
            <w:right w:val="none" w:sz="0" w:space="0" w:color="auto"/>
          </w:divBdr>
        </w:div>
        <w:div w:id="904338872">
          <w:marLeft w:val="640"/>
          <w:marRight w:val="0"/>
          <w:marTop w:val="0"/>
          <w:marBottom w:val="0"/>
          <w:divBdr>
            <w:top w:val="none" w:sz="0" w:space="0" w:color="auto"/>
            <w:left w:val="none" w:sz="0" w:space="0" w:color="auto"/>
            <w:bottom w:val="none" w:sz="0" w:space="0" w:color="auto"/>
            <w:right w:val="none" w:sz="0" w:space="0" w:color="auto"/>
          </w:divBdr>
        </w:div>
        <w:div w:id="913316777">
          <w:marLeft w:val="640"/>
          <w:marRight w:val="0"/>
          <w:marTop w:val="0"/>
          <w:marBottom w:val="0"/>
          <w:divBdr>
            <w:top w:val="none" w:sz="0" w:space="0" w:color="auto"/>
            <w:left w:val="none" w:sz="0" w:space="0" w:color="auto"/>
            <w:bottom w:val="none" w:sz="0" w:space="0" w:color="auto"/>
            <w:right w:val="none" w:sz="0" w:space="0" w:color="auto"/>
          </w:divBdr>
        </w:div>
        <w:div w:id="947853227">
          <w:marLeft w:val="640"/>
          <w:marRight w:val="0"/>
          <w:marTop w:val="0"/>
          <w:marBottom w:val="0"/>
          <w:divBdr>
            <w:top w:val="none" w:sz="0" w:space="0" w:color="auto"/>
            <w:left w:val="none" w:sz="0" w:space="0" w:color="auto"/>
            <w:bottom w:val="none" w:sz="0" w:space="0" w:color="auto"/>
            <w:right w:val="none" w:sz="0" w:space="0" w:color="auto"/>
          </w:divBdr>
        </w:div>
        <w:div w:id="1004085582">
          <w:marLeft w:val="640"/>
          <w:marRight w:val="0"/>
          <w:marTop w:val="0"/>
          <w:marBottom w:val="0"/>
          <w:divBdr>
            <w:top w:val="none" w:sz="0" w:space="0" w:color="auto"/>
            <w:left w:val="none" w:sz="0" w:space="0" w:color="auto"/>
            <w:bottom w:val="none" w:sz="0" w:space="0" w:color="auto"/>
            <w:right w:val="none" w:sz="0" w:space="0" w:color="auto"/>
          </w:divBdr>
        </w:div>
        <w:div w:id="1044717786">
          <w:marLeft w:val="640"/>
          <w:marRight w:val="0"/>
          <w:marTop w:val="0"/>
          <w:marBottom w:val="0"/>
          <w:divBdr>
            <w:top w:val="none" w:sz="0" w:space="0" w:color="auto"/>
            <w:left w:val="none" w:sz="0" w:space="0" w:color="auto"/>
            <w:bottom w:val="none" w:sz="0" w:space="0" w:color="auto"/>
            <w:right w:val="none" w:sz="0" w:space="0" w:color="auto"/>
          </w:divBdr>
        </w:div>
        <w:div w:id="1065179902">
          <w:marLeft w:val="640"/>
          <w:marRight w:val="0"/>
          <w:marTop w:val="0"/>
          <w:marBottom w:val="0"/>
          <w:divBdr>
            <w:top w:val="none" w:sz="0" w:space="0" w:color="auto"/>
            <w:left w:val="none" w:sz="0" w:space="0" w:color="auto"/>
            <w:bottom w:val="none" w:sz="0" w:space="0" w:color="auto"/>
            <w:right w:val="none" w:sz="0" w:space="0" w:color="auto"/>
          </w:divBdr>
        </w:div>
        <w:div w:id="1095319500">
          <w:marLeft w:val="640"/>
          <w:marRight w:val="0"/>
          <w:marTop w:val="0"/>
          <w:marBottom w:val="0"/>
          <w:divBdr>
            <w:top w:val="none" w:sz="0" w:space="0" w:color="auto"/>
            <w:left w:val="none" w:sz="0" w:space="0" w:color="auto"/>
            <w:bottom w:val="none" w:sz="0" w:space="0" w:color="auto"/>
            <w:right w:val="none" w:sz="0" w:space="0" w:color="auto"/>
          </w:divBdr>
        </w:div>
        <w:div w:id="1193156008">
          <w:marLeft w:val="640"/>
          <w:marRight w:val="0"/>
          <w:marTop w:val="0"/>
          <w:marBottom w:val="0"/>
          <w:divBdr>
            <w:top w:val="none" w:sz="0" w:space="0" w:color="auto"/>
            <w:left w:val="none" w:sz="0" w:space="0" w:color="auto"/>
            <w:bottom w:val="none" w:sz="0" w:space="0" w:color="auto"/>
            <w:right w:val="none" w:sz="0" w:space="0" w:color="auto"/>
          </w:divBdr>
        </w:div>
        <w:div w:id="1209144273">
          <w:marLeft w:val="640"/>
          <w:marRight w:val="0"/>
          <w:marTop w:val="0"/>
          <w:marBottom w:val="0"/>
          <w:divBdr>
            <w:top w:val="none" w:sz="0" w:space="0" w:color="auto"/>
            <w:left w:val="none" w:sz="0" w:space="0" w:color="auto"/>
            <w:bottom w:val="none" w:sz="0" w:space="0" w:color="auto"/>
            <w:right w:val="none" w:sz="0" w:space="0" w:color="auto"/>
          </w:divBdr>
        </w:div>
        <w:div w:id="1241909241">
          <w:marLeft w:val="640"/>
          <w:marRight w:val="0"/>
          <w:marTop w:val="0"/>
          <w:marBottom w:val="0"/>
          <w:divBdr>
            <w:top w:val="none" w:sz="0" w:space="0" w:color="auto"/>
            <w:left w:val="none" w:sz="0" w:space="0" w:color="auto"/>
            <w:bottom w:val="none" w:sz="0" w:space="0" w:color="auto"/>
            <w:right w:val="none" w:sz="0" w:space="0" w:color="auto"/>
          </w:divBdr>
        </w:div>
        <w:div w:id="1265068828">
          <w:marLeft w:val="640"/>
          <w:marRight w:val="0"/>
          <w:marTop w:val="0"/>
          <w:marBottom w:val="0"/>
          <w:divBdr>
            <w:top w:val="none" w:sz="0" w:space="0" w:color="auto"/>
            <w:left w:val="none" w:sz="0" w:space="0" w:color="auto"/>
            <w:bottom w:val="none" w:sz="0" w:space="0" w:color="auto"/>
            <w:right w:val="none" w:sz="0" w:space="0" w:color="auto"/>
          </w:divBdr>
        </w:div>
        <w:div w:id="1328362889">
          <w:marLeft w:val="640"/>
          <w:marRight w:val="0"/>
          <w:marTop w:val="0"/>
          <w:marBottom w:val="0"/>
          <w:divBdr>
            <w:top w:val="none" w:sz="0" w:space="0" w:color="auto"/>
            <w:left w:val="none" w:sz="0" w:space="0" w:color="auto"/>
            <w:bottom w:val="none" w:sz="0" w:space="0" w:color="auto"/>
            <w:right w:val="none" w:sz="0" w:space="0" w:color="auto"/>
          </w:divBdr>
        </w:div>
        <w:div w:id="1360468354">
          <w:marLeft w:val="640"/>
          <w:marRight w:val="0"/>
          <w:marTop w:val="0"/>
          <w:marBottom w:val="0"/>
          <w:divBdr>
            <w:top w:val="none" w:sz="0" w:space="0" w:color="auto"/>
            <w:left w:val="none" w:sz="0" w:space="0" w:color="auto"/>
            <w:bottom w:val="none" w:sz="0" w:space="0" w:color="auto"/>
            <w:right w:val="none" w:sz="0" w:space="0" w:color="auto"/>
          </w:divBdr>
        </w:div>
        <w:div w:id="1575697314">
          <w:marLeft w:val="640"/>
          <w:marRight w:val="0"/>
          <w:marTop w:val="0"/>
          <w:marBottom w:val="0"/>
          <w:divBdr>
            <w:top w:val="none" w:sz="0" w:space="0" w:color="auto"/>
            <w:left w:val="none" w:sz="0" w:space="0" w:color="auto"/>
            <w:bottom w:val="none" w:sz="0" w:space="0" w:color="auto"/>
            <w:right w:val="none" w:sz="0" w:space="0" w:color="auto"/>
          </w:divBdr>
        </w:div>
        <w:div w:id="1586068893">
          <w:marLeft w:val="640"/>
          <w:marRight w:val="0"/>
          <w:marTop w:val="0"/>
          <w:marBottom w:val="0"/>
          <w:divBdr>
            <w:top w:val="none" w:sz="0" w:space="0" w:color="auto"/>
            <w:left w:val="none" w:sz="0" w:space="0" w:color="auto"/>
            <w:bottom w:val="none" w:sz="0" w:space="0" w:color="auto"/>
            <w:right w:val="none" w:sz="0" w:space="0" w:color="auto"/>
          </w:divBdr>
        </w:div>
        <w:div w:id="1590232009">
          <w:marLeft w:val="640"/>
          <w:marRight w:val="0"/>
          <w:marTop w:val="0"/>
          <w:marBottom w:val="0"/>
          <w:divBdr>
            <w:top w:val="none" w:sz="0" w:space="0" w:color="auto"/>
            <w:left w:val="none" w:sz="0" w:space="0" w:color="auto"/>
            <w:bottom w:val="none" w:sz="0" w:space="0" w:color="auto"/>
            <w:right w:val="none" w:sz="0" w:space="0" w:color="auto"/>
          </w:divBdr>
        </w:div>
        <w:div w:id="1685551678">
          <w:marLeft w:val="640"/>
          <w:marRight w:val="0"/>
          <w:marTop w:val="0"/>
          <w:marBottom w:val="0"/>
          <w:divBdr>
            <w:top w:val="none" w:sz="0" w:space="0" w:color="auto"/>
            <w:left w:val="none" w:sz="0" w:space="0" w:color="auto"/>
            <w:bottom w:val="none" w:sz="0" w:space="0" w:color="auto"/>
            <w:right w:val="none" w:sz="0" w:space="0" w:color="auto"/>
          </w:divBdr>
        </w:div>
        <w:div w:id="1726643619">
          <w:marLeft w:val="640"/>
          <w:marRight w:val="0"/>
          <w:marTop w:val="0"/>
          <w:marBottom w:val="0"/>
          <w:divBdr>
            <w:top w:val="none" w:sz="0" w:space="0" w:color="auto"/>
            <w:left w:val="none" w:sz="0" w:space="0" w:color="auto"/>
            <w:bottom w:val="none" w:sz="0" w:space="0" w:color="auto"/>
            <w:right w:val="none" w:sz="0" w:space="0" w:color="auto"/>
          </w:divBdr>
        </w:div>
        <w:div w:id="1839536236">
          <w:marLeft w:val="640"/>
          <w:marRight w:val="0"/>
          <w:marTop w:val="0"/>
          <w:marBottom w:val="0"/>
          <w:divBdr>
            <w:top w:val="none" w:sz="0" w:space="0" w:color="auto"/>
            <w:left w:val="none" w:sz="0" w:space="0" w:color="auto"/>
            <w:bottom w:val="none" w:sz="0" w:space="0" w:color="auto"/>
            <w:right w:val="none" w:sz="0" w:space="0" w:color="auto"/>
          </w:divBdr>
        </w:div>
        <w:div w:id="1844584512">
          <w:marLeft w:val="640"/>
          <w:marRight w:val="0"/>
          <w:marTop w:val="0"/>
          <w:marBottom w:val="0"/>
          <w:divBdr>
            <w:top w:val="none" w:sz="0" w:space="0" w:color="auto"/>
            <w:left w:val="none" w:sz="0" w:space="0" w:color="auto"/>
            <w:bottom w:val="none" w:sz="0" w:space="0" w:color="auto"/>
            <w:right w:val="none" w:sz="0" w:space="0" w:color="auto"/>
          </w:divBdr>
        </w:div>
        <w:div w:id="1917129714">
          <w:marLeft w:val="640"/>
          <w:marRight w:val="0"/>
          <w:marTop w:val="0"/>
          <w:marBottom w:val="0"/>
          <w:divBdr>
            <w:top w:val="none" w:sz="0" w:space="0" w:color="auto"/>
            <w:left w:val="none" w:sz="0" w:space="0" w:color="auto"/>
            <w:bottom w:val="none" w:sz="0" w:space="0" w:color="auto"/>
            <w:right w:val="none" w:sz="0" w:space="0" w:color="auto"/>
          </w:divBdr>
        </w:div>
        <w:div w:id="1996453480">
          <w:marLeft w:val="640"/>
          <w:marRight w:val="0"/>
          <w:marTop w:val="0"/>
          <w:marBottom w:val="0"/>
          <w:divBdr>
            <w:top w:val="none" w:sz="0" w:space="0" w:color="auto"/>
            <w:left w:val="none" w:sz="0" w:space="0" w:color="auto"/>
            <w:bottom w:val="none" w:sz="0" w:space="0" w:color="auto"/>
            <w:right w:val="none" w:sz="0" w:space="0" w:color="auto"/>
          </w:divBdr>
        </w:div>
        <w:div w:id="2068524425">
          <w:marLeft w:val="640"/>
          <w:marRight w:val="0"/>
          <w:marTop w:val="0"/>
          <w:marBottom w:val="0"/>
          <w:divBdr>
            <w:top w:val="none" w:sz="0" w:space="0" w:color="auto"/>
            <w:left w:val="none" w:sz="0" w:space="0" w:color="auto"/>
            <w:bottom w:val="none" w:sz="0" w:space="0" w:color="auto"/>
            <w:right w:val="none" w:sz="0" w:space="0" w:color="auto"/>
          </w:divBdr>
        </w:div>
        <w:div w:id="2073773806">
          <w:marLeft w:val="640"/>
          <w:marRight w:val="0"/>
          <w:marTop w:val="0"/>
          <w:marBottom w:val="0"/>
          <w:divBdr>
            <w:top w:val="none" w:sz="0" w:space="0" w:color="auto"/>
            <w:left w:val="none" w:sz="0" w:space="0" w:color="auto"/>
            <w:bottom w:val="none" w:sz="0" w:space="0" w:color="auto"/>
            <w:right w:val="none" w:sz="0" w:space="0" w:color="auto"/>
          </w:divBdr>
        </w:div>
        <w:div w:id="2089305200">
          <w:marLeft w:val="640"/>
          <w:marRight w:val="0"/>
          <w:marTop w:val="0"/>
          <w:marBottom w:val="0"/>
          <w:divBdr>
            <w:top w:val="none" w:sz="0" w:space="0" w:color="auto"/>
            <w:left w:val="none" w:sz="0" w:space="0" w:color="auto"/>
            <w:bottom w:val="none" w:sz="0" w:space="0" w:color="auto"/>
            <w:right w:val="none" w:sz="0" w:space="0" w:color="auto"/>
          </w:divBdr>
        </w:div>
        <w:div w:id="2139251118">
          <w:marLeft w:val="640"/>
          <w:marRight w:val="0"/>
          <w:marTop w:val="0"/>
          <w:marBottom w:val="0"/>
          <w:divBdr>
            <w:top w:val="none" w:sz="0" w:space="0" w:color="auto"/>
            <w:left w:val="none" w:sz="0" w:space="0" w:color="auto"/>
            <w:bottom w:val="none" w:sz="0" w:space="0" w:color="auto"/>
            <w:right w:val="none" w:sz="0" w:space="0" w:color="auto"/>
          </w:divBdr>
        </w:div>
      </w:divsChild>
    </w:div>
    <w:div w:id="1765880441">
      <w:bodyDiv w:val="1"/>
      <w:marLeft w:val="0"/>
      <w:marRight w:val="0"/>
      <w:marTop w:val="0"/>
      <w:marBottom w:val="0"/>
      <w:divBdr>
        <w:top w:val="none" w:sz="0" w:space="0" w:color="auto"/>
        <w:left w:val="none" w:sz="0" w:space="0" w:color="auto"/>
        <w:bottom w:val="none" w:sz="0" w:space="0" w:color="auto"/>
        <w:right w:val="none" w:sz="0" w:space="0" w:color="auto"/>
      </w:divBdr>
      <w:divsChild>
        <w:div w:id="54546555">
          <w:marLeft w:val="640"/>
          <w:marRight w:val="0"/>
          <w:marTop w:val="0"/>
          <w:marBottom w:val="0"/>
          <w:divBdr>
            <w:top w:val="none" w:sz="0" w:space="0" w:color="auto"/>
            <w:left w:val="none" w:sz="0" w:space="0" w:color="auto"/>
            <w:bottom w:val="none" w:sz="0" w:space="0" w:color="auto"/>
            <w:right w:val="none" w:sz="0" w:space="0" w:color="auto"/>
          </w:divBdr>
        </w:div>
        <w:div w:id="60372745">
          <w:marLeft w:val="640"/>
          <w:marRight w:val="0"/>
          <w:marTop w:val="0"/>
          <w:marBottom w:val="0"/>
          <w:divBdr>
            <w:top w:val="none" w:sz="0" w:space="0" w:color="auto"/>
            <w:left w:val="none" w:sz="0" w:space="0" w:color="auto"/>
            <w:bottom w:val="none" w:sz="0" w:space="0" w:color="auto"/>
            <w:right w:val="none" w:sz="0" w:space="0" w:color="auto"/>
          </w:divBdr>
        </w:div>
        <w:div w:id="123085477">
          <w:marLeft w:val="640"/>
          <w:marRight w:val="0"/>
          <w:marTop w:val="0"/>
          <w:marBottom w:val="0"/>
          <w:divBdr>
            <w:top w:val="none" w:sz="0" w:space="0" w:color="auto"/>
            <w:left w:val="none" w:sz="0" w:space="0" w:color="auto"/>
            <w:bottom w:val="none" w:sz="0" w:space="0" w:color="auto"/>
            <w:right w:val="none" w:sz="0" w:space="0" w:color="auto"/>
          </w:divBdr>
        </w:div>
        <w:div w:id="145441039">
          <w:marLeft w:val="640"/>
          <w:marRight w:val="0"/>
          <w:marTop w:val="0"/>
          <w:marBottom w:val="0"/>
          <w:divBdr>
            <w:top w:val="none" w:sz="0" w:space="0" w:color="auto"/>
            <w:left w:val="none" w:sz="0" w:space="0" w:color="auto"/>
            <w:bottom w:val="none" w:sz="0" w:space="0" w:color="auto"/>
            <w:right w:val="none" w:sz="0" w:space="0" w:color="auto"/>
          </w:divBdr>
        </w:div>
        <w:div w:id="177425187">
          <w:marLeft w:val="640"/>
          <w:marRight w:val="0"/>
          <w:marTop w:val="0"/>
          <w:marBottom w:val="0"/>
          <w:divBdr>
            <w:top w:val="none" w:sz="0" w:space="0" w:color="auto"/>
            <w:left w:val="none" w:sz="0" w:space="0" w:color="auto"/>
            <w:bottom w:val="none" w:sz="0" w:space="0" w:color="auto"/>
            <w:right w:val="none" w:sz="0" w:space="0" w:color="auto"/>
          </w:divBdr>
        </w:div>
        <w:div w:id="208611487">
          <w:marLeft w:val="640"/>
          <w:marRight w:val="0"/>
          <w:marTop w:val="0"/>
          <w:marBottom w:val="0"/>
          <w:divBdr>
            <w:top w:val="none" w:sz="0" w:space="0" w:color="auto"/>
            <w:left w:val="none" w:sz="0" w:space="0" w:color="auto"/>
            <w:bottom w:val="none" w:sz="0" w:space="0" w:color="auto"/>
            <w:right w:val="none" w:sz="0" w:space="0" w:color="auto"/>
          </w:divBdr>
        </w:div>
        <w:div w:id="233705959">
          <w:marLeft w:val="640"/>
          <w:marRight w:val="0"/>
          <w:marTop w:val="0"/>
          <w:marBottom w:val="0"/>
          <w:divBdr>
            <w:top w:val="none" w:sz="0" w:space="0" w:color="auto"/>
            <w:left w:val="none" w:sz="0" w:space="0" w:color="auto"/>
            <w:bottom w:val="none" w:sz="0" w:space="0" w:color="auto"/>
            <w:right w:val="none" w:sz="0" w:space="0" w:color="auto"/>
          </w:divBdr>
        </w:div>
        <w:div w:id="305017428">
          <w:marLeft w:val="640"/>
          <w:marRight w:val="0"/>
          <w:marTop w:val="0"/>
          <w:marBottom w:val="0"/>
          <w:divBdr>
            <w:top w:val="none" w:sz="0" w:space="0" w:color="auto"/>
            <w:left w:val="none" w:sz="0" w:space="0" w:color="auto"/>
            <w:bottom w:val="none" w:sz="0" w:space="0" w:color="auto"/>
            <w:right w:val="none" w:sz="0" w:space="0" w:color="auto"/>
          </w:divBdr>
        </w:div>
        <w:div w:id="334959264">
          <w:marLeft w:val="640"/>
          <w:marRight w:val="0"/>
          <w:marTop w:val="0"/>
          <w:marBottom w:val="0"/>
          <w:divBdr>
            <w:top w:val="none" w:sz="0" w:space="0" w:color="auto"/>
            <w:left w:val="none" w:sz="0" w:space="0" w:color="auto"/>
            <w:bottom w:val="none" w:sz="0" w:space="0" w:color="auto"/>
            <w:right w:val="none" w:sz="0" w:space="0" w:color="auto"/>
          </w:divBdr>
        </w:div>
        <w:div w:id="347947367">
          <w:marLeft w:val="640"/>
          <w:marRight w:val="0"/>
          <w:marTop w:val="0"/>
          <w:marBottom w:val="0"/>
          <w:divBdr>
            <w:top w:val="none" w:sz="0" w:space="0" w:color="auto"/>
            <w:left w:val="none" w:sz="0" w:space="0" w:color="auto"/>
            <w:bottom w:val="none" w:sz="0" w:space="0" w:color="auto"/>
            <w:right w:val="none" w:sz="0" w:space="0" w:color="auto"/>
          </w:divBdr>
        </w:div>
        <w:div w:id="398097928">
          <w:marLeft w:val="640"/>
          <w:marRight w:val="0"/>
          <w:marTop w:val="0"/>
          <w:marBottom w:val="0"/>
          <w:divBdr>
            <w:top w:val="none" w:sz="0" w:space="0" w:color="auto"/>
            <w:left w:val="none" w:sz="0" w:space="0" w:color="auto"/>
            <w:bottom w:val="none" w:sz="0" w:space="0" w:color="auto"/>
            <w:right w:val="none" w:sz="0" w:space="0" w:color="auto"/>
          </w:divBdr>
        </w:div>
        <w:div w:id="414784062">
          <w:marLeft w:val="640"/>
          <w:marRight w:val="0"/>
          <w:marTop w:val="0"/>
          <w:marBottom w:val="0"/>
          <w:divBdr>
            <w:top w:val="none" w:sz="0" w:space="0" w:color="auto"/>
            <w:left w:val="none" w:sz="0" w:space="0" w:color="auto"/>
            <w:bottom w:val="none" w:sz="0" w:space="0" w:color="auto"/>
            <w:right w:val="none" w:sz="0" w:space="0" w:color="auto"/>
          </w:divBdr>
        </w:div>
        <w:div w:id="484515593">
          <w:marLeft w:val="640"/>
          <w:marRight w:val="0"/>
          <w:marTop w:val="0"/>
          <w:marBottom w:val="0"/>
          <w:divBdr>
            <w:top w:val="none" w:sz="0" w:space="0" w:color="auto"/>
            <w:left w:val="none" w:sz="0" w:space="0" w:color="auto"/>
            <w:bottom w:val="none" w:sz="0" w:space="0" w:color="auto"/>
            <w:right w:val="none" w:sz="0" w:space="0" w:color="auto"/>
          </w:divBdr>
        </w:div>
        <w:div w:id="546528088">
          <w:marLeft w:val="640"/>
          <w:marRight w:val="0"/>
          <w:marTop w:val="0"/>
          <w:marBottom w:val="0"/>
          <w:divBdr>
            <w:top w:val="none" w:sz="0" w:space="0" w:color="auto"/>
            <w:left w:val="none" w:sz="0" w:space="0" w:color="auto"/>
            <w:bottom w:val="none" w:sz="0" w:space="0" w:color="auto"/>
            <w:right w:val="none" w:sz="0" w:space="0" w:color="auto"/>
          </w:divBdr>
        </w:div>
        <w:div w:id="587735542">
          <w:marLeft w:val="640"/>
          <w:marRight w:val="0"/>
          <w:marTop w:val="0"/>
          <w:marBottom w:val="0"/>
          <w:divBdr>
            <w:top w:val="none" w:sz="0" w:space="0" w:color="auto"/>
            <w:left w:val="none" w:sz="0" w:space="0" w:color="auto"/>
            <w:bottom w:val="none" w:sz="0" w:space="0" w:color="auto"/>
            <w:right w:val="none" w:sz="0" w:space="0" w:color="auto"/>
          </w:divBdr>
        </w:div>
        <w:div w:id="621496223">
          <w:marLeft w:val="640"/>
          <w:marRight w:val="0"/>
          <w:marTop w:val="0"/>
          <w:marBottom w:val="0"/>
          <w:divBdr>
            <w:top w:val="none" w:sz="0" w:space="0" w:color="auto"/>
            <w:left w:val="none" w:sz="0" w:space="0" w:color="auto"/>
            <w:bottom w:val="none" w:sz="0" w:space="0" w:color="auto"/>
            <w:right w:val="none" w:sz="0" w:space="0" w:color="auto"/>
          </w:divBdr>
        </w:div>
        <w:div w:id="631208079">
          <w:marLeft w:val="640"/>
          <w:marRight w:val="0"/>
          <w:marTop w:val="0"/>
          <w:marBottom w:val="0"/>
          <w:divBdr>
            <w:top w:val="none" w:sz="0" w:space="0" w:color="auto"/>
            <w:left w:val="none" w:sz="0" w:space="0" w:color="auto"/>
            <w:bottom w:val="none" w:sz="0" w:space="0" w:color="auto"/>
            <w:right w:val="none" w:sz="0" w:space="0" w:color="auto"/>
          </w:divBdr>
        </w:div>
        <w:div w:id="704721502">
          <w:marLeft w:val="640"/>
          <w:marRight w:val="0"/>
          <w:marTop w:val="0"/>
          <w:marBottom w:val="0"/>
          <w:divBdr>
            <w:top w:val="none" w:sz="0" w:space="0" w:color="auto"/>
            <w:left w:val="none" w:sz="0" w:space="0" w:color="auto"/>
            <w:bottom w:val="none" w:sz="0" w:space="0" w:color="auto"/>
            <w:right w:val="none" w:sz="0" w:space="0" w:color="auto"/>
          </w:divBdr>
        </w:div>
        <w:div w:id="823858784">
          <w:marLeft w:val="640"/>
          <w:marRight w:val="0"/>
          <w:marTop w:val="0"/>
          <w:marBottom w:val="0"/>
          <w:divBdr>
            <w:top w:val="none" w:sz="0" w:space="0" w:color="auto"/>
            <w:left w:val="none" w:sz="0" w:space="0" w:color="auto"/>
            <w:bottom w:val="none" w:sz="0" w:space="0" w:color="auto"/>
            <w:right w:val="none" w:sz="0" w:space="0" w:color="auto"/>
          </w:divBdr>
        </w:div>
        <w:div w:id="889078993">
          <w:marLeft w:val="640"/>
          <w:marRight w:val="0"/>
          <w:marTop w:val="0"/>
          <w:marBottom w:val="0"/>
          <w:divBdr>
            <w:top w:val="none" w:sz="0" w:space="0" w:color="auto"/>
            <w:left w:val="none" w:sz="0" w:space="0" w:color="auto"/>
            <w:bottom w:val="none" w:sz="0" w:space="0" w:color="auto"/>
            <w:right w:val="none" w:sz="0" w:space="0" w:color="auto"/>
          </w:divBdr>
        </w:div>
        <w:div w:id="898630545">
          <w:marLeft w:val="640"/>
          <w:marRight w:val="0"/>
          <w:marTop w:val="0"/>
          <w:marBottom w:val="0"/>
          <w:divBdr>
            <w:top w:val="none" w:sz="0" w:space="0" w:color="auto"/>
            <w:left w:val="none" w:sz="0" w:space="0" w:color="auto"/>
            <w:bottom w:val="none" w:sz="0" w:space="0" w:color="auto"/>
            <w:right w:val="none" w:sz="0" w:space="0" w:color="auto"/>
          </w:divBdr>
        </w:div>
        <w:div w:id="906694047">
          <w:marLeft w:val="640"/>
          <w:marRight w:val="0"/>
          <w:marTop w:val="0"/>
          <w:marBottom w:val="0"/>
          <w:divBdr>
            <w:top w:val="none" w:sz="0" w:space="0" w:color="auto"/>
            <w:left w:val="none" w:sz="0" w:space="0" w:color="auto"/>
            <w:bottom w:val="none" w:sz="0" w:space="0" w:color="auto"/>
            <w:right w:val="none" w:sz="0" w:space="0" w:color="auto"/>
          </w:divBdr>
        </w:div>
        <w:div w:id="968169746">
          <w:marLeft w:val="640"/>
          <w:marRight w:val="0"/>
          <w:marTop w:val="0"/>
          <w:marBottom w:val="0"/>
          <w:divBdr>
            <w:top w:val="none" w:sz="0" w:space="0" w:color="auto"/>
            <w:left w:val="none" w:sz="0" w:space="0" w:color="auto"/>
            <w:bottom w:val="none" w:sz="0" w:space="0" w:color="auto"/>
            <w:right w:val="none" w:sz="0" w:space="0" w:color="auto"/>
          </w:divBdr>
        </w:div>
        <w:div w:id="968364606">
          <w:marLeft w:val="640"/>
          <w:marRight w:val="0"/>
          <w:marTop w:val="0"/>
          <w:marBottom w:val="0"/>
          <w:divBdr>
            <w:top w:val="none" w:sz="0" w:space="0" w:color="auto"/>
            <w:left w:val="none" w:sz="0" w:space="0" w:color="auto"/>
            <w:bottom w:val="none" w:sz="0" w:space="0" w:color="auto"/>
            <w:right w:val="none" w:sz="0" w:space="0" w:color="auto"/>
          </w:divBdr>
        </w:div>
        <w:div w:id="1087383781">
          <w:marLeft w:val="640"/>
          <w:marRight w:val="0"/>
          <w:marTop w:val="0"/>
          <w:marBottom w:val="0"/>
          <w:divBdr>
            <w:top w:val="none" w:sz="0" w:space="0" w:color="auto"/>
            <w:left w:val="none" w:sz="0" w:space="0" w:color="auto"/>
            <w:bottom w:val="none" w:sz="0" w:space="0" w:color="auto"/>
            <w:right w:val="none" w:sz="0" w:space="0" w:color="auto"/>
          </w:divBdr>
        </w:div>
        <w:div w:id="1159923112">
          <w:marLeft w:val="640"/>
          <w:marRight w:val="0"/>
          <w:marTop w:val="0"/>
          <w:marBottom w:val="0"/>
          <w:divBdr>
            <w:top w:val="none" w:sz="0" w:space="0" w:color="auto"/>
            <w:left w:val="none" w:sz="0" w:space="0" w:color="auto"/>
            <w:bottom w:val="none" w:sz="0" w:space="0" w:color="auto"/>
            <w:right w:val="none" w:sz="0" w:space="0" w:color="auto"/>
          </w:divBdr>
        </w:div>
        <w:div w:id="1163855057">
          <w:marLeft w:val="640"/>
          <w:marRight w:val="0"/>
          <w:marTop w:val="0"/>
          <w:marBottom w:val="0"/>
          <w:divBdr>
            <w:top w:val="none" w:sz="0" w:space="0" w:color="auto"/>
            <w:left w:val="none" w:sz="0" w:space="0" w:color="auto"/>
            <w:bottom w:val="none" w:sz="0" w:space="0" w:color="auto"/>
            <w:right w:val="none" w:sz="0" w:space="0" w:color="auto"/>
          </w:divBdr>
        </w:div>
        <w:div w:id="1173186250">
          <w:marLeft w:val="640"/>
          <w:marRight w:val="0"/>
          <w:marTop w:val="0"/>
          <w:marBottom w:val="0"/>
          <w:divBdr>
            <w:top w:val="none" w:sz="0" w:space="0" w:color="auto"/>
            <w:left w:val="none" w:sz="0" w:space="0" w:color="auto"/>
            <w:bottom w:val="none" w:sz="0" w:space="0" w:color="auto"/>
            <w:right w:val="none" w:sz="0" w:space="0" w:color="auto"/>
          </w:divBdr>
        </w:div>
        <w:div w:id="1197890184">
          <w:marLeft w:val="640"/>
          <w:marRight w:val="0"/>
          <w:marTop w:val="0"/>
          <w:marBottom w:val="0"/>
          <w:divBdr>
            <w:top w:val="none" w:sz="0" w:space="0" w:color="auto"/>
            <w:left w:val="none" w:sz="0" w:space="0" w:color="auto"/>
            <w:bottom w:val="none" w:sz="0" w:space="0" w:color="auto"/>
            <w:right w:val="none" w:sz="0" w:space="0" w:color="auto"/>
          </w:divBdr>
        </w:div>
        <w:div w:id="1198275054">
          <w:marLeft w:val="640"/>
          <w:marRight w:val="0"/>
          <w:marTop w:val="0"/>
          <w:marBottom w:val="0"/>
          <w:divBdr>
            <w:top w:val="none" w:sz="0" w:space="0" w:color="auto"/>
            <w:left w:val="none" w:sz="0" w:space="0" w:color="auto"/>
            <w:bottom w:val="none" w:sz="0" w:space="0" w:color="auto"/>
            <w:right w:val="none" w:sz="0" w:space="0" w:color="auto"/>
          </w:divBdr>
        </w:div>
        <w:div w:id="1213037883">
          <w:marLeft w:val="640"/>
          <w:marRight w:val="0"/>
          <w:marTop w:val="0"/>
          <w:marBottom w:val="0"/>
          <w:divBdr>
            <w:top w:val="none" w:sz="0" w:space="0" w:color="auto"/>
            <w:left w:val="none" w:sz="0" w:space="0" w:color="auto"/>
            <w:bottom w:val="none" w:sz="0" w:space="0" w:color="auto"/>
            <w:right w:val="none" w:sz="0" w:space="0" w:color="auto"/>
          </w:divBdr>
        </w:div>
        <w:div w:id="1265575086">
          <w:marLeft w:val="640"/>
          <w:marRight w:val="0"/>
          <w:marTop w:val="0"/>
          <w:marBottom w:val="0"/>
          <w:divBdr>
            <w:top w:val="none" w:sz="0" w:space="0" w:color="auto"/>
            <w:left w:val="none" w:sz="0" w:space="0" w:color="auto"/>
            <w:bottom w:val="none" w:sz="0" w:space="0" w:color="auto"/>
            <w:right w:val="none" w:sz="0" w:space="0" w:color="auto"/>
          </w:divBdr>
        </w:div>
        <w:div w:id="1294364678">
          <w:marLeft w:val="640"/>
          <w:marRight w:val="0"/>
          <w:marTop w:val="0"/>
          <w:marBottom w:val="0"/>
          <w:divBdr>
            <w:top w:val="none" w:sz="0" w:space="0" w:color="auto"/>
            <w:left w:val="none" w:sz="0" w:space="0" w:color="auto"/>
            <w:bottom w:val="none" w:sz="0" w:space="0" w:color="auto"/>
            <w:right w:val="none" w:sz="0" w:space="0" w:color="auto"/>
          </w:divBdr>
        </w:div>
        <w:div w:id="1409040438">
          <w:marLeft w:val="640"/>
          <w:marRight w:val="0"/>
          <w:marTop w:val="0"/>
          <w:marBottom w:val="0"/>
          <w:divBdr>
            <w:top w:val="none" w:sz="0" w:space="0" w:color="auto"/>
            <w:left w:val="none" w:sz="0" w:space="0" w:color="auto"/>
            <w:bottom w:val="none" w:sz="0" w:space="0" w:color="auto"/>
            <w:right w:val="none" w:sz="0" w:space="0" w:color="auto"/>
          </w:divBdr>
        </w:div>
        <w:div w:id="1409956763">
          <w:marLeft w:val="640"/>
          <w:marRight w:val="0"/>
          <w:marTop w:val="0"/>
          <w:marBottom w:val="0"/>
          <w:divBdr>
            <w:top w:val="none" w:sz="0" w:space="0" w:color="auto"/>
            <w:left w:val="none" w:sz="0" w:space="0" w:color="auto"/>
            <w:bottom w:val="none" w:sz="0" w:space="0" w:color="auto"/>
            <w:right w:val="none" w:sz="0" w:space="0" w:color="auto"/>
          </w:divBdr>
        </w:div>
        <w:div w:id="1426725470">
          <w:marLeft w:val="640"/>
          <w:marRight w:val="0"/>
          <w:marTop w:val="0"/>
          <w:marBottom w:val="0"/>
          <w:divBdr>
            <w:top w:val="none" w:sz="0" w:space="0" w:color="auto"/>
            <w:left w:val="none" w:sz="0" w:space="0" w:color="auto"/>
            <w:bottom w:val="none" w:sz="0" w:space="0" w:color="auto"/>
            <w:right w:val="none" w:sz="0" w:space="0" w:color="auto"/>
          </w:divBdr>
        </w:div>
        <w:div w:id="1443065909">
          <w:marLeft w:val="640"/>
          <w:marRight w:val="0"/>
          <w:marTop w:val="0"/>
          <w:marBottom w:val="0"/>
          <w:divBdr>
            <w:top w:val="none" w:sz="0" w:space="0" w:color="auto"/>
            <w:left w:val="none" w:sz="0" w:space="0" w:color="auto"/>
            <w:bottom w:val="none" w:sz="0" w:space="0" w:color="auto"/>
            <w:right w:val="none" w:sz="0" w:space="0" w:color="auto"/>
          </w:divBdr>
        </w:div>
        <w:div w:id="1443067683">
          <w:marLeft w:val="640"/>
          <w:marRight w:val="0"/>
          <w:marTop w:val="0"/>
          <w:marBottom w:val="0"/>
          <w:divBdr>
            <w:top w:val="none" w:sz="0" w:space="0" w:color="auto"/>
            <w:left w:val="none" w:sz="0" w:space="0" w:color="auto"/>
            <w:bottom w:val="none" w:sz="0" w:space="0" w:color="auto"/>
            <w:right w:val="none" w:sz="0" w:space="0" w:color="auto"/>
          </w:divBdr>
        </w:div>
        <w:div w:id="1520316179">
          <w:marLeft w:val="640"/>
          <w:marRight w:val="0"/>
          <w:marTop w:val="0"/>
          <w:marBottom w:val="0"/>
          <w:divBdr>
            <w:top w:val="none" w:sz="0" w:space="0" w:color="auto"/>
            <w:left w:val="none" w:sz="0" w:space="0" w:color="auto"/>
            <w:bottom w:val="none" w:sz="0" w:space="0" w:color="auto"/>
            <w:right w:val="none" w:sz="0" w:space="0" w:color="auto"/>
          </w:divBdr>
        </w:div>
        <w:div w:id="1593775430">
          <w:marLeft w:val="640"/>
          <w:marRight w:val="0"/>
          <w:marTop w:val="0"/>
          <w:marBottom w:val="0"/>
          <w:divBdr>
            <w:top w:val="none" w:sz="0" w:space="0" w:color="auto"/>
            <w:left w:val="none" w:sz="0" w:space="0" w:color="auto"/>
            <w:bottom w:val="none" w:sz="0" w:space="0" w:color="auto"/>
            <w:right w:val="none" w:sz="0" w:space="0" w:color="auto"/>
          </w:divBdr>
        </w:div>
        <w:div w:id="1604730336">
          <w:marLeft w:val="640"/>
          <w:marRight w:val="0"/>
          <w:marTop w:val="0"/>
          <w:marBottom w:val="0"/>
          <w:divBdr>
            <w:top w:val="none" w:sz="0" w:space="0" w:color="auto"/>
            <w:left w:val="none" w:sz="0" w:space="0" w:color="auto"/>
            <w:bottom w:val="none" w:sz="0" w:space="0" w:color="auto"/>
            <w:right w:val="none" w:sz="0" w:space="0" w:color="auto"/>
          </w:divBdr>
        </w:div>
        <w:div w:id="1631550044">
          <w:marLeft w:val="640"/>
          <w:marRight w:val="0"/>
          <w:marTop w:val="0"/>
          <w:marBottom w:val="0"/>
          <w:divBdr>
            <w:top w:val="none" w:sz="0" w:space="0" w:color="auto"/>
            <w:left w:val="none" w:sz="0" w:space="0" w:color="auto"/>
            <w:bottom w:val="none" w:sz="0" w:space="0" w:color="auto"/>
            <w:right w:val="none" w:sz="0" w:space="0" w:color="auto"/>
          </w:divBdr>
        </w:div>
        <w:div w:id="1639456875">
          <w:marLeft w:val="640"/>
          <w:marRight w:val="0"/>
          <w:marTop w:val="0"/>
          <w:marBottom w:val="0"/>
          <w:divBdr>
            <w:top w:val="none" w:sz="0" w:space="0" w:color="auto"/>
            <w:left w:val="none" w:sz="0" w:space="0" w:color="auto"/>
            <w:bottom w:val="none" w:sz="0" w:space="0" w:color="auto"/>
            <w:right w:val="none" w:sz="0" w:space="0" w:color="auto"/>
          </w:divBdr>
        </w:div>
        <w:div w:id="1645502962">
          <w:marLeft w:val="640"/>
          <w:marRight w:val="0"/>
          <w:marTop w:val="0"/>
          <w:marBottom w:val="0"/>
          <w:divBdr>
            <w:top w:val="none" w:sz="0" w:space="0" w:color="auto"/>
            <w:left w:val="none" w:sz="0" w:space="0" w:color="auto"/>
            <w:bottom w:val="none" w:sz="0" w:space="0" w:color="auto"/>
            <w:right w:val="none" w:sz="0" w:space="0" w:color="auto"/>
          </w:divBdr>
        </w:div>
        <w:div w:id="1723677826">
          <w:marLeft w:val="640"/>
          <w:marRight w:val="0"/>
          <w:marTop w:val="0"/>
          <w:marBottom w:val="0"/>
          <w:divBdr>
            <w:top w:val="none" w:sz="0" w:space="0" w:color="auto"/>
            <w:left w:val="none" w:sz="0" w:space="0" w:color="auto"/>
            <w:bottom w:val="none" w:sz="0" w:space="0" w:color="auto"/>
            <w:right w:val="none" w:sz="0" w:space="0" w:color="auto"/>
          </w:divBdr>
        </w:div>
        <w:div w:id="1751271416">
          <w:marLeft w:val="640"/>
          <w:marRight w:val="0"/>
          <w:marTop w:val="0"/>
          <w:marBottom w:val="0"/>
          <w:divBdr>
            <w:top w:val="none" w:sz="0" w:space="0" w:color="auto"/>
            <w:left w:val="none" w:sz="0" w:space="0" w:color="auto"/>
            <w:bottom w:val="none" w:sz="0" w:space="0" w:color="auto"/>
            <w:right w:val="none" w:sz="0" w:space="0" w:color="auto"/>
          </w:divBdr>
        </w:div>
        <w:div w:id="1766537739">
          <w:marLeft w:val="640"/>
          <w:marRight w:val="0"/>
          <w:marTop w:val="0"/>
          <w:marBottom w:val="0"/>
          <w:divBdr>
            <w:top w:val="none" w:sz="0" w:space="0" w:color="auto"/>
            <w:left w:val="none" w:sz="0" w:space="0" w:color="auto"/>
            <w:bottom w:val="none" w:sz="0" w:space="0" w:color="auto"/>
            <w:right w:val="none" w:sz="0" w:space="0" w:color="auto"/>
          </w:divBdr>
        </w:div>
        <w:div w:id="1808350732">
          <w:marLeft w:val="640"/>
          <w:marRight w:val="0"/>
          <w:marTop w:val="0"/>
          <w:marBottom w:val="0"/>
          <w:divBdr>
            <w:top w:val="none" w:sz="0" w:space="0" w:color="auto"/>
            <w:left w:val="none" w:sz="0" w:space="0" w:color="auto"/>
            <w:bottom w:val="none" w:sz="0" w:space="0" w:color="auto"/>
            <w:right w:val="none" w:sz="0" w:space="0" w:color="auto"/>
          </w:divBdr>
        </w:div>
        <w:div w:id="1880510579">
          <w:marLeft w:val="640"/>
          <w:marRight w:val="0"/>
          <w:marTop w:val="0"/>
          <w:marBottom w:val="0"/>
          <w:divBdr>
            <w:top w:val="none" w:sz="0" w:space="0" w:color="auto"/>
            <w:left w:val="none" w:sz="0" w:space="0" w:color="auto"/>
            <w:bottom w:val="none" w:sz="0" w:space="0" w:color="auto"/>
            <w:right w:val="none" w:sz="0" w:space="0" w:color="auto"/>
          </w:divBdr>
        </w:div>
        <w:div w:id="1891765892">
          <w:marLeft w:val="640"/>
          <w:marRight w:val="0"/>
          <w:marTop w:val="0"/>
          <w:marBottom w:val="0"/>
          <w:divBdr>
            <w:top w:val="none" w:sz="0" w:space="0" w:color="auto"/>
            <w:left w:val="none" w:sz="0" w:space="0" w:color="auto"/>
            <w:bottom w:val="none" w:sz="0" w:space="0" w:color="auto"/>
            <w:right w:val="none" w:sz="0" w:space="0" w:color="auto"/>
          </w:divBdr>
        </w:div>
        <w:div w:id="1927567584">
          <w:marLeft w:val="640"/>
          <w:marRight w:val="0"/>
          <w:marTop w:val="0"/>
          <w:marBottom w:val="0"/>
          <w:divBdr>
            <w:top w:val="none" w:sz="0" w:space="0" w:color="auto"/>
            <w:left w:val="none" w:sz="0" w:space="0" w:color="auto"/>
            <w:bottom w:val="none" w:sz="0" w:space="0" w:color="auto"/>
            <w:right w:val="none" w:sz="0" w:space="0" w:color="auto"/>
          </w:divBdr>
        </w:div>
        <w:div w:id="1938751728">
          <w:marLeft w:val="640"/>
          <w:marRight w:val="0"/>
          <w:marTop w:val="0"/>
          <w:marBottom w:val="0"/>
          <w:divBdr>
            <w:top w:val="none" w:sz="0" w:space="0" w:color="auto"/>
            <w:left w:val="none" w:sz="0" w:space="0" w:color="auto"/>
            <w:bottom w:val="none" w:sz="0" w:space="0" w:color="auto"/>
            <w:right w:val="none" w:sz="0" w:space="0" w:color="auto"/>
          </w:divBdr>
        </w:div>
        <w:div w:id="1979145938">
          <w:marLeft w:val="640"/>
          <w:marRight w:val="0"/>
          <w:marTop w:val="0"/>
          <w:marBottom w:val="0"/>
          <w:divBdr>
            <w:top w:val="none" w:sz="0" w:space="0" w:color="auto"/>
            <w:left w:val="none" w:sz="0" w:space="0" w:color="auto"/>
            <w:bottom w:val="none" w:sz="0" w:space="0" w:color="auto"/>
            <w:right w:val="none" w:sz="0" w:space="0" w:color="auto"/>
          </w:divBdr>
        </w:div>
        <w:div w:id="2039381397">
          <w:marLeft w:val="640"/>
          <w:marRight w:val="0"/>
          <w:marTop w:val="0"/>
          <w:marBottom w:val="0"/>
          <w:divBdr>
            <w:top w:val="none" w:sz="0" w:space="0" w:color="auto"/>
            <w:left w:val="none" w:sz="0" w:space="0" w:color="auto"/>
            <w:bottom w:val="none" w:sz="0" w:space="0" w:color="auto"/>
            <w:right w:val="none" w:sz="0" w:space="0" w:color="auto"/>
          </w:divBdr>
        </w:div>
        <w:div w:id="2082676992">
          <w:marLeft w:val="640"/>
          <w:marRight w:val="0"/>
          <w:marTop w:val="0"/>
          <w:marBottom w:val="0"/>
          <w:divBdr>
            <w:top w:val="none" w:sz="0" w:space="0" w:color="auto"/>
            <w:left w:val="none" w:sz="0" w:space="0" w:color="auto"/>
            <w:bottom w:val="none" w:sz="0" w:space="0" w:color="auto"/>
            <w:right w:val="none" w:sz="0" w:space="0" w:color="auto"/>
          </w:divBdr>
        </w:div>
        <w:div w:id="2116248546">
          <w:marLeft w:val="640"/>
          <w:marRight w:val="0"/>
          <w:marTop w:val="0"/>
          <w:marBottom w:val="0"/>
          <w:divBdr>
            <w:top w:val="none" w:sz="0" w:space="0" w:color="auto"/>
            <w:left w:val="none" w:sz="0" w:space="0" w:color="auto"/>
            <w:bottom w:val="none" w:sz="0" w:space="0" w:color="auto"/>
            <w:right w:val="none" w:sz="0" w:space="0" w:color="auto"/>
          </w:divBdr>
        </w:div>
      </w:divsChild>
    </w:div>
    <w:div w:id="1771122421">
      <w:bodyDiv w:val="1"/>
      <w:marLeft w:val="0"/>
      <w:marRight w:val="0"/>
      <w:marTop w:val="0"/>
      <w:marBottom w:val="0"/>
      <w:divBdr>
        <w:top w:val="none" w:sz="0" w:space="0" w:color="auto"/>
        <w:left w:val="none" w:sz="0" w:space="0" w:color="auto"/>
        <w:bottom w:val="none" w:sz="0" w:space="0" w:color="auto"/>
        <w:right w:val="none" w:sz="0" w:space="0" w:color="auto"/>
      </w:divBdr>
      <w:divsChild>
        <w:div w:id="24791854">
          <w:marLeft w:val="640"/>
          <w:marRight w:val="0"/>
          <w:marTop w:val="0"/>
          <w:marBottom w:val="0"/>
          <w:divBdr>
            <w:top w:val="none" w:sz="0" w:space="0" w:color="auto"/>
            <w:left w:val="none" w:sz="0" w:space="0" w:color="auto"/>
            <w:bottom w:val="none" w:sz="0" w:space="0" w:color="auto"/>
            <w:right w:val="none" w:sz="0" w:space="0" w:color="auto"/>
          </w:divBdr>
        </w:div>
        <w:div w:id="48698537">
          <w:marLeft w:val="640"/>
          <w:marRight w:val="0"/>
          <w:marTop w:val="0"/>
          <w:marBottom w:val="0"/>
          <w:divBdr>
            <w:top w:val="none" w:sz="0" w:space="0" w:color="auto"/>
            <w:left w:val="none" w:sz="0" w:space="0" w:color="auto"/>
            <w:bottom w:val="none" w:sz="0" w:space="0" w:color="auto"/>
            <w:right w:val="none" w:sz="0" w:space="0" w:color="auto"/>
          </w:divBdr>
        </w:div>
        <w:div w:id="86734264">
          <w:marLeft w:val="640"/>
          <w:marRight w:val="0"/>
          <w:marTop w:val="0"/>
          <w:marBottom w:val="0"/>
          <w:divBdr>
            <w:top w:val="none" w:sz="0" w:space="0" w:color="auto"/>
            <w:left w:val="none" w:sz="0" w:space="0" w:color="auto"/>
            <w:bottom w:val="none" w:sz="0" w:space="0" w:color="auto"/>
            <w:right w:val="none" w:sz="0" w:space="0" w:color="auto"/>
          </w:divBdr>
        </w:div>
        <w:div w:id="179390936">
          <w:marLeft w:val="640"/>
          <w:marRight w:val="0"/>
          <w:marTop w:val="0"/>
          <w:marBottom w:val="0"/>
          <w:divBdr>
            <w:top w:val="none" w:sz="0" w:space="0" w:color="auto"/>
            <w:left w:val="none" w:sz="0" w:space="0" w:color="auto"/>
            <w:bottom w:val="none" w:sz="0" w:space="0" w:color="auto"/>
            <w:right w:val="none" w:sz="0" w:space="0" w:color="auto"/>
          </w:divBdr>
        </w:div>
        <w:div w:id="230702045">
          <w:marLeft w:val="640"/>
          <w:marRight w:val="0"/>
          <w:marTop w:val="0"/>
          <w:marBottom w:val="0"/>
          <w:divBdr>
            <w:top w:val="none" w:sz="0" w:space="0" w:color="auto"/>
            <w:left w:val="none" w:sz="0" w:space="0" w:color="auto"/>
            <w:bottom w:val="none" w:sz="0" w:space="0" w:color="auto"/>
            <w:right w:val="none" w:sz="0" w:space="0" w:color="auto"/>
          </w:divBdr>
        </w:div>
        <w:div w:id="242419184">
          <w:marLeft w:val="640"/>
          <w:marRight w:val="0"/>
          <w:marTop w:val="0"/>
          <w:marBottom w:val="0"/>
          <w:divBdr>
            <w:top w:val="none" w:sz="0" w:space="0" w:color="auto"/>
            <w:left w:val="none" w:sz="0" w:space="0" w:color="auto"/>
            <w:bottom w:val="none" w:sz="0" w:space="0" w:color="auto"/>
            <w:right w:val="none" w:sz="0" w:space="0" w:color="auto"/>
          </w:divBdr>
        </w:div>
        <w:div w:id="283005416">
          <w:marLeft w:val="640"/>
          <w:marRight w:val="0"/>
          <w:marTop w:val="0"/>
          <w:marBottom w:val="0"/>
          <w:divBdr>
            <w:top w:val="none" w:sz="0" w:space="0" w:color="auto"/>
            <w:left w:val="none" w:sz="0" w:space="0" w:color="auto"/>
            <w:bottom w:val="none" w:sz="0" w:space="0" w:color="auto"/>
            <w:right w:val="none" w:sz="0" w:space="0" w:color="auto"/>
          </w:divBdr>
        </w:div>
        <w:div w:id="318582158">
          <w:marLeft w:val="640"/>
          <w:marRight w:val="0"/>
          <w:marTop w:val="0"/>
          <w:marBottom w:val="0"/>
          <w:divBdr>
            <w:top w:val="none" w:sz="0" w:space="0" w:color="auto"/>
            <w:left w:val="none" w:sz="0" w:space="0" w:color="auto"/>
            <w:bottom w:val="none" w:sz="0" w:space="0" w:color="auto"/>
            <w:right w:val="none" w:sz="0" w:space="0" w:color="auto"/>
          </w:divBdr>
        </w:div>
        <w:div w:id="362707675">
          <w:marLeft w:val="640"/>
          <w:marRight w:val="0"/>
          <w:marTop w:val="0"/>
          <w:marBottom w:val="0"/>
          <w:divBdr>
            <w:top w:val="none" w:sz="0" w:space="0" w:color="auto"/>
            <w:left w:val="none" w:sz="0" w:space="0" w:color="auto"/>
            <w:bottom w:val="none" w:sz="0" w:space="0" w:color="auto"/>
            <w:right w:val="none" w:sz="0" w:space="0" w:color="auto"/>
          </w:divBdr>
        </w:div>
        <w:div w:id="510603125">
          <w:marLeft w:val="640"/>
          <w:marRight w:val="0"/>
          <w:marTop w:val="0"/>
          <w:marBottom w:val="0"/>
          <w:divBdr>
            <w:top w:val="none" w:sz="0" w:space="0" w:color="auto"/>
            <w:left w:val="none" w:sz="0" w:space="0" w:color="auto"/>
            <w:bottom w:val="none" w:sz="0" w:space="0" w:color="auto"/>
            <w:right w:val="none" w:sz="0" w:space="0" w:color="auto"/>
          </w:divBdr>
        </w:div>
        <w:div w:id="554393773">
          <w:marLeft w:val="640"/>
          <w:marRight w:val="0"/>
          <w:marTop w:val="0"/>
          <w:marBottom w:val="0"/>
          <w:divBdr>
            <w:top w:val="none" w:sz="0" w:space="0" w:color="auto"/>
            <w:left w:val="none" w:sz="0" w:space="0" w:color="auto"/>
            <w:bottom w:val="none" w:sz="0" w:space="0" w:color="auto"/>
            <w:right w:val="none" w:sz="0" w:space="0" w:color="auto"/>
          </w:divBdr>
        </w:div>
        <w:div w:id="564148775">
          <w:marLeft w:val="640"/>
          <w:marRight w:val="0"/>
          <w:marTop w:val="0"/>
          <w:marBottom w:val="0"/>
          <w:divBdr>
            <w:top w:val="none" w:sz="0" w:space="0" w:color="auto"/>
            <w:left w:val="none" w:sz="0" w:space="0" w:color="auto"/>
            <w:bottom w:val="none" w:sz="0" w:space="0" w:color="auto"/>
            <w:right w:val="none" w:sz="0" w:space="0" w:color="auto"/>
          </w:divBdr>
        </w:div>
        <w:div w:id="625966730">
          <w:marLeft w:val="640"/>
          <w:marRight w:val="0"/>
          <w:marTop w:val="0"/>
          <w:marBottom w:val="0"/>
          <w:divBdr>
            <w:top w:val="none" w:sz="0" w:space="0" w:color="auto"/>
            <w:left w:val="none" w:sz="0" w:space="0" w:color="auto"/>
            <w:bottom w:val="none" w:sz="0" w:space="0" w:color="auto"/>
            <w:right w:val="none" w:sz="0" w:space="0" w:color="auto"/>
          </w:divBdr>
        </w:div>
        <w:div w:id="643584072">
          <w:marLeft w:val="640"/>
          <w:marRight w:val="0"/>
          <w:marTop w:val="0"/>
          <w:marBottom w:val="0"/>
          <w:divBdr>
            <w:top w:val="none" w:sz="0" w:space="0" w:color="auto"/>
            <w:left w:val="none" w:sz="0" w:space="0" w:color="auto"/>
            <w:bottom w:val="none" w:sz="0" w:space="0" w:color="auto"/>
            <w:right w:val="none" w:sz="0" w:space="0" w:color="auto"/>
          </w:divBdr>
        </w:div>
        <w:div w:id="670373928">
          <w:marLeft w:val="640"/>
          <w:marRight w:val="0"/>
          <w:marTop w:val="0"/>
          <w:marBottom w:val="0"/>
          <w:divBdr>
            <w:top w:val="none" w:sz="0" w:space="0" w:color="auto"/>
            <w:left w:val="none" w:sz="0" w:space="0" w:color="auto"/>
            <w:bottom w:val="none" w:sz="0" w:space="0" w:color="auto"/>
            <w:right w:val="none" w:sz="0" w:space="0" w:color="auto"/>
          </w:divBdr>
        </w:div>
        <w:div w:id="674266596">
          <w:marLeft w:val="640"/>
          <w:marRight w:val="0"/>
          <w:marTop w:val="0"/>
          <w:marBottom w:val="0"/>
          <w:divBdr>
            <w:top w:val="none" w:sz="0" w:space="0" w:color="auto"/>
            <w:left w:val="none" w:sz="0" w:space="0" w:color="auto"/>
            <w:bottom w:val="none" w:sz="0" w:space="0" w:color="auto"/>
            <w:right w:val="none" w:sz="0" w:space="0" w:color="auto"/>
          </w:divBdr>
        </w:div>
        <w:div w:id="740981295">
          <w:marLeft w:val="640"/>
          <w:marRight w:val="0"/>
          <w:marTop w:val="0"/>
          <w:marBottom w:val="0"/>
          <w:divBdr>
            <w:top w:val="none" w:sz="0" w:space="0" w:color="auto"/>
            <w:left w:val="none" w:sz="0" w:space="0" w:color="auto"/>
            <w:bottom w:val="none" w:sz="0" w:space="0" w:color="auto"/>
            <w:right w:val="none" w:sz="0" w:space="0" w:color="auto"/>
          </w:divBdr>
        </w:div>
        <w:div w:id="747117580">
          <w:marLeft w:val="640"/>
          <w:marRight w:val="0"/>
          <w:marTop w:val="0"/>
          <w:marBottom w:val="0"/>
          <w:divBdr>
            <w:top w:val="none" w:sz="0" w:space="0" w:color="auto"/>
            <w:left w:val="none" w:sz="0" w:space="0" w:color="auto"/>
            <w:bottom w:val="none" w:sz="0" w:space="0" w:color="auto"/>
            <w:right w:val="none" w:sz="0" w:space="0" w:color="auto"/>
          </w:divBdr>
        </w:div>
        <w:div w:id="778525838">
          <w:marLeft w:val="640"/>
          <w:marRight w:val="0"/>
          <w:marTop w:val="0"/>
          <w:marBottom w:val="0"/>
          <w:divBdr>
            <w:top w:val="none" w:sz="0" w:space="0" w:color="auto"/>
            <w:left w:val="none" w:sz="0" w:space="0" w:color="auto"/>
            <w:bottom w:val="none" w:sz="0" w:space="0" w:color="auto"/>
            <w:right w:val="none" w:sz="0" w:space="0" w:color="auto"/>
          </w:divBdr>
        </w:div>
        <w:div w:id="814682981">
          <w:marLeft w:val="640"/>
          <w:marRight w:val="0"/>
          <w:marTop w:val="0"/>
          <w:marBottom w:val="0"/>
          <w:divBdr>
            <w:top w:val="none" w:sz="0" w:space="0" w:color="auto"/>
            <w:left w:val="none" w:sz="0" w:space="0" w:color="auto"/>
            <w:bottom w:val="none" w:sz="0" w:space="0" w:color="auto"/>
            <w:right w:val="none" w:sz="0" w:space="0" w:color="auto"/>
          </w:divBdr>
        </w:div>
        <w:div w:id="815875396">
          <w:marLeft w:val="640"/>
          <w:marRight w:val="0"/>
          <w:marTop w:val="0"/>
          <w:marBottom w:val="0"/>
          <w:divBdr>
            <w:top w:val="none" w:sz="0" w:space="0" w:color="auto"/>
            <w:left w:val="none" w:sz="0" w:space="0" w:color="auto"/>
            <w:bottom w:val="none" w:sz="0" w:space="0" w:color="auto"/>
            <w:right w:val="none" w:sz="0" w:space="0" w:color="auto"/>
          </w:divBdr>
        </w:div>
        <w:div w:id="839344971">
          <w:marLeft w:val="640"/>
          <w:marRight w:val="0"/>
          <w:marTop w:val="0"/>
          <w:marBottom w:val="0"/>
          <w:divBdr>
            <w:top w:val="none" w:sz="0" w:space="0" w:color="auto"/>
            <w:left w:val="none" w:sz="0" w:space="0" w:color="auto"/>
            <w:bottom w:val="none" w:sz="0" w:space="0" w:color="auto"/>
            <w:right w:val="none" w:sz="0" w:space="0" w:color="auto"/>
          </w:divBdr>
        </w:div>
        <w:div w:id="842745531">
          <w:marLeft w:val="640"/>
          <w:marRight w:val="0"/>
          <w:marTop w:val="0"/>
          <w:marBottom w:val="0"/>
          <w:divBdr>
            <w:top w:val="none" w:sz="0" w:space="0" w:color="auto"/>
            <w:left w:val="none" w:sz="0" w:space="0" w:color="auto"/>
            <w:bottom w:val="none" w:sz="0" w:space="0" w:color="auto"/>
            <w:right w:val="none" w:sz="0" w:space="0" w:color="auto"/>
          </w:divBdr>
        </w:div>
        <w:div w:id="881592831">
          <w:marLeft w:val="640"/>
          <w:marRight w:val="0"/>
          <w:marTop w:val="0"/>
          <w:marBottom w:val="0"/>
          <w:divBdr>
            <w:top w:val="none" w:sz="0" w:space="0" w:color="auto"/>
            <w:left w:val="none" w:sz="0" w:space="0" w:color="auto"/>
            <w:bottom w:val="none" w:sz="0" w:space="0" w:color="auto"/>
            <w:right w:val="none" w:sz="0" w:space="0" w:color="auto"/>
          </w:divBdr>
        </w:div>
        <w:div w:id="884026528">
          <w:marLeft w:val="640"/>
          <w:marRight w:val="0"/>
          <w:marTop w:val="0"/>
          <w:marBottom w:val="0"/>
          <w:divBdr>
            <w:top w:val="none" w:sz="0" w:space="0" w:color="auto"/>
            <w:left w:val="none" w:sz="0" w:space="0" w:color="auto"/>
            <w:bottom w:val="none" w:sz="0" w:space="0" w:color="auto"/>
            <w:right w:val="none" w:sz="0" w:space="0" w:color="auto"/>
          </w:divBdr>
        </w:div>
        <w:div w:id="898328078">
          <w:marLeft w:val="640"/>
          <w:marRight w:val="0"/>
          <w:marTop w:val="0"/>
          <w:marBottom w:val="0"/>
          <w:divBdr>
            <w:top w:val="none" w:sz="0" w:space="0" w:color="auto"/>
            <w:left w:val="none" w:sz="0" w:space="0" w:color="auto"/>
            <w:bottom w:val="none" w:sz="0" w:space="0" w:color="auto"/>
            <w:right w:val="none" w:sz="0" w:space="0" w:color="auto"/>
          </w:divBdr>
        </w:div>
        <w:div w:id="904874160">
          <w:marLeft w:val="640"/>
          <w:marRight w:val="0"/>
          <w:marTop w:val="0"/>
          <w:marBottom w:val="0"/>
          <w:divBdr>
            <w:top w:val="none" w:sz="0" w:space="0" w:color="auto"/>
            <w:left w:val="none" w:sz="0" w:space="0" w:color="auto"/>
            <w:bottom w:val="none" w:sz="0" w:space="0" w:color="auto"/>
            <w:right w:val="none" w:sz="0" w:space="0" w:color="auto"/>
          </w:divBdr>
        </w:div>
        <w:div w:id="905341671">
          <w:marLeft w:val="640"/>
          <w:marRight w:val="0"/>
          <w:marTop w:val="0"/>
          <w:marBottom w:val="0"/>
          <w:divBdr>
            <w:top w:val="none" w:sz="0" w:space="0" w:color="auto"/>
            <w:left w:val="none" w:sz="0" w:space="0" w:color="auto"/>
            <w:bottom w:val="none" w:sz="0" w:space="0" w:color="auto"/>
            <w:right w:val="none" w:sz="0" w:space="0" w:color="auto"/>
          </w:divBdr>
        </w:div>
        <w:div w:id="956520121">
          <w:marLeft w:val="640"/>
          <w:marRight w:val="0"/>
          <w:marTop w:val="0"/>
          <w:marBottom w:val="0"/>
          <w:divBdr>
            <w:top w:val="none" w:sz="0" w:space="0" w:color="auto"/>
            <w:left w:val="none" w:sz="0" w:space="0" w:color="auto"/>
            <w:bottom w:val="none" w:sz="0" w:space="0" w:color="auto"/>
            <w:right w:val="none" w:sz="0" w:space="0" w:color="auto"/>
          </w:divBdr>
        </w:div>
        <w:div w:id="991299568">
          <w:marLeft w:val="640"/>
          <w:marRight w:val="0"/>
          <w:marTop w:val="0"/>
          <w:marBottom w:val="0"/>
          <w:divBdr>
            <w:top w:val="none" w:sz="0" w:space="0" w:color="auto"/>
            <w:left w:val="none" w:sz="0" w:space="0" w:color="auto"/>
            <w:bottom w:val="none" w:sz="0" w:space="0" w:color="auto"/>
            <w:right w:val="none" w:sz="0" w:space="0" w:color="auto"/>
          </w:divBdr>
        </w:div>
        <w:div w:id="1021317759">
          <w:marLeft w:val="640"/>
          <w:marRight w:val="0"/>
          <w:marTop w:val="0"/>
          <w:marBottom w:val="0"/>
          <w:divBdr>
            <w:top w:val="none" w:sz="0" w:space="0" w:color="auto"/>
            <w:left w:val="none" w:sz="0" w:space="0" w:color="auto"/>
            <w:bottom w:val="none" w:sz="0" w:space="0" w:color="auto"/>
            <w:right w:val="none" w:sz="0" w:space="0" w:color="auto"/>
          </w:divBdr>
        </w:div>
        <w:div w:id="1024750114">
          <w:marLeft w:val="640"/>
          <w:marRight w:val="0"/>
          <w:marTop w:val="0"/>
          <w:marBottom w:val="0"/>
          <w:divBdr>
            <w:top w:val="none" w:sz="0" w:space="0" w:color="auto"/>
            <w:left w:val="none" w:sz="0" w:space="0" w:color="auto"/>
            <w:bottom w:val="none" w:sz="0" w:space="0" w:color="auto"/>
            <w:right w:val="none" w:sz="0" w:space="0" w:color="auto"/>
          </w:divBdr>
        </w:div>
        <w:div w:id="1098405508">
          <w:marLeft w:val="640"/>
          <w:marRight w:val="0"/>
          <w:marTop w:val="0"/>
          <w:marBottom w:val="0"/>
          <w:divBdr>
            <w:top w:val="none" w:sz="0" w:space="0" w:color="auto"/>
            <w:left w:val="none" w:sz="0" w:space="0" w:color="auto"/>
            <w:bottom w:val="none" w:sz="0" w:space="0" w:color="auto"/>
            <w:right w:val="none" w:sz="0" w:space="0" w:color="auto"/>
          </w:divBdr>
        </w:div>
        <w:div w:id="1105031527">
          <w:marLeft w:val="640"/>
          <w:marRight w:val="0"/>
          <w:marTop w:val="0"/>
          <w:marBottom w:val="0"/>
          <w:divBdr>
            <w:top w:val="none" w:sz="0" w:space="0" w:color="auto"/>
            <w:left w:val="none" w:sz="0" w:space="0" w:color="auto"/>
            <w:bottom w:val="none" w:sz="0" w:space="0" w:color="auto"/>
            <w:right w:val="none" w:sz="0" w:space="0" w:color="auto"/>
          </w:divBdr>
        </w:div>
        <w:div w:id="1169828182">
          <w:marLeft w:val="640"/>
          <w:marRight w:val="0"/>
          <w:marTop w:val="0"/>
          <w:marBottom w:val="0"/>
          <w:divBdr>
            <w:top w:val="none" w:sz="0" w:space="0" w:color="auto"/>
            <w:left w:val="none" w:sz="0" w:space="0" w:color="auto"/>
            <w:bottom w:val="none" w:sz="0" w:space="0" w:color="auto"/>
            <w:right w:val="none" w:sz="0" w:space="0" w:color="auto"/>
          </w:divBdr>
        </w:div>
        <w:div w:id="1199976492">
          <w:marLeft w:val="640"/>
          <w:marRight w:val="0"/>
          <w:marTop w:val="0"/>
          <w:marBottom w:val="0"/>
          <w:divBdr>
            <w:top w:val="none" w:sz="0" w:space="0" w:color="auto"/>
            <w:left w:val="none" w:sz="0" w:space="0" w:color="auto"/>
            <w:bottom w:val="none" w:sz="0" w:space="0" w:color="auto"/>
            <w:right w:val="none" w:sz="0" w:space="0" w:color="auto"/>
          </w:divBdr>
        </w:div>
        <w:div w:id="1258947853">
          <w:marLeft w:val="640"/>
          <w:marRight w:val="0"/>
          <w:marTop w:val="0"/>
          <w:marBottom w:val="0"/>
          <w:divBdr>
            <w:top w:val="none" w:sz="0" w:space="0" w:color="auto"/>
            <w:left w:val="none" w:sz="0" w:space="0" w:color="auto"/>
            <w:bottom w:val="none" w:sz="0" w:space="0" w:color="auto"/>
            <w:right w:val="none" w:sz="0" w:space="0" w:color="auto"/>
          </w:divBdr>
        </w:div>
        <w:div w:id="1271665074">
          <w:marLeft w:val="640"/>
          <w:marRight w:val="0"/>
          <w:marTop w:val="0"/>
          <w:marBottom w:val="0"/>
          <w:divBdr>
            <w:top w:val="none" w:sz="0" w:space="0" w:color="auto"/>
            <w:left w:val="none" w:sz="0" w:space="0" w:color="auto"/>
            <w:bottom w:val="none" w:sz="0" w:space="0" w:color="auto"/>
            <w:right w:val="none" w:sz="0" w:space="0" w:color="auto"/>
          </w:divBdr>
        </w:div>
        <w:div w:id="1317297864">
          <w:marLeft w:val="640"/>
          <w:marRight w:val="0"/>
          <w:marTop w:val="0"/>
          <w:marBottom w:val="0"/>
          <w:divBdr>
            <w:top w:val="none" w:sz="0" w:space="0" w:color="auto"/>
            <w:left w:val="none" w:sz="0" w:space="0" w:color="auto"/>
            <w:bottom w:val="none" w:sz="0" w:space="0" w:color="auto"/>
            <w:right w:val="none" w:sz="0" w:space="0" w:color="auto"/>
          </w:divBdr>
        </w:div>
        <w:div w:id="1317950254">
          <w:marLeft w:val="640"/>
          <w:marRight w:val="0"/>
          <w:marTop w:val="0"/>
          <w:marBottom w:val="0"/>
          <w:divBdr>
            <w:top w:val="none" w:sz="0" w:space="0" w:color="auto"/>
            <w:left w:val="none" w:sz="0" w:space="0" w:color="auto"/>
            <w:bottom w:val="none" w:sz="0" w:space="0" w:color="auto"/>
            <w:right w:val="none" w:sz="0" w:space="0" w:color="auto"/>
          </w:divBdr>
        </w:div>
        <w:div w:id="1338341939">
          <w:marLeft w:val="640"/>
          <w:marRight w:val="0"/>
          <w:marTop w:val="0"/>
          <w:marBottom w:val="0"/>
          <w:divBdr>
            <w:top w:val="none" w:sz="0" w:space="0" w:color="auto"/>
            <w:left w:val="none" w:sz="0" w:space="0" w:color="auto"/>
            <w:bottom w:val="none" w:sz="0" w:space="0" w:color="auto"/>
            <w:right w:val="none" w:sz="0" w:space="0" w:color="auto"/>
          </w:divBdr>
        </w:div>
        <w:div w:id="1373000213">
          <w:marLeft w:val="640"/>
          <w:marRight w:val="0"/>
          <w:marTop w:val="0"/>
          <w:marBottom w:val="0"/>
          <w:divBdr>
            <w:top w:val="none" w:sz="0" w:space="0" w:color="auto"/>
            <w:left w:val="none" w:sz="0" w:space="0" w:color="auto"/>
            <w:bottom w:val="none" w:sz="0" w:space="0" w:color="auto"/>
            <w:right w:val="none" w:sz="0" w:space="0" w:color="auto"/>
          </w:divBdr>
        </w:div>
        <w:div w:id="1390614153">
          <w:marLeft w:val="640"/>
          <w:marRight w:val="0"/>
          <w:marTop w:val="0"/>
          <w:marBottom w:val="0"/>
          <w:divBdr>
            <w:top w:val="none" w:sz="0" w:space="0" w:color="auto"/>
            <w:left w:val="none" w:sz="0" w:space="0" w:color="auto"/>
            <w:bottom w:val="none" w:sz="0" w:space="0" w:color="auto"/>
            <w:right w:val="none" w:sz="0" w:space="0" w:color="auto"/>
          </w:divBdr>
        </w:div>
        <w:div w:id="1397315551">
          <w:marLeft w:val="640"/>
          <w:marRight w:val="0"/>
          <w:marTop w:val="0"/>
          <w:marBottom w:val="0"/>
          <w:divBdr>
            <w:top w:val="none" w:sz="0" w:space="0" w:color="auto"/>
            <w:left w:val="none" w:sz="0" w:space="0" w:color="auto"/>
            <w:bottom w:val="none" w:sz="0" w:space="0" w:color="auto"/>
            <w:right w:val="none" w:sz="0" w:space="0" w:color="auto"/>
          </w:divBdr>
        </w:div>
        <w:div w:id="1484587654">
          <w:marLeft w:val="640"/>
          <w:marRight w:val="0"/>
          <w:marTop w:val="0"/>
          <w:marBottom w:val="0"/>
          <w:divBdr>
            <w:top w:val="none" w:sz="0" w:space="0" w:color="auto"/>
            <w:left w:val="none" w:sz="0" w:space="0" w:color="auto"/>
            <w:bottom w:val="none" w:sz="0" w:space="0" w:color="auto"/>
            <w:right w:val="none" w:sz="0" w:space="0" w:color="auto"/>
          </w:divBdr>
        </w:div>
        <w:div w:id="1503083251">
          <w:marLeft w:val="640"/>
          <w:marRight w:val="0"/>
          <w:marTop w:val="0"/>
          <w:marBottom w:val="0"/>
          <w:divBdr>
            <w:top w:val="none" w:sz="0" w:space="0" w:color="auto"/>
            <w:left w:val="none" w:sz="0" w:space="0" w:color="auto"/>
            <w:bottom w:val="none" w:sz="0" w:space="0" w:color="auto"/>
            <w:right w:val="none" w:sz="0" w:space="0" w:color="auto"/>
          </w:divBdr>
        </w:div>
        <w:div w:id="1534341549">
          <w:marLeft w:val="640"/>
          <w:marRight w:val="0"/>
          <w:marTop w:val="0"/>
          <w:marBottom w:val="0"/>
          <w:divBdr>
            <w:top w:val="none" w:sz="0" w:space="0" w:color="auto"/>
            <w:left w:val="none" w:sz="0" w:space="0" w:color="auto"/>
            <w:bottom w:val="none" w:sz="0" w:space="0" w:color="auto"/>
            <w:right w:val="none" w:sz="0" w:space="0" w:color="auto"/>
          </w:divBdr>
        </w:div>
        <w:div w:id="1592202159">
          <w:marLeft w:val="640"/>
          <w:marRight w:val="0"/>
          <w:marTop w:val="0"/>
          <w:marBottom w:val="0"/>
          <w:divBdr>
            <w:top w:val="none" w:sz="0" w:space="0" w:color="auto"/>
            <w:left w:val="none" w:sz="0" w:space="0" w:color="auto"/>
            <w:bottom w:val="none" w:sz="0" w:space="0" w:color="auto"/>
            <w:right w:val="none" w:sz="0" w:space="0" w:color="auto"/>
          </w:divBdr>
        </w:div>
        <w:div w:id="1627271841">
          <w:marLeft w:val="640"/>
          <w:marRight w:val="0"/>
          <w:marTop w:val="0"/>
          <w:marBottom w:val="0"/>
          <w:divBdr>
            <w:top w:val="none" w:sz="0" w:space="0" w:color="auto"/>
            <w:left w:val="none" w:sz="0" w:space="0" w:color="auto"/>
            <w:bottom w:val="none" w:sz="0" w:space="0" w:color="auto"/>
            <w:right w:val="none" w:sz="0" w:space="0" w:color="auto"/>
          </w:divBdr>
        </w:div>
        <w:div w:id="1631130824">
          <w:marLeft w:val="640"/>
          <w:marRight w:val="0"/>
          <w:marTop w:val="0"/>
          <w:marBottom w:val="0"/>
          <w:divBdr>
            <w:top w:val="none" w:sz="0" w:space="0" w:color="auto"/>
            <w:left w:val="none" w:sz="0" w:space="0" w:color="auto"/>
            <w:bottom w:val="none" w:sz="0" w:space="0" w:color="auto"/>
            <w:right w:val="none" w:sz="0" w:space="0" w:color="auto"/>
          </w:divBdr>
        </w:div>
        <w:div w:id="1687634563">
          <w:marLeft w:val="640"/>
          <w:marRight w:val="0"/>
          <w:marTop w:val="0"/>
          <w:marBottom w:val="0"/>
          <w:divBdr>
            <w:top w:val="none" w:sz="0" w:space="0" w:color="auto"/>
            <w:left w:val="none" w:sz="0" w:space="0" w:color="auto"/>
            <w:bottom w:val="none" w:sz="0" w:space="0" w:color="auto"/>
            <w:right w:val="none" w:sz="0" w:space="0" w:color="auto"/>
          </w:divBdr>
        </w:div>
        <w:div w:id="1694922094">
          <w:marLeft w:val="640"/>
          <w:marRight w:val="0"/>
          <w:marTop w:val="0"/>
          <w:marBottom w:val="0"/>
          <w:divBdr>
            <w:top w:val="none" w:sz="0" w:space="0" w:color="auto"/>
            <w:left w:val="none" w:sz="0" w:space="0" w:color="auto"/>
            <w:bottom w:val="none" w:sz="0" w:space="0" w:color="auto"/>
            <w:right w:val="none" w:sz="0" w:space="0" w:color="auto"/>
          </w:divBdr>
        </w:div>
        <w:div w:id="1717772098">
          <w:marLeft w:val="640"/>
          <w:marRight w:val="0"/>
          <w:marTop w:val="0"/>
          <w:marBottom w:val="0"/>
          <w:divBdr>
            <w:top w:val="none" w:sz="0" w:space="0" w:color="auto"/>
            <w:left w:val="none" w:sz="0" w:space="0" w:color="auto"/>
            <w:bottom w:val="none" w:sz="0" w:space="0" w:color="auto"/>
            <w:right w:val="none" w:sz="0" w:space="0" w:color="auto"/>
          </w:divBdr>
        </w:div>
        <w:div w:id="1757362820">
          <w:marLeft w:val="640"/>
          <w:marRight w:val="0"/>
          <w:marTop w:val="0"/>
          <w:marBottom w:val="0"/>
          <w:divBdr>
            <w:top w:val="none" w:sz="0" w:space="0" w:color="auto"/>
            <w:left w:val="none" w:sz="0" w:space="0" w:color="auto"/>
            <w:bottom w:val="none" w:sz="0" w:space="0" w:color="auto"/>
            <w:right w:val="none" w:sz="0" w:space="0" w:color="auto"/>
          </w:divBdr>
        </w:div>
        <w:div w:id="1835100031">
          <w:marLeft w:val="640"/>
          <w:marRight w:val="0"/>
          <w:marTop w:val="0"/>
          <w:marBottom w:val="0"/>
          <w:divBdr>
            <w:top w:val="none" w:sz="0" w:space="0" w:color="auto"/>
            <w:left w:val="none" w:sz="0" w:space="0" w:color="auto"/>
            <w:bottom w:val="none" w:sz="0" w:space="0" w:color="auto"/>
            <w:right w:val="none" w:sz="0" w:space="0" w:color="auto"/>
          </w:divBdr>
        </w:div>
        <w:div w:id="1873805591">
          <w:marLeft w:val="640"/>
          <w:marRight w:val="0"/>
          <w:marTop w:val="0"/>
          <w:marBottom w:val="0"/>
          <w:divBdr>
            <w:top w:val="none" w:sz="0" w:space="0" w:color="auto"/>
            <w:left w:val="none" w:sz="0" w:space="0" w:color="auto"/>
            <w:bottom w:val="none" w:sz="0" w:space="0" w:color="auto"/>
            <w:right w:val="none" w:sz="0" w:space="0" w:color="auto"/>
          </w:divBdr>
        </w:div>
        <w:div w:id="1888184049">
          <w:marLeft w:val="640"/>
          <w:marRight w:val="0"/>
          <w:marTop w:val="0"/>
          <w:marBottom w:val="0"/>
          <w:divBdr>
            <w:top w:val="none" w:sz="0" w:space="0" w:color="auto"/>
            <w:left w:val="none" w:sz="0" w:space="0" w:color="auto"/>
            <w:bottom w:val="none" w:sz="0" w:space="0" w:color="auto"/>
            <w:right w:val="none" w:sz="0" w:space="0" w:color="auto"/>
          </w:divBdr>
        </w:div>
        <w:div w:id="1901089460">
          <w:marLeft w:val="640"/>
          <w:marRight w:val="0"/>
          <w:marTop w:val="0"/>
          <w:marBottom w:val="0"/>
          <w:divBdr>
            <w:top w:val="none" w:sz="0" w:space="0" w:color="auto"/>
            <w:left w:val="none" w:sz="0" w:space="0" w:color="auto"/>
            <w:bottom w:val="none" w:sz="0" w:space="0" w:color="auto"/>
            <w:right w:val="none" w:sz="0" w:space="0" w:color="auto"/>
          </w:divBdr>
        </w:div>
        <w:div w:id="1917671287">
          <w:marLeft w:val="640"/>
          <w:marRight w:val="0"/>
          <w:marTop w:val="0"/>
          <w:marBottom w:val="0"/>
          <w:divBdr>
            <w:top w:val="none" w:sz="0" w:space="0" w:color="auto"/>
            <w:left w:val="none" w:sz="0" w:space="0" w:color="auto"/>
            <w:bottom w:val="none" w:sz="0" w:space="0" w:color="auto"/>
            <w:right w:val="none" w:sz="0" w:space="0" w:color="auto"/>
          </w:divBdr>
        </w:div>
        <w:div w:id="1946646342">
          <w:marLeft w:val="640"/>
          <w:marRight w:val="0"/>
          <w:marTop w:val="0"/>
          <w:marBottom w:val="0"/>
          <w:divBdr>
            <w:top w:val="none" w:sz="0" w:space="0" w:color="auto"/>
            <w:left w:val="none" w:sz="0" w:space="0" w:color="auto"/>
            <w:bottom w:val="none" w:sz="0" w:space="0" w:color="auto"/>
            <w:right w:val="none" w:sz="0" w:space="0" w:color="auto"/>
          </w:divBdr>
        </w:div>
        <w:div w:id="1995790115">
          <w:marLeft w:val="640"/>
          <w:marRight w:val="0"/>
          <w:marTop w:val="0"/>
          <w:marBottom w:val="0"/>
          <w:divBdr>
            <w:top w:val="none" w:sz="0" w:space="0" w:color="auto"/>
            <w:left w:val="none" w:sz="0" w:space="0" w:color="auto"/>
            <w:bottom w:val="none" w:sz="0" w:space="0" w:color="auto"/>
            <w:right w:val="none" w:sz="0" w:space="0" w:color="auto"/>
          </w:divBdr>
        </w:div>
        <w:div w:id="2006784055">
          <w:marLeft w:val="640"/>
          <w:marRight w:val="0"/>
          <w:marTop w:val="0"/>
          <w:marBottom w:val="0"/>
          <w:divBdr>
            <w:top w:val="none" w:sz="0" w:space="0" w:color="auto"/>
            <w:left w:val="none" w:sz="0" w:space="0" w:color="auto"/>
            <w:bottom w:val="none" w:sz="0" w:space="0" w:color="auto"/>
            <w:right w:val="none" w:sz="0" w:space="0" w:color="auto"/>
          </w:divBdr>
        </w:div>
        <w:div w:id="2083023533">
          <w:marLeft w:val="640"/>
          <w:marRight w:val="0"/>
          <w:marTop w:val="0"/>
          <w:marBottom w:val="0"/>
          <w:divBdr>
            <w:top w:val="none" w:sz="0" w:space="0" w:color="auto"/>
            <w:left w:val="none" w:sz="0" w:space="0" w:color="auto"/>
            <w:bottom w:val="none" w:sz="0" w:space="0" w:color="auto"/>
            <w:right w:val="none" w:sz="0" w:space="0" w:color="auto"/>
          </w:divBdr>
        </w:div>
        <w:div w:id="2109807519">
          <w:marLeft w:val="640"/>
          <w:marRight w:val="0"/>
          <w:marTop w:val="0"/>
          <w:marBottom w:val="0"/>
          <w:divBdr>
            <w:top w:val="none" w:sz="0" w:space="0" w:color="auto"/>
            <w:left w:val="none" w:sz="0" w:space="0" w:color="auto"/>
            <w:bottom w:val="none" w:sz="0" w:space="0" w:color="auto"/>
            <w:right w:val="none" w:sz="0" w:space="0" w:color="auto"/>
          </w:divBdr>
        </w:div>
        <w:div w:id="2118476259">
          <w:marLeft w:val="640"/>
          <w:marRight w:val="0"/>
          <w:marTop w:val="0"/>
          <w:marBottom w:val="0"/>
          <w:divBdr>
            <w:top w:val="none" w:sz="0" w:space="0" w:color="auto"/>
            <w:left w:val="none" w:sz="0" w:space="0" w:color="auto"/>
            <w:bottom w:val="none" w:sz="0" w:space="0" w:color="auto"/>
            <w:right w:val="none" w:sz="0" w:space="0" w:color="auto"/>
          </w:divBdr>
        </w:div>
      </w:divsChild>
    </w:div>
    <w:div w:id="1810711276">
      <w:bodyDiv w:val="1"/>
      <w:marLeft w:val="0"/>
      <w:marRight w:val="0"/>
      <w:marTop w:val="0"/>
      <w:marBottom w:val="0"/>
      <w:divBdr>
        <w:top w:val="none" w:sz="0" w:space="0" w:color="auto"/>
        <w:left w:val="none" w:sz="0" w:space="0" w:color="auto"/>
        <w:bottom w:val="none" w:sz="0" w:space="0" w:color="auto"/>
        <w:right w:val="none" w:sz="0" w:space="0" w:color="auto"/>
      </w:divBdr>
      <w:divsChild>
        <w:div w:id="1876036160">
          <w:marLeft w:val="640"/>
          <w:marRight w:val="0"/>
          <w:marTop w:val="0"/>
          <w:marBottom w:val="0"/>
          <w:divBdr>
            <w:top w:val="none" w:sz="0" w:space="0" w:color="auto"/>
            <w:left w:val="none" w:sz="0" w:space="0" w:color="auto"/>
            <w:bottom w:val="none" w:sz="0" w:space="0" w:color="auto"/>
            <w:right w:val="none" w:sz="0" w:space="0" w:color="auto"/>
          </w:divBdr>
        </w:div>
        <w:div w:id="2010716225">
          <w:marLeft w:val="640"/>
          <w:marRight w:val="0"/>
          <w:marTop w:val="0"/>
          <w:marBottom w:val="0"/>
          <w:divBdr>
            <w:top w:val="none" w:sz="0" w:space="0" w:color="auto"/>
            <w:left w:val="none" w:sz="0" w:space="0" w:color="auto"/>
            <w:bottom w:val="none" w:sz="0" w:space="0" w:color="auto"/>
            <w:right w:val="none" w:sz="0" w:space="0" w:color="auto"/>
          </w:divBdr>
        </w:div>
        <w:div w:id="1017804910">
          <w:marLeft w:val="640"/>
          <w:marRight w:val="0"/>
          <w:marTop w:val="0"/>
          <w:marBottom w:val="0"/>
          <w:divBdr>
            <w:top w:val="none" w:sz="0" w:space="0" w:color="auto"/>
            <w:left w:val="none" w:sz="0" w:space="0" w:color="auto"/>
            <w:bottom w:val="none" w:sz="0" w:space="0" w:color="auto"/>
            <w:right w:val="none" w:sz="0" w:space="0" w:color="auto"/>
          </w:divBdr>
        </w:div>
        <w:div w:id="807162356">
          <w:marLeft w:val="640"/>
          <w:marRight w:val="0"/>
          <w:marTop w:val="0"/>
          <w:marBottom w:val="0"/>
          <w:divBdr>
            <w:top w:val="none" w:sz="0" w:space="0" w:color="auto"/>
            <w:left w:val="none" w:sz="0" w:space="0" w:color="auto"/>
            <w:bottom w:val="none" w:sz="0" w:space="0" w:color="auto"/>
            <w:right w:val="none" w:sz="0" w:space="0" w:color="auto"/>
          </w:divBdr>
        </w:div>
        <w:div w:id="1647393046">
          <w:marLeft w:val="640"/>
          <w:marRight w:val="0"/>
          <w:marTop w:val="0"/>
          <w:marBottom w:val="0"/>
          <w:divBdr>
            <w:top w:val="none" w:sz="0" w:space="0" w:color="auto"/>
            <w:left w:val="none" w:sz="0" w:space="0" w:color="auto"/>
            <w:bottom w:val="none" w:sz="0" w:space="0" w:color="auto"/>
            <w:right w:val="none" w:sz="0" w:space="0" w:color="auto"/>
          </w:divBdr>
        </w:div>
        <w:div w:id="1960792258">
          <w:marLeft w:val="640"/>
          <w:marRight w:val="0"/>
          <w:marTop w:val="0"/>
          <w:marBottom w:val="0"/>
          <w:divBdr>
            <w:top w:val="none" w:sz="0" w:space="0" w:color="auto"/>
            <w:left w:val="none" w:sz="0" w:space="0" w:color="auto"/>
            <w:bottom w:val="none" w:sz="0" w:space="0" w:color="auto"/>
            <w:right w:val="none" w:sz="0" w:space="0" w:color="auto"/>
          </w:divBdr>
        </w:div>
        <w:div w:id="795105938">
          <w:marLeft w:val="640"/>
          <w:marRight w:val="0"/>
          <w:marTop w:val="0"/>
          <w:marBottom w:val="0"/>
          <w:divBdr>
            <w:top w:val="none" w:sz="0" w:space="0" w:color="auto"/>
            <w:left w:val="none" w:sz="0" w:space="0" w:color="auto"/>
            <w:bottom w:val="none" w:sz="0" w:space="0" w:color="auto"/>
            <w:right w:val="none" w:sz="0" w:space="0" w:color="auto"/>
          </w:divBdr>
        </w:div>
        <w:div w:id="1021860250">
          <w:marLeft w:val="640"/>
          <w:marRight w:val="0"/>
          <w:marTop w:val="0"/>
          <w:marBottom w:val="0"/>
          <w:divBdr>
            <w:top w:val="none" w:sz="0" w:space="0" w:color="auto"/>
            <w:left w:val="none" w:sz="0" w:space="0" w:color="auto"/>
            <w:bottom w:val="none" w:sz="0" w:space="0" w:color="auto"/>
            <w:right w:val="none" w:sz="0" w:space="0" w:color="auto"/>
          </w:divBdr>
        </w:div>
        <w:div w:id="380983991">
          <w:marLeft w:val="640"/>
          <w:marRight w:val="0"/>
          <w:marTop w:val="0"/>
          <w:marBottom w:val="0"/>
          <w:divBdr>
            <w:top w:val="none" w:sz="0" w:space="0" w:color="auto"/>
            <w:left w:val="none" w:sz="0" w:space="0" w:color="auto"/>
            <w:bottom w:val="none" w:sz="0" w:space="0" w:color="auto"/>
            <w:right w:val="none" w:sz="0" w:space="0" w:color="auto"/>
          </w:divBdr>
        </w:div>
        <w:div w:id="1694723977">
          <w:marLeft w:val="640"/>
          <w:marRight w:val="0"/>
          <w:marTop w:val="0"/>
          <w:marBottom w:val="0"/>
          <w:divBdr>
            <w:top w:val="none" w:sz="0" w:space="0" w:color="auto"/>
            <w:left w:val="none" w:sz="0" w:space="0" w:color="auto"/>
            <w:bottom w:val="none" w:sz="0" w:space="0" w:color="auto"/>
            <w:right w:val="none" w:sz="0" w:space="0" w:color="auto"/>
          </w:divBdr>
        </w:div>
        <w:div w:id="968709150">
          <w:marLeft w:val="640"/>
          <w:marRight w:val="0"/>
          <w:marTop w:val="0"/>
          <w:marBottom w:val="0"/>
          <w:divBdr>
            <w:top w:val="none" w:sz="0" w:space="0" w:color="auto"/>
            <w:left w:val="none" w:sz="0" w:space="0" w:color="auto"/>
            <w:bottom w:val="none" w:sz="0" w:space="0" w:color="auto"/>
            <w:right w:val="none" w:sz="0" w:space="0" w:color="auto"/>
          </w:divBdr>
        </w:div>
        <w:div w:id="888498201">
          <w:marLeft w:val="640"/>
          <w:marRight w:val="0"/>
          <w:marTop w:val="0"/>
          <w:marBottom w:val="0"/>
          <w:divBdr>
            <w:top w:val="none" w:sz="0" w:space="0" w:color="auto"/>
            <w:left w:val="none" w:sz="0" w:space="0" w:color="auto"/>
            <w:bottom w:val="none" w:sz="0" w:space="0" w:color="auto"/>
            <w:right w:val="none" w:sz="0" w:space="0" w:color="auto"/>
          </w:divBdr>
        </w:div>
        <w:div w:id="837378853">
          <w:marLeft w:val="640"/>
          <w:marRight w:val="0"/>
          <w:marTop w:val="0"/>
          <w:marBottom w:val="0"/>
          <w:divBdr>
            <w:top w:val="none" w:sz="0" w:space="0" w:color="auto"/>
            <w:left w:val="none" w:sz="0" w:space="0" w:color="auto"/>
            <w:bottom w:val="none" w:sz="0" w:space="0" w:color="auto"/>
            <w:right w:val="none" w:sz="0" w:space="0" w:color="auto"/>
          </w:divBdr>
        </w:div>
        <w:div w:id="1120877814">
          <w:marLeft w:val="640"/>
          <w:marRight w:val="0"/>
          <w:marTop w:val="0"/>
          <w:marBottom w:val="0"/>
          <w:divBdr>
            <w:top w:val="none" w:sz="0" w:space="0" w:color="auto"/>
            <w:left w:val="none" w:sz="0" w:space="0" w:color="auto"/>
            <w:bottom w:val="none" w:sz="0" w:space="0" w:color="auto"/>
            <w:right w:val="none" w:sz="0" w:space="0" w:color="auto"/>
          </w:divBdr>
        </w:div>
        <w:div w:id="197738348">
          <w:marLeft w:val="640"/>
          <w:marRight w:val="0"/>
          <w:marTop w:val="0"/>
          <w:marBottom w:val="0"/>
          <w:divBdr>
            <w:top w:val="none" w:sz="0" w:space="0" w:color="auto"/>
            <w:left w:val="none" w:sz="0" w:space="0" w:color="auto"/>
            <w:bottom w:val="none" w:sz="0" w:space="0" w:color="auto"/>
            <w:right w:val="none" w:sz="0" w:space="0" w:color="auto"/>
          </w:divBdr>
        </w:div>
        <w:div w:id="887180752">
          <w:marLeft w:val="640"/>
          <w:marRight w:val="0"/>
          <w:marTop w:val="0"/>
          <w:marBottom w:val="0"/>
          <w:divBdr>
            <w:top w:val="none" w:sz="0" w:space="0" w:color="auto"/>
            <w:left w:val="none" w:sz="0" w:space="0" w:color="auto"/>
            <w:bottom w:val="none" w:sz="0" w:space="0" w:color="auto"/>
            <w:right w:val="none" w:sz="0" w:space="0" w:color="auto"/>
          </w:divBdr>
        </w:div>
        <w:div w:id="1033387429">
          <w:marLeft w:val="640"/>
          <w:marRight w:val="0"/>
          <w:marTop w:val="0"/>
          <w:marBottom w:val="0"/>
          <w:divBdr>
            <w:top w:val="none" w:sz="0" w:space="0" w:color="auto"/>
            <w:left w:val="none" w:sz="0" w:space="0" w:color="auto"/>
            <w:bottom w:val="none" w:sz="0" w:space="0" w:color="auto"/>
            <w:right w:val="none" w:sz="0" w:space="0" w:color="auto"/>
          </w:divBdr>
        </w:div>
        <w:div w:id="340276651">
          <w:marLeft w:val="640"/>
          <w:marRight w:val="0"/>
          <w:marTop w:val="0"/>
          <w:marBottom w:val="0"/>
          <w:divBdr>
            <w:top w:val="none" w:sz="0" w:space="0" w:color="auto"/>
            <w:left w:val="none" w:sz="0" w:space="0" w:color="auto"/>
            <w:bottom w:val="none" w:sz="0" w:space="0" w:color="auto"/>
            <w:right w:val="none" w:sz="0" w:space="0" w:color="auto"/>
          </w:divBdr>
        </w:div>
        <w:div w:id="2003196957">
          <w:marLeft w:val="640"/>
          <w:marRight w:val="0"/>
          <w:marTop w:val="0"/>
          <w:marBottom w:val="0"/>
          <w:divBdr>
            <w:top w:val="none" w:sz="0" w:space="0" w:color="auto"/>
            <w:left w:val="none" w:sz="0" w:space="0" w:color="auto"/>
            <w:bottom w:val="none" w:sz="0" w:space="0" w:color="auto"/>
            <w:right w:val="none" w:sz="0" w:space="0" w:color="auto"/>
          </w:divBdr>
        </w:div>
        <w:div w:id="2028092829">
          <w:marLeft w:val="640"/>
          <w:marRight w:val="0"/>
          <w:marTop w:val="0"/>
          <w:marBottom w:val="0"/>
          <w:divBdr>
            <w:top w:val="none" w:sz="0" w:space="0" w:color="auto"/>
            <w:left w:val="none" w:sz="0" w:space="0" w:color="auto"/>
            <w:bottom w:val="none" w:sz="0" w:space="0" w:color="auto"/>
            <w:right w:val="none" w:sz="0" w:space="0" w:color="auto"/>
          </w:divBdr>
        </w:div>
        <w:div w:id="746729357">
          <w:marLeft w:val="640"/>
          <w:marRight w:val="0"/>
          <w:marTop w:val="0"/>
          <w:marBottom w:val="0"/>
          <w:divBdr>
            <w:top w:val="none" w:sz="0" w:space="0" w:color="auto"/>
            <w:left w:val="none" w:sz="0" w:space="0" w:color="auto"/>
            <w:bottom w:val="none" w:sz="0" w:space="0" w:color="auto"/>
            <w:right w:val="none" w:sz="0" w:space="0" w:color="auto"/>
          </w:divBdr>
        </w:div>
        <w:div w:id="1503622883">
          <w:marLeft w:val="640"/>
          <w:marRight w:val="0"/>
          <w:marTop w:val="0"/>
          <w:marBottom w:val="0"/>
          <w:divBdr>
            <w:top w:val="none" w:sz="0" w:space="0" w:color="auto"/>
            <w:left w:val="none" w:sz="0" w:space="0" w:color="auto"/>
            <w:bottom w:val="none" w:sz="0" w:space="0" w:color="auto"/>
            <w:right w:val="none" w:sz="0" w:space="0" w:color="auto"/>
          </w:divBdr>
        </w:div>
        <w:div w:id="1573344217">
          <w:marLeft w:val="640"/>
          <w:marRight w:val="0"/>
          <w:marTop w:val="0"/>
          <w:marBottom w:val="0"/>
          <w:divBdr>
            <w:top w:val="none" w:sz="0" w:space="0" w:color="auto"/>
            <w:left w:val="none" w:sz="0" w:space="0" w:color="auto"/>
            <w:bottom w:val="none" w:sz="0" w:space="0" w:color="auto"/>
            <w:right w:val="none" w:sz="0" w:space="0" w:color="auto"/>
          </w:divBdr>
        </w:div>
        <w:div w:id="709844884">
          <w:marLeft w:val="640"/>
          <w:marRight w:val="0"/>
          <w:marTop w:val="0"/>
          <w:marBottom w:val="0"/>
          <w:divBdr>
            <w:top w:val="none" w:sz="0" w:space="0" w:color="auto"/>
            <w:left w:val="none" w:sz="0" w:space="0" w:color="auto"/>
            <w:bottom w:val="none" w:sz="0" w:space="0" w:color="auto"/>
            <w:right w:val="none" w:sz="0" w:space="0" w:color="auto"/>
          </w:divBdr>
        </w:div>
        <w:div w:id="1279685034">
          <w:marLeft w:val="640"/>
          <w:marRight w:val="0"/>
          <w:marTop w:val="0"/>
          <w:marBottom w:val="0"/>
          <w:divBdr>
            <w:top w:val="none" w:sz="0" w:space="0" w:color="auto"/>
            <w:left w:val="none" w:sz="0" w:space="0" w:color="auto"/>
            <w:bottom w:val="none" w:sz="0" w:space="0" w:color="auto"/>
            <w:right w:val="none" w:sz="0" w:space="0" w:color="auto"/>
          </w:divBdr>
        </w:div>
        <w:div w:id="810945778">
          <w:marLeft w:val="640"/>
          <w:marRight w:val="0"/>
          <w:marTop w:val="0"/>
          <w:marBottom w:val="0"/>
          <w:divBdr>
            <w:top w:val="none" w:sz="0" w:space="0" w:color="auto"/>
            <w:left w:val="none" w:sz="0" w:space="0" w:color="auto"/>
            <w:bottom w:val="none" w:sz="0" w:space="0" w:color="auto"/>
            <w:right w:val="none" w:sz="0" w:space="0" w:color="auto"/>
          </w:divBdr>
        </w:div>
        <w:div w:id="1173453196">
          <w:marLeft w:val="640"/>
          <w:marRight w:val="0"/>
          <w:marTop w:val="0"/>
          <w:marBottom w:val="0"/>
          <w:divBdr>
            <w:top w:val="none" w:sz="0" w:space="0" w:color="auto"/>
            <w:left w:val="none" w:sz="0" w:space="0" w:color="auto"/>
            <w:bottom w:val="none" w:sz="0" w:space="0" w:color="auto"/>
            <w:right w:val="none" w:sz="0" w:space="0" w:color="auto"/>
          </w:divBdr>
        </w:div>
        <w:div w:id="524515912">
          <w:marLeft w:val="640"/>
          <w:marRight w:val="0"/>
          <w:marTop w:val="0"/>
          <w:marBottom w:val="0"/>
          <w:divBdr>
            <w:top w:val="none" w:sz="0" w:space="0" w:color="auto"/>
            <w:left w:val="none" w:sz="0" w:space="0" w:color="auto"/>
            <w:bottom w:val="none" w:sz="0" w:space="0" w:color="auto"/>
            <w:right w:val="none" w:sz="0" w:space="0" w:color="auto"/>
          </w:divBdr>
        </w:div>
        <w:div w:id="914238686">
          <w:marLeft w:val="640"/>
          <w:marRight w:val="0"/>
          <w:marTop w:val="0"/>
          <w:marBottom w:val="0"/>
          <w:divBdr>
            <w:top w:val="none" w:sz="0" w:space="0" w:color="auto"/>
            <w:left w:val="none" w:sz="0" w:space="0" w:color="auto"/>
            <w:bottom w:val="none" w:sz="0" w:space="0" w:color="auto"/>
            <w:right w:val="none" w:sz="0" w:space="0" w:color="auto"/>
          </w:divBdr>
        </w:div>
        <w:div w:id="1433629076">
          <w:marLeft w:val="640"/>
          <w:marRight w:val="0"/>
          <w:marTop w:val="0"/>
          <w:marBottom w:val="0"/>
          <w:divBdr>
            <w:top w:val="none" w:sz="0" w:space="0" w:color="auto"/>
            <w:left w:val="none" w:sz="0" w:space="0" w:color="auto"/>
            <w:bottom w:val="none" w:sz="0" w:space="0" w:color="auto"/>
            <w:right w:val="none" w:sz="0" w:space="0" w:color="auto"/>
          </w:divBdr>
        </w:div>
        <w:div w:id="614754229">
          <w:marLeft w:val="640"/>
          <w:marRight w:val="0"/>
          <w:marTop w:val="0"/>
          <w:marBottom w:val="0"/>
          <w:divBdr>
            <w:top w:val="none" w:sz="0" w:space="0" w:color="auto"/>
            <w:left w:val="none" w:sz="0" w:space="0" w:color="auto"/>
            <w:bottom w:val="none" w:sz="0" w:space="0" w:color="auto"/>
            <w:right w:val="none" w:sz="0" w:space="0" w:color="auto"/>
          </w:divBdr>
        </w:div>
        <w:div w:id="2051952693">
          <w:marLeft w:val="640"/>
          <w:marRight w:val="0"/>
          <w:marTop w:val="0"/>
          <w:marBottom w:val="0"/>
          <w:divBdr>
            <w:top w:val="none" w:sz="0" w:space="0" w:color="auto"/>
            <w:left w:val="none" w:sz="0" w:space="0" w:color="auto"/>
            <w:bottom w:val="none" w:sz="0" w:space="0" w:color="auto"/>
            <w:right w:val="none" w:sz="0" w:space="0" w:color="auto"/>
          </w:divBdr>
        </w:div>
        <w:div w:id="1393771787">
          <w:marLeft w:val="640"/>
          <w:marRight w:val="0"/>
          <w:marTop w:val="0"/>
          <w:marBottom w:val="0"/>
          <w:divBdr>
            <w:top w:val="none" w:sz="0" w:space="0" w:color="auto"/>
            <w:left w:val="none" w:sz="0" w:space="0" w:color="auto"/>
            <w:bottom w:val="none" w:sz="0" w:space="0" w:color="auto"/>
            <w:right w:val="none" w:sz="0" w:space="0" w:color="auto"/>
          </w:divBdr>
        </w:div>
        <w:div w:id="772483423">
          <w:marLeft w:val="640"/>
          <w:marRight w:val="0"/>
          <w:marTop w:val="0"/>
          <w:marBottom w:val="0"/>
          <w:divBdr>
            <w:top w:val="none" w:sz="0" w:space="0" w:color="auto"/>
            <w:left w:val="none" w:sz="0" w:space="0" w:color="auto"/>
            <w:bottom w:val="none" w:sz="0" w:space="0" w:color="auto"/>
            <w:right w:val="none" w:sz="0" w:space="0" w:color="auto"/>
          </w:divBdr>
        </w:div>
        <w:div w:id="577205060">
          <w:marLeft w:val="640"/>
          <w:marRight w:val="0"/>
          <w:marTop w:val="0"/>
          <w:marBottom w:val="0"/>
          <w:divBdr>
            <w:top w:val="none" w:sz="0" w:space="0" w:color="auto"/>
            <w:left w:val="none" w:sz="0" w:space="0" w:color="auto"/>
            <w:bottom w:val="none" w:sz="0" w:space="0" w:color="auto"/>
            <w:right w:val="none" w:sz="0" w:space="0" w:color="auto"/>
          </w:divBdr>
        </w:div>
        <w:div w:id="905261485">
          <w:marLeft w:val="640"/>
          <w:marRight w:val="0"/>
          <w:marTop w:val="0"/>
          <w:marBottom w:val="0"/>
          <w:divBdr>
            <w:top w:val="none" w:sz="0" w:space="0" w:color="auto"/>
            <w:left w:val="none" w:sz="0" w:space="0" w:color="auto"/>
            <w:bottom w:val="none" w:sz="0" w:space="0" w:color="auto"/>
            <w:right w:val="none" w:sz="0" w:space="0" w:color="auto"/>
          </w:divBdr>
        </w:div>
        <w:div w:id="1200166761">
          <w:marLeft w:val="640"/>
          <w:marRight w:val="0"/>
          <w:marTop w:val="0"/>
          <w:marBottom w:val="0"/>
          <w:divBdr>
            <w:top w:val="none" w:sz="0" w:space="0" w:color="auto"/>
            <w:left w:val="none" w:sz="0" w:space="0" w:color="auto"/>
            <w:bottom w:val="none" w:sz="0" w:space="0" w:color="auto"/>
            <w:right w:val="none" w:sz="0" w:space="0" w:color="auto"/>
          </w:divBdr>
        </w:div>
        <w:div w:id="1093207440">
          <w:marLeft w:val="640"/>
          <w:marRight w:val="0"/>
          <w:marTop w:val="0"/>
          <w:marBottom w:val="0"/>
          <w:divBdr>
            <w:top w:val="none" w:sz="0" w:space="0" w:color="auto"/>
            <w:left w:val="none" w:sz="0" w:space="0" w:color="auto"/>
            <w:bottom w:val="none" w:sz="0" w:space="0" w:color="auto"/>
            <w:right w:val="none" w:sz="0" w:space="0" w:color="auto"/>
          </w:divBdr>
        </w:div>
        <w:div w:id="1736053551">
          <w:marLeft w:val="640"/>
          <w:marRight w:val="0"/>
          <w:marTop w:val="0"/>
          <w:marBottom w:val="0"/>
          <w:divBdr>
            <w:top w:val="none" w:sz="0" w:space="0" w:color="auto"/>
            <w:left w:val="none" w:sz="0" w:space="0" w:color="auto"/>
            <w:bottom w:val="none" w:sz="0" w:space="0" w:color="auto"/>
            <w:right w:val="none" w:sz="0" w:space="0" w:color="auto"/>
          </w:divBdr>
        </w:div>
        <w:div w:id="167406661">
          <w:marLeft w:val="640"/>
          <w:marRight w:val="0"/>
          <w:marTop w:val="0"/>
          <w:marBottom w:val="0"/>
          <w:divBdr>
            <w:top w:val="none" w:sz="0" w:space="0" w:color="auto"/>
            <w:left w:val="none" w:sz="0" w:space="0" w:color="auto"/>
            <w:bottom w:val="none" w:sz="0" w:space="0" w:color="auto"/>
            <w:right w:val="none" w:sz="0" w:space="0" w:color="auto"/>
          </w:divBdr>
        </w:div>
        <w:div w:id="932469672">
          <w:marLeft w:val="640"/>
          <w:marRight w:val="0"/>
          <w:marTop w:val="0"/>
          <w:marBottom w:val="0"/>
          <w:divBdr>
            <w:top w:val="none" w:sz="0" w:space="0" w:color="auto"/>
            <w:left w:val="none" w:sz="0" w:space="0" w:color="auto"/>
            <w:bottom w:val="none" w:sz="0" w:space="0" w:color="auto"/>
            <w:right w:val="none" w:sz="0" w:space="0" w:color="auto"/>
          </w:divBdr>
        </w:div>
        <w:div w:id="376782144">
          <w:marLeft w:val="640"/>
          <w:marRight w:val="0"/>
          <w:marTop w:val="0"/>
          <w:marBottom w:val="0"/>
          <w:divBdr>
            <w:top w:val="none" w:sz="0" w:space="0" w:color="auto"/>
            <w:left w:val="none" w:sz="0" w:space="0" w:color="auto"/>
            <w:bottom w:val="none" w:sz="0" w:space="0" w:color="auto"/>
            <w:right w:val="none" w:sz="0" w:space="0" w:color="auto"/>
          </w:divBdr>
        </w:div>
        <w:div w:id="2078277982">
          <w:marLeft w:val="640"/>
          <w:marRight w:val="0"/>
          <w:marTop w:val="0"/>
          <w:marBottom w:val="0"/>
          <w:divBdr>
            <w:top w:val="none" w:sz="0" w:space="0" w:color="auto"/>
            <w:left w:val="none" w:sz="0" w:space="0" w:color="auto"/>
            <w:bottom w:val="none" w:sz="0" w:space="0" w:color="auto"/>
            <w:right w:val="none" w:sz="0" w:space="0" w:color="auto"/>
          </w:divBdr>
        </w:div>
        <w:div w:id="1182623558">
          <w:marLeft w:val="640"/>
          <w:marRight w:val="0"/>
          <w:marTop w:val="0"/>
          <w:marBottom w:val="0"/>
          <w:divBdr>
            <w:top w:val="none" w:sz="0" w:space="0" w:color="auto"/>
            <w:left w:val="none" w:sz="0" w:space="0" w:color="auto"/>
            <w:bottom w:val="none" w:sz="0" w:space="0" w:color="auto"/>
            <w:right w:val="none" w:sz="0" w:space="0" w:color="auto"/>
          </w:divBdr>
        </w:div>
        <w:div w:id="1733965684">
          <w:marLeft w:val="640"/>
          <w:marRight w:val="0"/>
          <w:marTop w:val="0"/>
          <w:marBottom w:val="0"/>
          <w:divBdr>
            <w:top w:val="none" w:sz="0" w:space="0" w:color="auto"/>
            <w:left w:val="none" w:sz="0" w:space="0" w:color="auto"/>
            <w:bottom w:val="none" w:sz="0" w:space="0" w:color="auto"/>
            <w:right w:val="none" w:sz="0" w:space="0" w:color="auto"/>
          </w:divBdr>
        </w:div>
        <w:div w:id="878280224">
          <w:marLeft w:val="640"/>
          <w:marRight w:val="0"/>
          <w:marTop w:val="0"/>
          <w:marBottom w:val="0"/>
          <w:divBdr>
            <w:top w:val="none" w:sz="0" w:space="0" w:color="auto"/>
            <w:left w:val="none" w:sz="0" w:space="0" w:color="auto"/>
            <w:bottom w:val="none" w:sz="0" w:space="0" w:color="auto"/>
            <w:right w:val="none" w:sz="0" w:space="0" w:color="auto"/>
          </w:divBdr>
        </w:div>
        <w:div w:id="1053122438">
          <w:marLeft w:val="640"/>
          <w:marRight w:val="0"/>
          <w:marTop w:val="0"/>
          <w:marBottom w:val="0"/>
          <w:divBdr>
            <w:top w:val="none" w:sz="0" w:space="0" w:color="auto"/>
            <w:left w:val="none" w:sz="0" w:space="0" w:color="auto"/>
            <w:bottom w:val="none" w:sz="0" w:space="0" w:color="auto"/>
            <w:right w:val="none" w:sz="0" w:space="0" w:color="auto"/>
          </w:divBdr>
        </w:div>
        <w:div w:id="325865852">
          <w:marLeft w:val="640"/>
          <w:marRight w:val="0"/>
          <w:marTop w:val="0"/>
          <w:marBottom w:val="0"/>
          <w:divBdr>
            <w:top w:val="none" w:sz="0" w:space="0" w:color="auto"/>
            <w:left w:val="none" w:sz="0" w:space="0" w:color="auto"/>
            <w:bottom w:val="none" w:sz="0" w:space="0" w:color="auto"/>
            <w:right w:val="none" w:sz="0" w:space="0" w:color="auto"/>
          </w:divBdr>
        </w:div>
        <w:div w:id="1791778508">
          <w:marLeft w:val="640"/>
          <w:marRight w:val="0"/>
          <w:marTop w:val="0"/>
          <w:marBottom w:val="0"/>
          <w:divBdr>
            <w:top w:val="none" w:sz="0" w:space="0" w:color="auto"/>
            <w:left w:val="none" w:sz="0" w:space="0" w:color="auto"/>
            <w:bottom w:val="none" w:sz="0" w:space="0" w:color="auto"/>
            <w:right w:val="none" w:sz="0" w:space="0" w:color="auto"/>
          </w:divBdr>
        </w:div>
        <w:div w:id="1598444801">
          <w:marLeft w:val="640"/>
          <w:marRight w:val="0"/>
          <w:marTop w:val="0"/>
          <w:marBottom w:val="0"/>
          <w:divBdr>
            <w:top w:val="none" w:sz="0" w:space="0" w:color="auto"/>
            <w:left w:val="none" w:sz="0" w:space="0" w:color="auto"/>
            <w:bottom w:val="none" w:sz="0" w:space="0" w:color="auto"/>
            <w:right w:val="none" w:sz="0" w:space="0" w:color="auto"/>
          </w:divBdr>
        </w:div>
        <w:div w:id="811561280">
          <w:marLeft w:val="640"/>
          <w:marRight w:val="0"/>
          <w:marTop w:val="0"/>
          <w:marBottom w:val="0"/>
          <w:divBdr>
            <w:top w:val="none" w:sz="0" w:space="0" w:color="auto"/>
            <w:left w:val="none" w:sz="0" w:space="0" w:color="auto"/>
            <w:bottom w:val="none" w:sz="0" w:space="0" w:color="auto"/>
            <w:right w:val="none" w:sz="0" w:space="0" w:color="auto"/>
          </w:divBdr>
        </w:div>
        <w:div w:id="1964460880">
          <w:marLeft w:val="640"/>
          <w:marRight w:val="0"/>
          <w:marTop w:val="0"/>
          <w:marBottom w:val="0"/>
          <w:divBdr>
            <w:top w:val="none" w:sz="0" w:space="0" w:color="auto"/>
            <w:left w:val="none" w:sz="0" w:space="0" w:color="auto"/>
            <w:bottom w:val="none" w:sz="0" w:space="0" w:color="auto"/>
            <w:right w:val="none" w:sz="0" w:space="0" w:color="auto"/>
          </w:divBdr>
        </w:div>
        <w:div w:id="798842026">
          <w:marLeft w:val="640"/>
          <w:marRight w:val="0"/>
          <w:marTop w:val="0"/>
          <w:marBottom w:val="0"/>
          <w:divBdr>
            <w:top w:val="none" w:sz="0" w:space="0" w:color="auto"/>
            <w:left w:val="none" w:sz="0" w:space="0" w:color="auto"/>
            <w:bottom w:val="none" w:sz="0" w:space="0" w:color="auto"/>
            <w:right w:val="none" w:sz="0" w:space="0" w:color="auto"/>
          </w:divBdr>
        </w:div>
        <w:div w:id="1522082726">
          <w:marLeft w:val="640"/>
          <w:marRight w:val="0"/>
          <w:marTop w:val="0"/>
          <w:marBottom w:val="0"/>
          <w:divBdr>
            <w:top w:val="none" w:sz="0" w:space="0" w:color="auto"/>
            <w:left w:val="none" w:sz="0" w:space="0" w:color="auto"/>
            <w:bottom w:val="none" w:sz="0" w:space="0" w:color="auto"/>
            <w:right w:val="none" w:sz="0" w:space="0" w:color="auto"/>
          </w:divBdr>
        </w:div>
        <w:div w:id="573051704">
          <w:marLeft w:val="640"/>
          <w:marRight w:val="0"/>
          <w:marTop w:val="0"/>
          <w:marBottom w:val="0"/>
          <w:divBdr>
            <w:top w:val="none" w:sz="0" w:space="0" w:color="auto"/>
            <w:left w:val="none" w:sz="0" w:space="0" w:color="auto"/>
            <w:bottom w:val="none" w:sz="0" w:space="0" w:color="auto"/>
            <w:right w:val="none" w:sz="0" w:space="0" w:color="auto"/>
          </w:divBdr>
        </w:div>
        <w:div w:id="1465268254">
          <w:marLeft w:val="640"/>
          <w:marRight w:val="0"/>
          <w:marTop w:val="0"/>
          <w:marBottom w:val="0"/>
          <w:divBdr>
            <w:top w:val="none" w:sz="0" w:space="0" w:color="auto"/>
            <w:left w:val="none" w:sz="0" w:space="0" w:color="auto"/>
            <w:bottom w:val="none" w:sz="0" w:space="0" w:color="auto"/>
            <w:right w:val="none" w:sz="0" w:space="0" w:color="auto"/>
          </w:divBdr>
        </w:div>
        <w:div w:id="157575603">
          <w:marLeft w:val="640"/>
          <w:marRight w:val="0"/>
          <w:marTop w:val="0"/>
          <w:marBottom w:val="0"/>
          <w:divBdr>
            <w:top w:val="none" w:sz="0" w:space="0" w:color="auto"/>
            <w:left w:val="none" w:sz="0" w:space="0" w:color="auto"/>
            <w:bottom w:val="none" w:sz="0" w:space="0" w:color="auto"/>
            <w:right w:val="none" w:sz="0" w:space="0" w:color="auto"/>
          </w:divBdr>
        </w:div>
        <w:div w:id="2084178873">
          <w:marLeft w:val="640"/>
          <w:marRight w:val="0"/>
          <w:marTop w:val="0"/>
          <w:marBottom w:val="0"/>
          <w:divBdr>
            <w:top w:val="none" w:sz="0" w:space="0" w:color="auto"/>
            <w:left w:val="none" w:sz="0" w:space="0" w:color="auto"/>
            <w:bottom w:val="none" w:sz="0" w:space="0" w:color="auto"/>
            <w:right w:val="none" w:sz="0" w:space="0" w:color="auto"/>
          </w:divBdr>
        </w:div>
      </w:divsChild>
    </w:div>
    <w:div w:id="1823816072">
      <w:bodyDiv w:val="1"/>
      <w:marLeft w:val="0"/>
      <w:marRight w:val="0"/>
      <w:marTop w:val="0"/>
      <w:marBottom w:val="0"/>
      <w:divBdr>
        <w:top w:val="none" w:sz="0" w:space="0" w:color="auto"/>
        <w:left w:val="none" w:sz="0" w:space="0" w:color="auto"/>
        <w:bottom w:val="none" w:sz="0" w:space="0" w:color="auto"/>
        <w:right w:val="none" w:sz="0" w:space="0" w:color="auto"/>
      </w:divBdr>
    </w:div>
    <w:div w:id="1863859501">
      <w:bodyDiv w:val="1"/>
      <w:marLeft w:val="0"/>
      <w:marRight w:val="0"/>
      <w:marTop w:val="0"/>
      <w:marBottom w:val="0"/>
      <w:divBdr>
        <w:top w:val="none" w:sz="0" w:space="0" w:color="auto"/>
        <w:left w:val="none" w:sz="0" w:space="0" w:color="auto"/>
        <w:bottom w:val="none" w:sz="0" w:space="0" w:color="auto"/>
        <w:right w:val="none" w:sz="0" w:space="0" w:color="auto"/>
      </w:divBdr>
      <w:divsChild>
        <w:div w:id="15933374">
          <w:marLeft w:val="640"/>
          <w:marRight w:val="0"/>
          <w:marTop w:val="0"/>
          <w:marBottom w:val="0"/>
          <w:divBdr>
            <w:top w:val="none" w:sz="0" w:space="0" w:color="auto"/>
            <w:left w:val="none" w:sz="0" w:space="0" w:color="auto"/>
            <w:bottom w:val="none" w:sz="0" w:space="0" w:color="auto"/>
            <w:right w:val="none" w:sz="0" w:space="0" w:color="auto"/>
          </w:divBdr>
        </w:div>
        <w:div w:id="38361749">
          <w:marLeft w:val="640"/>
          <w:marRight w:val="0"/>
          <w:marTop w:val="0"/>
          <w:marBottom w:val="0"/>
          <w:divBdr>
            <w:top w:val="none" w:sz="0" w:space="0" w:color="auto"/>
            <w:left w:val="none" w:sz="0" w:space="0" w:color="auto"/>
            <w:bottom w:val="none" w:sz="0" w:space="0" w:color="auto"/>
            <w:right w:val="none" w:sz="0" w:space="0" w:color="auto"/>
          </w:divBdr>
        </w:div>
        <w:div w:id="66390183">
          <w:marLeft w:val="640"/>
          <w:marRight w:val="0"/>
          <w:marTop w:val="0"/>
          <w:marBottom w:val="0"/>
          <w:divBdr>
            <w:top w:val="none" w:sz="0" w:space="0" w:color="auto"/>
            <w:left w:val="none" w:sz="0" w:space="0" w:color="auto"/>
            <w:bottom w:val="none" w:sz="0" w:space="0" w:color="auto"/>
            <w:right w:val="none" w:sz="0" w:space="0" w:color="auto"/>
          </w:divBdr>
        </w:div>
        <w:div w:id="96800958">
          <w:marLeft w:val="640"/>
          <w:marRight w:val="0"/>
          <w:marTop w:val="0"/>
          <w:marBottom w:val="0"/>
          <w:divBdr>
            <w:top w:val="none" w:sz="0" w:space="0" w:color="auto"/>
            <w:left w:val="none" w:sz="0" w:space="0" w:color="auto"/>
            <w:bottom w:val="none" w:sz="0" w:space="0" w:color="auto"/>
            <w:right w:val="none" w:sz="0" w:space="0" w:color="auto"/>
          </w:divBdr>
        </w:div>
        <w:div w:id="129635851">
          <w:marLeft w:val="640"/>
          <w:marRight w:val="0"/>
          <w:marTop w:val="0"/>
          <w:marBottom w:val="0"/>
          <w:divBdr>
            <w:top w:val="none" w:sz="0" w:space="0" w:color="auto"/>
            <w:left w:val="none" w:sz="0" w:space="0" w:color="auto"/>
            <w:bottom w:val="none" w:sz="0" w:space="0" w:color="auto"/>
            <w:right w:val="none" w:sz="0" w:space="0" w:color="auto"/>
          </w:divBdr>
        </w:div>
        <w:div w:id="133909607">
          <w:marLeft w:val="640"/>
          <w:marRight w:val="0"/>
          <w:marTop w:val="0"/>
          <w:marBottom w:val="0"/>
          <w:divBdr>
            <w:top w:val="none" w:sz="0" w:space="0" w:color="auto"/>
            <w:left w:val="none" w:sz="0" w:space="0" w:color="auto"/>
            <w:bottom w:val="none" w:sz="0" w:space="0" w:color="auto"/>
            <w:right w:val="none" w:sz="0" w:space="0" w:color="auto"/>
          </w:divBdr>
        </w:div>
        <w:div w:id="209731321">
          <w:marLeft w:val="640"/>
          <w:marRight w:val="0"/>
          <w:marTop w:val="0"/>
          <w:marBottom w:val="0"/>
          <w:divBdr>
            <w:top w:val="none" w:sz="0" w:space="0" w:color="auto"/>
            <w:left w:val="none" w:sz="0" w:space="0" w:color="auto"/>
            <w:bottom w:val="none" w:sz="0" w:space="0" w:color="auto"/>
            <w:right w:val="none" w:sz="0" w:space="0" w:color="auto"/>
          </w:divBdr>
        </w:div>
        <w:div w:id="298801496">
          <w:marLeft w:val="640"/>
          <w:marRight w:val="0"/>
          <w:marTop w:val="0"/>
          <w:marBottom w:val="0"/>
          <w:divBdr>
            <w:top w:val="none" w:sz="0" w:space="0" w:color="auto"/>
            <w:left w:val="none" w:sz="0" w:space="0" w:color="auto"/>
            <w:bottom w:val="none" w:sz="0" w:space="0" w:color="auto"/>
            <w:right w:val="none" w:sz="0" w:space="0" w:color="auto"/>
          </w:divBdr>
        </w:div>
        <w:div w:id="350843820">
          <w:marLeft w:val="640"/>
          <w:marRight w:val="0"/>
          <w:marTop w:val="0"/>
          <w:marBottom w:val="0"/>
          <w:divBdr>
            <w:top w:val="none" w:sz="0" w:space="0" w:color="auto"/>
            <w:left w:val="none" w:sz="0" w:space="0" w:color="auto"/>
            <w:bottom w:val="none" w:sz="0" w:space="0" w:color="auto"/>
            <w:right w:val="none" w:sz="0" w:space="0" w:color="auto"/>
          </w:divBdr>
        </w:div>
        <w:div w:id="383068454">
          <w:marLeft w:val="640"/>
          <w:marRight w:val="0"/>
          <w:marTop w:val="0"/>
          <w:marBottom w:val="0"/>
          <w:divBdr>
            <w:top w:val="none" w:sz="0" w:space="0" w:color="auto"/>
            <w:left w:val="none" w:sz="0" w:space="0" w:color="auto"/>
            <w:bottom w:val="none" w:sz="0" w:space="0" w:color="auto"/>
            <w:right w:val="none" w:sz="0" w:space="0" w:color="auto"/>
          </w:divBdr>
        </w:div>
        <w:div w:id="461193677">
          <w:marLeft w:val="640"/>
          <w:marRight w:val="0"/>
          <w:marTop w:val="0"/>
          <w:marBottom w:val="0"/>
          <w:divBdr>
            <w:top w:val="none" w:sz="0" w:space="0" w:color="auto"/>
            <w:left w:val="none" w:sz="0" w:space="0" w:color="auto"/>
            <w:bottom w:val="none" w:sz="0" w:space="0" w:color="auto"/>
            <w:right w:val="none" w:sz="0" w:space="0" w:color="auto"/>
          </w:divBdr>
        </w:div>
        <w:div w:id="469514492">
          <w:marLeft w:val="640"/>
          <w:marRight w:val="0"/>
          <w:marTop w:val="0"/>
          <w:marBottom w:val="0"/>
          <w:divBdr>
            <w:top w:val="none" w:sz="0" w:space="0" w:color="auto"/>
            <w:left w:val="none" w:sz="0" w:space="0" w:color="auto"/>
            <w:bottom w:val="none" w:sz="0" w:space="0" w:color="auto"/>
            <w:right w:val="none" w:sz="0" w:space="0" w:color="auto"/>
          </w:divBdr>
        </w:div>
        <w:div w:id="547113139">
          <w:marLeft w:val="640"/>
          <w:marRight w:val="0"/>
          <w:marTop w:val="0"/>
          <w:marBottom w:val="0"/>
          <w:divBdr>
            <w:top w:val="none" w:sz="0" w:space="0" w:color="auto"/>
            <w:left w:val="none" w:sz="0" w:space="0" w:color="auto"/>
            <w:bottom w:val="none" w:sz="0" w:space="0" w:color="auto"/>
            <w:right w:val="none" w:sz="0" w:space="0" w:color="auto"/>
          </w:divBdr>
        </w:div>
        <w:div w:id="558202482">
          <w:marLeft w:val="640"/>
          <w:marRight w:val="0"/>
          <w:marTop w:val="0"/>
          <w:marBottom w:val="0"/>
          <w:divBdr>
            <w:top w:val="none" w:sz="0" w:space="0" w:color="auto"/>
            <w:left w:val="none" w:sz="0" w:space="0" w:color="auto"/>
            <w:bottom w:val="none" w:sz="0" w:space="0" w:color="auto"/>
            <w:right w:val="none" w:sz="0" w:space="0" w:color="auto"/>
          </w:divBdr>
        </w:div>
        <w:div w:id="627274046">
          <w:marLeft w:val="640"/>
          <w:marRight w:val="0"/>
          <w:marTop w:val="0"/>
          <w:marBottom w:val="0"/>
          <w:divBdr>
            <w:top w:val="none" w:sz="0" w:space="0" w:color="auto"/>
            <w:left w:val="none" w:sz="0" w:space="0" w:color="auto"/>
            <w:bottom w:val="none" w:sz="0" w:space="0" w:color="auto"/>
            <w:right w:val="none" w:sz="0" w:space="0" w:color="auto"/>
          </w:divBdr>
        </w:div>
        <w:div w:id="750547022">
          <w:marLeft w:val="640"/>
          <w:marRight w:val="0"/>
          <w:marTop w:val="0"/>
          <w:marBottom w:val="0"/>
          <w:divBdr>
            <w:top w:val="none" w:sz="0" w:space="0" w:color="auto"/>
            <w:left w:val="none" w:sz="0" w:space="0" w:color="auto"/>
            <w:bottom w:val="none" w:sz="0" w:space="0" w:color="auto"/>
            <w:right w:val="none" w:sz="0" w:space="0" w:color="auto"/>
          </w:divBdr>
        </w:div>
        <w:div w:id="829442674">
          <w:marLeft w:val="640"/>
          <w:marRight w:val="0"/>
          <w:marTop w:val="0"/>
          <w:marBottom w:val="0"/>
          <w:divBdr>
            <w:top w:val="none" w:sz="0" w:space="0" w:color="auto"/>
            <w:left w:val="none" w:sz="0" w:space="0" w:color="auto"/>
            <w:bottom w:val="none" w:sz="0" w:space="0" w:color="auto"/>
            <w:right w:val="none" w:sz="0" w:space="0" w:color="auto"/>
          </w:divBdr>
        </w:div>
        <w:div w:id="830409217">
          <w:marLeft w:val="640"/>
          <w:marRight w:val="0"/>
          <w:marTop w:val="0"/>
          <w:marBottom w:val="0"/>
          <w:divBdr>
            <w:top w:val="none" w:sz="0" w:space="0" w:color="auto"/>
            <w:left w:val="none" w:sz="0" w:space="0" w:color="auto"/>
            <w:bottom w:val="none" w:sz="0" w:space="0" w:color="auto"/>
            <w:right w:val="none" w:sz="0" w:space="0" w:color="auto"/>
          </w:divBdr>
        </w:div>
        <w:div w:id="876504081">
          <w:marLeft w:val="640"/>
          <w:marRight w:val="0"/>
          <w:marTop w:val="0"/>
          <w:marBottom w:val="0"/>
          <w:divBdr>
            <w:top w:val="none" w:sz="0" w:space="0" w:color="auto"/>
            <w:left w:val="none" w:sz="0" w:space="0" w:color="auto"/>
            <w:bottom w:val="none" w:sz="0" w:space="0" w:color="auto"/>
            <w:right w:val="none" w:sz="0" w:space="0" w:color="auto"/>
          </w:divBdr>
        </w:div>
        <w:div w:id="928781921">
          <w:marLeft w:val="640"/>
          <w:marRight w:val="0"/>
          <w:marTop w:val="0"/>
          <w:marBottom w:val="0"/>
          <w:divBdr>
            <w:top w:val="none" w:sz="0" w:space="0" w:color="auto"/>
            <w:left w:val="none" w:sz="0" w:space="0" w:color="auto"/>
            <w:bottom w:val="none" w:sz="0" w:space="0" w:color="auto"/>
            <w:right w:val="none" w:sz="0" w:space="0" w:color="auto"/>
          </w:divBdr>
        </w:div>
        <w:div w:id="1022128953">
          <w:marLeft w:val="640"/>
          <w:marRight w:val="0"/>
          <w:marTop w:val="0"/>
          <w:marBottom w:val="0"/>
          <w:divBdr>
            <w:top w:val="none" w:sz="0" w:space="0" w:color="auto"/>
            <w:left w:val="none" w:sz="0" w:space="0" w:color="auto"/>
            <w:bottom w:val="none" w:sz="0" w:space="0" w:color="auto"/>
            <w:right w:val="none" w:sz="0" w:space="0" w:color="auto"/>
          </w:divBdr>
        </w:div>
        <w:div w:id="1091316415">
          <w:marLeft w:val="640"/>
          <w:marRight w:val="0"/>
          <w:marTop w:val="0"/>
          <w:marBottom w:val="0"/>
          <w:divBdr>
            <w:top w:val="none" w:sz="0" w:space="0" w:color="auto"/>
            <w:left w:val="none" w:sz="0" w:space="0" w:color="auto"/>
            <w:bottom w:val="none" w:sz="0" w:space="0" w:color="auto"/>
            <w:right w:val="none" w:sz="0" w:space="0" w:color="auto"/>
          </w:divBdr>
        </w:div>
        <w:div w:id="1137600768">
          <w:marLeft w:val="640"/>
          <w:marRight w:val="0"/>
          <w:marTop w:val="0"/>
          <w:marBottom w:val="0"/>
          <w:divBdr>
            <w:top w:val="none" w:sz="0" w:space="0" w:color="auto"/>
            <w:left w:val="none" w:sz="0" w:space="0" w:color="auto"/>
            <w:bottom w:val="none" w:sz="0" w:space="0" w:color="auto"/>
            <w:right w:val="none" w:sz="0" w:space="0" w:color="auto"/>
          </w:divBdr>
        </w:div>
        <w:div w:id="1196457548">
          <w:marLeft w:val="640"/>
          <w:marRight w:val="0"/>
          <w:marTop w:val="0"/>
          <w:marBottom w:val="0"/>
          <w:divBdr>
            <w:top w:val="none" w:sz="0" w:space="0" w:color="auto"/>
            <w:left w:val="none" w:sz="0" w:space="0" w:color="auto"/>
            <w:bottom w:val="none" w:sz="0" w:space="0" w:color="auto"/>
            <w:right w:val="none" w:sz="0" w:space="0" w:color="auto"/>
          </w:divBdr>
        </w:div>
        <w:div w:id="1217545951">
          <w:marLeft w:val="640"/>
          <w:marRight w:val="0"/>
          <w:marTop w:val="0"/>
          <w:marBottom w:val="0"/>
          <w:divBdr>
            <w:top w:val="none" w:sz="0" w:space="0" w:color="auto"/>
            <w:left w:val="none" w:sz="0" w:space="0" w:color="auto"/>
            <w:bottom w:val="none" w:sz="0" w:space="0" w:color="auto"/>
            <w:right w:val="none" w:sz="0" w:space="0" w:color="auto"/>
          </w:divBdr>
        </w:div>
        <w:div w:id="1243686904">
          <w:marLeft w:val="640"/>
          <w:marRight w:val="0"/>
          <w:marTop w:val="0"/>
          <w:marBottom w:val="0"/>
          <w:divBdr>
            <w:top w:val="none" w:sz="0" w:space="0" w:color="auto"/>
            <w:left w:val="none" w:sz="0" w:space="0" w:color="auto"/>
            <w:bottom w:val="none" w:sz="0" w:space="0" w:color="auto"/>
            <w:right w:val="none" w:sz="0" w:space="0" w:color="auto"/>
          </w:divBdr>
        </w:div>
        <w:div w:id="1246494945">
          <w:marLeft w:val="640"/>
          <w:marRight w:val="0"/>
          <w:marTop w:val="0"/>
          <w:marBottom w:val="0"/>
          <w:divBdr>
            <w:top w:val="none" w:sz="0" w:space="0" w:color="auto"/>
            <w:left w:val="none" w:sz="0" w:space="0" w:color="auto"/>
            <w:bottom w:val="none" w:sz="0" w:space="0" w:color="auto"/>
            <w:right w:val="none" w:sz="0" w:space="0" w:color="auto"/>
          </w:divBdr>
        </w:div>
        <w:div w:id="1284460334">
          <w:marLeft w:val="640"/>
          <w:marRight w:val="0"/>
          <w:marTop w:val="0"/>
          <w:marBottom w:val="0"/>
          <w:divBdr>
            <w:top w:val="none" w:sz="0" w:space="0" w:color="auto"/>
            <w:left w:val="none" w:sz="0" w:space="0" w:color="auto"/>
            <w:bottom w:val="none" w:sz="0" w:space="0" w:color="auto"/>
            <w:right w:val="none" w:sz="0" w:space="0" w:color="auto"/>
          </w:divBdr>
        </w:div>
        <w:div w:id="1319070380">
          <w:marLeft w:val="640"/>
          <w:marRight w:val="0"/>
          <w:marTop w:val="0"/>
          <w:marBottom w:val="0"/>
          <w:divBdr>
            <w:top w:val="none" w:sz="0" w:space="0" w:color="auto"/>
            <w:left w:val="none" w:sz="0" w:space="0" w:color="auto"/>
            <w:bottom w:val="none" w:sz="0" w:space="0" w:color="auto"/>
            <w:right w:val="none" w:sz="0" w:space="0" w:color="auto"/>
          </w:divBdr>
        </w:div>
        <w:div w:id="1371806456">
          <w:marLeft w:val="640"/>
          <w:marRight w:val="0"/>
          <w:marTop w:val="0"/>
          <w:marBottom w:val="0"/>
          <w:divBdr>
            <w:top w:val="none" w:sz="0" w:space="0" w:color="auto"/>
            <w:left w:val="none" w:sz="0" w:space="0" w:color="auto"/>
            <w:bottom w:val="none" w:sz="0" w:space="0" w:color="auto"/>
            <w:right w:val="none" w:sz="0" w:space="0" w:color="auto"/>
          </w:divBdr>
        </w:div>
        <w:div w:id="1496263714">
          <w:marLeft w:val="640"/>
          <w:marRight w:val="0"/>
          <w:marTop w:val="0"/>
          <w:marBottom w:val="0"/>
          <w:divBdr>
            <w:top w:val="none" w:sz="0" w:space="0" w:color="auto"/>
            <w:left w:val="none" w:sz="0" w:space="0" w:color="auto"/>
            <w:bottom w:val="none" w:sz="0" w:space="0" w:color="auto"/>
            <w:right w:val="none" w:sz="0" w:space="0" w:color="auto"/>
          </w:divBdr>
        </w:div>
        <w:div w:id="1508641684">
          <w:marLeft w:val="640"/>
          <w:marRight w:val="0"/>
          <w:marTop w:val="0"/>
          <w:marBottom w:val="0"/>
          <w:divBdr>
            <w:top w:val="none" w:sz="0" w:space="0" w:color="auto"/>
            <w:left w:val="none" w:sz="0" w:space="0" w:color="auto"/>
            <w:bottom w:val="none" w:sz="0" w:space="0" w:color="auto"/>
            <w:right w:val="none" w:sz="0" w:space="0" w:color="auto"/>
          </w:divBdr>
        </w:div>
        <w:div w:id="1510826830">
          <w:marLeft w:val="640"/>
          <w:marRight w:val="0"/>
          <w:marTop w:val="0"/>
          <w:marBottom w:val="0"/>
          <w:divBdr>
            <w:top w:val="none" w:sz="0" w:space="0" w:color="auto"/>
            <w:left w:val="none" w:sz="0" w:space="0" w:color="auto"/>
            <w:bottom w:val="none" w:sz="0" w:space="0" w:color="auto"/>
            <w:right w:val="none" w:sz="0" w:space="0" w:color="auto"/>
          </w:divBdr>
        </w:div>
        <w:div w:id="1548689138">
          <w:marLeft w:val="640"/>
          <w:marRight w:val="0"/>
          <w:marTop w:val="0"/>
          <w:marBottom w:val="0"/>
          <w:divBdr>
            <w:top w:val="none" w:sz="0" w:space="0" w:color="auto"/>
            <w:left w:val="none" w:sz="0" w:space="0" w:color="auto"/>
            <w:bottom w:val="none" w:sz="0" w:space="0" w:color="auto"/>
            <w:right w:val="none" w:sz="0" w:space="0" w:color="auto"/>
          </w:divBdr>
        </w:div>
        <w:div w:id="1659337141">
          <w:marLeft w:val="640"/>
          <w:marRight w:val="0"/>
          <w:marTop w:val="0"/>
          <w:marBottom w:val="0"/>
          <w:divBdr>
            <w:top w:val="none" w:sz="0" w:space="0" w:color="auto"/>
            <w:left w:val="none" w:sz="0" w:space="0" w:color="auto"/>
            <w:bottom w:val="none" w:sz="0" w:space="0" w:color="auto"/>
            <w:right w:val="none" w:sz="0" w:space="0" w:color="auto"/>
          </w:divBdr>
        </w:div>
        <w:div w:id="1739329634">
          <w:marLeft w:val="640"/>
          <w:marRight w:val="0"/>
          <w:marTop w:val="0"/>
          <w:marBottom w:val="0"/>
          <w:divBdr>
            <w:top w:val="none" w:sz="0" w:space="0" w:color="auto"/>
            <w:left w:val="none" w:sz="0" w:space="0" w:color="auto"/>
            <w:bottom w:val="none" w:sz="0" w:space="0" w:color="auto"/>
            <w:right w:val="none" w:sz="0" w:space="0" w:color="auto"/>
          </w:divBdr>
        </w:div>
        <w:div w:id="1747074262">
          <w:marLeft w:val="640"/>
          <w:marRight w:val="0"/>
          <w:marTop w:val="0"/>
          <w:marBottom w:val="0"/>
          <w:divBdr>
            <w:top w:val="none" w:sz="0" w:space="0" w:color="auto"/>
            <w:left w:val="none" w:sz="0" w:space="0" w:color="auto"/>
            <w:bottom w:val="none" w:sz="0" w:space="0" w:color="auto"/>
            <w:right w:val="none" w:sz="0" w:space="0" w:color="auto"/>
          </w:divBdr>
        </w:div>
        <w:div w:id="1763602254">
          <w:marLeft w:val="640"/>
          <w:marRight w:val="0"/>
          <w:marTop w:val="0"/>
          <w:marBottom w:val="0"/>
          <w:divBdr>
            <w:top w:val="none" w:sz="0" w:space="0" w:color="auto"/>
            <w:left w:val="none" w:sz="0" w:space="0" w:color="auto"/>
            <w:bottom w:val="none" w:sz="0" w:space="0" w:color="auto"/>
            <w:right w:val="none" w:sz="0" w:space="0" w:color="auto"/>
          </w:divBdr>
        </w:div>
        <w:div w:id="1871456986">
          <w:marLeft w:val="640"/>
          <w:marRight w:val="0"/>
          <w:marTop w:val="0"/>
          <w:marBottom w:val="0"/>
          <w:divBdr>
            <w:top w:val="none" w:sz="0" w:space="0" w:color="auto"/>
            <w:left w:val="none" w:sz="0" w:space="0" w:color="auto"/>
            <w:bottom w:val="none" w:sz="0" w:space="0" w:color="auto"/>
            <w:right w:val="none" w:sz="0" w:space="0" w:color="auto"/>
          </w:divBdr>
        </w:div>
        <w:div w:id="1999767919">
          <w:marLeft w:val="640"/>
          <w:marRight w:val="0"/>
          <w:marTop w:val="0"/>
          <w:marBottom w:val="0"/>
          <w:divBdr>
            <w:top w:val="none" w:sz="0" w:space="0" w:color="auto"/>
            <w:left w:val="none" w:sz="0" w:space="0" w:color="auto"/>
            <w:bottom w:val="none" w:sz="0" w:space="0" w:color="auto"/>
            <w:right w:val="none" w:sz="0" w:space="0" w:color="auto"/>
          </w:divBdr>
        </w:div>
        <w:div w:id="2000112885">
          <w:marLeft w:val="640"/>
          <w:marRight w:val="0"/>
          <w:marTop w:val="0"/>
          <w:marBottom w:val="0"/>
          <w:divBdr>
            <w:top w:val="none" w:sz="0" w:space="0" w:color="auto"/>
            <w:left w:val="none" w:sz="0" w:space="0" w:color="auto"/>
            <w:bottom w:val="none" w:sz="0" w:space="0" w:color="auto"/>
            <w:right w:val="none" w:sz="0" w:space="0" w:color="auto"/>
          </w:divBdr>
        </w:div>
        <w:div w:id="2047755163">
          <w:marLeft w:val="640"/>
          <w:marRight w:val="0"/>
          <w:marTop w:val="0"/>
          <w:marBottom w:val="0"/>
          <w:divBdr>
            <w:top w:val="none" w:sz="0" w:space="0" w:color="auto"/>
            <w:left w:val="none" w:sz="0" w:space="0" w:color="auto"/>
            <w:bottom w:val="none" w:sz="0" w:space="0" w:color="auto"/>
            <w:right w:val="none" w:sz="0" w:space="0" w:color="auto"/>
          </w:divBdr>
        </w:div>
        <w:div w:id="2068333493">
          <w:marLeft w:val="640"/>
          <w:marRight w:val="0"/>
          <w:marTop w:val="0"/>
          <w:marBottom w:val="0"/>
          <w:divBdr>
            <w:top w:val="none" w:sz="0" w:space="0" w:color="auto"/>
            <w:left w:val="none" w:sz="0" w:space="0" w:color="auto"/>
            <w:bottom w:val="none" w:sz="0" w:space="0" w:color="auto"/>
            <w:right w:val="none" w:sz="0" w:space="0" w:color="auto"/>
          </w:divBdr>
        </w:div>
        <w:div w:id="2097820474">
          <w:marLeft w:val="640"/>
          <w:marRight w:val="0"/>
          <w:marTop w:val="0"/>
          <w:marBottom w:val="0"/>
          <w:divBdr>
            <w:top w:val="none" w:sz="0" w:space="0" w:color="auto"/>
            <w:left w:val="none" w:sz="0" w:space="0" w:color="auto"/>
            <w:bottom w:val="none" w:sz="0" w:space="0" w:color="auto"/>
            <w:right w:val="none" w:sz="0" w:space="0" w:color="auto"/>
          </w:divBdr>
        </w:div>
        <w:div w:id="2115321622">
          <w:marLeft w:val="640"/>
          <w:marRight w:val="0"/>
          <w:marTop w:val="0"/>
          <w:marBottom w:val="0"/>
          <w:divBdr>
            <w:top w:val="none" w:sz="0" w:space="0" w:color="auto"/>
            <w:left w:val="none" w:sz="0" w:space="0" w:color="auto"/>
            <w:bottom w:val="none" w:sz="0" w:space="0" w:color="auto"/>
            <w:right w:val="none" w:sz="0" w:space="0" w:color="auto"/>
          </w:divBdr>
        </w:div>
      </w:divsChild>
    </w:div>
    <w:div w:id="1869483218">
      <w:bodyDiv w:val="1"/>
      <w:marLeft w:val="0"/>
      <w:marRight w:val="0"/>
      <w:marTop w:val="0"/>
      <w:marBottom w:val="0"/>
      <w:divBdr>
        <w:top w:val="none" w:sz="0" w:space="0" w:color="auto"/>
        <w:left w:val="none" w:sz="0" w:space="0" w:color="auto"/>
        <w:bottom w:val="none" w:sz="0" w:space="0" w:color="auto"/>
        <w:right w:val="none" w:sz="0" w:space="0" w:color="auto"/>
      </w:divBdr>
      <w:divsChild>
        <w:div w:id="1592203206">
          <w:marLeft w:val="0"/>
          <w:marRight w:val="0"/>
          <w:marTop w:val="0"/>
          <w:marBottom w:val="0"/>
          <w:divBdr>
            <w:top w:val="single" w:sz="2" w:space="0" w:color="E3E3E3"/>
            <w:left w:val="single" w:sz="2" w:space="0" w:color="E3E3E3"/>
            <w:bottom w:val="single" w:sz="2" w:space="0" w:color="E3E3E3"/>
            <w:right w:val="single" w:sz="2" w:space="0" w:color="E3E3E3"/>
          </w:divBdr>
          <w:divsChild>
            <w:div w:id="197816667">
              <w:marLeft w:val="0"/>
              <w:marRight w:val="0"/>
              <w:marTop w:val="100"/>
              <w:marBottom w:val="100"/>
              <w:divBdr>
                <w:top w:val="single" w:sz="2" w:space="0" w:color="E3E3E3"/>
                <w:left w:val="single" w:sz="2" w:space="0" w:color="E3E3E3"/>
                <w:bottom w:val="single" w:sz="2" w:space="0" w:color="E3E3E3"/>
                <w:right w:val="single" w:sz="2" w:space="0" w:color="E3E3E3"/>
              </w:divBdr>
              <w:divsChild>
                <w:div w:id="148136350">
                  <w:marLeft w:val="0"/>
                  <w:marRight w:val="0"/>
                  <w:marTop w:val="0"/>
                  <w:marBottom w:val="0"/>
                  <w:divBdr>
                    <w:top w:val="single" w:sz="2" w:space="0" w:color="E3E3E3"/>
                    <w:left w:val="single" w:sz="2" w:space="0" w:color="E3E3E3"/>
                    <w:bottom w:val="single" w:sz="2" w:space="0" w:color="E3E3E3"/>
                    <w:right w:val="single" w:sz="2" w:space="0" w:color="E3E3E3"/>
                  </w:divBdr>
                  <w:divsChild>
                    <w:div w:id="1728720032">
                      <w:marLeft w:val="0"/>
                      <w:marRight w:val="0"/>
                      <w:marTop w:val="0"/>
                      <w:marBottom w:val="0"/>
                      <w:divBdr>
                        <w:top w:val="single" w:sz="2" w:space="0" w:color="E3E3E3"/>
                        <w:left w:val="single" w:sz="2" w:space="0" w:color="E3E3E3"/>
                        <w:bottom w:val="single" w:sz="2" w:space="0" w:color="E3E3E3"/>
                        <w:right w:val="single" w:sz="2" w:space="0" w:color="E3E3E3"/>
                      </w:divBdr>
                      <w:divsChild>
                        <w:div w:id="1441411285">
                          <w:marLeft w:val="0"/>
                          <w:marRight w:val="0"/>
                          <w:marTop w:val="0"/>
                          <w:marBottom w:val="0"/>
                          <w:divBdr>
                            <w:top w:val="single" w:sz="2" w:space="0" w:color="E3E3E3"/>
                            <w:left w:val="single" w:sz="2" w:space="0" w:color="E3E3E3"/>
                            <w:bottom w:val="single" w:sz="2" w:space="0" w:color="E3E3E3"/>
                            <w:right w:val="single" w:sz="2" w:space="0" w:color="E3E3E3"/>
                          </w:divBdr>
                          <w:divsChild>
                            <w:div w:id="71850696">
                              <w:marLeft w:val="0"/>
                              <w:marRight w:val="0"/>
                              <w:marTop w:val="0"/>
                              <w:marBottom w:val="0"/>
                              <w:divBdr>
                                <w:top w:val="single" w:sz="2" w:space="0" w:color="E3E3E3"/>
                                <w:left w:val="single" w:sz="2" w:space="0" w:color="E3E3E3"/>
                                <w:bottom w:val="single" w:sz="2" w:space="0" w:color="E3E3E3"/>
                                <w:right w:val="single" w:sz="2" w:space="0" w:color="E3E3E3"/>
                              </w:divBdr>
                              <w:divsChild>
                                <w:div w:id="1223831522">
                                  <w:marLeft w:val="0"/>
                                  <w:marRight w:val="0"/>
                                  <w:marTop w:val="0"/>
                                  <w:marBottom w:val="0"/>
                                  <w:divBdr>
                                    <w:top w:val="single" w:sz="2" w:space="0" w:color="E3E3E3"/>
                                    <w:left w:val="single" w:sz="2" w:space="0" w:color="E3E3E3"/>
                                    <w:bottom w:val="single" w:sz="2" w:space="0" w:color="E3E3E3"/>
                                    <w:right w:val="single" w:sz="2" w:space="0" w:color="E3E3E3"/>
                                  </w:divBdr>
                                  <w:divsChild>
                                    <w:div w:id="20936259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74684637">
      <w:bodyDiv w:val="1"/>
      <w:marLeft w:val="0"/>
      <w:marRight w:val="0"/>
      <w:marTop w:val="0"/>
      <w:marBottom w:val="0"/>
      <w:divBdr>
        <w:top w:val="none" w:sz="0" w:space="0" w:color="auto"/>
        <w:left w:val="none" w:sz="0" w:space="0" w:color="auto"/>
        <w:bottom w:val="none" w:sz="0" w:space="0" w:color="auto"/>
        <w:right w:val="none" w:sz="0" w:space="0" w:color="auto"/>
      </w:divBdr>
      <w:divsChild>
        <w:div w:id="521165457">
          <w:marLeft w:val="640"/>
          <w:marRight w:val="0"/>
          <w:marTop w:val="0"/>
          <w:marBottom w:val="0"/>
          <w:divBdr>
            <w:top w:val="none" w:sz="0" w:space="0" w:color="auto"/>
            <w:left w:val="none" w:sz="0" w:space="0" w:color="auto"/>
            <w:bottom w:val="none" w:sz="0" w:space="0" w:color="auto"/>
            <w:right w:val="none" w:sz="0" w:space="0" w:color="auto"/>
          </w:divBdr>
        </w:div>
        <w:div w:id="824711755">
          <w:marLeft w:val="640"/>
          <w:marRight w:val="0"/>
          <w:marTop w:val="0"/>
          <w:marBottom w:val="0"/>
          <w:divBdr>
            <w:top w:val="none" w:sz="0" w:space="0" w:color="auto"/>
            <w:left w:val="none" w:sz="0" w:space="0" w:color="auto"/>
            <w:bottom w:val="none" w:sz="0" w:space="0" w:color="auto"/>
            <w:right w:val="none" w:sz="0" w:space="0" w:color="auto"/>
          </w:divBdr>
        </w:div>
        <w:div w:id="1872180329">
          <w:marLeft w:val="640"/>
          <w:marRight w:val="0"/>
          <w:marTop w:val="0"/>
          <w:marBottom w:val="0"/>
          <w:divBdr>
            <w:top w:val="none" w:sz="0" w:space="0" w:color="auto"/>
            <w:left w:val="none" w:sz="0" w:space="0" w:color="auto"/>
            <w:bottom w:val="none" w:sz="0" w:space="0" w:color="auto"/>
            <w:right w:val="none" w:sz="0" w:space="0" w:color="auto"/>
          </w:divBdr>
        </w:div>
      </w:divsChild>
    </w:div>
    <w:div w:id="1901938431">
      <w:bodyDiv w:val="1"/>
      <w:marLeft w:val="0"/>
      <w:marRight w:val="0"/>
      <w:marTop w:val="0"/>
      <w:marBottom w:val="0"/>
      <w:divBdr>
        <w:top w:val="none" w:sz="0" w:space="0" w:color="auto"/>
        <w:left w:val="none" w:sz="0" w:space="0" w:color="auto"/>
        <w:bottom w:val="none" w:sz="0" w:space="0" w:color="auto"/>
        <w:right w:val="none" w:sz="0" w:space="0" w:color="auto"/>
      </w:divBdr>
      <w:divsChild>
        <w:div w:id="1447893614">
          <w:marLeft w:val="640"/>
          <w:marRight w:val="0"/>
          <w:marTop w:val="0"/>
          <w:marBottom w:val="0"/>
          <w:divBdr>
            <w:top w:val="none" w:sz="0" w:space="0" w:color="auto"/>
            <w:left w:val="none" w:sz="0" w:space="0" w:color="auto"/>
            <w:bottom w:val="none" w:sz="0" w:space="0" w:color="auto"/>
            <w:right w:val="none" w:sz="0" w:space="0" w:color="auto"/>
          </w:divBdr>
        </w:div>
        <w:div w:id="2087528323">
          <w:marLeft w:val="640"/>
          <w:marRight w:val="0"/>
          <w:marTop w:val="0"/>
          <w:marBottom w:val="0"/>
          <w:divBdr>
            <w:top w:val="none" w:sz="0" w:space="0" w:color="auto"/>
            <w:left w:val="none" w:sz="0" w:space="0" w:color="auto"/>
            <w:bottom w:val="none" w:sz="0" w:space="0" w:color="auto"/>
            <w:right w:val="none" w:sz="0" w:space="0" w:color="auto"/>
          </w:divBdr>
        </w:div>
        <w:div w:id="1139495798">
          <w:marLeft w:val="640"/>
          <w:marRight w:val="0"/>
          <w:marTop w:val="0"/>
          <w:marBottom w:val="0"/>
          <w:divBdr>
            <w:top w:val="none" w:sz="0" w:space="0" w:color="auto"/>
            <w:left w:val="none" w:sz="0" w:space="0" w:color="auto"/>
            <w:bottom w:val="none" w:sz="0" w:space="0" w:color="auto"/>
            <w:right w:val="none" w:sz="0" w:space="0" w:color="auto"/>
          </w:divBdr>
        </w:div>
        <w:div w:id="1300257502">
          <w:marLeft w:val="640"/>
          <w:marRight w:val="0"/>
          <w:marTop w:val="0"/>
          <w:marBottom w:val="0"/>
          <w:divBdr>
            <w:top w:val="none" w:sz="0" w:space="0" w:color="auto"/>
            <w:left w:val="none" w:sz="0" w:space="0" w:color="auto"/>
            <w:bottom w:val="none" w:sz="0" w:space="0" w:color="auto"/>
            <w:right w:val="none" w:sz="0" w:space="0" w:color="auto"/>
          </w:divBdr>
        </w:div>
        <w:div w:id="1504397198">
          <w:marLeft w:val="640"/>
          <w:marRight w:val="0"/>
          <w:marTop w:val="0"/>
          <w:marBottom w:val="0"/>
          <w:divBdr>
            <w:top w:val="none" w:sz="0" w:space="0" w:color="auto"/>
            <w:left w:val="none" w:sz="0" w:space="0" w:color="auto"/>
            <w:bottom w:val="none" w:sz="0" w:space="0" w:color="auto"/>
            <w:right w:val="none" w:sz="0" w:space="0" w:color="auto"/>
          </w:divBdr>
        </w:div>
        <w:div w:id="1136146509">
          <w:marLeft w:val="640"/>
          <w:marRight w:val="0"/>
          <w:marTop w:val="0"/>
          <w:marBottom w:val="0"/>
          <w:divBdr>
            <w:top w:val="none" w:sz="0" w:space="0" w:color="auto"/>
            <w:left w:val="none" w:sz="0" w:space="0" w:color="auto"/>
            <w:bottom w:val="none" w:sz="0" w:space="0" w:color="auto"/>
            <w:right w:val="none" w:sz="0" w:space="0" w:color="auto"/>
          </w:divBdr>
        </w:div>
        <w:div w:id="890338199">
          <w:marLeft w:val="640"/>
          <w:marRight w:val="0"/>
          <w:marTop w:val="0"/>
          <w:marBottom w:val="0"/>
          <w:divBdr>
            <w:top w:val="none" w:sz="0" w:space="0" w:color="auto"/>
            <w:left w:val="none" w:sz="0" w:space="0" w:color="auto"/>
            <w:bottom w:val="none" w:sz="0" w:space="0" w:color="auto"/>
            <w:right w:val="none" w:sz="0" w:space="0" w:color="auto"/>
          </w:divBdr>
        </w:div>
        <w:div w:id="52626319">
          <w:marLeft w:val="640"/>
          <w:marRight w:val="0"/>
          <w:marTop w:val="0"/>
          <w:marBottom w:val="0"/>
          <w:divBdr>
            <w:top w:val="none" w:sz="0" w:space="0" w:color="auto"/>
            <w:left w:val="none" w:sz="0" w:space="0" w:color="auto"/>
            <w:bottom w:val="none" w:sz="0" w:space="0" w:color="auto"/>
            <w:right w:val="none" w:sz="0" w:space="0" w:color="auto"/>
          </w:divBdr>
        </w:div>
        <w:div w:id="857618490">
          <w:marLeft w:val="640"/>
          <w:marRight w:val="0"/>
          <w:marTop w:val="0"/>
          <w:marBottom w:val="0"/>
          <w:divBdr>
            <w:top w:val="none" w:sz="0" w:space="0" w:color="auto"/>
            <w:left w:val="none" w:sz="0" w:space="0" w:color="auto"/>
            <w:bottom w:val="none" w:sz="0" w:space="0" w:color="auto"/>
            <w:right w:val="none" w:sz="0" w:space="0" w:color="auto"/>
          </w:divBdr>
        </w:div>
        <w:div w:id="1313414762">
          <w:marLeft w:val="640"/>
          <w:marRight w:val="0"/>
          <w:marTop w:val="0"/>
          <w:marBottom w:val="0"/>
          <w:divBdr>
            <w:top w:val="none" w:sz="0" w:space="0" w:color="auto"/>
            <w:left w:val="none" w:sz="0" w:space="0" w:color="auto"/>
            <w:bottom w:val="none" w:sz="0" w:space="0" w:color="auto"/>
            <w:right w:val="none" w:sz="0" w:space="0" w:color="auto"/>
          </w:divBdr>
        </w:div>
        <w:div w:id="2053074350">
          <w:marLeft w:val="640"/>
          <w:marRight w:val="0"/>
          <w:marTop w:val="0"/>
          <w:marBottom w:val="0"/>
          <w:divBdr>
            <w:top w:val="none" w:sz="0" w:space="0" w:color="auto"/>
            <w:left w:val="none" w:sz="0" w:space="0" w:color="auto"/>
            <w:bottom w:val="none" w:sz="0" w:space="0" w:color="auto"/>
            <w:right w:val="none" w:sz="0" w:space="0" w:color="auto"/>
          </w:divBdr>
        </w:div>
        <w:div w:id="1945720165">
          <w:marLeft w:val="640"/>
          <w:marRight w:val="0"/>
          <w:marTop w:val="0"/>
          <w:marBottom w:val="0"/>
          <w:divBdr>
            <w:top w:val="none" w:sz="0" w:space="0" w:color="auto"/>
            <w:left w:val="none" w:sz="0" w:space="0" w:color="auto"/>
            <w:bottom w:val="none" w:sz="0" w:space="0" w:color="auto"/>
            <w:right w:val="none" w:sz="0" w:space="0" w:color="auto"/>
          </w:divBdr>
        </w:div>
        <w:div w:id="2039040403">
          <w:marLeft w:val="640"/>
          <w:marRight w:val="0"/>
          <w:marTop w:val="0"/>
          <w:marBottom w:val="0"/>
          <w:divBdr>
            <w:top w:val="none" w:sz="0" w:space="0" w:color="auto"/>
            <w:left w:val="none" w:sz="0" w:space="0" w:color="auto"/>
            <w:bottom w:val="none" w:sz="0" w:space="0" w:color="auto"/>
            <w:right w:val="none" w:sz="0" w:space="0" w:color="auto"/>
          </w:divBdr>
        </w:div>
        <w:div w:id="902956406">
          <w:marLeft w:val="640"/>
          <w:marRight w:val="0"/>
          <w:marTop w:val="0"/>
          <w:marBottom w:val="0"/>
          <w:divBdr>
            <w:top w:val="none" w:sz="0" w:space="0" w:color="auto"/>
            <w:left w:val="none" w:sz="0" w:space="0" w:color="auto"/>
            <w:bottom w:val="none" w:sz="0" w:space="0" w:color="auto"/>
            <w:right w:val="none" w:sz="0" w:space="0" w:color="auto"/>
          </w:divBdr>
        </w:div>
        <w:div w:id="164246732">
          <w:marLeft w:val="640"/>
          <w:marRight w:val="0"/>
          <w:marTop w:val="0"/>
          <w:marBottom w:val="0"/>
          <w:divBdr>
            <w:top w:val="none" w:sz="0" w:space="0" w:color="auto"/>
            <w:left w:val="none" w:sz="0" w:space="0" w:color="auto"/>
            <w:bottom w:val="none" w:sz="0" w:space="0" w:color="auto"/>
            <w:right w:val="none" w:sz="0" w:space="0" w:color="auto"/>
          </w:divBdr>
        </w:div>
        <w:div w:id="2081902068">
          <w:marLeft w:val="640"/>
          <w:marRight w:val="0"/>
          <w:marTop w:val="0"/>
          <w:marBottom w:val="0"/>
          <w:divBdr>
            <w:top w:val="none" w:sz="0" w:space="0" w:color="auto"/>
            <w:left w:val="none" w:sz="0" w:space="0" w:color="auto"/>
            <w:bottom w:val="none" w:sz="0" w:space="0" w:color="auto"/>
            <w:right w:val="none" w:sz="0" w:space="0" w:color="auto"/>
          </w:divBdr>
        </w:div>
        <w:div w:id="1900243161">
          <w:marLeft w:val="640"/>
          <w:marRight w:val="0"/>
          <w:marTop w:val="0"/>
          <w:marBottom w:val="0"/>
          <w:divBdr>
            <w:top w:val="none" w:sz="0" w:space="0" w:color="auto"/>
            <w:left w:val="none" w:sz="0" w:space="0" w:color="auto"/>
            <w:bottom w:val="none" w:sz="0" w:space="0" w:color="auto"/>
            <w:right w:val="none" w:sz="0" w:space="0" w:color="auto"/>
          </w:divBdr>
        </w:div>
        <w:div w:id="1392919741">
          <w:marLeft w:val="640"/>
          <w:marRight w:val="0"/>
          <w:marTop w:val="0"/>
          <w:marBottom w:val="0"/>
          <w:divBdr>
            <w:top w:val="none" w:sz="0" w:space="0" w:color="auto"/>
            <w:left w:val="none" w:sz="0" w:space="0" w:color="auto"/>
            <w:bottom w:val="none" w:sz="0" w:space="0" w:color="auto"/>
            <w:right w:val="none" w:sz="0" w:space="0" w:color="auto"/>
          </w:divBdr>
        </w:div>
        <w:div w:id="1677996421">
          <w:marLeft w:val="640"/>
          <w:marRight w:val="0"/>
          <w:marTop w:val="0"/>
          <w:marBottom w:val="0"/>
          <w:divBdr>
            <w:top w:val="none" w:sz="0" w:space="0" w:color="auto"/>
            <w:left w:val="none" w:sz="0" w:space="0" w:color="auto"/>
            <w:bottom w:val="none" w:sz="0" w:space="0" w:color="auto"/>
            <w:right w:val="none" w:sz="0" w:space="0" w:color="auto"/>
          </w:divBdr>
        </w:div>
        <w:div w:id="82916873">
          <w:marLeft w:val="640"/>
          <w:marRight w:val="0"/>
          <w:marTop w:val="0"/>
          <w:marBottom w:val="0"/>
          <w:divBdr>
            <w:top w:val="none" w:sz="0" w:space="0" w:color="auto"/>
            <w:left w:val="none" w:sz="0" w:space="0" w:color="auto"/>
            <w:bottom w:val="none" w:sz="0" w:space="0" w:color="auto"/>
            <w:right w:val="none" w:sz="0" w:space="0" w:color="auto"/>
          </w:divBdr>
        </w:div>
        <w:div w:id="1051222978">
          <w:marLeft w:val="640"/>
          <w:marRight w:val="0"/>
          <w:marTop w:val="0"/>
          <w:marBottom w:val="0"/>
          <w:divBdr>
            <w:top w:val="none" w:sz="0" w:space="0" w:color="auto"/>
            <w:left w:val="none" w:sz="0" w:space="0" w:color="auto"/>
            <w:bottom w:val="none" w:sz="0" w:space="0" w:color="auto"/>
            <w:right w:val="none" w:sz="0" w:space="0" w:color="auto"/>
          </w:divBdr>
        </w:div>
        <w:div w:id="909384400">
          <w:marLeft w:val="640"/>
          <w:marRight w:val="0"/>
          <w:marTop w:val="0"/>
          <w:marBottom w:val="0"/>
          <w:divBdr>
            <w:top w:val="none" w:sz="0" w:space="0" w:color="auto"/>
            <w:left w:val="none" w:sz="0" w:space="0" w:color="auto"/>
            <w:bottom w:val="none" w:sz="0" w:space="0" w:color="auto"/>
            <w:right w:val="none" w:sz="0" w:space="0" w:color="auto"/>
          </w:divBdr>
        </w:div>
        <w:div w:id="2124106033">
          <w:marLeft w:val="640"/>
          <w:marRight w:val="0"/>
          <w:marTop w:val="0"/>
          <w:marBottom w:val="0"/>
          <w:divBdr>
            <w:top w:val="none" w:sz="0" w:space="0" w:color="auto"/>
            <w:left w:val="none" w:sz="0" w:space="0" w:color="auto"/>
            <w:bottom w:val="none" w:sz="0" w:space="0" w:color="auto"/>
            <w:right w:val="none" w:sz="0" w:space="0" w:color="auto"/>
          </w:divBdr>
        </w:div>
        <w:div w:id="1519347329">
          <w:marLeft w:val="640"/>
          <w:marRight w:val="0"/>
          <w:marTop w:val="0"/>
          <w:marBottom w:val="0"/>
          <w:divBdr>
            <w:top w:val="none" w:sz="0" w:space="0" w:color="auto"/>
            <w:left w:val="none" w:sz="0" w:space="0" w:color="auto"/>
            <w:bottom w:val="none" w:sz="0" w:space="0" w:color="auto"/>
            <w:right w:val="none" w:sz="0" w:space="0" w:color="auto"/>
          </w:divBdr>
        </w:div>
        <w:div w:id="2081975917">
          <w:marLeft w:val="640"/>
          <w:marRight w:val="0"/>
          <w:marTop w:val="0"/>
          <w:marBottom w:val="0"/>
          <w:divBdr>
            <w:top w:val="none" w:sz="0" w:space="0" w:color="auto"/>
            <w:left w:val="none" w:sz="0" w:space="0" w:color="auto"/>
            <w:bottom w:val="none" w:sz="0" w:space="0" w:color="auto"/>
            <w:right w:val="none" w:sz="0" w:space="0" w:color="auto"/>
          </w:divBdr>
        </w:div>
        <w:div w:id="11341332">
          <w:marLeft w:val="640"/>
          <w:marRight w:val="0"/>
          <w:marTop w:val="0"/>
          <w:marBottom w:val="0"/>
          <w:divBdr>
            <w:top w:val="none" w:sz="0" w:space="0" w:color="auto"/>
            <w:left w:val="none" w:sz="0" w:space="0" w:color="auto"/>
            <w:bottom w:val="none" w:sz="0" w:space="0" w:color="auto"/>
            <w:right w:val="none" w:sz="0" w:space="0" w:color="auto"/>
          </w:divBdr>
        </w:div>
        <w:div w:id="322900181">
          <w:marLeft w:val="640"/>
          <w:marRight w:val="0"/>
          <w:marTop w:val="0"/>
          <w:marBottom w:val="0"/>
          <w:divBdr>
            <w:top w:val="none" w:sz="0" w:space="0" w:color="auto"/>
            <w:left w:val="none" w:sz="0" w:space="0" w:color="auto"/>
            <w:bottom w:val="none" w:sz="0" w:space="0" w:color="auto"/>
            <w:right w:val="none" w:sz="0" w:space="0" w:color="auto"/>
          </w:divBdr>
        </w:div>
        <w:div w:id="233131539">
          <w:marLeft w:val="640"/>
          <w:marRight w:val="0"/>
          <w:marTop w:val="0"/>
          <w:marBottom w:val="0"/>
          <w:divBdr>
            <w:top w:val="none" w:sz="0" w:space="0" w:color="auto"/>
            <w:left w:val="none" w:sz="0" w:space="0" w:color="auto"/>
            <w:bottom w:val="none" w:sz="0" w:space="0" w:color="auto"/>
            <w:right w:val="none" w:sz="0" w:space="0" w:color="auto"/>
          </w:divBdr>
        </w:div>
        <w:div w:id="1307734811">
          <w:marLeft w:val="640"/>
          <w:marRight w:val="0"/>
          <w:marTop w:val="0"/>
          <w:marBottom w:val="0"/>
          <w:divBdr>
            <w:top w:val="none" w:sz="0" w:space="0" w:color="auto"/>
            <w:left w:val="none" w:sz="0" w:space="0" w:color="auto"/>
            <w:bottom w:val="none" w:sz="0" w:space="0" w:color="auto"/>
            <w:right w:val="none" w:sz="0" w:space="0" w:color="auto"/>
          </w:divBdr>
        </w:div>
        <w:div w:id="691343717">
          <w:marLeft w:val="640"/>
          <w:marRight w:val="0"/>
          <w:marTop w:val="0"/>
          <w:marBottom w:val="0"/>
          <w:divBdr>
            <w:top w:val="none" w:sz="0" w:space="0" w:color="auto"/>
            <w:left w:val="none" w:sz="0" w:space="0" w:color="auto"/>
            <w:bottom w:val="none" w:sz="0" w:space="0" w:color="auto"/>
            <w:right w:val="none" w:sz="0" w:space="0" w:color="auto"/>
          </w:divBdr>
        </w:div>
        <w:div w:id="517551452">
          <w:marLeft w:val="640"/>
          <w:marRight w:val="0"/>
          <w:marTop w:val="0"/>
          <w:marBottom w:val="0"/>
          <w:divBdr>
            <w:top w:val="none" w:sz="0" w:space="0" w:color="auto"/>
            <w:left w:val="none" w:sz="0" w:space="0" w:color="auto"/>
            <w:bottom w:val="none" w:sz="0" w:space="0" w:color="auto"/>
            <w:right w:val="none" w:sz="0" w:space="0" w:color="auto"/>
          </w:divBdr>
        </w:div>
        <w:div w:id="584727109">
          <w:marLeft w:val="640"/>
          <w:marRight w:val="0"/>
          <w:marTop w:val="0"/>
          <w:marBottom w:val="0"/>
          <w:divBdr>
            <w:top w:val="none" w:sz="0" w:space="0" w:color="auto"/>
            <w:left w:val="none" w:sz="0" w:space="0" w:color="auto"/>
            <w:bottom w:val="none" w:sz="0" w:space="0" w:color="auto"/>
            <w:right w:val="none" w:sz="0" w:space="0" w:color="auto"/>
          </w:divBdr>
        </w:div>
        <w:div w:id="1634672941">
          <w:marLeft w:val="640"/>
          <w:marRight w:val="0"/>
          <w:marTop w:val="0"/>
          <w:marBottom w:val="0"/>
          <w:divBdr>
            <w:top w:val="none" w:sz="0" w:space="0" w:color="auto"/>
            <w:left w:val="none" w:sz="0" w:space="0" w:color="auto"/>
            <w:bottom w:val="none" w:sz="0" w:space="0" w:color="auto"/>
            <w:right w:val="none" w:sz="0" w:space="0" w:color="auto"/>
          </w:divBdr>
        </w:div>
        <w:div w:id="1204367485">
          <w:marLeft w:val="640"/>
          <w:marRight w:val="0"/>
          <w:marTop w:val="0"/>
          <w:marBottom w:val="0"/>
          <w:divBdr>
            <w:top w:val="none" w:sz="0" w:space="0" w:color="auto"/>
            <w:left w:val="none" w:sz="0" w:space="0" w:color="auto"/>
            <w:bottom w:val="none" w:sz="0" w:space="0" w:color="auto"/>
            <w:right w:val="none" w:sz="0" w:space="0" w:color="auto"/>
          </w:divBdr>
        </w:div>
        <w:div w:id="1748455320">
          <w:marLeft w:val="640"/>
          <w:marRight w:val="0"/>
          <w:marTop w:val="0"/>
          <w:marBottom w:val="0"/>
          <w:divBdr>
            <w:top w:val="none" w:sz="0" w:space="0" w:color="auto"/>
            <w:left w:val="none" w:sz="0" w:space="0" w:color="auto"/>
            <w:bottom w:val="none" w:sz="0" w:space="0" w:color="auto"/>
            <w:right w:val="none" w:sz="0" w:space="0" w:color="auto"/>
          </w:divBdr>
        </w:div>
        <w:div w:id="993026845">
          <w:marLeft w:val="640"/>
          <w:marRight w:val="0"/>
          <w:marTop w:val="0"/>
          <w:marBottom w:val="0"/>
          <w:divBdr>
            <w:top w:val="none" w:sz="0" w:space="0" w:color="auto"/>
            <w:left w:val="none" w:sz="0" w:space="0" w:color="auto"/>
            <w:bottom w:val="none" w:sz="0" w:space="0" w:color="auto"/>
            <w:right w:val="none" w:sz="0" w:space="0" w:color="auto"/>
          </w:divBdr>
        </w:div>
        <w:div w:id="1183931340">
          <w:marLeft w:val="640"/>
          <w:marRight w:val="0"/>
          <w:marTop w:val="0"/>
          <w:marBottom w:val="0"/>
          <w:divBdr>
            <w:top w:val="none" w:sz="0" w:space="0" w:color="auto"/>
            <w:left w:val="none" w:sz="0" w:space="0" w:color="auto"/>
            <w:bottom w:val="none" w:sz="0" w:space="0" w:color="auto"/>
            <w:right w:val="none" w:sz="0" w:space="0" w:color="auto"/>
          </w:divBdr>
        </w:div>
        <w:div w:id="1804805051">
          <w:marLeft w:val="640"/>
          <w:marRight w:val="0"/>
          <w:marTop w:val="0"/>
          <w:marBottom w:val="0"/>
          <w:divBdr>
            <w:top w:val="none" w:sz="0" w:space="0" w:color="auto"/>
            <w:left w:val="none" w:sz="0" w:space="0" w:color="auto"/>
            <w:bottom w:val="none" w:sz="0" w:space="0" w:color="auto"/>
            <w:right w:val="none" w:sz="0" w:space="0" w:color="auto"/>
          </w:divBdr>
        </w:div>
        <w:div w:id="665590599">
          <w:marLeft w:val="640"/>
          <w:marRight w:val="0"/>
          <w:marTop w:val="0"/>
          <w:marBottom w:val="0"/>
          <w:divBdr>
            <w:top w:val="none" w:sz="0" w:space="0" w:color="auto"/>
            <w:left w:val="none" w:sz="0" w:space="0" w:color="auto"/>
            <w:bottom w:val="none" w:sz="0" w:space="0" w:color="auto"/>
            <w:right w:val="none" w:sz="0" w:space="0" w:color="auto"/>
          </w:divBdr>
        </w:div>
        <w:div w:id="1980182663">
          <w:marLeft w:val="640"/>
          <w:marRight w:val="0"/>
          <w:marTop w:val="0"/>
          <w:marBottom w:val="0"/>
          <w:divBdr>
            <w:top w:val="none" w:sz="0" w:space="0" w:color="auto"/>
            <w:left w:val="none" w:sz="0" w:space="0" w:color="auto"/>
            <w:bottom w:val="none" w:sz="0" w:space="0" w:color="auto"/>
            <w:right w:val="none" w:sz="0" w:space="0" w:color="auto"/>
          </w:divBdr>
        </w:div>
        <w:div w:id="1113137853">
          <w:marLeft w:val="640"/>
          <w:marRight w:val="0"/>
          <w:marTop w:val="0"/>
          <w:marBottom w:val="0"/>
          <w:divBdr>
            <w:top w:val="none" w:sz="0" w:space="0" w:color="auto"/>
            <w:left w:val="none" w:sz="0" w:space="0" w:color="auto"/>
            <w:bottom w:val="none" w:sz="0" w:space="0" w:color="auto"/>
            <w:right w:val="none" w:sz="0" w:space="0" w:color="auto"/>
          </w:divBdr>
        </w:div>
        <w:div w:id="1226336589">
          <w:marLeft w:val="640"/>
          <w:marRight w:val="0"/>
          <w:marTop w:val="0"/>
          <w:marBottom w:val="0"/>
          <w:divBdr>
            <w:top w:val="none" w:sz="0" w:space="0" w:color="auto"/>
            <w:left w:val="none" w:sz="0" w:space="0" w:color="auto"/>
            <w:bottom w:val="none" w:sz="0" w:space="0" w:color="auto"/>
            <w:right w:val="none" w:sz="0" w:space="0" w:color="auto"/>
          </w:divBdr>
        </w:div>
        <w:div w:id="1547260031">
          <w:marLeft w:val="640"/>
          <w:marRight w:val="0"/>
          <w:marTop w:val="0"/>
          <w:marBottom w:val="0"/>
          <w:divBdr>
            <w:top w:val="none" w:sz="0" w:space="0" w:color="auto"/>
            <w:left w:val="none" w:sz="0" w:space="0" w:color="auto"/>
            <w:bottom w:val="none" w:sz="0" w:space="0" w:color="auto"/>
            <w:right w:val="none" w:sz="0" w:space="0" w:color="auto"/>
          </w:divBdr>
        </w:div>
        <w:div w:id="612707023">
          <w:marLeft w:val="640"/>
          <w:marRight w:val="0"/>
          <w:marTop w:val="0"/>
          <w:marBottom w:val="0"/>
          <w:divBdr>
            <w:top w:val="none" w:sz="0" w:space="0" w:color="auto"/>
            <w:left w:val="none" w:sz="0" w:space="0" w:color="auto"/>
            <w:bottom w:val="none" w:sz="0" w:space="0" w:color="auto"/>
            <w:right w:val="none" w:sz="0" w:space="0" w:color="auto"/>
          </w:divBdr>
        </w:div>
        <w:div w:id="1472360723">
          <w:marLeft w:val="640"/>
          <w:marRight w:val="0"/>
          <w:marTop w:val="0"/>
          <w:marBottom w:val="0"/>
          <w:divBdr>
            <w:top w:val="none" w:sz="0" w:space="0" w:color="auto"/>
            <w:left w:val="none" w:sz="0" w:space="0" w:color="auto"/>
            <w:bottom w:val="none" w:sz="0" w:space="0" w:color="auto"/>
            <w:right w:val="none" w:sz="0" w:space="0" w:color="auto"/>
          </w:divBdr>
        </w:div>
        <w:div w:id="978802301">
          <w:marLeft w:val="640"/>
          <w:marRight w:val="0"/>
          <w:marTop w:val="0"/>
          <w:marBottom w:val="0"/>
          <w:divBdr>
            <w:top w:val="none" w:sz="0" w:space="0" w:color="auto"/>
            <w:left w:val="none" w:sz="0" w:space="0" w:color="auto"/>
            <w:bottom w:val="none" w:sz="0" w:space="0" w:color="auto"/>
            <w:right w:val="none" w:sz="0" w:space="0" w:color="auto"/>
          </w:divBdr>
        </w:div>
        <w:div w:id="1282765719">
          <w:marLeft w:val="640"/>
          <w:marRight w:val="0"/>
          <w:marTop w:val="0"/>
          <w:marBottom w:val="0"/>
          <w:divBdr>
            <w:top w:val="none" w:sz="0" w:space="0" w:color="auto"/>
            <w:left w:val="none" w:sz="0" w:space="0" w:color="auto"/>
            <w:bottom w:val="none" w:sz="0" w:space="0" w:color="auto"/>
            <w:right w:val="none" w:sz="0" w:space="0" w:color="auto"/>
          </w:divBdr>
        </w:div>
        <w:div w:id="782386233">
          <w:marLeft w:val="640"/>
          <w:marRight w:val="0"/>
          <w:marTop w:val="0"/>
          <w:marBottom w:val="0"/>
          <w:divBdr>
            <w:top w:val="none" w:sz="0" w:space="0" w:color="auto"/>
            <w:left w:val="none" w:sz="0" w:space="0" w:color="auto"/>
            <w:bottom w:val="none" w:sz="0" w:space="0" w:color="auto"/>
            <w:right w:val="none" w:sz="0" w:space="0" w:color="auto"/>
          </w:divBdr>
        </w:div>
        <w:div w:id="1713383442">
          <w:marLeft w:val="640"/>
          <w:marRight w:val="0"/>
          <w:marTop w:val="0"/>
          <w:marBottom w:val="0"/>
          <w:divBdr>
            <w:top w:val="none" w:sz="0" w:space="0" w:color="auto"/>
            <w:left w:val="none" w:sz="0" w:space="0" w:color="auto"/>
            <w:bottom w:val="none" w:sz="0" w:space="0" w:color="auto"/>
            <w:right w:val="none" w:sz="0" w:space="0" w:color="auto"/>
          </w:divBdr>
        </w:div>
        <w:div w:id="1210067497">
          <w:marLeft w:val="640"/>
          <w:marRight w:val="0"/>
          <w:marTop w:val="0"/>
          <w:marBottom w:val="0"/>
          <w:divBdr>
            <w:top w:val="none" w:sz="0" w:space="0" w:color="auto"/>
            <w:left w:val="none" w:sz="0" w:space="0" w:color="auto"/>
            <w:bottom w:val="none" w:sz="0" w:space="0" w:color="auto"/>
            <w:right w:val="none" w:sz="0" w:space="0" w:color="auto"/>
          </w:divBdr>
        </w:div>
        <w:div w:id="1857307032">
          <w:marLeft w:val="640"/>
          <w:marRight w:val="0"/>
          <w:marTop w:val="0"/>
          <w:marBottom w:val="0"/>
          <w:divBdr>
            <w:top w:val="none" w:sz="0" w:space="0" w:color="auto"/>
            <w:left w:val="none" w:sz="0" w:space="0" w:color="auto"/>
            <w:bottom w:val="none" w:sz="0" w:space="0" w:color="auto"/>
            <w:right w:val="none" w:sz="0" w:space="0" w:color="auto"/>
          </w:divBdr>
        </w:div>
        <w:div w:id="1725055923">
          <w:marLeft w:val="640"/>
          <w:marRight w:val="0"/>
          <w:marTop w:val="0"/>
          <w:marBottom w:val="0"/>
          <w:divBdr>
            <w:top w:val="none" w:sz="0" w:space="0" w:color="auto"/>
            <w:left w:val="none" w:sz="0" w:space="0" w:color="auto"/>
            <w:bottom w:val="none" w:sz="0" w:space="0" w:color="auto"/>
            <w:right w:val="none" w:sz="0" w:space="0" w:color="auto"/>
          </w:divBdr>
        </w:div>
        <w:div w:id="207037739">
          <w:marLeft w:val="640"/>
          <w:marRight w:val="0"/>
          <w:marTop w:val="0"/>
          <w:marBottom w:val="0"/>
          <w:divBdr>
            <w:top w:val="none" w:sz="0" w:space="0" w:color="auto"/>
            <w:left w:val="none" w:sz="0" w:space="0" w:color="auto"/>
            <w:bottom w:val="none" w:sz="0" w:space="0" w:color="auto"/>
            <w:right w:val="none" w:sz="0" w:space="0" w:color="auto"/>
          </w:divBdr>
        </w:div>
        <w:div w:id="1256286957">
          <w:marLeft w:val="640"/>
          <w:marRight w:val="0"/>
          <w:marTop w:val="0"/>
          <w:marBottom w:val="0"/>
          <w:divBdr>
            <w:top w:val="none" w:sz="0" w:space="0" w:color="auto"/>
            <w:left w:val="none" w:sz="0" w:space="0" w:color="auto"/>
            <w:bottom w:val="none" w:sz="0" w:space="0" w:color="auto"/>
            <w:right w:val="none" w:sz="0" w:space="0" w:color="auto"/>
          </w:divBdr>
        </w:div>
        <w:div w:id="702556413">
          <w:marLeft w:val="640"/>
          <w:marRight w:val="0"/>
          <w:marTop w:val="0"/>
          <w:marBottom w:val="0"/>
          <w:divBdr>
            <w:top w:val="none" w:sz="0" w:space="0" w:color="auto"/>
            <w:left w:val="none" w:sz="0" w:space="0" w:color="auto"/>
            <w:bottom w:val="none" w:sz="0" w:space="0" w:color="auto"/>
            <w:right w:val="none" w:sz="0" w:space="0" w:color="auto"/>
          </w:divBdr>
        </w:div>
        <w:div w:id="293799131">
          <w:marLeft w:val="640"/>
          <w:marRight w:val="0"/>
          <w:marTop w:val="0"/>
          <w:marBottom w:val="0"/>
          <w:divBdr>
            <w:top w:val="none" w:sz="0" w:space="0" w:color="auto"/>
            <w:left w:val="none" w:sz="0" w:space="0" w:color="auto"/>
            <w:bottom w:val="none" w:sz="0" w:space="0" w:color="auto"/>
            <w:right w:val="none" w:sz="0" w:space="0" w:color="auto"/>
          </w:divBdr>
        </w:div>
        <w:div w:id="1423918332">
          <w:marLeft w:val="640"/>
          <w:marRight w:val="0"/>
          <w:marTop w:val="0"/>
          <w:marBottom w:val="0"/>
          <w:divBdr>
            <w:top w:val="none" w:sz="0" w:space="0" w:color="auto"/>
            <w:left w:val="none" w:sz="0" w:space="0" w:color="auto"/>
            <w:bottom w:val="none" w:sz="0" w:space="0" w:color="auto"/>
            <w:right w:val="none" w:sz="0" w:space="0" w:color="auto"/>
          </w:divBdr>
        </w:div>
        <w:div w:id="1303999957">
          <w:marLeft w:val="640"/>
          <w:marRight w:val="0"/>
          <w:marTop w:val="0"/>
          <w:marBottom w:val="0"/>
          <w:divBdr>
            <w:top w:val="none" w:sz="0" w:space="0" w:color="auto"/>
            <w:left w:val="none" w:sz="0" w:space="0" w:color="auto"/>
            <w:bottom w:val="none" w:sz="0" w:space="0" w:color="auto"/>
            <w:right w:val="none" w:sz="0" w:space="0" w:color="auto"/>
          </w:divBdr>
        </w:div>
        <w:div w:id="1553468201">
          <w:marLeft w:val="640"/>
          <w:marRight w:val="0"/>
          <w:marTop w:val="0"/>
          <w:marBottom w:val="0"/>
          <w:divBdr>
            <w:top w:val="none" w:sz="0" w:space="0" w:color="auto"/>
            <w:left w:val="none" w:sz="0" w:space="0" w:color="auto"/>
            <w:bottom w:val="none" w:sz="0" w:space="0" w:color="auto"/>
            <w:right w:val="none" w:sz="0" w:space="0" w:color="auto"/>
          </w:divBdr>
        </w:div>
        <w:div w:id="730037903">
          <w:marLeft w:val="640"/>
          <w:marRight w:val="0"/>
          <w:marTop w:val="0"/>
          <w:marBottom w:val="0"/>
          <w:divBdr>
            <w:top w:val="none" w:sz="0" w:space="0" w:color="auto"/>
            <w:left w:val="none" w:sz="0" w:space="0" w:color="auto"/>
            <w:bottom w:val="none" w:sz="0" w:space="0" w:color="auto"/>
            <w:right w:val="none" w:sz="0" w:space="0" w:color="auto"/>
          </w:divBdr>
        </w:div>
        <w:div w:id="1552226495">
          <w:marLeft w:val="640"/>
          <w:marRight w:val="0"/>
          <w:marTop w:val="0"/>
          <w:marBottom w:val="0"/>
          <w:divBdr>
            <w:top w:val="none" w:sz="0" w:space="0" w:color="auto"/>
            <w:left w:val="none" w:sz="0" w:space="0" w:color="auto"/>
            <w:bottom w:val="none" w:sz="0" w:space="0" w:color="auto"/>
            <w:right w:val="none" w:sz="0" w:space="0" w:color="auto"/>
          </w:divBdr>
        </w:div>
        <w:div w:id="878588895">
          <w:marLeft w:val="640"/>
          <w:marRight w:val="0"/>
          <w:marTop w:val="0"/>
          <w:marBottom w:val="0"/>
          <w:divBdr>
            <w:top w:val="none" w:sz="0" w:space="0" w:color="auto"/>
            <w:left w:val="none" w:sz="0" w:space="0" w:color="auto"/>
            <w:bottom w:val="none" w:sz="0" w:space="0" w:color="auto"/>
            <w:right w:val="none" w:sz="0" w:space="0" w:color="auto"/>
          </w:divBdr>
        </w:div>
        <w:div w:id="150216254">
          <w:marLeft w:val="640"/>
          <w:marRight w:val="0"/>
          <w:marTop w:val="0"/>
          <w:marBottom w:val="0"/>
          <w:divBdr>
            <w:top w:val="none" w:sz="0" w:space="0" w:color="auto"/>
            <w:left w:val="none" w:sz="0" w:space="0" w:color="auto"/>
            <w:bottom w:val="none" w:sz="0" w:space="0" w:color="auto"/>
            <w:right w:val="none" w:sz="0" w:space="0" w:color="auto"/>
          </w:divBdr>
        </w:div>
        <w:div w:id="521744689">
          <w:marLeft w:val="640"/>
          <w:marRight w:val="0"/>
          <w:marTop w:val="0"/>
          <w:marBottom w:val="0"/>
          <w:divBdr>
            <w:top w:val="none" w:sz="0" w:space="0" w:color="auto"/>
            <w:left w:val="none" w:sz="0" w:space="0" w:color="auto"/>
            <w:bottom w:val="none" w:sz="0" w:space="0" w:color="auto"/>
            <w:right w:val="none" w:sz="0" w:space="0" w:color="auto"/>
          </w:divBdr>
        </w:div>
        <w:div w:id="1558516090">
          <w:marLeft w:val="640"/>
          <w:marRight w:val="0"/>
          <w:marTop w:val="0"/>
          <w:marBottom w:val="0"/>
          <w:divBdr>
            <w:top w:val="none" w:sz="0" w:space="0" w:color="auto"/>
            <w:left w:val="none" w:sz="0" w:space="0" w:color="auto"/>
            <w:bottom w:val="none" w:sz="0" w:space="0" w:color="auto"/>
            <w:right w:val="none" w:sz="0" w:space="0" w:color="auto"/>
          </w:divBdr>
        </w:div>
        <w:div w:id="1455639815">
          <w:marLeft w:val="640"/>
          <w:marRight w:val="0"/>
          <w:marTop w:val="0"/>
          <w:marBottom w:val="0"/>
          <w:divBdr>
            <w:top w:val="none" w:sz="0" w:space="0" w:color="auto"/>
            <w:left w:val="none" w:sz="0" w:space="0" w:color="auto"/>
            <w:bottom w:val="none" w:sz="0" w:space="0" w:color="auto"/>
            <w:right w:val="none" w:sz="0" w:space="0" w:color="auto"/>
          </w:divBdr>
        </w:div>
      </w:divsChild>
    </w:div>
    <w:div w:id="1919317578">
      <w:bodyDiv w:val="1"/>
      <w:marLeft w:val="0"/>
      <w:marRight w:val="0"/>
      <w:marTop w:val="0"/>
      <w:marBottom w:val="0"/>
      <w:divBdr>
        <w:top w:val="none" w:sz="0" w:space="0" w:color="auto"/>
        <w:left w:val="none" w:sz="0" w:space="0" w:color="auto"/>
        <w:bottom w:val="none" w:sz="0" w:space="0" w:color="auto"/>
        <w:right w:val="none" w:sz="0" w:space="0" w:color="auto"/>
      </w:divBdr>
      <w:divsChild>
        <w:div w:id="2051881015">
          <w:marLeft w:val="640"/>
          <w:marRight w:val="0"/>
          <w:marTop w:val="0"/>
          <w:marBottom w:val="0"/>
          <w:divBdr>
            <w:top w:val="none" w:sz="0" w:space="0" w:color="auto"/>
            <w:left w:val="none" w:sz="0" w:space="0" w:color="auto"/>
            <w:bottom w:val="none" w:sz="0" w:space="0" w:color="auto"/>
            <w:right w:val="none" w:sz="0" w:space="0" w:color="auto"/>
          </w:divBdr>
        </w:div>
        <w:div w:id="456264007">
          <w:marLeft w:val="640"/>
          <w:marRight w:val="0"/>
          <w:marTop w:val="0"/>
          <w:marBottom w:val="0"/>
          <w:divBdr>
            <w:top w:val="none" w:sz="0" w:space="0" w:color="auto"/>
            <w:left w:val="none" w:sz="0" w:space="0" w:color="auto"/>
            <w:bottom w:val="none" w:sz="0" w:space="0" w:color="auto"/>
            <w:right w:val="none" w:sz="0" w:space="0" w:color="auto"/>
          </w:divBdr>
        </w:div>
        <w:div w:id="1575779695">
          <w:marLeft w:val="640"/>
          <w:marRight w:val="0"/>
          <w:marTop w:val="0"/>
          <w:marBottom w:val="0"/>
          <w:divBdr>
            <w:top w:val="none" w:sz="0" w:space="0" w:color="auto"/>
            <w:left w:val="none" w:sz="0" w:space="0" w:color="auto"/>
            <w:bottom w:val="none" w:sz="0" w:space="0" w:color="auto"/>
            <w:right w:val="none" w:sz="0" w:space="0" w:color="auto"/>
          </w:divBdr>
        </w:div>
        <w:div w:id="905146026">
          <w:marLeft w:val="640"/>
          <w:marRight w:val="0"/>
          <w:marTop w:val="0"/>
          <w:marBottom w:val="0"/>
          <w:divBdr>
            <w:top w:val="none" w:sz="0" w:space="0" w:color="auto"/>
            <w:left w:val="none" w:sz="0" w:space="0" w:color="auto"/>
            <w:bottom w:val="none" w:sz="0" w:space="0" w:color="auto"/>
            <w:right w:val="none" w:sz="0" w:space="0" w:color="auto"/>
          </w:divBdr>
        </w:div>
        <w:div w:id="1873227324">
          <w:marLeft w:val="640"/>
          <w:marRight w:val="0"/>
          <w:marTop w:val="0"/>
          <w:marBottom w:val="0"/>
          <w:divBdr>
            <w:top w:val="none" w:sz="0" w:space="0" w:color="auto"/>
            <w:left w:val="none" w:sz="0" w:space="0" w:color="auto"/>
            <w:bottom w:val="none" w:sz="0" w:space="0" w:color="auto"/>
            <w:right w:val="none" w:sz="0" w:space="0" w:color="auto"/>
          </w:divBdr>
        </w:div>
        <w:div w:id="980233484">
          <w:marLeft w:val="640"/>
          <w:marRight w:val="0"/>
          <w:marTop w:val="0"/>
          <w:marBottom w:val="0"/>
          <w:divBdr>
            <w:top w:val="none" w:sz="0" w:space="0" w:color="auto"/>
            <w:left w:val="none" w:sz="0" w:space="0" w:color="auto"/>
            <w:bottom w:val="none" w:sz="0" w:space="0" w:color="auto"/>
            <w:right w:val="none" w:sz="0" w:space="0" w:color="auto"/>
          </w:divBdr>
        </w:div>
        <w:div w:id="705175027">
          <w:marLeft w:val="640"/>
          <w:marRight w:val="0"/>
          <w:marTop w:val="0"/>
          <w:marBottom w:val="0"/>
          <w:divBdr>
            <w:top w:val="none" w:sz="0" w:space="0" w:color="auto"/>
            <w:left w:val="none" w:sz="0" w:space="0" w:color="auto"/>
            <w:bottom w:val="none" w:sz="0" w:space="0" w:color="auto"/>
            <w:right w:val="none" w:sz="0" w:space="0" w:color="auto"/>
          </w:divBdr>
        </w:div>
        <w:div w:id="581640422">
          <w:marLeft w:val="640"/>
          <w:marRight w:val="0"/>
          <w:marTop w:val="0"/>
          <w:marBottom w:val="0"/>
          <w:divBdr>
            <w:top w:val="none" w:sz="0" w:space="0" w:color="auto"/>
            <w:left w:val="none" w:sz="0" w:space="0" w:color="auto"/>
            <w:bottom w:val="none" w:sz="0" w:space="0" w:color="auto"/>
            <w:right w:val="none" w:sz="0" w:space="0" w:color="auto"/>
          </w:divBdr>
        </w:div>
        <w:div w:id="571163881">
          <w:marLeft w:val="640"/>
          <w:marRight w:val="0"/>
          <w:marTop w:val="0"/>
          <w:marBottom w:val="0"/>
          <w:divBdr>
            <w:top w:val="none" w:sz="0" w:space="0" w:color="auto"/>
            <w:left w:val="none" w:sz="0" w:space="0" w:color="auto"/>
            <w:bottom w:val="none" w:sz="0" w:space="0" w:color="auto"/>
            <w:right w:val="none" w:sz="0" w:space="0" w:color="auto"/>
          </w:divBdr>
        </w:div>
        <w:div w:id="67266147">
          <w:marLeft w:val="640"/>
          <w:marRight w:val="0"/>
          <w:marTop w:val="0"/>
          <w:marBottom w:val="0"/>
          <w:divBdr>
            <w:top w:val="none" w:sz="0" w:space="0" w:color="auto"/>
            <w:left w:val="none" w:sz="0" w:space="0" w:color="auto"/>
            <w:bottom w:val="none" w:sz="0" w:space="0" w:color="auto"/>
            <w:right w:val="none" w:sz="0" w:space="0" w:color="auto"/>
          </w:divBdr>
        </w:div>
        <w:div w:id="1077942560">
          <w:marLeft w:val="640"/>
          <w:marRight w:val="0"/>
          <w:marTop w:val="0"/>
          <w:marBottom w:val="0"/>
          <w:divBdr>
            <w:top w:val="none" w:sz="0" w:space="0" w:color="auto"/>
            <w:left w:val="none" w:sz="0" w:space="0" w:color="auto"/>
            <w:bottom w:val="none" w:sz="0" w:space="0" w:color="auto"/>
            <w:right w:val="none" w:sz="0" w:space="0" w:color="auto"/>
          </w:divBdr>
        </w:div>
        <w:div w:id="782454082">
          <w:marLeft w:val="640"/>
          <w:marRight w:val="0"/>
          <w:marTop w:val="0"/>
          <w:marBottom w:val="0"/>
          <w:divBdr>
            <w:top w:val="none" w:sz="0" w:space="0" w:color="auto"/>
            <w:left w:val="none" w:sz="0" w:space="0" w:color="auto"/>
            <w:bottom w:val="none" w:sz="0" w:space="0" w:color="auto"/>
            <w:right w:val="none" w:sz="0" w:space="0" w:color="auto"/>
          </w:divBdr>
        </w:div>
        <w:div w:id="1015155809">
          <w:marLeft w:val="640"/>
          <w:marRight w:val="0"/>
          <w:marTop w:val="0"/>
          <w:marBottom w:val="0"/>
          <w:divBdr>
            <w:top w:val="none" w:sz="0" w:space="0" w:color="auto"/>
            <w:left w:val="none" w:sz="0" w:space="0" w:color="auto"/>
            <w:bottom w:val="none" w:sz="0" w:space="0" w:color="auto"/>
            <w:right w:val="none" w:sz="0" w:space="0" w:color="auto"/>
          </w:divBdr>
        </w:div>
        <w:div w:id="1200780016">
          <w:marLeft w:val="640"/>
          <w:marRight w:val="0"/>
          <w:marTop w:val="0"/>
          <w:marBottom w:val="0"/>
          <w:divBdr>
            <w:top w:val="none" w:sz="0" w:space="0" w:color="auto"/>
            <w:left w:val="none" w:sz="0" w:space="0" w:color="auto"/>
            <w:bottom w:val="none" w:sz="0" w:space="0" w:color="auto"/>
            <w:right w:val="none" w:sz="0" w:space="0" w:color="auto"/>
          </w:divBdr>
        </w:div>
        <w:div w:id="2022119041">
          <w:marLeft w:val="640"/>
          <w:marRight w:val="0"/>
          <w:marTop w:val="0"/>
          <w:marBottom w:val="0"/>
          <w:divBdr>
            <w:top w:val="none" w:sz="0" w:space="0" w:color="auto"/>
            <w:left w:val="none" w:sz="0" w:space="0" w:color="auto"/>
            <w:bottom w:val="none" w:sz="0" w:space="0" w:color="auto"/>
            <w:right w:val="none" w:sz="0" w:space="0" w:color="auto"/>
          </w:divBdr>
        </w:div>
        <w:div w:id="498008883">
          <w:marLeft w:val="640"/>
          <w:marRight w:val="0"/>
          <w:marTop w:val="0"/>
          <w:marBottom w:val="0"/>
          <w:divBdr>
            <w:top w:val="none" w:sz="0" w:space="0" w:color="auto"/>
            <w:left w:val="none" w:sz="0" w:space="0" w:color="auto"/>
            <w:bottom w:val="none" w:sz="0" w:space="0" w:color="auto"/>
            <w:right w:val="none" w:sz="0" w:space="0" w:color="auto"/>
          </w:divBdr>
        </w:div>
        <w:div w:id="1934976297">
          <w:marLeft w:val="640"/>
          <w:marRight w:val="0"/>
          <w:marTop w:val="0"/>
          <w:marBottom w:val="0"/>
          <w:divBdr>
            <w:top w:val="none" w:sz="0" w:space="0" w:color="auto"/>
            <w:left w:val="none" w:sz="0" w:space="0" w:color="auto"/>
            <w:bottom w:val="none" w:sz="0" w:space="0" w:color="auto"/>
            <w:right w:val="none" w:sz="0" w:space="0" w:color="auto"/>
          </w:divBdr>
        </w:div>
        <w:div w:id="2114936705">
          <w:marLeft w:val="640"/>
          <w:marRight w:val="0"/>
          <w:marTop w:val="0"/>
          <w:marBottom w:val="0"/>
          <w:divBdr>
            <w:top w:val="none" w:sz="0" w:space="0" w:color="auto"/>
            <w:left w:val="none" w:sz="0" w:space="0" w:color="auto"/>
            <w:bottom w:val="none" w:sz="0" w:space="0" w:color="auto"/>
            <w:right w:val="none" w:sz="0" w:space="0" w:color="auto"/>
          </w:divBdr>
        </w:div>
        <w:div w:id="117646292">
          <w:marLeft w:val="640"/>
          <w:marRight w:val="0"/>
          <w:marTop w:val="0"/>
          <w:marBottom w:val="0"/>
          <w:divBdr>
            <w:top w:val="none" w:sz="0" w:space="0" w:color="auto"/>
            <w:left w:val="none" w:sz="0" w:space="0" w:color="auto"/>
            <w:bottom w:val="none" w:sz="0" w:space="0" w:color="auto"/>
            <w:right w:val="none" w:sz="0" w:space="0" w:color="auto"/>
          </w:divBdr>
        </w:div>
        <w:div w:id="160582845">
          <w:marLeft w:val="640"/>
          <w:marRight w:val="0"/>
          <w:marTop w:val="0"/>
          <w:marBottom w:val="0"/>
          <w:divBdr>
            <w:top w:val="none" w:sz="0" w:space="0" w:color="auto"/>
            <w:left w:val="none" w:sz="0" w:space="0" w:color="auto"/>
            <w:bottom w:val="none" w:sz="0" w:space="0" w:color="auto"/>
            <w:right w:val="none" w:sz="0" w:space="0" w:color="auto"/>
          </w:divBdr>
        </w:div>
        <w:div w:id="1235312117">
          <w:marLeft w:val="640"/>
          <w:marRight w:val="0"/>
          <w:marTop w:val="0"/>
          <w:marBottom w:val="0"/>
          <w:divBdr>
            <w:top w:val="none" w:sz="0" w:space="0" w:color="auto"/>
            <w:left w:val="none" w:sz="0" w:space="0" w:color="auto"/>
            <w:bottom w:val="none" w:sz="0" w:space="0" w:color="auto"/>
            <w:right w:val="none" w:sz="0" w:space="0" w:color="auto"/>
          </w:divBdr>
        </w:div>
        <w:div w:id="1474980722">
          <w:marLeft w:val="640"/>
          <w:marRight w:val="0"/>
          <w:marTop w:val="0"/>
          <w:marBottom w:val="0"/>
          <w:divBdr>
            <w:top w:val="none" w:sz="0" w:space="0" w:color="auto"/>
            <w:left w:val="none" w:sz="0" w:space="0" w:color="auto"/>
            <w:bottom w:val="none" w:sz="0" w:space="0" w:color="auto"/>
            <w:right w:val="none" w:sz="0" w:space="0" w:color="auto"/>
          </w:divBdr>
        </w:div>
        <w:div w:id="1773091454">
          <w:marLeft w:val="640"/>
          <w:marRight w:val="0"/>
          <w:marTop w:val="0"/>
          <w:marBottom w:val="0"/>
          <w:divBdr>
            <w:top w:val="none" w:sz="0" w:space="0" w:color="auto"/>
            <w:left w:val="none" w:sz="0" w:space="0" w:color="auto"/>
            <w:bottom w:val="none" w:sz="0" w:space="0" w:color="auto"/>
            <w:right w:val="none" w:sz="0" w:space="0" w:color="auto"/>
          </w:divBdr>
        </w:div>
        <w:div w:id="528180156">
          <w:marLeft w:val="640"/>
          <w:marRight w:val="0"/>
          <w:marTop w:val="0"/>
          <w:marBottom w:val="0"/>
          <w:divBdr>
            <w:top w:val="none" w:sz="0" w:space="0" w:color="auto"/>
            <w:left w:val="none" w:sz="0" w:space="0" w:color="auto"/>
            <w:bottom w:val="none" w:sz="0" w:space="0" w:color="auto"/>
            <w:right w:val="none" w:sz="0" w:space="0" w:color="auto"/>
          </w:divBdr>
        </w:div>
        <w:div w:id="1453204726">
          <w:marLeft w:val="640"/>
          <w:marRight w:val="0"/>
          <w:marTop w:val="0"/>
          <w:marBottom w:val="0"/>
          <w:divBdr>
            <w:top w:val="none" w:sz="0" w:space="0" w:color="auto"/>
            <w:left w:val="none" w:sz="0" w:space="0" w:color="auto"/>
            <w:bottom w:val="none" w:sz="0" w:space="0" w:color="auto"/>
            <w:right w:val="none" w:sz="0" w:space="0" w:color="auto"/>
          </w:divBdr>
        </w:div>
        <w:div w:id="1350330473">
          <w:marLeft w:val="640"/>
          <w:marRight w:val="0"/>
          <w:marTop w:val="0"/>
          <w:marBottom w:val="0"/>
          <w:divBdr>
            <w:top w:val="none" w:sz="0" w:space="0" w:color="auto"/>
            <w:left w:val="none" w:sz="0" w:space="0" w:color="auto"/>
            <w:bottom w:val="none" w:sz="0" w:space="0" w:color="auto"/>
            <w:right w:val="none" w:sz="0" w:space="0" w:color="auto"/>
          </w:divBdr>
        </w:div>
        <w:div w:id="1581401075">
          <w:marLeft w:val="640"/>
          <w:marRight w:val="0"/>
          <w:marTop w:val="0"/>
          <w:marBottom w:val="0"/>
          <w:divBdr>
            <w:top w:val="none" w:sz="0" w:space="0" w:color="auto"/>
            <w:left w:val="none" w:sz="0" w:space="0" w:color="auto"/>
            <w:bottom w:val="none" w:sz="0" w:space="0" w:color="auto"/>
            <w:right w:val="none" w:sz="0" w:space="0" w:color="auto"/>
          </w:divBdr>
        </w:div>
        <w:div w:id="1725177766">
          <w:marLeft w:val="640"/>
          <w:marRight w:val="0"/>
          <w:marTop w:val="0"/>
          <w:marBottom w:val="0"/>
          <w:divBdr>
            <w:top w:val="none" w:sz="0" w:space="0" w:color="auto"/>
            <w:left w:val="none" w:sz="0" w:space="0" w:color="auto"/>
            <w:bottom w:val="none" w:sz="0" w:space="0" w:color="auto"/>
            <w:right w:val="none" w:sz="0" w:space="0" w:color="auto"/>
          </w:divBdr>
        </w:div>
        <w:div w:id="404454441">
          <w:marLeft w:val="640"/>
          <w:marRight w:val="0"/>
          <w:marTop w:val="0"/>
          <w:marBottom w:val="0"/>
          <w:divBdr>
            <w:top w:val="none" w:sz="0" w:space="0" w:color="auto"/>
            <w:left w:val="none" w:sz="0" w:space="0" w:color="auto"/>
            <w:bottom w:val="none" w:sz="0" w:space="0" w:color="auto"/>
            <w:right w:val="none" w:sz="0" w:space="0" w:color="auto"/>
          </w:divBdr>
        </w:div>
        <w:div w:id="325669060">
          <w:marLeft w:val="640"/>
          <w:marRight w:val="0"/>
          <w:marTop w:val="0"/>
          <w:marBottom w:val="0"/>
          <w:divBdr>
            <w:top w:val="none" w:sz="0" w:space="0" w:color="auto"/>
            <w:left w:val="none" w:sz="0" w:space="0" w:color="auto"/>
            <w:bottom w:val="none" w:sz="0" w:space="0" w:color="auto"/>
            <w:right w:val="none" w:sz="0" w:space="0" w:color="auto"/>
          </w:divBdr>
        </w:div>
        <w:div w:id="1679191954">
          <w:marLeft w:val="640"/>
          <w:marRight w:val="0"/>
          <w:marTop w:val="0"/>
          <w:marBottom w:val="0"/>
          <w:divBdr>
            <w:top w:val="none" w:sz="0" w:space="0" w:color="auto"/>
            <w:left w:val="none" w:sz="0" w:space="0" w:color="auto"/>
            <w:bottom w:val="none" w:sz="0" w:space="0" w:color="auto"/>
            <w:right w:val="none" w:sz="0" w:space="0" w:color="auto"/>
          </w:divBdr>
        </w:div>
        <w:div w:id="1408989973">
          <w:marLeft w:val="640"/>
          <w:marRight w:val="0"/>
          <w:marTop w:val="0"/>
          <w:marBottom w:val="0"/>
          <w:divBdr>
            <w:top w:val="none" w:sz="0" w:space="0" w:color="auto"/>
            <w:left w:val="none" w:sz="0" w:space="0" w:color="auto"/>
            <w:bottom w:val="none" w:sz="0" w:space="0" w:color="auto"/>
            <w:right w:val="none" w:sz="0" w:space="0" w:color="auto"/>
          </w:divBdr>
        </w:div>
        <w:div w:id="1003702128">
          <w:marLeft w:val="640"/>
          <w:marRight w:val="0"/>
          <w:marTop w:val="0"/>
          <w:marBottom w:val="0"/>
          <w:divBdr>
            <w:top w:val="none" w:sz="0" w:space="0" w:color="auto"/>
            <w:left w:val="none" w:sz="0" w:space="0" w:color="auto"/>
            <w:bottom w:val="none" w:sz="0" w:space="0" w:color="auto"/>
            <w:right w:val="none" w:sz="0" w:space="0" w:color="auto"/>
          </w:divBdr>
        </w:div>
        <w:div w:id="1293712813">
          <w:marLeft w:val="640"/>
          <w:marRight w:val="0"/>
          <w:marTop w:val="0"/>
          <w:marBottom w:val="0"/>
          <w:divBdr>
            <w:top w:val="none" w:sz="0" w:space="0" w:color="auto"/>
            <w:left w:val="none" w:sz="0" w:space="0" w:color="auto"/>
            <w:bottom w:val="none" w:sz="0" w:space="0" w:color="auto"/>
            <w:right w:val="none" w:sz="0" w:space="0" w:color="auto"/>
          </w:divBdr>
        </w:div>
        <w:div w:id="1569000085">
          <w:marLeft w:val="640"/>
          <w:marRight w:val="0"/>
          <w:marTop w:val="0"/>
          <w:marBottom w:val="0"/>
          <w:divBdr>
            <w:top w:val="none" w:sz="0" w:space="0" w:color="auto"/>
            <w:left w:val="none" w:sz="0" w:space="0" w:color="auto"/>
            <w:bottom w:val="none" w:sz="0" w:space="0" w:color="auto"/>
            <w:right w:val="none" w:sz="0" w:space="0" w:color="auto"/>
          </w:divBdr>
        </w:div>
        <w:div w:id="770859908">
          <w:marLeft w:val="640"/>
          <w:marRight w:val="0"/>
          <w:marTop w:val="0"/>
          <w:marBottom w:val="0"/>
          <w:divBdr>
            <w:top w:val="none" w:sz="0" w:space="0" w:color="auto"/>
            <w:left w:val="none" w:sz="0" w:space="0" w:color="auto"/>
            <w:bottom w:val="none" w:sz="0" w:space="0" w:color="auto"/>
            <w:right w:val="none" w:sz="0" w:space="0" w:color="auto"/>
          </w:divBdr>
        </w:div>
        <w:div w:id="237400108">
          <w:marLeft w:val="640"/>
          <w:marRight w:val="0"/>
          <w:marTop w:val="0"/>
          <w:marBottom w:val="0"/>
          <w:divBdr>
            <w:top w:val="none" w:sz="0" w:space="0" w:color="auto"/>
            <w:left w:val="none" w:sz="0" w:space="0" w:color="auto"/>
            <w:bottom w:val="none" w:sz="0" w:space="0" w:color="auto"/>
            <w:right w:val="none" w:sz="0" w:space="0" w:color="auto"/>
          </w:divBdr>
        </w:div>
        <w:div w:id="189490722">
          <w:marLeft w:val="640"/>
          <w:marRight w:val="0"/>
          <w:marTop w:val="0"/>
          <w:marBottom w:val="0"/>
          <w:divBdr>
            <w:top w:val="none" w:sz="0" w:space="0" w:color="auto"/>
            <w:left w:val="none" w:sz="0" w:space="0" w:color="auto"/>
            <w:bottom w:val="none" w:sz="0" w:space="0" w:color="auto"/>
            <w:right w:val="none" w:sz="0" w:space="0" w:color="auto"/>
          </w:divBdr>
        </w:div>
        <w:div w:id="526017958">
          <w:marLeft w:val="640"/>
          <w:marRight w:val="0"/>
          <w:marTop w:val="0"/>
          <w:marBottom w:val="0"/>
          <w:divBdr>
            <w:top w:val="none" w:sz="0" w:space="0" w:color="auto"/>
            <w:left w:val="none" w:sz="0" w:space="0" w:color="auto"/>
            <w:bottom w:val="none" w:sz="0" w:space="0" w:color="auto"/>
            <w:right w:val="none" w:sz="0" w:space="0" w:color="auto"/>
          </w:divBdr>
        </w:div>
        <w:div w:id="1541623936">
          <w:marLeft w:val="640"/>
          <w:marRight w:val="0"/>
          <w:marTop w:val="0"/>
          <w:marBottom w:val="0"/>
          <w:divBdr>
            <w:top w:val="none" w:sz="0" w:space="0" w:color="auto"/>
            <w:left w:val="none" w:sz="0" w:space="0" w:color="auto"/>
            <w:bottom w:val="none" w:sz="0" w:space="0" w:color="auto"/>
            <w:right w:val="none" w:sz="0" w:space="0" w:color="auto"/>
          </w:divBdr>
        </w:div>
        <w:div w:id="1599409071">
          <w:marLeft w:val="640"/>
          <w:marRight w:val="0"/>
          <w:marTop w:val="0"/>
          <w:marBottom w:val="0"/>
          <w:divBdr>
            <w:top w:val="none" w:sz="0" w:space="0" w:color="auto"/>
            <w:left w:val="none" w:sz="0" w:space="0" w:color="auto"/>
            <w:bottom w:val="none" w:sz="0" w:space="0" w:color="auto"/>
            <w:right w:val="none" w:sz="0" w:space="0" w:color="auto"/>
          </w:divBdr>
        </w:div>
        <w:div w:id="614870645">
          <w:marLeft w:val="640"/>
          <w:marRight w:val="0"/>
          <w:marTop w:val="0"/>
          <w:marBottom w:val="0"/>
          <w:divBdr>
            <w:top w:val="none" w:sz="0" w:space="0" w:color="auto"/>
            <w:left w:val="none" w:sz="0" w:space="0" w:color="auto"/>
            <w:bottom w:val="none" w:sz="0" w:space="0" w:color="auto"/>
            <w:right w:val="none" w:sz="0" w:space="0" w:color="auto"/>
          </w:divBdr>
        </w:div>
        <w:div w:id="1813401795">
          <w:marLeft w:val="640"/>
          <w:marRight w:val="0"/>
          <w:marTop w:val="0"/>
          <w:marBottom w:val="0"/>
          <w:divBdr>
            <w:top w:val="none" w:sz="0" w:space="0" w:color="auto"/>
            <w:left w:val="none" w:sz="0" w:space="0" w:color="auto"/>
            <w:bottom w:val="none" w:sz="0" w:space="0" w:color="auto"/>
            <w:right w:val="none" w:sz="0" w:space="0" w:color="auto"/>
          </w:divBdr>
        </w:div>
        <w:div w:id="1900510863">
          <w:marLeft w:val="640"/>
          <w:marRight w:val="0"/>
          <w:marTop w:val="0"/>
          <w:marBottom w:val="0"/>
          <w:divBdr>
            <w:top w:val="none" w:sz="0" w:space="0" w:color="auto"/>
            <w:left w:val="none" w:sz="0" w:space="0" w:color="auto"/>
            <w:bottom w:val="none" w:sz="0" w:space="0" w:color="auto"/>
            <w:right w:val="none" w:sz="0" w:space="0" w:color="auto"/>
          </w:divBdr>
        </w:div>
        <w:div w:id="1213155846">
          <w:marLeft w:val="640"/>
          <w:marRight w:val="0"/>
          <w:marTop w:val="0"/>
          <w:marBottom w:val="0"/>
          <w:divBdr>
            <w:top w:val="none" w:sz="0" w:space="0" w:color="auto"/>
            <w:left w:val="none" w:sz="0" w:space="0" w:color="auto"/>
            <w:bottom w:val="none" w:sz="0" w:space="0" w:color="auto"/>
            <w:right w:val="none" w:sz="0" w:space="0" w:color="auto"/>
          </w:divBdr>
        </w:div>
        <w:div w:id="165291006">
          <w:marLeft w:val="640"/>
          <w:marRight w:val="0"/>
          <w:marTop w:val="0"/>
          <w:marBottom w:val="0"/>
          <w:divBdr>
            <w:top w:val="none" w:sz="0" w:space="0" w:color="auto"/>
            <w:left w:val="none" w:sz="0" w:space="0" w:color="auto"/>
            <w:bottom w:val="none" w:sz="0" w:space="0" w:color="auto"/>
            <w:right w:val="none" w:sz="0" w:space="0" w:color="auto"/>
          </w:divBdr>
        </w:div>
        <w:div w:id="1468427872">
          <w:marLeft w:val="640"/>
          <w:marRight w:val="0"/>
          <w:marTop w:val="0"/>
          <w:marBottom w:val="0"/>
          <w:divBdr>
            <w:top w:val="none" w:sz="0" w:space="0" w:color="auto"/>
            <w:left w:val="none" w:sz="0" w:space="0" w:color="auto"/>
            <w:bottom w:val="none" w:sz="0" w:space="0" w:color="auto"/>
            <w:right w:val="none" w:sz="0" w:space="0" w:color="auto"/>
          </w:divBdr>
        </w:div>
        <w:div w:id="818155178">
          <w:marLeft w:val="640"/>
          <w:marRight w:val="0"/>
          <w:marTop w:val="0"/>
          <w:marBottom w:val="0"/>
          <w:divBdr>
            <w:top w:val="none" w:sz="0" w:space="0" w:color="auto"/>
            <w:left w:val="none" w:sz="0" w:space="0" w:color="auto"/>
            <w:bottom w:val="none" w:sz="0" w:space="0" w:color="auto"/>
            <w:right w:val="none" w:sz="0" w:space="0" w:color="auto"/>
          </w:divBdr>
        </w:div>
        <w:div w:id="295337134">
          <w:marLeft w:val="640"/>
          <w:marRight w:val="0"/>
          <w:marTop w:val="0"/>
          <w:marBottom w:val="0"/>
          <w:divBdr>
            <w:top w:val="none" w:sz="0" w:space="0" w:color="auto"/>
            <w:left w:val="none" w:sz="0" w:space="0" w:color="auto"/>
            <w:bottom w:val="none" w:sz="0" w:space="0" w:color="auto"/>
            <w:right w:val="none" w:sz="0" w:space="0" w:color="auto"/>
          </w:divBdr>
        </w:div>
        <w:div w:id="749234970">
          <w:marLeft w:val="640"/>
          <w:marRight w:val="0"/>
          <w:marTop w:val="0"/>
          <w:marBottom w:val="0"/>
          <w:divBdr>
            <w:top w:val="none" w:sz="0" w:space="0" w:color="auto"/>
            <w:left w:val="none" w:sz="0" w:space="0" w:color="auto"/>
            <w:bottom w:val="none" w:sz="0" w:space="0" w:color="auto"/>
            <w:right w:val="none" w:sz="0" w:space="0" w:color="auto"/>
          </w:divBdr>
        </w:div>
        <w:div w:id="1973093108">
          <w:marLeft w:val="640"/>
          <w:marRight w:val="0"/>
          <w:marTop w:val="0"/>
          <w:marBottom w:val="0"/>
          <w:divBdr>
            <w:top w:val="none" w:sz="0" w:space="0" w:color="auto"/>
            <w:left w:val="none" w:sz="0" w:space="0" w:color="auto"/>
            <w:bottom w:val="none" w:sz="0" w:space="0" w:color="auto"/>
            <w:right w:val="none" w:sz="0" w:space="0" w:color="auto"/>
          </w:divBdr>
        </w:div>
        <w:div w:id="2012220812">
          <w:marLeft w:val="640"/>
          <w:marRight w:val="0"/>
          <w:marTop w:val="0"/>
          <w:marBottom w:val="0"/>
          <w:divBdr>
            <w:top w:val="none" w:sz="0" w:space="0" w:color="auto"/>
            <w:left w:val="none" w:sz="0" w:space="0" w:color="auto"/>
            <w:bottom w:val="none" w:sz="0" w:space="0" w:color="auto"/>
            <w:right w:val="none" w:sz="0" w:space="0" w:color="auto"/>
          </w:divBdr>
        </w:div>
        <w:div w:id="1238200272">
          <w:marLeft w:val="640"/>
          <w:marRight w:val="0"/>
          <w:marTop w:val="0"/>
          <w:marBottom w:val="0"/>
          <w:divBdr>
            <w:top w:val="none" w:sz="0" w:space="0" w:color="auto"/>
            <w:left w:val="none" w:sz="0" w:space="0" w:color="auto"/>
            <w:bottom w:val="none" w:sz="0" w:space="0" w:color="auto"/>
            <w:right w:val="none" w:sz="0" w:space="0" w:color="auto"/>
          </w:divBdr>
        </w:div>
        <w:div w:id="1583759926">
          <w:marLeft w:val="640"/>
          <w:marRight w:val="0"/>
          <w:marTop w:val="0"/>
          <w:marBottom w:val="0"/>
          <w:divBdr>
            <w:top w:val="none" w:sz="0" w:space="0" w:color="auto"/>
            <w:left w:val="none" w:sz="0" w:space="0" w:color="auto"/>
            <w:bottom w:val="none" w:sz="0" w:space="0" w:color="auto"/>
            <w:right w:val="none" w:sz="0" w:space="0" w:color="auto"/>
          </w:divBdr>
        </w:div>
        <w:div w:id="995106871">
          <w:marLeft w:val="640"/>
          <w:marRight w:val="0"/>
          <w:marTop w:val="0"/>
          <w:marBottom w:val="0"/>
          <w:divBdr>
            <w:top w:val="none" w:sz="0" w:space="0" w:color="auto"/>
            <w:left w:val="none" w:sz="0" w:space="0" w:color="auto"/>
            <w:bottom w:val="none" w:sz="0" w:space="0" w:color="auto"/>
            <w:right w:val="none" w:sz="0" w:space="0" w:color="auto"/>
          </w:divBdr>
        </w:div>
        <w:div w:id="1343632479">
          <w:marLeft w:val="640"/>
          <w:marRight w:val="0"/>
          <w:marTop w:val="0"/>
          <w:marBottom w:val="0"/>
          <w:divBdr>
            <w:top w:val="none" w:sz="0" w:space="0" w:color="auto"/>
            <w:left w:val="none" w:sz="0" w:space="0" w:color="auto"/>
            <w:bottom w:val="none" w:sz="0" w:space="0" w:color="auto"/>
            <w:right w:val="none" w:sz="0" w:space="0" w:color="auto"/>
          </w:divBdr>
        </w:div>
        <w:div w:id="247227093">
          <w:marLeft w:val="640"/>
          <w:marRight w:val="0"/>
          <w:marTop w:val="0"/>
          <w:marBottom w:val="0"/>
          <w:divBdr>
            <w:top w:val="none" w:sz="0" w:space="0" w:color="auto"/>
            <w:left w:val="none" w:sz="0" w:space="0" w:color="auto"/>
            <w:bottom w:val="none" w:sz="0" w:space="0" w:color="auto"/>
            <w:right w:val="none" w:sz="0" w:space="0" w:color="auto"/>
          </w:divBdr>
        </w:div>
      </w:divsChild>
    </w:div>
    <w:div w:id="1947686208">
      <w:bodyDiv w:val="1"/>
      <w:marLeft w:val="0"/>
      <w:marRight w:val="0"/>
      <w:marTop w:val="0"/>
      <w:marBottom w:val="0"/>
      <w:divBdr>
        <w:top w:val="none" w:sz="0" w:space="0" w:color="auto"/>
        <w:left w:val="none" w:sz="0" w:space="0" w:color="auto"/>
        <w:bottom w:val="none" w:sz="0" w:space="0" w:color="auto"/>
        <w:right w:val="none" w:sz="0" w:space="0" w:color="auto"/>
      </w:divBdr>
      <w:divsChild>
        <w:div w:id="128667251">
          <w:marLeft w:val="640"/>
          <w:marRight w:val="0"/>
          <w:marTop w:val="0"/>
          <w:marBottom w:val="0"/>
          <w:divBdr>
            <w:top w:val="none" w:sz="0" w:space="0" w:color="auto"/>
            <w:left w:val="none" w:sz="0" w:space="0" w:color="auto"/>
            <w:bottom w:val="none" w:sz="0" w:space="0" w:color="auto"/>
            <w:right w:val="none" w:sz="0" w:space="0" w:color="auto"/>
          </w:divBdr>
        </w:div>
        <w:div w:id="192231726">
          <w:marLeft w:val="640"/>
          <w:marRight w:val="0"/>
          <w:marTop w:val="0"/>
          <w:marBottom w:val="0"/>
          <w:divBdr>
            <w:top w:val="none" w:sz="0" w:space="0" w:color="auto"/>
            <w:left w:val="none" w:sz="0" w:space="0" w:color="auto"/>
            <w:bottom w:val="none" w:sz="0" w:space="0" w:color="auto"/>
            <w:right w:val="none" w:sz="0" w:space="0" w:color="auto"/>
          </w:divBdr>
        </w:div>
        <w:div w:id="195194617">
          <w:marLeft w:val="640"/>
          <w:marRight w:val="0"/>
          <w:marTop w:val="0"/>
          <w:marBottom w:val="0"/>
          <w:divBdr>
            <w:top w:val="none" w:sz="0" w:space="0" w:color="auto"/>
            <w:left w:val="none" w:sz="0" w:space="0" w:color="auto"/>
            <w:bottom w:val="none" w:sz="0" w:space="0" w:color="auto"/>
            <w:right w:val="none" w:sz="0" w:space="0" w:color="auto"/>
          </w:divBdr>
        </w:div>
        <w:div w:id="207576477">
          <w:marLeft w:val="640"/>
          <w:marRight w:val="0"/>
          <w:marTop w:val="0"/>
          <w:marBottom w:val="0"/>
          <w:divBdr>
            <w:top w:val="none" w:sz="0" w:space="0" w:color="auto"/>
            <w:left w:val="none" w:sz="0" w:space="0" w:color="auto"/>
            <w:bottom w:val="none" w:sz="0" w:space="0" w:color="auto"/>
            <w:right w:val="none" w:sz="0" w:space="0" w:color="auto"/>
          </w:divBdr>
        </w:div>
        <w:div w:id="258101229">
          <w:marLeft w:val="640"/>
          <w:marRight w:val="0"/>
          <w:marTop w:val="0"/>
          <w:marBottom w:val="0"/>
          <w:divBdr>
            <w:top w:val="none" w:sz="0" w:space="0" w:color="auto"/>
            <w:left w:val="none" w:sz="0" w:space="0" w:color="auto"/>
            <w:bottom w:val="none" w:sz="0" w:space="0" w:color="auto"/>
            <w:right w:val="none" w:sz="0" w:space="0" w:color="auto"/>
          </w:divBdr>
        </w:div>
        <w:div w:id="258561599">
          <w:marLeft w:val="640"/>
          <w:marRight w:val="0"/>
          <w:marTop w:val="0"/>
          <w:marBottom w:val="0"/>
          <w:divBdr>
            <w:top w:val="none" w:sz="0" w:space="0" w:color="auto"/>
            <w:left w:val="none" w:sz="0" w:space="0" w:color="auto"/>
            <w:bottom w:val="none" w:sz="0" w:space="0" w:color="auto"/>
            <w:right w:val="none" w:sz="0" w:space="0" w:color="auto"/>
          </w:divBdr>
        </w:div>
        <w:div w:id="327488814">
          <w:marLeft w:val="640"/>
          <w:marRight w:val="0"/>
          <w:marTop w:val="0"/>
          <w:marBottom w:val="0"/>
          <w:divBdr>
            <w:top w:val="none" w:sz="0" w:space="0" w:color="auto"/>
            <w:left w:val="none" w:sz="0" w:space="0" w:color="auto"/>
            <w:bottom w:val="none" w:sz="0" w:space="0" w:color="auto"/>
            <w:right w:val="none" w:sz="0" w:space="0" w:color="auto"/>
          </w:divBdr>
        </w:div>
        <w:div w:id="350496906">
          <w:marLeft w:val="640"/>
          <w:marRight w:val="0"/>
          <w:marTop w:val="0"/>
          <w:marBottom w:val="0"/>
          <w:divBdr>
            <w:top w:val="none" w:sz="0" w:space="0" w:color="auto"/>
            <w:left w:val="none" w:sz="0" w:space="0" w:color="auto"/>
            <w:bottom w:val="none" w:sz="0" w:space="0" w:color="auto"/>
            <w:right w:val="none" w:sz="0" w:space="0" w:color="auto"/>
          </w:divBdr>
        </w:div>
        <w:div w:id="351882598">
          <w:marLeft w:val="640"/>
          <w:marRight w:val="0"/>
          <w:marTop w:val="0"/>
          <w:marBottom w:val="0"/>
          <w:divBdr>
            <w:top w:val="none" w:sz="0" w:space="0" w:color="auto"/>
            <w:left w:val="none" w:sz="0" w:space="0" w:color="auto"/>
            <w:bottom w:val="none" w:sz="0" w:space="0" w:color="auto"/>
            <w:right w:val="none" w:sz="0" w:space="0" w:color="auto"/>
          </w:divBdr>
        </w:div>
        <w:div w:id="364527642">
          <w:marLeft w:val="640"/>
          <w:marRight w:val="0"/>
          <w:marTop w:val="0"/>
          <w:marBottom w:val="0"/>
          <w:divBdr>
            <w:top w:val="none" w:sz="0" w:space="0" w:color="auto"/>
            <w:left w:val="none" w:sz="0" w:space="0" w:color="auto"/>
            <w:bottom w:val="none" w:sz="0" w:space="0" w:color="auto"/>
            <w:right w:val="none" w:sz="0" w:space="0" w:color="auto"/>
          </w:divBdr>
        </w:div>
        <w:div w:id="365298960">
          <w:marLeft w:val="640"/>
          <w:marRight w:val="0"/>
          <w:marTop w:val="0"/>
          <w:marBottom w:val="0"/>
          <w:divBdr>
            <w:top w:val="none" w:sz="0" w:space="0" w:color="auto"/>
            <w:left w:val="none" w:sz="0" w:space="0" w:color="auto"/>
            <w:bottom w:val="none" w:sz="0" w:space="0" w:color="auto"/>
            <w:right w:val="none" w:sz="0" w:space="0" w:color="auto"/>
          </w:divBdr>
        </w:div>
        <w:div w:id="373770853">
          <w:marLeft w:val="640"/>
          <w:marRight w:val="0"/>
          <w:marTop w:val="0"/>
          <w:marBottom w:val="0"/>
          <w:divBdr>
            <w:top w:val="none" w:sz="0" w:space="0" w:color="auto"/>
            <w:left w:val="none" w:sz="0" w:space="0" w:color="auto"/>
            <w:bottom w:val="none" w:sz="0" w:space="0" w:color="auto"/>
            <w:right w:val="none" w:sz="0" w:space="0" w:color="auto"/>
          </w:divBdr>
        </w:div>
        <w:div w:id="480195193">
          <w:marLeft w:val="640"/>
          <w:marRight w:val="0"/>
          <w:marTop w:val="0"/>
          <w:marBottom w:val="0"/>
          <w:divBdr>
            <w:top w:val="none" w:sz="0" w:space="0" w:color="auto"/>
            <w:left w:val="none" w:sz="0" w:space="0" w:color="auto"/>
            <w:bottom w:val="none" w:sz="0" w:space="0" w:color="auto"/>
            <w:right w:val="none" w:sz="0" w:space="0" w:color="auto"/>
          </w:divBdr>
        </w:div>
        <w:div w:id="600573867">
          <w:marLeft w:val="640"/>
          <w:marRight w:val="0"/>
          <w:marTop w:val="0"/>
          <w:marBottom w:val="0"/>
          <w:divBdr>
            <w:top w:val="none" w:sz="0" w:space="0" w:color="auto"/>
            <w:left w:val="none" w:sz="0" w:space="0" w:color="auto"/>
            <w:bottom w:val="none" w:sz="0" w:space="0" w:color="auto"/>
            <w:right w:val="none" w:sz="0" w:space="0" w:color="auto"/>
          </w:divBdr>
        </w:div>
        <w:div w:id="656567488">
          <w:marLeft w:val="640"/>
          <w:marRight w:val="0"/>
          <w:marTop w:val="0"/>
          <w:marBottom w:val="0"/>
          <w:divBdr>
            <w:top w:val="none" w:sz="0" w:space="0" w:color="auto"/>
            <w:left w:val="none" w:sz="0" w:space="0" w:color="auto"/>
            <w:bottom w:val="none" w:sz="0" w:space="0" w:color="auto"/>
            <w:right w:val="none" w:sz="0" w:space="0" w:color="auto"/>
          </w:divBdr>
        </w:div>
        <w:div w:id="711225979">
          <w:marLeft w:val="640"/>
          <w:marRight w:val="0"/>
          <w:marTop w:val="0"/>
          <w:marBottom w:val="0"/>
          <w:divBdr>
            <w:top w:val="none" w:sz="0" w:space="0" w:color="auto"/>
            <w:left w:val="none" w:sz="0" w:space="0" w:color="auto"/>
            <w:bottom w:val="none" w:sz="0" w:space="0" w:color="auto"/>
            <w:right w:val="none" w:sz="0" w:space="0" w:color="auto"/>
          </w:divBdr>
        </w:div>
        <w:div w:id="715857499">
          <w:marLeft w:val="640"/>
          <w:marRight w:val="0"/>
          <w:marTop w:val="0"/>
          <w:marBottom w:val="0"/>
          <w:divBdr>
            <w:top w:val="none" w:sz="0" w:space="0" w:color="auto"/>
            <w:left w:val="none" w:sz="0" w:space="0" w:color="auto"/>
            <w:bottom w:val="none" w:sz="0" w:space="0" w:color="auto"/>
            <w:right w:val="none" w:sz="0" w:space="0" w:color="auto"/>
          </w:divBdr>
        </w:div>
        <w:div w:id="740638538">
          <w:marLeft w:val="640"/>
          <w:marRight w:val="0"/>
          <w:marTop w:val="0"/>
          <w:marBottom w:val="0"/>
          <w:divBdr>
            <w:top w:val="none" w:sz="0" w:space="0" w:color="auto"/>
            <w:left w:val="none" w:sz="0" w:space="0" w:color="auto"/>
            <w:bottom w:val="none" w:sz="0" w:space="0" w:color="auto"/>
            <w:right w:val="none" w:sz="0" w:space="0" w:color="auto"/>
          </w:divBdr>
        </w:div>
        <w:div w:id="741409409">
          <w:marLeft w:val="640"/>
          <w:marRight w:val="0"/>
          <w:marTop w:val="0"/>
          <w:marBottom w:val="0"/>
          <w:divBdr>
            <w:top w:val="none" w:sz="0" w:space="0" w:color="auto"/>
            <w:left w:val="none" w:sz="0" w:space="0" w:color="auto"/>
            <w:bottom w:val="none" w:sz="0" w:space="0" w:color="auto"/>
            <w:right w:val="none" w:sz="0" w:space="0" w:color="auto"/>
          </w:divBdr>
        </w:div>
        <w:div w:id="834414682">
          <w:marLeft w:val="640"/>
          <w:marRight w:val="0"/>
          <w:marTop w:val="0"/>
          <w:marBottom w:val="0"/>
          <w:divBdr>
            <w:top w:val="none" w:sz="0" w:space="0" w:color="auto"/>
            <w:left w:val="none" w:sz="0" w:space="0" w:color="auto"/>
            <w:bottom w:val="none" w:sz="0" w:space="0" w:color="auto"/>
            <w:right w:val="none" w:sz="0" w:space="0" w:color="auto"/>
          </w:divBdr>
        </w:div>
        <w:div w:id="851990650">
          <w:marLeft w:val="640"/>
          <w:marRight w:val="0"/>
          <w:marTop w:val="0"/>
          <w:marBottom w:val="0"/>
          <w:divBdr>
            <w:top w:val="none" w:sz="0" w:space="0" w:color="auto"/>
            <w:left w:val="none" w:sz="0" w:space="0" w:color="auto"/>
            <w:bottom w:val="none" w:sz="0" w:space="0" w:color="auto"/>
            <w:right w:val="none" w:sz="0" w:space="0" w:color="auto"/>
          </w:divBdr>
        </w:div>
        <w:div w:id="887843275">
          <w:marLeft w:val="640"/>
          <w:marRight w:val="0"/>
          <w:marTop w:val="0"/>
          <w:marBottom w:val="0"/>
          <w:divBdr>
            <w:top w:val="none" w:sz="0" w:space="0" w:color="auto"/>
            <w:left w:val="none" w:sz="0" w:space="0" w:color="auto"/>
            <w:bottom w:val="none" w:sz="0" w:space="0" w:color="auto"/>
            <w:right w:val="none" w:sz="0" w:space="0" w:color="auto"/>
          </w:divBdr>
        </w:div>
        <w:div w:id="889073060">
          <w:marLeft w:val="640"/>
          <w:marRight w:val="0"/>
          <w:marTop w:val="0"/>
          <w:marBottom w:val="0"/>
          <w:divBdr>
            <w:top w:val="none" w:sz="0" w:space="0" w:color="auto"/>
            <w:left w:val="none" w:sz="0" w:space="0" w:color="auto"/>
            <w:bottom w:val="none" w:sz="0" w:space="0" w:color="auto"/>
            <w:right w:val="none" w:sz="0" w:space="0" w:color="auto"/>
          </w:divBdr>
        </w:div>
        <w:div w:id="909467245">
          <w:marLeft w:val="640"/>
          <w:marRight w:val="0"/>
          <w:marTop w:val="0"/>
          <w:marBottom w:val="0"/>
          <w:divBdr>
            <w:top w:val="none" w:sz="0" w:space="0" w:color="auto"/>
            <w:left w:val="none" w:sz="0" w:space="0" w:color="auto"/>
            <w:bottom w:val="none" w:sz="0" w:space="0" w:color="auto"/>
            <w:right w:val="none" w:sz="0" w:space="0" w:color="auto"/>
          </w:divBdr>
        </w:div>
        <w:div w:id="913003281">
          <w:marLeft w:val="640"/>
          <w:marRight w:val="0"/>
          <w:marTop w:val="0"/>
          <w:marBottom w:val="0"/>
          <w:divBdr>
            <w:top w:val="none" w:sz="0" w:space="0" w:color="auto"/>
            <w:left w:val="none" w:sz="0" w:space="0" w:color="auto"/>
            <w:bottom w:val="none" w:sz="0" w:space="0" w:color="auto"/>
            <w:right w:val="none" w:sz="0" w:space="0" w:color="auto"/>
          </w:divBdr>
        </w:div>
        <w:div w:id="922182836">
          <w:marLeft w:val="640"/>
          <w:marRight w:val="0"/>
          <w:marTop w:val="0"/>
          <w:marBottom w:val="0"/>
          <w:divBdr>
            <w:top w:val="none" w:sz="0" w:space="0" w:color="auto"/>
            <w:left w:val="none" w:sz="0" w:space="0" w:color="auto"/>
            <w:bottom w:val="none" w:sz="0" w:space="0" w:color="auto"/>
            <w:right w:val="none" w:sz="0" w:space="0" w:color="auto"/>
          </w:divBdr>
        </w:div>
        <w:div w:id="944732675">
          <w:marLeft w:val="640"/>
          <w:marRight w:val="0"/>
          <w:marTop w:val="0"/>
          <w:marBottom w:val="0"/>
          <w:divBdr>
            <w:top w:val="none" w:sz="0" w:space="0" w:color="auto"/>
            <w:left w:val="none" w:sz="0" w:space="0" w:color="auto"/>
            <w:bottom w:val="none" w:sz="0" w:space="0" w:color="auto"/>
            <w:right w:val="none" w:sz="0" w:space="0" w:color="auto"/>
          </w:divBdr>
        </w:div>
        <w:div w:id="955060841">
          <w:marLeft w:val="640"/>
          <w:marRight w:val="0"/>
          <w:marTop w:val="0"/>
          <w:marBottom w:val="0"/>
          <w:divBdr>
            <w:top w:val="none" w:sz="0" w:space="0" w:color="auto"/>
            <w:left w:val="none" w:sz="0" w:space="0" w:color="auto"/>
            <w:bottom w:val="none" w:sz="0" w:space="0" w:color="auto"/>
            <w:right w:val="none" w:sz="0" w:space="0" w:color="auto"/>
          </w:divBdr>
        </w:div>
        <w:div w:id="966744386">
          <w:marLeft w:val="640"/>
          <w:marRight w:val="0"/>
          <w:marTop w:val="0"/>
          <w:marBottom w:val="0"/>
          <w:divBdr>
            <w:top w:val="none" w:sz="0" w:space="0" w:color="auto"/>
            <w:left w:val="none" w:sz="0" w:space="0" w:color="auto"/>
            <w:bottom w:val="none" w:sz="0" w:space="0" w:color="auto"/>
            <w:right w:val="none" w:sz="0" w:space="0" w:color="auto"/>
          </w:divBdr>
        </w:div>
        <w:div w:id="994261487">
          <w:marLeft w:val="640"/>
          <w:marRight w:val="0"/>
          <w:marTop w:val="0"/>
          <w:marBottom w:val="0"/>
          <w:divBdr>
            <w:top w:val="none" w:sz="0" w:space="0" w:color="auto"/>
            <w:left w:val="none" w:sz="0" w:space="0" w:color="auto"/>
            <w:bottom w:val="none" w:sz="0" w:space="0" w:color="auto"/>
            <w:right w:val="none" w:sz="0" w:space="0" w:color="auto"/>
          </w:divBdr>
        </w:div>
        <w:div w:id="1180387986">
          <w:marLeft w:val="640"/>
          <w:marRight w:val="0"/>
          <w:marTop w:val="0"/>
          <w:marBottom w:val="0"/>
          <w:divBdr>
            <w:top w:val="none" w:sz="0" w:space="0" w:color="auto"/>
            <w:left w:val="none" w:sz="0" w:space="0" w:color="auto"/>
            <w:bottom w:val="none" w:sz="0" w:space="0" w:color="auto"/>
            <w:right w:val="none" w:sz="0" w:space="0" w:color="auto"/>
          </w:divBdr>
        </w:div>
        <w:div w:id="1312758801">
          <w:marLeft w:val="640"/>
          <w:marRight w:val="0"/>
          <w:marTop w:val="0"/>
          <w:marBottom w:val="0"/>
          <w:divBdr>
            <w:top w:val="none" w:sz="0" w:space="0" w:color="auto"/>
            <w:left w:val="none" w:sz="0" w:space="0" w:color="auto"/>
            <w:bottom w:val="none" w:sz="0" w:space="0" w:color="auto"/>
            <w:right w:val="none" w:sz="0" w:space="0" w:color="auto"/>
          </w:divBdr>
        </w:div>
        <w:div w:id="1312829772">
          <w:marLeft w:val="640"/>
          <w:marRight w:val="0"/>
          <w:marTop w:val="0"/>
          <w:marBottom w:val="0"/>
          <w:divBdr>
            <w:top w:val="none" w:sz="0" w:space="0" w:color="auto"/>
            <w:left w:val="none" w:sz="0" w:space="0" w:color="auto"/>
            <w:bottom w:val="none" w:sz="0" w:space="0" w:color="auto"/>
            <w:right w:val="none" w:sz="0" w:space="0" w:color="auto"/>
          </w:divBdr>
        </w:div>
        <w:div w:id="1314673754">
          <w:marLeft w:val="640"/>
          <w:marRight w:val="0"/>
          <w:marTop w:val="0"/>
          <w:marBottom w:val="0"/>
          <w:divBdr>
            <w:top w:val="none" w:sz="0" w:space="0" w:color="auto"/>
            <w:left w:val="none" w:sz="0" w:space="0" w:color="auto"/>
            <w:bottom w:val="none" w:sz="0" w:space="0" w:color="auto"/>
            <w:right w:val="none" w:sz="0" w:space="0" w:color="auto"/>
          </w:divBdr>
        </w:div>
        <w:div w:id="1346127824">
          <w:marLeft w:val="640"/>
          <w:marRight w:val="0"/>
          <w:marTop w:val="0"/>
          <w:marBottom w:val="0"/>
          <w:divBdr>
            <w:top w:val="none" w:sz="0" w:space="0" w:color="auto"/>
            <w:left w:val="none" w:sz="0" w:space="0" w:color="auto"/>
            <w:bottom w:val="none" w:sz="0" w:space="0" w:color="auto"/>
            <w:right w:val="none" w:sz="0" w:space="0" w:color="auto"/>
          </w:divBdr>
        </w:div>
        <w:div w:id="1353258930">
          <w:marLeft w:val="640"/>
          <w:marRight w:val="0"/>
          <w:marTop w:val="0"/>
          <w:marBottom w:val="0"/>
          <w:divBdr>
            <w:top w:val="none" w:sz="0" w:space="0" w:color="auto"/>
            <w:left w:val="none" w:sz="0" w:space="0" w:color="auto"/>
            <w:bottom w:val="none" w:sz="0" w:space="0" w:color="auto"/>
            <w:right w:val="none" w:sz="0" w:space="0" w:color="auto"/>
          </w:divBdr>
        </w:div>
        <w:div w:id="1365787084">
          <w:marLeft w:val="640"/>
          <w:marRight w:val="0"/>
          <w:marTop w:val="0"/>
          <w:marBottom w:val="0"/>
          <w:divBdr>
            <w:top w:val="none" w:sz="0" w:space="0" w:color="auto"/>
            <w:left w:val="none" w:sz="0" w:space="0" w:color="auto"/>
            <w:bottom w:val="none" w:sz="0" w:space="0" w:color="auto"/>
            <w:right w:val="none" w:sz="0" w:space="0" w:color="auto"/>
          </w:divBdr>
        </w:div>
        <w:div w:id="1381438689">
          <w:marLeft w:val="640"/>
          <w:marRight w:val="0"/>
          <w:marTop w:val="0"/>
          <w:marBottom w:val="0"/>
          <w:divBdr>
            <w:top w:val="none" w:sz="0" w:space="0" w:color="auto"/>
            <w:left w:val="none" w:sz="0" w:space="0" w:color="auto"/>
            <w:bottom w:val="none" w:sz="0" w:space="0" w:color="auto"/>
            <w:right w:val="none" w:sz="0" w:space="0" w:color="auto"/>
          </w:divBdr>
        </w:div>
        <w:div w:id="1392383217">
          <w:marLeft w:val="640"/>
          <w:marRight w:val="0"/>
          <w:marTop w:val="0"/>
          <w:marBottom w:val="0"/>
          <w:divBdr>
            <w:top w:val="none" w:sz="0" w:space="0" w:color="auto"/>
            <w:left w:val="none" w:sz="0" w:space="0" w:color="auto"/>
            <w:bottom w:val="none" w:sz="0" w:space="0" w:color="auto"/>
            <w:right w:val="none" w:sz="0" w:space="0" w:color="auto"/>
          </w:divBdr>
        </w:div>
        <w:div w:id="1419329563">
          <w:marLeft w:val="640"/>
          <w:marRight w:val="0"/>
          <w:marTop w:val="0"/>
          <w:marBottom w:val="0"/>
          <w:divBdr>
            <w:top w:val="none" w:sz="0" w:space="0" w:color="auto"/>
            <w:left w:val="none" w:sz="0" w:space="0" w:color="auto"/>
            <w:bottom w:val="none" w:sz="0" w:space="0" w:color="auto"/>
            <w:right w:val="none" w:sz="0" w:space="0" w:color="auto"/>
          </w:divBdr>
        </w:div>
        <w:div w:id="1444033332">
          <w:marLeft w:val="640"/>
          <w:marRight w:val="0"/>
          <w:marTop w:val="0"/>
          <w:marBottom w:val="0"/>
          <w:divBdr>
            <w:top w:val="none" w:sz="0" w:space="0" w:color="auto"/>
            <w:left w:val="none" w:sz="0" w:space="0" w:color="auto"/>
            <w:bottom w:val="none" w:sz="0" w:space="0" w:color="auto"/>
            <w:right w:val="none" w:sz="0" w:space="0" w:color="auto"/>
          </w:divBdr>
        </w:div>
        <w:div w:id="1446801727">
          <w:marLeft w:val="640"/>
          <w:marRight w:val="0"/>
          <w:marTop w:val="0"/>
          <w:marBottom w:val="0"/>
          <w:divBdr>
            <w:top w:val="none" w:sz="0" w:space="0" w:color="auto"/>
            <w:left w:val="none" w:sz="0" w:space="0" w:color="auto"/>
            <w:bottom w:val="none" w:sz="0" w:space="0" w:color="auto"/>
            <w:right w:val="none" w:sz="0" w:space="0" w:color="auto"/>
          </w:divBdr>
        </w:div>
        <w:div w:id="1449662120">
          <w:marLeft w:val="640"/>
          <w:marRight w:val="0"/>
          <w:marTop w:val="0"/>
          <w:marBottom w:val="0"/>
          <w:divBdr>
            <w:top w:val="none" w:sz="0" w:space="0" w:color="auto"/>
            <w:left w:val="none" w:sz="0" w:space="0" w:color="auto"/>
            <w:bottom w:val="none" w:sz="0" w:space="0" w:color="auto"/>
            <w:right w:val="none" w:sz="0" w:space="0" w:color="auto"/>
          </w:divBdr>
        </w:div>
        <w:div w:id="1585870271">
          <w:marLeft w:val="640"/>
          <w:marRight w:val="0"/>
          <w:marTop w:val="0"/>
          <w:marBottom w:val="0"/>
          <w:divBdr>
            <w:top w:val="none" w:sz="0" w:space="0" w:color="auto"/>
            <w:left w:val="none" w:sz="0" w:space="0" w:color="auto"/>
            <w:bottom w:val="none" w:sz="0" w:space="0" w:color="auto"/>
            <w:right w:val="none" w:sz="0" w:space="0" w:color="auto"/>
          </w:divBdr>
        </w:div>
        <w:div w:id="1588155219">
          <w:marLeft w:val="640"/>
          <w:marRight w:val="0"/>
          <w:marTop w:val="0"/>
          <w:marBottom w:val="0"/>
          <w:divBdr>
            <w:top w:val="none" w:sz="0" w:space="0" w:color="auto"/>
            <w:left w:val="none" w:sz="0" w:space="0" w:color="auto"/>
            <w:bottom w:val="none" w:sz="0" w:space="0" w:color="auto"/>
            <w:right w:val="none" w:sz="0" w:space="0" w:color="auto"/>
          </w:divBdr>
        </w:div>
        <w:div w:id="1623728380">
          <w:marLeft w:val="640"/>
          <w:marRight w:val="0"/>
          <w:marTop w:val="0"/>
          <w:marBottom w:val="0"/>
          <w:divBdr>
            <w:top w:val="none" w:sz="0" w:space="0" w:color="auto"/>
            <w:left w:val="none" w:sz="0" w:space="0" w:color="auto"/>
            <w:bottom w:val="none" w:sz="0" w:space="0" w:color="auto"/>
            <w:right w:val="none" w:sz="0" w:space="0" w:color="auto"/>
          </w:divBdr>
        </w:div>
        <w:div w:id="1638996896">
          <w:marLeft w:val="640"/>
          <w:marRight w:val="0"/>
          <w:marTop w:val="0"/>
          <w:marBottom w:val="0"/>
          <w:divBdr>
            <w:top w:val="none" w:sz="0" w:space="0" w:color="auto"/>
            <w:left w:val="none" w:sz="0" w:space="0" w:color="auto"/>
            <w:bottom w:val="none" w:sz="0" w:space="0" w:color="auto"/>
            <w:right w:val="none" w:sz="0" w:space="0" w:color="auto"/>
          </w:divBdr>
        </w:div>
        <w:div w:id="1667632187">
          <w:marLeft w:val="640"/>
          <w:marRight w:val="0"/>
          <w:marTop w:val="0"/>
          <w:marBottom w:val="0"/>
          <w:divBdr>
            <w:top w:val="none" w:sz="0" w:space="0" w:color="auto"/>
            <w:left w:val="none" w:sz="0" w:space="0" w:color="auto"/>
            <w:bottom w:val="none" w:sz="0" w:space="0" w:color="auto"/>
            <w:right w:val="none" w:sz="0" w:space="0" w:color="auto"/>
          </w:divBdr>
        </w:div>
        <w:div w:id="1673141731">
          <w:marLeft w:val="640"/>
          <w:marRight w:val="0"/>
          <w:marTop w:val="0"/>
          <w:marBottom w:val="0"/>
          <w:divBdr>
            <w:top w:val="none" w:sz="0" w:space="0" w:color="auto"/>
            <w:left w:val="none" w:sz="0" w:space="0" w:color="auto"/>
            <w:bottom w:val="none" w:sz="0" w:space="0" w:color="auto"/>
            <w:right w:val="none" w:sz="0" w:space="0" w:color="auto"/>
          </w:divBdr>
        </w:div>
        <w:div w:id="1688367270">
          <w:marLeft w:val="640"/>
          <w:marRight w:val="0"/>
          <w:marTop w:val="0"/>
          <w:marBottom w:val="0"/>
          <w:divBdr>
            <w:top w:val="none" w:sz="0" w:space="0" w:color="auto"/>
            <w:left w:val="none" w:sz="0" w:space="0" w:color="auto"/>
            <w:bottom w:val="none" w:sz="0" w:space="0" w:color="auto"/>
            <w:right w:val="none" w:sz="0" w:space="0" w:color="auto"/>
          </w:divBdr>
        </w:div>
        <w:div w:id="1720518044">
          <w:marLeft w:val="640"/>
          <w:marRight w:val="0"/>
          <w:marTop w:val="0"/>
          <w:marBottom w:val="0"/>
          <w:divBdr>
            <w:top w:val="none" w:sz="0" w:space="0" w:color="auto"/>
            <w:left w:val="none" w:sz="0" w:space="0" w:color="auto"/>
            <w:bottom w:val="none" w:sz="0" w:space="0" w:color="auto"/>
            <w:right w:val="none" w:sz="0" w:space="0" w:color="auto"/>
          </w:divBdr>
        </w:div>
        <w:div w:id="1724064653">
          <w:marLeft w:val="640"/>
          <w:marRight w:val="0"/>
          <w:marTop w:val="0"/>
          <w:marBottom w:val="0"/>
          <w:divBdr>
            <w:top w:val="none" w:sz="0" w:space="0" w:color="auto"/>
            <w:left w:val="none" w:sz="0" w:space="0" w:color="auto"/>
            <w:bottom w:val="none" w:sz="0" w:space="0" w:color="auto"/>
            <w:right w:val="none" w:sz="0" w:space="0" w:color="auto"/>
          </w:divBdr>
        </w:div>
        <w:div w:id="1724400541">
          <w:marLeft w:val="640"/>
          <w:marRight w:val="0"/>
          <w:marTop w:val="0"/>
          <w:marBottom w:val="0"/>
          <w:divBdr>
            <w:top w:val="none" w:sz="0" w:space="0" w:color="auto"/>
            <w:left w:val="none" w:sz="0" w:space="0" w:color="auto"/>
            <w:bottom w:val="none" w:sz="0" w:space="0" w:color="auto"/>
            <w:right w:val="none" w:sz="0" w:space="0" w:color="auto"/>
          </w:divBdr>
        </w:div>
        <w:div w:id="1773087973">
          <w:marLeft w:val="640"/>
          <w:marRight w:val="0"/>
          <w:marTop w:val="0"/>
          <w:marBottom w:val="0"/>
          <w:divBdr>
            <w:top w:val="none" w:sz="0" w:space="0" w:color="auto"/>
            <w:left w:val="none" w:sz="0" w:space="0" w:color="auto"/>
            <w:bottom w:val="none" w:sz="0" w:space="0" w:color="auto"/>
            <w:right w:val="none" w:sz="0" w:space="0" w:color="auto"/>
          </w:divBdr>
        </w:div>
        <w:div w:id="1779327412">
          <w:marLeft w:val="640"/>
          <w:marRight w:val="0"/>
          <w:marTop w:val="0"/>
          <w:marBottom w:val="0"/>
          <w:divBdr>
            <w:top w:val="none" w:sz="0" w:space="0" w:color="auto"/>
            <w:left w:val="none" w:sz="0" w:space="0" w:color="auto"/>
            <w:bottom w:val="none" w:sz="0" w:space="0" w:color="auto"/>
            <w:right w:val="none" w:sz="0" w:space="0" w:color="auto"/>
          </w:divBdr>
        </w:div>
        <w:div w:id="1802379683">
          <w:marLeft w:val="640"/>
          <w:marRight w:val="0"/>
          <w:marTop w:val="0"/>
          <w:marBottom w:val="0"/>
          <w:divBdr>
            <w:top w:val="none" w:sz="0" w:space="0" w:color="auto"/>
            <w:left w:val="none" w:sz="0" w:space="0" w:color="auto"/>
            <w:bottom w:val="none" w:sz="0" w:space="0" w:color="auto"/>
            <w:right w:val="none" w:sz="0" w:space="0" w:color="auto"/>
          </w:divBdr>
        </w:div>
        <w:div w:id="1888298763">
          <w:marLeft w:val="640"/>
          <w:marRight w:val="0"/>
          <w:marTop w:val="0"/>
          <w:marBottom w:val="0"/>
          <w:divBdr>
            <w:top w:val="none" w:sz="0" w:space="0" w:color="auto"/>
            <w:left w:val="none" w:sz="0" w:space="0" w:color="auto"/>
            <w:bottom w:val="none" w:sz="0" w:space="0" w:color="auto"/>
            <w:right w:val="none" w:sz="0" w:space="0" w:color="auto"/>
          </w:divBdr>
        </w:div>
        <w:div w:id="1894610683">
          <w:marLeft w:val="640"/>
          <w:marRight w:val="0"/>
          <w:marTop w:val="0"/>
          <w:marBottom w:val="0"/>
          <w:divBdr>
            <w:top w:val="none" w:sz="0" w:space="0" w:color="auto"/>
            <w:left w:val="none" w:sz="0" w:space="0" w:color="auto"/>
            <w:bottom w:val="none" w:sz="0" w:space="0" w:color="auto"/>
            <w:right w:val="none" w:sz="0" w:space="0" w:color="auto"/>
          </w:divBdr>
        </w:div>
        <w:div w:id="1990400866">
          <w:marLeft w:val="640"/>
          <w:marRight w:val="0"/>
          <w:marTop w:val="0"/>
          <w:marBottom w:val="0"/>
          <w:divBdr>
            <w:top w:val="none" w:sz="0" w:space="0" w:color="auto"/>
            <w:left w:val="none" w:sz="0" w:space="0" w:color="auto"/>
            <w:bottom w:val="none" w:sz="0" w:space="0" w:color="auto"/>
            <w:right w:val="none" w:sz="0" w:space="0" w:color="auto"/>
          </w:divBdr>
        </w:div>
        <w:div w:id="1990938899">
          <w:marLeft w:val="640"/>
          <w:marRight w:val="0"/>
          <w:marTop w:val="0"/>
          <w:marBottom w:val="0"/>
          <w:divBdr>
            <w:top w:val="none" w:sz="0" w:space="0" w:color="auto"/>
            <w:left w:val="none" w:sz="0" w:space="0" w:color="auto"/>
            <w:bottom w:val="none" w:sz="0" w:space="0" w:color="auto"/>
            <w:right w:val="none" w:sz="0" w:space="0" w:color="auto"/>
          </w:divBdr>
        </w:div>
        <w:div w:id="1998680920">
          <w:marLeft w:val="640"/>
          <w:marRight w:val="0"/>
          <w:marTop w:val="0"/>
          <w:marBottom w:val="0"/>
          <w:divBdr>
            <w:top w:val="none" w:sz="0" w:space="0" w:color="auto"/>
            <w:left w:val="none" w:sz="0" w:space="0" w:color="auto"/>
            <w:bottom w:val="none" w:sz="0" w:space="0" w:color="auto"/>
            <w:right w:val="none" w:sz="0" w:space="0" w:color="auto"/>
          </w:divBdr>
        </w:div>
        <w:div w:id="2035762092">
          <w:marLeft w:val="640"/>
          <w:marRight w:val="0"/>
          <w:marTop w:val="0"/>
          <w:marBottom w:val="0"/>
          <w:divBdr>
            <w:top w:val="none" w:sz="0" w:space="0" w:color="auto"/>
            <w:left w:val="none" w:sz="0" w:space="0" w:color="auto"/>
            <w:bottom w:val="none" w:sz="0" w:space="0" w:color="auto"/>
            <w:right w:val="none" w:sz="0" w:space="0" w:color="auto"/>
          </w:divBdr>
        </w:div>
        <w:div w:id="2040473950">
          <w:marLeft w:val="640"/>
          <w:marRight w:val="0"/>
          <w:marTop w:val="0"/>
          <w:marBottom w:val="0"/>
          <w:divBdr>
            <w:top w:val="none" w:sz="0" w:space="0" w:color="auto"/>
            <w:left w:val="none" w:sz="0" w:space="0" w:color="auto"/>
            <w:bottom w:val="none" w:sz="0" w:space="0" w:color="auto"/>
            <w:right w:val="none" w:sz="0" w:space="0" w:color="auto"/>
          </w:divBdr>
        </w:div>
        <w:div w:id="2048867861">
          <w:marLeft w:val="640"/>
          <w:marRight w:val="0"/>
          <w:marTop w:val="0"/>
          <w:marBottom w:val="0"/>
          <w:divBdr>
            <w:top w:val="none" w:sz="0" w:space="0" w:color="auto"/>
            <w:left w:val="none" w:sz="0" w:space="0" w:color="auto"/>
            <w:bottom w:val="none" w:sz="0" w:space="0" w:color="auto"/>
            <w:right w:val="none" w:sz="0" w:space="0" w:color="auto"/>
          </w:divBdr>
        </w:div>
        <w:div w:id="2104842367">
          <w:marLeft w:val="640"/>
          <w:marRight w:val="0"/>
          <w:marTop w:val="0"/>
          <w:marBottom w:val="0"/>
          <w:divBdr>
            <w:top w:val="none" w:sz="0" w:space="0" w:color="auto"/>
            <w:left w:val="none" w:sz="0" w:space="0" w:color="auto"/>
            <w:bottom w:val="none" w:sz="0" w:space="0" w:color="auto"/>
            <w:right w:val="none" w:sz="0" w:space="0" w:color="auto"/>
          </w:divBdr>
        </w:div>
      </w:divsChild>
    </w:div>
    <w:div w:id="1959489705">
      <w:bodyDiv w:val="1"/>
      <w:marLeft w:val="0"/>
      <w:marRight w:val="0"/>
      <w:marTop w:val="0"/>
      <w:marBottom w:val="0"/>
      <w:divBdr>
        <w:top w:val="none" w:sz="0" w:space="0" w:color="auto"/>
        <w:left w:val="none" w:sz="0" w:space="0" w:color="auto"/>
        <w:bottom w:val="none" w:sz="0" w:space="0" w:color="auto"/>
        <w:right w:val="none" w:sz="0" w:space="0" w:color="auto"/>
      </w:divBdr>
      <w:divsChild>
        <w:div w:id="70658277">
          <w:marLeft w:val="640"/>
          <w:marRight w:val="0"/>
          <w:marTop w:val="0"/>
          <w:marBottom w:val="0"/>
          <w:divBdr>
            <w:top w:val="none" w:sz="0" w:space="0" w:color="auto"/>
            <w:left w:val="none" w:sz="0" w:space="0" w:color="auto"/>
            <w:bottom w:val="none" w:sz="0" w:space="0" w:color="auto"/>
            <w:right w:val="none" w:sz="0" w:space="0" w:color="auto"/>
          </w:divBdr>
        </w:div>
        <w:div w:id="187836000">
          <w:marLeft w:val="640"/>
          <w:marRight w:val="0"/>
          <w:marTop w:val="0"/>
          <w:marBottom w:val="0"/>
          <w:divBdr>
            <w:top w:val="none" w:sz="0" w:space="0" w:color="auto"/>
            <w:left w:val="none" w:sz="0" w:space="0" w:color="auto"/>
            <w:bottom w:val="none" w:sz="0" w:space="0" w:color="auto"/>
            <w:right w:val="none" w:sz="0" w:space="0" w:color="auto"/>
          </w:divBdr>
        </w:div>
        <w:div w:id="211694532">
          <w:marLeft w:val="640"/>
          <w:marRight w:val="0"/>
          <w:marTop w:val="0"/>
          <w:marBottom w:val="0"/>
          <w:divBdr>
            <w:top w:val="none" w:sz="0" w:space="0" w:color="auto"/>
            <w:left w:val="none" w:sz="0" w:space="0" w:color="auto"/>
            <w:bottom w:val="none" w:sz="0" w:space="0" w:color="auto"/>
            <w:right w:val="none" w:sz="0" w:space="0" w:color="auto"/>
          </w:divBdr>
        </w:div>
        <w:div w:id="268661364">
          <w:marLeft w:val="640"/>
          <w:marRight w:val="0"/>
          <w:marTop w:val="0"/>
          <w:marBottom w:val="0"/>
          <w:divBdr>
            <w:top w:val="none" w:sz="0" w:space="0" w:color="auto"/>
            <w:left w:val="none" w:sz="0" w:space="0" w:color="auto"/>
            <w:bottom w:val="none" w:sz="0" w:space="0" w:color="auto"/>
            <w:right w:val="none" w:sz="0" w:space="0" w:color="auto"/>
          </w:divBdr>
        </w:div>
        <w:div w:id="270088977">
          <w:marLeft w:val="640"/>
          <w:marRight w:val="0"/>
          <w:marTop w:val="0"/>
          <w:marBottom w:val="0"/>
          <w:divBdr>
            <w:top w:val="none" w:sz="0" w:space="0" w:color="auto"/>
            <w:left w:val="none" w:sz="0" w:space="0" w:color="auto"/>
            <w:bottom w:val="none" w:sz="0" w:space="0" w:color="auto"/>
            <w:right w:val="none" w:sz="0" w:space="0" w:color="auto"/>
          </w:divBdr>
        </w:div>
        <w:div w:id="298923356">
          <w:marLeft w:val="640"/>
          <w:marRight w:val="0"/>
          <w:marTop w:val="0"/>
          <w:marBottom w:val="0"/>
          <w:divBdr>
            <w:top w:val="none" w:sz="0" w:space="0" w:color="auto"/>
            <w:left w:val="none" w:sz="0" w:space="0" w:color="auto"/>
            <w:bottom w:val="none" w:sz="0" w:space="0" w:color="auto"/>
            <w:right w:val="none" w:sz="0" w:space="0" w:color="auto"/>
          </w:divBdr>
        </w:div>
        <w:div w:id="347800389">
          <w:marLeft w:val="640"/>
          <w:marRight w:val="0"/>
          <w:marTop w:val="0"/>
          <w:marBottom w:val="0"/>
          <w:divBdr>
            <w:top w:val="none" w:sz="0" w:space="0" w:color="auto"/>
            <w:left w:val="none" w:sz="0" w:space="0" w:color="auto"/>
            <w:bottom w:val="none" w:sz="0" w:space="0" w:color="auto"/>
            <w:right w:val="none" w:sz="0" w:space="0" w:color="auto"/>
          </w:divBdr>
        </w:div>
        <w:div w:id="537545529">
          <w:marLeft w:val="640"/>
          <w:marRight w:val="0"/>
          <w:marTop w:val="0"/>
          <w:marBottom w:val="0"/>
          <w:divBdr>
            <w:top w:val="none" w:sz="0" w:space="0" w:color="auto"/>
            <w:left w:val="none" w:sz="0" w:space="0" w:color="auto"/>
            <w:bottom w:val="none" w:sz="0" w:space="0" w:color="auto"/>
            <w:right w:val="none" w:sz="0" w:space="0" w:color="auto"/>
          </w:divBdr>
        </w:div>
        <w:div w:id="608897027">
          <w:marLeft w:val="640"/>
          <w:marRight w:val="0"/>
          <w:marTop w:val="0"/>
          <w:marBottom w:val="0"/>
          <w:divBdr>
            <w:top w:val="none" w:sz="0" w:space="0" w:color="auto"/>
            <w:left w:val="none" w:sz="0" w:space="0" w:color="auto"/>
            <w:bottom w:val="none" w:sz="0" w:space="0" w:color="auto"/>
            <w:right w:val="none" w:sz="0" w:space="0" w:color="auto"/>
          </w:divBdr>
        </w:div>
        <w:div w:id="691148571">
          <w:marLeft w:val="640"/>
          <w:marRight w:val="0"/>
          <w:marTop w:val="0"/>
          <w:marBottom w:val="0"/>
          <w:divBdr>
            <w:top w:val="none" w:sz="0" w:space="0" w:color="auto"/>
            <w:left w:val="none" w:sz="0" w:space="0" w:color="auto"/>
            <w:bottom w:val="none" w:sz="0" w:space="0" w:color="auto"/>
            <w:right w:val="none" w:sz="0" w:space="0" w:color="auto"/>
          </w:divBdr>
        </w:div>
        <w:div w:id="741950400">
          <w:marLeft w:val="640"/>
          <w:marRight w:val="0"/>
          <w:marTop w:val="0"/>
          <w:marBottom w:val="0"/>
          <w:divBdr>
            <w:top w:val="none" w:sz="0" w:space="0" w:color="auto"/>
            <w:left w:val="none" w:sz="0" w:space="0" w:color="auto"/>
            <w:bottom w:val="none" w:sz="0" w:space="0" w:color="auto"/>
            <w:right w:val="none" w:sz="0" w:space="0" w:color="auto"/>
          </w:divBdr>
        </w:div>
        <w:div w:id="780152095">
          <w:marLeft w:val="640"/>
          <w:marRight w:val="0"/>
          <w:marTop w:val="0"/>
          <w:marBottom w:val="0"/>
          <w:divBdr>
            <w:top w:val="none" w:sz="0" w:space="0" w:color="auto"/>
            <w:left w:val="none" w:sz="0" w:space="0" w:color="auto"/>
            <w:bottom w:val="none" w:sz="0" w:space="0" w:color="auto"/>
            <w:right w:val="none" w:sz="0" w:space="0" w:color="auto"/>
          </w:divBdr>
        </w:div>
        <w:div w:id="795681161">
          <w:marLeft w:val="640"/>
          <w:marRight w:val="0"/>
          <w:marTop w:val="0"/>
          <w:marBottom w:val="0"/>
          <w:divBdr>
            <w:top w:val="none" w:sz="0" w:space="0" w:color="auto"/>
            <w:left w:val="none" w:sz="0" w:space="0" w:color="auto"/>
            <w:bottom w:val="none" w:sz="0" w:space="0" w:color="auto"/>
            <w:right w:val="none" w:sz="0" w:space="0" w:color="auto"/>
          </w:divBdr>
        </w:div>
        <w:div w:id="802818066">
          <w:marLeft w:val="640"/>
          <w:marRight w:val="0"/>
          <w:marTop w:val="0"/>
          <w:marBottom w:val="0"/>
          <w:divBdr>
            <w:top w:val="none" w:sz="0" w:space="0" w:color="auto"/>
            <w:left w:val="none" w:sz="0" w:space="0" w:color="auto"/>
            <w:bottom w:val="none" w:sz="0" w:space="0" w:color="auto"/>
            <w:right w:val="none" w:sz="0" w:space="0" w:color="auto"/>
          </w:divBdr>
        </w:div>
        <w:div w:id="813374964">
          <w:marLeft w:val="640"/>
          <w:marRight w:val="0"/>
          <w:marTop w:val="0"/>
          <w:marBottom w:val="0"/>
          <w:divBdr>
            <w:top w:val="none" w:sz="0" w:space="0" w:color="auto"/>
            <w:left w:val="none" w:sz="0" w:space="0" w:color="auto"/>
            <w:bottom w:val="none" w:sz="0" w:space="0" w:color="auto"/>
            <w:right w:val="none" w:sz="0" w:space="0" w:color="auto"/>
          </w:divBdr>
        </w:div>
        <w:div w:id="815144590">
          <w:marLeft w:val="640"/>
          <w:marRight w:val="0"/>
          <w:marTop w:val="0"/>
          <w:marBottom w:val="0"/>
          <w:divBdr>
            <w:top w:val="none" w:sz="0" w:space="0" w:color="auto"/>
            <w:left w:val="none" w:sz="0" w:space="0" w:color="auto"/>
            <w:bottom w:val="none" w:sz="0" w:space="0" w:color="auto"/>
            <w:right w:val="none" w:sz="0" w:space="0" w:color="auto"/>
          </w:divBdr>
        </w:div>
        <w:div w:id="903107805">
          <w:marLeft w:val="640"/>
          <w:marRight w:val="0"/>
          <w:marTop w:val="0"/>
          <w:marBottom w:val="0"/>
          <w:divBdr>
            <w:top w:val="none" w:sz="0" w:space="0" w:color="auto"/>
            <w:left w:val="none" w:sz="0" w:space="0" w:color="auto"/>
            <w:bottom w:val="none" w:sz="0" w:space="0" w:color="auto"/>
            <w:right w:val="none" w:sz="0" w:space="0" w:color="auto"/>
          </w:divBdr>
        </w:div>
        <w:div w:id="1010260175">
          <w:marLeft w:val="640"/>
          <w:marRight w:val="0"/>
          <w:marTop w:val="0"/>
          <w:marBottom w:val="0"/>
          <w:divBdr>
            <w:top w:val="none" w:sz="0" w:space="0" w:color="auto"/>
            <w:left w:val="none" w:sz="0" w:space="0" w:color="auto"/>
            <w:bottom w:val="none" w:sz="0" w:space="0" w:color="auto"/>
            <w:right w:val="none" w:sz="0" w:space="0" w:color="auto"/>
          </w:divBdr>
        </w:div>
        <w:div w:id="1077944523">
          <w:marLeft w:val="640"/>
          <w:marRight w:val="0"/>
          <w:marTop w:val="0"/>
          <w:marBottom w:val="0"/>
          <w:divBdr>
            <w:top w:val="none" w:sz="0" w:space="0" w:color="auto"/>
            <w:left w:val="none" w:sz="0" w:space="0" w:color="auto"/>
            <w:bottom w:val="none" w:sz="0" w:space="0" w:color="auto"/>
            <w:right w:val="none" w:sz="0" w:space="0" w:color="auto"/>
          </w:divBdr>
        </w:div>
        <w:div w:id="1266234343">
          <w:marLeft w:val="640"/>
          <w:marRight w:val="0"/>
          <w:marTop w:val="0"/>
          <w:marBottom w:val="0"/>
          <w:divBdr>
            <w:top w:val="none" w:sz="0" w:space="0" w:color="auto"/>
            <w:left w:val="none" w:sz="0" w:space="0" w:color="auto"/>
            <w:bottom w:val="none" w:sz="0" w:space="0" w:color="auto"/>
            <w:right w:val="none" w:sz="0" w:space="0" w:color="auto"/>
          </w:divBdr>
        </w:div>
        <w:div w:id="1381396662">
          <w:marLeft w:val="640"/>
          <w:marRight w:val="0"/>
          <w:marTop w:val="0"/>
          <w:marBottom w:val="0"/>
          <w:divBdr>
            <w:top w:val="none" w:sz="0" w:space="0" w:color="auto"/>
            <w:left w:val="none" w:sz="0" w:space="0" w:color="auto"/>
            <w:bottom w:val="none" w:sz="0" w:space="0" w:color="auto"/>
            <w:right w:val="none" w:sz="0" w:space="0" w:color="auto"/>
          </w:divBdr>
        </w:div>
        <w:div w:id="1412463278">
          <w:marLeft w:val="640"/>
          <w:marRight w:val="0"/>
          <w:marTop w:val="0"/>
          <w:marBottom w:val="0"/>
          <w:divBdr>
            <w:top w:val="none" w:sz="0" w:space="0" w:color="auto"/>
            <w:left w:val="none" w:sz="0" w:space="0" w:color="auto"/>
            <w:bottom w:val="none" w:sz="0" w:space="0" w:color="auto"/>
            <w:right w:val="none" w:sz="0" w:space="0" w:color="auto"/>
          </w:divBdr>
        </w:div>
        <w:div w:id="1465929769">
          <w:marLeft w:val="640"/>
          <w:marRight w:val="0"/>
          <w:marTop w:val="0"/>
          <w:marBottom w:val="0"/>
          <w:divBdr>
            <w:top w:val="none" w:sz="0" w:space="0" w:color="auto"/>
            <w:left w:val="none" w:sz="0" w:space="0" w:color="auto"/>
            <w:bottom w:val="none" w:sz="0" w:space="0" w:color="auto"/>
            <w:right w:val="none" w:sz="0" w:space="0" w:color="auto"/>
          </w:divBdr>
        </w:div>
        <w:div w:id="1471558035">
          <w:marLeft w:val="640"/>
          <w:marRight w:val="0"/>
          <w:marTop w:val="0"/>
          <w:marBottom w:val="0"/>
          <w:divBdr>
            <w:top w:val="none" w:sz="0" w:space="0" w:color="auto"/>
            <w:left w:val="none" w:sz="0" w:space="0" w:color="auto"/>
            <w:bottom w:val="none" w:sz="0" w:space="0" w:color="auto"/>
            <w:right w:val="none" w:sz="0" w:space="0" w:color="auto"/>
          </w:divBdr>
        </w:div>
        <w:div w:id="1530756741">
          <w:marLeft w:val="640"/>
          <w:marRight w:val="0"/>
          <w:marTop w:val="0"/>
          <w:marBottom w:val="0"/>
          <w:divBdr>
            <w:top w:val="none" w:sz="0" w:space="0" w:color="auto"/>
            <w:left w:val="none" w:sz="0" w:space="0" w:color="auto"/>
            <w:bottom w:val="none" w:sz="0" w:space="0" w:color="auto"/>
            <w:right w:val="none" w:sz="0" w:space="0" w:color="auto"/>
          </w:divBdr>
        </w:div>
        <w:div w:id="1531185884">
          <w:marLeft w:val="640"/>
          <w:marRight w:val="0"/>
          <w:marTop w:val="0"/>
          <w:marBottom w:val="0"/>
          <w:divBdr>
            <w:top w:val="none" w:sz="0" w:space="0" w:color="auto"/>
            <w:left w:val="none" w:sz="0" w:space="0" w:color="auto"/>
            <w:bottom w:val="none" w:sz="0" w:space="0" w:color="auto"/>
            <w:right w:val="none" w:sz="0" w:space="0" w:color="auto"/>
          </w:divBdr>
        </w:div>
        <w:div w:id="1531261199">
          <w:marLeft w:val="640"/>
          <w:marRight w:val="0"/>
          <w:marTop w:val="0"/>
          <w:marBottom w:val="0"/>
          <w:divBdr>
            <w:top w:val="none" w:sz="0" w:space="0" w:color="auto"/>
            <w:left w:val="none" w:sz="0" w:space="0" w:color="auto"/>
            <w:bottom w:val="none" w:sz="0" w:space="0" w:color="auto"/>
            <w:right w:val="none" w:sz="0" w:space="0" w:color="auto"/>
          </w:divBdr>
        </w:div>
        <w:div w:id="1538852184">
          <w:marLeft w:val="640"/>
          <w:marRight w:val="0"/>
          <w:marTop w:val="0"/>
          <w:marBottom w:val="0"/>
          <w:divBdr>
            <w:top w:val="none" w:sz="0" w:space="0" w:color="auto"/>
            <w:left w:val="none" w:sz="0" w:space="0" w:color="auto"/>
            <w:bottom w:val="none" w:sz="0" w:space="0" w:color="auto"/>
            <w:right w:val="none" w:sz="0" w:space="0" w:color="auto"/>
          </w:divBdr>
        </w:div>
        <w:div w:id="1569077131">
          <w:marLeft w:val="640"/>
          <w:marRight w:val="0"/>
          <w:marTop w:val="0"/>
          <w:marBottom w:val="0"/>
          <w:divBdr>
            <w:top w:val="none" w:sz="0" w:space="0" w:color="auto"/>
            <w:left w:val="none" w:sz="0" w:space="0" w:color="auto"/>
            <w:bottom w:val="none" w:sz="0" w:space="0" w:color="auto"/>
            <w:right w:val="none" w:sz="0" w:space="0" w:color="auto"/>
          </w:divBdr>
        </w:div>
        <w:div w:id="1639456127">
          <w:marLeft w:val="640"/>
          <w:marRight w:val="0"/>
          <w:marTop w:val="0"/>
          <w:marBottom w:val="0"/>
          <w:divBdr>
            <w:top w:val="none" w:sz="0" w:space="0" w:color="auto"/>
            <w:left w:val="none" w:sz="0" w:space="0" w:color="auto"/>
            <w:bottom w:val="none" w:sz="0" w:space="0" w:color="auto"/>
            <w:right w:val="none" w:sz="0" w:space="0" w:color="auto"/>
          </w:divBdr>
        </w:div>
        <w:div w:id="1649626101">
          <w:marLeft w:val="640"/>
          <w:marRight w:val="0"/>
          <w:marTop w:val="0"/>
          <w:marBottom w:val="0"/>
          <w:divBdr>
            <w:top w:val="none" w:sz="0" w:space="0" w:color="auto"/>
            <w:left w:val="none" w:sz="0" w:space="0" w:color="auto"/>
            <w:bottom w:val="none" w:sz="0" w:space="0" w:color="auto"/>
            <w:right w:val="none" w:sz="0" w:space="0" w:color="auto"/>
          </w:divBdr>
        </w:div>
        <w:div w:id="1656378889">
          <w:marLeft w:val="640"/>
          <w:marRight w:val="0"/>
          <w:marTop w:val="0"/>
          <w:marBottom w:val="0"/>
          <w:divBdr>
            <w:top w:val="none" w:sz="0" w:space="0" w:color="auto"/>
            <w:left w:val="none" w:sz="0" w:space="0" w:color="auto"/>
            <w:bottom w:val="none" w:sz="0" w:space="0" w:color="auto"/>
            <w:right w:val="none" w:sz="0" w:space="0" w:color="auto"/>
          </w:divBdr>
        </w:div>
        <w:div w:id="1783650247">
          <w:marLeft w:val="640"/>
          <w:marRight w:val="0"/>
          <w:marTop w:val="0"/>
          <w:marBottom w:val="0"/>
          <w:divBdr>
            <w:top w:val="none" w:sz="0" w:space="0" w:color="auto"/>
            <w:left w:val="none" w:sz="0" w:space="0" w:color="auto"/>
            <w:bottom w:val="none" w:sz="0" w:space="0" w:color="auto"/>
            <w:right w:val="none" w:sz="0" w:space="0" w:color="auto"/>
          </w:divBdr>
        </w:div>
        <w:div w:id="1845437792">
          <w:marLeft w:val="640"/>
          <w:marRight w:val="0"/>
          <w:marTop w:val="0"/>
          <w:marBottom w:val="0"/>
          <w:divBdr>
            <w:top w:val="none" w:sz="0" w:space="0" w:color="auto"/>
            <w:left w:val="none" w:sz="0" w:space="0" w:color="auto"/>
            <w:bottom w:val="none" w:sz="0" w:space="0" w:color="auto"/>
            <w:right w:val="none" w:sz="0" w:space="0" w:color="auto"/>
          </w:divBdr>
        </w:div>
        <w:div w:id="1884513110">
          <w:marLeft w:val="640"/>
          <w:marRight w:val="0"/>
          <w:marTop w:val="0"/>
          <w:marBottom w:val="0"/>
          <w:divBdr>
            <w:top w:val="none" w:sz="0" w:space="0" w:color="auto"/>
            <w:left w:val="none" w:sz="0" w:space="0" w:color="auto"/>
            <w:bottom w:val="none" w:sz="0" w:space="0" w:color="auto"/>
            <w:right w:val="none" w:sz="0" w:space="0" w:color="auto"/>
          </w:divBdr>
        </w:div>
        <w:div w:id="1912811356">
          <w:marLeft w:val="640"/>
          <w:marRight w:val="0"/>
          <w:marTop w:val="0"/>
          <w:marBottom w:val="0"/>
          <w:divBdr>
            <w:top w:val="none" w:sz="0" w:space="0" w:color="auto"/>
            <w:left w:val="none" w:sz="0" w:space="0" w:color="auto"/>
            <w:bottom w:val="none" w:sz="0" w:space="0" w:color="auto"/>
            <w:right w:val="none" w:sz="0" w:space="0" w:color="auto"/>
          </w:divBdr>
        </w:div>
        <w:div w:id="1940094240">
          <w:marLeft w:val="640"/>
          <w:marRight w:val="0"/>
          <w:marTop w:val="0"/>
          <w:marBottom w:val="0"/>
          <w:divBdr>
            <w:top w:val="none" w:sz="0" w:space="0" w:color="auto"/>
            <w:left w:val="none" w:sz="0" w:space="0" w:color="auto"/>
            <w:bottom w:val="none" w:sz="0" w:space="0" w:color="auto"/>
            <w:right w:val="none" w:sz="0" w:space="0" w:color="auto"/>
          </w:divBdr>
        </w:div>
        <w:div w:id="1994136024">
          <w:marLeft w:val="640"/>
          <w:marRight w:val="0"/>
          <w:marTop w:val="0"/>
          <w:marBottom w:val="0"/>
          <w:divBdr>
            <w:top w:val="none" w:sz="0" w:space="0" w:color="auto"/>
            <w:left w:val="none" w:sz="0" w:space="0" w:color="auto"/>
            <w:bottom w:val="none" w:sz="0" w:space="0" w:color="auto"/>
            <w:right w:val="none" w:sz="0" w:space="0" w:color="auto"/>
          </w:divBdr>
        </w:div>
        <w:div w:id="1994798523">
          <w:marLeft w:val="640"/>
          <w:marRight w:val="0"/>
          <w:marTop w:val="0"/>
          <w:marBottom w:val="0"/>
          <w:divBdr>
            <w:top w:val="none" w:sz="0" w:space="0" w:color="auto"/>
            <w:left w:val="none" w:sz="0" w:space="0" w:color="auto"/>
            <w:bottom w:val="none" w:sz="0" w:space="0" w:color="auto"/>
            <w:right w:val="none" w:sz="0" w:space="0" w:color="auto"/>
          </w:divBdr>
        </w:div>
        <w:div w:id="2013482685">
          <w:marLeft w:val="640"/>
          <w:marRight w:val="0"/>
          <w:marTop w:val="0"/>
          <w:marBottom w:val="0"/>
          <w:divBdr>
            <w:top w:val="none" w:sz="0" w:space="0" w:color="auto"/>
            <w:left w:val="none" w:sz="0" w:space="0" w:color="auto"/>
            <w:bottom w:val="none" w:sz="0" w:space="0" w:color="auto"/>
            <w:right w:val="none" w:sz="0" w:space="0" w:color="auto"/>
          </w:divBdr>
        </w:div>
        <w:div w:id="2120754663">
          <w:marLeft w:val="640"/>
          <w:marRight w:val="0"/>
          <w:marTop w:val="0"/>
          <w:marBottom w:val="0"/>
          <w:divBdr>
            <w:top w:val="none" w:sz="0" w:space="0" w:color="auto"/>
            <w:left w:val="none" w:sz="0" w:space="0" w:color="auto"/>
            <w:bottom w:val="none" w:sz="0" w:space="0" w:color="auto"/>
            <w:right w:val="none" w:sz="0" w:space="0" w:color="auto"/>
          </w:divBdr>
        </w:div>
        <w:div w:id="2122725600">
          <w:marLeft w:val="640"/>
          <w:marRight w:val="0"/>
          <w:marTop w:val="0"/>
          <w:marBottom w:val="0"/>
          <w:divBdr>
            <w:top w:val="none" w:sz="0" w:space="0" w:color="auto"/>
            <w:left w:val="none" w:sz="0" w:space="0" w:color="auto"/>
            <w:bottom w:val="none" w:sz="0" w:space="0" w:color="auto"/>
            <w:right w:val="none" w:sz="0" w:space="0" w:color="auto"/>
          </w:divBdr>
        </w:div>
      </w:divsChild>
    </w:div>
    <w:div w:id="1962759148">
      <w:bodyDiv w:val="1"/>
      <w:marLeft w:val="0"/>
      <w:marRight w:val="0"/>
      <w:marTop w:val="0"/>
      <w:marBottom w:val="0"/>
      <w:divBdr>
        <w:top w:val="none" w:sz="0" w:space="0" w:color="auto"/>
        <w:left w:val="none" w:sz="0" w:space="0" w:color="auto"/>
        <w:bottom w:val="none" w:sz="0" w:space="0" w:color="auto"/>
        <w:right w:val="none" w:sz="0" w:space="0" w:color="auto"/>
      </w:divBdr>
    </w:div>
    <w:div w:id="1991009628">
      <w:bodyDiv w:val="1"/>
      <w:marLeft w:val="0"/>
      <w:marRight w:val="0"/>
      <w:marTop w:val="0"/>
      <w:marBottom w:val="0"/>
      <w:divBdr>
        <w:top w:val="none" w:sz="0" w:space="0" w:color="auto"/>
        <w:left w:val="none" w:sz="0" w:space="0" w:color="auto"/>
        <w:bottom w:val="none" w:sz="0" w:space="0" w:color="auto"/>
        <w:right w:val="none" w:sz="0" w:space="0" w:color="auto"/>
      </w:divBdr>
      <w:divsChild>
        <w:div w:id="46993294">
          <w:marLeft w:val="640"/>
          <w:marRight w:val="0"/>
          <w:marTop w:val="0"/>
          <w:marBottom w:val="0"/>
          <w:divBdr>
            <w:top w:val="none" w:sz="0" w:space="0" w:color="auto"/>
            <w:left w:val="none" w:sz="0" w:space="0" w:color="auto"/>
            <w:bottom w:val="none" w:sz="0" w:space="0" w:color="auto"/>
            <w:right w:val="none" w:sz="0" w:space="0" w:color="auto"/>
          </w:divBdr>
        </w:div>
        <w:div w:id="52899165">
          <w:marLeft w:val="640"/>
          <w:marRight w:val="0"/>
          <w:marTop w:val="0"/>
          <w:marBottom w:val="0"/>
          <w:divBdr>
            <w:top w:val="none" w:sz="0" w:space="0" w:color="auto"/>
            <w:left w:val="none" w:sz="0" w:space="0" w:color="auto"/>
            <w:bottom w:val="none" w:sz="0" w:space="0" w:color="auto"/>
            <w:right w:val="none" w:sz="0" w:space="0" w:color="auto"/>
          </w:divBdr>
        </w:div>
        <w:div w:id="74977835">
          <w:marLeft w:val="640"/>
          <w:marRight w:val="0"/>
          <w:marTop w:val="0"/>
          <w:marBottom w:val="0"/>
          <w:divBdr>
            <w:top w:val="none" w:sz="0" w:space="0" w:color="auto"/>
            <w:left w:val="none" w:sz="0" w:space="0" w:color="auto"/>
            <w:bottom w:val="none" w:sz="0" w:space="0" w:color="auto"/>
            <w:right w:val="none" w:sz="0" w:space="0" w:color="auto"/>
          </w:divBdr>
        </w:div>
        <w:div w:id="110324254">
          <w:marLeft w:val="640"/>
          <w:marRight w:val="0"/>
          <w:marTop w:val="0"/>
          <w:marBottom w:val="0"/>
          <w:divBdr>
            <w:top w:val="none" w:sz="0" w:space="0" w:color="auto"/>
            <w:left w:val="none" w:sz="0" w:space="0" w:color="auto"/>
            <w:bottom w:val="none" w:sz="0" w:space="0" w:color="auto"/>
            <w:right w:val="none" w:sz="0" w:space="0" w:color="auto"/>
          </w:divBdr>
        </w:div>
        <w:div w:id="135492215">
          <w:marLeft w:val="640"/>
          <w:marRight w:val="0"/>
          <w:marTop w:val="0"/>
          <w:marBottom w:val="0"/>
          <w:divBdr>
            <w:top w:val="none" w:sz="0" w:space="0" w:color="auto"/>
            <w:left w:val="none" w:sz="0" w:space="0" w:color="auto"/>
            <w:bottom w:val="none" w:sz="0" w:space="0" w:color="auto"/>
            <w:right w:val="none" w:sz="0" w:space="0" w:color="auto"/>
          </w:divBdr>
        </w:div>
        <w:div w:id="162548013">
          <w:marLeft w:val="640"/>
          <w:marRight w:val="0"/>
          <w:marTop w:val="0"/>
          <w:marBottom w:val="0"/>
          <w:divBdr>
            <w:top w:val="none" w:sz="0" w:space="0" w:color="auto"/>
            <w:left w:val="none" w:sz="0" w:space="0" w:color="auto"/>
            <w:bottom w:val="none" w:sz="0" w:space="0" w:color="auto"/>
            <w:right w:val="none" w:sz="0" w:space="0" w:color="auto"/>
          </w:divBdr>
        </w:div>
        <w:div w:id="179055687">
          <w:marLeft w:val="640"/>
          <w:marRight w:val="0"/>
          <w:marTop w:val="0"/>
          <w:marBottom w:val="0"/>
          <w:divBdr>
            <w:top w:val="none" w:sz="0" w:space="0" w:color="auto"/>
            <w:left w:val="none" w:sz="0" w:space="0" w:color="auto"/>
            <w:bottom w:val="none" w:sz="0" w:space="0" w:color="auto"/>
            <w:right w:val="none" w:sz="0" w:space="0" w:color="auto"/>
          </w:divBdr>
        </w:div>
        <w:div w:id="205528357">
          <w:marLeft w:val="640"/>
          <w:marRight w:val="0"/>
          <w:marTop w:val="0"/>
          <w:marBottom w:val="0"/>
          <w:divBdr>
            <w:top w:val="none" w:sz="0" w:space="0" w:color="auto"/>
            <w:left w:val="none" w:sz="0" w:space="0" w:color="auto"/>
            <w:bottom w:val="none" w:sz="0" w:space="0" w:color="auto"/>
            <w:right w:val="none" w:sz="0" w:space="0" w:color="auto"/>
          </w:divBdr>
        </w:div>
        <w:div w:id="234171187">
          <w:marLeft w:val="640"/>
          <w:marRight w:val="0"/>
          <w:marTop w:val="0"/>
          <w:marBottom w:val="0"/>
          <w:divBdr>
            <w:top w:val="none" w:sz="0" w:space="0" w:color="auto"/>
            <w:left w:val="none" w:sz="0" w:space="0" w:color="auto"/>
            <w:bottom w:val="none" w:sz="0" w:space="0" w:color="auto"/>
            <w:right w:val="none" w:sz="0" w:space="0" w:color="auto"/>
          </w:divBdr>
        </w:div>
        <w:div w:id="235170840">
          <w:marLeft w:val="640"/>
          <w:marRight w:val="0"/>
          <w:marTop w:val="0"/>
          <w:marBottom w:val="0"/>
          <w:divBdr>
            <w:top w:val="none" w:sz="0" w:space="0" w:color="auto"/>
            <w:left w:val="none" w:sz="0" w:space="0" w:color="auto"/>
            <w:bottom w:val="none" w:sz="0" w:space="0" w:color="auto"/>
            <w:right w:val="none" w:sz="0" w:space="0" w:color="auto"/>
          </w:divBdr>
        </w:div>
        <w:div w:id="276497049">
          <w:marLeft w:val="640"/>
          <w:marRight w:val="0"/>
          <w:marTop w:val="0"/>
          <w:marBottom w:val="0"/>
          <w:divBdr>
            <w:top w:val="none" w:sz="0" w:space="0" w:color="auto"/>
            <w:left w:val="none" w:sz="0" w:space="0" w:color="auto"/>
            <w:bottom w:val="none" w:sz="0" w:space="0" w:color="auto"/>
            <w:right w:val="none" w:sz="0" w:space="0" w:color="auto"/>
          </w:divBdr>
        </w:div>
        <w:div w:id="299268812">
          <w:marLeft w:val="640"/>
          <w:marRight w:val="0"/>
          <w:marTop w:val="0"/>
          <w:marBottom w:val="0"/>
          <w:divBdr>
            <w:top w:val="none" w:sz="0" w:space="0" w:color="auto"/>
            <w:left w:val="none" w:sz="0" w:space="0" w:color="auto"/>
            <w:bottom w:val="none" w:sz="0" w:space="0" w:color="auto"/>
            <w:right w:val="none" w:sz="0" w:space="0" w:color="auto"/>
          </w:divBdr>
        </w:div>
        <w:div w:id="314334895">
          <w:marLeft w:val="640"/>
          <w:marRight w:val="0"/>
          <w:marTop w:val="0"/>
          <w:marBottom w:val="0"/>
          <w:divBdr>
            <w:top w:val="none" w:sz="0" w:space="0" w:color="auto"/>
            <w:left w:val="none" w:sz="0" w:space="0" w:color="auto"/>
            <w:bottom w:val="none" w:sz="0" w:space="0" w:color="auto"/>
            <w:right w:val="none" w:sz="0" w:space="0" w:color="auto"/>
          </w:divBdr>
        </w:div>
        <w:div w:id="359934217">
          <w:marLeft w:val="640"/>
          <w:marRight w:val="0"/>
          <w:marTop w:val="0"/>
          <w:marBottom w:val="0"/>
          <w:divBdr>
            <w:top w:val="none" w:sz="0" w:space="0" w:color="auto"/>
            <w:left w:val="none" w:sz="0" w:space="0" w:color="auto"/>
            <w:bottom w:val="none" w:sz="0" w:space="0" w:color="auto"/>
            <w:right w:val="none" w:sz="0" w:space="0" w:color="auto"/>
          </w:divBdr>
        </w:div>
        <w:div w:id="413355752">
          <w:marLeft w:val="640"/>
          <w:marRight w:val="0"/>
          <w:marTop w:val="0"/>
          <w:marBottom w:val="0"/>
          <w:divBdr>
            <w:top w:val="none" w:sz="0" w:space="0" w:color="auto"/>
            <w:left w:val="none" w:sz="0" w:space="0" w:color="auto"/>
            <w:bottom w:val="none" w:sz="0" w:space="0" w:color="auto"/>
            <w:right w:val="none" w:sz="0" w:space="0" w:color="auto"/>
          </w:divBdr>
        </w:div>
        <w:div w:id="465270956">
          <w:marLeft w:val="640"/>
          <w:marRight w:val="0"/>
          <w:marTop w:val="0"/>
          <w:marBottom w:val="0"/>
          <w:divBdr>
            <w:top w:val="none" w:sz="0" w:space="0" w:color="auto"/>
            <w:left w:val="none" w:sz="0" w:space="0" w:color="auto"/>
            <w:bottom w:val="none" w:sz="0" w:space="0" w:color="auto"/>
            <w:right w:val="none" w:sz="0" w:space="0" w:color="auto"/>
          </w:divBdr>
        </w:div>
        <w:div w:id="490951913">
          <w:marLeft w:val="640"/>
          <w:marRight w:val="0"/>
          <w:marTop w:val="0"/>
          <w:marBottom w:val="0"/>
          <w:divBdr>
            <w:top w:val="none" w:sz="0" w:space="0" w:color="auto"/>
            <w:left w:val="none" w:sz="0" w:space="0" w:color="auto"/>
            <w:bottom w:val="none" w:sz="0" w:space="0" w:color="auto"/>
            <w:right w:val="none" w:sz="0" w:space="0" w:color="auto"/>
          </w:divBdr>
        </w:div>
        <w:div w:id="522670852">
          <w:marLeft w:val="640"/>
          <w:marRight w:val="0"/>
          <w:marTop w:val="0"/>
          <w:marBottom w:val="0"/>
          <w:divBdr>
            <w:top w:val="none" w:sz="0" w:space="0" w:color="auto"/>
            <w:left w:val="none" w:sz="0" w:space="0" w:color="auto"/>
            <w:bottom w:val="none" w:sz="0" w:space="0" w:color="auto"/>
            <w:right w:val="none" w:sz="0" w:space="0" w:color="auto"/>
          </w:divBdr>
        </w:div>
        <w:div w:id="549994061">
          <w:marLeft w:val="640"/>
          <w:marRight w:val="0"/>
          <w:marTop w:val="0"/>
          <w:marBottom w:val="0"/>
          <w:divBdr>
            <w:top w:val="none" w:sz="0" w:space="0" w:color="auto"/>
            <w:left w:val="none" w:sz="0" w:space="0" w:color="auto"/>
            <w:bottom w:val="none" w:sz="0" w:space="0" w:color="auto"/>
            <w:right w:val="none" w:sz="0" w:space="0" w:color="auto"/>
          </w:divBdr>
        </w:div>
        <w:div w:id="584337848">
          <w:marLeft w:val="640"/>
          <w:marRight w:val="0"/>
          <w:marTop w:val="0"/>
          <w:marBottom w:val="0"/>
          <w:divBdr>
            <w:top w:val="none" w:sz="0" w:space="0" w:color="auto"/>
            <w:left w:val="none" w:sz="0" w:space="0" w:color="auto"/>
            <w:bottom w:val="none" w:sz="0" w:space="0" w:color="auto"/>
            <w:right w:val="none" w:sz="0" w:space="0" w:color="auto"/>
          </w:divBdr>
        </w:div>
        <w:div w:id="734276605">
          <w:marLeft w:val="640"/>
          <w:marRight w:val="0"/>
          <w:marTop w:val="0"/>
          <w:marBottom w:val="0"/>
          <w:divBdr>
            <w:top w:val="none" w:sz="0" w:space="0" w:color="auto"/>
            <w:left w:val="none" w:sz="0" w:space="0" w:color="auto"/>
            <w:bottom w:val="none" w:sz="0" w:space="0" w:color="auto"/>
            <w:right w:val="none" w:sz="0" w:space="0" w:color="auto"/>
          </w:divBdr>
        </w:div>
        <w:div w:id="739866467">
          <w:marLeft w:val="640"/>
          <w:marRight w:val="0"/>
          <w:marTop w:val="0"/>
          <w:marBottom w:val="0"/>
          <w:divBdr>
            <w:top w:val="none" w:sz="0" w:space="0" w:color="auto"/>
            <w:left w:val="none" w:sz="0" w:space="0" w:color="auto"/>
            <w:bottom w:val="none" w:sz="0" w:space="0" w:color="auto"/>
            <w:right w:val="none" w:sz="0" w:space="0" w:color="auto"/>
          </w:divBdr>
        </w:div>
        <w:div w:id="752049600">
          <w:marLeft w:val="640"/>
          <w:marRight w:val="0"/>
          <w:marTop w:val="0"/>
          <w:marBottom w:val="0"/>
          <w:divBdr>
            <w:top w:val="none" w:sz="0" w:space="0" w:color="auto"/>
            <w:left w:val="none" w:sz="0" w:space="0" w:color="auto"/>
            <w:bottom w:val="none" w:sz="0" w:space="0" w:color="auto"/>
            <w:right w:val="none" w:sz="0" w:space="0" w:color="auto"/>
          </w:divBdr>
        </w:div>
        <w:div w:id="761032502">
          <w:marLeft w:val="640"/>
          <w:marRight w:val="0"/>
          <w:marTop w:val="0"/>
          <w:marBottom w:val="0"/>
          <w:divBdr>
            <w:top w:val="none" w:sz="0" w:space="0" w:color="auto"/>
            <w:left w:val="none" w:sz="0" w:space="0" w:color="auto"/>
            <w:bottom w:val="none" w:sz="0" w:space="0" w:color="auto"/>
            <w:right w:val="none" w:sz="0" w:space="0" w:color="auto"/>
          </w:divBdr>
        </w:div>
        <w:div w:id="802818676">
          <w:marLeft w:val="640"/>
          <w:marRight w:val="0"/>
          <w:marTop w:val="0"/>
          <w:marBottom w:val="0"/>
          <w:divBdr>
            <w:top w:val="none" w:sz="0" w:space="0" w:color="auto"/>
            <w:left w:val="none" w:sz="0" w:space="0" w:color="auto"/>
            <w:bottom w:val="none" w:sz="0" w:space="0" w:color="auto"/>
            <w:right w:val="none" w:sz="0" w:space="0" w:color="auto"/>
          </w:divBdr>
        </w:div>
        <w:div w:id="872814167">
          <w:marLeft w:val="640"/>
          <w:marRight w:val="0"/>
          <w:marTop w:val="0"/>
          <w:marBottom w:val="0"/>
          <w:divBdr>
            <w:top w:val="none" w:sz="0" w:space="0" w:color="auto"/>
            <w:left w:val="none" w:sz="0" w:space="0" w:color="auto"/>
            <w:bottom w:val="none" w:sz="0" w:space="0" w:color="auto"/>
            <w:right w:val="none" w:sz="0" w:space="0" w:color="auto"/>
          </w:divBdr>
        </w:div>
        <w:div w:id="880020593">
          <w:marLeft w:val="640"/>
          <w:marRight w:val="0"/>
          <w:marTop w:val="0"/>
          <w:marBottom w:val="0"/>
          <w:divBdr>
            <w:top w:val="none" w:sz="0" w:space="0" w:color="auto"/>
            <w:left w:val="none" w:sz="0" w:space="0" w:color="auto"/>
            <w:bottom w:val="none" w:sz="0" w:space="0" w:color="auto"/>
            <w:right w:val="none" w:sz="0" w:space="0" w:color="auto"/>
          </w:divBdr>
        </w:div>
        <w:div w:id="898596520">
          <w:marLeft w:val="640"/>
          <w:marRight w:val="0"/>
          <w:marTop w:val="0"/>
          <w:marBottom w:val="0"/>
          <w:divBdr>
            <w:top w:val="none" w:sz="0" w:space="0" w:color="auto"/>
            <w:left w:val="none" w:sz="0" w:space="0" w:color="auto"/>
            <w:bottom w:val="none" w:sz="0" w:space="0" w:color="auto"/>
            <w:right w:val="none" w:sz="0" w:space="0" w:color="auto"/>
          </w:divBdr>
        </w:div>
        <w:div w:id="940840228">
          <w:marLeft w:val="640"/>
          <w:marRight w:val="0"/>
          <w:marTop w:val="0"/>
          <w:marBottom w:val="0"/>
          <w:divBdr>
            <w:top w:val="none" w:sz="0" w:space="0" w:color="auto"/>
            <w:left w:val="none" w:sz="0" w:space="0" w:color="auto"/>
            <w:bottom w:val="none" w:sz="0" w:space="0" w:color="auto"/>
            <w:right w:val="none" w:sz="0" w:space="0" w:color="auto"/>
          </w:divBdr>
        </w:div>
        <w:div w:id="994142040">
          <w:marLeft w:val="640"/>
          <w:marRight w:val="0"/>
          <w:marTop w:val="0"/>
          <w:marBottom w:val="0"/>
          <w:divBdr>
            <w:top w:val="none" w:sz="0" w:space="0" w:color="auto"/>
            <w:left w:val="none" w:sz="0" w:space="0" w:color="auto"/>
            <w:bottom w:val="none" w:sz="0" w:space="0" w:color="auto"/>
            <w:right w:val="none" w:sz="0" w:space="0" w:color="auto"/>
          </w:divBdr>
        </w:div>
        <w:div w:id="1032076080">
          <w:marLeft w:val="640"/>
          <w:marRight w:val="0"/>
          <w:marTop w:val="0"/>
          <w:marBottom w:val="0"/>
          <w:divBdr>
            <w:top w:val="none" w:sz="0" w:space="0" w:color="auto"/>
            <w:left w:val="none" w:sz="0" w:space="0" w:color="auto"/>
            <w:bottom w:val="none" w:sz="0" w:space="0" w:color="auto"/>
            <w:right w:val="none" w:sz="0" w:space="0" w:color="auto"/>
          </w:divBdr>
        </w:div>
        <w:div w:id="1114514937">
          <w:marLeft w:val="640"/>
          <w:marRight w:val="0"/>
          <w:marTop w:val="0"/>
          <w:marBottom w:val="0"/>
          <w:divBdr>
            <w:top w:val="none" w:sz="0" w:space="0" w:color="auto"/>
            <w:left w:val="none" w:sz="0" w:space="0" w:color="auto"/>
            <w:bottom w:val="none" w:sz="0" w:space="0" w:color="auto"/>
            <w:right w:val="none" w:sz="0" w:space="0" w:color="auto"/>
          </w:divBdr>
        </w:div>
        <w:div w:id="1115709082">
          <w:marLeft w:val="640"/>
          <w:marRight w:val="0"/>
          <w:marTop w:val="0"/>
          <w:marBottom w:val="0"/>
          <w:divBdr>
            <w:top w:val="none" w:sz="0" w:space="0" w:color="auto"/>
            <w:left w:val="none" w:sz="0" w:space="0" w:color="auto"/>
            <w:bottom w:val="none" w:sz="0" w:space="0" w:color="auto"/>
            <w:right w:val="none" w:sz="0" w:space="0" w:color="auto"/>
          </w:divBdr>
        </w:div>
        <w:div w:id="1134174276">
          <w:marLeft w:val="640"/>
          <w:marRight w:val="0"/>
          <w:marTop w:val="0"/>
          <w:marBottom w:val="0"/>
          <w:divBdr>
            <w:top w:val="none" w:sz="0" w:space="0" w:color="auto"/>
            <w:left w:val="none" w:sz="0" w:space="0" w:color="auto"/>
            <w:bottom w:val="none" w:sz="0" w:space="0" w:color="auto"/>
            <w:right w:val="none" w:sz="0" w:space="0" w:color="auto"/>
          </w:divBdr>
        </w:div>
        <w:div w:id="1164587355">
          <w:marLeft w:val="640"/>
          <w:marRight w:val="0"/>
          <w:marTop w:val="0"/>
          <w:marBottom w:val="0"/>
          <w:divBdr>
            <w:top w:val="none" w:sz="0" w:space="0" w:color="auto"/>
            <w:left w:val="none" w:sz="0" w:space="0" w:color="auto"/>
            <w:bottom w:val="none" w:sz="0" w:space="0" w:color="auto"/>
            <w:right w:val="none" w:sz="0" w:space="0" w:color="auto"/>
          </w:divBdr>
        </w:div>
        <w:div w:id="1168207818">
          <w:marLeft w:val="640"/>
          <w:marRight w:val="0"/>
          <w:marTop w:val="0"/>
          <w:marBottom w:val="0"/>
          <w:divBdr>
            <w:top w:val="none" w:sz="0" w:space="0" w:color="auto"/>
            <w:left w:val="none" w:sz="0" w:space="0" w:color="auto"/>
            <w:bottom w:val="none" w:sz="0" w:space="0" w:color="auto"/>
            <w:right w:val="none" w:sz="0" w:space="0" w:color="auto"/>
          </w:divBdr>
        </w:div>
        <w:div w:id="1199784643">
          <w:marLeft w:val="640"/>
          <w:marRight w:val="0"/>
          <w:marTop w:val="0"/>
          <w:marBottom w:val="0"/>
          <w:divBdr>
            <w:top w:val="none" w:sz="0" w:space="0" w:color="auto"/>
            <w:left w:val="none" w:sz="0" w:space="0" w:color="auto"/>
            <w:bottom w:val="none" w:sz="0" w:space="0" w:color="auto"/>
            <w:right w:val="none" w:sz="0" w:space="0" w:color="auto"/>
          </w:divBdr>
        </w:div>
        <w:div w:id="1205827572">
          <w:marLeft w:val="640"/>
          <w:marRight w:val="0"/>
          <w:marTop w:val="0"/>
          <w:marBottom w:val="0"/>
          <w:divBdr>
            <w:top w:val="none" w:sz="0" w:space="0" w:color="auto"/>
            <w:left w:val="none" w:sz="0" w:space="0" w:color="auto"/>
            <w:bottom w:val="none" w:sz="0" w:space="0" w:color="auto"/>
            <w:right w:val="none" w:sz="0" w:space="0" w:color="auto"/>
          </w:divBdr>
        </w:div>
        <w:div w:id="1241137001">
          <w:marLeft w:val="640"/>
          <w:marRight w:val="0"/>
          <w:marTop w:val="0"/>
          <w:marBottom w:val="0"/>
          <w:divBdr>
            <w:top w:val="none" w:sz="0" w:space="0" w:color="auto"/>
            <w:left w:val="none" w:sz="0" w:space="0" w:color="auto"/>
            <w:bottom w:val="none" w:sz="0" w:space="0" w:color="auto"/>
            <w:right w:val="none" w:sz="0" w:space="0" w:color="auto"/>
          </w:divBdr>
        </w:div>
        <w:div w:id="1241790440">
          <w:marLeft w:val="640"/>
          <w:marRight w:val="0"/>
          <w:marTop w:val="0"/>
          <w:marBottom w:val="0"/>
          <w:divBdr>
            <w:top w:val="none" w:sz="0" w:space="0" w:color="auto"/>
            <w:left w:val="none" w:sz="0" w:space="0" w:color="auto"/>
            <w:bottom w:val="none" w:sz="0" w:space="0" w:color="auto"/>
            <w:right w:val="none" w:sz="0" w:space="0" w:color="auto"/>
          </w:divBdr>
        </w:div>
        <w:div w:id="1323970533">
          <w:marLeft w:val="640"/>
          <w:marRight w:val="0"/>
          <w:marTop w:val="0"/>
          <w:marBottom w:val="0"/>
          <w:divBdr>
            <w:top w:val="none" w:sz="0" w:space="0" w:color="auto"/>
            <w:left w:val="none" w:sz="0" w:space="0" w:color="auto"/>
            <w:bottom w:val="none" w:sz="0" w:space="0" w:color="auto"/>
            <w:right w:val="none" w:sz="0" w:space="0" w:color="auto"/>
          </w:divBdr>
        </w:div>
        <w:div w:id="1397120730">
          <w:marLeft w:val="640"/>
          <w:marRight w:val="0"/>
          <w:marTop w:val="0"/>
          <w:marBottom w:val="0"/>
          <w:divBdr>
            <w:top w:val="none" w:sz="0" w:space="0" w:color="auto"/>
            <w:left w:val="none" w:sz="0" w:space="0" w:color="auto"/>
            <w:bottom w:val="none" w:sz="0" w:space="0" w:color="auto"/>
            <w:right w:val="none" w:sz="0" w:space="0" w:color="auto"/>
          </w:divBdr>
        </w:div>
        <w:div w:id="1428111361">
          <w:marLeft w:val="640"/>
          <w:marRight w:val="0"/>
          <w:marTop w:val="0"/>
          <w:marBottom w:val="0"/>
          <w:divBdr>
            <w:top w:val="none" w:sz="0" w:space="0" w:color="auto"/>
            <w:left w:val="none" w:sz="0" w:space="0" w:color="auto"/>
            <w:bottom w:val="none" w:sz="0" w:space="0" w:color="auto"/>
            <w:right w:val="none" w:sz="0" w:space="0" w:color="auto"/>
          </w:divBdr>
        </w:div>
        <w:div w:id="1450009129">
          <w:marLeft w:val="640"/>
          <w:marRight w:val="0"/>
          <w:marTop w:val="0"/>
          <w:marBottom w:val="0"/>
          <w:divBdr>
            <w:top w:val="none" w:sz="0" w:space="0" w:color="auto"/>
            <w:left w:val="none" w:sz="0" w:space="0" w:color="auto"/>
            <w:bottom w:val="none" w:sz="0" w:space="0" w:color="auto"/>
            <w:right w:val="none" w:sz="0" w:space="0" w:color="auto"/>
          </w:divBdr>
        </w:div>
        <w:div w:id="1453748485">
          <w:marLeft w:val="640"/>
          <w:marRight w:val="0"/>
          <w:marTop w:val="0"/>
          <w:marBottom w:val="0"/>
          <w:divBdr>
            <w:top w:val="none" w:sz="0" w:space="0" w:color="auto"/>
            <w:left w:val="none" w:sz="0" w:space="0" w:color="auto"/>
            <w:bottom w:val="none" w:sz="0" w:space="0" w:color="auto"/>
            <w:right w:val="none" w:sz="0" w:space="0" w:color="auto"/>
          </w:divBdr>
        </w:div>
        <w:div w:id="1488473917">
          <w:marLeft w:val="640"/>
          <w:marRight w:val="0"/>
          <w:marTop w:val="0"/>
          <w:marBottom w:val="0"/>
          <w:divBdr>
            <w:top w:val="none" w:sz="0" w:space="0" w:color="auto"/>
            <w:left w:val="none" w:sz="0" w:space="0" w:color="auto"/>
            <w:bottom w:val="none" w:sz="0" w:space="0" w:color="auto"/>
            <w:right w:val="none" w:sz="0" w:space="0" w:color="auto"/>
          </w:divBdr>
        </w:div>
        <w:div w:id="1499425853">
          <w:marLeft w:val="640"/>
          <w:marRight w:val="0"/>
          <w:marTop w:val="0"/>
          <w:marBottom w:val="0"/>
          <w:divBdr>
            <w:top w:val="none" w:sz="0" w:space="0" w:color="auto"/>
            <w:left w:val="none" w:sz="0" w:space="0" w:color="auto"/>
            <w:bottom w:val="none" w:sz="0" w:space="0" w:color="auto"/>
            <w:right w:val="none" w:sz="0" w:space="0" w:color="auto"/>
          </w:divBdr>
        </w:div>
        <w:div w:id="1512182672">
          <w:marLeft w:val="640"/>
          <w:marRight w:val="0"/>
          <w:marTop w:val="0"/>
          <w:marBottom w:val="0"/>
          <w:divBdr>
            <w:top w:val="none" w:sz="0" w:space="0" w:color="auto"/>
            <w:left w:val="none" w:sz="0" w:space="0" w:color="auto"/>
            <w:bottom w:val="none" w:sz="0" w:space="0" w:color="auto"/>
            <w:right w:val="none" w:sz="0" w:space="0" w:color="auto"/>
          </w:divBdr>
        </w:div>
        <w:div w:id="1549754735">
          <w:marLeft w:val="640"/>
          <w:marRight w:val="0"/>
          <w:marTop w:val="0"/>
          <w:marBottom w:val="0"/>
          <w:divBdr>
            <w:top w:val="none" w:sz="0" w:space="0" w:color="auto"/>
            <w:left w:val="none" w:sz="0" w:space="0" w:color="auto"/>
            <w:bottom w:val="none" w:sz="0" w:space="0" w:color="auto"/>
            <w:right w:val="none" w:sz="0" w:space="0" w:color="auto"/>
          </w:divBdr>
        </w:div>
        <w:div w:id="1599363180">
          <w:marLeft w:val="640"/>
          <w:marRight w:val="0"/>
          <w:marTop w:val="0"/>
          <w:marBottom w:val="0"/>
          <w:divBdr>
            <w:top w:val="none" w:sz="0" w:space="0" w:color="auto"/>
            <w:left w:val="none" w:sz="0" w:space="0" w:color="auto"/>
            <w:bottom w:val="none" w:sz="0" w:space="0" w:color="auto"/>
            <w:right w:val="none" w:sz="0" w:space="0" w:color="auto"/>
          </w:divBdr>
        </w:div>
        <w:div w:id="1620987435">
          <w:marLeft w:val="640"/>
          <w:marRight w:val="0"/>
          <w:marTop w:val="0"/>
          <w:marBottom w:val="0"/>
          <w:divBdr>
            <w:top w:val="none" w:sz="0" w:space="0" w:color="auto"/>
            <w:left w:val="none" w:sz="0" w:space="0" w:color="auto"/>
            <w:bottom w:val="none" w:sz="0" w:space="0" w:color="auto"/>
            <w:right w:val="none" w:sz="0" w:space="0" w:color="auto"/>
          </w:divBdr>
        </w:div>
        <w:div w:id="1637681805">
          <w:marLeft w:val="640"/>
          <w:marRight w:val="0"/>
          <w:marTop w:val="0"/>
          <w:marBottom w:val="0"/>
          <w:divBdr>
            <w:top w:val="none" w:sz="0" w:space="0" w:color="auto"/>
            <w:left w:val="none" w:sz="0" w:space="0" w:color="auto"/>
            <w:bottom w:val="none" w:sz="0" w:space="0" w:color="auto"/>
            <w:right w:val="none" w:sz="0" w:space="0" w:color="auto"/>
          </w:divBdr>
        </w:div>
        <w:div w:id="1637836339">
          <w:marLeft w:val="640"/>
          <w:marRight w:val="0"/>
          <w:marTop w:val="0"/>
          <w:marBottom w:val="0"/>
          <w:divBdr>
            <w:top w:val="none" w:sz="0" w:space="0" w:color="auto"/>
            <w:left w:val="none" w:sz="0" w:space="0" w:color="auto"/>
            <w:bottom w:val="none" w:sz="0" w:space="0" w:color="auto"/>
            <w:right w:val="none" w:sz="0" w:space="0" w:color="auto"/>
          </w:divBdr>
        </w:div>
        <w:div w:id="1729572469">
          <w:marLeft w:val="640"/>
          <w:marRight w:val="0"/>
          <w:marTop w:val="0"/>
          <w:marBottom w:val="0"/>
          <w:divBdr>
            <w:top w:val="none" w:sz="0" w:space="0" w:color="auto"/>
            <w:left w:val="none" w:sz="0" w:space="0" w:color="auto"/>
            <w:bottom w:val="none" w:sz="0" w:space="0" w:color="auto"/>
            <w:right w:val="none" w:sz="0" w:space="0" w:color="auto"/>
          </w:divBdr>
        </w:div>
        <w:div w:id="1741559842">
          <w:marLeft w:val="640"/>
          <w:marRight w:val="0"/>
          <w:marTop w:val="0"/>
          <w:marBottom w:val="0"/>
          <w:divBdr>
            <w:top w:val="none" w:sz="0" w:space="0" w:color="auto"/>
            <w:left w:val="none" w:sz="0" w:space="0" w:color="auto"/>
            <w:bottom w:val="none" w:sz="0" w:space="0" w:color="auto"/>
            <w:right w:val="none" w:sz="0" w:space="0" w:color="auto"/>
          </w:divBdr>
        </w:div>
        <w:div w:id="1782531965">
          <w:marLeft w:val="640"/>
          <w:marRight w:val="0"/>
          <w:marTop w:val="0"/>
          <w:marBottom w:val="0"/>
          <w:divBdr>
            <w:top w:val="none" w:sz="0" w:space="0" w:color="auto"/>
            <w:left w:val="none" w:sz="0" w:space="0" w:color="auto"/>
            <w:bottom w:val="none" w:sz="0" w:space="0" w:color="auto"/>
            <w:right w:val="none" w:sz="0" w:space="0" w:color="auto"/>
          </w:divBdr>
        </w:div>
        <w:div w:id="1784422438">
          <w:marLeft w:val="640"/>
          <w:marRight w:val="0"/>
          <w:marTop w:val="0"/>
          <w:marBottom w:val="0"/>
          <w:divBdr>
            <w:top w:val="none" w:sz="0" w:space="0" w:color="auto"/>
            <w:left w:val="none" w:sz="0" w:space="0" w:color="auto"/>
            <w:bottom w:val="none" w:sz="0" w:space="0" w:color="auto"/>
            <w:right w:val="none" w:sz="0" w:space="0" w:color="auto"/>
          </w:divBdr>
        </w:div>
        <w:div w:id="1970238785">
          <w:marLeft w:val="640"/>
          <w:marRight w:val="0"/>
          <w:marTop w:val="0"/>
          <w:marBottom w:val="0"/>
          <w:divBdr>
            <w:top w:val="none" w:sz="0" w:space="0" w:color="auto"/>
            <w:left w:val="none" w:sz="0" w:space="0" w:color="auto"/>
            <w:bottom w:val="none" w:sz="0" w:space="0" w:color="auto"/>
            <w:right w:val="none" w:sz="0" w:space="0" w:color="auto"/>
          </w:divBdr>
        </w:div>
        <w:div w:id="1976714517">
          <w:marLeft w:val="640"/>
          <w:marRight w:val="0"/>
          <w:marTop w:val="0"/>
          <w:marBottom w:val="0"/>
          <w:divBdr>
            <w:top w:val="none" w:sz="0" w:space="0" w:color="auto"/>
            <w:left w:val="none" w:sz="0" w:space="0" w:color="auto"/>
            <w:bottom w:val="none" w:sz="0" w:space="0" w:color="auto"/>
            <w:right w:val="none" w:sz="0" w:space="0" w:color="auto"/>
          </w:divBdr>
        </w:div>
        <w:div w:id="1991519777">
          <w:marLeft w:val="640"/>
          <w:marRight w:val="0"/>
          <w:marTop w:val="0"/>
          <w:marBottom w:val="0"/>
          <w:divBdr>
            <w:top w:val="none" w:sz="0" w:space="0" w:color="auto"/>
            <w:left w:val="none" w:sz="0" w:space="0" w:color="auto"/>
            <w:bottom w:val="none" w:sz="0" w:space="0" w:color="auto"/>
            <w:right w:val="none" w:sz="0" w:space="0" w:color="auto"/>
          </w:divBdr>
        </w:div>
        <w:div w:id="2056082041">
          <w:marLeft w:val="640"/>
          <w:marRight w:val="0"/>
          <w:marTop w:val="0"/>
          <w:marBottom w:val="0"/>
          <w:divBdr>
            <w:top w:val="none" w:sz="0" w:space="0" w:color="auto"/>
            <w:left w:val="none" w:sz="0" w:space="0" w:color="auto"/>
            <w:bottom w:val="none" w:sz="0" w:space="0" w:color="auto"/>
            <w:right w:val="none" w:sz="0" w:space="0" w:color="auto"/>
          </w:divBdr>
        </w:div>
        <w:div w:id="2064600669">
          <w:marLeft w:val="640"/>
          <w:marRight w:val="0"/>
          <w:marTop w:val="0"/>
          <w:marBottom w:val="0"/>
          <w:divBdr>
            <w:top w:val="none" w:sz="0" w:space="0" w:color="auto"/>
            <w:left w:val="none" w:sz="0" w:space="0" w:color="auto"/>
            <w:bottom w:val="none" w:sz="0" w:space="0" w:color="auto"/>
            <w:right w:val="none" w:sz="0" w:space="0" w:color="auto"/>
          </w:divBdr>
        </w:div>
        <w:div w:id="2125733207">
          <w:marLeft w:val="640"/>
          <w:marRight w:val="0"/>
          <w:marTop w:val="0"/>
          <w:marBottom w:val="0"/>
          <w:divBdr>
            <w:top w:val="none" w:sz="0" w:space="0" w:color="auto"/>
            <w:left w:val="none" w:sz="0" w:space="0" w:color="auto"/>
            <w:bottom w:val="none" w:sz="0" w:space="0" w:color="auto"/>
            <w:right w:val="none" w:sz="0" w:space="0" w:color="auto"/>
          </w:divBdr>
        </w:div>
        <w:div w:id="2138720068">
          <w:marLeft w:val="640"/>
          <w:marRight w:val="0"/>
          <w:marTop w:val="0"/>
          <w:marBottom w:val="0"/>
          <w:divBdr>
            <w:top w:val="none" w:sz="0" w:space="0" w:color="auto"/>
            <w:left w:val="none" w:sz="0" w:space="0" w:color="auto"/>
            <w:bottom w:val="none" w:sz="0" w:space="0" w:color="auto"/>
            <w:right w:val="none" w:sz="0" w:space="0" w:color="auto"/>
          </w:divBdr>
        </w:div>
        <w:div w:id="2143184649">
          <w:marLeft w:val="640"/>
          <w:marRight w:val="0"/>
          <w:marTop w:val="0"/>
          <w:marBottom w:val="0"/>
          <w:divBdr>
            <w:top w:val="none" w:sz="0" w:space="0" w:color="auto"/>
            <w:left w:val="none" w:sz="0" w:space="0" w:color="auto"/>
            <w:bottom w:val="none" w:sz="0" w:space="0" w:color="auto"/>
            <w:right w:val="none" w:sz="0" w:space="0" w:color="auto"/>
          </w:divBdr>
        </w:div>
      </w:divsChild>
    </w:div>
    <w:div w:id="2021197526">
      <w:bodyDiv w:val="1"/>
      <w:marLeft w:val="0"/>
      <w:marRight w:val="0"/>
      <w:marTop w:val="0"/>
      <w:marBottom w:val="0"/>
      <w:divBdr>
        <w:top w:val="none" w:sz="0" w:space="0" w:color="auto"/>
        <w:left w:val="none" w:sz="0" w:space="0" w:color="auto"/>
        <w:bottom w:val="none" w:sz="0" w:space="0" w:color="auto"/>
        <w:right w:val="none" w:sz="0" w:space="0" w:color="auto"/>
      </w:divBdr>
      <w:divsChild>
        <w:div w:id="92173251">
          <w:marLeft w:val="640"/>
          <w:marRight w:val="0"/>
          <w:marTop w:val="0"/>
          <w:marBottom w:val="0"/>
          <w:divBdr>
            <w:top w:val="none" w:sz="0" w:space="0" w:color="auto"/>
            <w:left w:val="none" w:sz="0" w:space="0" w:color="auto"/>
            <w:bottom w:val="none" w:sz="0" w:space="0" w:color="auto"/>
            <w:right w:val="none" w:sz="0" w:space="0" w:color="auto"/>
          </w:divBdr>
        </w:div>
        <w:div w:id="152575673">
          <w:marLeft w:val="640"/>
          <w:marRight w:val="0"/>
          <w:marTop w:val="0"/>
          <w:marBottom w:val="0"/>
          <w:divBdr>
            <w:top w:val="none" w:sz="0" w:space="0" w:color="auto"/>
            <w:left w:val="none" w:sz="0" w:space="0" w:color="auto"/>
            <w:bottom w:val="none" w:sz="0" w:space="0" w:color="auto"/>
            <w:right w:val="none" w:sz="0" w:space="0" w:color="auto"/>
          </w:divBdr>
        </w:div>
        <w:div w:id="251818823">
          <w:marLeft w:val="640"/>
          <w:marRight w:val="0"/>
          <w:marTop w:val="0"/>
          <w:marBottom w:val="0"/>
          <w:divBdr>
            <w:top w:val="none" w:sz="0" w:space="0" w:color="auto"/>
            <w:left w:val="none" w:sz="0" w:space="0" w:color="auto"/>
            <w:bottom w:val="none" w:sz="0" w:space="0" w:color="auto"/>
            <w:right w:val="none" w:sz="0" w:space="0" w:color="auto"/>
          </w:divBdr>
        </w:div>
        <w:div w:id="265235383">
          <w:marLeft w:val="640"/>
          <w:marRight w:val="0"/>
          <w:marTop w:val="0"/>
          <w:marBottom w:val="0"/>
          <w:divBdr>
            <w:top w:val="none" w:sz="0" w:space="0" w:color="auto"/>
            <w:left w:val="none" w:sz="0" w:space="0" w:color="auto"/>
            <w:bottom w:val="none" w:sz="0" w:space="0" w:color="auto"/>
            <w:right w:val="none" w:sz="0" w:space="0" w:color="auto"/>
          </w:divBdr>
        </w:div>
        <w:div w:id="271282640">
          <w:marLeft w:val="640"/>
          <w:marRight w:val="0"/>
          <w:marTop w:val="0"/>
          <w:marBottom w:val="0"/>
          <w:divBdr>
            <w:top w:val="none" w:sz="0" w:space="0" w:color="auto"/>
            <w:left w:val="none" w:sz="0" w:space="0" w:color="auto"/>
            <w:bottom w:val="none" w:sz="0" w:space="0" w:color="auto"/>
            <w:right w:val="none" w:sz="0" w:space="0" w:color="auto"/>
          </w:divBdr>
        </w:div>
        <w:div w:id="283536661">
          <w:marLeft w:val="640"/>
          <w:marRight w:val="0"/>
          <w:marTop w:val="0"/>
          <w:marBottom w:val="0"/>
          <w:divBdr>
            <w:top w:val="none" w:sz="0" w:space="0" w:color="auto"/>
            <w:left w:val="none" w:sz="0" w:space="0" w:color="auto"/>
            <w:bottom w:val="none" w:sz="0" w:space="0" w:color="auto"/>
            <w:right w:val="none" w:sz="0" w:space="0" w:color="auto"/>
          </w:divBdr>
        </w:div>
        <w:div w:id="294064189">
          <w:marLeft w:val="640"/>
          <w:marRight w:val="0"/>
          <w:marTop w:val="0"/>
          <w:marBottom w:val="0"/>
          <w:divBdr>
            <w:top w:val="none" w:sz="0" w:space="0" w:color="auto"/>
            <w:left w:val="none" w:sz="0" w:space="0" w:color="auto"/>
            <w:bottom w:val="none" w:sz="0" w:space="0" w:color="auto"/>
            <w:right w:val="none" w:sz="0" w:space="0" w:color="auto"/>
          </w:divBdr>
        </w:div>
        <w:div w:id="338049712">
          <w:marLeft w:val="640"/>
          <w:marRight w:val="0"/>
          <w:marTop w:val="0"/>
          <w:marBottom w:val="0"/>
          <w:divBdr>
            <w:top w:val="none" w:sz="0" w:space="0" w:color="auto"/>
            <w:left w:val="none" w:sz="0" w:space="0" w:color="auto"/>
            <w:bottom w:val="none" w:sz="0" w:space="0" w:color="auto"/>
            <w:right w:val="none" w:sz="0" w:space="0" w:color="auto"/>
          </w:divBdr>
        </w:div>
        <w:div w:id="366023970">
          <w:marLeft w:val="640"/>
          <w:marRight w:val="0"/>
          <w:marTop w:val="0"/>
          <w:marBottom w:val="0"/>
          <w:divBdr>
            <w:top w:val="none" w:sz="0" w:space="0" w:color="auto"/>
            <w:left w:val="none" w:sz="0" w:space="0" w:color="auto"/>
            <w:bottom w:val="none" w:sz="0" w:space="0" w:color="auto"/>
            <w:right w:val="none" w:sz="0" w:space="0" w:color="auto"/>
          </w:divBdr>
        </w:div>
        <w:div w:id="415831823">
          <w:marLeft w:val="640"/>
          <w:marRight w:val="0"/>
          <w:marTop w:val="0"/>
          <w:marBottom w:val="0"/>
          <w:divBdr>
            <w:top w:val="none" w:sz="0" w:space="0" w:color="auto"/>
            <w:left w:val="none" w:sz="0" w:space="0" w:color="auto"/>
            <w:bottom w:val="none" w:sz="0" w:space="0" w:color="auto"/>
            <w:right w:val="none" w:sz="0" w:space="0" w:color="auto"/>
          </w:divBdr>
        </w:div>
        <w:div w:id="455100748">
          <w:marLeft w:val="640"/>
          <w:marRight w:val="0"/>
          <w:marTop w:val="0"/>
          <w:marBottom w:val="0"/>
          <w:divBdr>
            <w:top w:val="none" w:sz="0" w:space="0" w:color="auto"/>
            <w:left w:val="none" w:sz="0" w:space="0" w:color="auto"/>
            <w:bottom w:val="none" w:sz="0" w:space="0" w:color="auto"/>
            <w:right w:val="none" w:sz="0" w:space="0" w:color="auto"/>
          </w:divBdr>
        </w:div>
        <w:div w:id="532303085">
          <w:marLeft w:val="640"/>
          <w:marRight w:val="0"/>
          <w:marTop w:val="0"/>
          <w:marBottom w:val="0"/>
          <w:divBdr>
            <w:top w:val="none" w:sz="0" w:space="0" w:color="auto"/>
            <w:left w:val="none" w:sz="0" w:space="0" w:color="auto"/>
            <w:bottom w:val="none" w:sz="0" w:space="0" w:color="auto"/>
            <w:right w:val="none" w:sz="0" w:space="0" w:color="auto"/>
          </w:divBdr>
        </w:div>
        <w:div w:id="539898103">
          <w:marLeft w:val="640"/>
          <w:marRight w:val="0"/>
          <w:marTop w:val="0"/>
          <w:marBottom w:val="0"/>
          <w:divBdr>
            <w:top w:val="none" w:sz="0" w:space="0" w:color="auto"/>
            <w:left w:val="none" w:sz="0" w:space="0" w:color="auto"/>
            <w:bottom w:val="none" w:sz="0" w:space="0" w:color="auto"/>
            <w:right w:val="none" w:sz="0" w:space="0" w:color="auto"/>
          </w:divBdr>
        </w:div>
        <w:div w:id="545069113">
          <w:marLeft w:val="640"/>
          <w:marRight w:val="0"/>
          <w:marTop w:val="0"/>
          <w:marBottom w:val="0"/>
          <w:divBdr>
            <w:top w:val="none" w:sz="0" w:space="0" w:color="auto"/>
            <w:left w:val="none" w:sz="0" w:space="0" w:color="auto"/>
            <w:bottom w:val="none" w:sz="0" w:space="0" w:color="auto"/>
            <w:right w:val="none" w:sz="0" w:space="0" w:color="auto"/>
          </w:divBdr>
        </w:div>
        <w:div w:id="566306850">
          <w:marLeft w:val="640"/>
          <w:marRight w:val="0"/>
          <w:marTop w:val="0"/>
          <w:marBottom w:val="0"/>
          <w:divBdr>
            <w:top w:val="none" w:sz="0" w:space="0" w:color="auto"/>
            <w:left w:val="none" w:sz="0" w:space="0" w:color="auto"/>
            <w:bottom w:val="none" w:sz="0" w:space="0" w:color="auto"/>
            <w:right w:val="none" w:sz="0" w:space="0" w:color="auto"/>
          </w:divBdr>
        </w:div>
        <w:div w:id="582842191">
          <w:marLeft w:val="640"/>
          <w:marRight w:val="0"/>
          <w:marTop w:val="0"/>
          <w:marBottom w:val="0"/>
          <w:divBdr>
            <w:top w:val="none" w:sz="0" w:space="0" w:color="auto"/>
            <w:left w:val="none" w:sz="0" w:space="0" w:color="auto"/>
            <w:bottom w:val="none" w:sz="0" w:space="0" w:color="auto"/>
            <w:right w:val="none" w:sz="0" w:space="0" w:color="auto"/>
          </w:divBdr>
        </w:div>
        <w:div w:id="587348057">
          <w:marLeft w:val="640"/>
          <w:marRight w:val="0"/>
          <w:marTop w:val="0"/>
          <w:marBottom w:val="0"/>
          <w:divBdr>
            <w:top w:val="none" w:sz="0" w:space="0" w:color="auto"/>
            <w:left w:val="none" w:sz="0" w:space="0" w:color="auto"/>
            <w:bottom w:val="none" w:sz="0" w:space="0" w:color="auto"/>
            <w:right w:val="none" w:sz="0" w:space="0" w:color="auto"/>
          </w:divBdr>
        </w:div>
        <w:div w:id="590041836">
          <w:marLeft w:val="640"/>
          <w:marRight w:val="0"/>
          <w:marTop w:val="0"/>
          <w:marBottom w:val="0"/>
          <w:divBdr>
            <w:top w:val="none" w:sz="0" w:space="0" w:color="auto"/>
            <w:left w:val="none" w:sz="0" w:space="0" w:color="auto"/>
            <w:bottom w:val="none" w:sz="0" w:space="0" w:color="auto"/>
            <w:right w:val="none" w:sz="0" w:space="0" w:color="auto"/>
          </w:divBdr>
        </w:div>
        <w:div w:id="688528584">
          <w:marLeft w:val="640"/>
          <w:marRight w:val="0"/>
          <w:marTop w:val="0"/>
          <w:marBottom w:val="0"/>
          <w:divBdr>
            <w:top w:val="none" w:sz="0" w:space="0" w:color="auto"/>
            <w:left w:val="none" w:sz="0" w:space="0" w:color="auto"/>
            <w:bottom w:val="none" w:sz="0" w:space="0" w:color="auto"/>
            <w:right w:val="none" w:sz="0" w:space="0" w:color="auto"/>
          </w:divBdr>
        </w:div>
        <w:div w:id="732118105">
          <w:marLeft w:val="640"/>
          <w:marRight w:val="0"/>
          <w:marTop w:val="0"/>
          <w:marBottom w:val="0"/>
          <w:divBdr>
            <w:top w:val="none" w:sz="0" w:space="0" w:color="auto"/>
            <w:left w:val="none" w:sz="0" w:space="0" w:color="auto"/>
            <w:bottom w:val="none" w:sz="0" w:space="0" w:color="auto"/>
            <w:right w:val="none" w:sz="0" w:space="0" w:color="auto"/>
          </w:divBdr>
        </w:div>
        <w:div w:id="775491350">
          <w:marLeft w:val="640"/>
          <w:marRight w:val="0"/>
          <w:marTop w:val="0"/>
          <w:marBottom w:val="0"/>
          <w:divBdr>
            <w:top w:val="none" w:sz="0" w:space="0" w:color="auto"/>
            <w:left w:val="none" w:sz="0" w:space="0" w:color="auto"/>
            <w:bottom w:val="none" w:sz="0" w:space="0" w:color="auto"/>
            <w:right w:val="none" w:sz="0" w:space="0" w:color="auto"/>
          </w:divBdr>
        </w:div>
        <w:div w:id="820662319">
          <w:marLeft w:val="640"/>
          <w:marRight w:val="0"/>
          <w:marTop w:val="0"/>
          <w:marBottom w:val="0"/>
          <w:divBdr>
            <w:top w:val="none" w:sz="0" w:space="0" w:color="auto"/>
            <w:left w:val="none" w:sz="0" w:space="0" w:color="auto"/>
            <w:bottom w:val="none" w:sz="0" w:space="0" w:color="auto"/>
            <w:right w:val="none" w:sz="0" w:space="0" w:color="auto"/>
          </w:divBdr>
        </w:div>
        <w:div w:id="829489906">
          <w:marLeft w:val="640"/>
          <w:marRight w:val="0"/>
          <w:marTop w:val="0"/>
          <w:marBottom w:val="0"/>
          <w:divBdr>
            <w:top w:val="none" w:sz="0" w:space="0" w:color="auto"/>
            <w:left w:val="none" w:sz="0" w:space="0" w:color="auto"/>
            <w:bottom w:val="none" w:sz="0" w:space="0" w:color="auto"/>
            <w:right w:val="none" w:sz="0" w:space="0" w:color="auto"/>
          </w:divBdr>
        </w:div>
        <w:div w:id="904069884">
          <w:marLeft w:val="640"/>
          <w:marRight w:val="0"/>
          <w:marTop w:val="0"/>
          <w:marBottom w:val="0"/>
          <w:divBdr>
            <w:top w:val="none" w:sz="0" w:space="0" w:color="auto"/>
            <w:left w:val="none" w:sz="0" w:space="0" w:color="auto"/>
            <w:bottom w:val="none" w:sz="0" w:space="0" w:color="auto"/>
            <w:right w:val="none" w:sz="0" w:space="0" w:color="auto"/>
          </w:divBdr>
        </w:div>
        <w:div w:id="936865628">
          <w:marLeft w:val="640"/>
          <w:marRight w:val="0"/>
          <w:marTop w:val="0"/>
          <w:marBottom w:val="0"/>
          <w:divBdr>
            <w:top w:val="none" w:sz="0" w:space="0" w:color="auto"/>
            <w:left w:val="none" w:sz="0" w:space="0" w:color="auto"/>
            <w:bottom w:val="none" w:sz="0" w:space="0" w:color="auto"/>
            <w:right w:val="none" w:sz="0" w:space="0" w:color="auto"/>
          </w:divBdr>
        </w:div>
        <w:div w:id="941113375">
          <w:marLeft w:val="640"/>
          <w:marRight w:val="0"/>
          <w:marTop w:val="0"/>
          <w:marBottom w:val="0"/>
          <w:divBdr>
            <w:top w:val="none" w:sz="0" w:space="0" w:color="auto"/>
            <w:left w:val="none" w:sz="0" w:space="0" w:color="auto"/>
            <w:bottom w:val="none" w:sz="0" w:space="0" w:color="auto"/>
            <w:right w:val="none" w:sz="0" w:space="0" w:color="auto"/>
          </w:divBdr>
        </w:div>
        <w:div w:id="944918129">
          <w:marLeft w:val="640"/>
          <w:marRight w:val="0"/>
          <w:marTop w:val="0"/>
          <w:marBottom w:val="0"/>
          <w:divBdr>
            <w:top w:val="none" w:sz="0" w:space="0" w:color="auto"/>
            <w:left w:val="none" w:sz="0" w:space="0" w:color="auto"/>
            <w:bottom w:val="none" w:sz="0" w:space="0" w:color="auto"/>
            <w:right w:val="none" w:sz="0" w:space="0" w:color="auto"/>
          </w:divBdr>
        </w:div>
        <w:div w:id="1009991063">
          <w:marLeft w:val="640"/>
          <w:marRight w:val="0"/>
          <w:marTop w:val="0"/>
          <w:marBottom w:val="0"/>
          <w:divBdr>
            <w:top w:val="none" w:sz="0" w:space="0" w:color="auto"/>
            <w:left w:val="none" w:sz="0" w:space="0" w:color="auto"/>
            <w:bottom w:val="none" w:sz="0" w:space="0" w:color="auto"/>
            <w:right w:val="none" w:sz="0" w:space="0" w:color="auto"/>
          </w:divBdr>
        </w:div>
        <w:div w:id="1020544029">
          <w:marLeft w:val="640"/>
          <w:marRight w:val="0"/>
          <w:marTop w:val="0"/>
          <w:marBottom w:val="0"/>
          <w:divBdr>
            <w:top w:val="none" w:sz="0" w:space="0" w:color="auto"/>
            <w:left w:val="none" w:sz="0" w:space="0" w:color="auto"/>
            <w:bottom w:val="none" w:sz="0" w:space="0" w:color="auto"/>
            <w:right w:val="none" w:sz="0" w:space="0" w:color="auto"/>
          </w:divBdr>
        </w:div>
        <w:div w:id="1068112405">
          <w:marLeft w:val="640"/>
          <w:marRight w:val="0"/>
          <w:marTop w:val="0"/>
          <w:marBottom w:val="0"/>
          <w:divBdr>
            <w:top w:val="none" w:sz="0" w:space="0" w:color="auto"/>
            <w:left w:val="none" w:sz="0" w:space="0" w:color="auto"/>
            <w:bottom w:val="none" w:sz="0" w:space="0" w:color="auto"/>
            <w:right w:val="none" w:sz="0" w:space="0" w:color="auto"/>
          </w:divBdr>
        </w:div>
        <w:div w:id="1087313771">
          <w:marLeft w:val="640"/>
          <w:marRight w:val="0"/>
          <w:marTop w:val="0"/>
          <w:marBottom w:val="0"/>
          <w:divBdr>
            <w:top w:val="none" w:sz="0" w:space="0" w:color="auto"/>
            <w:left w:val="none" w:sz="0" w:space="0" w:color="auto"/>
            <w:bottom w:val="none" w:sz="0" w:space="0" w:color="auto"/>
            <w:right w:val="none" w:sz="0" w:space="0" w:color="auto"/>
          </w:divBdr>
        </w:div>
        <w:div w:id="1123231429">
          <w:marLeft w:val="640"/>
          <w:marRight w:val="0"/>
          <w:marTop w:val="0"/>
          <w:marBottom w:val="0"/>
          <w:divBdr>
            <w:top w:val="none" w:sz="0" w:space="0" w:color="auto"/>
            <w:left w:val="none" w:sz="0" w:space="0" w:color="auto"/>
            <w:bottom w:val="none" w:sz="0" w:space="0" w:color="auto"/>
            <w:right w:val="none" w:sz="0" w:space="0" w:color="auto"/>
          </w:divBdr>
        </w:div>
        <w:div w:id="1140801743">
          <w:marLeft w:val="640"/>
          <w:marRight w:val="0"/>
          <w:marTop w:val="0"/>
          <w:marBottom w:val="0"/>
          <w:divBdr>
            <w:top w:val="none" w:sz="0" w:space="0" w:color="auto"/>
            <w:left w:val="none" w:sz="0" w:space="0" w:color="auto"/>
            <w:bottom w:val="none" w:sz="0" w:space="0" w:color="auto"/>
            <w:right w:val="none" w:sz="0" w:space="0" w:color="auto"/>
          </w:divBdr>
        </w:div>
        <w:div w:id="1209803254">
          <w:marLeft w:val="640"/>
          <w:marRight w:val="0"/>
          <w:marTop w:val="0"/>
          <w:marBottom w:val="0"/>
          <w:divBdr>
            <w:top w:val="none" w:sz="0" w:space="0" w:color="auto"/>
            <w:left w:val="none" w:sz="0" w:space="0" w:color="auto"/>
            <w:bottom w:val="none" w:sz="0" w:space="0" w:color="auto"/>
            <w:right w:val="none" w:sz="0" w:space="0" w:color="auto"/>
          </w:divBdr>
        </w:div>
        <w:div w:id="1269778039">
          <w:marLeft w:val="640"/>
          <w:marRight w:val="0"/>
          <w:marTop w:val="0"/>
          <w:marBottom w:val="0"/>
          <w:divBdr>
            <w:top w:val="none" w:sz="0" w:space="0" w:color="auto"/>
            <w:left w:val="none" w:sz="0" w:space="0" w:color="auto"/>
            <w:bottom w:val="none" w:sz="0" w:space="0" w:color="auto"/>
            <w:right w:val="none" w:sz="0" w:space="0" w:color="auto"/>
          </w:divBdr>
        </w:div>
        <w:div w:id="1288665125">
          <w:marLeft w:val="640"/>
          <w:marRight w:val="0"/>
          <w:marTop w:val="0"/>
          <w:marBottom w:val="0"/>
          <w:divBdr>
            <w:top w:val="none" w:sz="0" w:space="0" w:color="auto"/>
            <w:left w:val="none" w:sz="0" w:space="0" w:color="auto"/>
            <w:bottom w:val="none" w:sz="0" w:space="0" w:color="auto"/>
            <w:right w:val="none" w:sz="0" w:space="0" w:color="auto"/>
          </w:divBdr>
        </w:div>
        <w:div w:id="1299410304">
          <w:marLeft w:val="640"/>
          <w:marRight w:val="0"/>
          <w:marTop w:val="0"/>
          <w:marBottom w:val="0"/>
          <w:divBdr>
            <w:top w:val="none" w:sz="0" w:space="0" w:color="auto"/>
            <w:left w:val="none" w:sz="0" w:space="0" w:color="auto"/>
            <w:bottom w:val="none" w:sz="0" w:space="0" w:color="auto"/>
            <w:right w:val="none" w:sz="0" w:space="0" w:color="auto"/>
          </w:divBdr>
        </w:div>
        <w:div w:id="1329165191">
          <w:marLeft w:val="640"/>
          <w:marRight w:val="0"/>
          <w:marTop w:val="0"/>
          <w:marBottom w:val="0"/>
          <w:divBdr>
            <w:top w:val="none" w:sz="0" w:space="0" w:color="auto"/>
            <w:left w:val="none" w:sz="0" w:space="0" w:color="auto"/>
            <w:bottom w:val="none" w:sz="0" w:space="0" w:color="auto"/>
            <w:right w:val="none" w:sz="0" w:space="0" w:color="auto"/>
          </w:divBdr>
        </w:div>
        <w:div w:id="1331711749">
          <w:marLeft w:val="640"/>
          <w:marRight w:val="0"/>
          <w:marTop w:val="0"/>
          <w:marBottom w:val="0"/>
          <w:divBdr>
            <w:top w:val="none" w:sz="0" w:space="0" w:color="auto"/>
            <w:left w:val="none" w:sz="0" w:space="0" w:color="auto"/>
            <w:bottom w:val="none" w:sz="0" w:space="0" w:color="auto"/>
            <w:right w:val="none" w:sz="0" w:space="0" w:color="auto"/>
          </w:divBdr>
        </w:div>
        <w:div w:id="1339389099">
          <w:marLeft w:val="640"/>
          <w:marRight w:val="0"/>
          <w:marTop w:val="0"/>
          <w:marBottom w:val="0"/>
          <w:divBdr>
            <w:top w:val="none" w:sz="0" w:space="0" w:color="auto"/>
            <w:left w:val="none" w:sz="0" w:space="0" w:color="auto"/>
            <w:bottom w:val="none" w:sz="0" w:space="0" w:color="auto"/>
            <w:right w:val="none" w:sz="0" w:space="0" w:color="auto"/>
          </w:divBdr>
        </w:div>
        <w:div w:id="1384794876">
          <w:marLeft w:val="640"/>
          <w:marRight w:val="0"/>
          <w:marTop w:val="0"/>
          <w:marBottom w:val="0"/>
          <w:divBdr>
            <w:top w:val="none" w:sz="0" w:space="0" w:color="auto"/>
            <w:left w:val="none" w:sz="0" w:space="0" w:color="auto"/>
            <w:bottom w:val="none" w:sz="0" w:space="0" w:color="auto"/>
            <w:right w:val="none" w:sz="0" w:space="0" w:color="auto"/>
          </w:divBdr>
        </w:div>
        <w:div w:id="1436099655">
          <w:marLeft w:val="640"/>
          <w:marRight w:val="0"/>
          <w:marTop w:val="0"/>
          <w:marBottom w:val="0"/>
          <w:divBdr>
            <w:top w:val="none" w:sz="0" w:space="0" w:color="auto"/>
            <w:left w:val="none" w:sz="0" w:space="0" w:color="auto"/>
            <w:bottom w:val="none" w:sz="0" w:space="0" w:color="auto"/>
            <w:right w:val="none" w:sz="0" w:space="0" w:color="auto"/>
          </w:divBdr>
        </w:div>
        <w:div w:id="1452556733">
          <w:marLeft w:val="640"/>
          <w:marRight w:val="0"/>
          <w:marTop w:val="0"/>
          <w:marBottom w:val="0"/>
          <w:divBdr>
            <w:top w:val="none" w:sz="0" w:space="0" w:color="auto"/>
            <w:left w:val="none" w:sz="0" w:space="0" w:color="auto"/>
            <w:bottom w:val="none" w:sz="0" w:space="0" w:color="auto"/>
            <w:right w:val="none" w:sz="0" w:space="0" w:color="auto"/>
          </w:divBdr>
        </w:div>
        <w:div w:id="1452627616">
          <w:marLeft w:val="640"/>
          <w:marRight w:val="0"/>
          <w:marTop w:val="0"/>
          <w:marBottom w:val="0"/>
          <w:divBdr>
            <w:top w:val="none" w:sz="0" w:space="0" w:color="auto"/>
            <w:left w:val="none" w:sz="0" w:space="0" w:color="auto"/>
            <w:bottom w:val="none" w:sz="0" w:space="0" w:color="auto"/>
            <w:right w:val="none" w:sz="0" w:space="0" w:color="auto"/>
          </w:divBdr>
        </w:div>
        <w:div w:id="1526210503">
          <w:marLeft w:val="640"/>
          <w:marRight w:val="0"/>
          <w:marTop w:val="0"/>
          <w:marBottom w:val="0"/>
          <w:divBdr>
            <w:top w:val="none" w:sz="0" w:space="0" w:color="auto"/>
            <w:left w:val="none" w:sz="0" w:space="0" w:color="auto"/>
            <w:bottom w:val="none" w:sz="0" w:space="0" w:color="auto"/>
            <w:right w:val="none" w:sz="0" w:space="0" w:color="auto"/>
          </w:divBdr>
        </w:div>
        <w:div w:id="1630165333">
          <w:marLeft w:val="640"/>
          <w:marRight w:val="0"/>
          <w:marTop w:val="0"/>
          <w:marBottom w:val="0"/>
          <w:divBdr>
            <w:top w:val="none" w:sz="0" w:space="0" w:color="auto"/>
            <w:left w:val="none" w:sz="0" w:space="0" w:color="auto"/>
            <w:bottom w:val="none" w:sz="0" w:space="0" w:color="auto"/>
            <w:right w:val="none" w:sz="0" w:space="0" w:color="auto"/>
          </w:divBdr>
        </w:div>
        <w:div w:id="1639186995">
          <w:marLeft w:val="640"/>
          <w:marRight w:val="0"/>
          <w:marTop w:val="0"/>
          <w:marBottom w:val="0"/>
          <w:divBdr>
            <w:top w:val="none" w:sz="0" w:space="0" w:color="auto"/>
            <w:left w:val="none" w:sz="0" w:space="0" w:color="auto"/>
            <w:bottom w:val="none" w:sz="0" w:space="0" w:color="auto"/>
            <w:right w:val="none" w:sz="0" w:space="0" w:color="auto"/>
          </w:divBdr>
        </w:div>
        <w:div w:id="1667898441">
          <w:marLeft w:val="640"/>
          <w:marRight w:val="0"/>
          <w:marTop w:val="0"/>
          <w:marBottom w:val="0"/>
          <w:divBdr>
            <w:top w:val="none" w:sz="0" w:space="0" w:color="auto"/>
            <w:left w:val="none" w:sz="0" w:space="0" w:color="auto"/>
            <w:bottom w:val="none" w:sz="0" w:space="0" w:color="auto"/>
            <w:right w:val="none" w:sz="0" w:space="0" w:color="auto"/>
          </w:divBdr>
        </w:div>
        <w:div w:id="1680691995">
          <w:marLeft w:val="640"/>
          <w:marRight w:val="0"/>
          <w:marTop w:val="0"/>
          <w:marBottom w:val="0"/>
          <w:divBdr>
            <w:top w:val="none" w:sz="0" w:space="0" w:color="auto"/>
            <w:left w:val="none" w:sz="0" w:space="0" w:color="auto"/>
            <w:bottom w:val="none" w:sz="0" w:space="0" w:color="auto"/>
            <w:right w:val="none" w:sz="0" w:space="0" w:color="auto"/>
          </w:divBdr>
        </w:div>
        <w:div w:id="1700859024">
          <w:marLeft w:val="640"/>
          <w:marRight w:val="0"/>
          <w:marTop w:val="0"/>
          <w:marBottom w:val="0"/>
          <w:divBdr>
            <w:top w:val="none" w:sz="0" w:space="0" w:color="auto"/>
            <w:left w:val="none" w:sz="0" w:space="0" w:color="auto"/>
            <w:bottom w:val="none" w:sz="0" w:space="0" w:color="auto"/>
            <w:right w:val="none" w:sz="0" w:space="0" w:color="auto"/>
          </w:divBdr>
        </w:div>
        <w:div w:id="1772815473">
          <w:marLeft w:val="640"/>
          <w:marRight w:val="0"/>
          <w:marTop w:val="0"/>
          <w:marBottom w:val="0"/>
          <w:divBdr>
            <w:top w:val="none" w:sz="0" w:space="0" w:color="auto"/>
            <w:left w:val="none" w:sz="0" w:space="0" w:color="auto"/>
            <w:bottom w:val="none" w:sz="0" w:space="0" w:color="auto"/>
            <w:right w:val="none" w:sz="0" w:space="0" w:color="auto"/>
          </w:divBdr>
        </w:div>
        <w:div w:id="1902209775">
          <w:marLeft w:val="640"/>
          <w:marRight w:val="0"/>
          <w:marTop w:val="0"/>
          <w:marBottom w:val="0"/>
          <w:divBdr>
            <w:top w:val="none" w:sz="0" w:space="0" w:color="auto"/>
            <w:left w:val="none" w:sz="0" w:space="0" w:color="auto"/>
            <w:bottom w:val="none" w:sz="0" w:space="0" w:color="auto"/>
            <w:right w:val="none" w:sz="0" w:space="0" w:color="auto"/>
          </w:divBdr>
        </w:div>
        <w:div w:id="1912278241">
          <w:marLeft w:val="640"/>
          <w:marRight w:val="0"/>
          <w:marTop w:val="0"/>
          <w:marBottom w:val="0"/>
          <w:divBdr>
            <w:top w:val="none" w:sz="0" w:space="0" w:color="auto"/>
            <w:left w:val="none" w:sz="0" w:space="0" w:color="auto"/>
            <w:bottom w:val="none" w:sz="0" w:space="0" w:color="auto"/>
            <w:right w:val="none" w:sz="0" w:space="0" w:color="auto"/>
          </w:divBdr>
        </w:div>
        <w:div w:id="1952273972">
          <w:marLeft w:val="640"/>
          <w:marRight w:val="0"/>
          <w:marTop w:val="0"/>
          <w:marBottom w:val="0"/>
          <w:divBdr>
            <w:top w:val="none" w:sz="0" w:space="0" w:color="auto"/>
            <w:left w:val="none" w:sz="0" w:space="0" w:color="auto"/>
            <w:bottom w:val="none" w:sz="0" w:space="0" w:color="auto"/>
            <w:right w:val="none" w:sz="0" w:space="0" w:color="auto"/>
          </w:divBdr>
        </w:div>
        <w:div w:id="1953245717">
          <w:marLeft w:val="640"/>
          <w:marRight w:val="0"/>
          <w:marTop w:val="0"/>
          <w:marBottom w:val="0"/>
          <w:divBdr>
            <w:top w:val="none" w:sz="0" w:space="0" w:color="auto"/>
            <w:left w:val="none" w:sz="0" w:space="0" w:color="auto"/>
            <w:bottom w:val="none" w:sz="0" w:space="0" w:color="auto"/>
            <w:right w:val="none" w:sz="0" w:space="0" w:color="auto"/>
          </w:divBdr>
        </w:div>
        <w:div w:id="2014526763">
          <w:marLeft w:val="640"/>
          <w:marRight w:val="0"/>
          <w:marTop w:val="0"/>
          <w:marBottom w:val="0"/>
          <w:divBdr>
            <w:top w:val="none" w:sz="0" w:space="0" w:color="auto"/>
            <w:left w:val="none" w:sz="0" w:space="0" w:color="auto"/>
            <w:bottom w:val="none" w:sz="0" w:space="0" w:color="auto"/>
            <w:right w:val="none" w:sz="0" w:space="0" w:color="auto"/>
          </w:divBdr>
        </w:div>
        <w:div w:id="2049530855">
          <w:marLeft w:val="640"/>
          <w:marRight w:val="0"/>
          <w:marTop w:val="0"/>
          <w:marBottom w:val="0"/>
          <w:divBdr>
            <w:top w:val="none" w:sz="0" w:space="0" w:color="auto"/>
            <w:left w:val="none" w:sz="0" w:space="0" w:color="auto"/>
            <w:bottom w:val="none" w:sz="0" w:space="0" w:color="auto"/>
            <w:right w:val="none" w:sz="0" w:space="0" w:color="auto"/>
          </w:divBdr>
        </w:div>
        <w:div w:id="2087067470">
          <w:marLeft w:val="640"/>
          <w:marRight w:val="0"/>
          <w:marTop w:val="0"/>
          <w:marBottom w:val="0"/>
          <w:divBdr>
            <w:top w:val="none" w:sz="0" w:space="0" w:color="auto"/>
            <w:left w:val="none" w:sz="0" w:space="0" w:color="auto"/>
            <w:bottom w:val="none" w:sz="0" w:space="0" w:color="auto"/>
            <w:right w:val="none" w:sz="0" w:space="0" w:color="auto"/>
          </w:divBdr>
        </w:div>
        <w:div w:id="2088992527">
          <w:marLeft w:val="640"/>
          <w:marRight w:val="0"/>
          <w:marTop w:val="0"/>
          <w:marBottom w:val="0"/>
          <w:divBdr>
            <w:top w:val="none" w:sz="0" w:space="0" w:color="auto"/>
            <w:left w:val="none" w:sz="0" w:space="0" w:color="auto"/>
            <w:bottom w:val="none" w:sz="0" w:space="0" w:color="auto"/>
            <w:right w:val="none" w:sz="0" w:space="0" w:color="auto"/>
          </w:divBdr>
        </w:div>
        <w:div w:id="2122147487">
          <w:marLeft w:val="640"/>
          <w:marRight w:val="0"/>
          <w:marTop w:val="0"/>
          <w:marBottom w:val="0"/>
          <w:divBdr>
            <w:top w:val="none" w:sz="0" w:space="0" w:color="auto"/>
            <w:left w:val="none" w:sz="0" w:space="0" w:color="auto"/>
            <w:bottom w:val="none" w:sz="0" w:space="0" w:color="auto"/>
            <w:right w:val="none" w:sz="0" w:space="0" w:color="auto"/>
          </w:divBdr>
        </w:div>
        <w:div w:id="2126347311">
          <w:marLeft w:val="640"/>
          <w:marRight w:val="0"/>
          <w:marTop w:val="0"/>
          <w:marBottom w:val="0"/>
          <w:divBdr>
            <w:top w:val="none" w:sz="0" w:space="0" w:color="auto"/>
            <w:left w:val="none" w:sz="0" w:space="0" w:color="auto"/>
            <w:bottom w:val="none" w:sz="0" w:space="0" w:color="auto"/>
            <w:right w:val="none" w:sz="0" w:space="0" w:color="auto"/>
          </w:divBdr>
        </w:div>
      </w:divsChild>
    </w:div>
    <w:div w:id="2055691237">
      <w:bodyDiv w:val="1"/>
      <w:marLeft w:val="0"/>
      <w:marRight w:val="0"/>
      <w:marTop w:val="0"/>
      <w:marBottom w:val="0"/>
      <w:divBdr>
        <w:top w:val="none" w:sz="0" w:space="0" w:color="auto"/>
        <w:left w:val="none" w:sz="0" w:space="0" w:color="auto"/>
        <w:bottom w:val="none" w:sz="0" w:space="0" w:color="auto"/>
        <w:right w:val="none" w:sz="0" w:space="0" w:color="auto"/>
      </w:divBdr>
    </w:div>
    <w:div w:id="2063288931">
      <w:bodyDiv w:val="1"/>
      <w:marLeft w:val="0"/>
      <w:marRight w:val="0"/>
      <w:marTop w:val="0"/>
      <w:marBottom w:val="0"/>
      <w:divBdr>
        <w:top w:val="none" w:sz="0" w:space="0" w:color="auto"/>
        <w:left w:val="none" w:sz="0" w:space="0" w:color="auto"/>
        <w:bottom w:val="none" w:sz="0" w:space="0" w:color="auto"/>
        <w:right w:val="none" w:sz="0" w:space="0" w:color="auto"/>
      </w:divBdr>
    </w:div>
    <w:div w:id="2074963987">
      <w:bodyDiv w:val="1"/>
      <w:marLeft w:val="0"/>
      <w:marRight w:val="0"/>
      <w:marTop w:val="0"/>
      <w:marBottom w:val="0"/>
      <w:divBdr>
        <w:top w:val="none" w:sz="0" w:space="0" w:color="auto"/>
        <w:left w:val="none" w:sz="0" w:space="0" w:color="auto"/>
        <w:bottom w:val="none" w:sz="0" w:space="0" w:color="auto"/>
        <w:right w:val="none" w:sz="0" w:space="0" w:color="auto"/>
      </w:divBdr>
    </w:div>
    <w:div w:id="2080471533">
      <w:bodyDiv w:val="1"/>
      <w:marLeft w:val="0"/>
      <w:marRight w:val="0"/>
      <w:marTop w:val="0"/>
      <w:marBottom w:val="0"/>
      <w:divBdr>
        <w:top w:val="none" w:sz="0" w:space="0" w:color="auto"/>
        <w:left w:val="none" w:sz="0" w:space="0" w:color="auto"/>
        <w:bottom w:val="none" w:sz="0" w:space="0" w:color="auto"/>
        <w:right w:val="none" w:sz="0" w:space="0" w:color="auto"/>
      </w:divBdr>
    </w:div>
    <w:div w:id="2088764808">
      <w:bodyDiv w:val="1"/>
      <w:marLeft w:val="0"/>
      <w:marRight w:val="0"/>
      <w:marTop w:val="0"/>
      <w:marBottom w:val="0"/>
      <w:divBdr>
        <w:top w:val="none" w:sz="0" w:space="0" w:color="auto"/>
        <w:left w:val="none" w:sz="0" w:space="0" w:color="auto"/>
        <w:bottom w:val="none" w:sz="0" w:space="0" w:color="auto"/>
        <w:right w:val="none" w:sz="0" w:space="0" w:color="auto"/>
      </w:divBdr>
      <w:divsChild>
        <w:div w:id="2170405">
          <w:marLeft w:val="640"/>
          <w:marRight w:val="0"/>
          <w:marTop w:val="0"/>
          <w:marBottom w:val="0"/>
          <w:divBdr>
            <w:top w:val="none" w:sz="0" w:space="0" w:color="auto"/>
            <w:left w:val="none" w:sz="0" w:space="0" w:color="auto"/>
            <w:bottom w:val="none" w:sz="0" w:space="0" w:color="auto"/>
            <w:right w:val="none" w:sz="0" w:space="0" w:color="auto"/>
          </w:divBdr>
        </w:div>
        <w:div w:id="3435352">
          <w:marLeft w:val="640"/>
          <w:marRight w:val="0"/>
          <w:marTop w:val="0"/>
          <w:marBottom w:val="0"/>
          <w:divBdr>
            <w:top w:val="none" w:sz="0" w:space="0" w:color="auto"/>
            <w:left w:val="none" w:sz="0" w:space="0" w:color="auto"/>
            <w:bottom w:val="none" w:sz="0" w:space="0" w:color="auto"/>
            <w:right w:val="none" w:sz="0" w:space="0" w:color="auto"/>
          </w:divBdr>
        </w:div>
        <w:div w:id="4598335">
          <w:marLeft w:val="640"/>
          <w:marRight w:val="0"/>
          <w:marTop w:val="0"/>
          <w:marBottom w:val="0"/>
          <w:divBdr>
            <w:top w:val="none" w:sz="0" w:space="0" w:color="auto"/>
            <w:left w:val="none" w:sz="0" w:space="0" w:color="auto"/>
            <w:bottom w:val="none" w:sz="0" w:space="0" w:color="auto"/>
            <w:right w:val="none" w:sz="0" w:space="0" w:color="auto"/>
          </w:divBdr>
        </w:div>
        <w:div w:id="21981739">
          <w:marLeft w:val="640"/>
          <w:marRight w:val="0"/>
          <w:marTop w:val="0"/>
          <w:marBottom w:val="0"/>
          <w:divBdr>
            <w:top w:val="none" w:sz="0" w:space="0" w:color="auto"/>
            <w:left w:val="none" w:sz="0" w:space="0" w:color="auto"/>
            <w:bottom w:val="none" w:sz="0" w:space="0" w:color="auto"/>
            <w:right w:val="none" w:sz="0" w:space="0" w:color="auto"/>
          </w:divBdr>
        </w:div>
        <w:div w:id="48460070">
          <w:marLeft w:val="640"/>
          <w:marRight w:val="0"/>
          <w:marTop w:val="0"/>
          <w:marBottom w:val="0"/>
          <w:divBdr>
            <w:top w:val="none" w:sz="0" w:space="0" w:color="auto"/>
            <w:left w:val="none" w:sz="0" w:space="0" w:color="auto"/>
            <w:bottom w:val="none" w:sz="0" w:space="0" w:color="auto"/>
            <w:right w:val="none" w:sz="0" w:space="0" w:color="auto"/>
          </w:divBdr>
        </w:div>
        <w:div w:id="82918333">
          <w:marLeft w:val="640"/>
          <w:marRight w:val="0"/>
          <w:marTop w:val="0"/>
          <w:marBottom w:val="0"/>
          <w:divBdr>
            <w:top w:val="none" w:sz="0" w:space="0" w:color="auto"/>
            <w:left w:val="none" w:sz="0" w:space="0" w:color="auto"/>
            <w:bottom w:val="none" w:sz="0" w:space="0" w:color="auto"/>
            <w:right w:val="none" w:sz="0" w:space="0" w:color="auto"/>
          </w:divBdr>
        </w:div>
        <w:div w:id="92553938">
          <w:marLeft w:val="640"/>
          <w:marRight w:val="0"/>
          <w:marTop w:val="0"/>
          <w:marBottom w:val="0"/>
          <w:divBdr>
            <w:top w:val="none" w:sz="0" w:space="0" w:color="auto"/>
            <w:left w:val="none" w:sz="0" w:space="0" w:color="auto"/>
            <w:bottom w:val="none" w:sz="0" w:space="0" w:color="auto"/>
            <w:right w:val="none" w:sz="0" w:space="0" w:color="auto"/>
          </w:divBdr>
        </w:div>
        <w:div w:id="101149607">
          <w:marLeft w:val="640"/>
          <w:marRight w:val="0"/>
          <w:marTop w:val="0"/>
          <w:marBottom w:val="0"/>
          <w:divBdr>
            <w:top w:val="none" w:sz="0" w:space="0" w:color="auto"/>
            <w:left w:val="none" w:sz="0" w:space="0" w:color="auto"/>
            <w:bottom w:val="none" w:sz="0" w:space="0" w:color="auto"/>
            <w:right w:val="none" w:sz="0" w:space="0" w:color="auto"/>
          </w:divBdr>
        </w:div>
        <w:div w:id="123817190">
          <w:marLeft w:val="640"/>
          <w:marRight w:val="0"/>
          <w:marTop w:val="0"/>
          <w:marBottom w:val="0"/>
          <w:divBdr>
            <w:top w:val="none" w:sz="0" w:space="0" w:color="auto"/>
            <w:left w:val="none" w:sz="0" w:space="0" w:color="auto"/>
            <w:bottom w:val="none" w:sz="0" w:space="0" w:color="auto"/>
            <w:right w:val="none" w:sz="0" w:space="0" w:color="auto"/>
          </w:divBdr>
        </w:div>
        <w:div w:id="167794921">
          <w:marLeft w:val="640"/>
          <w:marRight w:val="0"/>
          <w:marTop w:val="0"/>
          <w:marBottom w:val="0"/>
          <w:divBdr>
            <w:top w:val="none" w:sz="0" w:space="0" w:color="auto"/>
            <w:left w:val="none" w:sz="0" w:space="0" w:color="auto"/>
            <w:bottom w:val="none" w:sz="0" w:space="0" w:color="auto"/>
            <w:right w:val="none" w:sz="0" w:space="0" w:color="auto"/>
          </w:divBdr>
        </w:div>
        <w:div w:id="176041628">
          <w:marLeft w:val="640"/>
          <w:marRight w:val="0"/>
          <w:marTop w:val="0"/>
          <w:marBottom w:val="0"/>
          <w:divBdr>
            <w:top w:val="none" w:sz="0" w:space="0" w:color="auto"/>
            <w:left w:val="none" w:sz="0" w:space="0" w:color="auto"/>
            <w:bottom w:val="none" w:sz="0" w:space="0" w:color="auto"/>
            <w:right w:val="none" w:sz="0" w:space="0" w:color="auto"/>
          </w:divBdr>
        </w:div>
        <w:div w:id="191039876">
          <w:marLeft w:val="640"/>
          <w:marRight w:val="0"/>
          <w:marTop w:val="0"/>
          <w:marBottom w:val="0"/>
          <w:divBdr>
            <w:top w:val="none" w:sz="0" w:space="0" w:color="auto"/>
            <w:left w:val="none" w:sz="0" w:space="0" w:color="auto"/>
            <w:bottom w:val="none" w:sz="0" w:space="0" w:color="auto"/>
            <w:right w:val="none" w:sz="0" w:space="0" w:color="auto"/>
          </w:divBdr>
        </w:div>
        <w:div w:id="201748539">
          <w:marLeft w:val="640"/>
          <w:marRight w:val="0"/>
          <w:marTop w:val="0"/>
          <w:marBottom w:val="0"/>
          <w:divBdr>
            <w:top w:val="none" w:sz="0" w:space="0" w:color="auto"/>
            <w:left w:val="none" w:sz="0" w:space="0" w:color="auto"/>
            <w:bottom w:val="none" w:sz="0" w:space="0" w:color="auto"/>
            <w:right w:val="none" w:sz="0" w:space="0" w:color="auto"/>
          </w:divBdr>
        </w:div>
        <w:div w:id="267932068">
          <w:marLeft w:val="640"/>
          <w:marRight w:val="0"/>
          <w:marTop w:val="0"/>
          <w:marBottom w:val="0"/>
          <w:divBdr>
            <w:top w:val="none" w:sz="0" w:space="0" w:color="auto"/>
            <w:left w:val="none" w:sz="0" w:space="0" w:color="auto"/>
            <w:bottom w:val="none" w:sz="0" w:space="0" w:color="auto"/>
            <w:right w:val="none" w:sz="0" w:space="0" w:color="auto"/>
          </w:divBdr>
        </w:div>
        <w:div w:id="344402463">
          <w:marLeft w:val="640"/>
          <w:marRight w:val="0"/>
          <w:marTop w:val="0"/>
          <w:marBottom w:val="0"/>
          <w:divBdr>
            <w:top w:val="none" w:sz="0" w:space="0" w:color="auto"/>
            <w:left w:val="none" w:sz="0" w:space="0" w:color="auto"/>
            <w:bottom w:val="none" w:sz="0" w:space="0" w:color="auto"/>
            <w:right w:val="none" w:sz="0" w:space="0" w:color="auto"/>
          </w:divBdr>
        </w:div>
        <w:div w:id="353767021">
          <w:marLeft w:val="640"/>
          <w:marRight w:val="0"/>
          <w:marTop w:val="0"/>
          <w:marBottom w:val="0"/>
          <w:divBdr>
            <w:top w:val="none" w:sz="0" w:space="0" w:color="auto"/>
            <w:left w:val="none" w:sz="0" w:space="0" w:color="auto"/>
            <w:bottom w:val="none" w:sz="0" w:space="0" w:color="auto"/>
            <w:right w:val="none" w:sz="0" w:space="0" w:color="auto"/>
          </w:divBdr>
        </w:div>
        <w:div w:id="372731638">
          <w:marLeft w:val="640"/>
          <w:marRight w:val="0"/>
          <w:marTop w:val="0"/>
          <w:marBottom w:val="0"/>
          <w:divBdr>
            <w:top w:val="none" w:sz="0" w:space="0" w:color="auto"/>
            <w:left w:val="none" w:sz="0" w:space="0" w:color="auto"/>
            <w:bottom w:val="none" w:sz="0" w:space="0" w:color="auto"/>
            <w:right w:val="none" w:sz="0" w:space="0" w:color="auto"/>
          </w:divBdr>
        </w:div>
        <w:div w:id="495076791">
          <w:marLeft w:val="640"/>
          <w:marRight w:val="0"/>
          <w:marTop w:val="0"/>
          <w:marBottom w:val="0"/>
          <w:divBdr>
            <w:top w:val="none" w:sz="0" w:space="0" w:color="auto"/>
            <w:left w:val="none" w:sz="0" w:space="0" w:color="auto"/>
            <w:bottom w:val="none" w:sz="0" w:space="0" w:color="auto"/>
            <w:right w:val="none" w:sz="0" w:space="0" w:color="auto"/>
          </w:divBdr>
        </w:div>
        <w:div w:id="528758609">
          <w:marLeft w:val="640"/>
          <w:marRight w:val="0"/>
          <w:marTop w:val="0"/>
          <w:marBottom w:val="0"/>
          <w:divBdr>
            <w:top w:val="none" w:sz="0" w:space="0" w:color="auto"/>
            <w:left w:val="none" w:sz="0" w:space="0" w:color="auto"/>
            <w:bottom w:val="none" w:sz="0" w:space="0" w:color="auto"/>
            <w:right w:val="none" w:sz="0" w:space="0" w:color="auto"/>
          </w:divBdr>
        </w:div>
        <w:div w:id="534388646">
          <w:marLeft w:val="640"/>
          <w:marRight w:val="0"/>
          <w:marTop w:val="0"/>
          <w:marBottom w:val="0"/>
          <w:divBdr>
            <w:top w:val="none" w:sz="0" w:space="0" w:color="auto"/>
            <w:left w:val="none" w:sz="0" w:space="0" w:color="auto"/>
            <w:bottom w:val="none" w:sz="0" w:space="0" w:color="auto"/>
            <w:right w:val="none" w:sz="0" w:space="0" w:color="auto"/>
          </w:divBdr>
        </w:div>
        <w:div w:id="598950053">
          <w:marLeft w:val="640"/>
          <w:marRight w:val="0"/>
          <w:marTop w:val="0"/>
          <w:marBottom w:val="0"/>
          <w:divBdr>
            <w:top w:val="none" w:sz="0" w:space="0" w:color="auto"/>
            <w:left w:val="none" w:sz="0" w:space="0" w:color="auto"/>
            <w:bottom w:val="none" w:sz="0" w:space="0" w:color="auto"/>
            <w:right w:val="none" w:sz="0" w:space="0" w:color="auto"/>
          </w:divBdr>
        </w:div>
        <w:div w:id="764494020">
          <w:marLeft w:val="640"/>
          <w:marRight w:val="0"/>
          <w:marTop w:val="0"/>
          <w:marBottom w:val="0"/>
          <w:divBdr>
            <w:top w:val="none" w:sz="0" w:space="0" w:color="auto"/>
            <w:left w:val="none" w:sz="0" w:space="0" w:color="auto"/>
            <w:bottom w:val="none" w:sz="0" w:space="0" w:color="auto"/>
            <w:right w:val="none" w:sz="0" w:space="0" w:color="auto"/>
          </w:divBdr>
        </w:div>
        <w:div w:id="777869477">
          <w:marLeft w:val="640"/>
          <w:marRight w:val="0"/>
          <w:marTop w:val="0"/>
          <w:marBottom w:val="0"/>
          <w:divBdr>
            <w:top w:val="none" w:sz="0" w:space="0" w:color="auto"/>
            <w:left w:val="none" w:sz="0" w:space="0" w:color="auto"/>
            <w:bottom w:val="none" w:sz="0" w:space="0" w:color="auto"/>
            <w:right w:val="none" w:sz="0" w:space="0" w:color="auto"/>
          </w:divBdr>
        </w:div>
        <w:div w:id="837771431">
          <w:marLeft w:val="640"/>
          <w:marRight w:val="0"/>
          <w:marTop w:val="0"/>
          <w:marBottom w:val="0"/>
          <w:divBdr>
            <w:top w:val="none" w:sz="0" w:space="0" w:color="auto"/>
            <w:left w:val="none" w:sz="0" w:space="0" w:color="auto"/>
            <w:bottom w:val="none" w:sz="0" w:space="0" w:color="auto"/>
            <w:right w:val="none" w:sz="0" w:space="0" w:color="auto"/>
          </w:divBdr>
        </w:div>
        <w:div w:id="842818896">
          <w:marLeft w:val="640"/>
          <w:marRight w:val="0"/>
          <w:marTop w:val="0"/>
          <w:marBottom w:val="0"/>
          <w:divBdr>
            <w:top w:val="none" w:sz="0" w:space="0" w:color="auto"/>
            <w:left w:val="none" w:sz="0" w:space="0" w:color="auto"/>
            <w:bottom w:val="none" w:sz="0" w:space="0" w:color="auto"/>
            <w:right w:val="none" w:sz="0" w:space="0" w:color="auto"/>
          </w:divBdr>
        </w:div>
        <w:div w:id="864709681">
          <w:marLeft w:val="640"/>
          <w:marRight w:val="0"/>
          <w:marTop w:val="0"/>
          <w:marBottom w:val="0"/>
          <w:divBdr>
            <w:top w:val="none" w:sz="0" w:space="0" w:color="auto"/>
            <w:left w:val="none" w:sz="0" w:space="0" w:color="auto"/>
            <w:bottom w:val="none" w:sz="0" w:space="0" w:color="auto"/>
            <w:right w:val="none" w:sz="0" w:space="0" w:color="auto"/>
          </w:divBdr>
        </w:div>
        <w:div w:id="983972542">
          <w:marLeft w:val="640"/>
          <w:marRight w:val="0"/>
          <w:marTop w:val="0"/>
          <w:marBottom w:val="0"/>
          <w:divBdr>
            <w:top w:val="none" w:sz="0" w:space="0" w:color="auto"/>
            <w:left w:val="none" w:sz="0" w:space="0" w:color="auto"/>
            <w:bottom w:val="none" w:sz="0" w:space="0" w:color="auto"/>
            <w:right w:val="none" w:sz="0" w:space="0" w:color="auto"/>
          </w:divBdr>
        </w:div>
        <w:div w:id="1015420680">
          <w:marLeft w:val="640"/>
          <w:marRight w:val="0"/>
          <w:marTop w:val="0"/>
          <w:marBottom w:val="0"/>
          <w:divBdr>
            <w:top w:val="none" w:sz="0" w:space="0" w:color="auto"/>
            <w:left w:val="none" w:sz="0" w:space="0" w:color="auto"/>
            <w:bottom w:val="none" w:sz="0" w:space="0" w:color="auto"/>
            <w:right w:val="none" w:sz="0" w:space="0" w:color="auto"/>
          </w:divBdr>
        </w:div>
        <w:div w:id="1018698959">
          <w:marLeft w:val="640"/>
          <w:marRight w:val="0"/>
          <w:marTop w:val="0"/>
          <w:marBottom w:val="0"/>
          <w:divBdr>
            <w:top w:val="none" w:sz="0" w:space="0" w:color="auto"/>
            <w:left w:val="none" w:sz="0" w:space="0" w:color="auto"/>
            <w:bottom w:val="none" w:sz="0" w:space="0" w:color="auto"/>
            <w:right w:val="none" w:sz="0" w:space="0" w:color="auto"/>
          </w:divBdr>
        </w:div>
        <w:div w:id="1027828480">
          <w:marLeft w:val="640"/>
          <w:marRight w:val="0"/>
          <w:marTop w:val="0"/>
          <w:marBottom w:val="0"/>
          <w:divBdr>
            <w:top w:val="none" w:sz="0" w:space="0" w:color="auto"/>
            <w:left w:val="none" w:sz="0" w:space="0" w:color="auto"/>
            <w:bottom w:val="none" w:sz="0" w:space="0" w:color="auto"/>
            <w:right w:val="none" w:sz="0" w:space="0" w:color="auto"/>
          </w:divBdr>
        </w:div>
        <w:div w:id="1091506719">
          <w:marLeft w:val="640"/>
          <w:marRight w:val="0"/>
          <w:marTop w:val="0"/>
          <w:marBottom w:val="0"/>
          <w:divBdr>
            <w:top w:val="none" w:sz="0" w:space="0" w:color="auto"/>
            <w:left w:val="none" w:sz="0" w:space="0" w:color="auto"/>
            <w:bottom w:val="none" w:sz="0" w:space="0" w:color="auto"/>
            <w:right w:val="none" w:sz="0" w:space="0" w:color="auto"/>
          </w:divBdr>
        </w:div>
        <w:div w:id="1108624758">
          <w:marLeft w:val="640"/>
          <w:marRight w:val="0"/>
          <w:marTop w:val="0"/>
          <w:marBottom w:val="0"/>
          <w:divBdr>
            <w:top w:val="none" w:sz="0" w:space="0" w:color="auto"/>
            <w:left w:val="none" w:sz="0" w:space="0" w:color="auto"/>
            <w:bottom w:val="none" w:sz="0" w:space="0" w:color="auto"/>
            <w:right w:val="none" w:sz="0" w:space="0" w:color="auto"/>
          </w:divBdr>
        </w:div>
        <w:div w:id="1174565216">
          <w:marLeft w:val="640"/>
          <w:marRight w:val="0"/>
          <w:marTop w:val="0"/>
          <w:marBottom w:val="0"/>
          <w:divBdr>
            <w:top w:val="none" w:sz="0" w:space="0" w:color="auto"/>
            <w:left w:val="none" w:sz="0" w:space="0" w:color="auto"/>
            <w:bottom w:val="none" w:sz="0" w:space="0" w:color="auto"/>
            <w:right w:val="none" w:sz="0" w:space="0" w:color="auto"/>
          </w:divBdr>
        </w:div>
        <w:div w:id="1221474546">
          <w:marLeft w:val="640"/>
          <w:marRight w:val="0"/>
          <w:marTop w:val="0"/>
          <w:marBottom w:val="0"/>
          <w:divBdr>
            <w:top w:val="none" w:sz="0" w:space="0" w:color="auto"/>
            <w:left w:val="none" w:sz="0" w:space="0" w:color="auto"/>
            <w:bottom w:val="none" w:sz="0" w:space="0" w:color="auto"/>
            <w:right w:val="none" w:sz="0" w:space="0" w:color="auto"/>
          </w:divBdr>
        </w:div>
        <w:div w:id="1233854774">
          <w:marLeft w:val="640"/>
          <w:marRight w:val="0"/>
          <w:marTop w:val="0"/>
          <w:marBottom w:val="0"/>
          <w:divBdr>
            <w:top w:val="none" w:sz="0" w:space="0" w:color="auto"/>
            <w:left w:val="none" w:sz="0" w:space="0" w:color="auto"/>
            <w:bottom w:val="none" w:sz="0" w:space="0" w:color="auto"/>
            <w:right w:val="none" w:sz="0" w:space="0" w:color="auto"/>
          </w:divBdr>
        </w:div>
        <w:div w:id="1242444411">
          <w:marLeft w:val="640"/>
          <w:marRight w:val="0"/>
          <w:marTop w:val="0"/>
          <w:marBottom w:val="0"/>
          <w:divBdr>
            <w:top w:val="none" w:sz="0" w:space="0" w:color="auto"/>
            <w:left w:val="none" w:sz="0" w:space="0" w:color="auto"/>
            <w:bottom w:val="none" w:sz="0" w:space="0" w:color="auto"/>
            <w:right w:val="none" w:sz="0" w:space="0" w:color="auto"/>
          </w:divBdr>
        </w:div>
        <w:div w:id="1256784254">
          <w:marLeft w:val="640"/>
          <w:marRight w:val="0"/>
          <w:marTop w:val="0"/>
          <w:marBottom w:val="0"/>
          <w:divBdr>
            <w:top w:val="none" w:sz="0" w:space="0" w:color="auto"/>
            <w:left w:val="none" w:sz="0" w:space="0" w:color="auto"/>
            <w:bottom w:val="none" w:sz="0" w:space="0" w:color="auto"/>
            <w:right w:val="none" w:sz="0" w:space="0" w:color="auto"/>
          </w:divBdr>
        </w:div>
        <w:div w:id="1273896901">
          <w:marLeft w:val="640"/>
          <w:marRight w:val="0"/>
          <w:marTop w:val="0"/>
          <w:marBottom w:val="0"/>
          <w:divBdr>
            <w:top w:val="none" w:sz="0" w:space="0" w:color="auto"/>
            <w:left w:val="none" w:sz="0" w:space="0" w:color="auto"/>
            <w:bottom w:val="none" w:sz="0" w:space="0" w:color="auto"/>
            <w:right w:val="none" w:sz="0" w:space="0" w:color="auto"/>
          </w:divBdr>
        </w:div>
        <w:div w:id="1301689502">
          <w:marLeft w:val="640"/>
          <w:marRight w:val="0"/>
          <w:marTop w:val="0"/>
          <w:marBottom w:val="0"/>
          <w:divBdr>
            <w:top w:val="none" w:sz="0" w:space="0" w:color="auto"/>
            <w:left w:val="none" w:sz="0" w:space="0" w:color="auto"/>
            <w:bottom w:val="none" w:sz="0" w:space="0" w:color="auto"/>
            <w:right w:val="none" w:sz="0" w:space="0" w:color="auto"/>
          </w:divBdr>
        </w:div>
        <w:div w:id="1338188877">
          <w:marLeft w:val="640"/>
          <w:marRight w:val="0"/>
          <w:marTop w:val="0"/>
          <w:marBottom w:val="0"/>
          <w:divBdr>
            <w:top w:val="none" w:sz="0" w:space="0" w:color="auto"/>
            <w:left w:val="none" w:sz="0" w:space="0" w:color="auto"/>
            <w:bottom w:val="none" w:sz="0" w:space="0" w:color="auto"/>
            <w:right w:val="none" w:sz="0" w:space="0" w:color="auto"/>
          </w:divBdr>
        </w:div>
        <w:div w:id="1362169300">
          <w:marLeft w:val="640"/>
          <w:marRight w:val="0"/>
          <w:marTop w:val="0"/>
          <w:marBottom w:val="0"/>
          <w:divBdr>
            <w:top w:val="none" w:sz="0" w:space="0" w:color="auto"/>
            <w:left w:val="none" w:sz="0" w:space="0" w:color="auto"/>
            <w:bottom w:val="none" w:sz="0" w:space="0" w:color="auto"/>
            <w:right w:val="none" w:sz="0" w:space="0" w:color="auto"/>
          </w:divBdr>
        </w:div>
        <w:div w:id="1383217420">
          <w:marLeft w:val="640"/>
          <w:marRight w:val="0"/>
          <w:marTop w:val="0"/>
          <w:marBottom w:val="0"/>
          <w:divBdr>
            <w:top w:val="none" w:sz="0" w:space="0" w:color="auto"/>
            <w:left w:val="none" w:sz="0" w:space="0" w:color="auto"/>
            <w:bottom w:val="none" w:sz="0" w:space="0" w:color="auto"/>
            <w:right w:val="none" w:sz="0" w:space="0" w:color="auto"/>
          </w:divBdr>
        </w:div>
        <w:div w:id="1384675911">
          <w:marLeft w:val="640"/>
          <w:marRight w:val="0"/>
          <w:marTop w:val="0"/>
          <w:marBottom w:val="0"/>
          <w:divBdr>
            <w:top w:val="none" w:sz="0" w:space="0" w:color="auto"/>
            <w:left w:val="none" w:sz="0" w:space="0" w:color="auto"/>
            <w:bottom w:val="none" w:sz="0" w:space="0" w:color="auto"/>
            <w:right w:val="none" w:sz="0" w:space="0" w:color="auto"/>
          </w:divBdr>
        </w:div>
        <w:div w:id="1402829979">
          <w:marLeft w:val="640"/>
          <w:marRight w:val="0"/>
          <w:marTop w:val="0"/>
          <w:marBottom w:val="0"/>
          <w:divBdr>
            <w:top w:val="none" w:sz="0" w:space="0" w:color="auto"/>
            <w:left w:val="none" w:sz="0" w:space="0" w:color="auto"/>
            <w:bottom w:val="none" w:sz="0" w:space="0" w:color="auto"/>
            <w:right w:val="none" w:sz="0" w:space="0" w:color="auto"/>
          </w:divBdr>
        </w:div>
        <w:div w:id="1416439177">
          <w:marLeft w:val="640"/>
          <w:marRight w:val="0"/>
          <w:marTop w:val="0"/>
          <w:marBottom w:val="0"/>
          <w:divBdr>
            <w:top w:val="none" w:sz="0" w:space="0" w:color="auto"/>
            <w:left w:val="none" w:sz="0" w:space="0" w:color="auto"/>
            <w:bottom w:val="none" w:sz="0" w:space="0" w:color="auto"/>
            <w:right w:val="none" w:sz="0" w:space="0" w:color="auto"/>
          </w:divBdr>
        </w:div>
        <w:div w:id="1424491412">
          <w:marLeft w:val="640"/>
          <w:marRight w:val="0"/>
          <w:marTop w:val="0"/>
          <w:marBottom w:val="0"/>
          <w:divBdr>
            <w:top w:val="none" w:sz="0" w:space="0" w:color="auto"/>
            <w:left w:val="none" w:sz="0" w:space="0" w:color="auto"/>
            <w:bottom w:val="none" w:sz="0" w:space="0" w:color="auto"/>
            <w:right w:val="none" w:sz="0" w:space="0" w:color="auto"/>
          </w:divBdr>
        </w:div>
        <w:div w:id="1448088280">
          <w:marLeft w:val="640"/>
          <w:marRight w:val="0"/>
          <w:marTop w:val="0"/>
          <w:marBottom w:val="0"/>
          <w:divBdr>
            <w:top w:val="none" w:sz="0" w:space="0" w:color="auto"/>
            <w:left w:val="none" w:sz="0" w:space="0" w:color="auto"/>
            <w:bottom w:val="none" w:sz="0" w:space="0" w:color="auto"/>
            <w:right w:val="none" w:sz="0" w:space="0" w:color="auto"/>
          </w:divBdr>
        </w:div>
        <w:div w:id="1474131276">
          <w:marLeft w:val="640"/>
          <w:marRight w:val="0"/>
          <w:marTop w:val="0"/>
          <w:marBottom w:val="0"/>
          <w:divBdr>
            <w:top w:val="none" w:sz="0" w:space="0" w:color="auto"/>
            <w:left w:val="none" w:sz="0" w:space="0" w:color="auto"/>
            <w:bottom w:val="none" w:sz="0" w:space="0" w:color="auto"/>
            <w:right w:val="none" w:sz="0" w:space="0" w:color="auto"/>
          </w:divBdr>
        </w:div>
        <w:div w:id="1481118500">
          <w:marLeft w:val="640"/>
          <w:marRight w:val="0"/>
          <w:marTop w:val="0"/>
          <w:marBottom w:val="0"/>
          <w:divBdr>
            <w:top w:val="none" w:sz="0" w:space="0" w:color="auto"/>
            <w:left w:val="none" w:sz="0" w:space="0" w:color="auto"/>
            <w:bottom w:val="none" w:sz="0" w:space="0" w:color="auto"/>
            <w:right w:val="none" w:sz="0" w:space="0" w:color="auto"/>
          </w:divBdr>
        </w:div>
        <w:div w:id="1485928037">
          <w:marLeft w:val="640"/>
          <w:marRight w:val="0"/>
          <w:marTop w:val="0"/>
          <w:marBottom w:val="0"/>
          <w:divBdr>
            <w:top w:val="none" w:sz="0" w:space="0" w:color="auto"/>
            <w:left w:val="none" w:sz="0" w:space="0" w:color="auto"/>
            <w:bottom w:val="none" w:sz="0" w:space="0" w:color="auto"/>
            <w:right w:val="none" w:sz="0" w:space="0" w:color="auto"/>
          </w:divBdr>
        </w:div>
        <w:div w:id="1500081471">
          <w:marLeft w:val="640"/>
          <w:marRight w:val="0"/>
          <w:marTop w:val="0"/>
          <w:marBottom w:val="0"/>
          <w:divBdr>
            <w:top w:val="none" w:sz="0" w:space="0" w:color="auto"/>
            <w:left w:val="none" w:sz="0" w:space="0" w:color="auto"/>
            <w:bottom w:val="none" w:sz="0" w:space="0" w:color="auto"/>
            <w:right w:val="none" w:sz="0" w:space="0" w:color="auto"/>
          </w:divBdr>
        </w:div>
        <w:div w:id="1579750057">
          <w:marLeft w:val="640"/>
          <w:marRight w:val="0"/>
          <w:marTop w:val="0"/>
          <w:marBottom w:val="0"/>
          <w:divBdr>
            <w:top w:val="none" w:sz="0" w:space="0" w:color="auto"/>
            <w:left w:val="none" w:sz="0" w:space="0" w:color="auto"/>
            <w:bottom w:val="none" w:sz="0" w:space="0" w:color="auto"/>
            <w:right w:val="none" w:sz="0" w:space="0" w:color="auto"/>
          </w:divBdr>
        </w:div>
        <w:div w:id="1585990111">
          <w:marLeft w:val="640"/>
          <w:marRight w:val="0"/>
          <w:marTop w:val="0"/>
          <w:marBottom w:val="0"/>
          <w:divBdr>
            <w:top w:val="none" w:sz="0" w:space="0" w:color="auto"/>
            <w:left w:val="none" w:sz="0" w:space="0" w:color="auto"/>
            <w:bottom w:val="none" w:sz="0" w:space="0" w:color="auto"/>
            <w:right w:val="none" w:sz="0" w:space="0" w:color="auto"/>
          </w:divBdr>
        </w:div>
        <w:div w:id="1671103592">
          <w:marLeft w:val="640"/>
          <w:marRight w:val="0"/>
          <w:marTop w:val="0"/>
          <w:marBottom w:val="0"/>
          <w:divBdr>
            <w:top w:val="none" w:sz="0" w:space="0" w:color="auto"/>
            <w:left w:val="none" w:sz="0" w:space="0" w:color="auto"/>
            <w:bottom w:val="none" w:sz="0" w:space="0" w:color="auto"/>
            <w:right w:val="none" w:sz="0" w:space="0" w:color="auto"/>
          </w:divBdr>
        </w:div>
        <w:div w:id="1681814287">
          <w:marLeft w:val="640"/>
          <w:marRight w:val="0"/>
          <w:marTop w:val="0"/>
          <w:marBottom w:val="0"/>
          <w:divBdr>
            <w:top w:val="none" w:sz="0" w:space="0" w:color="auto"/>
            <w:left w:val="none" w:sz="0" w:space="0" w:color="auto"/>
            <w:bottom w:val="none" w:sz="0" w:space="0" w:color="auto"/>
            <w:right w:val="none" w:sz="0" w:space="0" w:color="auto"/>
          </w:divBdr>
        </w:div>
        <w:div w:id="1744909274">
          <w:marLeft w:val="640"/>
          <w:marRight w:val="0"/>
          <w:marTop w:val="0"/>
          <w:marBottom w:val="0"/>
          <w:divBdr>
            <w:top w:val="none" w:sz="0" w:space="0" w:color="auto"/>
            <w:left w:val="none" w:sz="0" w:space="0" w:color="auto"/>
            <w:bottom w:val="none" w:sz="0" w:space="0" w:color="auto"/>
            <w:right w:val="none" w:sz="0" w:space="0" w:color="auto"/>
          </w:divBdr>
        </w:div>
        <w:div w:id="1764690808">
          <w:marLeft w:val="640"/>
          <w:marRight w:val="0"/>
          <w:marTop w:val="0"/>
          <w:marBottom w:val="0"/>
          <w:divBdr>
            <w:top w:val="none" w:sz="0" w:space="0" w:color="auto"/>
            <w:left w:val="none" w:sz="0" w:space="0" w:color="auto"/>
            <w:bottom w:val="none" w:sz="0" w:space="0" w:color="auto"/>
            <w:right w:val="none" w:sz="0" w:space="0" w:color="auto"/>
          </w:divBdr>
        </w:div>
        <w:div w:id="1783723007">
          <w:marLeft w:val="640"/>
          <w:marRight w:val="0"/>
          <w:marTop w:val="0"/>
          <w:marBottom w:val="0"/>
          <w:divBdr>
            <w:top w:val="none" w:sz="0" w:space="0" w:color="auto"/>
            <w:left w:val="none" w:sz="0" w:space="0" w:color="auto"/>
            <w:bottom w:val="none" w:sz="0" w:space="0" w:color="auto"/>
            <w:right w:val="none" w:sz="0" w:space="0" w:color="auto"/>
          </w:divBdr>
        </w:div>
        <w:div w:id="1912078700">
          <w:marLeft w:val="640"/>
          <w:marRight w:val="0"/>
          <w:marTop w:val="0"/>
          <w:marBottom w:val="0"/>
          <w:divBdr>
            <w:top w:val="none" w:sz="0" w:space="0" w:color="auto"/>
            <w:left w:val="none" w:sz="0" w:space="0" w:color="auto"/>
            <w:bottom w:val="none" w:sz="0" w:space="0" w:color="auto"/>
            <w:right w:val="none" w:sz="0" w:space="0" w:color="auto"/>
          </w:divBdr>
        </w:div>
        <w:div w:id="1955360612">
          <w:marLeft w:val="640"/>
          <w:marRight w:val="0"/>
          <w:marTop w:val="0"/>
          <w:marBottom w:val="0"/>
          <w:divBdr>
            <w:top w:val="none" w:sz="0" w:space="0" w:color="auto"/>
            <w:left w:val="none" w:sz="0" w:space="0" w:color="auto"/>
            <w:bottom w:val="none" w:sz="0" w:space="0" w:color="auto"/>
            <w:right w:val="none" w:sz="0" w:space="0" w:color="auto"/>
          </w:divBdr>
        </w:div>
        <w:div w:id="2042629511">
          <w:marLeft w:val="640"/>
          <w:marRight w:val="0"/>
          <w:marTop w:val="0"/>
          <w:marBottom w:val="0"/>
          <w:divBdr>
            <w:top w:val="none" w:sz="0" w:space="0" w:color="auto"/>
            <w:left w:val="none" w:sz="0" w:space="0" w:color="auto"/>
            <w:bottom w:val="none" w:sz="0" w:space="0" w:color="auto"/>
            <w:right w:val="none" w:sz="0" w:space="0" w:color="auto"/>
          </w:divBdr>
        </w:div>
        <w:div w:id="2074621614">
          <w:marLeft w:val="640"/>
          <w:marRight w:val="0"/>
          <w:marTop w:val="0"/>
          <w:marBottom w:val="0"/>
          <w:divBdr>
            <w:top w:val="none" w:sz="0" w:space="0" w:color="auto"/>
            <w:left w:val="none" w:sz="0" w:space="0" w:color="auto"/>
            <w:bottom w:val="none" w:sz="0" w:space="0" w:color="auto"/>
            <w:right w:val="none" w:sz="0" w:space="0" w:color="auto"/>
          </w:divBdr>
        </w:div>
        <w:div w:id="2081557972">
          <w:marLeft w:val="640"/>
          <w:marRight w:val="0"/>
          <w:marTop w:val="0"/>
          <w:marBottom w:val="0"/>
          <w:divBdr>
            <w:top w:val="none" w:sz="0" w:space="0" w:color="auto"/>
            <w:left w:val="none" w:sz="0" w:space="0" w:color="auto"/>
            <w:bottom w:val="none" w:sz="0" w:space="0" w:color="auto"/>
            <w:right w:val="none" w:sz="0" w:space="0" w:color="auto"/>
          </w:divBdr>
        </w:div>
        <w:div w:id="2085373183">
          <w:marLeft w:val="640"/>
          <w:marRight w:val="0"/>
          <w:marTop w:val="0"/>
          <w:marBottom w:val="0"/>
          <w:divBdr>
            <w:top w:val="none" w:sz="0" w:space="0" w:color="auto"/>
            <w:left w:val="none" w:sz="0" w:space="0" w:color="auto"/>
            <w:bottom w:val="none" w:sz="0" w:space="0" w:color="auto"/>
            <w:right w:val="none" w:sz="0" w:space="0" w:color="auto"/>
          </w:divBdr>
        </w:div>
        <w:div w:id="2114398277">
          <w:marLeft w:val="640"/>
          <w:marRight w:val="0"/>
          <w:marTop w:val="0"/>
          <w:marBottom w:val="0"/>
          <w:divBdr>
            <w:top w:val="none" w:sz="0" w:space="0" w:color="auto"/>
            <w:left w:val="none" w:sz="0" w:space="0" w:color="auto"/>
            <w:bottom w:val="none" w:sz="0" w:space="0" w:color="auto"/>
            <w:right w:val="none" w:sz="0" w:space="0" w:color="auto"/>
          </w:divBdr>
        </w:div>
      </w:divsChild>
    </w:div>
    <w:div w:id="2099519036">
      <w:bodyDiv w:val="1"/>
      <w:marLeft w:val="0"/>
      <w:marRight w:val="0"/>
      <w:marTop w:val="0"/>
      <w:marBottom w:val="0"/>
      <w:divBdr>
        <w:top w:val="none" w:sz="0" w:space="0" w:color="auto"/>
        <w:left w:val="none" w:sz="0" w:space="0" w:color="auto"/>
        <w:bottom w:val="none" w:sz="0" w:space="0" w:color="auto"/>
        <w:right w:val="none" w:sz="0" w:space="0" w:color="auto"/>
      </w:divBdr>
    </w:div>
    <w:div w:id="2105301178">
      <w:bodyDiv w:val="1"/>
      <w:marLeft w:val="0"/>
      <w:marRight w:val="0"/>
      <w:marTop w:val="0"/>
      <w:marBottom w:val="0"/>
      <w:divBdr>
        <w:top w:val="none" w:sz="0" w:space="0" w:color="auto"/>
        <w:left w:val="none" w:sz="0" w:space="0" w:color="auto"/>
        <w:bottom w:val="none" w:sz="0" w:space="0" w:color="auto"/>
        <w:right w:val="none" w:sz="0" w:space="0" w:color="auto"/>
      </w:divBdr>
      <w:divsChild>
        <w:div w:id="23597259">
          <w:marLeft w:val="640"/>
          <w:marRight w:val="0"/>
          <w:marTop w:val="0"/>
          <w:marBottom w:val="0"/>
          <w:divBdr>
            <w:top w:val="none" w:sz="0" w:space="0" w:color="auto"/>
            <w:left w:val="none" w:sz="0" w:space="0" w:color="auto"/>
            <w:bottom w:val="none" w:sz="0" w:space="0" w:color="auto"/>
            <w:right w:val="none" w:sz="0" w:space="0" w:color="auto"/>
          </w:divBdr>
        </w:div>
        <w:div w:id="224993508">
          <w:marLeft w:val="640"/>
          <w:marRight w:val="0"/>
          <w:marTop w:val="0"/>
          <w:marBottom w:val="0"/>
          <w:divBdr>
            <w:top w:val="none" w:sz="0" w:space="0" w:color="auto"/>
            <w:left w:val="none" w:sz="0" w:space="0" w:color="auto"/>
            <w:bottom w:val="none" w:sz="0" w:space="0" w:color="auto"/>
            <w:right w:val="none" w:sz="0" w:space="0" w:color="auto"/>
          </w:divBdr>
        </w:div>
        <w:div w:id="266933072">
          <w:marLeft w:val="640"/>
          <w:marRight w:val="0"/>
          <w:marTop w:val="0"/>
          <w:marBottom w:val="0"/>
          <w:divBdr>
            <w:top w:val="none" w:sz="0" w:space="0" w:color="auto"/>
            <w:left w:val="none" w:sz="0" w:space="0" w:color="auto"/>
            <w:bottom w:val="none" w:sz="0" w:space="0" w:color="auto"/>
            <w:right w:val="none" w:sz="0" w:space="0" w:color="auto"/>
          </w:divBdr>
        </w:div>
        <w:div w:id="298456022">
          <w:marLeft w:val="640"/>
          <w:marRight w:val="0"/>
          <w:marTop w:val="0"/>
          <w:marBottom w:val="0"/>
          <w:divBdr>
            <w:top w:val="none" w:sz="0" w:space="0" w:color="auto"/>
            <w:left w:val="none" w:sz="0" w:space="0" w:color="auto"/>
            <w:bottom w:val="none" w:sz="0" w:space="0" w:color="auto"/>
            <w:right w:val="none" w:sz="0" w:space="0" w:color="auto"/>
          </w:divBdr>
        </w:div>
        <w:div w:id="309138638">
          <w:marLeft w:val="640"/>
          <w:marRight w:val="0"/>
          <w:marTop w:val="0"/>
          <w:marBottom w:val="0"/>
          <w:divBdr>
            <w:top w:val="none" w:sz="0" w:space="0" w:color="auto"/>
            <w:left w:val="none" w:sz="0" w:space="0" w:color="auto"/>
            <w:bottom w:val="none" w:sz="0" w:space="0" w:color="auto"/>
            <w:right w:val="none" w:sz="0" w:space="0" w:color="auto"/>
          </w:divBdr>
        </w:div>
        <w:div w:id="321008676">
          <w:marLeft w:val="640"/>
          <w:marRight w:val="0"/>
          <w:marTop w:val="0"/>
          <w:marBottom w:val="0"/>
          <w:divBdr>
            <w:top w:val="none" w:sz="0" w:space="0" w:color="auto"/>
            <w:left w:val="none" w:sz="0" w:space="0" w:color="auto"/>
            <w:bottom w:val="none" w:sz="0" w:space="0" w:color="auto"/>
            <w:right w:val="none" w:sz="0" w:space="0" w:color="auto"/>
          </w:divBdr>
        </w:div>
        <w:div w:id="347218738">
          <w:marLeft w:val="640"/>
          <w:marRight w:val="0"/>
          <w:marTop w:val="0"/>
          <w:marBottom w:val="0"/>
          <w:divBdr>
            <w:top w:val="none" w:sz="0" w:space="0" w:color="auto"/>
            <w:left w:val="none" w:sz="0" w:space="0" w:color="auto"/>
            <w:bottom w:val="none" w:sz="0" w:space="0" w:color="auto"/>
            <w:right w:val="none" w:sz="0" w:space="0" w:color="auto"/>
          </w:divBdr>
        </w:div>
        <w:div w:id="363407276">
          <w:marLeft w:val="640"/>
          <w:marRight w:val="0"/>
          <w:marTop w:val="0"/>
          <w:marBottom w:val="0"/>
          <w:divBdr>
            <w:top w:val="none" w:sz="0" w:space="0" w:color="auto"/>
            <w:left w:val="none" w:sz="0" w:space="0" w:color="auto"/>
            <w:bottom w:val="none" w:sz="0" w:space="0" w:color="auto"/>
            <w:right w:val="none" w:sz="0" w:space="0" w:color="auto"/>
          </w:divBdr>
        </w:div>
        <w:div w:id="468792542">
          <w:marLeft w:val="640"/>
          <w:marRight w:val="0"/>
          <w:marTop w:val="0"/>
          <w:marBottom w:val="0"/>
          <w:divBdr>
            <w:top w:val="none" w:sz="0" w:space="0" w:color="auto"/>
            <w:left w:val="none" w:sz="0" w:space="0" w:color="auto"/>
            <w:bottom w:val="none" w:sz="0" w:space="0" w:color="auto"/>
            <w:right w:val="none" w:sz="0" w:space="0" w:color="auto"/>
          </w:divBdr>
        </w:div>
        <w:div w:id="546111977">
          <w:marLeft w:val="640"/>
          <w:marRight w:val="0"/>
          <w:marTop w:val="0"/>
          <w:marBottom w:val="0"/>
          <w:divBdr>
            <w:top w:val="none" w:sz="0" w:space="0" w:color="auto"/>
            <w:left w:val="none" w:sz="0" w:space="0" w:color="auto"/>
            <w:bottom w:val="none" w:sz="0" w:space="0" w:color="auto"/>
            <w:right w:val="none" w:sz="0" w:space="0" w:color="auto"/>
          </w:divBdr>
        </w:div>
        <w:div w:id="555236133">
          <w:marLeft w:val="640"/>
          <w:marRight w:val="0"/>
          <w:marTop w:val="0"/>
          <w:marBottom w:val="0"/>
          <w:divBdr>
            <w:top w:val="none" w:sz="0" w:space="0" w:color="auto"/>
            <w:left w:val="none" w:sz="0" w:space="0" w:color="auto"/>
            <w:bottom w:val="none" w:sz="0" w:space="0" w:color="auto"/>
            <w:right w:val="none" w:sz="0" w:space="0" w:color="auto"/>
          </w:divBdr>
        </w:div>
        <w:div w:id="608586724">
          <w:marLeft w:val="640"/>
          <w:marRight w:val="0"/>
          <w:marTop w:val="0"/>
          <w:marBottom w:val="0"/>
          <w:divBdr>
            <w:top w:val="none" w:sz="0" w:space="0" w:color="auto"/>
            <w:left w:val="none" w:sz="0" w:space="0" w:color="auto"/>
            <w:bottom w:val="none" w:sz="0" w:space="0" w:color="auto"/>
            <w:right w:val="none" w:sz="0" w:space="0" w:color="auto"/>
          </w:divBdr>
        </w:div>
        <w:div w:id="637540264">
          <w:marLeft w:val="640"/>
          <w:marRight w:val="0"/>
          <w:marTop w:val="0"/>
          <w:marBottom w:val="0"/>
          <w:divBdr>
            <w:top w:val="none" w:sz="0" w:space="0" w:color="auto"/>
            <w:left w:val="none" w:sz="0" w:space="0" w:color="auto"/>
            <w:bottom w:val="none" w:sz="0" w:space="0" w:color="auto"/>
            <w:right w:val="none" w:sz="0" w:space="0" w:color="auto"/>
          </w:divBdr>
        </w:div>
        <w:div w:id="666908687">
          <w:marLeft w:val="640"/>
          <w:marRight w:val="0"/>
          <w:marTop w:val="0"/>
          <w:marBottom w:val="0"/>
          <w:divBdr>
            <w:top w:val="none" w:sz="0" w:space="0" w:color="auto"/>
            <w:left w:val="none" w:sz="0" w:space="0" w:color="auto"/>
            <w:bottom w:val="none" w:sz="0" w:space="0" w:color="auto"/>
            <w:right w:val="none" w:sz="0" w:space="0" w:color="auto"/>
          </w:divBdr>
        </w:div>
        <w:div w:id="767505045">
          <w:marLeft w:val="640"/>
          <w:marRight w:val="0"/>
          <w:marTop w:val="0"/>
          <w:marBottom w:val="0"/>
          <w:divBdr>
            <w:top w:val="none" w:sz="0" w:space="0" w:color="auto"/>
            <w:left w:val="none" w:sz="0" w:space="0" w:color="auto"/>
            <w:bottom w:val="none" w:sz="0" w:space="0" w:color="auto"/>
            <w:right w:val="none" w:sz="0" w:space="0" w:color="auto"/>
          </w:divBdr>
        </w:div>
        <w:div w:id="781346387">
          <w:marLeft w:val="640"/>
          <w:marRight w:val="0"/>
          <w:marTop w:val="0"/>
          <w:marBottom w:val="0"/>
          <w:divBdr>
            <w:top w:val="none" w:sz="0" w:space="0" w:color="auto"/>
            <w:left w:val="none" w:sz="0" w:space="0" w:color="auto"/>
            <w:bottom w:val="none" w:sz="0" w:space="0" w:color="auto"/>
            <w:right w:val="none" w:sz="0" w:space="0" w:color="auto"/>
          </w:divBdr>
        </w:div>
        <w:div w:id="831681452">
          <w:marLeft w:val="640"/>
          <w:marRight w:val="0"/>
          <w:marTop w:val="0"/>
          <w:marBottom w:val="0"/>
          <w:divBdr>
            <w:top w:val="none" w:sz="0" w:space="0" w:color="auto"/>
            <w:left w:val="none" w:sz="0" w:space="0" w:color="auto"/>
            <w:bottom w:val="none" w:sz="0" w:space="0" w:color="auto"/>
            <w:right w:val="none" w:sz="0" w:space="0" w:color="auto"/>
          </w:divBdr>
        </w:div>
        <w:div w:id="869997378">
          <w:marLeft w:val="640"/>
          <w:marRight w:val="0"/>
          <w:marTop w:val="0"/>
          <w:marBottom w:val="0"/>
          <w:divBdr>
            <w:top w:val="none" w:sz="0" w:space="0" w:color="auto"/>
            <w:left w:val="none" w:sz="0" w:space="0" w:color="auto"/>
            <w:bottom w:val="none" w:sz="0" w:space="0" w:color="auto"/>
            <w:right w:val="none" w:sz="0" w:space="0" w:color="auto"/>
          </w:divBdr>
        </w:div>
        <w:div w:id="873463872">
          <w:marLeft w:val="640"/>
          <w:marRight w:val="0"/>
          <w:marTop w:val="0"/>
          <w:marBottom w:val="0"/>
          <w:divBdr>
            <w:top w:val="none" w:sz="0" w:space="0" w:color="auto"/>
            <w:left w:val="none" w:sz="0" w:space="0" w:color="auto"/>
            <w:bottom w:val="none" w:sz="0" w:space="0" w:color="auto"/>
            <w:right w:val="none" w:sz="0" w:space="0" w:color="auto"/>
          </w:divBdr>
        </w:div>
        <w:div w:id="877862384">
          <w:marLeft w:val="640"/>
          <w:marRight w:val="0"/>
          <w:marTop w:val="0"/>
          <w:marBottom w:val="0"/>
          <w:divBdr>
            <w:top w:val="none" w:sz="0" w:space="0" w:color="auto"/>
            <w:left w:val="none" w:sz="0" w:space="0" w:color="auto"/>
            <w:bottom w:val="none" w:sz="0" w:space="0" w:color="auto"/>
            <w:right w:val="none" w:sz="0" w:space="0" w:color="auto"/>
          </w:divBdr>
        </w:div>
        <w:div w:id="903834416">
          <w:marLeft w:val="640"/>
          <w:marRight w:val="0"/>
          <w:marTop w:val="0"/>
          <w:marBottom w:val="0"/>
          <w:divBdr>
            <w:top w:val="none" w:sz="0" w:space="0" w:color="auto"/>
            <w:left w:val="none" w:sz="0" w:space="0" w:color="auto"/>
            <w:bottom w:val="none" w:sz="0" w:space="0" w:color="auto"/>
            <w:right w:val="none" w:sz="0" w:space="0" w:color="auto"/>
          </w:divBdr>
        </w:div>
        <w:div w:id="999582634">
          <w:marLeft w:val="640"/>
          <w:marRight w:val="0"/>
          <w:marTop w:val="0"/>
          <w:marBottom w:val="0"/>
          <w:divBdr>
            <w:top w:val="none" w:sz="0" w:space="0" w:color="auto"/>
            <w:left w:val="none" w:sz="0" w:space="0" w:color="auto"/>
            <w:bottom w:val="none" w:sz="0" w:space="0" w:color="auto"/>
            <w:right w:val="none" w:sz="0" w:space="0" w:color="auto"/>
          </w:divBdr>
        </w:div>
        <w:div w:id="1012420462">
          <w:marLeft w:val="640"/>
          <w:marRight w:val="0"/>
          <w:marTop w:val="0"/>
          <w:marBottom w:val="0"/>
          <w:divBdr>
            <w:top w:val="none" w:sz="0" w:space="0" w:color="auto"/>
            <w:left w:val="none" w:sz="0" w:space="0" w:color="auto"/>
            <w:bottom w:val="none" w:sz="0" w:space="0" w:color="auto"/>
            <w:right w:val="none" w:sz="0" w:space="0" w:color="auto"/>
          </w:divBdr>
        </w:div>
        <w:div w:id="1049495604">
          <w:marLeft w:val="640"/>
          <w:marRight w:val="0"/>
          <w:marTop w:val="0"/>
          <w:marBottom w:val="0"/>
          <w:divBdr>
            <w:top w:val="none" w:sz="0" w:space="0" w:color="auto"/>
            <w:left w:val="none" w:sz="0" w:space="0" w:color="auto"/>
            <w:bottom w:val="none" w:sz="0" w:space="0" w:color="auto"/>
            <w:right w:val="none" w:sz="0" w:space="0" w:color="auto"/>
          </w:divBdr>
        </w:div>
        <w:div w:id="1055666252">
          <w:marLeft w:val="640"/>
          <w:marRight w:val="0"/>
          <w:marTop w:val="0"/>
          <w:marBottom w:val="0"/>
          <w:divBdr>
            <w:top w:val="none" w:sz="0" w:space="0" w:color="auto"/>
            <w:left w:val="none" w:sz="0" w:space="0" w:color="auto"/>
            <w:bottom w:val="none" w:sz="0" w:space="0" w:color="auto"/>
            <w:right w:val="none" w:sz="0" w:space="0" w:color="auto"/>
          </w:divBdr>
        </w:div>
        <w:div w:id="1136874051">
          <w:marLeft w:val="640"/>
          <w:marRight w:val="0"/>
          <w:marTop w:val="0"/>
          <w:marBottom w:val="0"/>
          <w:divBdr>
            <w:top w:val="none" w:sz="0" w:space="0" w:color="auto"/>
            <w:left w:val="none" w:sz="0" w:space="0" w:color="auto"/>
            <w:bottom w:val="none" w:sz="0" w:space="0" w:color="auto"/>
            <w:right w:val="none" w:sz="0" w:space="0" w:color="auto"/>
          </w:divBdr>
        </w:div>
        <w:div w:id="1145588121">
          <w:marLeft w:val="640"/>
          <w:marRight w:val="0"/>
          <w:marTop w:val="0"/>
          <w:marBottom w:val="0"/>
          <w:divBdr>
            <w:top w:val="none" w:sz="0" w:space="0" w:color="auto"/>
            <w:left w:val="none" w:sz="0" w:space="0" w:color="auto"/>
            <w:bottom w:val="none" w:sz="0" w:space="0" w:color="auto"/>
            <w:right w:val="none" w:sz="0" w:space="0" w:color="auto"/>
          </w:divBdr>
        </w:div>
        <w:div w:id="1149902737">
          <w:marLeft w:val="640"/>
          <w:marRight w:val="0"/>
          <w:marTop w:val="0"/>
          <w:marBottom w:val="0"/>
          <w:divBdr>
            <w:top w:val="none" w:sz="0" w:space="0" w:color="auto"/>
            <w:left w:val="none" w:sz="0" w:space="0" w:color="auto"/>
            <w:bottom w:val="none" w:sz="0" w:space="0" w:color="auto"/>
            <w:right w:val="none" w:sz="0" w:space="0" w:color="auto"/>
          </w:divBdr>
        </w:div>
        <w:div w:id="1152718073">
          <w:marLeft w:val="640"/>
          <w:marRight w:val="0"/>
          <w:marTop w:val="0"/>
          <w:marBottom w:val="0"/>
          <w:divBdr>
            <w:top w:val="none" w:sz="0" w:space="0" w:color="auto"/>
            <w:left w:val="none" w:sz="0" w:space="0" w:color="auto"/>
            <w:bottom w:val="none" w:sz="0" w:space="0" w:color="auto"/>
            <w:right w:val="none" w:sz="0" w:space="0" w:color="auto"/>
          </w:divBdr>
        </w:div>
        <w:div w:id="1168060019">
          <w:marLeft w:val="640"/>
          <w:marRight w:val="0"/>
          <w:marTop w:val="0"/>
          <w:marBottom w:val="0"/>
          <w:divBdr>
            <w:top w:val="none" w:sz="0" w:space="0" w:color="auto"/>
            <w:left w:val="none" w:sz="0" w:space="0" w:color="auto"/>
            <w:bottom w:val="none" w:sz="0" w:space="0" w:color="auto"/>
            <w:right w:val="none" w:sz="0" w:space="0" w:color="auto"/>
          </w:divBdr>
        </w:div>
        <w:div w:id="1217594716">
          <w:marLeft w:val="640"/>
          <w:marRight w:val="0"/>
          <w:marTop w:val="0"/>
          <w:marBottom w:val="0"/>
          <w:divBdr>
            <w:top w:val="none" w:sz="0" w:space="0" w:color="auto"/>
            <w:left w:val="none" w:sz="0" w:space="0" w:color="auto"/>
            <w:bottom w:val="none" w:sz="0" w:space="0" w:color="auto"/>
            <w:right w:val="none" w:sz="0" w:space="0" w:color="auto"/>
          </w:divBdr>
        </w:div>
        <w:div w:id="1225143569">
          <w:marLeft w:val="640"/>
          <w:marRight w:val="0"/>
          <w:marTop w:val="0"/>
          <w:marBottom w:val="0"/>
          <w:divBdr>
            <w:top w:val="none" w:sz="0" w:space="0" w:color="auto"/>
            <w:left w:val="none" w:sz="0" w:space="0" w:color="auto"/>
            <w:bottom w:val="none" w:sz="0" w:space="0" w:color="auto"/>
            <w:right w:val="none" w:sz="0" w:space="0" w:color="auto"/>
          </w:divBdr>
        </w:div>
        <w:div w:id="1234242808">
          <w:marLeft w:val="640"/>
          <w:marRight w:val="0"/>
          <w:marTop w:val="0"/>
          <w:marBottom w:val="0"/>
          <w:divBdr>
            <w:top w:val="none" w:sz="0" w:space="0" w:color="auto"/>
            <w:left w:val="none" w:sz="0" w:space="0" w:color="auto"/>
            <w:bottom w:val="none" w:sz="0" w:space="0" w:color="auto"/>
            <w:right w:val="none" w:sz="0" w:space="0" w:color="auto"/>
          </w:divBdr>
        </w:div>
        <w:div w:id="1241595847">
          <w:marLeft w:val="640"/>
          <w:marRight w:val="0"/>
          <w:marTop w:val="0"/>
          <w:marBottom w:val="0"/>
          <w:divBdr>
            <w:top w:val="none" w:sz="0" w:space="0" w:color="auto"/>
            <w:left w:val="none" w:sz="0" w:space="0" w:color="auto"/>
            <w:bottom w:val="none" w:sz="0" w:space="0" w:color="auto"/>
            <w:right w:val="none" w:sz="0" w:space="0" w:color="auto"/>
          </w:divBdr>
        </w:div>
        <w:div w:id="1249729416">
          <w:marLeft w:val="640"/>
          <w:marRight w:val="0"/>
          <w:marTop w:val="0"/>
          <w:marBottom w:val="0"/>
          <w:divBdr>
            <w:top w:val="none" w:sz="0" w:space="0" w:color="auto"/>
            <w:left w:val="none" w:sz="0" w:space="0" w:color="auto"/>
            <w:bottom w:val="none" w:sz="0" w:space="0" w:color="auto"/>
            <w:right w:val="none" w:sz="0" w:space="0" w:color="auto"/>
          </w:divBdr>
        </w:div>
        <w:div w:id="1261066144">
          <w:marLeft w:val="640"/>
          <w:marRight w:val="0"/>
          <w:marTop w:val="0"/>
          <w:marBottom w:val="0"/>
          <w:divBdr>
            <w:top w:val="none" w:sz="0" w:space="0" w:color="auto"/>
            <w:left w:val="none" w:sz="0" w:space="0" w:color="auto"/>
            <w:bottom w:val="none" w:sz="0" w:space="0" w:color="auto"/>
            <w:right w:val="none" w:sz="0" w:space="0" w:color="auto"/>
          </w:divBdr>
        </w:div>
        <w:div w:id="1305693155">
          <w:marLeft w:val="640"/>
          <w:marRight w:val="0"/>
          <w:marTop w:val="0"/>
          <w:marBottom w:val="0"/>
          <w:divBdr>
            <w:top w:val="none" w:sz="0" w:space="0" w:color="auto"/>
            <w:left w:val="none" w:sz="0" w:space="0" w:color="auto"/>
            <w:bottom w:val="none" w:sz="0" w:space="0" w:color="auto"/>
            <w:right w:val="none" w:sz="0" w:space="0" w:color="auto"/>
          </w:divBdr>
        </w:div>
        <w:div w:id="1311053834">
          <w:marLeft w:val="640"/>
          <w:marRight w:val="0"/>
          <w:marTop w:val="0"/>
          <w:marBottom w:val="0"/>
          <w:divBdr>
            <w:top w:val="none" w:sz="0" w:space="0" w:color="auto"/>
            <w:left w:val="none" w:sz="0" w:space="0" w:color="auto"/>
            <w:bottom w:val="none" w:sz="0" w:space="0" w:color="auto"/>
            <w:right w:val="none" w:sz="0" w:space="0" w:color="auto"/>
          </w:divBdr>
        </w:div>
        <w:div w:id="1327326246">
          <w:marLeft w:val="640"/>
          <w:marRight w:val="0"/>
          <w:marTop w:val="0"/>
          <w:marBottom w:val="0"/>
          <w:divBdr>
            <w:top w:val="none" w:sz="0" w:space="0" w:color="auto"/>
            <w:left w:val="none" w:sz="0" w:space="0" w:color="auto"/>
            <w:bottom w:val="none" w:sz="0" w:space="0" w:color="auto"/>
            <w:right w:val="none" w:sz="0" w:space="0" w:color="auto"/>
          </w:divBdr>
        </w:div>
        <w:div w:id="1380282610">
          <w:marLeft w:val="640"/>
          <w:marRight w:val="0"/>
          <w:marTop w:val="0"/>
          <w:marBottom w:val="0"/>
          <w:divBdr>
            <w:top w:val="none" w:sz="0" w:space="0" w:color="auto"/>
            <w:left w:val="none" w:sz="0" w:space="0" w:color="auto"/>
            <w:bottom w:val="none" w:sz="0" w:space="0" w:color="auto"/>
            <w:right w:val="none" w:sz="0" w:space="0" w:color="auto"/>
          </w:divBdr>
        </w:div>
        <w:div w:id="1391926469">
          <w:marLeft w:val="640"/>
          <w:marRight w:val="0"/>
          <w:marTop w:val="0"/>
          <w:marBottom w:val="0"/>
          <w:divBdr>
            <w:top w:val="none" w:sz="0" w:space="0" w:color="auto"/>
            <w:left w:val="none" w:sz="0" w:space="0" w:color="auto"/>
            <w:bottom w:val="none" w:sz="0" w:space="0" w:color="auto"/>
            <w:right w:val="none" w:sz="0" w:space="0" w:color="auto"/>
          </w:divBdr>
        </w:div>
        <w:div w:id="1409306730">
          <w:marLeft w:val="640"/>
          <w:marRight w:val="0"/>
          <w:marTop w:val="0"/>
          <w:marBottom w:val="0"/>
          <w:divBdr>
            <w:top w:val="none" w:sz="0" w:space="0" w:color="auto"/>
            <w:left w:val="none" w:sz="0" w:space="0" w:color="auto"/>
            <w:bottom w:val="none" w:sz="0" w:space="0" w:color="auto"/>
            <w:right w:val="none" w:sz="0" w:space="0" w:color="auto"/>
          </w:divBdr>
        </w:div>
        <w:div w:id="1458647997">
          <w:marLeft w:val="640"/>
          <w:marRight w:val="0"/>
          <w:marTop w:val="0"/>
          <w:marBottom w:val="0"/>
          <w:divBdr>
            <w:top w:val="none" w:sz="0" w:space="0" w:color="auto"/>
            <w:left w:val="none" w:sz="0" w:space="0" w:color="auto"/>
            <w:bottom w:val="none" w:sz="0" w:space="0" w:color="auto"/>
            <w:right w:val="none" w:sz="0" w:space="0" w:color="auto"/>
          </w:divBdr>
        </w:div>
        <w:div w:id="1491020662">
          <w:marLeft w:val="640"/>
          <w:marRight w:val="0"/>
          <w:marTop w:val="0"/>
          <w:marBottom w:val="0"/>
          <w:divBdr>
            <w:top w:val="none" w:sz="0" w:space="0" w:color="auto"/>
            <w:left w:val="none" w:sz="0" w:space="0" w:color="auto"/>
            <w:bottom w:val="none" w:sz="0" w:space="0" w:color="auto"/>
            <w:right w:val="none" w:sz="0" w:space="0" w:color="auto"/>
          </w:divBdr>
        </w:div>
        <w:div w:id="1509709689">
          <w:marLeft w:val="640"/>
          <w:marRight w:val="0"/>
          <w:marTop w:val="0"/>
          <w:marBottom w:val="0"/>
          <w:divBdr>
            <w:top w:val="none" w:sz="0" w:space="0" w:color="auto"/>
            <w:left w:val="none" w:sz="0" w:space="0" w:color="auto"/>
            <w:bottom w:val="none" w:sz="0" w:space="0" w:color="auto"/>
            <w:right w:val="none" w:sz="0" w:space="0" w:color="auto"/>
          </w:divBdr>
        </w:div>
        <w:div w:id="1565792389">
          <w:marLeft w:val="640"/>
          <w:marRight w:val="0"/>
          <w:marTop w:val="0"/>
          <w:marBottom w:val="0"/>
          <w:divBdr>
            <w:top w:val="none" w:sz="0" w:space="0" w:color="auto"/>
            <w:left w:val="none" w:sz="0" w:space="0" w:color="auto"/>
            <w:bottom w:val="none" w:sz="0" w:space="0" w:color="auto"/>
            <w:right w:val="none" w:sz="0" w:space="0" w:color="auto"/>
          </w:divBdr>
        </w:div>
        <w:div w:id="1585721137">
          <w:marLeft w:val="640"/>
          <w:marRight w:val="0"/>
          <w:marTop w:val="0"/>
          <w:marBottom w:val="0"/>
          <w:divBdr>
            <w:top w:val="none" w:sz="0" w:space="0" w:color="auto"/>
            <w:left w:val="none" w:sz="0" w:space="0" w:color="auto"/>
            <w:bottom w:val="none" w:sz="0" w:space="0" w:color="auto"/>
            <w:right w:val="none" w:sz="0" w:space="0" w:color="auto"/>
          </w:divBdr>
        </w:div>
        <w:div w:id="1592618089">
          <w:marLeft w:val="640"/>
          <w:marRight w:val="0"/>
          <w:marTop w:val="0"/>
          <w:marBottom w:val="0"/>
          <w:divBdr>
            <w:top w:val="none" w:sz="0" w:space="0" w:color="auto"/>
            <w:left w:val="none" w:sz="0" w:space="0" w:color="auto"/>
            <w:bottom w:val="none" w:sz="0" w:space="0" w:color="auto"/>
            <w:right w:val="none" w:sz="0" w:space="0" w:color="auto"/>
          </w:divBdr>
        </w:div>
        <w:div w:id="1630437302">
          <w:marLeft w:val="640"/>
          <w:marRight w:val="0"/>
          <w:marTop w:val="0"/>
          <w:marBottom w:val="0"/>
          <w:divBdr>
            <w:top w:val="none" w:sz="0" w:space="0" w:color="auto"/>
            <w:left w:val="none" w:sz="0" w:space="0" w:color="auto"/>
            <w:bottom w:val="none" w:sz="0" w:space="0" w:color="auto"/>
            <w:right w:val="none" w:sz="0" w:space="0" w:color="auto"/>
          </w:divBdr>
        </w:div>
        <w:div w:id="1658802008">
          <w:marLeft w:val="640"/>
          <w:marRight w:val="0"/>
          <w:marTop w:val="0"/>
          <w:marBottom w:val="0"/>
          <w:divBdr>
            <w:top w:val="none" w:sz="0" w:space="0" w:color="auto"/>
            <w:left w:val="none" w:sz="0" w:space="0" w:color="auto"/>
            <w:bottom w:val="none" w:sz="0" w:space="0" w:color="auto"/>
            <w:right w:val="none" w:sz="0" w:space="0" w:color="auto"/>
          </w:divBdr>
        </w:div>
        <w:div w:id="1687976704">
          <w:marLeft w:val="640"/>
          <w:marRight w:val="0"/>
          <w:marTop w:val="0"/>
          <w:marBottom w:val="0"/>
          <w:divBdr>
            <w:top w:val="none" w:sz="0" w:space="0" w:color="auto"/>
            <w:left w:val="none" w:sz="0" w:space="0" w:color="auto"/>
            <w:bottom w:val="none" w:sz="0" w:space="0" w:color="auto"/>
            <w:right w:val="none" w:sz="0" w:space="0" w:color="auto"/>
          </w:divBdr>
        </w:div>
        <w:div w:id="1706371550">
          <w:marLeft w:val="640"/>
          <w:marRight w:val="0"/>
          <w:marTop w:val="0"/>
          <w:marBottom w:val="0"/>
          <w:divBdr>
            <w:top w:val="none" w:sz="0" w:space="0" w:color="auto"/>
            <w:left w:val="none" w:sz="0" w:space="0" w:color="auto"/>
            <w:bottom w:val="none" w:sz="0" w:space="0" w:color="auto"/>
            <w:right w:val="none" w:sz="0" w:space="0" w:color="auto"/>
          </w:divBdr>
        </w:div>
        <w:div w:id="1732119293">
          <w:marLeft w:val="640"/>
          <w:marRight w:val="0"/>
          <w:marTop w:val="0"/>
          <w:marBottom w:val="0"/>
          <w:divBdr>
            <w:top w:val="none" w:sz="0" w:space="0" w:color="auto"/>
            <w:left w:val="none" w:sz="0" w:space="0" w:color="auto"/>
            <w:bottom w:val="none" w:sz="0" w:space="0" w:color="auto"/>
            <w:right w:val="none" w:sz="0" w:space="0" w:color="auto"/>
          </w:divBdr>
        </w:div>
        <w:div w:id="1777021432">
          <w:marLeft w:val="640"/>
          <w:marRight w:val="0"/>
          <w:marTop w:val="0"/>
          <w:marBottom w:val="0"/>
          <w:divBdr>
            <w:top w:val="none" w:sz="0" w:space="0" w:color="auto"/>
            <w:left w:val="none" w:sz="0" w:space="0" w:color="auto"/>
            <w:bottom w:val="none" w:sz="0" w:space="0" w:color="auto"/>
            <w:right w:val="none" w:sz="0" w:space="0" w:color="auto"/>
          </w:divBdr>
        </w:div>
        <w:div w:id="1875341178">
          <w:marLeft w:val="640"/>
          <w:marRight w:val="0"/>
          <w:marTop w:val="0"/>
          <w:marBottom w:val="0"/>
          <w:divBdr>
            <w:top w:val="none" w:sz="0" w:space="0" w:color="auto"/>
            <w:left w:val="none" w:sz="0" w:space="0" w:color="auto"/>
            <w:bottom w:val="none" w:sz="0" w:space="0" w:color="auto"/>
            <w:right w:val="none" w:sz="0" w:space="0" w:color="auto"/>
          </w:divBdr>
        </w:div>
        <w:div w:id="1917932320">
          <w:marLeft w:val="640"/>
          <w:marRight w:val="0"/>
          <w:marTop w:val="0"/>
          <w:marBottom w:val="0"/>
          <w:divBdr>
            <w:top w:val="none" w:sz="0" w:space="0" w:color="auto"/>
            <w:left w:val="none" w:sz="0" w:space="0" w:color="auto"/>
            <w:bottom w:val="none" w:sz="0" w:space="0" w:color="auto"/>
            <w:right w:val="none" w:sz="0" w:space="0" w:color="auto"/>
          </w:divBdr>
        </w:div>
        <w:div w:id="1957835809">
          <w:marLeft w:val="640"/>
          <w:marRight w:val="0"/>
          <w:marTop w:val="0"/>
          <w:marBottom w:val="0"/>
          <w:divBdr>
            <w:top w:val="none" w:sz="0" w:space="0" w:color="auto"/>
            <w:left w:val="none" w:sz="0" w:space="0" w:color="auto"/>
            <w:bottom w:val="none" w:sz="0" w:space="0" w:color="auto"/>
            <w:right w:val="none" w:sz="0" w:space="0" w:color="auto"/>
          </w:divBdr>
        </w:div>
        <w:div w:id="2114739321">
          <w:marLeft w:val="640"/>
          <w:marRight w:val="0"/>
          <w:marTop w:val="0"/>
          <w:marBottom w:val="0"/>
          <w:divBdr>
            <w:top w:val="none" w:sz="0" w:space="0" w:color="auto"/>
            <w:left w:val="none" w:sz="0" w:space="0" w:color="auto"/>
            <w:bottom w:val="none" w:sz="0" w:space="0" w:color="auto"/>
            <w:right w:val="none" w:sz="0" w:space="0" w:color="auto"/>
          </w:divBdr>
        </w:div>
        <w:div w:id="2140611139">
          <w:marLeft w:val="640"/>
          <w:marRight w:val="0"/>
          <w:marTop w:val="0"/>
          <w:marBottom w:val="0"/>
          <w:divBdr>
            <w:top w:val="none" w:sz="0" w:space="0" w:color="auto"/>
            <w:left w:val="none" w:sz="0" w:space="0" w:color="auto"/>
            <w:bottom w:val="none" w:sz="0" w:space="0" w:color="auto"/>
            <w:right w:val="none" w:sz="0" w:space="0" w:color="auto"/>
          </w:divBdr>
        </w:div>
      </w:divsChild>
    </w:div>
    <w:div w:id="2111966312">
      <w:bodyDiv w:val="1"/>
      <w:marLeft w:val="0"/>
      <w:marRight w:val="0"/>
      <w:marTop w:val="0"/>
      <w:marBottom w:val="0"/>
      <w:divBdr>
        <w:top w:val="none" w:sz="0" w:space="0" w:color="auto"/>
        <w:left w:val="none" w:sz="0" w:space="0" w:color="auto"/>
        <w:bottom w:val="none" w:sz="0" w:space="0" w:color="auto"/>
        <w:right w:val="none" w:sz="0" w:space="0" w:color="auto"/>
      </w:divBdr>
      <w:divsChild>
        <w:div w:id="16394211">
          <w:marLeft w:val="640"/>
          <w:marRight w:val="0"/>
          <w:marTop w:val="0"/>
          <w:marBottom w:val="0"/>
          <w:divBdr>
            <w:top w:val="none" w:sz="0" w:space="0" w:color="auto"/>
            <w:left w:val="none" w:sz="0" w:space="0" w:color="auto"/>
            <w:bottom w:val="none" w:sz="0" w:space="0" w:color="auto"/>
            <w:right w:val="none" w:sz="0" w:space="0" w:color="auto"/>
          </w:divBdr>
        </w:div>
        <w:div w:id="24402794">
          <w:marLeft w:val="640"/>
          <w:marRight w:val="0"/>
          <w:marTop w:val="0"/>
          <w:marBottom w:val="0"/>
          <w:divBdr>
            <w:top w:val="none" w:sz="0" w:space="0" w:color="auto"/>
            <w:left w:val="none" w:sz="0" w:space="0" w:color="auto"/>
            <w:bottom w:val="none" w:sz="0" w:space="0" w:color="auto"/>
            <w:right w:val="none" w:sz="0" w:space="0" w:color="auto"/>
          </w:divBdr>
        </w:div>
        <w:div w:id="78910847">
          <w:marLeft w:val="640"/>
          <w:marRight w:val="0"/>
          <w:marTop w:val="0"/>
          <w:marBottom w:val="0"/>
          <w:divBdr>
            <w:top w:val="none" w:sz="0" w:space="0" w:color="auto"/>
            <w:left w:val="none" w:sz="0" w:space="0" w:color="auto"/>
            <w:bottom w:val="none" w:sz="0" w:space="0" w:color="auto"/>
            <w:right w:val="none" w:sz="0" w:space="0" w:color="auto"/>
          </w:divBdr>
        </w:div>
        <w:div w:id="117916149">
          <w:marLeft w:val="640"/>
          <w:marRight w:val="0"/>
          <w:marTop w:val="0"/>
          <w:marBottom w:val="0"/>
          <w:divBdr>
            <w:top w:val="none" w:sz="0" w:space="0" w:color="auto"/>
            <w:left w:val="none" w:sz="0" w:space="0" w:color="auto"/>
            <w:bottom w:val="none" w:sz="0" w:space="0" w:color="auto"/>
            <w:right w:val="none" w:sz="0" w:space="0" w:color="auto"/>
          </w:divBdr>
        </w:div>
        <w:div w:id="129637556">
          <w:marLeft w:val="640"/>
          <w:marRight w:val="0"/>
          <w:marTop w:val="0"/>
          <w:marBottom w:val="0"/>
          <w:divBdr>
            <w:top w:val="none" w:sz="0" w:space="0" w:color="auto"/>
            <w:left w:val="none" w:sz="0" w:space="0" w:color="auto"/>
            <w:bottom w:val="none" w:sz="0" w:space="0" w:color="auto"/>
            <w:right w:val="none" w:sz="0" w:space="0" w:color="auto"/>
          </w:divBdr>
        </w:div>
        <w:div w:id="196240089">
          <w:marLeft w:val="640"/>
          <w:marRight w:val="0"/>
          <w:marTop w:val="0"/>
          <w:marBottom w:val="0"/>
          <w:divBdr>
            <w:top w:val="none" w:sz="0" w:space="0" w:color="auto"/>
            <w:left w:val="none" w:sz="0" w:space="0" w:color="auto"/>
            <w:bottom w:val="none" w:sz="0" w:space="0" w:color="auto"/>
            <w:right w:val="none" w:sz="0" w:space="0" w:color="auto"/>
          </w:divBdr>
        </w:div>
        <w:div w:id="263073726">
          <w:marLeft w:val="640"/>
          <w:marRight w:val="0"/>
          <w:marTop w:val="0"/>
          <w:marBottom w:val="0"/>
          <w:divBdr>
            <w:top w:val="none" w:sz="0" w:space="0" w:color="auto"/>
            <w:left w:val="none" w:sz="0" w:space="0" w:color="auto"/>
            <w:bottom w:val="none" w:sz="0" w:space="0" w:color="auto"/>
            <w:right w:val="none" w:sz="0" w:space="0" w:color="auto"/>
          </w:divBdr>
        </w:div>
        <w:div w:id="282077779">
          <w:marLeft w:val="640"/>
          <w:marRight w:val="0"/>
          <w:marTop w:val="0"/>
          <w:marBottom w:val="0"/>
          <w:divBdr>
            <w:top w:val="none" w:sz="0" w:space="0" w:color="auto"/>
            <w:left w:val="none" w:sz="0" w:space="0" w:color="auto"/>
            <w:bottom w:val="none" w:sz="0" w:space="0" w:color="auto"/>
            <w:right w:val="none" w:sz="0" w:space="0" w:color="auto"/>
          </w:divBdr>
        </w:div>
        <w:div w:id="313488738">
          <w:marLeft w:val="640"/>
          <w:marRight w:val="0"/>
          <w:marTop w:val="0"/>
          <w:marBottom w:val="0"/>
          <w:divBdr>
            <w:top w:val="none" w:sz="0" w:space="0" w:color="auto"/>
            <w:left w:val="none" w:sz="0" w:space="0" w:color="auto"/>
            <w:bottom w:val="none" w:sz="0" w:space="0" w:color="auto"/>
            <w:right w:val="none" w:sz="0" w:space="0" w:color="auto"/>
          </w:divBdr>
        </w:div>
        <w:div w:id="323557571">
          <w:marLeft w:val="640"/>
          <w:marRight w:val="0"/>
          <w:marTop w:val="0"/>
          <w:marBottom w:val="0"/>
          <w:divBdr>
            <w:top w:val="none" w:sz="0" w:space="0" w:color="auto"/>
            <w:left w:val="none" w:sz="0" w:space="0" w:color="auto"/>
            <w:bottom w:val="none" w:sz="0" w:space="0" w:color="auto"/>
            <w:right w:val="none" w:sz="0" w:space="0" w:color="auto"/>
          </w:divBdr>
        </w:div>
        <w:div w:id="337658257">
          <w:marLeft w:val="640"/>
          <w:marRight w:val="0"/>
          <w:marTop w:val="0"/>
          <w:marBottom w:val="0"/>
          <w:divBdr>
            <w:top w:val="none" w:sz="0" w:space="0" w:color="auto"/>
            <w:left w:val="none" w:sz="0" w:space="0" w:color="auto"/>
            <w:bottom w:val="none" w:sz="0" w:space="0" w:color="auto"/>
            <w:right w:val="none" w:sz="0" w:space="0" w:color="auto"/>
          </w:divBdr>
        </w:div>
        <w:div w:id="453058093">
          <w:marLeft w:val="640"/>
          <w:marRight w:val="0"/>
          <w:marTop w:val="0"/>
          <w:marBottom w:val="0"/>
          <w:divBdr>
            <w:top w:val="none" w:sz="0" w:space="0" w:color="auto"/>
            <w:left w:val="none" w:sz="0" w:space="0" w:color="auto"/>
            <w:bottom w:val="none" w:sz="0" w:space="0" w:color="auto"/>
            <w:right w:val="none" w:sz="0" w:space="0" w:color="auto"/>
          </w:divBdr>
        </w:div>
        <w:div w:id="463890581">
          <w:marLeft w:val="640"/>
          <w:marRight w:val="0"/>
          <w:marTop w:val="0"/>
          <w:marBottom w:val="0"/>
          <w:divBdr>
            <w:top w:val="none" w:sz="0" w:space="0" w:color="auto"/>
            <w:left w:val="none" w:sz="0" w:space="0" w:color="auto"/>
            <w:bottom w:val="none" w:sz="0" w:space="0" w:color="auto"/>
            <w:right w:val="none" w:sz="0" w:space="0" w:color="auto"/>
          </w:divBdr>
        </w:div>
        <w:div w:id="511798680">
          <w:marLeft w:val="640"/>
          <w:marRight w:val="0"/>
          <w:marTop w:val="0"/>
          <w:marBottom w:val="0"/>
          <w:divBdr>
            <w:top w:val="none" w:sz="0" w:space="0" w:color="auto"/>
            <w:left w:val="none" w:sz="0" w:space="0" w:color="auto"/>
            <w:bottom w:val="none" w:sz="0" w:space="0" w:color="auto"/>
            <w:right w:val="none" w:sz="0" w:space="0" w:color="auto"/>
          </w:divBdr>
        </w:div>
        <w:div w:id="539896696">
          <w:marLeft w:val="640"/>
          <w:marRight w:val="0"/>
          <w:marTop w:val="0"/>
          <w:marBottom w:val="0"/>
          <w:divBdr>
            <w:top w:val="none" w:sz="0" w:space="0" w:color="auto"/>
            <w:left w:val="none" w:sz="0" w:space="0" w:color="auto"/>
            <w:bottom w:val="none" w:sz="0" w:space="0" w:color="auto"/>
            <w:right w:val="none" w:sz="0" w:space="0" w:color="auto"/>
          </w:divBdr>
        </w:div>
        <w:div w:id="545724567">
          <w:marLeft w:val="640"/>
          <w:marRight w:val="0"/>
          <w:marTop w:val="0"/>
          <w:marBottom w:val="0"/>
          <w:divBdr>
            <w:top w:val="none" w:sz="0" w:space="0" w:color="auto"/>
            <w:left w:val="none" w:sz="0" w:space="0" w:color="auto"/>
            <w:bottom w:val="none" w:sz="0" w:space="0" w:color="auto"/>
            <w:right w:val="none" w:sz="0" w:space="0" w:color="auto"/>
          </w:divBdr>
        </w:div>
        <w:div w:id="571623445">
          <w:marLeft w:val="640"/>
          <w:marRight w:val="0"/>
          <w:marTop w:val="0"/>
          <w:marBottom w:val="0"/>
          <w:divBdr>
            <w:top w:val="none" w:sz="0" w:space="0" w:color="auto"/>
            <w:left w:val="none" w:sz="0" w:space="0" w:color="auto"/>
            <w:bottom w:val="none" w:sz="0" w:space="0" w:color="auto"/>
            <w:right w:val="none" w:sz="0" w:space="0" w:color="auto"/>
          </w:divBdr>
        </w:div>
        <w:div w:id="669412021">
          <w:marLeft w:val="640"/>
          <w:marRight w:val="0"/>
          <w:marTop w:val="0"/>
          <w:marBottom w:val="0"/>
          <w:divBdr>
            <w:top w:val="none" w:sz="0" w:space="0" w:color="auto"/>
            <w:left w:val="none" w:sz="0" w:space="0" w:color="auto"/>
            <w:bottom w:val="none" w:sz="0" w:space="0" w:color="auto"/>
            <w:right w:val="none" w:sz="0" w:space="0" w:color="auto"/>
          </w:divBdr>
        </w:div>
        <w:div w:id="683554493">
          <w:marLeft w:val="640"/>
          <w:marRight w:val="0"/>
          <w:marTop w:val="0"/>
          <w:marBottom w:val="0"/>
          <w:divBdr>
            <w:top w:val="none" w:sz="0" w:space="0" w:color="auto"/>
            <w:left w:val="none" w:sz="0" w:space="0" w:color="auto"/>
            <w:bottom w:val="none" w:sz="0" w:space="0" w:color="auto"/>
            <w:right w:val="none" w:sz="0" w:space="0" w:color="auto"/>
          </w:divBdr>
        </w:div>
        <w:div w:id="708650680">
          <w:marLeft w:val="640"/>
          <w:marRight w:val="0"/>
          <w:marTop w:val="0"/>
          <w:marBottom w:val="0"/>
          <w:divBdr>
            <w:top w:val="none" w:sz="0" w:space="0" w:color="auto"/>
            <w:left w:val="none" w:sz="0" w:space="0" w:color="auto"/>
            <w:bottom w:val="none" w:sz="0" w:space="0" w:color="auto"/>
            <w:right w:val="none" w:sz="0" w:space="0" w:color="auto"/>
          </w:divBdr>
        </w:div>
        <w:div w:id="719131951">
          <w:marLeft w:val="640"/>
          <w:marRight w:val="0"/>
          <w:marTop w:val="0"/>
          <w:marBottom w:val="0"/>
          <w:divBdr>
            <w:top w:val="none" w:sz="0" w:space="0" w:color="auto"/>
            <w:left w:val="none" w:sz="0" w:space="0" w:color="auto"/>
            <w:bottom w:val="none" w:sz="0" w:space="0" w:color="auto"/>
            <w:right w:val="none" w:sz="0" w:space="0" w:color="auto"/>
          </w:divBdr>
        </w:div>
        <w:div w:id="743525468">
          <w:marLeft w:val="640"/>
          <w:marRight w:val="0"/>
          <w:marTop w:val="0"/>
          <w:marBottom w:val="0"/>
          <w:divBdr>
            <w:top w:val="none" w:sz="0" w:space="0" w:color="auto"/>
            <w:left w:val="none" w:sz="0" w:space="0" w:color="auto"/>
            <w:bottom w:val="none" w:sz="0" w:space="0" w:color="auto"/>
            <w:right w:val="none" w:sz="0" w:space="0" w:color="auto"/>
          </w:divBdr>
        </w:div>
        <w:div w:id="745108974">
          <w:marLeft w:val="640"/>
          <w:marRight w:val="0"/>
          <w:marTop w:val="0"/>
          <w:marBottom w:val="0"/>
          <w:divBdr>
            <w:top w:val="none" w:sz="0" w:space="0" w:color="auto"/>
            <w:left w:val="none" w:sz="0" w:space="0" w:color="auto"/>
            <w:bottom w:val="none" w:sz="0" w:space="0" w:color="auto"/>
            <w:right w:val="none" w:sz="0" w:space="0" w:color="auto"/>
          </w:divBdr>
        </w:div>
        <w:div w:id="759105656">
          <w:marLeft w:val="640"/>
          <w:marRight w:val="0"/>
          <w:marTop w:val="0"/>
          <w:marBottom w:val="0"/>
          <w:divBdr>
            <w:top w:val="none" w:sz="0" w:space="0" w:color="auto"/>
            <w:left w:val="none" w:sz="0" w:space="0" w:color="auto"/>
            <w:bottom w:val="none" w:sz="0" w:space="0" w:color="auto"/>
            <w:right w:val="none" w:sz="0" w:space="0" w:color="auto"/>
          </w:divBdr>
        </w:div>
        <w:div w:id="791629259">
          <w:marLeft w:val="640"/>
          <w:marRight w:val="0"/>
          <w:marTop w:val="0"/>
          <w:marBottom w:val="0"/>
          <w:divBdr>
            <w:top w:val="none" w:sz="0" w:space="0" w:color="auto"/>
            <w:left w:val="none" w:sz="0" w:space="0" w:color="auto"/>
            <w:bottom w:val="none" w:sz="0" w:space="0" w:color="auto"/>
            <w:right w:val="none" w:sz="0" w:space="0" w:color="auto"/>
          </w:divBdr>
        </w:div>
        <w:div w:id="871502426">
          <w:marLeft w:val="640"/>
          <w:marRight w:val="0"/>
          <w:marTop w:val="0"/>
          <w:marBottom w:val="0"/>
          <w:divBdr>
            <w:top w:val="none" w:sz="0" w:space="0" w:color="auto"/>
            <w:left w:val="none" w:sz="0" w:space="0" w:color="auto"/>
            <w:bottom w:val="none" w:sz="0" w:space="0" w:color="auto"/>
            <w:right w:val="none" w:sz="0" w:space="0" w:color="auto"/>
          </w:divBdr>
        </w:div>
        <w:div w:id="878053541">
          <w:marLeft w:val="640"/>
          <w:marRight w:val="0"/>
          <w:marTop w:val="0"/>
          <w:marBottom w:val="0"/>
          <w:divBdr>
            <w:top w:val="none" w:sz="0" w:space="0" w:color="auto"/>
            <w:left w:val="none" w:sz="0" w:space="0" w:color="auto"/>
            <w:bottom w:val="none" w:sz="0" w:space="0" w:color="auto"/>
            <w:right w:val="none" w:sz="0" w:space="0" w:color="auto"/>
          </w:divBdr>
        </w:div>
        <w:div w:id="917445336">
          <w:marLeft w:val="640"/>
          <w:marRight w:val="0"/>
          <w:marTop w:val="0"/>
          <w:marBottom w:val="0"/>
          <w:divBdr>
            <w:top w:val="none" w:sz="0" w:space="0" w:color="auto"/>
            <w:left w:val="none" w:sz="0" w:space="0" w:color="auto"/>
            <w:bottom w:val="none" w:sz="0" w:space="0" w:color="auto"/>
            <w:right w:val="none" w:sz="0" w:space="0" w:color="auto"/>
          </w:divBdr>
        </w:div>
        <w:div w:id="939677904">
          <w:marLeft w:val="640"/>
          <w:marRight w:val="0"/>
          <w:marTop w:val="0"/>
          <w:marBottom w:val="0"/>
          <w:divBdr>
            <w:top w:val="none" w:sz="0" w:space="0" w:color="auto"/>
            <w:left w:val="none" w:sz="0" w:space="0" w:color="auto"/>
            <w:bottom w:val="none" w:sz="0" w:space="0" w:color="auto"/>
            <w:right w:val="none" w:sz="0" w:space="0" w:color="auto"/>
          </w:divBdr>
        </w:div>
        <w:div w:id="958758763">
          <w:marLeft w:val="640"/>
          <w:marRight w:val="0"/>
          <w:marTop w:val="0"/>
          <w:marBottom w:val="0"/>
          <w:divBdr>
            <w:top w:val="none" w:sz="0" w:space="0" w:color="auto"/>
            <w:left w:val="none" w:sz="0" w:space="0" w:color="auto"/>
            <w:bottom w:val="none" w:sz="0" w:space="0" w:color="auto"/>
            <w:right w:val="none" w:sz="0" w:space="0" w:color="auto"/>
          </w:divBdr>
        </w:div>
        <w:div w:id="1008675150">
          <w:marLeft w:val="640"/>
          <w:marRight w:val="0"/>
          <w:marTop w:val="0"/>
          <w:marBottom w:val="0"/>
          <w:divBdr>
            <w:top w:val="none" w:sz="0" w:space="0" w:color="auto"/>
            <w:left w:val="none" w:sz="0" w:space="0" w:color="auto"/>
            <w:bottom w:val="none" w:sz="0" w:space="0" w:color="auto"/>
            <w:right w:val="none" w:sz="0" w:space="0" w:color="auto"/>
          </w:divBdr>
        </w:div>
        <w:div w:id="1065372434">
          <w:marLeft w:val="640"/>
          <w:marRight w:val="0"/>
          <w:marTop w:val="0"/>
          <w:marBottom w:val="0"/>
          <w:divBdr>
            <w:top w:val="none" w:sz="0" w:space="0" w:color="auto"/>
            <w:left w:val="none" w:sz="0" w:space="0" w:color="auto"/>
            <w:bottom w:val="none" w:sz="0" w:space="0" w:color="auto"/>
            <w:right w:val="none" w:sz="0" w:space="0" w:color="auto"/>
          </w:divBdr>
        </w:div>
        <w:div w:id="1113549009">
          <w:marLeft w:val="640"/>
          <w:marRight w:val="0"/>
          <w:marTop w:val="0"/>
          <w:marBottom w:val="0"/>
          <w:divBdr>
            <w:top w:val="none" w:sz="0" w:space="0" w:color="auto"/>
            <w:left w:val="none" w:sz="0" w:space="0" w:color="auto"/>
            <w:bottom w:val="none" w:sz="0" w:space="0" w:color="auto"/>
            <w:right w:val="none" w:sz="0" w:space="0" w:color="auto"/>
          </w:divBdr>
        </w:div>
        <w:div w:id="1165780645">
          <w:marLeft w:val="640"/>
          <w:marRight w:val="0"/>
          <w:marTop w:val="0"/>
          <w:marBottom w:val="0"/>
          <w:divBdr>
            <w:top w:val="none" w:sz="0" w:space="0" w:color="auto"/>
            <w:left w:val="none" w:sz="0" w:space="0" w:color="auto"/>
            <w:bottom w:val="none" w:sz="0" w:space="0" w:color="auto"/>
            <w:right w:val="none" w:sz="0" w:space="0" w:color="auto"/>
          </w:divBdr>
        </w:div>
        <w:div w:id="1188711075">
          <w:marLeft w:val="640"/>
          <w:marRight w:val="0"/>
          <w:marTop w:val="0"/>
          <w:marBottom w:val="0"/>
          <w:divBdr>
            <w:top w:val="none" w:sz="0" w:space="0" w:color="auto"/>
            <w:left w:val="none" w:sz="0" w:space="0" w:color="auto"/>
            <w:bottom w:val="none" w:sz="0" w:space="0" w:color="auto"/>
            <w:right w:val="none" w:sz="0" w:space="0" w:color="auto"/>
          </w:divBdr>
        </w:div>
        <w:div w:id="1228221277">
          <w:marLeft w:val="640"/>
          <w:marRight w:val="0"/>
          <w:marTop w:val="0"/>
          <w:marBottom w:val="0"/>
          <w:divBdr>
            <w:top w:val="none" w:sz="0" w:space="0" w:color="auto"/>
            <w:left w:val="none" w:sz="0" w:space="0" w:color="auto"/>
            <w:bottom w:val="none" w:sz="0" w:space="0" w:color="auto"/>
            <w:right w:val="none" w:sz="0" w:space="0" w:color="auto"/>
          </w:divBdr>
        </w:div>
        <w:div w:id="1303536725">
          <w:marLeft w:val="640"/>
          <w:marRight w:val="0"/>
          <w:marTop w:val="0"/>
          <w:marBottom w:val="0"/>
          <w:divBdr>
            <w:top w:val="none" w:sz="0" w:space="0" w:color="auto"/>
            <w:left w:val="none" w:sz="0" w:space="0" w:color="auto"/>
            <w:bottom w:val="none" w:sz="0" w:space="0" w:color="auto"/>
            <w:right w:val="none" w:sz="0" w:space="0" w:color="auto"/>
          </w:divBdr>
        </w:div>
        <w:div w:id="1319771456">
          <w:marLeft w:val="640"/>
          <w:marRight w:val="0"/>
          <w:marTop w:val="0"/>
          <w:marBottom w:val="0"/>
          <w:divBdr>
            <w:top w:val="none" w:sz="0" w:space="0" w:color="auto"/>
            <w:left w:val="none" w:sz="0" w:space="0" w:color="auto"/>
            <w:bottom w:val="none" w:sz="0" w:space="0" w:color="auto"/>
            <w:right w:val="none" w:sz="0" w:space="0" w:color="auto"/>
          </w:divBdr>
        </w:div>
        <w:div w:id="1344933911">
          <w:marLeft w:val="640"/>
          <w:marRight w:val="0"/>
          <w:marTop w:val="0"/>
          <w:marBottom w:val="0"/>
          <w:divBdr>
            <w:top w:val="none" w:sz="0" w:space="0" w:color="auto"/>
            <w:left w:val="none" w:sz="0" w:space="0" w:color="auto"/>
            <w:bottom w:val="none" w:sz="0" w:space="0" w:color="auto"/>
            <w:right w:val="none" w:sz="0" w:space="0" w:color="auto"/>
          </w:divBdr>
        </w:div>
        <w:div w:id="1369068382">
          <w:marLeft w:val="640"/>
          <w:marRight w:val="0"/>
          <w:marTop w:val="0"/>
          <w:marBottom w:val="0"/>
          <w:divBdr>
            <w:top w:val="none" w:sz="0" w:space="0" w:color="auto"/>
            <w:left w:val="none" w:sz="0" w:space="0" w:color="auto"/>
            <w:bottom w:val="none" w:sz="0" w:space="0" w:color="auto"/>
            <w:right w:val="none" w:sz="0" w:space="0" w:color="auto"/>
          </w:divBdr>
        </w:div>
        <w:div w:id="1372342690">
          <w:marLeft w:val="640"/>
          <w:marRight w:val="0"/>
          <w:marTop w:val="0"/>
          <w:marBottom w:val="0"/>
          <w:divBdr>
            <w:top w:val="none" w:sz="0" w:space="0" w:color="auto"/>
            <w:left w:val="none" w:sz="0" w:space="0" w:color="auto"/>
            <w:bottom w:val="none" w:sz="0" w:space="0" w:color="auto"/>
            <w:right w:val="none" w:sz="0" w:space="0" w:color="auto"/>
          </w:divBdr>
        </w:div>
        <w:div w:id="1425031693">
          <w:marLeft w:val="640"/>
          <w:marRight w:val="0"/>
          <w:marTop w:val="0"/>
          <w:marBottom w:val="0"/>
          <w:divBdr>
            <w:top w:val="none" w:sz="0" w:space="0" w:color="auto"/>
            <w:left w:val="none" w:sz="0" w:space="0" w:color="auto"/>
            <w:bottom w:val="none" w:sz="0" w:space="0" w:color="auto"/>
            <w:right w:val="none" w:sz="0" w:space="0" w:color="auto"/>
          </w:divBdr>
        </w:div>
        <w:div w:id="1467039674">
          <w:marLeft w:val="640"/>
          <w:marRight w:val="0"/>
          <w:marTop w:val="0"/>
          <w:marBottom w:val="0"/>
          <w:divBdr>
            <w:top w:val="none" w:sz="0" w:space="0" w:color="auto"/>
            <w:left w:val="none" w:sz="0" w:space="0" w:color="auto"/>
            <w:bottom w:val="none" w:sz="0" w:space="0" w:color="auto"/>
            <w:right w:val="none" w:sz="0" w:space="0" w:color="auto"/>
          </w:divBdr>
        </w:div>
        <w:div w:id="1498500611">
          <w:marLeft w:val="640"/>
          <w:marRight w:val="0"/>
          <w:marTop w:val="0"/>
          <w:marBottom w:val="0"/>
          <w:divBdr>
            <w:top w:val="none" w:sz="0" w:space="0" w:color="auto"/>
            <w:left w:val="none" w:sz="0" w:space="0" w:color="auto"/>
            <w:bottom w:val="none" w:sz="0" w:space="0" w:color="auto"/>
            <w:right w:val="none" w:sz="0" w:space="0" w:color="auto"/>
          </w:divBdr>
        </w:div>
        <w:div w:id="1504970344">
          <w:marLeft w:val="640"/>
          <w:marRight w:val="0"/>
          <w:marTop w:val="0"/>
          <w:marBottom w:val="0"/>
          <w:divBdr>
            <w:top w:val="none" w:sz="0" w:space="0" w:color="auto"/>
            <w:left w:val="none" w:sz="0" w:space="0" w:color="auto"/>
            <w:bottom w:val="none" w:sz="0" w:space="0" w:color="auto"/>
            <w:right w:val="none" w:sz="0" w:space="0" w:color="auto"/>
          </w:divBdr>
        </w:div>
        <w:div w:id="1508056236">
          <w:marLeft w:val="640"/>
          <w:marRight w:val="0"/>
          <w:marTop w:val="0"/>
          <w:marBottom w:val="0"/>
          <w:divBdr>
            <w:top w:val="none" w:sz="0" w:space="0" w:color="auto"/>
            <w:left w:val="none" w:sz="0" w:space="0" w:color="auto"/>
            <w:bottom w:val="none" w:sz="0" w:space="0" w:color="auto"/>
            <w:right w:val="none" w:sz="0" w:space="0" w:color="auto"/>
          </w:divBdr>
        </w:div>
        <w:div w:id="1556039178">
          <w:marLeft w:val="640"/>
          <w:marRight w:val="0"/>
          <w:marTop w:val="0"/>
          <w:marBottom w:val="0"/>
          <w:divBdr>
            <w:top w:val="none" w:sz="0" w:space="0" w:color="auto"/>
            <w:left w:val="none" w:sz="0" w:space="0" w:color="auto"/>
            <w:bottom w:val="none" w:sz="0" w:space="0" w:color="auto"/>
            <w:right w:val="none" w:sz="0" w:space="0" w:color="auto"/>
          </w:divBdr>
        </w:div>
        <w:div w:id="1641686402">
          <w:marLeft w:val="640"/>
          <w:marRight w:val="0"/>
          <w:marTop w:val="0"/>
          <w:marBottom w:val="0"/>
          <w:divBdr>
            <w:top w:val="none" w:sz="0" w:space="0" w:color="auto"/>
            <w:left w:val="none" w:sz="0" w:space="0" w:color="auto"/>
            <w:bottom w:val="none" w:sz="0" w:space="0" w:color="auto"/>
            <w:right w:val="none" w:sz="0" w:space="0" w:color="auto"/>
          </w:divBdr>
        </w:div>
        <w:div w:id="1652054899">
          <w:marLeft w:val="640"/>
          <w:marRight w:val="0"/>
          <w:marTop w:val="0"/>
          <w:marBottom w:val="0"/>
          <w:divBdr>
            <w:top w:val="none" w:sz="0" w:space="0" w:color="auto"/>
            <w:left w:val="none" w:sz="0" w:space="0" w:color="auto"/>
            <w:bottom w:val="none" w:sz="0" w:space="0" w:color="auto"/>
            <w:right w:val="none" w:sz="0" w:space="0" w:color="auto"/>
          </w:divBdr>
        </w:div>
        <w:div w:id="1671326389">
          <w:marLeft w:val="640"/>
          <w:marRight w:val="0"/>
          <w:marTop w:val="0"/>
          <w:marBottom w:val="0"/>
          <w:divBdr>
            <w:top w:val="none" w:sz="0" w:space="0" w:color="auto"/>
            <w:left w:val="none" w:sz="0" w:space="0" w:color="auto"/>
            <w:bottom w:val="none" w:sz="0" w:space="0" w:color="auto"/>
            <w:right w:val="none" w:sz="0" w:space="0" w:color="auto"/>
          </w:divBdr>
        </w:div>
        <w:div w:id="1688603405">
          <w:marLeft w:val="640"/>
          <w:marRight w:val="0"/>
          <w:marTop w:val="0"/>
          <w:marBottom w:val="0"/>
          <w:divBdr>
            <w:top w:val="none" w:sz="0" w:space="0" w:color="auto"/>
            <w:left w:val="none" w:sz="0" w:space="0" w:color="auto"/>
            <w:bottom w:val="none" w:sz="0" w:space="0" w:color="auto"/>
            <w:right w:val="none" w:sz="0" w:space="0" w:color="auto"/>
          </w:divBdr>
        </w:div>
        <w:div w:id="1695182508">
          <w:marLeft w:val="640"/>
          <w:marRight w:val="0"/>
          <w:marTop w:val="0"/>
          <w:marBottom w:val="0"/>
          <w:divBdr>
            <w:top w:val="none" w:sz="0" w:space="0" w:color="auto"/>
            <w:left w:val="none" w:sz="0" w:space="0" w:color="auto"/>
            <w:bottom w:val="none" w:sz="0" w:space="0" w:color="auto"/>
            <w:right w:val="none" w:sz="0" w:space="0" w:color="auto"/>
          </w:divBdr>
        </w:div>
        <w:div w:id="1719812918">
          <w:marLeft w:val="640"/>
          <w:marRight w:val="0"/>
          <w:marTop w:val="0"/>
          <w:marBottom w:val="0"/>
          <w:divBdr>
            <w:top w:val="none" w:sz="0" w:space="0" w:color="auto"/>
            <w:left w:val="none" w:sz="0" w:space="0" w:color="auto"/>
            <w:bottom w:val="none" w:sz="0" w:space="0" w:color="auto"/>
            <w:right w:val="none" w:sz="0" w:space="0" w:color="auto"/>
          </w:divBdr>
        </w:div>
        <w:div w:id="1744985041">
          <w:marLeft w:val="640"/>
          <w:marRight w:val="0"/>
          <w:marTop w:val="0"/>
          <w:marBottom w:val="0"/>
          <w:divBdr>
            <w:top w:val="none" w:sz="0" w:space="0" w:color="auto"/>
            <w:left w:val="none" w:sz="0" w:space="0" w:color="auto"/>
            <w:bottom w:val="none" w:sz="0" w:space="0" w:color="auto"/>
            <w:right w:val="none" w:sz="0" w:space="0" w:color="auto"/>
          </w:divBdr>
        </w:div>
        <w:div w:id="1746418787">
          <w:marLeft w:val="640"/>
          <w:marRight w:val="0"/>
          <w:marTop w:val="0"/>
          <w:marBottom w:val="0"/>
          <w:divBdr>
            <w:top w:val="none" w:sz="0" w:space="0" w:color="auto"/>
            <w:left w:val="none" w:sz="0" w:space="0" w:color="auto"/>
            <w:bottom w:val="none" w:sz="0" w:space="0" w:color="auto"/>
            <w:right w:val="none" w:sz="0" w:space="0" w:color="auto"/>
          </w:divBdr>
        </w:div>
        <w:div w:id="1820267148">
          <w:marLeft w:val="640"/>
          <w:marRight w:val="0"/>
          <w:marTop w:val="0"/>
          <w:marBottom w:val="0"/>
          <w:divBdr>
            <w:top w:val="none" w:sz="0" w:space="0" w:color="auto"/>
            <w:left w:val="none" w:sz="0" w:space="0" w:color="auto"/>
            <w:bottom w:val="none" w:sz="0" w:space="0" w:color="auto"/>
            <w:right w:val="none" w:sz="0" w:space="0" w:color="auto"/>
          </w:divBdr>
        </w:div>
        <w:div w:id="1856074544">
          <w:marLeft w:val="640"/>
          <w:marRight w:val="0"/>
          <w:marTop w:val="0"/>
          <w:marBottom w:val="0"/>
          <w:divBdr>
            <w:top w:val="none" w:sz="0" w:space="0" w:color="auto"/>
            <w:left w:val="none" w:sz="0" w:space="0" w:color="auto"/>
            <w:bottom w:val="none" w:sz="0" w:space="0" w:color="auto"/>
            <w:right w:val="none" w:sz="0" w:space="0" w:color="auto"/>
          </w:divBdr>
        </w:div>
        <w:div w:id="1925072201">
          <w:marLeft w:val="640"/>
          <w:marRight w:val="0"/>
          <w:marTop w:val="0"/>
          <w:marBottom w:val="0"/>
          <w:divBdr>
            <w:top w:val="none" w:sz="0" w:space="0" w:color="auto"/>
            <w:left w:val="none" w:sz="0" w:space="0" w:color="auto"/>
            <w:bottom w:val="none" w:sz="0" w:space="0" w:color="auto"/>
            <w:right w:val="none" w:sz="0" w:space="0" w:color="auto"/>
          </w:divBdr>
        </w:div>
        <w:div w:id="1947929517">
          <w:marLeft w:val="640"/>
          <w:marRight w:val="0"/>
          <w:marTop w:val="0"/>
          <w:marBottom w:val="0"/>
          <w:divBdr>
            <w:top w:val="none" w:sz="0" w:space="0" w:color="auto"/>
            <w:left w:val="none" w:sz="0" w:space="0" w:color="auto"/>
            <w:bottom w:val="none" w:sz="0" w:space="0" w:color="auto"/>
            <w:right w:val="none" w:sz="0" w:space="0" w:color="auto"/>
          </w:divBdr>
        </w:div>
        <w:div w:id="1951160553">
          <w:marLeft w:val="640"/>
          <w:marRight w:val="0"/>
          <w:marTop w:val="0"/>
          <w:marBottom w:val="0"/>
          <w:divBdr>
            <w:top w:val="none" w:sz="0" w:space="0" w:color="auto"/>
            <w:left w:val="none" w:sz="0" w:space="0" w:color="auto"/>
            <w:bottom w:val="none" w:sz="0" w:space="0" w:color="auto"/>
            <w:right w:val="none" w:sz="0" w:space="0" w:color="auto"/>
          </w:divBdr>
        </w:div>
        <w:div w:id="1984502290">
          <w:marLeft w:val="640"/>
          <w:marRight w:val="0"/>
          <w:marTop w:val="0"/>
          <w:marBottom w:val="0"/>
          <w:divBdr>
            <w:top w:val="none" w:sz="0" w:space="0" w:color="auto"/>
            <w:left w:val="none" w:sz="0" w:space="0" w:color="auto"/>
            <w:bottom w:val="none" w:sz="0" w:space="0" w:color="auto"/>
            <w:right w:val="none" w:sz="0" w:space="0" w:color="auto"/>
          </w:divBdr>
        </w:div>
        <w:div w:id="1984577626">
          <w:marLeft w:val="640"/>
          <w:marRight w:val="0"/>
          <w:marTop w:val="0"/>
          <w:marBottom w:val="0"/>
          <w:divBdr>
            <w:top w:val="none" w:sz="0" w:space="0" w:color="auto"/>
            <w:left w:val="none" w:sz="0" w:space="0" w:color="auto"/>
            <w:bottom w:val="none" w:sz="0" w:space="0" w:color="auto"/>
            <w:right w:val="none" w:sz="0" w:space="0" w:color="auto"/>
          </w:divBdr>
        </w:div>
        <w:div w:id="2100446467">
          <w:marLeft w:val="640"/>
          <w:marRight w:val="0"/>
          <w:marTop w:val="0"/>
          <w:marBottom w:val="0"/>
          <w:divBdr>
            <w:top w:val="none" w:sz="0" w:space="0" w:color="auto"/>
            <w:left w:val="none" w:sz="0" w:space="0" w:color="auto"/>
            <w:bottom w:val="none" w:sz="0" w:space="0" w:color="auto"/>
            <w:right w:val="none" w:sz="0" w:space="0" w:color="auto"/>
          </w:divBdr>
        </w:div>
        <w:div w:id="2111780744">
          <w:marLeft w:val="640"/>
          <w:marRight w:val="0"/>
          <w:marTop w:val="0"/>
          <w:marBottom w:val="0"/>
          <w:divBdr>
            <w:top w:val="none" w:sz="0" w:space="0" w:color="auto"/>
            <w:left w:val="none" w:sz="0" w:space="0" w:color="auto"/>
            <w:bottom w:val="none" w:sz="0" w:space="0" w:color="auto"/>
            <w:right w:val="none" w:sz="0" w:space="0" w:color="auto"/>
          </w:divBdr>
        </w:div>
        <w:div w:id="2136751815">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header" Target="header3.xml"/><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8.png"/><Relationship Id="rId16" Type="http://schemas.microsoft.com/office/2011/relationships/commentsExtended" Target="commentsExtended.xml"/><Relationship Id="rId107" Type="http://schemas.openxmlformats.org/officeDocument/2006/relationships/image" Target="media/image93.png"/><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8.png"/><Relationship Id="rId5" Type="http://schemas.openxmlformats.org/officeDocument/2006/relationships/numbering" Target="numbering.xml"/><Relationship Id="rId90" Type="http://schemas.openxmlformats.org/officeDocument/2006/relationships/image" Target="media/image77.png"/><Relationship Id="rId95" Type="http://schemas.microsoft.com/office/2007/relationships/hdphoto" Target="media/hdphoto1.wdp"/><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eader" Target="header1.xml"/><Relationship Id="rId118" Type="http://schemas.openxmlformats.org/officeDocument/2006/relationships/footer" Target="footer3.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3.png"/><Relationship Id="rId17" Type="http://schemas.microsoft.com/office/2016/09/relationships/commentsIds" Target="commentsIds.xm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9.jpeg"/><Relationship Id="rId108" Type="http://schemas.openxmlformats.org/officeDocument/2006/relationships/image" Target="media/image94.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2.jpe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header" Target="header2.xml"/><Relationship Id="rId119" Type="http://schemas.openxmlformats.org/officeDocument/2006/relationships/fontTable" Target="fontTable.xml"/><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4.png"/><Relationship Id="rId18" Type="http://schemas.microsoft.com/office/2018/08/relationships/commentsExtensible" Target="commentsExtensible.xml"/><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jpeg"/><Relationship Id="rId104" Type="http://schemas.openxmlformats.org/officeDocument/2006/relationships/image" Target="media/image90.jpeg"/><Relationship Id="rId120" Type="http://schemas.microsoft.com/office/2011/relationships/people" Target="people.xml"/><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footer" Target="footer1.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4.png"/><Relationship Id="rId121" Type="http://schemas.openxmlformats.org/officeDocument/2006/relationships/glossaryDocument" Target="glossary/document.xml"/><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footer" Target="footer2.xm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7.png"/><Relationship Id="rId15" Type="http://schemas.openxmlformats.org/officeDocument/2006/relationships/comments" Target="comments.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3FFA0D8D-623C-42E6-B3F6-428DEEB37A8E}"/>
      </w:docPartPr>
      <w:docPartBody>
        <w:p w:rsidR="008D1DDF" w:rsidRDefault="00CA3EA7">
          <w:r w:rsidRPr="00DE6332">
            <w:rPr>
              <w:rStyle w:val="PlaceholderText"/>
            </w:rPr>
            <w:t>Click or tap here to enter text.</w:t>
          </w:r>
        </w:p>
      </w:docPartBody>
    </w:docPart>
    <w:docPart>
      <w:docPartPr>
        <w:name w:val="9B0043A122914F25BF0A8546B1F0498B"/>
        <w:category>
          <w:name w:val="General"/>
          <w:gallery w:val="placeholder"/>
        </w:category>
        <w:types>
          <w:type w:val="bbPlcHdr"/>
        </w:types>
        <w:behaviors>
          <w:behavior w:val="content"/>
        </w:behaviors>
        <w:guid w:val="{9389BB20-EF94-45C1-86C4-0BE9ECA617BA}"/>
      </w:docPartPr>
      <w:docPartBody>
        <w:p w:rsidR="00D8457B" w:rsidRDefault="00315D49" w:rsidP="00315D49">
          <w:pPr>
            <w:pStyle w:val="9B0043A122914F25BF0A8546B1F0498B"/>
          </w:pPr>
          <w:r w:rsidRPr="00DE6332">
            <w:rPr>
              <w:rStyle w:val="PlaceholderText"/>
            </w:rPr>
            <w:t>Click or tap here to enter text.</w:t>
          </w:r>
        </w:p>
      </w:docPartBody>
    </w:docPart>
    <w:docPart>
      <w:docPartPr>
        <w:name w:val="D73081B6CC04448289A3757EF2937960"/>
        <w:category>
          <w:name w:val="General"/>
          <w:gallery w:val="placeholder"/>
        </w:category>
        <w:types>
          <w:type w:val="bbPlcHdr"/>
        </w:types>
        <w:behaviors>
          <w:behavior w:val="content"/>
        </w:behaviors>
        <w:guid w:val="{EC07C75F-E733-4C79-A0C6-D3EC8DBA52D9}"/>
      </w:docPartPr>
      <w:docPartBody>
        <w:p w:rsidR="0068750D" w:rsidRDefault="00D77B60" w:rsidP="00D77B60">
          <w:pPr>
            <w:pStyle w:val="D73081B6CC04448289A3757EF2937960"/>
          </w:pPr>
          <w:r w:rsidRPr="00DE6332">
            <w:rPr>
              <w:rStyle w:val="PlaceholderText"/>
            </w:rPr>
            <w:t>Click or tap here to enter text.</w:t>
          </w:r>
        </w:p>
      </w:docPartBody>
    </w:docPart>
    <w:docPart>
      <w:docPartPr>
        <w:name w:val="CAF93A38C1494F58B77E7CDE14A8CDC1"/>
        <w:category>
          <w:name w:val="General"/>
          <w:gallery w:val="placeholder"/>
        </w:category>
        <w:types>
          <w:type w:val="bbPlcHdr"/>
        </w:types>
        <w:behaviors>
          <w:behavior w:val="content"/>
        </w:behaviors>
        <w:guid w:val="{640E6FC0-767D-4F73-A047-B7F06CFCC007}"/>
      </w:docPartPr>
      <w:docPartBody>
        <w:p w:rsidR="00D97E90" w:rsidRDefault="0068750D" w:rsidP="0068750D">
          <w:pPr>
            <w:pStyle w:val="CAF93A38C1494F58B77E7CDE14A8CDC1"/>
          </w:pPr>
          <w:r w:rsidRPr="00DE6332">
            <w:rPr>
              <w:rStyle w:val="PlaceholderText"/>
            </w:rPr>
            <w:t>Click or tap here to enter text.</w:t>
          </w:r>
        </w:p>
      </w:docPartBody>
    </w:docPart>
    <w:docPart>
      <w:docPartPr>
        <w:name w:val="AEACEA8475FC4347B355403CB987ECF4"/>
        <w:category>
          <w:name w:val="General"/>
          <w:gallery w:val="placeholder"/>
        </w:category>
        <w:types>
          <w:type w:val="bbPlcHdr"/>
        </w:types>
        <w:behaviors>
          <w:behavior w:val="content"/>
        </w:behaviors>
        <w:guid w:val="{F4F9F533-0BD6-4E95-A41F-853135E4C16E}"/>
      </w:docPartPr>
      <w:docPartBody>
        <w:p w:rsidR="00D97E90" w:rsidRDefault="0068750D" w:rsidP="0068750D">
          <w:pPr>
            <w:pStyle w:val="AEACEA8475FC4347B355403CB987ECF4"/>
          </w:pPr>
          <w:r w:rsidRPr="00DE6332">
            <w:rPr>
              <w:rStyle w:val="PlaceholderText"/>
            </w:rPr>
            <w:t>Click or tap here to enter text.</w:t>
          </w:r>
        </w:p>
      </w:docPartBody>
    </w:docPart>
    <w:docPart>
      <w:docPartPr>
        <w:name w:val="D965F61B52C545B682A179CBE5304B9E"/>
        <w:category>
          <w:name w:val="General"/>
          <w:gallery w:val="placeholder"/>
        </w:category>
        <w:types>
          <w:type w:val="bbPlcHdr"/>
        </w:types>
        <w:behaviors>
          <w:behavior w:val="content"/>
        </w:behaviors>
        <w:guid w:val="{CA5916AA-0FC0-4B3F-9CDB-EA2E144ACFA8}"/>
      </w:docPartPr>
      <w:docPartBody>
        <w:p w:rsidR="00D97E90" w:rsidRDefault="0068750D" w:rsidP="0068750D">
          <w:pPr>
            <w:pStyle w:val="D965F61B52C545B682A179CBE5304B9E"/>
          </w:pPr>
          <w:r w:rsidRPr="00DE6332">
            <w:rPr>
              <w:rStyle w:val="PlaceholderText"/>
            </w:rPr>
            <w:t>Click or tap here to enter text.</w:t>
          </w:r>
        </w:p>
      </w:docPartBody>
    </w:docPart>
    <w:docPart>
      <w:docPartPr>
        <w:name w:val="537F9BD9420F4FE5A4A20AB877F8DD88"/>
        <w:category>
          <w:name w:val="General"/>
          <w:gallery w:val="placeholder"/>
        </w:category>
        <w:types>
          <w:type w:val="bbPlcHdr"/>
        </w:types>
        <w:behaviors>
          <w:behavior w:val="content"/>
        </w:behaviors>
        <w:guid w:val="{4D2B4FF0-C3A4-46B7-889C-860103ABEAA4}"/>
      </w:docPartPr>
      <w:docPartBody>
        <w:p w:rsidR="00D97E90" w:rsidRDefault="0068750D" w:rsidP="0068750D">
          <w:pPr>
            <w:pStyle w:val="537F9BD9420F4FE5A4A20AB877F8DD88"/>
          </w:pPr>
          <w:r w:rsidRPr="00DE6332">
            <w:rPr>
              <w:rStyle w:val="PlaceholderText"/>
            </w:rPr>
            <w:t>Click or tap here to enter text.</w:t>
          </w:r>
        </w:p>
      </w:docPartBody>
    </w:docPart>
    <w:docPart>
      <w:docPartPr>
        <w:name w:val="4C99A982F6A44CE4986DD2D652486772"/>
        <w:category>
          <w:name w:val="General"/>
          <w:gallery w:val="placeholder"/>
        </w:category>
        <w:types>
          <w:type w:val="bbPlcHdr"/>
        </w:types>
        <w:behaviors>
          <w:behavior w:val="content"/>
        </w:behaviors>
        <w:guid w:val="{C476DECE-734F-45E6-8464-CF800B521EF4}"/>
      </w:docPartPr>
      <w:docPartBody>
        <w:p w:rsidR="00D97E90" w:rsidRDefault="0068750D" w:rsidP="0068750D">
          <w:pPr>
            <w:pStyle w:val="4C99A982F6A44CE4986DD2D652486772"/>
          </w:pPr>
          <w:r w:rsidRPr="00DE6332">
            <w:rPr>
              <w:rStyle w:val="PlaceholderText"/>
            </w:rPr>
            <w:t>Click or tap here to enter text.</w:t>
          </w:r>
        </w:p>
      </w:docPartBody>
    </w:docPart>
    <w:docPart>
      <w:docPartPr>
        <w:name w:val="C1F4545322E7423D8796A821ED5BFF7B"/>
        <w:category>
          <w:name w:val="General"/>
          <w:gallery w:val="placeholder"/>
        </w:category>
        <w:types>
          <w:type w:val="bbPlcHdr"/>
        </w:types>
        <w:behaviors>
          <w:behavior w:val="content"/>
        </w:behaviors>
        <w:guid w:val="{DB4005C3-2EA7-4658-A9B8-021C317C62D3}"/>
      </w:docPartPr>
      <w:docPartBody>
        <w:p w:rsidR="00D97E90" w:rsidRDefault="0068750D" w:rsidP="0068750D">
          <w:pPr>
            <w:pStyle w:val="C1F4545322E7423D8796A821ED5BFF7B"/>
          </w:pPr>
          <w:r w:rsidRPr="00DE6332">
            <w:rPr>
              <w:rStyle w:val="PlaceholderText"/>
            </w:rPr>
            <w:t>Click or tap here to enter text.</w:t>
          </w:r>
        </w:p>
      </w:docPartBody>
    </w:docPart>
    <w:docPart>
      <w:docPartPr>
        <w:name w:val="E08C6DF2CF9B4FF4A5070F79618CD974"/>
        <w:category>
          <w:name w:val="General"/>
          <w:gallery w:val="placeholder"/>
        </w:category>
        <w:types>
          <w:type w:val="bbPlcHdr"/>
        </w:types>
        <w:behaviors>
          <w:behavior w:val="content"/>
        </w:behaviors>
        <w:guid w:val="{F54E25CC-E7DF-4A5C-BD5E-67773B22054B}"/>
      </w:docPartPr>
      <w:docPartBody>
        <w:p w:rsidR="00D97E90" w:rsidRDefault="0068750D" w:rsidP="0068750D">
          <w:pPr>
            <w:pStyle w:val="E08C6DF2CF9B4FF4A5070F79618CD974"/>
          </w:pPr>
          <w:r w:rsidRPr="00DE6332">
            <w:rPr>
              <w:rStyle w:val="PlaceholderText"/>
            </w:rPr>
            <w:t>Click or tap here to enter text.</w:t>
          </w:r>
        </w:p>
      </w:docPartBody>
    </w:docPart>
    <w:docPart>
      <w:docPartPr>
        <w:name w:val="CCC385371196461698EECE88B76DDF58"/>
        <w:category>
          <w:name w:val="General"/>
          <w:gallery w:val="placeholder"/>
        </w:category>
        <w:types>
          <w:type w:val="bbPlcHdr"/>
        </w:types>
        <w:behaviors>
          <w:behavior w:val="content"/>
        </w:behaviors>
        <w:guid w:val="{5E05F08A-5682-4001-95A1-4B97BAA1368D}"/>
      </w:docPartPr>
      <w:docPartBody>
        <w:p w:rsidR="00C05E88" w:rsidRDefault="00C42BD3" w:rsidP="00C42BD3">
          <w:pPr>
            <w:pStyle w:val="CCC385371196461698EECE88B76DDF58"/>
          </w:pPr>
          <w:r w:rsidRPr="00DE633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revisionView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3EA7"/>
    <w:rsid w:val="00090E4E"/>
    <w:rsid w:val="000A462B"/>
    <w:rsid w:val="00193A3E"/>
    <w:rsid w:val="001F1B9D"/>
    <w:rsid w:val="00202819"/>
    <w:rsid w:val="00256F86"/>
    <w:rsid w:val="0028258C"/>
    <w:rsid w:val="002A40E6"/>
    <w:rsid w:val="00315D49"/>
    <w:rsid w:val="00330029"/>
    <w:rsid w:val="00577BB3"/>
    <w:rsid w:val="005A5BB9"/>
    <w:rsid w:val="005F6F3F"/>
    <w:rsid w:val="00680AED"/>
    <w:rsid w:val="0068750D"/>
    <w:rsid w:val="006F3753"/>
    <w:rsid w:val="00746879"/>
    <w:rsid w:val="00794F3F"/>
    <w:rsid w:val="007E1A3B"/>
    <w:rsid w:val="0086142E"/>
    <w:rsid w:val="008B76D7"/>
    <w:rsid w:val="008D1DDF"/>
    <w:rsid w:val="009A36B2"/>
    <w:rsid w:val="009D4816"/>
    <w:rsid w:val="00AA6996"/>
    <w:rsid w:val="00AA6EBF"/>
    <w:rsid w:val="00AE1BDD"/>
    <w:rsid w:val="00C05E88"/>
    <w:rsid w:val="00C10795"/>
    <w:rsid w:val="00C42BD3"/>
    <w:rsid w:val="00C6398F"/>
    <w:rsid w:val="00CA3EA7"/>
    <w:rsid w:val="00CB4FC5"/>
    <w:rsid w:val="00D77B60"/>
    <w:rsid w:val="00D80613"/>
    <w:rsid w:val="00D8457B"/>
    <w:rsid w:val="00D97E90"/>
    <w:rsid w:val="00F02A6E"/>
    <w:rsid w:val="00F15716"/>
    <w:rsid w:val="00FA0370"/>
    <w:rsid w:val="00FB5EFF"/>
    <w:rsid w:val="00FE155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42BD3"/>
    <w:rPr>
      <w:color w:val="666666"/>
    </w:rPr>
  </w:style>
  <w:style w:type="paragraph" w:customStyle="1" w:styleId="9B0043A122914F25BF0A8546B1F0498B">
    <w:name w:val="9B0043A122914F25BF0A8546B1F0498B"/>
    <w:rsid w:val="00315D49"/>
  </w:style>
  <w:style w:type="paragraph" w:customStyle="1" w:styleId="D73081B6CC04448289A3757EF2937960">
    <w:name w:val="D73081B6CC04448289A3757EF2937960"/>
    <w:rsid w:val="00D77B60"/>
  </w:style>
  <w:style w:type="paragraph" w:customStyle="1" w:styleId="CAF93A38C1494F58B77E7CDE14A8CDC1">
    <w:name w:val="CAF93A38C1494F58B77E7CDE14A8CDC1"/>
    <w:rsid w:val="0068750D"/>
  </w:style>
  <w:style w:type="paragraph" w:customStyle="1" w:styleId="AEACEA8475FC4347B355403CB987ECF4">
    <w:name w:val="AEACEA8475FC4347B355403CB987ECF4"/>
    <w:rsid w:val="0068750D"/>
  </w:style>
  <w:style w:type="paragraph" w:customStyle="1" w:styleId="D965F61B52C545B682A179CBE5304B9E">
    <w:name w:val="D965F61B52C545B682A179CBE5304B9E"/>
    <w:rsid w:val="0068750D"/>
  </w:style>
  <w:style w:type="paragraph" w:customStyle="1" w:styleId="537F9BD9420F4FE5A4A20AB877F8DD88">
    <w:name w:val="537F9BD9420F4FE5A4A20AB877F8DD88"/>
    <w:rsid w:val="0068750D"/>
  </w:style>
  <w:style w:type="paragraph" w:customStyle="1" w:styleId="4C99A982F6A44CE4986DD2D652486772">
    <w:name w:val="4C99A982F6A44CE4986DD2D652486772"/>
    <w:rsid w:val="0068750D"/>
  </w:style>
  <w:style w:type="paragraph" w:customStyle="1" w:styleId="C1F4545322E7423D8796A821ED5BFF7B">
    <w:name w:val="C1F4545322E7423D8796A821ED5BFF7B"/>
    <w:rsid w:val="0068750D"/>
  </w:style>
  <w:style w:type="paragraph" w:customStyle="1" w:styleId="CCC385371196461698EECE88B76DDF58">
    <w:name w:val="CCC385371196461698EECE88B76DDF58"/>
    <w:rsid w:val="00C42BD3"/>
  </w:style>
  <w:style w:type="paragraph" w:customStyle="1" w:styleId="E08C6DF2CF9B4FF4A5070F79618CD974">
    <w:name w:val="E08C6DF2CF9B4FF4A5070F79618CD974"/>
    <w:rsid w:val="0068750D"/>
  </w:style>
  <w:style w:type="paragraph" w:customStyle="1" w:styleId="CEE954E4AE634394A2B4D0FD0747749C">
    <w:name w:val="CEE954E4AE634394A2B4D0FD0747749C"/>
    <w:rsid w:val="00090E4E"/>
  </w:style>
  <w:style w:type="paragraph" w:customStyle="1" w:styleId="B5BD55AD4BCF4AC49599F5AF959D9939">
    <w:name w:val="B5BD55AD4BCF4AC49599F5AF959D9939"/>
    <w:rsid w:val="00090E4E"/>
  </w:style>
  <w:style w:type="paragraph" w:customStyle="1" w:styleId="B33A98A0955543EAB8F40B74E2F7DC4C">
    <w:name w:val="B33A98A0955543EAB8F40B74E2F7DC4C"/>
    <w:rsid w:val="00090E4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8801FC4-49E9-4A53-BBCE-C4E239F5C608}">
  <we:reference id="wa104382081" version="1.55.1.0" store="en-GB" storeType="OMEX"/>
  <we:alternateReferences>
    <we:reference id="wa104382081" version="1.55.1.0" store="en-GB" storeType="OMEX"/>
  </we:alternateReferences>
  <we:properties>
    <we:property name="MENDELEY_CITATIONS" value="[{&quot;citationID&quot;:&quot;MENDELEY_CITATION_2f3524a8-933a-4182-af64-3f01cc138ea0&quot;,&quot;properties&quot;:{&quot;noteIndex&quot;:0},&quot;isEdited&quot;:false,&quot;manualOverride&quot;:{&quot;isManuallyOverridden&quot;:false,&quot;citeprocText&quot;:&quot;(1–3)&quot;,&quot;manualOverrideText&quot;:&quot;&quot;},&quot;citationTag&quot;:&quot;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&quot;,&quot;citationItems&quot;:[{&quot;id&quot;:&quot;086381f5-2e29-30db-885d-ab52c243b684&quot;,&quot;itemData&quot;:{&quot;type&quot;:&quot;article&quot;,&quot;id&quot;:&quot;086381f5-2e29-30db-885d-ab52c243b684&quot;,&quot;title&quot;:&quot;Cardiac SPECT or PET?: Is there still a debate?&quot;,&quot;author&quot;:[{&quot;family&quot;:&quot;Cerqueira&quot;,&quot;given&quot;:&quot;Manuel D.&quot;,&quot;parse-names&quot;:false,&quot;dropping-particle&quot;:&quot;&quot;,&quot;non-dropping-particle&quot;:&quot;&quot;}],&quot;container-title&quot;:&quot;Journal of Nuclear Cardiology&quot;,&quot;DOI&quot;:&quot;10.1007/s12350-022-02982-x&quot;,&quot;ISSN&quot;:&quot;15326551&quot;,&quot;issued&quot;:{&quot;date-parts&quot;:[[2022]]},&quot;issue&quot;:&quot;3&quot;,&quot;volume&quot;:&quot;29&quot;,&quot;container-title-short&quot;:&quot;&quot;},&quot;isTemporary&quot;:false},{&quot;id&quot;:&quot;aea400ec-ca50-3516-b529-f75d2ceaec6c&quot;,&quot;itemData&quot;:{&quot;type&quot;:&quot;article-journal&quot;,&quot;id&quot;:&quot;aea400ec-ca50-3516-b529-f75d2ceaec6c&quot;,&quot;title&quot;:&quot;Cardiac applications of PET&quot;,&quot;author&quot;:[{&quot;family&quot;:&quot;Sarikaya&quot;,&quot;given&quot;:&quot;Ismet&quot;,&quot;parse-names&quot;:false,&quot;dropping-particle&quot;:&quot;&quot;,&quot;non-dropping-particle&quot;:&quot;&quot;}],&quot;container-title&quot;:&quot;Nuclear Medicine Communications&quot;,&quot;container-title-short&quot;:&quot;Nucl Med Commun&quot;,&quot;DOI&quot;:&quot;10.1097/MNM.0000000000000346&quot;,&quot;ISSN&quot;:&quot;0143-3636&quot;,&quot;URL&quot;:&quot;https://journals.lww.com/00006231-201510000-00002&quot;,&quot;issued&quot;:{&quot;date-parts&quot;:[[2015,10]]},&quot;page&quot;:&quot;971-985&quot;,&quot;abstract&quot;:&quot;Routine use of cardiac positron emission tomography (PET) applications has been increasing but has not replaced cardiac single-photon emission computerized tomography (SPECT) studies yet. The majority of cardiac PET tracers, with the exception of fluorine-18 fluorodeoxyglucose (18F-FDG), are not widely available, as they require either an onsite cyclotron or a costly generator for their production. 18F-FDG PET imaging has high sensitivity for the detection of hibernating/viable myocardium and has replaced Tl-201 SPECT imaging in centers equipped with a PET/CT camera. PET myocardial perfusion imaging with various tracers such as Rb-82, N-13 ammonia, and O-15 H2O has higher sensitivity and specificity than myocardial perfusion SPECT for the detection of coronary artery disease (CAD). In particular, quantitative PET measurements of myocardial perfusion help identify subclinical coronary stenosis, better define the extent and severity of CAD, and detect ischemia when there is balanced reduction in myocardial perfusion due to three-vessel or main stem CAD. Fusion images of PET perfusion and CT coronary artery calcium scoring or CT coronary angiography provide additional complementary information and improve the detection of CAD. PET studies with novel 18F-labeled perfusion tracers such as 18F-flurpiridaz and 18F-FBnTP have yielded high sensitivity and specificity in the diagnosis of CAD. These tracers are still being tested in humans, and, if approved for clinical use, they will be commercially and widely available. In addition to viability studies, 18F-FDG PET can also be utilized to detect inflammation/infection in various conditions such as endocarditis, sarcoidosis, and atherosclerosis. Some recent series have obtained encouraging results for the detection of endocarditis in patients with intracardiac devices and prosthetic valves. PET tracers for cardiac neuronal imaging, such as C-11 HED, help assess the severity of heart failure and post-transplant cardiac reinnervation, and understand the pathogenesis of arrhytmias. The other uncommon applications of cardiac PET include NaF imaging to identify calcium deposition in atherosclerotic plaques and ?-Amyloid imaging to diagnose cardiac amyloid involvement. 18F-FDG imaging with a novel PET/MR camera has been reported to be very sensitive and specific for the differentiation between malignant and nonmalignant cardiac masses. The other potential applications of PET/MR are cardiac infectious/inflammatory conditions such as endocarditis.&quot;,&quot;issue&quot;:&quot;10&quot;,&quot;volume&quot;:&quot;36&quot;},&quot;isTemporary&quot;:false},{&quot;id&quot;:&quot;08792129-1fbb-375b-a02d-86e7af04a642&quot;,&quot;itemData&quot;:{&quot;type&quot;:&quot;article-journal&quot;,&quot;id&quot;:&quot;08792129-1fbb-375b-a02d-86e7af04a642&quot;,&quot;title&quot;:&quot;Simultaneous in vivo positron emission tomography and magnetic resonance imaging&quot;,&quot;author&quot;:[{&quot;family&quot;:&quot;Catana&quot;,&quot;given&quot;:&quot;Ciprian&quot;,&quot;parse-names&quot;:false,&quot;dropping-particle&quot;:&quot;&quot;,&quot;non-dropping-particle&quot;:&quot;&quot;},{&quot;family&quot;:&quot;Procissi&quot;,&quot;given&quot;:&quot;Daniel&quot;,&quot;parse-names&quot;:false,&quot;dropping-particle&quot;:&quot;&quot;,&quot;non-dropping-particle&quot;:&quot;&quot;},{&quot;family&quot;:&quot;Wu&quot;,&quot;given&quot;:&quot;Yibao&quot;,&quot;parse-names&quot;:false,&quot;dropping-particle&quot;:&quot;&quot;,&quot;non-dropping-particle&quot;:&quot;&quot;},{&quot;family&quot;:&quot;Judenhofer&quot;,&quot;given&quot;:&quot;Martin S.&quot;,&quot;parse-names&quot;:false,&quot;dropping-particle&quot;:&quot;&quot;,&quot;non-dropping-particle&quot;:&quot;&quot;},{&quot;family&quot;:&quot;Qi&quot;,&quot;given&quot;:&quot;Jinyi&quot;,&quot;parse-names&quot;:false,&quot;dropping-particle&quot;:&quot;&quot;,&quot;non-dropping-particle&quot;:&quot;&quot;},{&quot;family&quot;:&quot;Pichler&quot;,&quot;given&quot;:&quot;Bernd J.&quot;,&quot;parse-names&quot;:false,&quot;dropping-particle&quot;:&quot;&quot;,&quot;non-dropping-particle&quot;:&quot;&quot;},{&quot;family&quot;:&quot;Jacobs&quot;,&quot;given&quot;:&quot;Russell E.&quot;,&quot;parse-names&quot;:false,&quot;dropping-particle&quot;:&quot;&quot;,&quot;non-dropping-particle&quot;:&quot;&quot;},{&quot;family&quot;:&quot;Cherry&quot;,&quot;given&quot;:&quot;Simon R.&quot;,&quot;parse-names&quot;:false,&quot;dropping-particle&quot;:&quot;&quot;,&quot;non-dropping-particle&quot;:&quot;&quot;}],&quot;container-title&quot;:&quot;Proceedings of the National Academy of Sciences of the United States of America&quot;,&quot;container-title-short&quot;:&quot;Proc Natl Acad Sci U S A&quot;,&quot;DOI&quot;:&quot;10.1073/pnas.0711622105&quot;,&quot;ISSN&quot;:&quot;00278424&quot;,&quot;issued&quot;:{&quot;date-parts&quot;:[[2008]]},&quot;abstract&quot;:&quot;Positron emission tomography (PET) and magnetic resonance imaging (MRI) are widely used in vivo imaging technologies with both clinical and biomedical research applications. The strengths of MRI include high-resolution, high-contrast morphologic imaging of soft tissues; the ability to image physiologic parameters such as diffusion and changes in oxygenation level resulting from neuronal stimulation; and the measurement of metabolites using chemical shift imaging. PET images the distribution of biologically targeted radiotracers with high sensitivity, but images generally lack anatomic context and are of lower spatial resolution. Integration of these technologies permits the acquisition of temporally correlated data showing the distribution of PET radiotracers and MRI contrast agents or MR-detectable metabolites, with registration to the underlying anatomy. An MRI-compatible PET scanner has been built for biomedical research applications that allows data from both modalities to be acquired simultaneously. Experiments demonstrate no effect of the MRI system on the spatial resolution of the PET system and &lt;10% reduction in the fraction of radioactive decay events detected by the PET scanner inside the MRI. The signal-to-noise ratio and uniformity of the MR images, with the exception of one particular pulse sequence, were little affected by the presence of the PET scanner. In vivo simultaneous PET and MRI studies were performed in mice. Proof-of-principle in vivo MR spectroscopy and functional MRI experiments were also demonstrated with the combined scanner. © 2008 by The National Academy of Sciences of the USA.&quot;,&quot;issue&quot;:&quot;10&quot;,&quot;volume&quot;:&quot;105&quot;},&quot;isTemporary&quot;:false}]},{&quot;citationID&quot;:&quot;MENDELEY_CITATION_30f328b1-680e-4005-87a8-ef4c36d05cef&quot;,&quot;properties&quot;:{&quot;noteIndex&quot;:0},&quot;isEdited&quot;:false,&quot;manualOverride&quot;:{&quot;isManuallyOverridden&quot;:false,&quot;citeprocText&quot;:&quot;(4–6)&quot;,&quot;manualOverrideText&quot;:&quot;&quot;},&quot;citationTag&quot;:&quot;MENDELEY_CITATION_v3_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&quot;,&quot;citationItems&quot;:[{&quot;id&quot;:&quot;bc49995a-7966-3193-a39c-27ed84b0e69d&quot;,&quot;itemData&quot;:{&quot;type&quot;:&quot;article&quot;,&quot;id&quot;:&quot;bc49995a-7966-3193-a39c-27ed84b0e69d&quot;,&quot;title&quot;:&quot;FDG PET/CT: EANM procedure guidelines for tumour imaging: version 2.0&quot;,&quot;author&quot;:[{&quot;family&quot;:&quot;Boellaard&quot;,&quot;given&quot;:&quot;Ronald&quot;,&quot;parse-names&quot;:false,&quot;dropping-particle&quot;:&quot;&quot;,&quot;non-dropping-particle&quot;:&quot;&quot;},{&quot;family&quot;:&quot;Delgado-Bolton&quot;,&quot;given&quot;:&quot;Roberto&quot;,&quot;parse-names&quot;:false,&quot;dropping-particle&quot;:&quot;&quot;,&quot;non-dropping-particle&quot;:&quot;&quot;},{&quot;family&quot;:&quot;Oyen&quot;,&quot;given&quot;:&quot;Wim J.G.&quot;,&quot;parse-names&quot;:false,&quot;dropping-particle&quot;:&quot;&quot;,&quot;non-dropping-particle&quot;:&quot;&quot;},{&quot;family&quot;:&quot;Giammarile&quot;,&quot;given&quot;:&quot;Francesco&quot;,&quot;parse-names&quot;:false,&quot;dropping-particle&quot;:&quot;&quot;,&quot;non-dropping-particle&quot;:&quot;&quot;},{&quot;family&quot;:&quot;Tatsch&quot;,&quot;given&quot;:&quot;Klaus&quot;,&quot;parse-names&quot;:false,&quot;dropping-particle&quot;:&quot;&quot;,&quot;non-dropping-particle&quot;:&quot;&quot;},{&quot;family&quot;:&quot;Eschner&quot;,&quot;given&quot;:&quot;Wolfgang&quot;,&quot;parse-names&quot;:false,&quot;dropping-particle&quot;:&quot;&quot;,&quot;non-dropping-particle&quot;:&quot;&quot;},{&quot;family&quot;:&quot;Verzijlbergen&quot;,&quot;given&quot;:&quot;Fred J.&quot;,&quot;parse-names&quot;:false,&quot;dropping-particle&quot;:&quot;&quot;,&quot;non-dropping-particle&quot;:&quot;&quot;},{&quot;family&quot;:&quot;Barrington&quot;,&quot;given&quot;:&quot;Sally F.&quot;,&quot;parse-names&quot;:false,&quot;dropping-particle&quot;:&quot;&quot;,&quot;non-dropping-particle&quot;:&quot;&quot;},{&quot;family&quot;:&quot;Pike&quot;,&quot;given&quot;:&quot;Lucy C.&quot;,&quot;parse-names&quot;:false,&quot;dropping-particle&quot;:&quot;&quot;,&quot;non-dropping-particle&quot;:&quot;&quot;},{&quot;family&quot;:&quot;Weber&quot;,&quot;given&quot;:&quot;Wolfgang A.&quot;,&quot;parse-names&quot;:false,&quot;dropping-particle&quot;:&quot;&quot;,&quot;non-dropping-particle&quot;:&quot;&quot;},{&quot;family&quot;:&quot;Stroobants&quot;,&quot;given&quot;:&quot;Sigrid&quot;,&quot;parse-names&quot;:false,&quot;dropping-particle&quot;:&quot;&quot;,&quot;non-dropping-particle&quot;:&quot;&quot;},{&quot;family&quot;:&quot;Delbeke&quot;,&quot;given&quot;:&quot;Dominique&quot;,&quot;parse-names&quot;:false,&quot;dropping-particle&quot;:&quot;&quot;,&quot;non-dropping-particle&quot;:&quot;&quot;},{&quot;family&quot;:&quot;Donohoe&quot;,&quot;given&quot;:&quot;Kevin J.&quot;,&quot;parse-names&quot;:false,&quot;dropping-particle&quot;:&quot;&quot;,&quot;non-dropping-particle&quot;:&quot;&quot;},{&quot;family&quot;:&quot;Holbrook&quot;,&quot;given&quot;:&quot;Scott&quot;,&quot;parse-names&quot;:false,&quot;dropping-particle&quot;:&quot;&quot;,&quot;non-dropping-particle&quot;:&quot;&quot;},{&quot;family&quot;:&quot;Graham&quot;,&quot;given&quot;:&quot;Michael M.&quot;,&quot;parse-names&quot;:false,&quot;dropping-particle&quot;:&quot;&quot;,&quot;non-dropping-particle&quot;:&quot;&quot;},{&quot;family&quot;:&quot;Testanera&quot;,&quot;given&quot;:&quot;Giorgio&quot;,&quot;parse-names&quot;:false,&quot;dropping-particle&quot;:&quot;&quot;,&quot;non-dropping-particle&quot;:&quot;&quot;},{&quot;family&quot;:&quot;Hoekstra&quot;,&quot;given&quot;:&quot;Otto S.&quot;,&quot;parse-names&quot;:false,&quot;dropping-particle&quot;:&quot;&quot;,&quot;non-dropping-particle&quot;:&quot;&quot;},{&quot;family&quot;:&quot;Zijlstra&quot;,&quot;given&quot;:&quot;Josee&quot;,&quot;parse-names&quot;:false,&quot;dropping-particle&quot;:&quot;&quot;,&quot;non-dropping-particle&quot;:&quot;&quot;},{&quot;family&quot;:&quot;Visser&quot;,&quot;given&quot;:&quot;Eric&quot;,&quot;parse-names&quot;:false,&quot;dropping-particle&quot;:&quot;&quot;,&quot;non-dropping-particle&quot;:&quot;&quot;},{&quot;family&quot;:&quot;Hoekstra&quot;,&quot;given&quot;:&quot;Corneline J.&quot;,&quot;parse-names&quot;:false,&quot;dropping-particle&quot;:&quot;&quot;,&quot;non-dropping-particle&quot;:&quot;&quot;},{&quot;family&quot;:&quot;Pruim&quot;,&quot;given&quot;:&quot;Jan&quot;,&quot;parse-names&quot;:false,&quot;dropping-particle&quot;:&quot;&quot;,&quot;non-dropping-particle&quot;:&quot;&quot;},{&quot;family&quot;:&quot;Willemsen&quot;,&quot;given&quot;:&quot;Antoon&quot;,&quot;parse-names&quot;:false,&quot;dropping-particle&quot;:&quot;&quot;,&quot;non-dropping-particle&quot;:&quot;&quot;},{&quot;family&quot;:&quot;Arends&quot;,&quot;given&quot;:&quot;Bertjan&quot;,&quot;parse-names&quot;:false,&quot;dropping-particle&quot;:&quot;&quot;,&quot;non-dropping-particle&quot;:&quot;&quot;},{&quot;family&quot;:&quot;Kotzerke&quot;,&quot;given&quot;:&quot;Jörg&quot;,&quot;parse-names&quot;:false,&quot;dropping-particle&quot;:&quot;&quot;,&quot;non-dropping-particle&quot;:&quot;&quot;},{&quot;family&quot;:&quot;Bockisch&quot;,&quot;given&quot;:&quot;Andreas&quot;,&quot;parse-names&quot;:false,&quot;dropping-particle&quot;:&quot;&quot;,&quot;non-dropping-particle&quot;:&quot;&quot;},{&quot;family&quot;:&quot;Beyer&quot;,&quot;given&quot;:&quot;Thomas&quot;,&quot;parse-names&quot;:false,&quot;dropping-particle&quot;:&quot;&quot;,&quot;non-dropping-particle&quot;:&quot;&quot;},{&quot;family&quot;:&quot;Chiti&quot;,&quot;given&quot;:&quot;Arturo&quot;,&quot;parse-names&quot;:false,&quot;dropping-particle&quot;:&quot;&quot;,&quot;non-dropping-particle&quot;:&quot;&quot;},{&quot;family&quot;:&quot;Krause&quot;,&quot;given&quot;:&quot;Bernd J.&quot;,&quot;parse-names&quot;:false,&quot;dropping-particle&quot;:&quot;&quot;,&quot;non-dropping-particle&quot;:&quot;&quot;}],&quot;container-title&quot;:&quot;European Journal of Nuclear Medicine and Molecular Imaging&quot;,&quot;container-title-short&quot;:&quot;Eur J Nucl Med Mol Imaging&quot;,&quot;DOI&quot;:&quot;10.1007/s00259-014-2961-x&quot;,&quot;ISSN&quot;:&quot;16197089&quot;,&quot;issued&quot;:{&quot;date-parts&quot;:[[2015]]},&quot;abstract&quot;:&quot;The purpose of these guidelines is to assist physicians in recommending, performing, interpreting and reporting the results of FDG PET/CT for oncological imaging of adult patients. PET is a quantitative imaging technique and therefore requires a common quality control (QC)/quality assurance (QA) procedure to maintain the accuracy and precision of quantitation. Repeatability and reproducibility are two essential requirements for any quantitative measurement and/or imaging biomarker. Repeatability relates to the uncertainty in obtaining the same result in the same patient when he or she is examined more than once on the same system. However, imaging biomarkers should also have adequate reproducibility, i.e. the ability to yield the same result in the same patient when that patient is examined on different systems and at different imaging sites. Adequate repeatability and reproducibility are essential for the clinical management of patients and the use of FDG PET/CT within multicentre trials. A common standardised imaging procedure will help promote the appropriate use of FDG PET/CT imaging and increase the value of publications and, therefore, their contribution to evidence-based medicine. Moreover, consistency in numerical values between platforms and institutes that acquire the data will potentially enhance the role of semiquantitative and quantitative image interpretation. Precision and accuracy are additionally important as FDG PET/CT is used to evaluate tumour response as well as for diagnosis, prognosis and staging. Therefore both the previous and these new guidelines specifically aim to achieve standardised uptake value harmonisation in multicentre settings.&quot;,&quot;issue&quot;:&quot;2&quot;,&quot;volume&quot;:&quot;42&quot;},&quot;isTemporary&quot;:false},{&quot;id&quot;:&quot;259a6589-f7d0-3f16-9205-c7dbe08b190a&quot;,&quot;itemData&quot;:{&quot;type&quot;:&quot;article-journal&quot;,&quot;id&quot;:&quot;259a6589-f7d0-3f16-9205-c7dbe08b190a&quot;,&quot;title&quot;:&quot;Dosage optimization in positron emission tomography: state-of-the-art methods and future prospects.&quot;,&quot;author&quot;:[{&quot;family&quot;:&quot;Karakatsanis&quot;,&quot;given&quot;:&quot;Nicolas A&quot;,&quot;parse-names&quot;:false,&quot;dropping-particle&quot;:&quot;&quot;,&quot;non-dropping-particle&quot;:&quot;&quot;},{&quot;family&quot;:&quot;Fokou&quot;,&quot;given&quot;:&quot;Eleni&quot;,&quot;parse-names&quot;:false,&quot;dropping-particle&quot;:&quot;&quot;,&quot;non-dropping-particle&quot;:&quot;&quot;},{&quot;family&quot;:&quot;Tsoumpas&quot;,&quot;given&quot;:&quot;Charalampos&quot;,&quot;parse-names&quot;:false,&quot;dropping-particle&quot;:&quot;&quot;,&quot;non-dropping-particle&quot;:&quot;&quot;}],&quot;container-title&quot;:&quot;American journal of nuclear medicine and molecular imaging&quot;,&quot;container-title-short&quot;:&quot;Am J Nucl Med Mol Imaging&quot;,&quot;ISSN&quot;:&quot;2160-8407&quot;,&quot;issued&quot;:{&quot;date-parts&quot;:[[2015]]},&quot;abstract&quot;:&quot;Positron emission tomography (PET) is widely used nowadays for tumor staging and therapy response in the clinic. However, average PET radiation exposure has increased due to higher PET utilization. This study aims to review state-of-the-art PET tracer dosage optimization methods after accounting for the effects of human body attenuation and scan protocol parameters on the counting rate. In particular, the relationship between the noise equivalent count rate (NECR) and the dosage (NECR-dosage curve) for a range of clinical PET systems and body attenuation sizes will be systematically studied to prospectively estimate the minimum dosage required for sufficiently high NECR. The optimization criterion can be determined either as a function of the peak of the NECR-dosage curve or as a fixed NECR score when NECR uniformity across a patient population is important. In addition, the systematic NECR assessments within a controllable environment of realistic simulations and phantom experiments can lead to a NECR-dosage response model, capable of predicting the optimal dosage for every individual PET scan. Unlike conventional guidelines suggesting considerably large dosage levels for obese patients, NECR-based optimization recommends: i) moderate dosage to achieve 90% of peak NECR for obese patients, ii) considerable dosage reduction for slimmer patients such that uniform NECR is attained across the patient population, and iii) prolongation of scans for PET/MR protocols, where longer PET acquisitions are affordable due to lengthy MR sequences, with motion compensation becoming important then. Finally, the need for continuous adaptation of dosage optimization to emerging technologies will be discussed.&quot;,&quot;issue&quot;:&quot;5&quot;,&quot;volume&quot;:&quot;5&quot;},&quot;isTemporary&quot;:false},{&quot;id&quot;:&quot;47df166a-428d-3efd-a347-876be742a56e&quot;,&quot;itemData&quot;:{&quot;type&quot;:&quot;article-journal&quot;,&quot;id&quot;:&quot;47df166a-428d-3efd-a347-876be742a56e&quot;,&quot;title&quot;:&quot;Minimizing and communicating radiation risk in pediatric nuclear medicine&quot;,&quot;author&quot;:[{&quot;family&quot;:&quot;Fahey&quot;,&quot;given&quot;:&quot;Frederic H.&quot;,&quot;parse-names&quot;:false,&quot;dropping-particle&quot;:&quot;&quot;,&quot;non-dropping-particle&quot;:&quot;&quot;},{&quot;family&quot;:&quot;Treves&quot;,&quot;given&quot;:&quot;S. Ted&quot;,&quot;parse-names&quot;:false,&quot;dropping-particle&quot;:&quot;&quot;,&quot;non-dropping-particle&quot;:&quot;&quot;},{&quot;family&quot;:&quot;Adelstein&quot;,&quot;given&quot;:&quot;S. James&quot;,&quot;parse-names&quot;:false,&quot;dropping-particle&quot;:&quot;&quot;,&quot;non-dropping-particle&quot;:&quot;&quot;}],&quot;container-title&quot;:&quot;Journal of Nuclear Medicine Technology&quot;,&quot;container-title-short&quot;:&quot;J Nucl Med Technol&quot;,&quot;DOI&quot;:&quot;10.2967/jnumed.109.069609&quot;,&quot;ISSN&quot;:&quot;00914916&quot;,&quot;issued&quot;:{&quot;date-parts&quot;:[[2012]]},&quot;abstract&quot;:&quot;The value of pediatric nuclear medicine is well established. Pediatric patients are referred to nuclear medicine from nearly all pediatric specialties including urology, oncology, cardiology, gastroenterology, and orthopedics. Radiation exposure is associated with a potential, small, risk of inducing cancer in the patient later in life and is higher in younger patients. Recently, there has been enhanced interest in exposure to radiation from medical imaging. Thus, it is incumbent on practitioners of pediatric nuclear medicine to have an understanding of dosimetry and radiation risk to communicate effectively with their patients and their families. This article reviews radiation dosimetry for radiopharmaceuticals and also CT given the recent proliferation of PET/CT and SPECT/CT. It also describes the scientific basis for radiation risk estimation in the context of pediatric nuclear medicine. Approaches for effective communication of risk to patients' families are discussed. Lastly, radiation dose reduction in pediatric nuclear medicine is explicated. © 2012 by the Society of Nuclear Medicine, Inc.&quot;,&quot;issue&quot;:&quot;1&quot;,&quot;volume&quot;:&quot;40&quot;},&quot;isTemporary&quot;:false}]},{&quot;citationID&quot;:&quot;MENDELEY_CITATION_4b4439b1-92c4-4724-b135-27c8c40a3714&quot;,&quot;properties&quot;:{&quot;noteIndex&quot;:0},&quot;isEdited&quot;:false,&quot;manualOverride&quot;:{&quot;isManuallyOverridden&quot;:false,&quot;citeprocText&quot;:&quot;(7–9)&quot;,&quot;manualOverrideText&quot;:&quot;&quot;},&quot;citationTag&quot;:&quot;MENDELEY_CITATION_v3_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&quot;,&quot;citationItems&quot;:[{&quot;id&quot;:&quot;93f3d0ac-ce01-3517-9a4b-1215598500f4&quot;,&quot;itemData&quot;:{&quot;type&quot;:&quot;article-journal&quot;,&quot;id&quot;:&quot;93f3d0ac-ce01-3517-9a4b-1215598500f4&quot;,&quot;title&quot;:&quot;Scatter Compensation Techniques in PET. PET clinics&quot;,&quot;author&quot;:[{&quot;family&quot;:&quot;Zaidi&quot;,&quot;given&quot;:&quot;H., Montandon, M. L.&quot;,&quot;parse-names&quot;:false,&quot;dropping-particle&quot;:&quot;&quot;,&quot;non-dropping-particle&quot;:&quot;&quot;}],&quot;container-title&quot;:&quot;PET Clin&quot;,&quot;accessed&quot;:{&quot;date-parts&quot;:[[2023,11,20]]},&quot;URL&quot;:&quot;https://doi.org/10.1016/j.cpet.2007.10.003&quot;,&quot;issued&quot;:{&quot;date-parts&quot;:[[2007]]},&quot;page&quot;:&quot;219-234&quot;,&quot;issue&quot;:&quot;2&quot;,&quot;volume&quot;:&quot;2&quot;,&quot;container-title-short&quot;:&quot;&quot;},&quot;isTemporary&quot;:false},{&quot;id&quot;:&quot;decd1055-e59b-3002-bdb9-e529174669db&quot;,&quot;itemData&quot;:{&quot;type&quot;:&quot;article-journal&quot;,&quot;id&quot;:&quot;decd1055-e59b-3002-bdb9-e529174669db&quot;,&quot;title&quot;:&quot;Hybrid scatter correction for CT imaging&quot;,&quot;author&quot;:[{&quot;family&quot;:&quot;Baer&quot;,&quot;given&quot;:&quot;Matthias&quot;,&quot;parse-names&quot;:false,&quot;dropping-particle&quot;:&quot;&quot;,&quot;non-dropping-particle&quot;:&quot;&quot;},{&quot;family&quot;:&quot;Kachelrie&quot;,&quot;given&quot;:&quot;Marc&quot;,&quot;parse-names&quot;:false,&quot;dropping-particle&quot;:&quot;&quot;,&quot;non-dropping-particle&quot;:&quot;&quot;}],&quot;container-title&quot;:&quot;Physics in Medicine and Biology&quot;,&quot;container-title-short&quot;:&quot;Phys Med Biol&quot;,&quot;DOI&quot;:&quot;10.1088/0031-9155/57/21/6849&quot;,&quot;ISSN&quot;:&quot;13616560&quot;,&quot;issued&quot;:{&quot;date-parts&quot;:[[2012]]},&quot;abstract&quot;:&quot;The purpose of this study was to develop and evaluate the hybrid scatter correction algorithm (HSC) for CT imaging. Therefore, two established ways to perform scatter correction, i.e. physical scatter correction based on Monte Carlo simulations and a convolution-based scatter correction algorithm, were combined in order to perform an object-dependent, fast and accurate scatter correction. Based on a reconstructed CT volume, patient-specific scatter intensity is estimated by a coarse Monte Carlo simulation that uses a reduced amount of simulated photons in order to reduce the simulation time. To further speed up the Monte Carlo scatter estimation, scatter intensities are simulated only for a fraction of all projections. In a second step, the high noise estimate of the scatter intensity is used to calibrate the open parameters in a convolution-based algorithm which is then used to correct measured intensities for scatter. Furthermore, the scatter-corrected intensities are used in order to reconstruct a scatter-corrected CT volume data set. To evaluate the scatter reduction potential of HSC, we conducted simulations in a clinical CT geometry and measurements with a flat detector CT system. In the simulation study, HSC-corrected images were compared to scatter-free reference images. For the measurements, no scatter-free reference image was available. Therefore, we used an image corrected with a low-noise Monte Carlo simulation as a reference. The results show that the HSC can significantly reduce scatter artifacts. Compared to the reference images, the error due to scatter artifacts decreased from 100% for uncorrected images to a value below 20% for HSC-corrected images for both the clinical (simulated data) and the flat detector CT geometry (measurement). Compared to a low-noise Monte Carlo simulation, with the HSC the number of photon histories can be reduced by about a factor of 100 per projection without losing correction accuracy. Furthermore, it was sufficient to calibrate the parameters in the convolution model at an angular increment of about 20°. The reduction of the simulated photon histories together with the reduced amount of simulated Monte Carlo scatter projections decreased the total runtime of the scatter correction by about two orders of magnitude for the cases investigated here when using the HSC instead of a low-noise Monte Carlo simulation for scatter correction. © 2012 Institute of Physics and Engineering in Medicine.&quot;,&quot;issue&quot;:&quot;21&quot;,&quot;volume&quot;:&quot;57&quot;},&quot;isTemporary&quot;:false},{&quot;id&quot;:&quot;dde66acf-5368-3ff9-83ad-7fe5b922af1f&quot;,&quot;itemData&quot;:{&quot;type&quot;:&quot;paper-conference&quot;,&quot;id&quot;:&quot;dde66acf-5368-3ff9-83ad-7fe5b922af1f&quot;,&quot;title&quot;:&quot;Advances in scatter correction for 3D PET/CT&quot;,&quot;author&quot;:[{&quot;family&quot;:&quot;Watson&quot;,&quot;given&quot;:&quot;Charles C.&quot;,&quot;parse-names&quot;:false,&quot;dropping-particle&quot;:&quot;&quot;,&quot;non-dropping-particle&quot;:&quot;&quot;},{&quot;family&quot;:&quot;Casey&quot;,&quot;given&quot;:&quot;Michael E.&quot;,&quot;parse-names&quot;:false,&quot;dropping-particle&quot;:&quot;&quot;,&quot;non-dropping-particle&quot;:&quot;&quot;},{&quot;family&quot;:&quot;Michel&quot;,&quot;given&quot;:&quot;Christian&quot;,&quot;parse-names&quot;:false,&quot;dropping-particle&quot;:&quot;&quot;,&quot;non-dropping-particle&quot;:&quot;&quot;},{&quot;family&quot;:&quot;Bendriem&quot;,&quot;given&quot;:&quot;Bernard&quot;,&quot;parse-names&quot;:false,&quot;dropping-particle&quot;:&quot;&quot;,&quot;non-dropping-particle&quot;:&quot;&quot;}],&quot;container-title&quot;:&quot;IEEE Nuclear Science Symposium Conference Record&quot;,&quot;DOI&quot;:&quot;10.1109/nssmic.2004.1466317&quot;,&quot;ISSN&quot;:&quot;10957863&quot;,&quot;issued&quot;:{&quot;date-parts&quot;:[[2004]]},&quot;abstract&quot;:&quot;We report on several significant improvements to the implementation of image-based scatter correction for 3D PET and PET/CT. Among these advances are: a new algorithm to scale the estimated scatter sinogram to the measured data, thereby largely compensating for external scatter; the ability to handle CT image truncation during this scaling; the option to iterate the scatter calculation for improved accuracy; the use of ordered subset estimation maximization (OSEM) reconstruction for the estimated emission images from which the scatter contributions are simulated; reporting of data quality parameters such as scatter and randoms fractions, and noise equivalent count rate (NECR), for each patient bed position; and extensive quality control output Scatter correction (2 iterations, OSEM) typically requires 15-45 sec per bed. Very good agreement between the estimated scatter and measured emission data for several typical clinical scans is reported for CPS Pico-3D and HiRez LSO PET/CT systems. The data characteristics extracted during scatter correction are useful for patient specific count rate modeling and scan optimization. © 2004 IEEE.&quot;,&quot;volume&quot;:&quot;5&quot;,&quot;container-title-short&quot;:&quot;&quot;},&quot;isTemporary&quot;:false}]},{&quot;citationID&quot;:&quot;MENDELEY_CITATION_b23157bc-a73b-4eb8-957b-5cc4c5550fce&quot;,&quot;properties&quot;:{&quot;noteIndex&quot;:0},&quot;isEdited&quot;:false,&quot;manualOverride&quot;:{&quot;isManuallyOverridden&quot;:false,&quot;citeprocText&quot;:&quot;(10)&quot;,&quot;manualOverrideText&quot;:&quot;&quot;},&quot;citationTag&quot;:&quot;MENDELEY_CITATION_v3_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&quot;,&quot;citationItems&quot;:[{&quot;id&quot;:&quot;7eb72988-451d-3122-a282-1958d36310fa&quot;,&quot;itemData&quot;:{&quot;type&quot;:&quot;article&quot;,&quot;id&quot;:&quot;7eb72988-451d-3122-a282-1958d36310fa&quot;,&quot;title&quot;:&quot;Scatter modelling and compensation in emission tomography&quot;,&quot;author&quot;:[{&quot;family&quot;:&quot;Zaidi&quot;,&quot;given&quot;:&quot;Habib&quot;,&quot;parse-names&quot;:false,&quot;dropping-particle&quot;:&quot;&quot;,&quot;non-dropping-particle&quot;:&quot;&quot;},{&quot;family&quot;:&quot;Koral&quot;,&quot;given&quot;:&quot;Kenneth F.&quot;,&quot;parse-names&quot;:false,&quot;dropping-particle&quot;:&quot;&quot;,&quot;non-dropping-particle&quot;:&quot;&quot;}],&quot;container-title&quot;:&quot;European Journal of Nuclear Medicine and Molecular Imaging&quot;,&quot;container-title-short&quot;:&quot;Eur J Nucl Med Mol Imaging&quot;,&quot;DOI&quot;:&quot;10.1007/s00259-004-1495-z&quot;,&quot;ISSN&quot;:&quot;16197070&quot;,&quot;issued&quot;:{&quot;date-parts&quot;:[[2004]]},&quot;abstract&quot;:&quot;In nuclear medicine, clinical assessment and diagnosis are generally based on qualitative assessment of the distribution pattern of radiotracers used. In addition, emission tomography (SPECT and PET) imaging methods offer the possibility of quantitative assessment of tracer concentration in vivo to quantify relevant parameters in clinical and research settings, provided accurate correction for the physical degrading factors (e.g. attenuation, scatter, partial volume effects) hampering their quantitative accuracy are applied. This review addresses the problem of Compton scattering as the dominant photon interaction phenomenon in emission tomography and discusses its impact on both the quality of reconstructed clinical images and the accuracy of quantitative analysis. After a general introduction, there is a section in which scatter modelling in uniform and non-uniform media is described in detail. This is followed by an overview of scatter compensation techniques and evaluation strategies used for the assessment of these correction methods. In the process, emphasis is placed on the clinical impact of image degradation due to Compton scattering. This, in turn, stresses the need for implementation of more accurate algorithms in software supplied by scanner manufacturers, although the choice of a general-purpose algorithm or algorithms may be difficult.&quot;,&quot;issue&quot;:&quot;5&quot;,&quot;volume&quot;:&quot;31&quot;},&quot;isTemporary&quot;:false}]},{&quot;citationID&quot;:&quot;MENDELEY_CITATION_00b05bd3-76c4-4d35-9d92-084a0a8f8c1d&quot;,&quot;properties&quot;:{&quot;noteIndex&quot;:0},&quot;isEdited&quot;:false,&quot;manualOverride&quot;:{&quot;isManuallyOverridden&quot;:false,&quot;citeprocText&quot;:&quot;(7,10)&quot;,&quot;manualOverrideText&quot;:&quot;&quot;},&quot;citationTag&quot;:&quot;MENDELEY_CITATION_v3_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&quot;,&quot;citationItems&quot;:[{&quot;id&quot;:&quot;7eb72988-451d-3122-a282-1958d36310fa&quot;,&quot;itemData&quot;:{&quot;type&quot;:&quot;article&quot;,&quot;id&quot;:&quot;7eb72988-451d-3122-a282-1958d36310fa&quot;,&quot;title&quot;:&quot;Scatter modelling and compensation in emission tomography&quot;,&quot;author&quot;:[{&quot;family&quot;:&quot;Zaidi&quot;,&quot;given&quot;:&quot;Habib&quot;,&quot;parse-names&quot;:false,&quot;dropping-particle&quot;:&quot;&quot;,&quot;non-dropping-particle&quot;:&quot;&quot;},{&quot;family&quot;:&quot;Koral&quot;,&quot;given&quot;:&quot;Kenneth F.&quot;,&quot;parse-names&quot;:false,&quot;dropping-particle&quot;:&quot;&quot;,&quot;non-dropping-particle&quot;:&quot;&quot;}],&quot;container-title&quot;:&quot;European Journal of Nuclear Medicine and Molecular Imaging&quot;,&quot;container-title-short&quot;:&quot;Eur J Nucl Med Mol Imaging&quot;,&quot;DOI&quot;:&quot;10.1007/s00259-004-1495-z&quot;,&quot;ISSN&quot;:&quot;16197070&quot;,&quot;issued&quot;:{&quot;date-parts&quot;:[[2004]]},&quot;abstract&quot;:&quot;In nuclear medicine, clinical assessment and diagnosis are generally based on qualitative assessment of the distribution pattern of radiotracers used. In addition, emission tomography (SPECT and PET) imaging methods offer the possibility of quantitative assessment of tracer concentration in vivo to quantify relevant parameters in clinical and research settings, provided accurate correction for the physical degrading factors (e.g. attenuation, scatter, partial volume effects) hampering their quantitative accuracy are applied. This review addresses the problem of Compton scattering as the dominant photon interaction phenomenon in emission tomography and discusses its impact on both the quality of reconstructed clinical images and the accuracy of quantitative analysis. After a general introduction, there is a section in which scatter modelling in uniform and non-uniform media is described in detail. This is followed by an overview of scatter compensation techniques and evaluation strategies used for the assessment of these correction methods. In the process, emphasis is placed on the clinical impact of image degradation due to Compton scattering. This, in turn, stresses the need for implementation of more accurate algorithms in software supplied by scanner manufacturers, although the choice of a general-purpose algorithm or algorithms may be difficult.&quot;,&quot;issue&quot;:&quot;5&quot;,&quot;volume&quot;:&quot;31&quot;},&quot;isTemporary&quot;:false},{&quot;id&quot;:&quot;93f3d0ac-ce01-3517-9a4b-1215598500f4&quot;,&quot;itemData&quot;:{&quot;type&quot;:&quot;article-journal&quot;,&quot;id&quot;:&quot;93f3d0ac-ce01-3517-9a4b-1215598500f4&quot;,&quot;title&quot;:&quot;Scatter Compensation Techniques in PET. PET clinics&quot;,&quot;author&quot;:[{&quot;family&quot;:&quot;Zaidi&quot;,&quot;given&quot;:&quot;H., Montandon, M. L.&quot;,&quot;parse-names&quot;:false,&quot;dropping-particle&quot;:&quot;&quot;,&quot;non-dropping-particle&quot;:&quot;&quot;}],&quot;container-title&quot;:&quot;PET Clin&quot;,&quot;accessed&quot;:{&quot;date-parts&quot;:[[2023,11,20]]},&quot;URL&quot;:&quot;https://doi.org/10.1016/j.cpet.2007.10.003&quot;,&quot;issued&quot;:{&quot;date-parts&quot;:[[2007]]},&quot;page&quot;:&quot;219-234&quot;,&quot;issue&quot;:&quot;2&quot;,&quot;volume&quot;:&quot;2&quot;,&quot;container-title-short&quot;:&quot;&quot;},&quot;isTemporary&quot;:false}]},{&quot;citationID&quot;:&quot;MENDELEY_CITATION_3f462d65-248b-440a-a6c8-35fd822997d7&quot;,&quot;properties&quot;:{&quot;noteIndex&quot;:0},&quot;isEdited&quot;:false,&quot;manualOverride&quot;:{&quot;isManuallyOverridden&quot;:false,&quot;citeprocText&quot;:&quot;(11,12)&quot;,&quot;manualOverrideText&quot;:&quot;&quot;},&quot;citationTag&quot;:&quot;MENDELEY_CITATION_v3_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&quot;,&quot;citationItems&quot;:[{&quot;id&quot;:&quot;2d02cb01-11f1-3f1a-9184-7a5372894d56&quot;,&quot;itemData&quot;:{&quot;type&quot;:&quot;article-journal&quot;,&quot;id&quot;:&quot;2d02cb01-11f1-3f1a-9184-7a5372894d56&quot;,&quot;title&quot;:&quot;Artefacts of PET/CT images&quot;,&quot;author&quot;:[{&quot;family&quot;:&quot;Pettinato&quot;,&quot;given&quot;:&quot;Cinzia&quot;,&quot;parse-names&quot;:false,&quot;dropping-particle&quot;:&quot;&quot;,&quot;non-dropping-particle&quot;:&quot;&quot;},{&quot;family&quot;:&quot;Nanni&quot;,&quot;given&quot;:&quot;C.&quot;,&quot;parse-names&quot;:false,&quot;dropping-particle&quot;:&quot;&quot;,&quot;non-dropping-particle&quot;:&quot;&quot;},{&quot;family&quot;:&quot;Farsad&quot;,&quot;given&quot;:&quot;M.&quot;,&quot;parse-names&quot;:false,&quot;dropping-particle&quot;:&quot;&quot;,&quot;non-dropping-particle&quot;:&quot;&quot;},{&quot;family&quot;:&quot;Castellucci&quot;,&quot;given&quot;:&quot;P.&quot;,&quot;parse-names&quot;:false,&quot;dropping-particle&quot;:&quot;&quot;,&quot;non-dropping-particle&quot;:&quot;&quot;},{&quot;family&quot;:&quot;Sarnelli&quot;,&quot;given&quot;:&quot;A.&quot;,&quot;parse-names&quot;:false,&quot;dropping-particle&quot;:&quot;&quot;,&quot;non-dropping-particle&quot;:&quot;&quot;},{&quot;family&quot;:&quot;Civollani&quot;,&quot;given&quot;:&quot;S.&quot;,&quot;parse-names&quot;:false,&quot;dropping-particle&quot;:&quot;&quot;,&quot;non-dropping-particle&quot;:&quot;&quot;},{&quot;family&quot;:&quot;Franchi&quot;,&quot;given&quot;:&quot;R.&quot;,&quot;parse-names&quot;:false,&quot;dropping-particle&quot;:&quot;&quot;,&quot;non-dropping-particle&quot;:&quot;&quot;},{&quot;family&quot;:&quot;Fanti&quot;,&quot;given&quot;:&quot;S.&quot;,&quot;parse-names&quot;:false,&quot;dropping-particle&quot;:&quot;&quot;,&quot;non-dropping-particle&quot;:&quot;&quot;},{&quot;family&quot;:&quot;Marengo&quot;,&quot;given&quot;:&quot;M.&quot;,&quot;parse-names&quot;:false,&quot;dropping-particle&quot;:&quot;&quot;,&quot;non-dropping-particle&quot;:&quot;&quot;},{&quot;family&quot;:&quot;Bergamini&quot;,&quot;given&quot;:&quot;C.&quot;,&quot;parse-names&quot;:false,&quot;dropping-particle&quot;:&quot;&quot;,&quot;non-dropping-particle&quot;:&quot;&quot;}],&quot;container-title&quot;:&quot;Biomedical Imaging and Intervention Journal&quot;,&quot;container-title-short&quot;:&quot;Biomed Imaging Interv J&quot;,&quot;DOI&quot;:&quot;10.2349/biij.2.4.e60&quot;,&quot;ISSN&quot;:&quot;18235530&quot;,&quot;issued&quot;:{&quot;date-parts&quot;:[[2006]]},&quot;abstract&quot;:&quot;Positron emission tomography (PET) is a non-invasive imaging modality, which is clinically widely used both for diagnosis and accessing therapy response in oncology, cardiology and neurology. Fusing PET and CT images in a single dataset would be useful for physicians who could read the functional and the anatomical aspects of a disease in a single shot. The use of fusion software has been replaced in the last few years by integrated PET/CT systems, which combine a PET and a CT scanner in the same gantry. CT images have the double function to correct PET images for attenuation and can fuse with PET for a better visualization and localization of lesions. The use of CT for attenuation correction yields several advantages in terms of accuracy and patient comfort, but can also introduce several artefacts on PET-corrected images. PET/CT image artefacts are due primarily to metallic implants, respiratory motion, use of contrast media and image truncation. This paper reviews different types artefacts and their correction methods. PET/CT improves image quality and image accuracy. However, to avoid possible pitfalls the simultaneous display of both Computed Tomography Attenuation Corrected (CTAC) and non corrected PET images, side by side with CT images is strongly recommended. © 2006 Biomedical Imaging and Intervention Journal. All rights reserved.&quot;,&quot;issue&quot;:&quot;4&quot;,&quot;volume&quot;:&quot;2&quot;},&quot;isTemporary&quot;:false},{&quot;id&quot;:&quot;f0e70409-8778-3ec2-a592-d58cc97fdeed&quot;,&quot;itemData&quot;:{&quot;type&quot;:&quot;article&quot;,&quot;id&quot;:&quot;f0e70409-8778-3ec2-a592-d58cc97fdeed&quot;,&quot;title&quot;:&quot;Forward to the past: The case for quantitative PET imaging&quot;,&quot;author&quot;:[{&quot;family&quot;:&quot;Lammertsma&quot;,&quot;given&quot;:&quot;Adriaan A.&quot;,&quot;parse-names&quot;:false,&quot;dropping-particle&quot;:&quot;&quot;,&quot;non-dropping-particle&quot;:&quot;&quot;}],&quot;container-title&quot;:&quot;Journal of Nuclear Medicine&quot;,&quot;DOI&quot;:&quot;10.2967/jnumed.116.188029&quot;,&quot;ISSN&quot;:&quot;2159662X&quot;,&quot;issued&quot;:{&quot;date-parts&quot;:[[2017]]},&quot;abstract&quot;:&quot;PET was developed in the 1970s as an in vivo method to measure regional pathophysiologic processes. In the 1990s the focus moved to the detection of local increases in uptake, first in the brain (activation studies) and later in oncology (finding metastases), with 18F-FDG emerging as a highly sensitive staging technique. This focus on sensitivity has overshadowed the other main characteristic of PET, its quantitative nature. In recent years there has been a shift. PET is now seen as a promising tool for drug development and precision medicine-that is, a method to monitor or even predict response to therapy. Quantification is essential for precision medicine, but many studies today use simplified semiquantitative methods without properly validating them. This review provides several examples illustrating that simplified methods may lead to less accurate or even misleading results. Simplification is important for routine clinical practice, but finding the optimal balance between accuracy and simplicity requires careful studies. It is argued that the use of simplified approaches without proper validation not only may waste time and resources but also may raise ethical questions, especially in drug development studies.&quot;,&quot;issue&quot;:&quot;7&quot;,&quot;volume&quot;:&quot;58&quot;,&quot;container-title-short&quot;:&quot;&quot;},&quot;isTemporary&quot;:false}]},{&quot;citationID&quot;:&quot;MENDELEY_CITATION_cf9fcdf0-53df-4445-892c-08c48ee4bae1&quot;,&quot;properties&quot;:{&quot;noteIndex&quot;:0},&quot;isEdited&quot;:false,&quot;manualOverride&quot;:{&quot;isManuallyOverridden&quot;:false,&quot;citeprocText&quot;:&quot;(13,14)&quot;,&quot;manualOverrideText&quot;:&quot;&quot;},&quot;citationTag&quot;:&quot;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&quot;,&quot;citationItems&quot;:[{&quot;id&quot;:&quot;ae673dc3-9cb5-3a0e-8f21-f9b2c21fd71a&quot;,&quot;itemData&quot;:{&quot;type&quot;:&quot;article-journal&quot;,&quot;id&quot;:&quot;ae673dc3-9cb5-3a0e-8f21-f9b2c21fd71a&quot;,&quot;title&quot;:&quot;Simultaneous reconstruction of attenuation and activity in cardiac PET can remove CT misalignment artifacts&quot;,&quot;author&quot;:[{&quot;family&quot;:&quot;Presotto&quot;,&quot;given&quot;:&quot;L.&quot;,&quot;parse-names&quot;:false,&quot;dropping-particle&quot;:&quot;&quot;,&quot;non-dropping-particle&quot;:&quot;&quot;},{&quot;family&quot;:&quot;Busnardo&quot;,&quot;given&quot;:&quot;E.&quot;,&quot;parse-names&quot;:false,&quot;dropping-particle&quot;:&quot;&quot;,&quot;non-dropping-particle&quot;:&quot;&quot;},{&quot;family&quot;:&quot;Perani&quot;,&quot;given&quot;:&quot;D.&quot;,&quot;parse-names&quot;:false,&quot;dropping-particle&quot;:&quot;&quot;,&quot;non-dropping-particle&quot;:&quot;&quot;},{&quot;family&quot;:&quot;Gianolli&quot;,&quot;given&quot;:&quot;L.&quot;,&quot;parse-names&quot;:false,&quot;dropping-particle&quot;:&quot;&quot;,&quot;non-dropping-particle&quot;:&quot;&quot;},{&quot;family&quot;:&quot;Gilardi&quot;,&quot;given&quot;:&quot;M. C.&quot;,&quot;parse-names&quot;:false,&quot;dropping-particle&quot;:&quot;&quot;,&quot;non-dropping-particle&quot;:&quot;&quot;},{&quot;family&quot;:&quot;Bettinardi&quot;,&quot;given&quot;:&quot;V.&quot;,&quot;parse-names&quot;:false,&quot;dropping-particle&quot;:&quot;&quot;,&quot;non-dropping-particle&quot;:&quot;&quot;}],&quot;container-title&quot;:&quot;Journal of Nuclear Cardiology&quot;,&quot;DOI&quot;:&quot;10.1007/s12350-015-0239-8&quot;,&quot;ISSN&quot;:&quot;15326551&quot;,&quot;issued&quot;:{&quot;date-parts&quot;:[[2016]]},&quot;abstract&quot;:&quot;Background: Misalignment between positron emission tomography (PET) and computed tomography (CT) data is known to generate artifactual defects in cardiac PET images due to imprecise attenuation correction (AC). In this work, the use of a maximum likelihood attenuation and activity (MLAA) algorithm is proposed to avoid such artifacts in time-of-flight (TOF) PET. Methods: MLAA was implemented and tested using a thorax/heart phantom and retrospectively on fourteen 13N-ammonia PET/CT perfusion studies. Global and local misalignments between PET and CT data were generated by shifting matched CT images or using CT data representative of the end-inspiration phase. PET images were reconstructed with MLAA and a 3D-ordered-subsets-expectation-maximization (OSEM)-TOF algorithm. Images obtained with 3D-OSEM-TOF and matched CT were used as references. These images were compared (qualitatively and semi-quantitatively) with those reconstructed with 3D-OSEM-TOF and MLAA for which a misaligned CT was used, respectively, for AC and initialization. Results: Phantom experiment proved the capability of MLAA to converge toward the correct emission and attenuation distributions using, as input, only PET emission data, but convergence was very slow. Initializing MLAA with phantom CT images markedly improved convergence speed. In patient studies, when shifted or end-inspiration CT images were used for AC, 3D-OSEM-TOF reconstructions showed artifacts of increasing severity, size, and frequency with increasing mismatch. Such artifacts were absent in the corresponding MLAA images. Conclusion: The proposed implementation of the MLAA algorithm is a feasible and robust technique to avoid AC mismatch artifacts in cardiac PET studies provided that a CT of the source is available, even if poorly aligned.&quot;,&quot;issue&quot;:&quot;5&quot;,&quot;volume&quot;:&quot;23&quot;,&quot;container-title-short&quot;:&quot;&quot;},&quot;isTemporary&quot;:false},{&quot;id&quot;:&quot;54b3431e-aa56-3c7d-964a-0bdd34ab4c79&quot;,&quot;itemData&quot;:{&quot;type&quot;:&quot;article-journal&quot;,&quot;id&quot;:&quot;54b3431e-aa56-3c7d-964a-0bdd34ab4c79&quot;,&quot;title&quot;:&quot;Ultra-low dose CT scanning for PET/CT&quot;,&quot;author&quot;:[{&quot;family&quot;:&quot;Mostafapour&quot;,&quot;given&quot;:&quot;Samaneh&quot;,&quot;parse-names&quot;:false,&quot;dropping-particle&quot;:&quot;&quot;,&quot;non-dropping-particle&quot;:&quot;&quot;},{&quot;family&quot;:&quot;Greuter&quot;,&quot;given&quot;:&quot;Marcel&quot;,&quot;parse-names&quot;:false,&quot;dropping-particle&quot;:&quot;&quot;,&quot;non-dropping-particle&quot;:&quot;&quot;},{&quot;family&quot;:&quot;Snick&quot;,&quot;given&quot;:&quot;Johannes H.&quot;,&quot;parse-names&quot;:false,&quot;dropping-particle&quot;:&quot;&quot;,&quot;non-dropping-particle&quot;:&quot;van&quot;},{&quot;family&quot;:&quot;Brouwers&quot;,&quot;given&quot;:&quot;Adrienne H.&quot;,&quot;parse-names&quot;:false,&quot;dropping-particle&quot;:&quot;&quot;,&quot;non-dropping-particle&quot;:&quot;&quot;},{&quot;family&quot;:&quot;Dierckx&quot;,&quot;given&quot;:&quot;Rudi A.J.O.&quot;,&quot;parse-names&quot;:false,&quot;dropping-particle&quot;:&quot;&quot;,&quot;non-dropping-particle&quot;:&quot;&quot;},{&quot;family&quot;:&quot;Sluis&quot;,&quot;given&quot;:&quot;Joyce&quot;,&quot;parse-names&quot;:false,&quot;dropping-particle&quot;:&quot;&quot;,&quot;non-dropping-particle&quot;:&quot;van&quot;},{&quot;family&quot;:&quot;Lammertsma&quot;,&quot;given&quot;:&quot;Adriaan A.&quot;,&quot;parse-names&quot;:false,&quot;dropping-particle&quot;:&quot;&quot;,&quot;non-dropping-particle&quot;:&quot;&quot;},{&quot;family&quot;:&quot;Tsoumpas&quot;,&quot;given&quot;:&quot;Charalampos&quot;,&quot;parse-names&quot;:false,&quot;dropping-particle&quot;:&quot;&quot;,&quot;non-dropping-particle&quot;:&quot;&quot;}],&quot;container-title&quot;:&quot;Medical Physics&quot;,&quot;container-title-short&quot;:&quot;Med Phys&quot;,&quot;DOI&quot;:&quot;10.1002/mp.16862&quot;,&quot;ISSN&quot;:&quot;24734209&quot;,&quot;issued&quot;:{&quot;date-parts&quot;:[[2024]]},&quot;abstract&quot;:&quot;Background: The use of computed tomography (CT) for attenuation correction (AC) in whole-body PET/CT can result in a significant contribution to radiation exposure. This can become a limiting factor for reducing considerably the overall radiation exposure of the patient when using the new long axial field of view (LAFOV) PET scanners. However, recent CT technology have introduced features such as the tin (Sn) filter, which can substantially reduce the CT radiation dose. Purpose: The purpose of this study was to investigate the ultra-low dose CT for attenuation correction using the Sn filter together with other dose reduction options such as tube current (mAs) reduction. We explore the impact of dose reduction in the context of AC-CT and how it affects PET image quality. Methods: The study evaluated a range of ultra-low dose CT protocols using five physical phantoms that represented a broad collection of tissue electron densities. A long axial field of view (LAFOV) PET/CT scanner was used to scan all phantoms, applying various CT dose reduction parameters such as reducing tube current (mAs), increasing the pitch value, and applying the Sn filter. The effective dose resulting from the CT scans was determined using the CTDIVol reported by the scanner. Several voxel-based and volumes of interest (VOI)-based comparisons were performed to compare the ultra-low dose CT images, the generated attenuation maps, and corresponding PET images against those images acquired with the standard low dose CT protocol. Finally, two patient datasets were acquired using one of the suggested ultra-low dose CT settings. Results: By incorporating the Sn filter and adjusting mAs to the lowest available value, the radiation dose in CT images of PBU-60 phantom was significantly reduced; resulting in an effective dose of nearly 2% compared to the routine low dose CT protocols currently in clinical use. The assessment of PET images using VOI and voxel-based comparisons indicated relative differences (RD%) of under 6% for mean activity concentration (AC) in the torso phantom and patient dataset and under 8% for a source point in the CIRS phantom. The maximum RD% value of AC was 14% for the point source in the CIRS phantom. Increasing the tube current from 6 mAs to 30 mAs in patients with high BMI, or with arms down, can suppress the photon starvation artifact, whilst still preserving a dose reduction of 90%. Conclusions: Introducing a Sn filter in CT imaging lowers radiation dose by more than 90%. This reduction has minimal effect on PET image quantification at least for patients without Body Mass Index (BMI) higher than 30. Notably, this study results need validation using a larger clinical PET/CT dataset in the future, including patients with higher BMI.&quot;,&quot;issue&quot;:&quot;1&quot;,&quot;volume&quot;:&quot;51&quot;},&quot;isTemporary&quot;:false}]},{&quot;citationID&quot;:&quot;MENDELEY_CITATION_3b391a85-404c-4343-b403-16b1825caa28&quot;,&quot;properties&quot;:{&quot;noteIndex&quot;:0},&quot;isEdited&quot;:false,&quot;manualOverride&quot;:{&quot;isManuallyOverridden&quot;:false,&quot;citeprocText&quot;:&quot;(15–18)&quot;,&quot;manualOverrideText&quot;:&quot;&quot;},&quot;citationTag&quot;:&quot;MENDELEY_CITATION_v3_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&quot;,&quot;citationItems&quot;:[{&quot;id&quot;:&quot;b0906097-928a-3d5e-969a-65577a927925&quot;,&quot;itemData&quot;:{&quot;type&quot;:&quot;report&quot;,&quot;id&quot;:&quot;b0906097-928a-3d5e-969a-65577a927925&quot;,&quot;title&quot;:&quot;PET/CT Imaging Artifacts*&quot;,&quot;author&quot;:[{&quot;family&quot;:&quot;Sureshbabu&quot;,&quot;given&quot;:&quot;Waheeda&quot;,&quot;parse-names&quot;:false,&quot;dropping-particle&quot;:&quot;&quot;,&quot;non-dropping-particle&quot;:&quot;&quot;},{&quot;family&quot;:&quot;Mawlawi&quot;,&quot;given&quot;:&quot;Osama&quot;,&quot;parse-names&quot;:false,&quot;dropping-particle&quot;:&quot;&quot;,&quot;non-dropping-particle&quot;:&quot;&quot;}],&quot;container-title&quot;:&quot;J Nucl Med Technol&quot;,&quot;URL&quot;:&quot;http://www.snm.org/ce_online&quot;,&quot;issued&quot;:{&quot;date-parts&quot;:[[2005]]},&quot;number-of-pages&quot;:&quot;156-161&quot;,&quot;abstract&quot;:&quot;The purpose of this paper is to introduce the principles of PET/CT imaging and describe the artifacts associated with it. PET/CT is a new imaging modality that integrates functional (PET) and structural (CT) information into a single scanning session, allowing excellent fusion of the PET and CT images and thus improving lesion localization and interpretation accuracy. Moreover, the CT data can also be used for attenuation correction, ultimately leading to high patient throughput. These combined advantages have rendered PET/CT a preferred imaging modality over dedicated PET. Although PET/CT imaging offers many advantages, this dual-modality imaging also poses some challenges. CT-based attenuation correction can induce artifacts and quantitative errors that can affect the PET emission images. For instance, the use of contrast medium and the presence of metallic implants can be associated with focal radiotracer uptake. Furthermore, the pa-tient's breathing can introduce mismatches between the CT attenuation map and the PET emission data, and the discrepancy between the CT and PET fields of view can lead to truncation artifacts. After reading this article, the technologist should be able to describe the principles of PET/CT imaging, identify at least 3 types of image arti-facts, and describe the differences between PET/CT arti-facts of different causes: metallic implants, respiratory motion, contrast medium, and truncation.&quot;,&quot;volume&quot;:&quot;33&quot;,&quot;container-title-short&quot;:&quot;&quot;},&quot;isTemporary&quot;:false},{&quot;id&quot;:&quot;1130874c-b2a1-38e0-8730-c000b30ad232&quot;,&quot;itemData&quot;:{&quot;type&quot;:&quot;article-journal&quot;,&quot;id&quot;:&quot;1130874c-b2a1-38e0-8730-c000b30ad232&quot;,&quot;title&quot;:&quot;PET/CT Imaging Techniques, Considerations, and Artifacts&quot;,&quot;author&quot;:[{&quot;family&quot;:&quot;Mawlawi&quot;,&quot;given&quot;:&quot;Osama&quot;,&quot;parse-names&quot;:false,&quot;dropping-particle&quot;:&quot;&quot;,&quot;non-dropping-particle&quot;:&quot;&quot;},{&quot;family&quot;:&quot;Pan&quot;,&quot;given&quot;:&quot;Tinsu&quot;,&quot;parse-names&quot;:false,&quot;dropping-particle&quot;:&quot;&quot;,&quot;non-dropping-particle&quot;:&quot;&quot;},{&quot;family&quot;:&quot;Macapinlac&quot;,&quot;given&quot;:&quot;Homer A&quot;,&quot;parse-names&quot;:false,&quot;dropping-particle&quot;:&quot;&quot;,&quot;non-dropping-particle&quot;:&quot;&quot;}],&quot;container-title&quot;:&quot;Journal of Thoracic Imaging&quot;,&quot;container-title-short&quot;:&quot;J Thorac Imaging&quot;,&quot;ISSN&quot;:&quot;0883-5993&quot;,&quot;URL&quot;:&quot;https://journals.lww.com/thoracicimaging/fulltext/2006/05000/pet_ct_imaging_techniques,_considerations,_and.2.aspx&quot;,&quot;issued&quot;:{&quot;date-parts&quot;:[[2006]]},&quot;abstract&quot;:&quot;In the past few years, positron emission tomography/computed tomography (PET/CT) imaging has increasingly been used for the diagnosis, staging, and restaging of malignant diseases. The success of this emerging modality has primarily been due to its ability to combine the advantages of both PET and CT imaging while minimizing their separate weaknesses. The aim of this paper is to provide an overview of the basis behind PET/CT imaging, its advantages, and discuss its imaging artifacts with special emphasis on proposed correction techniques. A brief discussion regarding the use of PET/CT imaging for radiation treatment planning is also presented.&quot;,&quot;issue&quot;:&quot;2&quot;,&quot;volume&quot;:&quot;21&quot;},&quot;isTemporary&quot;:false},{&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citationID&quot;:&quot;MENDELEY_CITATION_63e52c84-7a93-4671-a993-96721c047d2d&quot;,&quot;properties&quot;:{&quot;noteIndex&quot;:0},&quot;isEdited&quot;:false,&quot;manualOverride&quot;:{&quot;isManuallyOverridden&quot;:false,&quot;citeprocText&quot;:&quot;(15,16,19,20)&quot;,&quot;manualOverrideText&quot;:&quot;&quot;},&quot;citationTag&quot;:&quot;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&quot;,&quot;citationItems&quot;:[{&quot;id&quot;:&quot;b0906097-928a-3d5e-969a-65577a927925&quot;,&quot;itemData&quot;:{&quot;type&quot;:&quot;report&quot;,&quot;id&quot;:&quot;b0906097-928a-3d5e-969a-65577a927925&quot;,&quot;title&quot;:&quot;PET/CT Imaging Artifacts*&quot;,&quot;author&quot;:[{&quot;family&quot;:&quot;Sureshbabu&quot;,&quot;given&quot;:&quot;Waheeda&quot;,&quot;parse-names&quot;:false,&quot;dropping-particle&quot;:&quot;&quot;,&quot;non-dropping-particle&quot;:&quot;&quot;},{&quot;family&quot;:&quot;Mawlawi&quot;,&quot;given&quot;:&quot;Osama&quot;,&quot;parse-names&quot;:false,&quot;dropping-particle&quot;:&quot;&quot;,&quot;non-dropping-particle&quot;:&quot;&quot;}],&quot;container-title&quot;:&quot;J Nucl Med Technol&quot;,&quot;URL&quot;:&quot;http://www.snm.org/ce_online&quot;,&quot;issued&quot;:{&quot;date-parts&quot;:[[2005]]},&quot;number-of-pages&quot;:&quot;156-161&quot;,&quot;abstract&quot;:&quot;The purpose of this paper is to introduce the principles of PET/CT imaging and describe the artifacts associated with it. PET/CT is a new imaging modality that integrates functional (PET) and structural (CT) information into a single scanning session, allowing excellent fusion of the PET and CT images and thus improving lesion localization and interpretation accuracy. Moreover, the CT data can also be used for attenuation correction, ultimately leading to high patient throughput. These combined advantages have rendered PET/CT a preferred imaging modality over dedicated PET. Although PET/CT imaging offers many advantages, this dual-modality imaging also poses some challenges. CT-based attenuation correction can induce artifacts and quantitative errors that can affect the PET emission images. For instance, the use of contrast medium and the presence of metallic implants can be associated with focal radiotracer uptake. Furthermore, the pa-tient's breathing can introduce mismatches between the CT attenuation map and the PET emission data, and the discrepancy between the CT and PET fields of view can lead to truncation artifacts. After reading this article, the technologist should be able to describe the principles of PET/CT imaging, identify at least 3 types of image arti-facts, and describe the differences between PET/CT arti-facts of different causes: metallic implants, respiratory motion, contrast medium, and truncation.&quot;,&quot;volume&quot;:&quot;33&quot;,&quot;container-title-short&quot;:&quot;&quot;},&quot;isTemporary&quot;:false},{&quot;id&quot;:&quot;1130874c-b2a1-38e0-8730-c000b30ad232&quot;,&quot;itemData&quot;:{&quot;type&quot;:&quot;article-journal&quot;,&quot;id&quot;:&quot;1130874c-b2a1-38e0-8730-c000b30ad232&quot;,&quot;title&quot;:&quot;PET/CT Imaging Techniques, Considerations, and Artifacts&quot;,&quot;author&quot;:[{&quot;family&quot;:&quot;Mawlawi&quot;,&quot;given&quot;:&quot;Osama&quot;,&quot;parse-names&quot;:false,&quot;dropping-particle&quot;:&quot;&quot;,&quot;non-dropping-particle&quot;:&quot;&quot;},{&quot;family&quot;:&quot;Pan&quot;,&quot;given&quot;:&quot;Tinsu&quot;,&quot;parse-names&quot;:false,&quot;dropping-particle&quot;:&quot;&quot;,&quot;non-dropping-particle&quot;:&quot;&quot;},{&quot;family&quot;:&quot;Macapinlac&quot;,&quot;given&quot;:&quot;Homer A&quot;,&quot;parse-names&quot;:false,&quot;dropping-particle&quot;:&quot;&quot;,&quot;non-dropping-particle&quot;:&quot;&quot;}],&quot;container-title&quot;:&quot;Journal of Thoracic Imaging&quot;,&quot;container-title-short&quot;:&quot;J Thorac Imaging&quot;,&quot;ISSN&quot;:&quot;0883-5993&quot;,&quot;URL&quot;:&quot;https://journals.lww.com/thoracicimaging/fulltext/2006/05000/pet_ct_imaging_techniques,_considerations,_and.2.aspx&quot;,&quot;issued&quot;:{&quot;date-parts&quot;:[[2006]]},&quot;abstract&quot;:&quot;In the past few years, positron emission tomography/computed tomography (PET/CT) imaging has increasingly been used for the diagnosis, staging, and restaging of malignant diseases. The success of this emerging modality has primarily been due to its ability to combine the advantages of both PET and CT imaging while minimizing their separate weaknesses. The aim of this paper is to provide an overview of the basis behind PET/CT imaging, its advantages, and discuss its imaging artifacts with special emphasis on proposed correction techniques. A brief discussion regarding the use of PET/CT imaging for radiation treatment planning is also presented.&quot;,&quot;issue&quot;:&quot;2&quot;,&quot;volume&quot;:&quot;21&quot;},&quot;isTemporary&quot;:false},{&quot;id&quot;:&quot;7f59deff-42df-3f06-9519-34a3354adb35&quot;,&quot;itemData&quot;:{&quot;type&quot;:&quot;article&quot;,&quot;id&quot;:&quot;7f59deff-42df-3f06-9519-34a3354adb35&quot;,&quot;title&quot;:&quot;Metal artifact reduction strategies for improved attenuation correction in hybrid PET/CT imaging&quot;,&quot;author&quot;:[{&quot;family&quot;:&quot;Abdoli&quot;,&quot;given&quot;:&quot;Mehrsima&quot;,&quot;parse-names&quot;:false,&quot;dropping-particle&quot;:&quot;&quot;,&quot;non-dropping-particle&quot;:&quot;&quot;},{&quot;family&quot;:&quot;Dierckx&quot;,&quot;given&quot;:&quot;Rudi A.J.O.&quot;,&quot;parse-names&quot;:false,&quot;dropping-particle&quot;:&quot;&quot;,&quot;non-dropping-particle&quot;:&quot;&quot;},{&quot;family&quot;:&quot;Zaidi&quot;,&quot;given&quot;:&quot;Habib&quot;,&quot;parse-names&quot;:false,&quot;dropping-particle&quot;:&quot;&quot;,&quot;non-dropping-particle&quot;:&quot;&quot;}],&quot;container-title&quot;:&quot;Medical Physics&quot;,&quot;container-title-short&quot;:&quot;Med Phys&quot;,&quot;DOI&quot;:&quot;10.1118/1.4709599&quot;,&quot;ISSN&quot;:&quot;00942405&quot;,&quot;issued&quot;:{&quot;date-parts&quot;:[[2012]]},&quot;abstract&quot;:&quot;Metallic implants are known to generate bright and dark streaking artifacts in x-ray computed tomography (CT) images, which in turn propagate to corresponding functional positron emission tomography (PET) images during the CT-based attenuation correction procedure commonly used on hybrid clinical PET/CT scanners. Therefore, visual artifacts and overestimation and/or underestimation of the tracer uptake in regions adjacent to metallic implants are likely to occur and as such, inaccurate quantification of the tracer uptake and potential erroneous clinical interpretation of PET images is expected. Accurate quantification of PET data requires metal artifact reduction (MAR) of the CT images prior to the application of the CT-based attenuation correction procedure. In this review, the origins of metallic artifacts and their impact on clinical PET/CT imaging are discussed. Moreover, a brief overview of proposed MAR methods and their advantages and drawbacks is presented. Although most of the presented MAR methods are mainly developed for diagnostic CT imaging, their potential application in PET/CT imaging is highlighted. The challenges associated with comparative evaluation of these methods in a clinical environment in the absence of a gold standard are also discussed. © 2012 American Association of Physicists in Medicine.&quot;,&quot;issue&quot;:&quot;6&quot;,&quot;volume&quot;:&quot;39&quot;},&quot;isTemporary&quot;:false},{&quot;id&quot;:&quot;b09d61a7-0285-37c5-8c61-e2ee13d1fcf7&quot;,&quot;itemData&quot;:{&quot;type&quot;:&quot;article-journal&quot;,&quot;id&quot;:&quot;b09d61a7-0285-37c5-8c61-e2ee13d1fcf7&quot;,&quot;title&quot;:&quot;Is metal artefact reduction mandatory in cardiac PET/CT imaging in the presence of pacemaker and implantable cardioverter defibrillator leads?&quot;,&quot;author&quot;:[{&quot;family&quot;:&quot;Ghafarian&quot;,&quot;given&quot;:&quot;Pardis&quot;,&quot;parse-names&quot;:false,&quot;dropping-particle&quot;:&quot;&quot;,&quot;non-dropping-particle&quot;:&quot;&quot;},{&quot;family&quot;:&quot;Aghamiri&quot;,&quot;given&quot;:&quot;S. M.R.&quot;,&quot;parse-names&quot;:false,&quot;dropping-particle&quot;:&quot;&quot;,&quot;non-dropping-particle&quot;:&quot;&quot;},{&quot;family&quot;:&quot;Ay&quot;,&quot;given&quot;:&quot;Mohammad R.&quot;,&quot;parse-names&quot;:false,&quot;dropping-particle&quot;:&quot;&quot;,&quot;non-dropping-particle&quot;:&quot;&quot;},{&quot;family&quot;:&quot;Rahmim&quot;,&quot;given&quot;:&quot;Arman&quot;,&quot;parse-names&quot;:false,&quot;dropping-particle&quot;:&quot;&quot;,&quot;non-dropping-particle&quot;:&quot;&quot;},{&quot;family&quot;:&quot;Schindler&quot;,&quot;given&quot;:&quot;Thomas H.&quot;,&quot;parse-names&quot;:false,&quot;dropping-particle&quot;:&quot;&quot;,&quot;non-dropping-particle&quot;:&quot;&quot;},{&quot;family&quot;:&quot;Ratib&quot;,&quot;given&quot;:&quot;Os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10-1635-6&quot;,&quot;ISSN&quot;:&quot;16197070&quot;,&quot;issued&quot;:{&quot;date-parts&quot;:[[2011]]},&quot;abstract&quot;:&quot;Purpose: Cardiac PET/CT imaging is often performed in patients with pacemakers and implantable cardioverter defibrillator (ICD) leads. However, metallic implants usually produce artefacts on CT images which might propagate to CT-based attenuation-corrected (CTAC) PET images. The impact of metal artefact reduction (MAR) for CTAC of cardiac PET/CT images in the presence of pacemaker, ICD and ECG leads was investigated using both qualitative and quantitative analysis in phantom and clinical studies. Methods: The study included 14 patients with various leads undergoing perfusion and viability examinations using dedicated cardiac PET/CT protocols. The PET data were corrected for attenuation using both artefactual CT images and CT images corrected using the MAR algorithm. The severity and magnitude of metallic artefacts arising from these leads were assessed on both linear attenuation coefficient maps (μ-maps) and attenuation-corrected PET images. CT and PET emission data were obtained using an anthropomorphic thorax phantom and a dedicated heart phantom made in-house incorporating pacemaker and ICD leads attached at the right ventricle of the heart. Volume of interest-based analysis and regression plots were performed for regions related to the lead locations. Bull's eye view analysis was also performed on PET images corrected for attenuation with and without the MAR algorithm. Results: In clinical studies, the visual assessment of PET images by experienced physicians and quantitative analysis did not reveal erroneous interpretation of the tracer distribution or significant differences when PET images were corrected for attenuation with and without MAR. In phantom studies, the mean differences between tracer uptake obtained without and with MAR were 10.16±2.1% and 6.86±2.1% in the segments of the heart in the vicinity of metallic ICD or pacemaker leads, and were 4.43±0.5% and 2.98±0.5% in segments far from the leads. Conclusion: Although the MAR algorithm was able to effectively improve the quality of μ-maps, its clinical impact on the interpretation of PET images was not significant. Therefore cardiac PET images corrected for attenuation using CTAC in the presence of metallic leads can be interpreted without correction for metal artefacts. It should however be emphasized that in some special cases with multiple ICD leads attached to the myocardium wall, MAR might be useful for accurate attenuation correction. © 2010 Springer-Verlag.&quot;,&quot;issue&quot;:&quot;2&quot;,&quot;volume&quot;:&quot;38&quot;},&quot;isTemporary&quot;:false}]},{&quot;citationID&quot;:&quot;MENDELEY_CITATION_9a611357-bcc6-4a8b-8271-e3c237e72886&quot;,&quot;properties&quot;:{&quot;noteIndex&quot;:0},&quot;isEdited&quot;:false,&quot;manualOverride&quot;:{&quot;isManuallyOverridden&quot;:false,&quot;citeprocText&quot;:&quot;(21,22)&quot;,&quot;manualOverrideText&quot;:&quot;&quot;},&quot;citationTag&quot;:&quot;MENDELEY_CITATION_v3_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&quot;,&quot;citationItems&quot;:[{&quot;id&quot;:&quot;9fe5d7df-20f4-3244-8686-3cdcc99a88c6&quot;,&quot;itemData&quot;:{&quot;type&quot;:&quot;article-journal&quot;,&quot;id&quot;:&quot;9fe5d7df-20f4-3244-8686-3cdcc99a88c6&quot;,&quot;title&quot;:&quot;Impact of improved attenuation correction on 18F-FDG PET/MR hybrid imaging of the heart&quot;,&quot;author&quot;:[{&quot;family&quot;:&quot;Lindemann&quot;,&quot;given&quot;:&quot;Maike E.&quot;,&quot;parse-names&quot;:false,&quot;dropping-particle&quot;:&quot;&quot;,&quot;non-dropping-particle&quot;:&quot;&quot;},{&quot;family&quot;:&quot;Nensa&quot;,&quot;given&quot;:&quot;Felix&quot;,&quot;parse-names&quot;:false,&quot;dropping-particle&quot;:&quot;&quot;,&quot;non-dropping-particle&quot;:&quot;&quot;},{&quot;family&quot;:&quot;Quick&quot;,&quot;given&quot;:&quot;Harald H.&quot;,&quot;parse-names&quot;:false,&quot;dropping-particle&quot;:&quot;&quot;,&quot;non-dropping-particle&quot;:&quot;&quot;}],&quot;container-title&quot;:&quot;PLoS ONE&quot;,&quot;DOI&quot;:&quot;10.1371/journal.pone.0214095&quot;,&quot;ISSN&quot;:&quot;19326203&quot;,&quot;issued&quot;:{&quot;date-parts&quot;:[[2019]]},&quot;abstract&quot;:&quot;Purpose The aim of this study was to evaluate and quantify the effect of improved attenuation correction (AC) including bone segmentation and truncation correction on 18F-Fluordesoxyglu-cose cardiac positron emission tomography/magnetic resonance (PET/MR) imaging. Methods PET data of 32 cardiac PET/MR datasets were reconstructed with three different AC-maps (1. Dixon-VIBE only, 2. HUGE truncation correction and bone segmentation, 3. MLAA). The Dixon-VIBE AC-maps served as reference of reconstructed PET data. 17-segment short-axis polar plots of the left ventricle were analyzed regarding the impact of each of the three AC methods on PET quantification in cardiac PET/MR imaging. Non-AC PET images were segmented to specify the amount of truncation in the Dixon-VIBE AC-map serving as a reference. All AC-maps were evaluated for artifacts. Results Using HUGE + bone AC results in a homogeneous gain of ca. 6% and for MLAA 8% of PET signal distribution across the myocardium of the left ventricle over all patients compared to Dixon-VIBE AC only. Maximal relative differences up to 18% were observed in segment 17 (apex). The body volume truncation of -12.7 ± 7.1% compared to the segmented non-AC PET images using the Dixon-VIBE AC method was reduced to -1.9 ± 3.9% using HUGE and 7.8 ± 8.3% using MLAA. In each patient, a systematic overestimation in AC-map volume was observed when applying MLAA. Quantitative impact of artifacts showed regional differences up to 6% within single segments of the myocardium. Conclusions Improved AC including bone segmentation and truncation correction in cardiac PET/MR imaging is important to ensure best possible diagnostic quality and PET quantification. The results exhibited an overestimation of AC-map volume using MLAA, while HUGE resulted in a more realistic body contouring. Incorporation of bone segmentation into the Dixon-VIBE AC-map resulted in homogeneous gain in PET signal distribution across the myocardium. The majority of observed AC-map artifacts did not significantly affect the quantitative assessment of the myocardium.&quot;,&quot;issue&quot;:&quot;3&quot;,&quot;volume&quot;:&quot;14&quot;,&quot;container-title-short&quot;:&quot;PLoS One&quot;},&quot;isTemporary&quot;:false,&quot;suppress-author&quot;:false,&quot;composite&quot;:false,&quot;author-only&quot;:false},{&quot;id&quot;:&quot;fc4b551f-3825-3a5f-8533-e9fd7bf3afa7&quot;,&quot;itemData&quot;:{&quot;type&quot;:&quot;article-journal&quot;,&quot;id&quot;:&quot;fc4b551f-3825-3a5f-8533-e9fd7bf3afa7&quot;,&quot;title&quot;:&quot;Sources of attenuation-correction artefacts in cardiac PET/CT and SPECT/CT&quot;,&quot;author&quot;:[{&quot;family&quot;:&quot;McQuaid&quot;,&quot;given&quot;:&quot;Sarah J.&quot;,&quot;parse-names&quot;:false,&quot;dropping-particle&quot;:&quot;&quot;,&quot;non-dropping-particle&quot;:&quot;&quot;},{&quot;family&quot;:&quot;Hutton&quot;,&quot;given&quot;:&quot;Brian F.&quot;,&quot;parse-names&quot;:false,&quot;dropping-particle&quot;:&quot;&quot;,&quot;non-dropping-particle&quot;:&quot;&quot;}],&quot;container-title&quot;:&quot;European Journal of Nuclear Medicine and Molecular Imaging&quot;,&quot;container-title-short&quot;:&quot;Eur J Nucl Med Mol Imaging&quot;,&quot;DOI&quot;:&quot;10.1007/s00259-008-0718-0&quot;,&quot;ISSN&quot;:&quot;16197070&quot;,&quot;issued&quot;:{&quot;date-parts&quot;:[[2008]]},&quot;abstract&quot;:&quot;Purpose: Respiratory motion during myocardial perfusion imaging can cause artefacts in both positron emission tomography (PET) and single-photon emission computed tomography (SPECT) images when mismatches between emission and transmission datasets arise. In this study, artefacts from different breathing motions were quantified in both modalities to assess key factors in attenuation-correction accuracy. Methods: Activity maps were generated using the NURBS-based cardiac-torso phantom for different respiratory cycles, which were projected, attenuation-corrected and reconstructed to form PET and SPECT images. Attenuation-correction was performed with maps at mismatched respiratory phases to observe the effect on the left-ventricular myocardium. Myocardial non-uniformity was assessed in terms of the standard deviation in scores obtained from the 17-segment model and changes in uniformity were compared for each mismatch and modality. Results: Certain types of mismatch led to artefacts and corresponding increases in the myocardial non-uniformity. For each mismatch in PET, the increases in non-uniformity relative to an artefact-free image were as follows: (a) cardiac translation mismatch, 84%±11%; (b) liver mismatch, 59%±10%, (c) lung mismatch from diaphragm contraction, 28%±8%; and (d) lung mismatch from chest-wall motion, 6%±7%. The corresponding factors for SPECT were (a) 61%±8%, (b) 34%±8%, (c) -2%±7)% and (d) -4%±6%. Conclusions: Attenuation-correction artefacts were seen in PET and SPECT images, with PET being more severely affected. The most severe artefacts were produced from mismatches in cardiac and liver position, whereas lung mismatches were less critical. Both cardiac and liver positions must, therefore, be correctly matched during attenuation correction. © 2008 Springer-Verlag.&quot;,&quot;issue&quot;:&quot;6&quot;,&quot;volume&quot;:&quot;35&quot;},&quot;isTemporary&quot;:false}]},{&quot;citationID&quot;:&quot;MENDELEY_CITATION_d0256daa-4e44-4fae-9c0d-d7c8d03939f9&quot;,&quot;properties&quot;:{&quot;noteIndex&quot;:0},&quot;isEdited&quot;:false,&quot;manualOverride&quot;:{&quot;isManuallyOverridden&quot;:false,&quot;citeprocText&quot;:&quot;(23,24)&quot;,&quot;manualOverrideText&quot;:&quot;&quot;},&quot;citationTag&quot;:&quot;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&quot;,&quot;citationItems&quot;:[{&quot;id&quot;:&quot;a93a1704-e3c7-31fc-8f60-62689b9e68a8&quot;,&quot;itemData&quot;:{&quot;type&quot;:&quot;article-journal&quot;,&quot;id&quot;:&quot;a93a1704-e3c7-31fc-8f60-62689b9e68a8&quot;,&quot;title&quot;:&quot;Halo artifacts of indwelling urinary catheter by inaccurate scatter correction in 18F-FDG PET/CT imaging: incidence, mechanism, and solutions&quot;,&quot;author&quot;:[{&quot;family&quot;:&quot;Magota&quot;,&quot;given&quot;:&quot;Keiichi&quot;,&quot;parse-names&quot;:false,&quot;dropping-particle&quot;:&quot;&quot;,&quot;non-dropping-particle&quot;:&quot;&quot;},{&quot;family&quot;:&quot;Numata&quot;,&quot;given&quot;:&quot;Naoto&quot;,&quot;parse-names&quot;:false,&quot;dropping-particle&quot;:&quot;&quot;,&quot;non-dropping-particle&quot;:&quot;&quot;},{&quot;family&quot;:&quot;Shinyama&quot;,&quot;given&quot;:&quot;Daiki&quot;,&quot;parse-names&quot;:false,&quot;dropping-particle&quot;:&quot;&quot;,&quot;non-dropping-particle&quot;:&quot;&quot;},{&quot;family&quot;:&quot;Katahata&quot;,&quot;given&quot;:&quot;Junya&quot;,&quot;parse-names&quot;:false,&quot;dropping-particle&quot;:&quot;&quot;,&quot;non-dropping-particle&quot;:&quot;&quot;},{&quot;family&quot;:&quot;Munakata&quot;,&quot;given&quot;:&quot;Yamato&quot;,&quot;parse-names&quot;:false,&quot;dropping-particle&quot;:&quot;&quot;,&quot;non-dropping-particle&quot;:&quot;&quot;},{&quot;family&quot;:&quot;Maniawski&quot;,&quot;given&quot;:&quot;Piotr J.&quot;,&quot;parse-names&quot;:false,&quot;dropping-particle&quot;:&quot;&quot;,&quot;non-dropping-particle&quot;:&quot;&quot;},{&quot;family&quot;:&quot;Kobayashi&quot;,&quot;given&quot;:&quot;Kentaro&quot;,&quot;parse-names&quot;:false,&quot;dropping-particle&quot;:&quot;&quot;,&quot;non-dropping-particle&quot;:&quot;&quot;},{&quot;family&quot;:&quot;Manabe&quot;,&quot;given&quot;:&quot;Osamu&quot;,&quot;parse-names&quot;:false,&quot;dropping-particle&quot;:&quot;&quot;,&quot;non-dropping-particle&quot;:&quot;&quot;},{&quot;family&quot;:&quot;Hirata&quot;,&quot;given&quot;:&quot;Kenji&quot;,&quot;parse-names&quot;:false,&quot;dropping-particle&quot;:&quot;&quot;,&quot;non-dropping-particle&quot;:&quot;&quot;},{&quot;family&quot;:&quot;Tateishi&quot;,&quot;given&quot;:&quot;Ukihide&quot;,&quot;parse-names&quot;:false,&quot;dropping-particle&quot;:&quot;&quot;,&quot;non-dropping-particle&quot;:&quot;&quot;},{&quot;family&quot;:&quot;Kudo&quot;,&quot;given&quot;:&quot;Kohsuke&quot;,&quot;parse-names&quot;:false,&quot;dropping-particle&quot;:&quot;&quot;,&quot;non-dropping-particle&quot;:&quot;&quot;},{&quot;family&quot;:&quot;Shiga&quot;,&quot;given&quot;:&quot;Tohru&quot;,&quot;parse-names&quot;:false,&quot;dropping-particle&quot;:&quot;&quot;,&quot;non-dropping-particle&quot;:&quot;&quot;}],&quot;container-title&quot;:&quot;EJNMMI Physics&quot;,&quot;container-title-short&quot;:&quot;EJNMMI Phys&quot;,&quot;DOI&quot;:&quot;10.1186/s40658-020-00333-8&quot;,&quot;ISSN&quot;:&quot;21977364&quot;,&quot;issued&quot;:{&quot;date-parts&quot;:[[2020]]},&quot;abstract&quot;:&quot;Background: Halo artifacts from urinary catheters can occur due to inaccurate scatter correction, and the artifacts affect the tumor visibility in 18F-FDG PET/CT images. We investigated the incidence rate and the mechanisms of halo-artifact generation and explored several scatter correction techniques to prevent artifacts. Methods: We conducted patient and phantom studies. (1) We retrospectively reviewed the cases of patients who had undergone 18F-FDG PET/CT scans. To determine the frequency of halo-artifact generation, we used the patients’ PET images with a standard scatter correction based on a tail-fitted single-scatter simulation (TF-SSS) using 4-mm voxel μ-maps (TFS 4-mm). (2) We performed phantom studies to evaluate the effects of a urine catheter and two scatter correction techniques, i.e., TF-SSS with 2-mm voxel μ-maps (TFS 2-mm) and a Monte Carlo-based single-scatter simulation (MC-SSS) using 4-mm voxel μ-maps (MCS 4-mm). The average standardized uptake values (SUVs) were measured for axial PET images. (3) Using the patients’ data, we investigated whether TFS 2-mm and MCS 4-mm can eliminate the artifacts in the clinical images. Results: (1) There were 61 patients with urinary catheters; in five (8.2%), halo artifacts were observed in the TFS 4-mm PET images. (2) The phantom study clearly reproduced the halo artifacts in the TFS 4-mm PET images. The halo artifacts were generated when urine moved in the interval between the CT and PET imaging, and when the urinary catheter was placed in a circular shape. The SUVs for the TFS 4-mm and TFS-2mm PET images were underestimated at the halo-artifact regions, whereas the SUVs for the MCS 4-mm PET images were close to the true values. (3) The halo artifacts disappeared in the TFS 2-mm PET images in 4/5 patients but not 1/5 patient, whereas the halo artifacts were completely absent in the MCS 4-mm PET images in 5/5 patients. Conclusions: These data suggest that halo artifacts are caused if the PET images do not correspond to the physical material in the μ-maps, which induces the scatter correction error. With the MC-SSS, it was possible to accurately estimate the scatter without generating halo artifacts.&quot;,&quot;issue&quot;:&quot;1&quot;,&quot;volume&quot;:&quot;7&quot;},&quot;isTemporary&quot;:false},{&quot;id&quot;:&quot;f858ac20-53db-363a-bb97-7842f2894141&quot;,&quot;itemData&quot;:{&quot;type&quot;:&quot;article-journal&quot;,&quot;id&quot;:&quot;f858ac20-53db-363a-bb97-7842f2894141&quot;,&quot;title&quot;:&quot;Investigation of the halo-artifact in 68Ga-PSMA-11-PET/MRI&quot;,&quot;author&quot;:[{&quot;family&quot;:&quot;Heußer&quot;,&quot;given&quot;:&quot;Thorsten&quot;,&quot;parse-names&quot;:false,&quot;dropping-particle&quot;:&quot;&quot;,&quot;non-dropping-particle&quot;:&quot;&quot;},{&quot;family&quot;:&quot;Mann&quot;,&quot;given&quot;:&quot;Philipp&quot;,&quot;parse-names&quot;:false,&quot;dropping-particle&quot;:&quot;&quot;,&quot;non-dropping-particle&quot;:&quot;&quot;},{&quot;family&quot;:&quot;Rank&quot;,&quot;given&quot;:&quot;Christopher M.&quot;,&quot;parse-names&quot;:false,&quot;dropping-particle&quot;:&quot;&quot;,&quot;non-dropping-particle&quot;:&quot;&quot;},{&quot;family&quot;:&quot;Schäfer&quot;,&quot;given&quot;:&quot;Martin&quot;,&quot;parse-names&quot;:false,&quot;dropping-particle&quot;:&quot;&quot;,&quot;non-dropping-particle&quot;:&quot;&quot;},{&quot;family&quot;:&quot;Dimitrakopoulou-Strauss&quot;,&quot;given&quot;:&quot;Antonia&quot;,&quot;parse-names&quot;:false,&quot;dropping-particle&quot;:&quot;&quot;,&quot;non-dropping-particle&quot;:&quot;&quot;},{&quot;family&quot;:&quot;Schlemmer&quot;,&quot;given&quot;:&quot;Heinz Peter&quot;,&quot;parse-names&quot;:false,&quot;dropping-particle&quot;:&quot;&quot;,&quot;non-dropping-particle&quot;:&quot;&quot;},{&quot;family&quot;:&quot;Hadaschik&quot;,&quot;given&quot;:&quot;Boris A.&quot;,&quot;parse-names&quot;:false,&quot;dropping-particle&quot;:&quot;&quot;,&quot;non-dropping-particle&quot;:&quot;&quot;},{&quot;family&quot;:&quot;Kopka&quot;,&quot;given&quot;:&quot;Klaus&quot;,&quot;parse-names&quot;:false,&quot;dropping-particle&quot;:&quot;&quot;,&quot;non-dropping-particle&quot;:&quot;&quot;},{&quot;family&quot;:&quot;Bachert&quot;,&quot;given&quot;:&quot;Peter&quot;,&quot;parse-names&quot;:false,&quot;dropping-particle&quot;:&quot;&quot;,&quot;non-dropping-particle&quot;:&quot;&quot;},{&quot;family&quot;:&quot;Kachelrieß&quot;,&quot;given&quot;:&quot;Marc&quot;,&quot;parse-names&quot;:false,&quot;dropping-particle&quot;:&quot;&quot;,&quot;non-dropping-particle&quot;:&quot;&quot;},{&quot;family&quot;:&quot;Freitag&quot;,&quot;given&quot;:&quot;Martin T.&quot;,&quot;parse-names&quot;:false,&quot;dropping-particle&quot;:&quot;&quot;,&quot;non-dropping-particle&quot;:&quot;&quot;}],&quot;container-title&quot;:&quot;PLoS ONE&quot;,&quot;container-title-short&quot;:&quot;PLoS One&quot;,&quot;DOI&quot;:&quot;10.1371/journal.pone.0183329&quot;,&quot;ISSN&quot;:&quot;19326203&quot;,&quot;issued&quot;:{&quot;date-parts&quot;:[[2017]]},&quot;abstract&quot;:&quot;Objectives: Combined positron emission tomography (PET) and magnetic resonance imaging (MRI) targeting the prostate-specific membrane antigen (PSMA) with a 68Ga-labelled PSMA-analog (68Ga-PSMA-11) is discussed as a promising diagnostic method for patients with suspicion or history of prostate cancer. One potential drawback of this method are severe photopenic (halo-) artifacts surrounding the bladder and the kidneys in the scatter-corrected PET images, which have been reported to occur frequently in clinical practice. The goal of this work was to investigate the occurrence and impact of these artifacts and, secondly, to evaluate variants of the standard scatter correction method with regard to halo-artifact suppression. Methods: Experiments using a dedicated pelvis phantom were conducted to investigate whether the halo-artifact is modality-, tracer-, and/or concentration-dependent. Furthermore, 31 patients with history of prostate cancer were selected from an ongoing 68Ga-PSMA-11-PET/MRI study. For each patient, PET raw data were reconstructed employing six different variants of PET scatter correction: absolute scatter scaling, relative scatter scaling, and relative scatter scaling combined with prompt gamma correction, each of which was combined with a maximum scatter fraction (MaxSF) of MaxSF = 75% or MaxSF = 40%. Evaluation of the reconstructed images with regard to halo-artifact suppression was performed both quantitatively using statistical analysis and qualitatively by two independent readers. Results: The phantom experiments did not reveal any modality-dependency (PET/MRI vs. PET/CT) or tracer-dependency (68Ga vs. 18F-FDG). Patient- and phantom-based data indicated that halo-artifacts derive from high organ-to-background activity ratios (OBR) between bladder/kidneys and surrounding soft tissue, with a positive correlation between OBR and halo size. Comparing different variants of scatter correction, reducing the maximum scatter fraction from the default value MaxSF = 75% to MaxSF = 40% was found to efficiently suppress halo-artifacts in both phantom and patient data. In 1 of 31 patients, reducing the maximum scatter fraction provided new PET-based information changing the patient’s diagnosis. Conclusion: Halo-artifacts are particularly observed for 68Ga-PSMA-11-PET/MRI due to 1) the biodistribution of the PSMA-11-tracer resulting in large OBRs for bladder and kidneys and 2) inaccurate scatter correction methods currently used in clinical routine, which tend to overestimate the scatter contribution. If not compensated for, 68Ga-PSMA-11 uptake pathologies may be masked by halo-artifacts leading to false-negative diagnoses. Reducing the maximum scatter fraction was found to efficiently suppress halo-artifacts.&quot;,&quot;issue&quot;:&quot;8&quot;,&quot;volume&quot;:&quot;12&quot;},&quot;isTemporary&quot;:false}]},{&quot;citationID&quot;:&quot;MENDELEY_CITATION_9f4923a9-d83c-4694-83dd-46439c668498&quot;,&quot;properties&quot;:{&quot;noteIndex&quot;:0},&quot;isEdited&quot;:false,&quot;manualOverride&quot;:{&quot;isManuallyOverridden&quot;:false,&quot;citeprocText&quot;:&quot;(25–27)&quot;,&quot;manualOverrideText&quot;:&quot;&quot;},&quot;citationTag&quot;:&quot;MENDELEY_CITATION_v3_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&quot;,&quot;citationItems&quot;:[{&quot;id&quot;:&quot;b51ce6a8-5dac-38e2-b5c5-c5ea7967e511&quot;,&quot;itemData&quot;:{&quot;type&quot;:&quot;article-journal&quot;,&quot;id&quot;:&quot;b51ce6a8-5dac-38e2-b5c5-c5ea7967e511&quot;,&quot;title&quot;:&quot;Effects of arm truncation on the appearance of the halo artifact in 68Ga-PSMA-11 (HBED-CC) PET/MRI&quot;,&quot;author&quot;:[{&quot;family&quot;:&quot;Afshar-Oromieh&quot;,&quot;given&quot;:&quot;Ali&quot;,&quot;parse-names&quot;:false,&quot;dropping-particle&quot;:&quot;&quot;,&quot;non-dropping-particle&quot;:&quot;&quot;},{&quot;family&quot;:&quot;Wolf&quot;,&quot;given&quot;:&quot;Maya&quot;,&quot;parse-names&quot;:false,&quot;dropping-particle&quot;:&quot;&quot;,&quot;non-dropping-particle&quot;:&quot;&quot;},{&quot;family&quot;:&quot;Haberkorn&quot;,&quot;given&quot;:&quot;Uwe&quot;,&quot;parse-names&quot;:false,&quot;dropping-particle&quot;:&quot;&quot;,&quot;non-dropping-particle&quot;:&quot;&quot;},{&quot;family&quot;:&quot;Kachelrieß&quot;,&quot;given&quot;:&quot;Marc&quot;,&quot;parse-names&quot;:false,&quot;dropping-particle&quot;:&quot;&quot;,&quot;non-dropping-particle&quot;:&quot;&quot;},{&quot;family&quot;:&quot;Gnirs&quot;,&quot;given&quot;:&quot;Regula&quot;,&quot;parse-names&quot;:false,&quot;dropping-particle&quot;:&quot;&quot;,&quot;non-dropping-particle&quot;:&quot;&quot;},{&quot;family&quot;:&quot;Kopka&quot;,&quot;given&quot;:&quot;Klaus&quot;,&quot;parse-names&quot;:false,&quot;dropping-particle&quot;:&quot;&quot;,&quot;non-dropping-particle&quot;:&quot;&quot;},{&quot;family&quot;:&quot;Schlemmer&quot;,&quot;given&quot;:&quot;Heinz Peter&quot;,&quot;parse-names&quot;:false,&quot;dropping-particle&quot;:&quot;&quot;,&quot;non-dropping-particle&quot;:&quot;&quot;},{&quot;family&quot;:&quot;Freitag&quot;,&quot;given&quot;:&quot;Martin T.&quot;,&quot;parse-names&quot;:false,&quot;dropping-particle&quot;:&quot;&quot;,&quot;non-dropping-particle&quot;:&quot;&quot;}],&quot;container-title&quot;:&quot;European Journal of Nuclear Medicine and Molecular Imaging&quot;,&quot;container-title-short&quot;:&quot;Eur J Nucl Med Mol Imaging&quot;,&quot;DOI&quot;:&quot;10.1007/s00259-017-3718-0&quot;,&quot;ISSN&quot;:&quot;16197089&quot;,&quot;issued&quot;:{&quot;date-parts&quot;:[[2017]]},&quot;abstract&quot;:&quot;Purpose: PSMA ligand imaging with hybrid PET/MRI scanners could be an integral part of the clinical routine in the future. However, the first study about this novel method revealed a severe photopenic artifact (“halo artifact”) around the urinary bladder causing significantly reduced tumor visibility. The aim of this evaluation was to analyze the role of arm truncation on the appearance of the halo artifact in 68Ga-PSMA-11 PET/MRI hypothesizing that this influences the appearance. Methods: Twenty-seven consecutive patients were subjected to 68Ga-PSMA-11 PET/CT (1 h p.i.) followed by PET/MRI (3 h p.i.). PET/MRI was first started with scans of the abdomen to pelvis with arms positioned up above the head. Immediately thereafter, additional scans from the pelvis to abdomen were conducted with arms positioned down beside the trunk. All investigations were first analyzed separately and then compared with respect to tumor detection and tumor uptake (SUV) as well as the presence and intensity of the halo artifact. The Wilcoxon signed rank test was used to determine statistical differences including Bonferroni correction. Results: The halo was significantly reduced if the arms were elevated. Lesions inside the halo artifact (n = 16) demonstrated significantly increased SUVmean (p = 0.0007) and SUVmax (p = 0.0024) with arms positioned up. The halo appearance and intensity was not dependent on the total activity and activity concentration of the urinary bladder. Conclusion: Positioning the arms down was shown to be significantly associated with the appearance of the halo artifact in PET/MRI. Positioning the arms up above the head can significantly reduce the halo artifact, thereby detecting more tumor lesions.&quot;,&quot;issue&quot;:&quot;10&quot;,&quot;volume&quot;:&quot;44&quot;},&quot;isTemporary&quot;:false},{&quot;id&quot;:&quot;742c4b0d-ca4a-3e40-a89d-200391fe1bc4&quot;,&quot;itemData&quot;:{&quot;type&quot;:&quot;article-journal&quot;,&quot;id&quot;:&quot;742c4b0d-ca4a-3e40-a89d-200391fe1bc4&quot;,&quot;title&quot;:&quot;PET/CT Image Artifacts Caused by the Arms&quot;,&quot;author&quot;:[{&quot;family&quot;:&quot;Sarikaya&quot;,&quot;given&quot;:&quot;Ismet&quot;,&quot;parse-names&quot;:false,&quot;dropping-particle&quot;:&quot;&quot;,&quot;non-dropping-particle&quot;:&quot;&quot;},{&quot;family&quot;:&quot;Sarikaya&quot;,&quot;given&quot;:&quot;Ali&quot;,&quot;parse-names&quot;:false,&quot;dropping-particle&quot;:&quot;&quot;,&quot;non-dropping-particle&quot;:&quot;&quot;}],&quot;container-title&quot;:&quot;Journal of Nuclear Medicine Technology&quot;,&quot;container-title-short&quot;:&quot;J Nucl Med Technol&quot;,&quot;DOI&quot;:&quot;10.2967/jnmt.120.248641&quot;,&quot;ISSN&quot;:&quot;15355675&quot;,&quot;issued&quot;:{&quot;date-parts&quot;:[[2021]]},&quot;abstract&quot;:&quot;PET/CT images are usually obtained in the arms-up position in patients with no head and neck pathology and in the arms-down position to image the head and neck area. The arms usually cause artifacts regardless of up or down positioning. These artifacts include beam hardening, scatter, truncation, and cold areas (cold artifacts) in obese or large patients; motion artifacts; implanted-metal-object artifacts; and artifacts related to radiotracer extravasation at the injection site. In this review article, we will discuss the mechanisms of these artifacts and suggest solutions to reduce or eliminate them, such as reviewing the non-attenuation-corrected PET images, performing extended-field-of-view reconstruction, not applying scatter correction, and using software to correct beam-hardening, scatter, and truncation artifacts. We will present various PET/CT images before and after corrections for such artifacts.&quot;,&quot;issue&quot;:&quot;1&quot;,&quot;volume&quot;:&quot;49&quot;},&quot;isTemporary&quot;:false},{&quot;id&quot;:&quot;7a8fbc6c-12e5-3c10-8b17-07e2157461d0&quot;,&quot;itemData&quot;:{&quot;type&quot;:&quot;article-journal&quot;,&quot;id&quot;:&quot;7a8fbc6c-12e5-3c10-8b17-07e2157461d0&quot;,&quot;title&quot;:&quot;Effect of patient arm motion in whole-body PET/CT&quot;,&quot;author&quot;:[{&quot;family&quot;:&quot;Lodge&quot;,&quot;given&quot;:&quot;Martin A.&quot;,&quot;parse-names&quot;:false,&quot;dropping-particle&quot;:&quot;&quot;,&quot;non-dropping-particle&quot;:&quot;&quot;},{&quot;family&quot;:&quot;Mhlanga&quot;,&quot;given&quot;:&quot;Joyce C.&quot;,&quot;parse-names&quot;:false,&quot;dropping-particle&quot;:&quot;&quot;,&quot;non-dropping-particle&quot;:&quot;&quot;},{&quot;family&quot;:&quot;Cho&quot;,&quot;given&quot;:&quot;Steve Y.&quot;,&quot;parse-names&quot;:false,&quot;dropping-particle&quot;:&quot;&quot;,&quot;non-dropping-particle&quot;:&quot;&quot;},{&quot;family&quot;:&quot;Wahl&quot;,&quot;given&quot;:&quot;Richard L.&quot;,&quot;parse-names&quot;:false,&quot;dropping-particle&quot;:&quot;&quot;,&quot;non-dropping-particle&quot;:&quot;&quot;}],&quot;container-title&quot;:&quot;Journal of Nuclear Medicine&quot;,&quot;DOI&quot;:&quot;10.2967/jnumed.111.093583&quot;,&quot;ISSN&quot;:&quot;01615505&quot;,&quot;issued&quot;:{&quot;date-parts&quot;:[[2011]]},&quot;abstract&quot;:&quot;Arm motion during whole-body PET/CT acquisition is not uncommon and can give rise to striking cold artifacts on PET images. We investigated the mechanisms that underlie these artifacts and proposed a potential solution. Methods: A phantom experiment based on 5 clinical cases of suspected arm motion was designed. The experiment involved a central 20-cm-diameter 68Ge/ 68Ga cylinder simulating the neck and 2 peripheral 10-cm-diameter 18F cylinders simulating arms. After motion-free CT and PET on a whole-body PET/CT system, the position of the arms was altered so as to introduce different amounts of misalignment. Twenty sequential PET scans were acquired in this position, alternating between 2-dimensional (2D) and 3-dimensional (3D) acquisition, as the 18F decayed. Decay of 18F in the arms, while the activity in the 68Ge/ 68Ga cylinder remained approximately constant, allowed the relative impact of scatter and attenuation-correction errors to be determined. Results: Image artifacts were largely confined to the local region of motion in 2D but extended throughout the affected slices in 3D, where they manifested as a striking underestimation of radiotracer concentration that became more significant with increasing misalignment. For 3D, scattercorrection error depended on activity in the arms, but for typical activity concentrations scatter-correction error was more significant than attenuation-correction error. 3D image reconstruction without scatter correction substantially eliminated these artifacts in both phantom and patient images. Conclusion: Reconstruction artifacts due to patient arm motion can be substantial and should be recognized because they can affect both qualitative and quantitative assessment of PET. Copyright © 2011 by the Society of Nuclear Medicine, Inc.&quot;,&quot;issue&quot;:&quot;12&quot;,&quot;volume&quot;:&quot;52&quot;,&quot;container-title-short&quot;:&quot;&quot;},&quot;isTemporary&quot;:false}]},{&quot;citationID&quot;:&quot;MENDELEY_CITATION_f7b45900-9fa0-44cb-a4c9-1ef78fc4e436&quot;,&quot;properties&quot;:{&quot;noteIndex&quot;:0},&quot;isEdited&quot;:false,&quot;manualOverride&quot;:{&quot;isManuallyOverridden&quot;:false,&quot;citeprocText&quot;:&quot;(28–30)&quot;,&quot;manualOverrideText&quot;:&quot;&quot;},&quot;citationTag&quot;:&quot;MENDELEY_CITATION_v3_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&quot;,&quot;citationItems&quot;:[{&quot;id&quot;:&quot;51eb4586-35ad-3603-a207-dd13126f4bf2&quot;,&quot;itemData&quot;:{&quot;type&quot;:&quot;article&quot;,&quot;id&quot;:&quot;51eb4586-35ad-3603-a207-dd13126f4bf2&quot;,&quot;title&quot;:&quot;Motion artifacts in oncological and cardiac PET imaging&quot;,&quot;author&quot;:[{&quot;family&quot;:&quot;Dinges&quot;,&quot;given&quot;:&quot;Julia&quot;,&quot;parse-names&quot;:false,&quot;dropping-particle&quot;:&quot;&quot;,&quot;non-dropping-particle&quot;:&quot;&quot;},{&quot;family&quot;:&quot;Nekolla&quot;,&quot;given&quot;:&quot;Stephan G.&quot;,&quot;parse-names&quot;:false,&quot;dropping-particle&quot;:&quot;&quot;,&quot;non-dropping-particle&quot;:&quot;&quot;},{&quot;family&quot;:&quot;Bundschuh&quot;,&quot;given&quot;:&quot;Ralph A.&quot;,&quot;parse-names&quot;:false,&quot;dropping-particle&quot;:&quot;&quot;,&quot;non-dropping-particle&quot;:&quot;&quot;}],&quot;container-title&quot;:&quot;PET Clinics&quot;,&quot;container-title-short&quot;:&quot;PET Clin&quot;,&quot;DOI&quot;:&quot;10.1016/j.cpet.2012.10.001&quot;,&quot;ISSN&quot;:&quot;18799809&quot;,&quot;issued&quot;:{&quot;date-parts&quot;:[[2013]]},&quot;abstract&quot;:&quot;Image quality in PET examinations is influenced by several factors. Patient motion during PET data acquisition is a substantial problem that potentially leads to smearing artifacts, resulting in the loss of diagnostic accuracy both in visual and quantitative image analyses. In hybrid imaging, coregistration of functional (PET) and morphologic (CT or MR imaging) data can be hampered by patient movement between the acquisitions, resulting in additional sources of error. This article describes the artifacts due to patient movement. © 2013 Elsevier Inc.&quot;,&quot;issue&quot;:&quot;1&quot;,&quot;volume&quot;:&quot;8&quot;},&quot;isTemporary&quot;:false},{&quot;id&quot;:&quot;0260e892-9bb7-3da5-b655-64f05ace5310&quot;,&quot;itemData&quot;:{&quot;type&quot;:&quot;article&quot;,&quot;id&quot;:&quot;0260e892-9bb7-3da5-b655-64f05ace5310&quot;,&quot;title&quot;:&quot;The long fight against motion artifacts in cardiac PET&quot;,&quot;author&quot;:[{&quot;family&quot;:&quot;Presotto&quot;,&quot;given&quot;:&quot;Luca&quot;,&quot;parse-names&quot;:false,&quot;dropping-particle&quot;:&quot;&quot;,&quot;non-dropping-particle&quot;:&quot;&quot;}],&quot;container-title&quot;:&quot;Journal of Nuclear Cardiology&quot;,&quot;DOI&quot;:&quot;10.1007/s12350-020-02232-y&quot;,&quot;ISSN&quot;:&quot;15326551&quot;,&quot;issued&quot;:{&quot;date-parts&quot;:[[2022]]},&quot;issue&quot;:&quot;1&quot;,&quot;volume&quot;:&quot;29&quot;,&quot;container-title-short&quot;:&quot;&quot;},&quot;isTemporary&quot;:false},{&quot;id&quot;:&quot;ddda7082-caf9-35d7-8b22-19ceafe1ab2b&quot;,&quot;itemData&quot;:{&quot;type&quot;:&quot;article&quot;,&quot;id&quot;:&quot;ddda7082-caf9-35d7-8b22-19ceafe1ab2b&quot;,&quot;title&quot;:&quot;Motion Correction and Its Impact on Absolute Myocardial Blood Flow Measures with PET&quot;,&quot;author&quot;:[{&quot;family&quot;:&quot;Piccinelli&quot;,&quot;given&quot;:&quot;Marina&quot;,&quot;parse-names&quot;:false,&quot;dropping-particle&quot;:&quot;&quot;,&quot;non-dropping-particle&quot;:&quot;&quot;},{&quot;family&quot;:&quot;Votaw&quot;,&quot;given&quot;:&quot;John R.&quot;,&quot;parse-names&quot;:false,&quot;dropping-particle&quot;:&quot;&quot;,&quot;non-dropping-particle&quot;:&quot;&quot;},{&quot;family&quot;:&quot;Garcia&quot;,&quot;given&quot;:&quot;Ernest&quot;,&quot;parse-names&quot;:false,&quot;dropping-particle&quot;:&quot;V.&quot;,&quot;non-dropping-particle&quot;:&quot;&quot;}],&quot;container-title&quot;:&quot;Current Cardiology Reports&quot;,&quot;container-title-short&quot;:&quot;Curr Cardiol Rep&quot;,&quot;DOI&quot;:&quot;10.1007/s11886-018-0977-8&quot;,&quot;ISSN&quot;:&quot;15343170&quot;,&quot;issued&quot;:{&quot;date-parts&quot;:[[2018]]},&quot;abstract&quot;:&quot;Purpose of Review: Motion artifacts, due to cardiac and respiratory cycles, myocardial cardiac creep, or gross patient movements, have been extensively investigated in the context of relative myocardial perfusion imaging with SPECT and PET. These movements have been identified as a major source of errors in image quantification and diagnosis. Recently, as dynamic PET quantification for myocardial blood flow assessment has entered clinical practice, similar questions have arisen on the impact of motion on final blood flow values. Recent Findings: While preliminary investigations have underlined the potential impact of these motions on MBF quantification, their correction on dynamic acquisition remains challenging and limited to research studies. Gross patient’s body movements occur in a consistent number of cases, particularly during stress acquisition, typically involving a limited number of image frames. If undetected, these movements can lead to great differences in flow values and consequently misdiagnosis. Quality control routines can be applied to automatically inspect the shape of time activity curves and to help identify motion artifacts. Summary: Cyclic cardiac and respiratory motion may have a considerable impact on final flow values. Correction of gross body motion represents a priority in the context of optimizing absolute flow clinical routine utilization and protocol standardization.&quot;,&quot;issue&quot;:&quot;5&quot;,&quot;volume&quot;:&quot;20&quot;},&quot;isTemporary&quot;:false}]},{&quot;citationID&quot;:&quot;MENDELEY_CITATION_69447532-df01-4078-8fc9-d6f1dcc1b00e&quot;,&quot;properties&quot;:{&quot;noteIndex&quot;:0},&quot;isEdited&quot;:false,&quot;manualOverride&quot;:{&quot;isManuallyOverridden&quot;:false,&quot;citeprocText&quot;:&quot;(31–33)&quot;,&quot;manualOverrideText&quot;:&quot;&quot;},&quot;citationTag&quot;:&quot;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&quot;,&quot;citationItems&quot;:[{&quot;id&quot;:&quot;2c7e3a0a-9e92-3f39-9b50-cb1f39bd4838&quot;,&quot;itemData&quot;:{&quot;type&quot;:&quot;paper-conference&quot;,&quot;id&quot;:&quot;2c7e3a0a-9e92-3f39-9b50-cb1f39bd4838&quot;,&quot;title&quot;:&quot;Joint estimation of activity distribution and attenuation map for TOF-PET using alternating direction method of multiplier&quot;,&quot;author&quot;:[{&quot;family&quot;:&quot;Chun&quot;,&quot;given&quot;:&quot;Se Young&quot;,&quot;parse-names&quot;:false,&quot;dropping-particle&quot;:&quot;&quot;,&quot;non-dropping-particle&quot;:&quot;&quot;},{&quot;family&quot;:&quot;Kim&quot;,&quot;given&quot;:&quot;Kyeong Yun&quot;,&quot;parse-names&quot;:false,&quot;dropping-particle&quot;:&quot;&quot;,&quot;non-dropping-particle&quot;:&quot;&quot;},{&quot;family&quot;:&quot;Lee&quot;,&quot;given&quot;:&quot;Jae Sung&quot;,&quot;parse-names&quot;:false,&quot;dropping-particle&quot;:&quot;&quot;,&quot;non-dropping-particle&quot;:&quot;&quot;},{&quot;family&quot;:&quot;Fessier&quot;,&quot;given&quot;:&quot;Jeffrey A.&quot;,&quot;parse-names&quot;:false,&quot;dropping-particle&quot;:&quot;&quot;,&quot;non-dropping-particle&quot;:&quot;&quot;}],&quot;container-title&quot;:&quot;Proceedings - International Symposium on Biomedical Imaging&quot;,&quot;DOI&quot;:&quot;10.1109/ISBI.2016.7493217&quot;,&quot;ISSN&quot;:&quot;19458452&quot;,&quot;issued&quot;:{&quot;date-parts&quot;:[[2016]]},&quot;abstract&quot;:&quot;Recent advances in TOF PET joint estimation of activity and attenuation showed that activity and attenuation can be determined up to a global constant scale without severe crosstalk. MLAA was first proposed to estimate activity and attenuation map simultaneously, and then MLACF was developed to estimate activity and attenuation compensation factor (ACF). MLAA incorporated prior knowledge on the zero attenuation value outside body area to determine global scalar, but was slow to converge. MLACF converged much faster than MLAA, but required knowing total activity level in advance. We propose a new optimization method based on variable splitting and alternating direction method of multiplier (MLADMM). Our proposed MLADMM achieved fast convergence rate comparable to MLACF without knowing total activity level. MLADMM also has a potential to use more sophisticated MR-based prior for attenuation in PET-MR.&quot;,&quot;volume&quot;:&quot;2016-June&quot;,&quot;container-title-short&quot;:&quot;&quot;},&quot;isTemporary&quot;:false},{&quot;id&quot;:&quot;7628b004-c344-3dba-82d7-d321ad354d14&quot;,&quot;itemData&quot;:{&quot;type&quot;:&quot;article-journal&quot;,&quot;id&quot;:&quot;7628b004-c344-3dba-82d7-d321ad354d14&quot;,&quot;title&quot;:&quot;Vision 20/20: Magnetic resonance imaging-guided attenuation correction in PET/MRI: Challenges, solutions, and opportunities&quot;,&quot;author&quot;:[{&quot;family&quot;:&quot;Mehranian&quot;,&quot;given&quot;:&quot;Abolfazl&quot;,&quot;parse-names&quot;:false,&quot;dropping-particle&quot;:&quot;&quot;,&quot;non-dropping-particle&quot;:&quot;&quot;},{&quot;family&quot;:&quot;Arabi&quot;,&quot;given&quot;:&quot;Hossein&quot;,&quot;parse-names&quot;:false,&quot;dropping-particle&quot;:&quot;&quot;,&quot;non-dropping-particle&quot;:&quot;&quot;},{&quot;family&quot;:&quot;Zaidi&quot;,&quot;given&quot;:&quot;Habib&quot;,&quot;parse-names&quot;:false,&quot;dropping-particle&quot;:&quot;&quot;,&quot;non-dropping-particle&quot;:&quot;&quot;}],&quot;container-title&quot;:&quot;Medical Physics&quot;,&quot;container-title-short&quot;:&quot;Med Phys&quot;,&quot;DOI&quot;:&quot;10.1118/1.4941014&quot;,&quot;ISSN&quot;:&quot;24734209&quot;,&quot;issued&quot;:{&quot;date-parts&quot;:[[2016]]},&quot;abstract&quot;:&quot;Attenuation correction is an essential component of the long chain of data correction techniques required to achieve the full potential of quantitative positron emission tomography (PET) imaging. The development of combined PET/magnetic resonance imaging (MRI) systems mandated the widespread interest in developing novel strategies for deriving accurate attenuation maps with the aim to improve the quantitative accuracy of these emerging hybrid imaging systems. The attenuation map in PET/MRI should ideally be derived from anatomical MR images; however, MRI intensities reflect proton density and relaxation time properties of biological tissues rather than their electron density and photon attenuation properties. Therefore, in contrast to PET/computed tomography, there is a lack of standardized global mapping between the intensities of MRI signal and linear attenuation coefficients at 511 keV. Moreover, in standard MRI sequences, bones and lung tissues do not produce measurable signals owing to their low proton density and short transverse relaxation times. MR images are also inevitably subject to artifacts that degrade their quality, thus compromising their applicability for the task of attenuation correction in PET/MRI. MRI-guided attenuation correction strategies can be classified in three broad categories: (i) segmentation-based approaches, (ii) atlas-registration and machine learning methods, and (iii) emission/transmission-based approaches. This paper summarizes past and current state-of-the-art developments and latest advances in PET/MRI attenuation correction. The advantages and drawbacks of each approach for addressing the challenges of MR-based attenuation correction are comprehensively described. The opportunities brought by both MRI and PET imaging modalities for deriving accurate attenuation maps and improving PET quantification will be elaborated. Future prospects and potential clinical applications of these techniques and their integration in commercial systems will also be discussed.&quot;,&quot;issue&quot;:&quot;3&quot;,&quot;volume&quot;:&quot;43&quot;},&quot;isTemporary&quot;:false},{&quot;id&quot;:&quot;1254e5ab-9043-310f-bfa2-a6e50e58703c&quot;,&quot;itemData&quot;:{&quot;type&quot;:&quot;article-journal&quot;,&quot;id&quot;:&quot;1254e5ab-9043-310f-bfa2-a6e50e58703c&quot;,&quot;title&quot;:&quot;Modified kernel MLAA using autoencoder for PET-enabled dual-energy CT&quot;,&quot;author&quot;:[{&quot;family&quot;:&quot;Li&quot;,&quot;given&quot;:&quot;Siqi&quot;,&quot;parse-names&quot;:false,&quot;dropping-particle&quot;:&quot;&quot;,&quot;non-dropping-particle&quot;:&quot;&quot;},{&quot;family&quot;:&quot;Wang&quot;,&quot;given&quot;:&quot;Guobao&quot;,&quot;parse-names&quot;:false,&quot;dropping-particle&quot;:&quot;&quot;,&quot;non-dropping-particle&quot;:&quot;&quot;}],&quot;container-title&quot;:&quot;Philosophical Transactions of the Royal Society A: Mathematical, Physical and Engineering Sciences&quot;,&quot;DOI&quot;:&quot;10.1098/rsta.2020.0204&quot;,&quot;ISSN&quot;:&quot;1364503X&quot;,&quot;issued&quot;:{&quot;date-parts&quot;:[[2021]]},&quot;abstract&quot;:&quot;Combined use of PET and dual-energy CT provides complementary information for multi-parametric imaging. PET-enabled dual-energy CT combines a low-energy X-ray CT image with a high-energy γ-ray CT (GCT) image reconstructed from time-of-flight PET emission data to enable dual-energy CT material decomposition on a PET/CT scanner. The maximum-likelihood attenuation and activity (MLAA) algorithm has been used for GCT reconstruction but suffers from noise. Kernel MLAA exploits an X-ray CT image prior through the kernel framework to guide GCT reconstruction and has demonstrated substantial improvements in noise suppression. However, similar to other kernel methods for image reconstruction, the existing kernel MLAA uses image intensity-based features to construct the kernel representation, which is not always robust and may lead to suboptimal reconstruction with artefacts. In this paper, we propose a modified kernel method by using an autoencoder convolutional neural network (CNN) to extract an intrinsic feature set from the X-ray CT image prior. A computer simulation study was conducted to compare the autoencoder CNN-derived feature representation with raw image patches for evaluation of kernel MLAA for GCT image reconstruction and dual-energy multi-material decomposition. The results show that the autoencoder kernel MLAA method can achieve a significant image quality improvement for GCT and material decomposition as compared to the existing kernel MLAA algorithm. A weakness of the proposed method is its potential over-smoothness in a bone region, indicating the importance of further optimization in future work. This article is part of the theme issue 'Synergistic tomographic image reconstruction: part 2'.&quot;,&quot;issue&quot;:&quot;2204&quot;,&quot;volume&quot;:&quot;379&quot;,&quot;container-title-short&quot;:&quot;&quot;},&quot;isTemporary&quot;:false}]},{&quot;citationID&quot;:&quot;MENDELEY_CITATION_2b2fb3b3-0083-4146-a206-c491c7367002&quot;,&quot;properties&quot;:{&quot;noteIndex&quot;:0},&quot;isEdited&quot;:false,&quot;manualOverride&quot;:{&quot;isManuallyOverridden&quot;:false,&quot;citeprocText&quot;:&quot;(34)&quot;,&quot;manualOverrideText&quot;:&quot;&quot;},&quot;citationTag&quot;:&quot;MENDELEY_CITATION_v3_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&quot;,&quot;citationItems&quot;:[{&quot;id&quot;:&quot;8c3a9ae6-f37d-3e6d-a00b-ac61bb03a3da&quot;,&quot;itemData&quot;:{&quot;type&quot;:&quot;article-journal&quot;,&quot;id&quot;:&quot;8c3a9ae6-f37d-3e6d-a00b-ac61bb03a3da&quot;,&quot;title&quot;:&quot;MRI-guided attenuation correction in whole-body PET/MR: Assessment of the effect of bone attenuation&quot;,&quot;author&quot;:[{&quot;family&quot;:&quot;Akbarzadeh&quot;,&quot;given&quot;:&quot;A.&quot;,&quot;parse-names&quot;:false,&quot;dropping-particle&quot;:&quot;&quot;,&quot;non-dropping-particle&quot;:&quot;&quot;},{&quot;family&quot;:&quot;Ay&quot;,&quot;given&quot;:&quot;M. R.&quot;,&quot;parse-names&quot;:false,&quot;dropping-particle&quot;:&quot;&quot;,&quot;non-dropping-particle&quot;:&quot;&quot;},{&quot;family&quot;:&quot;Ahmadian&quot;,&quot;given&quot;:&quot;A.&quot;,&quot;parse-names&quot;:false,&quot;dropping-particle&quot;:&quot;&quot;,&quot;non-dropping-particle&quot;:&quot;&quot;},{&quot;family&quot;:&quot;Riahi Alam&quot;,&quot;given&quot;:&quot;N.&quot;,&quot;parse-names&quot;:false,&quot;dropping-particle&quot;:&quot;&quot;,&quot;non-dropping-particle&quot;:&quot;&quot;},{&quot;family&quot;:&quot;Zaidi&quot;,&quot;given&quot;:&quot;H.&quot;,&quot;parse-names&quot;:false,&quot;dropping-particle&quot;:&quot;&quot;,&quot;non-dropping-particle&quot;:&quot;&quot;}],&quot;container-title&quot;:&quot;Annals of Nuclear Medicine&quot;,&quot;container-title-short&quot;:&quot;Ann Nucl Med&quot;,&quot;DOI&quot;:&quot;10.1007/s12149-012-0667-3&quot;,&quot;ISSN&quot;:&quot;09147187&quot;,&quot;issued&quot;:{&quot;date-parts&quot;:[[2013]]},&quot;abstract&quot;:&quot;Objective: Hybrid PET/MRI presents many advantages in comparison with its counterpart PET/CT in terms of improved soft-tissue contrast, decrease in radiation exposure, and truly simultaneous and multi-parametric imaging capabilities. However, the lack of well-established methodology for MR-based attenuation correction is hampering further development and wider acceptance of this technology. We assess the impact of ignoring bone attenuation and using different tissue classes for generation of the attenuation map on the accuracy of attenuation correction of PET data. Methods: This work was performed using simulation studies based on the XCAT phantom and clinical input data. For the latter, PET and CT images of patients were used as input for the analytic simulation model using realistic activity distributions where CT-based attenuation correction was utilized as reference for comparison. For both phantom and clinical studies, the reference attenuation map was classified into various numbers of tissue classes to produce three (air, soft tissue and lung), four (air, lungs, soft tissue and cortical bones) and five (air, lungs, soft tissue, cortical bones and spongeous bones) class attenuation maps. Results: The phantom studies demonstrated that ignoring bone increases the relative error by up to 6.8 % in the body and up to 31.0 % for bony regions. Likewise, the simulated clinical studies showed that the mean relative error reached 15 % for lesions located in the body and 30.7 % for lesions located in bones, when neglecting bones. These results demonstrate an underestimation of about 30 % of tracer uptake when neglecting bone, which in turn imposes substantial loss of quantitative accuracy for PET images produced by hybrid PET/MRI systems. Conclusion: Considering bones in the attenuation map will considerably improve the accuracy of MR-guided attenuation correction in hybrid PET/MR to enable quantitative PET imaging on hybrid PET/MR technologies. © 2012 The Japanese Society of Nuclear Medicine.&quot;,&quot;issue&quot;:&quot;2&quot;,&quot;volume&quot;:&quot;27&quot;},&quot;isTemporary&quot;:false}]},{&quot;citationID&quot;:&quot;MENDELEY_CITATION_bda3a3e8-663e-4bcc-9e4d-d8cf795c1bfa&quot;,&quot;properties&quot;:{&quot;noteIndex&quot;:0},&quot;isEdited&quot;:false,&quot;manualOverride&quot;:{&quot;isManuallyOverridden&quot;:false,&quot;citeprocText&quot;:&quot;(8,9,35–38)&quot;,&quot;manualOverrideText&quot;:&quot;&quot;},&quot;citationTag&quot;:&quot;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&quot;,&quot;citationItems&quot;:[{&quot;id&quot;:&quot;b08b1436-5d66-3dd2-8abd-1a3f18d01d20&quot;,&quot;itemData&quot;:{&quot;type&quot;:&quot;article-journal&quot;,&quot;id&quot;:&quot;b08b1436-5d66-3dd2-8abd-1a3f18d01d20&quot;,&quot;title&quot;:&quot;Method for transforming CT images for attenuation correction in PET/CT imaging&quot;,&quot;author&quot;:[{&quot;family&quot;:&quot;Carney&quot;,&quot;given&quot;:&quot;Jonathan P.J.&quot;,&quot;parse-names&quot;:false,&quot;dropping-particle&quot;:&quot;&quot;,&quot;non-dropping-particle&quot;:&quot;&quot;},{&quot;family&quot;:&quot;Townsend&quot;,&quot;given&quot;:&quot;David W.&quot;,&quot;parse-names&quot;:false,&quot;dropping-particle&quot;:&quot;&quot;,&quot;non-dropping-particle&quot;:&quot;&quot;},{&quot;family&quot;:&quot;Rappoport&quot;,&quot;given&quot;:&quot;Vitaliy&quot;,&quot;parse-names&quot;:false,&quot;dropping-particle&quot;:&quot;&quot;,&quot;non-dropping-particle&quot;:&quot;&quot;},{&quot;family&quot;:&quot;Bendriem&quot;,&quot;given&quot;:&quot;Bernard&quot;,&quot;parse-names&quot;:false,&quot;dropping-particle&quot;:&quot;&quot;,&quot;non-dropping-particle&quot;:&quot;&quot;}],&quot;container-title&quot;:&quot;Medical Physics&quot;,&quot;container-title-short&quot;:&quot;Med Phys&quot;,&quot;DOI&quot;:&quot;10.1118/1.2174132&quot;,&quot;ISSN&quot;:&quot;00942405&quot;,&quot;issued&quot;:{&quot;date-parts&quot;:[[2006]]},&quot;abstract&quot;:&quot;A tube-voltage-dependent scheme is presented for transforming Hounsfield units (HU) measured by different computed tomography (CT) scanners at different x-ray tube voltages (kVp) to 511 keV linear attenuation values for attenuation correction in positron emission tomography (PET) data reconstruction. A Gammex 467 electron density CT phantom was imaged using a Siemens Sensation 16-slice CT, a Siemens Emotion 6-slice CT, a GE Lightspeed 16-slice CT, a Hitachi CXR 4-slice CT, and a Toshiba Aquilion 16-slice CT at kVp ranging from 80 to 140 kVp. All of these CT scanners are also available in combination with a PET scanner as a PET/CT tomograph. HU obtained for various reference tissue substitutes in the phantom were compared with the known linear attenuation values at 511 keV. The transformation, appropriate for lung, soft tissue, and bone, yields the function 9.6 x 10-5· (HU+1000) below a threshold of ∼50 HU and a·(HU+1000)+b above the threshold, where a and b are fixed parameters that depend on the kVp setting. The use of the kVp-dependent scaling procedure leads to a significant improvement in reconstructed PET activity levels in phantom measurements, resolving errors of almost 40% otherwise seen for the case of dense bone phantoms at 80 kVp. Results are also presented for patient studies involving multiple CT scans at different kVp settings, which should all lead to the same 511 keV linear attenuation values. A linear fit to values obtained from 140 kVp CT images using the kVp-dependent scaling plotted as a function of the corresponding values obtained from 80 kVp CT images yielded y=1.003 x -0.001 with an R2 value of 0.999, indicating that the same values are obtained to a high degree of accuracy. © 2006 American Association of Physicists in Medicine.&quot;,&quot;issue&quot;:&quot;4&quot;,&quot;volume&quot;:&quot;33&quot;},&quot;isTemporary&quot;:false},{&quot;id&quot;:&quot;2f12532d-fedb-379b-a5b7-d3de8ac48e4b&quot;,&quot;itemData&quot;:{&quot;type&quot;:&quot;article-journal&quot;,&quot;id&quot;:&quot;2f12532d-fedb-379b-a5b7-d3de8ac48e4b&quot;,&quot;title&quot;:&quot;Attenuation correction for a combined 3D PET/CT scanner&quot;,&quot;author&quot;:[{&quot;family&quot;:&quot;Kinahan&quot;,&quot;given&quot;:&quot;P. E.&quot;,&quot;parse-names&quot;:false,&quot;dropping-particle&quot;:&quot;&quot;,&quot;non-dropping-particle&quot;:&quot;&quot;},{&quot;family&quot;:&quot;Townsend&quot;,&quot;given&quot;:&quot;D. W.&quot;,&quot;parse-names&quot;:false,&quot;dropping-particle&quot;:&quot;&quot;,&quot;non-dropping-particle&quot;:&quot;&quot;},{&quot;family&quot;:&quot;Beyer&quot;,&quot;given&quot;:&quot;T.&quot;,&quot;parse-names&quot;:false,&quot;dropping-particle&quot;:&quot;&quot;,&quot;non-dropping-particle&quot;:&quot;&quot;},{&quot;family&quot;:&quot;Sashin&quot;,&quot;given&quot;:&quot;D.&quot;,&quot;parse-names&quot;:false,&quot;dropping-particle&quot;:&quot;&quot;,&quot;non-dropping-particle&quot;:&quot;&quot;}],&quot;container-title&quot;:&quot;Medical Physics&quot;,&quot;container-title-short&quot;:&quot;Med Phys&quot;,&quot;DOI&quot;:&quot;10.1118/1.598392&quot;,&quot;ISSN&quot;:&quot;00942405&quot;,&quot;issued&quot;:{&quot;date-parts&quot;:[[1998]]},&quot;abstract&quot;:&quot;In this work we demonstrate the proof of principle of CT-based attenuation correction of 3D positron emission tomography (PET) data by using scans of bone and soft tissue equivalent phantoms and scans of humans. This method of attenuation correction is intended for use in a single scanner that combines volume-imaging (3D) PET with x-ray computed tomography (CT) for the purpose of providing accurately registered anatomical localization of structures seen in the PET image. The goal of this work is to determine if we can perform attenuation correction of the PET emission data using accurately aligned CT attenuation information. We discuss possible methods of calculating the PET attenuation map at 511 keV based on CT transmission information acquired from 40 keV through 140 keV. Data were acquired on separate CT and PET scanners and were aligned using standard image registration procedures. Results are presented on three of the attenuation calculation methods: segmentation, scaling, and our proposed hybrid segmentation/scaling method. The results are compared with those using the standard 3D PET attenuation correction method as a gold standard. We demonstrate the efficacy of our proposed hybrid method for converting the CT attenuation map from an effective CT photon energy of 70 keV to the PET photon energy of 511 keV. We conclude that using CT information is a feasible way to obtain attenuation correction factors for 3D PET.&quot;,&quot;issue&quot;:&quot;10&quot;,&quot;volume&quot;:&quot;25&quot;},&quot;isTemporary&quot;:false},{&quot;id&quot;:&quot;c37b50a8-5fb5-37ee-88e1-bf8c84d8c62e&quot;,&quot;itemData&quot;:{&quot;type&quot;:&quot;article-journal&quot;,&quot;id&quot;:&quot;c37b50a8-5fb5-37ee-88e1-bf8c84d8c62e&quot;,&quot;title&quot;:&quot;Cine CT for attenuation correction in cardiac PET/CT&quot;,&quot;author&quot;:[{&quot;family&quot;:&quot;Alessio&quot;,&quot;given&quot;:&quot;Adam M.&quot;,&quot;parse-names&quot;:false,&quot;dropping-particle&quot;:&quot;&quot;,&quot;non-dropping-particle&quot;:&quot;&quot;},{&quot;family&quot;:&quot;Kohlmyer&quot;,&quot;given&quot;:&quot;Steve&quot;,&quot;parse-names&quot;:false,&quot;dropping-particle&quot;:&quot;&quot;,&quot;non-dropping-particle&quot;:&quot;&quot;},{&quot;family&quot;:&quot;Branch&quot;,&quot;given&quot;:&quot;Kelley&quot;,&quot;parse-names&quot;:false,&quot;dropping-particle&quot;:&quot;&quot;,&quot;non-dropping-particle&quot;:&quot;&quot;},{&quot;family&quot;:&quot;Chen&quot;,&quot;given&quot;:&quot;Grace&quot;,&quot;parse-names&quot;:false,&quot;dropping-particle&quot;:&quot;&quot;,&quot;non-dropping-particle&quot;:&quot;&quot;},{&quot;family&quot;:&quot;Caldwell&quot;,&quot;given&quot;:&quot;James&quot;,&quot;parse-names&quot;:false,&quot;dropping-particle&quot;:&quot;&quot;,&quot;non-dropping-particle&quot;:&quot;&quot;},{&quot;family&quot;:&quot;Kinahan&quot;,&quot;given&quot;:&quot;Paul&quot;,&quot;parse-names&quot;:false,&quot;dropping-particle&quot;:&quot;&quot;,&quot;non-dropping-particle&quot;:&quot;&quot;}],&quot;container-title&quot;:&quot;Journal of Nuclear Medicine&quot;,&quot;DOI&quot;:&quot;10.2967/jnumed.106.035717&quot;,&quot;ISSN&quot;:&quot;01615505&quot;,&quot;issued&quot;:{&quot;date-parts&quot;:[[2007]]},&quot;abstract&quot;:&quot;In dual-modality PET/CT systems, the CT scan provides the attenuation map for PET attenuation correction. The current clinical practice of obtaining a single helical CT scan provides only a snapshot of the respiratory cycle, whereas PET occurs over multiple respiratory cycles. Misalignment of the attenuation map and emission image because of respiratory motion causes errors in the attenuation correction factors and artifacts in the attenuation-corrected PET image. To rectify this problem, we evaluated the use of cine CT, which acquires multiple low-dose CT images during a respiratory cycle. We evaluated the average and the intensity-maximum image of cine CT for cardiac PET attenuation correction. Methods: Cine CT data and cardiac PET data were acquired from a cardiac phantom and from multiple patient studies. The conventional helical CT, cine CT, and PET data of an axially translating phantom were evaluated with and without respiratory motion. For the patient studies, we acquired 2 cine CT studies for each PET acquisition in a rest-stress 13N-ammonia protocol. Three readers visually evaluated the alignment of 74 attenuation image sets versus the corresponding emission image and determined whether the alignment provided acceptable or unacceptable attenuation-corrected PET images. Results: In the phantom study, the attenuation correction from helical CT caused a major artifactual defect in the lateral wall on the PET image. The attenuation correction from the average and from the intensity-maximum cine CT images reduced the defect by 20% and 60%, respectively. In the patient studies, 77% of the cases using the average of the cine CT images had acceptable alignment and 88% of the cases using the intensity maximum of the cine CT images had acceptable alignment. Conclusion: Cine CT offers an alternative to helical CT for compensating for respiratory motion in the attenuation correction of cardiac PET studies. Phantom studies suggest that the average and the intensity maximum of the cine CT images can reduce potential respiration-induced misalignment errors in attenuation correction. Patient studies reveal that cine CT provides acceptable alignment in most cases and suggest that the intensity-maximum cine image offers a more robust alternative to the average cine image. Copyright © 2007 by the Society of Nuclear Medicine, Inc.&quot;,&quot;issue&quot;:&quot;5&quot;,&quot;volume&quot;:&quot;48&quot;,&quot;container-title-short&quot;:&quot;&quot;},&quot;isTemporary&quot;:false},{&quot;id&quot;:&quot;dde66acf-5368-3ff9-83ad-7fe5b922af1f&quot;,&quot;itemData&quot;:{&quot;type&quot;:&quot;paper-conference&quot;,&quot;id&quot;:&quot;dde66acf-5368-3ff9-83ad-7fe5b922af1f&quot;,&quot;title&quot;:&quot;Advances in scatter correction for 3D PET/CT&quot;,&quot;author&quot;:[{&quot;family&quot;:&quot;Watson&quot;,&quot;given&quot;:&quot;Charles C.&quot;,&quot;parse-names&quot;:false,&quot;dropping-particle&quot;:&quot;&quot;,&quot;non-dropping-particle&quot;:&quot;&quot;},{&quot;family&quot;:&quot;Casey&quot;,&quot;given&quot;:&quot;Michael E.&quot;,&quot;parse-names&quot;:false,&quot;dropping-particle&quot;:&quot;&quot;,&quot;non-dropping-particle&quot;:&quot;&quot;},{&quot;family&quot;:&quot;Michel&quot;,&quot;given&quot;:&quot;Christian&quot;,&quot;parse-names&quot;:false,&quot;dropping-particle&quot;:&quot;&quot;,&quot;non-dropping-particle&quot;:&quot;&quot;},{&quot;family&quot;:&quot;Bendriem&quot;,&quot;given&quot;:&quot;Bernard&quot;,&quot;parse-names&quot;:false,&quot;dropping-particle&quot;:&quot;&quot;,&quot;non-dropping-particle&quot;:&quot;&quot;}],&quot;container-title&quot;:&quot;IEEE Nuclear Science Symposium Conference Record&quot;,&quot;DOI&quot;:&quot;10.1109/nssmic.2004.1466317&quot;,&quot;ISSN&quot;:&quot;10957863&quot;,&quot;issued&quot;:{&quot;date-parts&quot;:[[2004]]},&quot;abstract&quot;:&quot;We report on several significant improvements to the implementation of image-based scatter correction for 3D PET and PET/CT. Among these advances are: a new algorithm to scale the estimated scatter sinogram to the measured data, thereby largely compensating for external scatter; the ability to handle CT image truncation during this scaling; the option to iterate the scatter calculation for improved accuracy; the use of ordered subset estimation maximization (OSEM) reconstruction for the estimated emission images from which the scatter contributions are simulated; reporting of data quality parameters such as scatter and randoms fractions, and noise equivalent count rate (NECR), for each patient bed position; and extensive quality control output Scatter correction (2 iterations, OSEM) typically requires 15-45 sec per bed. Very good agreement between the estimated scatter and measured emission data for several typical clinical scans is reported for CPS Pico-3D and HiRez LSO PET/CT systems. The data characteristics extracted during scatter correction are useful for patient specific count rate modeling and scan optimization. © 2004 IEEE.&quot;,&quot;volume&quot;:&quot;5&quot;,&quot;container-title-short&quot;:&quot;&quot;},&quot;isTemporary&quot;:false},{&quot;id&quot;:&quot;decd1055-e59b-3002-bdb9-e529174669db&quot;,&quot;itemData&quot;:{&quot;type&quot;:&quot;article-journal&quot;,&quot;id&quot;:&quot;decd1055-e59b-3002-bdb9-e529174669db&quot;,&quot;title&quot;:&quot;Hybrid scatter correction for CT imaging&quot;,&quot;author&quot;:[{&quot;family&quot;:&quot;Baer&quot;,&quot;given&quot;:&quot;Matthias&quot;,&quot;parse-names&quot;:false,&quot;dropping-particle&quot;:&quot;&quot;,&quot;non-dropping-particle&quot;:&quot;&quot;},{&quot;family&quot;:&quot;Kachelrie&quot;,&quot;given&quot;:&quot;Marc&quot;,&quot;parse-names&quot;:false,&quot;dropping-particle&quot;:&quot;&quot;,&quot;non-dropping-particle&quot;:&quot;&quot;}],&quot;container-title&quot;:&quot;Physics in Medicine and Biology&quot;,&quot;container-title-short&quot;:&quot;Phys Med Biol&quot;,&quot;DOI&quot;:&quot;10.1088/0031-9155/57/21/6849&quot;,&quot;ISSN&quot;:&quot;13616560&quot;,&quot;issued&quot;:{&quot;date-parts&quot;:[[2012]]},&quot;abstract&quot;:&quot;The purpose of this study was to develop and evaluate the hybrid scatter correction algorithm (HSC) for CT imaging. Therefore, two established ways to perform scatter correction, i.e. physical scatter correction based on Monte Carlo simulations and a convolution-based scatter correction algorithm, were combined in order to perform an object-dependent, fast and accurate scatter correction. Based on a reconstructed CT volume, patient-specific scatter intensity is estimated by a coarse Monte Carlo simulation that uses a reduced amount of simulated photons in order to reduce the simulation time. To further speed up the Monte Carlo scatter estimation, scatter intensities are simulated only for a fraction of all projections. In a second step, the high noise estimate of the scatter intensity is used to calibrate the open parameters in a convolution-based algorithm which is then used to correct measured intensities for scatter. Furthermore, the scatter-corrected intensities are used in order to reconstruct a scatter-corrected CT volume data set. To evaluate the scatter reduction potential of HSC, we conducted simulations in a clinical CT geometry and measurements with a flat detector CT system. In the simulation study, HSC-corrected images were compared to scatter-free reference images. For the measurements, no scatter-free reference image was available. Therefore, we used an image corrected with a low-noise Monte Carlo simulation as a reference. The results show that the HSC can significantly reduce scatter artifacts. Compared to the reference images, the error due to scatter artifacts decreased from 100% for uncorrected images to a value below 20% for HSC-corrected images for both the clinical (simulated data) and the flat detector CT geometry (measurement). Compared to a low-noise Monte Carlo simulation, with the HSC the number of photon histories can be reduced by about a factor of 100 per projection without losing correction accuracy. Furthermore, it was sufficient to calibrate the parameters in the convolution model at an angular increment of about 20°. The reduction of the simulated photon histories together with the reduced amount of simulated Monte Carlo scatter projections decreased the total runtime of the scatter correction by about two orders of magnitude for the cases investigated here when using the HSC instead of a low-noise Monte Carlo simulation for scatter correction. © 2012 Institute of Physics and Engineering in Medicine.&quot;,&quot;issue&quot;:&quot;21&quot;,&quot;volume&quot;:&quot;57&quot;},&quot;isTemporary&quot;:false},{&quot;id&quot;:&quot;d385d883-4b27-3128-92d6-350eb2c47355&quot;,&quot;itemData&quot;:{&quot;type&quot;:&quot;article-journal&quot;,&quot;id&quot;:&quot;d385d883-4b27-3128-92d6-350eb2c47355&quot;,&quot;title&quot;:&quot;Clinical performance of long axial field of view PET/CT: a head-to-head intra-individual comparison of the Biograph Vision Quadra with the Biograph Vision PET/CT&quot;,&quot;author&quot;:[{&quot;family&quot;:&quot;Alberts&quot;,&quot;given&quot;:&quot;Ian&quot;,&quot;parse-names&quot;:false,&quot;dropping-particle&quot;:&quot;&quot;,&quot;non-dropping-particle&quot;:&quot;&quot;},{&quot;family&quot;:&quot;Hünermund&quot;,&quot;given&quot;:&quot;Jan Niklas&quot;,&quot;parse-names&quot;:false,&quot;dropping-particle&quot;:&quot;&quot;,&quot;non-dropping-particle&quot;:&quot;&quot;},{&quot;family&quot;:&quot;Prenosil&quot;,&quot;given&quot;:&quot;George&quot;,&quot;parse-names&quot;:false,&quot;dropping-particle&quot;:&quot;&quot;,&quot;non-dropping-particle&quot;:&quot;&quot;},{&quot;family&quot;:&quot;Mingels&quot;,&quot;given&quot;:&quot;Clemens&quot;,&quot;parse-names&quot;:false,&quot;dropping-particle&quot;:&quot;&quot;,&quot;non-dropping-particle&quot;:&quot;&quot;},{&quot;family&quot;:&quot;Bohn&quot;,&quot;given&quot;:&quot;Karl Peter&quot;,&quot;parse-names&quot;:false,&quot;dropping-particle&quot;:&quot;&quot;,&quot;non-dropping-particle&quot;:&quot;&quot;},{&quot;family&quot;:&quot;Viscione&quot;,&quot;given&quot;:&quot;Marco&quot;,&quot;parse-names&quot;:false,&quot;dropping-particle&quot;:&quot;&quot;,&quot;non-dropping-particle&quot;:&quot;&quot;},{&quot;family&quot;:&quot;Sari&quot;,&quot;given&quot;:&quot;Hasan&quot;,&quot;parse-names&quot;:false,&quot;dropping-particle&quot;:&quot;&quot;,&quot;non-dropping-particle&quot;:&quot;&quot;},{&quot;family&quot;:&quot;Vollnberg&quot;,&quot;given&quot;:&quot;Bernd&quot;,&quot;parse-names&quot;:false,&quot;dropping-particle&quot;:&quot;&quot;,&quot;non-dropping-particle&quot;:&quot;&quot;},{&quot;family&quot;:&quot;Shi&quot;,&quot;given&quot;:&quot;Kuangyu&quot;,&quot;parse-names&quot;:false,&quot;dropping-particle&quot;:&quot;&quot;,&quot;non-dropping-particle&quot;:&quot;&quot;},{&quot;family&quot;:&quot;Afshar-Oromieh&quot;,&quot;given&quot;:&quot;Ali&quot;,&quot;parse-names&quot;:false,&quot;dropping-particle&quot;:&quot;&quot;,&quot;non-dropping-particle&quot;:&quot;&quot;},{&quot;family&quot;:&quot;Rominger&quot;,&quot;given&quot;:&quot;Axel&quot;,&quot;parse-names&quot;:false,&quot;dropping-particle&quot;:&quot;&quot;,&quot;non-dropping-particle&quot;:&quot;&quot;}],&quot;container-title&quot;:&quot;European Journal of Nuclear Medicine and Molecular Imaging&quot;,&quot;container-title-short&quot;:&quot;Eur J Nucl Med Mol Imaging&quot;,&quot;DOI&quot;:&quot;10.1007/s00259-021-05282-7&quot;,&quot;ISSN&quot;:&quot;16197089&quot;,&quot;issued&quot;:{&quot;date-parts&quot;:[[2021]]},&quot;abstract&quot;:&quot;Purpose: To investigate the performance of the new long axial field-of-view (LAFOV) Biograph Vision Quadra PET/CT and a standard axial field-of-view (SAFOV) Biograph Vision 600 PET/CT (both: Siemens Healthineers) system using an intra-patient comparison. Methods: Forty-four patients undergoing routine oncological PET/CT were prospectively included and underwent a same-day dual-scanning protocol following a single administration of either 18F-FDG (n = 20), 18F-PSMA-1007 (n = 16) or 68Ga-DOTA-TOC (n = 8). Half the patients first received a clinically routine examination on the SAFOV (FOVaxial 26.3 cm) in continuous bed motion and then immediately afterwards on the LAFOV system (10-min acquisition in list mode, FOVaxial 106 cm); the second half underwent scanning in the reverse order. Comparisons between the LAFOV at different emulated scan times (by rebinning list mode data) and the SAFOV were made for target lesion integral activity, signal to noise (SNR), target lesion to background ratio (TBR) and visual image quality. Results: Equivalent target lesion integral activity to the SAFOV acquisitions (16-min duration for a 106 cm FOV) were obtained on the LAFOV in 1.63 ± 0.19 min (mean ± standard error). Equivalent SNR was obtained by 1.82 ± 1.00 min LAFOV acquisitions. No statistically significant differences (p &gt; 0.05) in TBR were observed even for 0.5 min LAFOV examinations. Subjective image quality rated by two physicians confirmed the 10 min LAFOV to be of the highest quality, with equivalence between the LAFOV and the SAFOV at 1.8 ± 0.85 min. By analogy, if the LAFOV scans were maintained at 10 min, proportional reductions in applied radiopharmaceutical could obtain equivalent lesion integral activity for activities under 40 MBq and equivalent doses for the PET component of &lt;1 mSv. Conclusion: Improved image quality, lesion quantification and SNR resulting from higher sensitivity were demonstrated for an LAFOV system in a head-to-head comparison under clinical conditions. The LAFOV system could deliver images of comparable quality and lesion quantification in under 2 min, compared to routine SAFOV acquisition (16 min for equivalent FOV coverage). Alternatively, the LAFOV system could allow for low-dose examination protocols. Shorter LAFOV acquisitions (0.5 min), while of lower visual quality and SNR, were of adequate quality with respect to target lesion identification, suggesting that ultra-fast or low-dose acquisitions can be acceptable in selected settings.&quot;,&quot;issue&quot;:&quot;8&quot;,&quot;volume&quot;:&quot;48&quot;},&quot;isTemporary&quot;:false}]},{&quot;citationID&quot;:&quot;MENDELEY_CITATION_e4688020-9490-48f0-bbb2-55eb85d46515&quot;,&quot;properties&quot;:{&quot;noteIndex&quot;:0},&quot;isEdited&quot;:false,&quot;manualOverride&quot;:{&quot;isManuallyOverridden&quot;:false,&quot;citeprocText&quot;:&quot;(39–58)&quot;,&quot;manualOverrideText&quot;:&quot;&quot;},&quot;citationItems&quot;:[{&quot;id&quot;:&quot;bcc388dd-b1f4-3ab5-be75-8d53cfbed4cd&quot;,&quot;itemData&quot;:{&quot;type&quot;:&quot;article-journal&quot;,&quot;id&quot;:&quot;bcc388dd-b1f4-3ab5-be75-8d53cfbed4cd&quot;,&quot;title&quot;:&quot;Using domain knowledge for robust and generalizable deep learning-based CT-free PET attenuation and scatter correction&quot;,&quot;author&quot;:[{&quot;family&quot;:&quot;Guo&quot;,&quot;given&quot;:&quot;Rui&quot;,&quot;parse-names&quot;:false,&quot;dropping-particle&quot;:&quot;&quot;,&quot;non-dropping-particle&quot;:&quot;&quot;},{&quot;family&quot;:&quot;Xue&quot;,&quot;given&quot;:&quot;Song&quot;,&quot;parse-names&quot;:false,&quot;dropping-particle&quot;:&quot;&quot;,&quot;non-dropping-particle&quot;:&quot;&quot;},{&quot;family&quot;:&quot;Hu&quot;,&quot;given&quot;:&quot;Jiaxi&quot;,&quot;parse-names&quot;:false,&quot;dropping-particle&quot;:&quot;&quot;,&quot;non-dropping-particle&quot;:&quot;&quot;},{&quot;family&quot;:&quot;Sari&quot;,&quot;given&quot;:&quot;Hasan&quot;,&quot;parse-names&quot;:false,&quot;dropping-particle&quot;:&quot;&quot;,&quot;non-dropping-particle&quot;:&quot;&quot;},{&quot;family&quot;:&quot;Mingels&quot;,&quot;given&quot;:&quot;Clemens&quot;,&quot;parse-names&quot;:false,&quot;dropping-particle&quot;:&quot;&quot;,&quot;non-dropping-particle&quot;:&quot;&quot;},{&quot;family&quot;:&quot;Zeimpekis&quot;,&quot;given&quot;:&quot;Konstantinos&quot;,&quot;parse-names&quot;:false,&quot;dropping-particle&quot;:&quot;&quot;,&quot;non-dropping-particle&quot;:&quot;&quot;},{&quot;family&quot;:&quot;Prenosil&quot;,&quot;given&quot;:&quot;George&quot;,&quot;parse-names&quot;:false,&quot;dropping-particle&quot;:&quot;&quot;,&quot;non-dropping-particle&quot;:&quot;&quot;},{&quot;family&quot;:&quot;Wang&quot;,&quot;given&quot;:&quot;Yue&quot;,&quot;parse-names&quot;:false,&quot;dropping-particle&quot;:&quot;&quot;,&quot;non-dropping-particle&quot;:&quot;&quot;},{&quot;family&quot;:&quot;Zhang&quot;,&quot;given&quot;:&quot;Yu&quot;,&quot;parse-names&quot;:false,&quot;dropping-particle&quot;:&quot;&quot;,&quot;non-dropping-particle&quot;:&quot;&quot;},{&quot;family&quot;:&quot;Viscione&quot;,&quot;given&quot;:&quot;Marco&quot;,&quot;parse-names&quot;:false,&quot;dropping-particle&quot;:&quot;&quot;,&quot;non-dropping-particle&quot;:&quot;&quot;},{&quot;family&quot;:&quot;Sznitman&quot;,&quot;given&quot;:&quot;Raphael&quot;,&quot;parse-names&quot;:false,&quot;dropping-particle&quot;:&quot;&quot;,&quot;non-dropping-particle&quot;:&quot;&quot;},{&quot;family&quot;:&quot;Rominger&quot;,&quot;given&quot;:&quot;Axel&quot;,&quot;parse-names&quot;:false,&quot;dropping-particle&quot;:&quot;&quot;,&quot;non-dropping-particle&quot;:&quot;&quot;},{&quot;family&quot;:&quot;Li&quot;,&quot;given&quot;:&quot;Biao&quot;,&quot;parse-names&quot;:false,&quot;dropping-particle&quot;:&quot;&quot;,&quot;non-dropping-particle&quot;:&quot;&quot;},{&quot;family&quot;:&quot;Shi&quot;,&quot;given&quot;:&quot;Kuangyu&quot;,&quot;parse-names&quot;:false,&quot;dropping-particle&quot;:&quot;&quot;,&quot;non-dropping-particle&quot;:&quot;&quot;}],&quot;container-title&quot;:&quot;Nature Communications&quot;,&quot;container-title-short&quot;:&quot;Nat Commun&quot;,&quot;DOI&quot;:&quot;10.1038/s41467-022-33562-9&quot;,&quot;ISSN&quot;:&quot;20411723&quot;,&quot;PMID&quot;:&quot;36202816&quot;,&quot;issued&quot;:{&quot;date-parts&quot;:[[2022,12,1]]},&quot;abstract&quot;:&quot;Despite the potential of deep learning (DL)-based methods in substituting CT-based PET attenuation and scatter correction for CT-free PET imaging, a critical bottleneck is their limited capability in handling large heterogeneity of tracers and scanners of PET imaging. This study employs a simple way to integrate domain knowledge in DL for CT-free PET imaging. In contrast to conventional direct DL methods, we simplify the complex problem by a domain decomposition so that the learning of anatomy-dependent attenuation correction can be achieved robustly in a low-frequency domain while the original anatomy-independent high-frequency texture can be preserved during the processing. Even with the training from one tracer on one scanner, the effectiveness and robustness of our proposed approach are confirmed in tests of various external imaging tracers on different scanners. The robust, generalizable, and transparent DL development may enhance the potential of clinical translation.&quot;,&quot;publisher&quot;:&quot;Nature Research&quot;,&quot;issue&quot;:&quot;1&quot;,&quot;volume&quot;:&quot;13&quot;},&quot;isTemporary&quot;:false},{&quot;id&quot;:&quot;1e0dd43a-cd9e-3d2f-bf39-9bb231a1ad07&quot;,&quot;itemData&quot;:{&quot;type&quot;:&quot;article-journal&quot;,&quot;id&quot;:&quot;1e0dd43a-cd9e-3d2f-bf39-9bb231a1ad07&quot;,&quot;title&quot;:&quot;Ct-less direct correction of attenuation and scatter in the image space using deep learning for whole-body fdg pet: Potential benefits and pitfalls&quot;,&quot;author&quot;:[{&quot;family&quot;:&quot;Yang&quot;,&quot;given&quot;:&quot;Jaewon&quot;,&quot;parse-names&quot;:false,&quot;dropping-particle&quot;:&quot;&quot;,&quot;non-dropping-particle&quot;:&quot;&quot;},{&quot;family&quot;:&quot;Sohn&quot;,&quot;given&quot;:&quot;Jae Ho&quot;,&quot;parse-names&quot;:false,&quot;dropping-particle&quot;:&quot;&quot;,&quot;non-dropping-particle&quot;:&quot;&quot;},{&quot;family&quot;:&quot;Behr&quot;,&quot;given&quot;:&quot;Spencer C.&quot;,&quot;parse-names&quot;:false,&quot;dropping-particle&quot;:&quot;&quot;,&quot;non-dropping-particle&quot;:&quot;&quot;},{&quot;family&quot;:&quot;Gullberg&quot;,&quot;given&quot;:&quot;Grant T.&quot;,&quot;parse-names&quot;:false,&quot;dropping-particle&quot;:&quot;&quot;,&quot;non-dropping-particle&quot;:&quot;&quot;},{&quot;family&quot;:&quot;Seo&quot;,&quot;given&quot;:&quot;Youngho&quot;,&quot;parse-names&quot;:false,&quot;dropping-particle&quot;:&quot;&quot;,&quot;non-dropping-particle&quot;:&quot;&quot;}],&quot;container-title&quot;:&quot;Radiology: Artificial Intelligence&quot;,&quot;container-title-short&quot;:&quot;Radiol Artif Intell&quot;,&quot;DOI&quot;:&quot;10.1148/ryai.2020200137&quot;,&quot;ISSN&quot;:&quot;26386100&quot;,&quot;issued&quot;:{&quot;date-parts&quot;:[[2021,3,1]]},&quot;abstract&quot;:&quot;Purpose: To demonstrate the feasibility of CT-less attenuation and scatter correction (ASC) in the image space using deep learning for whole-body PET, with a focus on the potential benefits and pitfalls. Materials and Methods: In this retrospective study, 110 whole-body fluorodeoxyglucose (FDG) PET/CT studies acquired in 107 patients (mean age ± standard deviation, 58 years ± 18; age range, 11–92 years; 72 females) from February 2016 through January 2018 were randomly collected. A total of 37.3% (41 of 110) of the studies showed metastases, with diverse FDG PET findings throughout the whole body. A U-Net–based network was developed for directly transforming noncorrected PET (PETNC ) into attenuation-and scatter-corrected PET (PETASC ). Deep learning–corrected PET (PETDL ) images were quantitatively evaluated by using the standardized uptake value (SUV) of the normalized root mean square error, the peak signal-to-noise ratio, and the structural similarity index, in addition to a joint histogram for statistical analysis. Qualitative reviews by radiologists revealed the potential benefits and pitfalls of this correction method. Results: The normalized root mean square error (0.21 ± 0.05 [mean SUV ± standard deviation]), mean peak signal-to-noise ratio (36.3 ± 3.0), mean structural similarity index (0.98 ± 0.01), and voxelwise correlation (97.62%) of PETDL demonstrated quantitatively high similarity with PETASC . Radiologist reviews revealed the overall quality of PETDL . The potential benefits of PETDL include a radiation dose reduction on follow-up scans and artifact removal in the regions with attenuation correction– and scatter correction–based artifacts. The pitfalls involve potential false-negative results due to blurring or missing lesions or false-positive results due to pseudo–low-uptake patterns. Conclusion: Deep learning–based direct ASC at whole-body PET is feasible and potentially can be used to overcome the current limitations of CT-based approaches, benefiting patients who are sensitive to radiation from CT.&quot;,&quot;publisher&quot;:&quot;Radiological Society of North America Inc.&quot;,&quot;issue&quot;:&quot;2&quot;,&quot;volume&quot;:&quot;3&quot;},&quot;isTemporary&quot;:false},{&quot;id&quot;:&quot;516e4675-912f-366d-a44f-80b17c0d33f2&quot;,&quot;itemData&quot;:{&quot;type&quot;:&quot;article-journal&quot;,&quot;id&quot;:&quot;516e4675-912f-366d-a44f-80b17c0d33f2&quot;,&quot;title&quot;:&quot;Direct attenuation correction of brain PET images using only emission data via a deep convolutional encoder-decoder (Deep-DAC)&quot;,&quot;author&quot;:[{&quot;family&quot;:&quot;Shiri&quot;,&quot;given&quot;:&quot;Isaac&quot;,&quot;parse-names&quot;:false,&quot;dropping-particle&quot;:&quot;&quot;,&quot;non-dropping-particle&quot;:&quot;&quot;},{&quot;family&quot;:&quot;Ghafarian&quot;,&quot;given&quot;:&quot;Pardis&quot;,&quot;parse-names&quot;:false,&quot;dropping-particle&quot;:&quot;&quot;,&quot;non-dropping-particle&quot;:&quot;&quot;},{&quot;family&quot;:&quot;Geramifar&quot;,&quot;given&quot;:&quot;Parham&quot;,&quot;parse-names&quot;:false,&quot;dropping-particle&quot;:&quot;&quot;,&quot;non-dropping-particle&quot;:&quot;&quot;},{&quot;family&quot;:&quot;Leung&quot;,&quot;given&quot;:&quot;Kevin Ho Yin&quot;,&quot;parse-names&quot;:false,&quot;dropping-particle&quot;:&quot;&quot;,&quot;non-dropping-particle&quot;:&quot;&quot;},{&quot;family&quot;:&quot;Ghelichoghli&quot;,&quot;given&quot;:&quot;Mostafa&quot;,&quot;parse-names&quot;:false,&quot;dropping-particle&quot;:&quot;&quot;,&quot;non-dropping-particle&quot;:&quot;&quot;},{&quot;family&quot;:&quot;Oveisi&quot;,&quot;given&quot;:&quot;Mehrdad&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container-title&quot;:&quot;European Radiology&quot;,&quot;container-title-short&quot;:&quot;Eur Radiol&quot;,&quot;DOI&quot;:&quot;10.1007/s00330-019-06229-1&quot;,&quot;ISSN&quot;:&quot;14321084&quot;,&quot;PMID&quot;:&quot;31227879&quot;,&quot;issued&quot;:{&quot;date-parts&quot;:[[2019,12,1]]},&quot;page&quot;:&quot;6867-6879&quot;,&quot;abstract&quot;:&quot;Objective: To obtain attenuation-corrected PET images directly from non-attenuation-corrected images using a convolutional encoder-decoder network. Methods: Brain PET images from 129 patients were evaluated. The network was designed to map non-attenuation-corrected (NAC) images to pixel-wise continuously valued measured attenuation-corrected (MAC) PET images via an encoder-decoder architecture. Image quality was evaluated using various evaluation metrics. Image quantification was assessed for 19 radiomic features in 83 brain regions as delineated using the Hammersmith atlas (n30r83). Reliability of measurements was determined using pixel-wise relative errors (RE; %) for radiomic feature values in reference MAC PET images. Results: Peak signal-to-noise ratio (PSNR) and structural similarity index metric (SSIM) values were 39.2 ± 3.65 and 0.989 ± 0.006 for the external validation set, respectively. RE (%) of SUVmean was − 0.10 ± 2.14 for all regions, and only 3 of 83 regions depicted significant differences. However, the mean RE (%) of this region was 0.02 (range, − 0.83 to 1.18). SUVmax had mean RE (%) of − 3.87 ± 2.84 for all brain regions, and 17 regions in the brain depicted significant differences with respect to MAC images with a mean RE of − 3.99 ± 2.11 (range, − 8.46 to 0.76). Homogeneity amongst Haralick-based radiomic features had the highest number (20) of regions with significant differences with a mean RE (%) of 7.22 ± 2.99. Conclusions: Direct AC of PET images using deep convolutional encoder-decoder networks is a promising technique for brain PET images. The proposed deep learning method shows significant potential for emission-based AC in PET images with applications in PET/MRI and dedicated brain PET scanners. Key Points: • We demonstrate direct emission-based attenuation correction of PET images without using anatomical information. • We performed radiomics analysis of 83 brain regions to show robustness of direct attenuation correction of PET images. • Deep learning methods have significant promise for emission-based attenuation correction in PET images with potential applications in PET/MRI and dedicated brain PET scanners.&quot;,&quot;publisher&quot;:&quot;Springer Verlag&quot;,&quot;issue&quot;:&quot;12&quot;,&quot;volume&quot;:&quot;29&quot;},&quot;isTemporary&quot;:false},{&quot;id&quot;:&quot;e07de771-3d45-370c-abb8-8796a873b9c7&quot;,&quot;itemData&quot;:{&quot;type&quot;:&quot;article&quot;,&quot;id&quot;:&quot;e07de771-3d45-370c-abb8-8796a873b9c7&quot;,&quot;title&quot;:&quot;A Review of Deep-Learning-Based Approaches for Attenuation Correction in Positron Emission Tomography&quot;,&quot;author&quot;:[{&quot;family&quot;:&quot;Lee&quot;,&quot;given&quot;:&quot;Jae Sung&quot;,&quot;parse-names&quot;:false,&quot;dropping-particle&quot;:&quot;&quot;,&quot;non-dropping-particle&quot;:&quot;&quot;}],&quot;container-title&quot;:&quot;IEEE Transactions on Radiation and Plasma Medical Sciences&quot;,&quot;container-title-short&quot;:&quot;IEEE Trans Radiat Plasma Med Sci&quot;,&quot;DOI&quot;:&quot;10.1109/TRPMS.2020.3009269&quot;,&quot;ISSN&quot;:&quot;24697311&quot;,&quot;issued&quot;:{&quot;date-parts&quot;:[[2021]]},&quot;abstract&quot;:&quot;Attenuation correction (AC) is essential for the generation of artifact-free and quantitatively accurate positron emission tomography (PET) images. PET AC based on computed tomography (CT) frequently results in artifacts in attenuation-corrected PET images, and these artifacts mainly originate from CT artifacts and PET-CT mismatches. The AC in PET combined with a magnetic resonance imaging (MRI) scanner (PET/MRI) is more complex than PET/CT, given that MR images do not provide direct information on high-energy photon attenuation. Deep-learning (DL)-based methods for the improvement of PET AC have received significant research attention as alternatives to conventional AC methods. Many DL studies were focused on the transformation of MR images into synthetic pseudo-CT or attenuation maps. Alternative approaches that are not dependent on the anatomical images (CT or MRI) can overcome the limitations related to current CT-and MRI-based ACs and allow for more accurate PET quantification in stand-Alone PET scanners for the realization of low radiation doses. In this article, a review is presented on the limitations of the PET AC in current dual-modality PET/CT and PET/MRI scanners, in addition to the current status and progress of DL-based approaches, for the realization of improved performance of PET AC.&quot;,&quot;issue&quot;:&quot;2&quot;,&quot;volume&quot;:&quot;5&quot;},&quot;isTemporary&quot;:false},{&quot;id&quot;:&quot;ffa9ba6a-9ac8-30dc-a46a-384f09fa358d&quot;,&quot;itemData&quot;:{&quot;type&quot;:&quot;paper-conference&quot;,&quot;id&quot;:&quot;ffa9ba6a-9ac8-30dc-a46a-384f09fa358d&quot;,&quot;title&quot;:&quot;Deep Learning Models for PET Scatter Estimations&quot;,&quot;author&quot;:[{&quot;family&quot;:&quot;Qian&quot;,&quot;given&quot;:&quot;H&quot;,&quot;parse-names&quot;:false,&quot;dropping-particle&quot;:&quot;&quot;,&quot;non-dropping-particle&quot;:&quot;&quot;},{&quot;family&quot;:&quot;Rui&quot;,&quot;given&quot;:&quot;X&quot;,&quot;parse-names&quot;:false,&quot;dropping-particle&quot;:&quot;&quot;,&quot;non-dropping-particle&quot;:&quot;&quot;},{&quot;family&quot;:&quot;Ahn&quot;,&quot;given&quot;:&quot;S&quot;,&quot;parse-names&quot;:false,&quot;dropping-particle&quot;:&quot;&quot;,&quot;non-dropping-particle&quot;:&quot;&quot;}],&quot;container-title&quot;:&quot;2017 IEEE Nuclear Science Symposium and Medical Imaging Conference (NSS/MIC)&quot;,&quot;DOI&quot;:&quot;10.1109/NSSMIC.2017.8533103&quot;,&quot;ISBN&quot;:&quot;2577-0829&quot;,&quot;issued&quot;:{&quot;date-parts&quot;:[[2017]]},&quot;page&quot;:&quot;1-5&quot;,&quot;container-title-short&quot;:&quot;&quot;},&quot;isTemporary&quot;:false},{&quot;id&quot;:&quot;8ebe646b-2d89-35df-a27f-f35e783854fe&quot;,&quot;itemData&quot;:{&quot;type&quot;:&quot;article-journal&quot;,&quot;id&quot;:&quot;8ebe646b-2d89-35df-a27f-f35e783854fe&quot;,&quot;title&quot;:&quot;A deep learning approach for18 f-fdg pet attenuation correction&quot;,&quot;author&quot;:[{&quot;family&quot;:&quot;Liu&quot;,&quot;given&quot;:&quot;Fang&quot;,&quot;parse-names&quot;:false,&quot;dropping-particle&quot;:&quot;&quot;,&quot;non-dropping-particle&quot;:&quot;&quot;},{&quot;family&quot;:&quot;Jang&quot;,&quot;given&quot;:&quot;Hyungseok&quot;,&quot;parse-names&quot;:false,&quot;dropping-particle&quot;:&quot;&quot;,&quot;non-dropping-particle&quot;:&quot;&quot;},{&quot;family&quot;:&quot;Kijowski&quot;,&quot;given&quot;:&quot;Richard&quot;,&quot;parse-names&quot;:false,&quot;dropping-particle&quot;:&quot;&quot;,&quot;non-dropping-particle&quot;:&quot;&quot;},{&quot;family&quot;:&quot;Zhao&quot;,&quot;given&quot;:&quot;Gengyan&quot;,&quot;parse-names&quot;:false,&quot;dropping-particle&quot;:&quot;&quot;,&quot;non-dropping-particle&quot;:&quot;&quot;},{&quot;family&quot;:&quot;Bradshaw&quot;,&quot;given&quot;:&quot;Tyler&quot;,&quot;parse-names&quot;:false,&quot;dropping-particle&quot;:&quot;&quot;,&quot;non-dropping-particle&quot;:&quot;&quot;},{&quot;family&quot;:&quot;McMillan&quot;,&quot;given&quot;:&quot;Alan B.&quot;,&quot;parse-names&quot;:false,&quot;dropping-particle&quot;:&quot;&quot;,&quot;non-dropping-particle&quot;:&quot;&quot;}],&quot;container-title&quot;:&quot;EJNMMI Physics&quot;,&quot;container-title-short&quot;:&quot;EJNMMI Phys&quot;,&quot;DOI&quot;:&quot;10.1186/s40658-018-0225-8&quot;,&quot;ISSN&quot;:&quot;21977364&quot;,&quot;issued&quot;:{&quot;date-parts&quot;:[[2018]]},&quot;abstract&quot;:&quot;Background: To develop and evaluate the feasibility of a data-driven deep learning approach (deepAC) for positron-emission tomography (PET) image attenuation correction without anatomical imaging. A PET attenuation correction pipeline was developed utilizing deep learning to generate continuously valued pseudo-computed tomography (CT) images from uncorrected18 F-fluorodeoxyglucose (18 F-FDG) PET images. A deep convolutional encoder-decoder network was trained to identify tissue contrast in volumetric uncorrected PET images co-registered to CT data. A set of 100 retrospective 3D FDG PET head images was used to train the model. The model was evaluated in another 28 patients by comparing the generated pseudo-CT to the acquired CT using Dice coefficient and mean absolute error (MAE) and finally by comparing reconstructed PET images using the pseudo-CT and acquired CT for attenuation correction. Paired-sample t tests were used for statistical analysis to compare PET reconstruction error using deepAC with CT-based attenuation correction. Results: deepAC produced pseudo-CTs with Dice coefficients of 0.80 ± 0.02 for air, 0.94 ± 0.01 for soft tissue, and 0.75 ± 0.03 for bone and MAE of 111 ± 16 HU relative to the PET/CT dataset. deepAC provides quantitatively accurate18 F-FDG PET results with average errors of less than 1% in most brain regions. Conclusions: We have developed an automated approach (deepAC) that allows generation of a continuously valued pseudo-CT from a single18 F-FDG non-attenuation-corrected (NAC) PET image and evaluated it in PET/CT brain imaging.&quot;,&quot;issue&quot;:&quot;1&quot;,&quot;volume&quot;:&quot;5&quot;},&quot;isTemporary&quot;:false},{&quot;id&quot;:&quot;2033f1ed-86c1-3a3d-a7e3-bed09772795b&quot;,&quot;itemData&quot;:{&quot;type&quot;:&quot;article-journal&quot;,&quot;id&quot;:&quot;2033f1ed-86c1-3a3d-a7e3-bed09772795b&quot;,&quot;title&quot;:&quot;Recent advances in deep learning for object detection&quot;,&quot;author&quot;:[{&quot;family&quot;:&quot;Wu&quot;,&quot;given&quot;:&quot;Xiongwei&quot;,&quot;parse-names&quot;:false,&quot;dropping-particle&quot;:&quot;&quot;,&quot;non-dropping-particle&quot;:&quot;&quot;},{&quot;family&quot;:&quot;Sahoo&quot;,&quot;given&quot;:&quot;Doyen&quot;,&quot;parse-names&quot;:false,&quot;dropping-particle&quot;:&quot;&quot;,&quot;non-dropping-particle&quot;:&quot;&quot;},{&quot;family&quot;:&quot;Hoi&quot;,&quot;given&quot;:&quot;Steven C.H.&quot;,&quot;parse-names&quot;:false,&quot;dropping-particle&quot;:&quot;&quot;,&quot;non-dropping-particle&quot;:&quot;&quot;}],&quot;container-title&quot;:&quot;Neurocomputing&quot;,&quot;container-title-short&quot;:&quot;Neurocomputing&quot;,&quot;DOI&quot;:&quot;10.1016/j.neucom.2020.01.085&quot;,&quot;ISSN&quot;:&quot;18728286&quot;,&quot;issued&quot;:{&quot;date-parts&quot;:[[2020]]},&quot;abstract&quot;:&quot;Object detection is a fundamental visual recognition problem in computer vision and has been widely studied in the past decades. Visual object detection aims to find objects of certain target classes with precise localization in a given image and assign each object instance a corresponding class label. Due to the tremendous successes of deep learning based image classification, object detection techniques using deep learning have been actively studied in recent years. In this paper, we give a comprehensive survey of recent advances in visual object detection with deep learning. By reviewing a large body of recent related work in literature, we systematically analyze the existing object detection frameworks and organize the survey into three major parts: (i) detection components, (ii) learning strategies, and (iii) applications &amp; benchmarks. In the survey, we cover a variety of factors affecting the detection performance in detail, such as detector architectures, feature learning, proposal generation, sampling strategies, etc. Finally, we discuss several future directions to facilitate and spur future research for visual object detection with deep learning.&quot;,&quot;volume&quot;:&quot;396&quot;},&quot;isTemporary&quot;:false},{&quot;id&quot;:&quot;ac37d243-f693-335f-a520-bbf4873fc592&quot;,&quot;itemData&quot;:{&quot;type&quot;:&quot;article&quot;,&quot;id&quot;:&quot;ac37d243-f693-335f-a520-bbf4873fc592&quot;,&quot;title&quot;:&quot;Object Detection with Deep Learning: A Review&quot;,&quot;author&quot;:[{&quot;family&quot;:&quot;Zhao&quot;,&quot;given&quot;:&quot;Zhong Qiu&quot;,&quot;parse-names&quot;:false,&quot;dropping-particle&quot;:&quot;&quot;,&quot;non-dropping-particle&quot;:&quot;&quot;},{&quot;family&quot;:&quot;Zheng&quot;,&quot;given&quot;:&quot;Peng&quot;,&quot;parse-names&quot;:false,&quot;dropping-particle&quot;:&quot;&quot;,&quot;non-dropping-particle&quot;:&quot;&quot;},{&quot;family&quot;:&quot;Xu&quot;,&quot;given&quot;:&quot;Shou Tao&quot;,&quot;parse-names&quot;:false,&quot;dropping-particle&quot;:&quot;&quot;,&quot;non-dropping-particle&quot;:&quot;&quot;},{&quot;family&quot;:&quot;Wu&quot;,&quot;given&quot;:&quot;Xindong&quot;,&quot;parse-names&quot;:false,&quot;dropping-particle&quot;:&quot;&quot;,&quot;non-dropping-particle&quot;:&quot;&quot;}],&quot;container-title&quot;:&quot;IEEE Transactions on Neural Networks and Learning Systems&quot;,&quot;container-title-short&quot;:&quot;IEEE Trans Neural Netw Learn Syst&quot;,&quot;DOI&quot;:&quot;10.1109/TNNLS.2018.2876865&quot;,&quot;ISSN&quot;:&quot;21622388&quot;,&quot;issued&quot;:{&quot;date-parts&quot;:[[2019]]},&quot;abstract&quot;:&quot;Due to object detection's close relationship with video analysis and image understanding, it has attracted much research attention in recent years. Traditional object detection methods are built on handcrafted features and shallow trainable architectures. Their performance easily stagnates by constructing complex ensembles that combine multiple low-level image features with high-level context from object detectors and scene classifiers. With the rapid development in deep learning, more powerful tools, which are able to learn semantic, high-level, deeper features, are introduced to address the problems existing in traditional architectures. These models behave differently in network architecture, training strategy, and optimization function. In this paper, we provide a review of deep learning-based object detection frameworks. Our review begins with a brief introduction on the history of deep learning and its representative tool, namely, the convolutional neural network. Then, we focus on typical generic object detection architectures along with some modifications and useful tricks to improve detection performance further. As distinct specific detection tasks exhibit different characteristics, we also briefly survey several specific tasks, including salient object detection, face detection, and pedestrian detection. Experimental analyses are also provided to compare various methods and draw some meaningful conclusions. Finally, several promising directions and tasks are provided to serve as guidelines for future work in both object detection and relevant neural network-based learning systems.&quot;,&quot;issue&quot;:&quot;11&quot;,&quot;volume&quot;:&quot;30&quot;},&quot;isTemporary&quot;:false},{&quot;id&quot;:&quot;1a03c9d5-9886-3a23-a372-50f7211e69d4&quot;,&quot;itemData&quot;:{&quot;type&quot;:&quot;article-journal&quot;,&quot;id&quot;:&quot;1a03c9d5-9886-3a23-a372-50f7211e69d4&quot;,&quot;title&quot;:&quot;A Comprehensive Survey on Graph Anomaly Detection With Deep Learning&quot;,&quot;author&quot;:[{&quot;family&quot;:&quot;Ma&quot;,&quot;given&quot;:&quot;Xiaoxiao&quot;,&quot;parse-names&quot;:false,&quot;dropping-particle&quot;:&quot;&quot;,&quot;non-dropping-particle&quot;:&quot;&quot;},{&quot;family&quot;:&quot;Wu&quot;,&quot;given&quot;:&quot;Jia&quot;,&quot;parse-names&quot;:false,&quot;dropping-particle&quot;:&quot;&quot;,&quot;non-dropping-particle&quot;:&quot;&quot;},{&quot;family&quot;:&quot;Xue&quot;,&quot;given&quot;:&quot;Shan&quot;,&quot;parse-names&quot;:false,&quot;dropping-particle&quot;:&quot;&quot;,&quot;non-dropping-particle&quot;:&quot;&quot;},{&quot;family&quot;:&quot;Yang&quot;,&quot;given&quot;:&quot;Jian&quot;,&quot;parse-names&quot;:false,&quot;dropping-particle&quot;:&quot;&quot;,&quot;non-dropping-particle&quot;:&quot;&quot;},{&quot;family&quot;:&quot;Zhou&quot;,&quot;given&quot;:&quot;Chuan&quot;,&quot;parse-names&quot;:false,&quot;dropping-particle&quot;:&quot;&quot;,&quot;non-dropping-particle&quot;:&quot;&quot;},{&quot;family&quot;:&quot;Sheng&quot;,&quot;given&quot;:&quot;Quan Z.&quot;,&quot;parse-names&quot;:false,&quot;dropping-particle&quot;:&quot;&quot;,&quot;non-dropping-particle&quot;:&quot;&quot;},{&quot;family&quot;:&quot;Xiong&quot;,&quot;given&quot;:&quot;Hui&quot;,&quot;parse-names&quot;:false,&quot;dropping-particle&quot;:&quot;&quot;,&quot;non-dropping-particle&quot;:&quot;&quot;},{&quot;family&quot;:&quot;Akoglu&quot;,&quot;given&quot;:&quot;Leman&quot;,&quot;parse-names&quot;:false,&quot;dropping-particle&quot;:&quot;&quot;,&quot;non-dropping-particle&quot;:&quot;&quot;}],&quot;container-title&quot;:&quot;IEEE Transactions on Knowledge and Data Engineering&quot;,&quot;container-title-short&quot;:&quot;IEEE Trans Knowl Data Eng&quot;,&quot;DOI&quot;:&quot;10.1109/TKDE.2021.3118815&quot;,&quot;ISSN&quot;:&quot;15582191&quot;,&quot;issued&quot;:{&quot;date-parts&quot;:[[2023]]},&quot;abstract&quot;:&quot;Anomalies are rare observations (e.g., data records or events) that deviate significantly from the others in the sample. Over the past few decades, research on anomaly mining has received increasing interests due to the implications of these occurrences in a wide range of disciplines - for instance, security, finance, and medicine. For this reason, anomaly detection, which aims to identify these rare observations, has become one of the most vital tasks in the world and has shown its power in preventing detrimental events, such as financial fraud, network intrusions, and social spam. The detection task is typically solved by identifying outlying data points in the feature space, which, inherently, overlooks the relational information in real-world data. At the same time, graphs have been prevalently used to represent the structural/relational information, which raises the graph anomaly detection problem - identifying anomalous graph objects (i.e., nodes, edges and sub-graphs) in a single graph, or anomalous graphs in a set/database of graphs. Conventional anomaly detection techniques cannot tackle this problem well because of the complexity of graph data (e.g., irregular structures, relational dependencies, node/edge types/attributes/directions/multiplicities/weights, large scale, etc.). However, thanks to the advent of deep learning in breaking these limitations, graph anomaly detection with deep learning has received a growing attention recently. In this survey, we aim to provide a systematic and comprehensive review of the contemporary deep learning techniques for graph anomaly detection. Specifically, we provide a taxonomy that follows a task-driven strategy and categorizes existing work according to the anomalous graph objects that they can detect. We especially focus on the challenges in this research area and discuss the key intuitions, technical details as well as relative strengths and weaknesses of various techniques in each category. From the survey results, we highlight 12 future research directions spanning unsolved and emerging problems introduced by graph data, anomaly detection, deep learning and real-world applications. Additionally, to provide a wealth of useful resources for future studies, we have compiled a set of open-source implementations, public datasets, and commonly-used evaluation metrics. With this survey, our goal is to create a 'one-stop-shop' that provides a unified understanding of the problem categories and existing approaches, publicly available hands-on resources, and high-impact open challenges for graph anomaly detection using deep learning.&quot;,&quot;issue&quot;:&quot;12&quot;,&quot;volume&quot;:&quot;35&quot;},&quot;isTemporary&quot;:false},{&quot;id&quot;:&quot;24e14893-a48a-3842-8508-72361562f8f7&quot;,&quot;itemData&quot;:{&quot;type&quot;:&quot;article&quot;,&quot;id&quot;:&quot;24e14893-a48a-3842-8508-72361562f8f7&quot;,&quot;title&quot;:&quot;The future of CT: deep learning reconstruction&quot;,&quot;author&quot;:[{&quot;family&quot;:&quot;McLeavy&quot;,&quot;given&quot;:&quot;C. M.&quot;,&quot;parse-names&quot;:false,&quot;dropping-particle&quot;:&quot;&quot;,&quot;non-dropping-particle&quot;:&quot;&quot;},{&quot;family&quot;:&quot;Chunara&quot;,&quot;given&quot;:&quot;M. H.&quot;,&quot;parse-names&quot;:false,&quot;dropping-particle&quot;:&quot;&quot;,&quot;non-dropping-particle&quot;:&quot;&quot;},{&quot;family&quot;:&quot;Gravell&quot;,&quot;given&quot;:&quot;R. J.&quot;,&quot;parse-names&quot;:false,&quot;dropping-particle&quot;:&quot;&quot;,&quot;non-dropping-particle&quot;:&quot;&quot;},{&quot;family&quot;:&quot;Rauf&quot;,&quot;given&quot;:&quot;A.&quot;,&quot;parse-names&quot;:false,&quot;dropping-particle&quot;:&quot;&quot;,&quot;non-dropping-particle&quot;:&quot;&quot;},{&quot;family&quot;:&quot;Cushnie&quot;,&quot;given&quot;:&quot;A.&quot;,&quot;parse-names&quot;:false,&quot;dropping-particle&quot;:&quot;&quot;,&quot;non-dropping-particle&quot;:&quot;&quot;},{&quot;family&quot;:&quot;Staley Talbot&quot;,&quot;given&quot;:&quot;C.&quot;,&quot;parse-names&quot;:false,&quot;dropping-particle&quot;:&quot;&quot;,&quot;non-dropping-particle&quot;:&quot;&quot;},{&quot;family&quot;:&quot;Hawkins&quot;,&quot;given&quot;:&quot;R. M.&quot;,&quot;parse-names&quot;:false,&quot;dropping-particle&quot;:&quot;&quot;,&quot;non-dropping-particle&quot;:&quot;&quot;}],&quot;container-title&quot;:&quot;Clinical Radiology&quot;,&quot;container-title-short&quot;:&quot;Clin Radiol&quot;,&quot;DOI&quot;:&quot;10.1016/j.crad.2021.01.010&quot;,&quot;ISSN&quot;:&quot;1365229X&quot;,&quot;issued&quot;:{&quot;date-parts&quot;:[[2021]]},&quot;abstract&quot;:&quot;There have been substantial advances in computed tomography (CT) technology since its introduction in the 1970s. More recently, these advances have focused on image reconstruction. Deep learning reconstruction (DLR) is the latest complex reconstruction algorithm to be introduced, which harnesses advances in artificial intelligence (AI) and affordable supercomputer technology to achieve the previously elusive triad of high image quality, low radiation dose, and fast reconstruction speeds. The dose reductions achieved with DLR are redefining ultra-low-dose into the realm of plain radiographs whilst maintaining image quality. This review aims to demonstrate the advantages of DLR over other reconstruction methods in terms of dose reduction and image quality in addition to being able to tailor protocols to specific clinical situations. DLR is the future of CT technology and should be considered when procuring new scanners.&quot;,&quot;issue&quot;:&quot;6&quot;,&quot;volume&quot;:&quot;76&quot;},&quot;isTemporary&quot;:false},{&quot;id&quot;:&quot;3133042b-225a-3281-9984-be3849f50c90&quot;,&quot;itemData&quot;:{&quot;type&quot;:&quot;article&quot;,&quot;id&quot;:&quot;3133042b-225a-3281-9984-be3849f50c90&quot;,&quot;title&quot;:&quot;A survey on deep learning in medical image reconstruction&quot;,&quot;author&quot;:[{&quot;family&quot;:&quot;Ahishakiye&quot;,&quot;given&quot;:&quot;Emmanuel&quot;,&quot;parse-names&quot;:false,&quot;dropping-particle&quot;:&quot;&quot;,&quot;non-dropping-particle&quot;:&quot;&quot;},{&quot;family&quot;:&quot;Gijzen&quot;,&quot;given&quot;:&quot;Martin Bastiaan&quot;,&quot;parse-names&quot;:false,&quot;dropping-particle&quot;:&quot;&quot;,&quot;non-dropping-particle&quot;:&quot;Van&quot;},{&quot;family&quot;:&quot;Tumwiine&quot;,&quot;given&quot;:&quot;Julius&quot;,&quot;parse-names&quot;:false,&quot;dropping-particle&quot;:&quot;&quot;,&quot;non-dropping-particle&quot;:&quot;&quot;},{&quot;family&quot;:&quot;Wario&quot;,&quot;given&quot;:&quot;Ruth&quot;,&quot;parse-names&quot;:false,&quot;dropping-particle&quot;:&quot;&quot;,&quot;non-dropping-particle&quot;:&quot;&quot;},{&quot;family&quot;:&quot;Obungoloch&quot;,&quot;given&quot;:&quot;Johnes&quot;,&quot;parse-names&quot;:false,&quot;dropping-particle&quot;:&quot;&quot;,&quot;non-dropping-particle&quot;:&quot;&quot;}],&quot;container-title&quot;:&quot;Intelligent Medicine&quot;,&quot;DOI&quot;:&quot;10.1016/j.imed.2021.03.003&quot;,&quot;ISSN&quot;:&quot;26671026&quot;,&quot;issued&quot;:{&quot;date-parts&quot;:[[2021]]},&quot;abstract&quot;:&quot;Medical image reconstruction aims to acquire high-quality medical images for clinical usage at minimal cost and risk to the patients. Deep learning and its applications in medical imaging, especially in image reconstruction have received considerable attention in the literature in recent years. This study reviews records obtained electronically through the leading scientific databases (Magnetic Resonance Imaging journal, Google Scholar, Scopus, Science Direct, Elsevier, and from other journal publications) searched using three sets of keywords: (1) Deep learning, image reconstruction, medical imaging; (2) Medical imaging, Deep learning, Image reconstruction; (3) Open science, Open imaging data, Open software. The articles reviewed revealed that deep learning-based reconstruction methods improve the quality of reconstructed images qualitatively and quantitatively. However, deep learning techniques are generally computationally expensive, require large amounts of training datasets, lack decent theory to explain why the algorithms work, and have issues of generalization and robustness. The challenge of lack of enough training datasets is currently being addressed by using transfer learning techniques.&quot;,&quot;issue&quot;:&quot;3&quot;,&quot;volume&quot;:&quot;1&quot;},&quot;isTemporary&quot;:false},{&quot;id&quot;:&quot;f059e35d-1cb2-3f07-857e-75367417f206&quot;,&quot;itemData&quot;:{&quot;type&quot;:&quot;article-journal&quot;,&quot;id&quot;:&quot;f059e35d-1cb2-3f07-857e-75367417f206&quot;,&quot;title&quot;:&quot;Deep learning reconstruction in pediatric brain MRI: comparison of image quality with conventional T2-weighted MRI&quot;,&quot;author&quot;:[{&quot;family&quot;:&quot;Kim&quot;,&quot;given&quot;:&quot;Soo Hyun&quot;,&quot;parse-names&quot;:false,&quot;dropping-particle&quot;:&quot;&quot;,&quot;non-dropping-particle&quot;:&quot;&quot;},{&quot;family&quot;:&quot;Choi&quot;,&quot;given&quot;:&quot;Young Hun&quot;,&quot;parse-names&quot;:false,&quot;dropping-particle&quot;:&quot;&quot;,&quot;non-dropping-particle&quot;:&quot;&quot;},{&quot;family&quot;:&quot;Lee&quot;,&quot;given&quot;:&quot;Joon Sung&quot;,&quot;parse-names&quot;:false,&quot;dropping-particle&quot;:&quot;&quot;,&quot;non-dropping-particle&quot;:&quot;&quot;},{&quot;family&quot;:&quot;Lee&quot;,&quot;given&quot;:&quot;Seul Bi&quot;,&quot;parse-names&quot;:false,&quot;dropping-particle&quot;:&quot;&quot;,&quot;non-dropping-particle&quot;:&quot;&quot;},{&quot;family&quot;:&quot;Cho&quot;,&quot;given&quot;:&quot;Yeon Jin&quot;,&quot;parse-names&quot;:false,&quot;dropping-particle&quot;:&quot;&quot;,&quot;non-dropping-particle&quot;:&quot;&quot;},{&quot;family&quot;:&quot;Lee&quot;,&quot;given&quot;:&quot;Seung Hyun&quot;,&quot;parse-names&quot;:false,&quot;dropping-particle&quot;:&quot;&quot;,&quot;non-dropping-particle&quot;:&quot;&quot;},{&quot;family&quot;:&quot;Shin&quot;,&quot;given&quot;:&quot;Su Mi&quot;,&quot;parse-names&quot;:false,&quot;dropping-particle&quot;:&quot;&quot;,&quot;non-dropping-particle&quot;:&quot;&quot;},{&quot;family&quot;:&quot;Cheon&quot;,&quot;given&quot;:&quot;Jung Eun&quot;,&quot;parse-names&quot;:false,&quot;dropping-particle&quot;:&quot;&quot;,&quot;non-dropping-particle&quot;:&quot;&quot;}],&quot;container-title&quot;:&quot;Neuroradiology&quot;,&quot;container-title-short&quot;:&quot;Neuroradiology&quot;,&quot;DOI&quot;:&quot;10.1007/s00234-022-03053-1&quot;,&quot;ISSN&quot;:&quot;14321920&quot;,&quot;issued&quot;:{&quot;date-parts&quot;:[[2023]]},&quot;abstract&quot;:&quot;Introduction: Deep learning–based MRI reconstruction has recently been introduced to improve image quality. This study aimed to evaluate the performance of deep learning reconstruction in pediatric brain MRI. Methods: A total of 107 consecutive children who underwent 3.0 T brain MRI were included in this study. T2-weighted brain MRI was reconstructed using the three different reconstruction modes: deep learning reconstruction, conventional reconstruction with an intensity filter, and original T2 image without a filter. Two pediatric radiologists independently evaluated the following image quality parameters of three reconstructed images on a 5-point scale: overall image quality, image noisiness, sharpness of gray–white matter differentiation, truncation artifact, motion artifact, cerebrospinal fluid and vascular pulsation artifacts, and lesion conspicuity. The subjective image quality parameters were compared among the three reconstruction modes. Quantitative analysis of the signal uniformity using the coefficient of variation was performed for each reconstruction. Results: The overall image quality, noisiness, and gray–white matter sharpness were significantly better with deep learning reconstruction than with conventional or original reconstruction (all P &lt; 0.001). Deep learning reconstruction had significantly fewer truncation artifacts than the other two reconstructions (all P &lt; 0.001). Motion and pulsation artifacts showed no significant differences among the three reconstruction modes. For 36 lesions in 107 patients, lesion conspicuity was better with deep learning reconstruction than original reconstruction. Deep learning reconstruction showed lower signal variation compared to conventional and original reconstructions. Conclusion: Deep learning reconstruction can reduce noise and truncation artifacts and improve lesion conspicuity and overall image quality in pediatric T2-weighted brain MRI.&quot;,&quot;issue&quot;:&quot;1&quot;,&quot;volume&quot;:&quot;65&quot;},&quot;isTemporary&quot;:false},{&quot;id&quot;:&quot;722d586d-4efa-3871-88cf-23502b94b3f2&quot;,&quot;itemData&quot;:{&quot;type&quot;:&quot;article-journal&quot;,&quot;id&quot;:&quot;722d586d-4efa-3871-88cf-23502b94b3f2&quot;,&quot;title&quot;:&quot;A comprehensive review of image denoising in deep learning&quot;,&quot;author&quot;:[{&quot;family&quot;:&quot;Jebur&quot;,&quot;given&quot;:&quot;Rusul Sabah&quot;,&quot;parse-names&quot;:false,&quot;dropping-particle&quot;:&quot;&quot;,&quot;non-dropping-particle&quot;:&quot;&quot;},{&quot;family&quot;:&quot;Zabil&quot;,&quot;given&quot;:&quot;Mohd Hazli Bin Mohamed&quot;,&quot;parse-names&quot;:false,&quot;dropping-particle&quot;:&quot;&quot;,&quot;non-dropping-particle&quot;:&quot;&quot;},{&quot;family&quot;:&quot;Hammood&quot;,&quot;given&quot;:&quot;Dalal Adulmohsin&quot;,&quot;parse-names&quot;:false,&quot;dropping-particle&quot;:&quot;&quot;,&quot;non-dropping-particle&quot;:&quot;&quot;},{&quot;family&quot;:&quot;Cheng&quot;,&quot;given&quot;:&quot;Lim Kok&quot;,&quot;parse-names&quot;:false,&quot;dropping-particle&quot;:&quot;&quot;,&quot;non-dropping-particle&quot;:&quot;&quot;}],&quot;container-title&quot;:&quot;Multimedia Tools and Applications&quot;,&quot;container-title-short&quot;:&quot;Multimed Tools Appl&quot;,&quot;DOI&quot;:&quot;10.1007/s11042-023-17468-2&quot;,&quot;ISSN&quot;:&quot;15737721&quot;,&quot;issued&quot;:{&quot;date-parts&quot;:[[2023]]},&quot;abstract&quot;:&quot;Deep learning has gained significant interest in image denoising, but there are notable distinctions in the types of deep learning methods used. Discriminative learning is suitable for handling Gaussian noise, while optimization models are effective in estimating real noise. However, there is limited research that summarizes the different deep learning techniques for image denoising. This paper conducts a comprehensive review of techniques and methods used for image denoising and identifying challenges associated with existing approaches. In this paper, a comparative study of deep techniques is offered in image denoising. The study conducted a comprehensive review of 68 papers on image denoising published between 2018 and 2023, providing a detailed analysis of the field’s progress and methodologies over a period of 5 years. Through its literature review, the paper provides a comprehensive summary of image denoising in deep learning, including machine learning methods for image denoising, CNNs for image denoising, additive white noisy-image denoising, real noisy image denoising, blind denoising, hybrid noisy images, state- of-the-art methods for image denoising with deep learning, salt and pepper noise, non-linear filters for digital color images. The main objective of this paper is to provide a comprehensive overview of various approaches used for image denoising, each of which has been explored and developed based on individual research studies. The paper aims to discuss these approaches in a systematic and organized manner, comparing their strengths and weaknesses to provide insights for future research in the field.&quot;},&quot;isTemporary&quot;:false},{&quot;id&quot;:&quot;ce2d1789-74c5-3442-8e1e-9fd878199c35&quot;,&quot;itemData&quot;:{&quot;type&quot;:&quot;article&quot;,&quot;id&quot;:&quot;ce2d1789-74c5-3442-8e1e-9fd878199c35&quot;,&quot;title&quot;:&quot;Deep learning on image denoising: An overview&quot;,&quot;author&quot;:[{&quot;family&quot;:&quot;Tian&quot;,&quot;given&quot;:&quot;Chunwei&quot;,&quot;parse-names&quot;:false,&quot;dropping-particle&quot;:&quot;&quot;,&quot;non-dropping-particle&quot;:&quot;&quot;},{&quot;family&quot;:&quot;Fei&quot;,&quot;given&quot;:&quot;Lunke&quot;,&quot;parse-names&quot;:false,&quot;dropping-particle&quot;:&quot;&quot;,&quot;non-dropping-particle&quot;:&quot;&quot;},{&quot;family&quot;:&quot;Zheng&quot;,&quot;given&quot;:&quot;Wenxian&quot;,&quot;parse-names&quot;:false,&quot;dropping-particle&quot;:&quot;&quot;,&quot;non-dropping-particle&quot;:&quot;&quot;},{&quot;family&quot;:&quot;Xu&quot;,&quot;given&quot;:&quot;Yong&quot;,&quot;parse-names&quot;:false,&quot;dropping-particle&quot;:&quot;&quot;,&quot;non-dropping-particle&quot;:&quot;&quot;},{&quot;family&quot;:&quot;Zuo&quot;,&quot;given&quot;:&quot;Wangmeng&quot;,&quot;parse-names&quot;:false,&quot;dropping-particle&quot;:&quot;&quot;,&quot;non-dropping-particle&quot;:&quot;&quot;},{&quot;family&quot;:&quot;Lin&quot;,&quot;given&quot;:&quot;Chia Wen&quot;,&quot;parse-names&quot;:false,&quot;dropping-particle&quot;:&quot;&quot;,&quot;non-dropping-particle&quot;:&quot;&quot;}],&quot;container-title&quot;:&quot;Neural Networks&quot;,&quot;DOI&quot;:&quot;10.1016/j.neunet.2020.07.025&quot;,&quot;ISSN&quot;:&quot;18792782&quot;,&quot;issued&quot;:{&quot;date-parts&quot;:[[2020]]},&quot;abstract&quot;:&quot;Deep learning techniques have received much attention in the area of image denoising. However, there are substantial differences in the various types of deep learning methods dealing with image denoising. Specifically, discriminative learning based on deep learning can ably address the issue of Gaussian noise. Optimization models based on deep learning are effective in estimating the real noise. However, there has thus far been little related research to summarize the different deep learning techniques for image denoising. In this paper, we offer a comparative study of deep techniques in image denoising. We first classify the deep convolutional neural networks (CNNs) for additive white noisy images; the deep CNNs for real noisy images; the deep CNNs for blind denoising and the deep CNNs for hybrid noisy images, which represents the combination of noisy, blurred and low-resolution images. Then, we analyze the motivations and principles of the different types of deep learning methods. Next, we compare the state-of-the-art methods on public denoising datasets in terms of quantitative and qualitative analyses. Finally, we point out some potential challenges and directions of future research.&quot;,&quot;volume&quot;:&quot;131&quot;},&quot;isTemporary&quot;:false},{&quot;id&quot;:&quot;8756920b-a112-3f8a-8ac0-9a69443f88b0&quot;,&quot;itemData&quot;:{&quot;type&quot;:&quot;article&quot;,&quot;id&quot;:&quot;8756920b-a112-3f8a-8ac0-9a69443f88b0&quot;,&quot;title&quot;:&quot;Review of text classification methods on deep learning&quot;,&quot;author&quot;:[{&quot;family&quot;:&quot;Wu&quot;,&quot;given&quot;:&quot;Hongping&quot;,&quot;parse-names&quot;:false,&quot;dropping-particle&quot;:&quot;&quot;,&quot;non-dropping-particle&quot;:&quot;&quot;},{&quot;family&quot;:&quot;Liu&quot;,&quot;given&quot;:&quot;Yuling&quot;,&quot;parse-names&quot;:false,&quot;dropping-particle&quot;:&quot;&quot;,&quot;non-dropping-particle&quot;:&quot;&quot;},{&quot;family&quot;:&quot;Wang&quot;,&quot;given&quot;:&quot;Jingwen&quot;,&quot;parse-names&quot;:false,&quot;dropping-particle&quot;:&quot;&quot;,&quot;non-dropping-particle&quot;:&quot;&quot;}],&quot;container-title&quot;:&quot;Computers, Materials and Continua&quot;,&quot;DOI&quot;:&quot;10.32604/CMC.2020.010172&quot;,&quot;ISSN&quot;:&quot;15462226&quot;,&quot;issued&quot;:{&quot;date-parts&quot;:[[2020]]},&quot;abstract&quot;:&quot;Text classification has always been an increasingly crucial topic in natural language processing. Traditional text classification methods based on machine learning have many disadvantages such as dimension explosion, data sparsity, limited generalization ability and so on. Based on deep learning text classification, this paper presents an extensive study on the text classification models including Convolutional Neural Network-Based (CNN-Based), Recurrent Neural Network-Based (RNN-based), Attention Mechanisms-Based and so on. Many studies have proved that text classification methods based on deep learning outperform the traditional methods when processing large-scale and complex datasets. The main reasons are text classification methods based on deep learning can avoid cumbersome feature extraction process and have higher prediction accuracy for a large set of unstructured data. In this paper, we also summarize the shortcomings of traditional text classification methods and introduce the text classification process based on deep learning including text preprocessing, distributed representation of text, text classification model construction based on deep learning and performance evaluation.&quot;,&quot;issue&quot;:&quot;3&quot;,&quot;volume&quot;:&quot;63&quot;},&quot;isTemporary&quot;:false},{&quot;id&quot;:&quot;482fa976-9b21-3e9b-a74b-42c9bdc4b08d&quot;,&quot;itemData&quot;:{&quot;type&quot;:&quot;article-journal&quot;,&quot;id&quot;:&quot;482fa976-9b21-3e9b-a74b-42c9bdc4b08d&quot;,&quot;title&quot;:&quot;Deep-chest: Multi-classification deep learning model for diagnosing COVID-19, pneumonia, and lung cancer chest diseases&quot;,&quot;author&quot;:[{&quot;family&quot;:&quot;Ibrahim&quot;,&quot;given&quot;:&quot;Dina M.&quot;,&quot;parse-names&quot;:false,&quot;dropping-particle&quot;:&quot;&quot;,&quot;non-dropping-particle&quot;:&quot;&quot;},{&quot;family&quot;:&quot;Elshennawy&quot;,&quot;given&quot;:&quot;Nada M.&quot;,&quot;parse-names&quot;:false,&quot;dropping-particle&quot;:&quot;&quot;,&quot;non-dropping-particle&quot;:&quot;&quot;},{&quot;family&quot;:&quot;Sarhan&quot;,&quot;given&quot;:&quot;Amany M.&quot;,&quot;parse-names&quot;:false,&quot;dropping-particle&quot;:&quot;&quot;,&quot;non-dropping-particle&quot;:&quot;&quot;}],&quot;container-title&quot;:&quot;Computers in Biology and Medicine&quot;,&quot;container-title-short&quot;:&quot;Comput Biol Med&quot;,&quot;DOI&quot;:&quot;10.1016/j.compbiomed.2021.104348&quot;,&quot;ISSN&quot;:&quot;18790534&quot;,&quot;issued&quot;:{&quot;date-parts&quot;:[[2021]]},&quot;abstract&quot;:&quot;Corona Virus Disease (COVID-19) has been announced as a pandemic and is spreading rapidly throughout the world. Early detection of COVID-19 may protect many infected people. Unfortunately, COVID-19 can be mistakenly diagnosed as pneumonia or lung cancer, which with fast spread in the chest cells, can lead to patient death. The most commonly used diagnosis methods for these three diseases are chest X-ray and computed tomography (CT) images. In this paper, a multi-classification deep learning model for diagnosing COVID-19, pneumonia, and lung cancer from a combination of chest x-ray and CT images is proposed. This combination has been used because chest X-ray is less powerful in the early stages of the disease, while a CT scan of the chest is useful even before symptoms appear, and CT can precisely detect the abnormal features that are identified in images. In addition, using these two types of images will increase the dataset size, which will increase the classification accuracy. To the best of our knowledge, no other deep learning model choosing between these diseases is found in the literature. In the present work, the performance of four architectures are considered, namely: VGG19-CNN, ResNet152V2, ResNet152V2 + Gated Recurrent Unit (GRU), and ResNet152V2 + Bidirectional GRU (Bi-GRU). A comprehensive evaluation of different deep learning architectures is provided using public digital chest x-ray and CT datasets with four classes (i.e., Normal, COVID-19, Pneumonia, and Lung cancer). From the results of the experiments, it was found that the VGG19 +CNN model outperforms the three other proposed models. The VGG19+CNN model achieved 98.05% accuracy (ACC), 98.05% recall, 98.43% precision, 99.5% specificity (SPC), 99.3% negative predictive value (NPV), 98.24% F1 score, 97.7% Matthew's correlation coefficient (MCC), and 99.66% area under the curve (AUC) based on X-ray and CT images.&quot;,&quot;volume&quot;:&quot;132&quot;},&quot;isTemporary&quot;:false},{&quot;id&quot;:&quot;07315051-cc97-33b4-8042-3040215042d3&quot;,&quot;itemData&quot;:{&quot;type&quot;:&quot;article-journal&quot;,&quot;id&quot;:&quot;07315051-cc97-33b4-8042-3040215042d3&quot;,&quot;title&quot;:&quot;Image classification using Deep learning&quot;,&quot;author&quot;:[{&quot;family&quot;:&quot;Krishna&quot;,&quot;given&quot;:&quot;M. Manoj&quot;,&quot;parse-names&quot;:false,&quot;dropping-particle&quot;:&quot;&quot;,&quot;non-dropping-particle&quot;:&quot;&quot;},{&quot;family&quot;:&quot;Neelima&quot;,&quot;given&quot;:&quot;M.&quot;,&quot;parse-names&quot;:false,&quot;dropping-particle&quot;:&quot;&quot;,&quot;non-dropping-particle&quot;:&quot;&quot;},{&quot;family&quot;:&quot;Harshali&quot;,&quot;given&quot;:&quot;M.&quot;,&quot;parse-names&quot;:false,&quot;dropping-particle&quot;:&quot;&quot;,&quot;non-dropping-particle&quot;:&quot;&quot;},{&quot;family&quot;:&quot;Rao&quot;,&quot;given&quot;:&quot;M. Venu Gopala&quot;,&quot;parse-names&quot;:false,&quot;dropping-particle&quot;:&quot;&quot;,&quot;non-dropping-particle&quot;:&quot;&quot;}],&quot;container-title&quot;:&quot;International Journal of Engineering and Technology(UAE)&quot;,&quot;DOI&quot;:&quot;10.55041/ijsrem30411&quot;,&quot;ISSN&quot;:&quot;2227524X&quot;,&quot;issued&quot;:{&quot;date-parts&quot;:[[2018]]},&quot;abstract&quot;:&quot;The image classification is a classical problem of image processing, computer vision and machine learning fields. In this paper we study the image classification using deep learning. We use AlexNet architecture with convolutional neural networks for this purpose. Four test images are selected from the ImageNet database for the classification purpose. We cropped the images for various portion areas and conducted experiments. The results show the effectiveness of deep learning based image classification using AlexNet.&quot;,&quot;volume&quot;:&quot;7&quot;},&quot;isTemporary&quot;:false},{&quot;id&quot;:&quot;0232078b-af27-3d92-b6c8-2c9f1a5b9f12&quot;,&quot;itemData&quot;:{&quot;type&quot;:&quot;article-journal&quot;,&quot;id&quot;:&quot;0232078b-af27-3d92-b6c8-2c9f1a5b9f12&quot;,&quot;title&quot;:&quot;A review of deep-learning-based medical image segmentation methods&quot;,&quot;author&quot;:[{&quot;family&quot;:&quot;Liu&quot;,&quot;given&quot;:&quot;Xiangbin&quot;,&quot;parse-names&quot;:false,&quot;dropping-particle&quot;:&quot;&quot;,&quot;non-dropping-particle&quot;:&quot;&quot;},{&quot;family&quot;:&quot;Song&quot;,&quot;given&quot;:&quot;Liping&quot;,&quot;parse-names&quot;:false,&quot;dropping-particle&quot;:&quot;&quot;,&quot;non-dropping-particle&quot;:&quot;&quot;},{&quot;family&quot;:&quot;Liu&quot;,&quot;given&quot;:&quot;Shuai&quot;,&quot;parse-names&quot;:false,&quot;dropping-particle&quot;:&quot;&quot;,&quot;non-dropping-particle&quot;:&quot;&quot;},{&quot;family&quot;:&quot;Zhang&quot;,&quot;given&quot;:&quot;Yudong&quot;,&quot;parse-names&quot;:false,&quot;dropping-particle&quot;:&quot;&quot;,&quot;non-dropping-particle&quot;:&quot;&quot;}],&quot;container-title&quot;:&quot;Sustainability (Switzerland)&quot;,&quot;DOI&quot;:&quot;10.3390/su13031224&quot;,&quot;ISSN&quot;:&quot;20711050&quot;,&quot;issued&quot;:{&quot;date-parts&quot;:[[2021]]},&quot;abstract&quot;:&quot;As an emerging biomedical image processing technology, medical image segmentation has made great contributions to sustainable medical care. Now it has become an important research direction in the field of computer vision. With the rapid development of deep learning, medical image processing based on deep convolutional neural networks has become a research hotspot. This paper focuses on the research of medical image segmentation based on deep learning. First, the basic ideas and characteristics of medical image segmentation based on deep learning are introduced. By explaining its research status and summarizing the three main methods of medical image segmentation and their own limitations, the future development direction is expanded. Based on the discussion of different pathological tissues and organs, the specificity between them and their classic segmentation algorithms are summarized. Despite the great achievements of medical image segmentation in recent years, medical image segmentation based on deep learning has still encountered difficulties in research. For example, the segmentation accuracy is not high, the number of medical images in the data set is small and the resolution is low. The inaccurate segmentation results are unable to meet the actual clinical requirements. Aiming at the above problems, a comprehensive review of current medical image segmentation methods based on deep learning is provided to help researchers solve existing problems.&quot;,&quot;issue&quot;:&quot;3&quot;,&quot;volume&quot;:&quot;13&quot;},&quot;isTemporary&quot;:false},{&quot;id&quot;:&quot;3da4e5c5-ba19-3f25-b22f-fa0607b63d35&quot;,&quot;itemData&quot;:{&quot;type&quot;:&quot;article-journal&quot;,&quot;id&quot;:&quot;3da4e5c5-ba19-3f25-b22f-fa0607b63d35&quot;,&quot;title&quot;:&quot;Medical image segmentation using deep learning: A survey&quot;,&quot;author&quot;:[{&quot;family&quot;:&quot;Wang&quot;,&quot;given&quot;:&quot;Risheng&quot;,&quot;parse-names&quot;:false,&quot;dropping-particle&quot;:&quot;&quot;,&quot;non-dropping-particle&quot;:&quot;&quot;},{&quot;family&quot;:&quot;Lei&quot;,&quot;given&quot;:&quot;Tao&quot;,&quot;parse-names&quot;:false,&quot;dropping-particle&quot;:&quot;&quot;,&quot;non-dropping-particle&quot;:&quot;&quot;},{&quot;family&quot;:&quot;Cui&quot;,&quot;given&quot;:&quot;Ruixia&quot;,&quot;parse-names&quot;:false,&quot;dropping-particle&quot;:&quot;&quot;,&quot;non-dropping-particle&quot;:&quot;&quot;},{&quot;family&quot;:&quot;Zhang&quot;,&quot;given&quot;:&quot;Bingtao&quot;,&quot;parse-names&quot;:false,&quot;dropping-particle&quot;:&quot;&quot;,&quot;non-dropping-particle&quot;:&quot;&quot;},{&quot;family&quot;:&quot;Meng&quot;,&quot;given&quot;:&quot;Hongying&quot;,&quot;parse-names&quot;:false,&quot;dropping-particle&quot;:&quot;&quot;,&quot;non-dropping-particle&quot;:&quot;&quot;},{&quot;family&quot;:&quot;Nandi&quot;,&quot;given&quot;:&quot;Asoke K.&quot;,&quot;parse-names&quot;:false,&quot;dropping-particle&quot;:&quot;&quot;,&quot;non-dropping-particle&quot;:&quot;&quot;}],&quot;container-title&quot;:&quot;IET Image Processing&quot;,&quot;container-title-short&quot;:&quot;IET Image Process&quot;,&quot;DOI&quot;:&quot;10.1049/ipr2.12419&quot;,&quot;ISSN&quot;:&quot;17519667&quot;,&quot;issued&quot;:{&quot;date-parts&quot;:[[2022]]},&quot;abstract&quot;:&quot;Deep learning has been widely used for medical image segmentation and a large number of papers has been presented recording the success of deep learning in the field. A comprehensive thematic survey on medical image segmentation using deep learning techniques is presented. This paper makes two original contributions. Firstly, compared to traditional surveys that directly divide literatures of deep learning on medical image segmentation into many groups and introduce literatures in detail for each group, we classify currently popular literatures according to a multi-level structure from coarse to fine. Secondly, this paper focuses on supervised and weakly supervised learning approaches, without including unsupervised approaches since they have been introduced in many old surveys and they are not popular currently. For supervised learning approaches, we analyse literatures in three aspects: the selection of backbone networks, the design of network blocks, and the improvement of loss functions. For weakly supervised learning approaches, we investigate literature according to data augmentation, transfer learning, and interactive segmentation, separately. Compared to existing surveys, this survey classifies the literatures very differently from before and is more convenient for readers to understand the relevant rationale and will guide them to think of appropriate improvements in medical image segmentation based on deep learning approaches.&quot;,&quot;issue&quot;:&quot;5&quot;,&quot;volume&quot;:&quot;16&quot;},&quot;isTemporary&quot;:false},{&quot;id&quot;:&quot;27485ab2-209f-3acf-8e42-baf0aad3ff46&quot;,&quot;itemData&quot;:{&quot;type&quot;:&quot;article-journal&quot;,&quot;id&quot;:&quot;27485ab2-209f-3acf-8e42-baf0aad3ff46&quot;,&quot;title&quot;:&quot;Image Segmentation Using Deep Learning: A Survey&quot;,&quot;author&quot;:[{&quot;family&quot;:&quot;Minaee&quot;,&quot;given&quot;:&quot;Shervin&quot;,&quot;parse-names&quot;:false,&quot;dropping-particle&quot;:&quot;&quot;,&quot;non-dropping-particle&quot;:&quot;&quot;},{&quot;family&quot;:&quot;Boykov&quot;,&quot;given&quot;:&quot;Yuri&quot;,&quot;parse-names&quot;:false,&quot;dropping-particle&quot;:&quot;&quot;,&quot;non-dropping-particle&quot;:&quot;&quot;},{&quot;family&quot;:&quot;Porikli&quot;,&quot;given&quot;:&quot;Fatih&quot;,&quot;parse-names&quot;:false,&quot;dropping-particle&quot;:&quot;&quot;,&quot;non-dropping-particle&quot;:&quot;&quot;},{&quot;family&quot;:&quot;Plaza&quot;,&quot;given&quot;:&quot;Antonio&quot;,&quot;parse-names&quot;:false,&quot;dropping-particle&quot;:&quot;&quot;,&quot;non-dropping-particle&quot;:&quot;&quot;},{&quot;family&quot;:&quot;Kehtarnavaz&quot;,&quot;given&quot;:&quot;Nasser&quot;,&quot;parse-names&quot;:false,&quot;dropping-particle&quot;:&quot;&quot;,&quot;non-dropping-particle&quot;:&quot;&quot;},{&quot;family&quot;:&quot;Terzopoulos&quot;,&quot;given&quot;:&quot;Demetri&quot;,&quot;parse-names&quot;:false,&quot;dropping-particle&quot;:&quot;&quot;,&quot;non-dropping-particle&quot;:&quot;&quot;}],&quot;container-title&quot;:&quot;IEEE Transactions on Pattern Analysis and Machine Intelligence&quot;,&quot;container-title-short&quot;:&quot;IEEE Trans Pattern Anal Mach Intell&quot;,&quot;DOI&quot;:&quot;10.1109/TPAMI.2021.3059968&quot;,&quot;ISSN&quot;:&quot;19393539&quot;,&quot;issued&quot;:{&quot;date-parts&quot;:[[2022]]},&quot;abstract&quot;:&quot;Image segmentation is a key task in computer vision and image processing with important applications such as scene understanding, medical image analysis, robotic perception, video surveillance, augmented reality, and image compression, among others, and numerous segmentation algorithms are found in the literature. Against this backdrop, the broad success of deep learning (DL) has prompted the development of new image segmentation approaches leveraging DL models. We provide a comprehensive review of this recent literature, covering the spectrum of pioneering efforts in semantic and instance segmentation, including convolutional pixel-labeling networks, encoder-decoder architectures, multiscale and pyramid-based approaches, recurrent networks, visual attention models, and generative models in adversarial settings. We investigate the relationships, strengths, and challenges of these DL-based segmentation models, examine the widely used datasets, compare performances, and discuss promising research directions.&quot;,&quot;issue&quot;:&quot;7&quot;,&quot;volume&quot;:&quot;44&quot;},&quot;isTemporary&quot;:false}],&quot;citationTag&quot;:&quot;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&quot;},{&quot;citationID&quot;:&quot;MENDELEY_CITATION_a503041b-1c34-4290-94e0-e563d2927bdb&quot;,&quot;properties&quot;:{&quot;noteIndex&quot;:0},&quot;isEdited&quot;:false,&quot;manualOverride&quot;:{&quot;isManuallyOverridden&quot;:false,&quot;citeprocText&quot;:&quot;(59,60)&quot;,&quot;manualOverrideText&quot;:&quot;&quot;},&quot;citationTag&quot;:&quot;MENDELEY_CITATION_v3_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&quot;,&quot;citationItems&quot;:[{&quot;id&quot;:&quot;00be597d-0edf-31ed-90f3-bd6646d23fb0&quot;,&quot;itemData&quot;:{&quot;type&quot;:&quot;paper-conference&quot;,&quot;id&quot;:&quot;00be597d-0edf-31ed-90f3-bd6646d23fb0&quot;,&quot;title&quot;:&quot;Limits of ultra-low dose CT attenuation correction for PET/CT&quot;,&quot;author&quot;:[{&quot;family&quot;:&quot;Xia&quot;,&quot;given&quot;:&quot;Ting&quot;,&quot;parse-names&quot;:false,&quot;dropping-particle&quot;:&quot;&quot;,&quot;non-dropping-particle&quot;:&quot;&quot;},{&quot;family&quot;:&quot;Alessio&quot;,&quot;given&quot;:&quot;Adam M.&quot;,&quot;parse-names&quot;:false,&quot;dropping-particle&quot;:&quot;&quot;,&quot;non-dropping-particle&quot;:&quot;&quot;},{&quot;family&quot;:&quot;Kinahan&quot;,&quot;given&quot;:&quot;Paul E.&quot;,&quot;parse-names&quot;:false,&quot;dropping-particle&quot;:&quot;&quot;,&quot;non-dropping-particle&quot;:&quot;&quot;}],&quot;container-title&quot;:&quot;IEEE Nuclear Science Symposium Conference Record&quot;,&quot;DOI&quot;:&quot;10.1109/NSSMIC.2009.5401665&quot;,&quot;ISSN&quot;:&quot;10957863&quot;,&quot;issued&quot;:{&quot;date-parts&quot;:[[2009]]},&quot;abstract&quot;:&quot;We present an analysis of the effects of ultra-low dose X-ray computerized tomography (CT) based attenuation correction for positron emission tomography (PET). By ultra low dose we mean less than approximately 5 mAs or 0.5 mSv total effective whole body dose. The motivation is the increased interest in using respiratory motion information acquired during the CT scan for both phase-matched CT-based attenuation correction and for motion estimation. Since longer duration CT scans are desired, radiation dose to the patient can be a limiting factor. In this study we evaluate the impact of reducing photon flux rates in the CT data on the reconstructed PET image by using the CATSIM simulation tool for the CT component and the ASIM simulation tool for the PET component. The CT simulation includes effects of the x-ray tube spectra, beam conditioning, bowtie filter, detector noise, and bean hardening correction. The PET simulation includes the effect of attenuation and photon counting. Noise and bias in the PET image were evaluated from multiple realizations of test objects. We show that techniques can be used to significantly reduce the mAs needed for CT based attenuation correction if the CT is not used for diagnostic purposes. The limiting factor, however, is not the noise in the CT image but rather the bias introduced by CT sinogram elements with no detected flux. These results constrain the methods that can be used to lower CT dose in a manner suitable for attenuation correction of PET data. We conclude that ultralow-dose CT for attenuation correction of PET data is feasible with current PET/CT scanners. ©2009 IEEE.&quot;,&quot;container-title-short&quot;:&quot;&quot;},&quot;isTemporary&quot;:false},{&quot;id&quot;:&quot;53b7b454-d6bf-3e23-8a4b-b264bd723bbd&quot;,&quot;itemData&quot;:{&quot;type&quot;:&quot;article-journal&quot;,&quot;id&quot;:&quot;53b7b454-d6bf-3e23-8a4b-b264bd723bbd&quot;,&quot;title&quot;:&quot;Ultra-low dose whole-body CT for attenuation correction in a dual tracer PET/CT protocol for multiple myeloma&quot;,&quot;author&quot;:[{&quot;family&quot;:&quot;Prieto&quot;,&quot;given&quot;:&quot;Elena&quot;,&quot;parse-names&quot;:false,&quot;dropping-particle&quot;:&quot;&quot;,&quot;non-dropping-particle&quot;:&quot;&quot;},{&quot;family&quot;:&quot;García-Velloso&quot;,&quot;given&quot;:&quot;María José&quot;,&quot;parse-names&quot;:false,&quot;dropping-particle&quot;:&quot;&quot;,&quot;non-dropping-particle&quot;:&quot;&quot;},{&quot;family&quot;:&quot;Aquerreta&quot;,&quot;given&quot;:&quot;Jesús Dámaso&quot;,&quot;parse-names&quot;:false,&quot;dropping-particle&quot;:&quot;&quot;,&quot;non-dropping-particle&quot;:&quot;&quot;},{&quot;family&quot;:&quot;Rosales&quot;,&quot;given&quot;:&quot;Juan José&quot;,&quot;parse-names&quot;:false,&quot;dropping-particle&quot;:&quot;&quot;,&quot;non-dropping-particle&quot;:&quot;&quot;},{&quot;family&quot;:&quot;Bastidas&quot;,&quot;given&quot;:&quot;Juan Fernando&quot;,&quot;parse-names&quot;:false,&quot;dropping-particle&quot;:&quot;&quot;,&quot;non-dropping-particle&quot;:&quot;&quot;},{&quot;family&quot;:&quot;Soriano&quot;,&quot;given&quot;:&quot;Ignacio&quot;,&quot;parse-names&quot;:false,&quot;dropping-particle&quot;:&quot;&quot;,&quot;non-dropping-particle&quot;:&quot;&quot;},{&quot;family&quot;:&quot;Irazola&quot;,&quot;given&quot;:&quot;Leticia&quot;,&quot;parse-names&quot;:false,&quot;dropping-particle&quot;:&quot;&quot;,&quot;non-dropping-particle&quot;:&quot;&quot;},{&quot;family&quot;:&quot;Rodríguez-Otero&quot;,&quot;given&quot;:&quot;Paula&quot;,&quot;parse-names&quot;:false,&quot;dropping-particle&quot;:&quot;&quot;,&quot;non-dropping-particle&quot;:&quot;&quot;},{&quot;family&quot;:&quot;Quincoces&quot;,&quot;given&quot;:&quot;Gemma&quot;,&quot;parse-names&quot;:false,&quot;dropping-particle&quot;:&quot;&quot;,&quot;non-dropping-particle&quot;:&quot;&quot;},{&quot;family&quot;:&quot;Martí-Climent&quot;,&quot;given&quot;:&quot;Josep María&quot;,&quot;parse-names&quot;:false,&quot;dropping-particle&quot;:&quot;&quot;,&quot;non-dropping-particle&quot;:&quot;&quot;}],&quot;container-title&quot;:&quot;Physica Medica&quot;,&quot;DOI&quot;:&quot;10.1016/j.ejmp.2021.03.019&quot;,&quot;ISSN&quot;:&quot;1724191X&quot;,&quot;issued&quot;:{&quot;date-parts&quot;:[[2021]]},&quot;abstract&quot;:&quot;Purpose: To investigate within phantoms the minimum CT dose allowed for accurate attenuation correction of PET data and to quantify the effective dose reduction when a CT for this purpose is incorporated in the clinical setting. Methods: The NEMA image quality phantom was scanned within a large parallelepiped container. Twenty-one different CT images were acquired to correct attenuation of PET raw data. Radiation dose and image quality were evaluated. Thirty-one patients with proven multiple myeloma who underwent a dual tracer PET/CT scan were retrospectively reviewed. 18F-fluorodeoxyglucose PET/CT included a diagnostic whole-body low dose CT (WBLDCT: 120 kV-80mAs) and 11C-Methionine PET/CT included a whole-body ultra-low dose CT (WBULDCT) for attenuation correction (100 kV-40mAs). Effective dose and image quality were analysed. Results: Only the two lowest radiation dose conditions (80 kV-20mAs and 80 kV-10mAs) produced artifacts in CT images that degraded corrected PET images. For all the other conditions (CTDIvol ≥ 0.43 mGy), PET contrast recovery coefficients varied less than ± 1.2%. Patients received a median dose of 6.4 mSv from diagnostic CT and 2.1 mSv from the attenuation correction CT. Despite the worse image quality of this CT, 94.8% of bone lesions were identifiable. Conclusion: Phantom experiments showed that an ultra-low dose CT can be implemented in PET/CT procedures without any noticeable degradation in the attenuation corrected PET scan. The replacement of the standard CT for this ultra-low dose CT in clinical PET/CT scans involves a significant radiation dose reduction.&quot;,&quot;volume&quot;:&quot;84&quot;,&quot;container-title-short&quot;:&quot;&quot;},&quot;isTemporary&quot;:false}]},{&quot;citationID&quot;:&quot;MENDELEY_CITATION_d08ab43d-a1bf-4b67-b795-1b3e1febb535&quot;,&quot;properties&quot;:{&quot;noteIndex&quot;:0},&quot;isEdited&quot;:false,&quot;manualOverride&quot;:{&quot;isManuallyOverridden&quot;:false,&quot;citeprocText&quot;:&quot;(61–66)&quot;,&quot;manualOverrideText&quot;:&quot;&quot;},&quot;citationTag&quot;:&quot;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quot;,&quot;citationItems&quot;:[{&quot;id&quot;:&quot;2c16304f-3c97-376f-9160-efea14bd74c1&quot;,&quot;itemData&quot;:{&quot;type&quot;:&quot;article-journal&quot;,&quot;id&quot;:&quot;2c16304f-3c97-376f-9160-efea14bd74c1&quot;,&quot;title&quot;:&quot;A review on methods to estimate a CT from MRI data in the context of MRI-alone RT&quot;,&quot;author&quot;:[{&quot;family&quot;:&quot;Wafa&quot;,&quot;given&quot;:&quot;Boukellouz&quot;,&quot;parse-names&quot;:false,&quot;dropping-particle&quot;:&quot;&quot;,&quot;non-dropping-particle&quot;:&quot;&quot;},{&quot;family&quot;:&quot;Moussaoui&quot;,&quot;given&quot;:&quot;Abdelouahab&quot;,&quot;parse-names&quot;:false,&quot;dropping-particle&quot;:&quot;&quot;,&quot;non-dropping-particle&quot;:&quot;&quot;}],&quot;container-title&quot;:&quot;Medical Technologies Journal&quot;,&quot;DOI&quot;:&quot;10.26415/2572-004x-vol2iss1p150-178&quot;,&quot;issued&quot;:{&quot;date-parts&quot;:[[2018]]},&quot;abstract&quot;:&quot;Background: In recent years, Radiation Therapy (RT) has undergone many developments and provided progress in the field of cancer treatment. However, dose optimisation each treatment session puts the patient at risk of successive X-Ray exposure from Computed Tomography CT scans since this imaging modality is the reference for dose planning. Add to this difficulties related to contour propagation. Thus, approaches are focusing on the use of MRI as the only modality in RT. In this paper, we review methods for creating pseudo-CT images from MRI data for MRI-alone RT. Each class of methods is explained and underlying works are presented in detail with performance results. We discuss the advantages and limitations of each class.\r Methods: We classified recent works in deriving a pseudo-CT from MR images into four classes: segmentation-based, intensity-based, atlas-based and hybrid methods and the classification was based on considering the general technique applied.\r Results: Most research focused on the brain and the pelvic regions. The mean absolute error ranged from 80 to 137 HU and from 36.4 to 74 HU for the brain and pelvis, respectively. In addition, an interest in the Dixon MR sequence is increasing since it has the advantage of producing multiple contrast images with a single acquisition.\r Conclusion: Radiation therapy is emerging towards the generalisation of MRI-only RT thanks to the advances in techniques for generation of pseudo-CT images and the development of specialised MR sequences favouring bone visualisation. However, a benchmark needs to be established to set in common performance metrics to assess the quality of the generated pseudo-CT and judge on the efficiency of a certain method.&quot;,&quot;issue&quot;:&quot;1&quot;,&quot;volume&quot;:&quot;2&quot;,&quot;container-title-short&quot;:&quot;&quot;},&quot;isTemporary&quot;:false},{&quot;id&quot;:&quot;23d14ded-2cb8-341e-978a-d4d3140622e7&quot;,&quot;itemData&quot;:{&quot;type&quot;:&quot;article-journal&quot;,&quot;id&quot;:&quot;23d14ded-2cb8-341e-978a-d4d3140622e7&quot;,&quot;title&quot;:&quot;MR-based truncation correction using an advanced HUGE method to improve attenuation correction in PET/MR imaging of obese patients&quot;,&quot;author&quot;:[{&quot;family&quot;:&quot;Lindemann&quot;,&quot;given&quot;:&quot;Maike E.&quot;,&quot;parse-names&quot;:false,&quot;dropping-particle&quot;:&quot;&quot;,&quot;non-dropping-particle&quot;:&quot;&quot;},{&quot;family&quot;:&quot;Gratz&quot;,&quot;given&quot;:&quot;Marcel&quot;,&quot;parse-names&quot;:false,&quot;dropping-particle&quot;:&quot;&quot;,&quot;non-dropping-particle&quot;:&quot;&quot;},{&quot;family&quot;:&quot;Blumhagen&quot;,&quot;given&quot;:&quot;Jan Ole&quot;,&quot;parse-names&quot;:false,&quot;dropping-particle&quot;:&quot;&quot;,&quot;non-dropping-particle&quot;:&quot;&quot;},{&quot;family&quot;:&quot;Jakoby&quot;,&quot;given&quot;:&quot;Bjoern&quot;,&quot;parse-names&quot;:false,&quot;dropping-particle&quot;:&quot;&quot;,&quot;non-dropping-particle&quot;:&quot;&quot;},{&quot;family&quot;:&quot;Quick&quot;,&quot;given&quot;:&quot;Harald H.&quot;,&quot;parse-names&quot;:false,&quot;dropping-particle&quot;:&quot;&quot;,&quot;non-dropping-particle&quot;:&quot;&quot;}],&quot;container-title&quot;:&quot;Medical Physics&quot;,&quot;container-title-short&quot;:&quot;Med Phys&quot;,&quot;DOI&quot;:&quot;10.1002/mp.15446&quot;,&quot;ISSN&quot;:&quot;24734209&quot;,&quot;issued&quot;:{&quot;date-parts&quot;:[[2022]]},&quot;abstract&quot;:&quot;Purpose: Truncation artifacts in the periphery of the magnetic resonance (MR) field-of-view (FOV) and thus, in the MR-based attenuation correction (AC) map, may hamper accurate positron emission tomography (PET) quantification in whole-body PET/MR, which is especially problematic in patients with obesity with overall large body dimensions. Therefore, an advanced truncation correction (TC) method to extend the conventional MR FOV is needed. Methods: The extent of MR-based AC-map truncations in obese patients was determined in a dataset including n = 10 patients that underwent whole-body PET/MR exams. Patient inclusion criteria were defined as BMI &gt; 30 kg/m2 and body weight &gt; 100 kg. Truncations in PET/MR patients with obesity were quantified comparing the MR-based AC-map volume to segmented non-AC PET data, serving as the reference body volume without truncations to demonstrate the need of improved TC. The new method implemented in this study, termed “advanced HUGE,” was modified and extended from the original HUGE method by Blumhagen et al. in order to provide improved TC across the entire axial MR FOV and to unlock new clinical applications of PET/MR. Advanced HUGE was then systematically tested in PET/MR NEMA phantom measurements. Relative differences between computed tomography (CT) AC PET data of the phantom setup (reference) and MR-based Dixon AC, respectively Dixon + advanced HUGE AC, were calculated. The applicability of the method for advanced TC was then demonstrated in first MR-based measurements in healthy volunteers. Results: It was found that the MR-based AC maps of obese patients often reveal truncations in the anterior–posterior direction. Especially, the abdominal region could benefit from improved TC, where maximal relative differences in the AC-map volume up to −17% were calculated. Applying advanced HUGE to improve the MR-based AC in PET/MR, PET quantification errors in the large-volume phantom setup could be considerably reduced from average −18.6% (Dixon AC) to 4.6% compared to the CT AC reference. Volunteer measurements demonstrate that formerly missing AC-map volume in the Dixon-VIBE AC-map could be added due to advanced HUGE in the anterior–posterior direction and thus, potentially improves AC in PET/MR. Conclusions: The advanced HUGE method for truncation correction considerably reduces truncations in the anterior–posterior direction demonstrated in phantom measurements and healthy volunteers and thus, further improves MR-based AC in PET/MR imaging.&quot;,&quot;issue&quot;:&quot;2&quot;,&quot;volume&quot;:&quot;49&quot;},&quot;isTemporary&quot;:false},{&quot;id&quot;:&quot;a62fecb8-58d6-3427-8a6c-2ed670c1bda1&quot;,&quot;itemData&quot;:{&quot;type&quot;:&quot;article-journal&quot;,&quot;id&quot;:&quot;a62fecb8-58d6-3427-8a6c-2ed670c1bda1&quot;,&quot;title&quot;:&quot;Synthesis of pseudo-CT images from pelvic MRI images based on an MD-CycleGAN model for radiotherapy&quot;,&quot;author&quot;:[{&quot;family&quot;:&quot;Sun&quot;,&quot;given&quot;:&quot;Hongfei&quot;,&quot;parse-names&quot;:false,&quot;dropping-particle&quot;:&quot;&quot;,&quot;non-dropping-particle&quot;:&quot;&quot;},{&quot;family&quot;:&quot;Xi&quot;,&quot;given&quot;:&quot;Qianyi&quot;,&quot;parse-names&quot;:false,&quot;dropping-particle&quot;:&quot;&quot;,&quot;non-dropping-particle&quot;:&quot;&quot;},{&quot;family&quot;:&quot;Fan&quot;,&quot;given&quot;:&quot;Rongbo&quot;,&quot;parse-names&quot;:false,&quot;dropping-particle&quot;:&quot;&quot;,&quot;non-dropping-particle&quot;:&quot;&quot;},{&quot;family&quot;:&quot;Sun&quot;,&quot;given&quot;:&quot;Jiawei&quot;,&quot;parse-names&quot;:false,&quot;dropping-particle&quot;:&quot;&quot;,&quot;non-dropping-particle&quot;:&quot;&quot;},{&quot;family&quot;:&quot;Xie&quot;,&quot;given&quot;:&quot;Kai&quot;,&quot;parse-names&quot;:false,&quot;dropping-particle&quot;:&quot;&quot;,&quot;non-dropping-particle&quot;:&quot;&quot;},{&quot;family&quot;:&quot;Ni&quot;,&quot;given&quot;:&quot;Xinye&quot;,&quot;parse-names&quot;:false,&quot;dropping-particle&quot;:&quot;&quot;,&quot;non-dropping-particle&quot;:&quot;&quot;},{&quot;family&quot;:&quot;Yang&quot;,&quot;given&quot;:&quot;Jianhua&quot;,&quot;parse-names&quot;:false,&quot;dropping-particle&quot;:&quot;&quot;,&quot;non-dropping-particle&quot;:&quot;&quot;}],&quot;container-title&quot;:&quot;Physics in Medicine and Biology&quot;,&quot;container-title-short&quot;:&quot;Phys Med Biol&quot;,&quot;DOI&quot;:&quot;10.1088/1361-6560/ac4123&quot;,&quot;ISSN&quot;:&quot;13616560&quot;,&quot;issued&quot;:{&quot;date-parts&quot;:[[2022]]},&quot;abstract&quot;:&quot;Objective. A multi-discriminator-based cycle generative adversarial network (MD-CycleGAN) model is proposed to synthesize higher-quality pseudo-CT from MRI images. Approach. MRI and CT images obtained at the simulation stage with cervical cancer were selected to train the model. The generator adopted DenseNet as the main architecture. The local and global discriminators based on a convolutional neural network jointly discriminated the authenticity of the input image data. In the testing phase, the model was verified by a fourfold cross-validation method. In the prediction stage, the data were selected to evaluate the accuracy of the pseudo-CT in anatomy and dosimetry, and they were compared with the pseudo-CT synthesized by GAN with the generator based on the architectures of ResNet, sUNet, and FCN. Main results. There are significant differences (P &lt; 0.05) in the fourfold cross-validation results on the peak signal-to-noise ratio and structural similarity index metrics between the pseudo-CT obtained based on MD-CycleGAN and the ground truth CT (CTgt). The pseudo-CT synthesized by MD-CycleGAN had closer anatomical information to the CTgt with a root mean square error of 47.83 ± 2.92 HU, a normalized mutual information value of 0.9014 ± 0.0212, and a mean absolute error value of 46.79 ± 2.76 HU. The differences in dose distribution between the pseudo-CT obtained by MD-CycleGAN and the CTgt were minimal. The mean absolute dose errors of Dosemax, Dosemin, and Dosemean based on the planning target volume were used to evaluate the dose uncertainty of the four pseudo-CT. The u-values of the Wilcoxon test were 55.407, 41.82, and 56.208, and the differences were statistically significant. The 2%/2 mm-based gamma pass rate (%) of the proposed method was 95.45 ± 1.91, and the comparison methods (ResNet_GAN, sUnet_GAN, and FCN_GAN) were 93.33 ± 1.20, 89.64 ± 1.63, and 87.31 ± 1.94, respectively. Significance. The pseudo-CT images obtained based on MD-CycleGAN have higher imaging quality and are closer to the CTgt in terms of anatomy and dosimetry than other GAN models.&quot;,&quot;issue&quot;:&quot;3&quot;,&quot;volume&quot;:&quot;67&quot;},&quot;isTemporary&quot;:false},{&quot;id&quot;:&quot;6e17ad63-e0f5-3607-bc39-b841d93fc858&quot;,&quot;itemData&quot;:{&quot;type&quot;:&quot;article-journal&quot;,&quot;id&quot;:&quot;6e17ad63-e0f5-3607-bc39-b841d93fc858&quot;,&quot;title&quot;:&quot;MRI-based treatment planning for brain stereotactic radiosurgery: Dosimetric validation of a learning-based pseudo-CT generation method&quot;,&quot;author&quot;:[{&quot;family&quot;:&quot;Wang&quot;,&quot;given&quot;:&quot;Tonghe&quot;,&quot;parse-names&quot;:false,&quot;dropping-particle&quot;:&quot;&quot;,&quot;non-dropping-particle&quot;:&quot;&quot;},{&quot;family&quot;:&quot;Manohar&quot;,&quot;given&quot;:&quot;Nivedh&quot;,&quot;parse-names&quot;:false,&quot;dropping-particle&quot;:&quot;&quot;,&quot;non-dropping-particle&quot;:&quot;&quot;},{&quot;family&quot;:&quot;Lei&quot;,&quot;given&quot;:&quot;Yang&quot;,&quot;parse-names&quot;:false,&quot;dropping-particle&quot;:&quot;&quot;,&quot;non-dropping-particle&quot;:&quot;&quot;},{&quot;family&quot;:&quot;Dhabaan&quot;,&quot;given&quot;:&quot;Anees&quot;,&quot;parse-names&quot;:false,&quot;dropping-particle&quot;:&quot;&quot;,&quot;non-dropping-particle&quot;:&quot;&quot;},{&quot;family&quot;:&quot;Shu&quot;,&quot;given&quot;:&quot;Hui Kuo&quot;,&quot;parse-names&quot;:false,&quot;dropping-particle&quot;:&quot;&quot;,&quot;non-dropping-particle&quot;:&quot;&quot;},{&quot;family&quot;:&quot;Liu&quot;,&quot;given&quot;:&quot;Tian&quot;,&quot;parse-names&quot;:false,&quot;dropping-particle&quot;:&quot;&quot;,&quot;non-dropping-particle&quot;:&quot;&quot;},{&quot;family&quot;:&quot;Curran&quot;,&quot;given&quot;:&quot;Walter J.&quot;,&quot;parse-names&quot;:false,&quot;dropping-particle&quot;:&quot;&quot;,&quot;non-dropping-particle&quot;:&quot;&quot;},{&quot;family&quot;:&quot;Yang&quot;,&quot;given&quot;:&quot;Xiaofeng&quot;,&quot;parse-names&quot;:false,&quot;dropping-particle&quot;:&quot;&quot;,&quot;non-dropping-particle&quot;:&quot;&quot;}],&quot;container-title&quot;:&quot;Medical Dosimetry&quot;,&quot;DOI&quot;:&quot;10.1016/j.meddos.2018.06.008&quot;,&quot;ISSN&quot;:&quot;18734022&quot;,&quot;issued&quot;:{&quot;date-parts&quot;:[[2019]]},&quot;abstract&quot;:&quot;Magnetic resonance imaging (MRI)-only radiotherapy treatment planning is attractive since MRI provides superior soft tissue contrast without ionizing radiation compared with computed tomography (CT). However, it requires the generation of pseudo CT from MRI images for patient setup and dose calculation. Our machine-learning-based method to generate pseudo CT images has been shown to provide pseudo CT images with excellent image quality, while its dose calculation accuracy remains an open question. In this study, we aim to investigate the accuracy of dose calculation in brain frameless stereotactic radiosurgery (SRS) using pseudo CT images which are generated from MRI images using the machine learning-based method developed by our group. We retrospectively investigated a total of 19 treatment plans from 14 patients, each of whom has CT simulation and MRI images acquired during pretreatment. The dose distributions of the same treatment plans were calculated on original CT simulation images as ground truth, as well as on pseudo CT images generated from MRI images. Clinically-relevant DVH metrics and gamma analysis were extracted from both ground truth and pseudo CT results for comparison and evaluation. The side-by-side comparisons on image quality and dose distributions demonstrated very good agreement of image contrast and calculated dose between pseudo CT and original CT. The average differences in Dose-volume histogram (DVH) metrics for Planning target volume (PTVs) were less than 0.6%, and no differences in those for organs at risk at a significance level of 0.05. The average pass rate of gamma analysis was 99%. These quantitative results strongly indicate that the pseudo CT images created from MRI images using our proposed machine learning method are accurate enough to replace current CT simulation images for dose calculation in brain SRS treatment. This study also demonstrates the great potential for MRI to completely replace CT scans in the process of simulation and treatment planning.&quot;,&quot;issue&quot;:&quot;3&quot;,&quot;volume&quot;:&quot;44&quot;,&quot;container-title-short&quot;:&quot;&quot;},&quot;isTemporary&quot;:false},{&quot;id&quot;:&quot;2f6f3664-3330-3411-a94c-cb572b04f3d8&quot;,&quot;itemData&quot;:{&quot;type&quot;:&quot;article-journal&quot;,&quot;id&quot;:&quot;2f6f3664-3330-3411-a94c-cb572b04f3d8&quot;,&quot;title&quot;:&quot;Unsupervised pseudo CT generation using heterogenous multicentric CT/MR images and CycleGAN: Dosimetric assessment for 3D conformal radiotherapy&quot;,&quot;author&quot;:[{&quot;family&quot;:&quot;Jabbarpour&quot;,&quot;given&quot;:&quot;Amir&quot;,&quot;parse-names&quot;:false,&quot;dropping-particle&quot;:&quot;&quot;,&quot;non-dropping-particle&quot;:&quot;&quot;},{&quot;family&quot;:&quot;Mahdavi&quot;,&quot;given&quot;:&quot;Seied Rabi&quot;,&quot;parse-names&quot;:false,&quot;dropping-particle&quot;:&quot;&quot;,&quot;non-dropping-particle&quot;:&quot;&quot;},{&quot;family&quot;:&quot;Vafaei Sadr&quot;,&quot;given&quot;:&quot;Alireza&quot;,&quot;parse-names&quot;:false,&quot;dropping-particle&quot;:&quot;&quot;,&quot;non-dropping-particle&quot;:&quot;&quot;},{&quot;family&quot;:&quot;Esmaili&quot;,&quot;given&quot;:&quot;Golbarg&quot;,&quot;parse-names&quot;:false,&quot;dropping-particle&quot;:&quot;&quot;,&quot;non-dropping-particle&quot;:&quot;&quot;},{&quot;family&quot;:&quot;Shiri&quot;,&quot;given&quot;:&quot;Isaac&quot;,&quot;parse-names&quot;:false,&quot;dropping-particle&quot;:&quot;&quot;,&quot;non-dropping-particle&quot;:&quot;&quot;},{&quot;family&quot;:&quot;Zaidi&quot;,&quot;given&quot;:&quot;Habib&quot;,&quot;parse-names&quot;:false,&quot;dropping-particle&quot;:&quot;&quot;,&quot;non-dropping-particle&quot;:&quot;&quot;}],&quot;container-title&quot;:&quot;Computers in Biology and Medicine&quot;,&quot;container-title-short&quot;:&quot;Comput Biol Med&quot;,&quot;DOI&quot;:&quot;10.1016/j.compbiomed.2022.105277&quot;,&quot;ISSN&quot;:&quot;18790534&quot;,&quot;issued&quot;:{&quot;date-parts&quot;:[[2022]]},&quot;abstract&quot;:&quot;Purpose: Absorbed dose calculation in magnetic resonance-guided radiation therapy (MRgRT) is commonly based on pseudo CT (pCT) images. This study investigated the feasibility of unsupervised pCT generation from MRI using a cycle generative adversarial network (CycleGAN) and a heterogenous multicentric dataset. A dosimetric analysis in three-dimensional conformal radiotherapy (3DCRT) planning was also performed. Material and methods: Overall, 87 T1-weighted and 102 T2-weighted MR images alongside with their corresponding computed tomography (CT) images of brain cancer patients from multiple centers were used. Initially, images underwent a number of preprocessing steps, including rigid registration, novel CT Masker, N4 bias field correction, resampling, resizing, and rescaling. To overcome the gradient vanishing problem, residual blocks and mean squared error (MSE) loss function were utilized in the generator and in both networks (generator and discriminator), respectively. The CycleGAN was trained and validated using 70 T1 and 80 T2 randomly selected patients in an unsupervised manner. The remaining patients were used as a holdout test set to report final evaluation metrics. The generated pCTs were validated in the context of 3DCRT. Results: The CycleGAN model using masked T2 images achieved better performance with a mean absolute error (MAE) of 61.87 ± 22.58 HU, peak signal to noise ratio (PSNR) of 27.05 ± 2.25 (dB), and structural similarity index metric (SSIM) of 0.84 ± 0.05 on the test dataset. T1-weighted MR images used for dosimetric assessment revealed a gamma index of 3%, 3 mm, 2%, 2 mm and 1%, 1 mm with acceptance criteria of 98.96% ± 1.1%, 95% ± 3.68%, 90.1% ± 6.05%, respectively. The DVH differences between CTs and pCTs were within 2%. Conclusions: A promising pCT generation model capable of handling heterogenous multicenteric datasets was proposed. All MR sequences performed competitively with no significant difference in pCT generation. The proposed CT Masker proved promising in improving the model accuracy and robustness. There was no significant difference between using T1-weighted and T2-weighted MR images for pCT generation.&quot;,&quot;volume&quot;:&quot;143&quot;},&quot;isTemporary&quot;:false},{&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quot;citationID&quot;:&quot;MENDELEY_CITATION_78b92cc9-c097-40c7-9549-b5171a193941&quot;,&quot;properties&quot;:{&quot;noteIndex&quot;:0},&quot;isEdited&quot;:false,&quot;manualOverride&quot;:{&quot;isManuallyOverridden&quot;:false,&quot;citeprocText&quot;:&quot;(40,44,67)&quot;,&quot;manualOverrideText&quot;:&quot;&quot;},&quot;citationTag&quot;:&quot;MENDELEY_CITATION_v3_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&quot;,&quot;citationItems&quot;:[{&quot;id&quot;:&quot;8ebe646b-2d89-35df-a27f-f35e783854fe&quot;,&quot;itemData&quot;:{&quot;type&quot;:&quot;article-journal&quot;,&quot;id&quot;:&quot;8ebe646b-2d89-35df-a27f-f35e783854fe&quot;,&quot;title&quot;:&quot;A deep learning approach for18 f-fdg pet attenuation correction&quot;,&quot;author&quot;:[{&quot;family&quot;:&quot;Liu&quot;,&quot;given&quot;:&quot;Fang&quot;,&quot;parse-names&quot;:false,&quot;dropping-particle&quot;:&quot;&quot;,&quot;non-dropping-particle&quot;:&quot;&quot;},{&quot;family&quot;:&quot;Jang&quot;,&quot;given&quot;:&quot;Hyungseok&quot;,&quot;parse-names&quot;:false,&quot;dropping-particle&quot;:&quot;&quot;,&quot;non-dropping-particle&quot;:&quot;&quot;},{&quot;family&quot;:&quot;Kijowski&quot;,&quot;given&quot;:&quot;Richard&quot;,&quot;parse-names&quot;:false,&quot;dropping-particle&quot;:&quot;&quot;,&quot;non-dropping-particle&quot;:&quot;&quot;},{&quot;family&quot;:&quot;Zhao&quot;,&quot;given&quot;:&quot;Gengyan&quot;,&quot;parse-names&quot;:false,&quot;dropping-particle&quot;:&quot;&quot;,&quot;non-dropping-particle&quot;:&quot;&quot;},{&quot;family&quot;:&quot;Bradshaw&quot;,&quot;given&quot;:&quot;Tyler&quot;,&quot;parse-names&quot;:false,&quot;dropping-particle&quot;:&quot;&quot;,&quot;non-dropping-particle&quot;:&quot;&quot;},{&quot;family&quot;:&quot;McMillan&quot;,&quot;given&quot;:&quot;Alan B.&quot;,&quot;parse-names&quot;:false,&quot;dropping-particle&quot;:&quot;&quot;,&quot;non-dropping-particle&quot;:&quot;&quot;}],&quot;container-title&quot;:&quot;EJNMMI Physics&quot;,&quot;container-title-short&quot;:&quot;EJNMMI Phys&quot;,&quot;DOI&quot;:&quot;10.1186/s40658-018-0225-8&quot;,&quot;ISSN&quot;:&quot;21977364&quot;,&quot;issued&quot;:{&quot;date-parts&quot;:[[2018]]},&quot;abstract&quot;:&quot;Background: To develop and evaluate the feasibility of a data-driven deep learning approach (deepAC) for positron-emission tomography (PET) image attenuation correction without anatomical imaging. A PET attenuation correction pipeline was developed utilizing deep learning to generate continuously valued pseudo-computed tomography (CT) images from uncorrected18 F-fluorodeoxyglucose (18 F-FDG) PET images. A deep convolutional encoder-decoder network was trained to identify tissue contrast in volumetric uncorrected PET images co-registered to CT data. A set of 100 retrospective 3D FDG PET head images was used to train the model. The model was evaluated in another 28 patients by comparing the generated pseudo-CT to the acquired CT using Dice coefficient and mean absolute error (MAE) and finally by comparing reconstructed PET images using the pseudo-CT and acquired CT for attenuation correction. Paired-sample t tests were used for statistical analysis to compare PET reconstruction error using deepAC with CT-based attenuation correction. Results: deepAC produced pseudo-CTs with Dice coefficients of 0.80 ± 0.02 for air, 0.94 ± 0.01 for soft tissue, and 0.75 ± 0.03 for bone and MAE of 111 ± 16 HU relative to the PET/CT dataset. deepAC provides quantitatively accurate18 F-FDG PET results with average errors of less than 1% in most brain regions. Conclusions: We have developed an automated approach (deepAC) that allows generation of a continuously valued pseudo-CT from a single18 F-FDG non-attenuation-corrected (NAC) PET image and evaluated it in PET/CT brain imaging.&quot;,&quot;issue&quot;:&quot;1&quot;,&quot;volume&quot;:&quot;5&quot;},&quot;isTemporary&quot;:false},{&quot;id&quot;:&quot;2ddfc407-c150-38ac-9dab-3388cb30d7a6&quot;,&quot;itemData&quot;:{&quot;type&quot;:&quot;article-journal&quot;,&quot;id&quot;:&quot;2ddfc407-c150-38ac-9dab-3388cb30d7a6&quot;,&quot;title&quot;:&quot;Deep learning MR imaging-based attenuation correction for PET/MR imaging&quot;,&quot;author&quot;:[{&quot;family&quot;:&quot;Liu&quot;,&quot;given&quot;:&quot;Fang&quot;,&quot;parse-names&quot;:false,&quot;dropping-particle&quot;:&quot;&quot;,&quot;non-dropping-particle&quot;:&quot;&quot;},{&quot;family&quot;:&quot;Jang&quot;,&quot;given&quot;:&quot;Hyungseok&quot;,&quot;parse-names&quot;:false,&quot;dropping-particle&quot;:&quot;&quot;,&quot;non-dropping-particle&quot;:&quot;&quot;},{&quot;family&quot;:&quot;Kijowski&quot;,&quot;given&quot;:&quot;Richard&quot;,&quot;parse-names&quot;:false,&quot;dropping-particle&quot;:&quot;&quot;,&quot;non-dropping-particle&quot;:&quot;&quot;},{&quot;family&quot;:&quot;Bradshaw&quot;,&quot;given&quot;:&quot;Tyler&quot;,&quot;parse-names&quot;:false,&quot;dropping-particle&quot;:&quot;&quot;,&quot;non-dropping-particle&quot;:&quot;&quot;},{&quot;family&quot;:&quot;McMillan&quot;,&quot;given&quot;:&quot;Alan B.&quot;,&quot;parse-names&quot;:false,&quot;dropping-particle&quot;:&quot;&quot;,&quot;non-dropping-particle&quot;:&quot;&quot;}],&quot;container-title&quot;:&quot;Radiology&quot;,&quot;container-title-short&quot;:&quot;Radiology&quot;,&quot;DOI&quot;:&quot;10.1148/radiol.2017170700&quot;,&quot;ISSN&quot;:&quot;15271315&quot;,&quot;issued&quot;:{&quot;date-parts&quot;:[[2018]]},&quot;abstract&quot;:&quot;Purpose: To develop and evaluate the feasibility of deep learning approaches for magnetic resonance (MR) imaging-based attenuation correction (AC) (termed deep MRAC) in brain positron emission tomography (PET)/MR imaging. Materials and Methods: A PET/MR imaging AC pipeline was built by using a deep learning approach to generate pseudo computed tomographic (CT) scans from MR images. A deep convolutional auto-encoder network was trained to identify air, bone, and soft tissue in volumetric head MR images coregistered to CT data for training. A set of 30 retrospective three-dimensional T1-weighted head images was used to train the model, which was then evaluated in 10 patients by comparing the generated pseudo CT scan to an acquired CT scan. A prospective study was carried out for utilizing simultaneous PET/MR imaging for five subjects by using the proposed approach. Analysis of covariance and paired-sample t tests were used for statistical analysis to compare PET reconstruction error with deep MRAC and two existing MR imaging-based AC approaches with CT-based AC. Results: Deep MRAC provides an accurate pseudo CT scan with a mean Dice coefficient of 0.971 6 0.005 for air, 0.936 6 0.011 for soft tissue, and 0.803 6 0.021 for bone. Furthermore, deep MRAC provides good PET results, with average errors of less than 1% in most brain regions. Significantly lower PET reconstruction errors were realized with deep MRAC (20.7% 6 1.1) compared with Dixon-based soft-tissue and air segmentation (25.8% 6 3.1) and anatomic CT-based template registration (24.8% 6 2.2). Conclusion: The authors developed an automated approach that allows generation of discrete-valued pseudo CT scans (soft tissue, bone, and air) from a single high-spatial-resolution diagnostic-quality three-dimensional MR image and evaluated it in brain PET/MR imaging. This deep learning approach for MR imaging-based AC provided reduced PET reconstruction error relative to a CT-based standard within the brain compared with current MR imaging- based AC approaches.&quot;,&quot;issue&quot;:&quot;2&quot;,&quot;volume&quot;:&quot;286&quot;},&quot;isTemporary&quot;:false},{&quot;id&quot;:&quot;1e0dd43a-cd9e-3d2f-bf39-9bb231a1ad07&quot;,&quot;itemData&quot;:{&quot;type&quot;:&quot;article-journal&quot;,&quot;id&quot;:&quot;1e0dd43a-cd9e-3d2f-bf39-9bb231a1ad07&quot;,&quot;title&quot;:&quot;Ct-less direct correction of attenuation and scatter in the image space using deep learning for whole-body fdg pet: Potential benefits and pitfalls&quot;,&quot;author&quot;:[{&quot;family&quot;:&quot;Yang&quot;,&quot;given&quot;:&quot;Jaewon&quot;,&quot;parse-names&quot;:false,&quot;dropping-particle&quot;:&quot;&quot;,&quot;non-dropping-particle&quot;:&quot;&quot;},{&quot;family&quot;:&quot;Sohn&quot;,&quot;given&quot;:&quot;Jae Ho&quot;,&quot;parse-names&quot;:false,&quot;dropping-particle&quot;:&quot;&quot;,&quot;non-dropping-particle&quot;:&quot;&quot;},{&quot;family&quot;:&quot;Behr&quot;,&quot;given&quot;:&quot;Spencer C.&quot;,&quot;parse-names&quot;:false,&quot;dropping-particle&quot;:&quot;&quot;,&quot;non-dropping-particle&quot;:&quot;&quot;},{&quot;family&quot;:&quot;Gullberg&quot;,&quot;given&quot;:&quot;Grant T.&quot;,&quot;parse-names&quot;:false,&quot;dropping-particle&quot;:&quot;&quot;,&quot;non-dropping-particle&quot;:&quot;&quot;},{&quot;family&quot;:&quot;Seo&quot;,&quot;given&quot;:&quot;Youngho&quot;,&quot;parse-names&quot;:false,&quot;dropping-particle&quot;:&quot;&quot;,&quot;non-dropping-particle&quot;:&quot;&quot;}],&quot;container-title&quot;:&quot;Radiology: Artificial Intelligence&quot;,&quot;container-title-short&quot;:&quot;Radiol Artif Intell&quot;,&quot;DOI&quot;:&quot;10.1148/ryai.2020200137&quot;,&quot;ISSN&quot;:&quot;26386100&quot;,&quot;issued&quot;:{&quot;date-parts&quot;:[[2021,3,1]]},&quot;abstract&quot;:&quot;Purpose: To demonstrate the feasibility of CT-less attenuation and scatter correction (ASC) in the image space using deep learning for whole-body PET, with a focus on the potential benefits and pitfalls. Materials and Methods: In this retrospective study, 110 whole-body fluorodeoxyglucose (FDG) PET/CT studies acquired in 107 patients (mean age ± standard deviation, 58 years ± 18; age range, 11–92 years; 72 females) from February 2016 through January 2018 were randomly collected. A total of 37.3% (41 of 110) of the studies showed metastases, with diverse FDG PET findings throughout the whole body. A U-Net–based network was developed for directly transforming noncorrected PET (PETNC ) into attenuation-and scatter-corrected PET (PETASC ). Deep learning–corrected PET (PETDL ) images were quantitatively evaluated by using the standardized uptake value (SUV) of the normalized root mean square error, the peak signal-to-noise ratio, and the structural similarity index, in addition to a joint histogram for statistical analysis. Qualitative reviews by radiologists revealed the potential benefits and pitfalls of this correction method. Results: The normalized root mean square error (0.21 ± 0.05 [mean SUV ± standard deviation]), mean peak signal-to-noise ratio (36.3 ± 3.0), mean structural similarity index (0.98 ± 0.01), and voxelwise correlation (97.62%) of PETDL demonstrated quantitatively high similarity with PETASC . Radiologist reviews revealed the overall quality of PETDL . The potential benefits of PETDL include a radiation dose reduction on follow-up scans and artifact removal in the regions with attenuation correction– and scatter correction–based artifacts. The pitfalls involve potential false-negative results due to blurring or missing lesions or false-positive results due to pseudo–low-uptake patterns. Conclusion: Deep learning–based direct ASC at whole-body PET is feasible and potentially can be used to overcome the current limitations of CT-based approaches, benefiting patients who are sensitive to radiation from CT.&quot;,&quot;publisher&quot;:&quot;Radiological Society of North America Inc.&quot;,&quot;issue&quot;:&quot;2&quot;,&quot;volume&quot;:&quot;3&quot;},&quot;isTemporary&quot;:false}]},{&quot;citationID&quot;:&quot;MENDELEY_CITATION_f6d60364-3078-4acc-8aee-c8ec59372c8c&quot;,&quot;properties&quot;:{&quot;noteIndex&quot;:0},&quot;isEdited&quot;:false,&quot;manualOverride&quot;:{&quot;isManuallyOverridden&quot;:false,&quot;citeprocText&quot;:&quot;(68,69)&quot;,&quot;manualOverrideText&quot;:&quot;&quot;},&quot;citationTag&quot;:&quot;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&quot;,&quot;citationItems&quot;:[{&quot;id&quot;:&quot;dc9931c8-a546-3c97-80b0-1c974f0ea205&quot;,&quot;itemData&quot;:{&quot;type&quot;:&quot;article-journal&quot;,&quot;id&quot;:&quot;dc9931c8-a546-3c97-80b0-1c974f0ea205&quot;,&quot;title&quot;:&quot;Deep learning–based metal artefact reduction in PET/CT imaging&quot;,&quot;author&quot;:[{&quot;family&quot;:&quot;Arabi&quot;,&quot;given&quot;:&quot;Hossein&quot;,&quot;parse-names&quot;:false,&quot;dropping-particle&quot;:&quot;&quot;,&quot;non-dropping-particle&quot;:&quot;&quot;},{&quot;family&quot;:&quot;Zaidi&quot;,&quot;given&quot;:&quot;Habib&quot;,&quot;parse-names&quot;:false,&quot;dropping-particle&quot;:&quot;&quot;,&quot;non-dropping-particle&quot;:&quot;&quot;}],&quot;container-title&quot;:&quot;European Radiology&quot;,&quot;container-title-short&quot;:&quot;Eur Radiol&quot;,&quot;DOI&quot;:&quot;10.1007/s00330-021-07709-z&quot;,&quot;ISSN&quot;:&quot;14321084&quot;,&quot;issued&quot;:{&quot;date-parts&quot;:[[2021]]},&quot;abstract&quot;:&quot;Objectives: The susceptibility of CT imaging to metallic objects gives rise to strong streak artefacts and skewed information about the attenuation medium around the metallic implants. This metal-induced artefact in CT images leads to inaccurate attenuation correction in PET/CT imaging. This study investigates the potential of deep learning–based metal artefact reduction (MAR) in quantitative PET/CT imaging. Methods: Deep learning–based metal artefact reduction approaches were implemented in the image (DLI-MAR) and projection (DLP-MAR) domains. The proposed algorithms were quantitatively compared to the normalized MAR (NMAR) method using simulated and clinical studies. Eighty metal-free CT images were employed for simulation of metal artefact as well as training and evaluation of the aforementioned MAR approaches. Thirty 18F-FDG PET/CT images affected by the presence of metallic implants were retrospectively employed for clinical assessment of the MAR techniques. Results: The evaluation of MAR techniques on the simulation dataset demonstrated the superior performance of the DLI-MAR approach (structural similarity (SSIM) = 0.95 ± 0.2 compared to 0.94 ± 0.2 and 0.93 ± 0.3 obtained using DLP-MAR and NMAR, respectively) in minimizing metal artefacts in CT images. The presence of metallic artefacts in CT images or PET attenuation correction maps led to quantitative bias, image artefacts and under- and overestimation of scatter correction of PET images. The DLI-MAR technique led to a quantitative PET bias of 1.3 ± 3% compared to 10.5 ± 6% without MAR and 3.2 ± 0.5% achieved by NMAR. Conclusion: The DLI-MAR technique was able to reduce the adverse effects of metal artefacts on PET images through the generation of accurate attenuation maps from corrupted CT images. Key Points: • The presence of metallic objects, such as dental implants, gives rise to severe photon starvation, beam hardening and scattering, thus leading to adverse artefacts in reconstructed CT images. • The aim of this work is to develop and evaluate a deep learning–based MAR to improve CT-based attenuation and scatter correction in PET/CT imaging. • Deep learning–based MAR in the image (DLI-MAR) domain outperformed its counterpart implemented in the projection (DLP-MAR) domain. The DLI-MAR approach minimized the adverse impact of metal artefacts on whole-body PET images through generating accurate attenuation maps from corrupted CT images.&quot;,&quot;issue&quot;:&quot;8&quot;,&quot;volume&quot;:&quot;31&quot;},&quot;isTemporary&quot;:false},{&quot;id&quot;:&quot;7df85947-e4f0-37e6-a284-21f114eb6c32&quot;,&quot;itemData&quot;:{&quot;type&quot;:&quot;article-journal&quot;,&quot;id&quot;:&quot;7df85947-e4f0-37e6-a284-21f114eb6c32&quot;,&quot;title&quot;:&quot;Truncation compensation and metallic dental implant artefact reduction in PET/MRI attenuation correction using deep learning-based object completion&quot;,&quot;author&quot;:[{&quot;family&quot;:&quot;Arabi&quot;,&quot;given&quot;:&quot;Hossein&quot;,&quot;parse-names&quot;:false,&quot;dropping-particle&quot;:&quot;&quot;,&quot;non-dropping-particle&quot;:&quot;&quot;},{&quot;family&quot;:&quot;Zaidi&quot;,&quot;given&quot;:&quot;Habib&quot;,&quot;parse-names&quot;:false,&quot;dropping-particle&quot;:&quot;&quot;,&quot;non-dropping-particle&quot;:&quot;&quot;}],&quot;container-title&quot;:&quot;Physics in Medicine and Biology&quot;,&quot;container-title-short&quot;:&quot;Phys Med Biol&quot;,&quot;DOI&quot;:&quot;10.1088/1361-6560/abb02c&quot;,&quot;ISSN&quot;:&quot;13616560&quot;,&quot;issued&quot;:{&quot;date-parts&quot;:[[2020]]},&quot;abstract&quot;:&quot;The susceptibility of MRI to metallic objects leads to void MR signal and missing information around metallic implants. In addition, body truncation occurs in MR imaging for large patients who exceed the transaxial field-of-view of the scanner. Body truncation and metal artefacts translate to incomplete MRI-derived attenuation correction (AC) maps, consequently resulting in large quantification errors in PET imaging. In this work, we propose a deep learning-based approach to predict the missing information/regions in MR images affected by metallic artefacts and/or body truncation aiming at reducing quantification errors in PET/MRI. Twenty-five whole-body (WB) co-registered PET, CT, and MR images were used for training and evaluation of the object completion approach. CT-based attenuation corrected PET images were considered as reference for the quantitative evaluation of the proposed approach. Its performance was compared to the 3-class segmentation-based AC approach (containing background air, soft-tissue and lung) obtained from MR images. The metal-induced artefacts affected 8.1 ± 1.8% of the volume of the head region when using the 3-class AC maps. This error reduced to 0.9 ± 0.5% after application of object completion on MR images. Consequently, quantification errors in PET images reduced from −57.5 ± 11% to −18.5 ± 5% in the head region after metal artefact correction. The percentage of the torso volume affected by body truncation in the 3-class AC maps reduced from 9.8 ± 1.9% to 0.6 ± 0.3% after truncation compensation. PET quantification errors in the affected regions were also reduced from −45.5 ± 10% to −9.5 ± 3% after truncation compensation. The quantitative results demonstrated promising performance of the proposed approach towards the completion of MR images corrupted by metal artefacts and/or body truncation in the context of WB PET/MR imaging.&quot;,&quot;issue&quot;:&quot;19&quot;,&quot;volume&quot;:&quot;65&quot;},&quot;isTemporary&quot;:false}]},{&quot;citationID&quot;:&quot;MENDELEY_CITATION_0ba73475-cc7f-4279-98cc-0e5bd87fa737&quot;,&quot;properties&quot;:{&quot;noteIndex&quot;:0},&quot;isEdited&quot;:false,&quot;manualOverride&quot;:{&quot;isManuallyOverridden&quot;:false,&quot;citeprocText&quot;:&quot;(17,18,70,71)&quot;,&quot;manualOverrideText&quot;:&quot;&quot;},&quot;citationTag&quot;:&quot;MENDELEY_CITATION_v3_eyJjaXRhdGlvbklEIjoiTUVOREVMRVlfQ0lUQVRJT05fMGJhNzM0NzUtY2M3Zi00Mjc5LTk4Y2MtMGU1YmQ4N2ZhNzM3IiwicHJvcGVydGllcyI6eyJub3RlSW5kZXgiOjB9LCJpc0VkaXRlZCI6ZmFsc2UsIm1hbnVhbE92ZXJyaWRlIjp7ImlzTWFudWFsbHlPdmVycmlkZGVuIjpmYWxzZSwiY2l0ZXByb2NUZXh0IjoiKDE3LDE4LDcwLDcxKSIsIm1hbnVhbE92ZXJyaWRlVGV4dCI6IiJ9LCJjaXRhdGlvbkl0ZW1zIjpb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4MTMiLCJJU0JOIjoiMjU3Ny0wODI5IiwiaXNzdWVkIjp7ImRhdGUtcGFydHMiOltbMjAyMV1dfSwicGFnZSI6IjEtMyIsImNvbnRhaW5lci10aXRsZS1zaG9ydCI6IiJ9LCJpc1RlbXBvcmFyeSI6ZmFsc2V9XX0=&quot;,&quot;citationItems&quot;:[{&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id&quot;:&quot;faf22726-fc06-3cf8-b1f4-c266bc6b45dd&quot;,&quot;itemData&quot;:{&quot;type&quot;:&quot;article-journal&quot;,&quot;id&quot;:&quot;faf22726-fc06-3cf8-b1f4-c266bc6b45dd&quot;,&quot;title&quot;:&quot;Decentralized collaborative multi-institutional PET attenuation and scatter correction using federated deep learning&quot;,&quot;author&quot;:[{&quot;family&quot;:&quot;Shiri&quot;,&quot;given&quot;:&quot;Isaac&quot;,&quot;parse-names&quot;:false,&quot;dropping-particle&quot;:&quot;&quot;,&quot;non-dropping-particle&quot;:&quot;&quot;},{&quot;family&quot;:&quot;Vafaei Sadr&quot;,&quot;given&quot;:&quot;Alireza&quot;,&quot;parse-names&quot;:false,&quot;dropping-particle&quot;:&quot;&quot;,&quot;non-dropping-particle&quot;:&quot;&quot;},{&quot;family&quot;:&quot;Akhavan&quot;,&quot;given&quot;:&quot;Azadeh&quot;,&quot;parse-names&quot;:false,&quot;dropping-particle&quot;:&quot;&quot;,&quot;non-dropping-particle&quot;:&quot;&quot;},{&quot;family&quot;:&quot;Salimi&quot;,&quot;given&quot;:&quot;Yazdan&quot;,&quot;parse-names&quot;:false,&quot;dropping-particle&quot;:&quot;&quot;,&quot;non-dropping-particle&quot;:&quot;&quot;},{&quot;family&quot;:&quot;Sanaat&quot;,&quot;given&quot;:&quot;Amirhossein&quot;,&quot;parse-names&quot;:false,&quot;dropping-particle&quot;:&quot;&quot;,&quot;non-dropping-particle&quot;:&quot;&quot;},{&quot;family&quot;:&quot;Amini&quot;,&quot;given&quot;:&quot;Mehdi&quot;,&quot;parse-names&quot;:false,&quot;dropping-particle&quot;:&quot;&quot;,&quot;non-dropping-particle&quot;:&quot;&quot;},{&quot;family&quot;:&quot;Razeghi&quot;,&quot;given&quot;:&quot;Behrooz&quot;,&quot;parse-names&quot;:false,&quot;dropping-particle&quot;:&quot;&quot;,&quot;non-dropping-particle&quot;:&quot;&quot;},{&quot;family&quot;:&quot;Saberi&quot;,&quot;given&quot;:&quot;Abdollah&quot;,&quot;parse-names&quot;:false,&quot;dropping-particle&quot;:&quot;&quot;,&quot;non-dropping-particle&quot;:&quot;&quot;},{&quot;family&quot;:&quot;Arabi&quot;,&quot;given&quot;:&quot;Hossein&quot;,&quot;parse-names&quot;:false,&quot;dropping-particle&quot;:&quot;&quot;,&quot;non-dropping-particle&quot;:&quot;&quot;},{&quot;family&quot;:&quot;Ferdowsi&quot;,&quot;given&quot;:&quot;Sohrab&quot;,&quot;parse-names&quot;:false,&quot;dropping-particle&quot;:&quot;&quot;,&quot;non-dropping-particle&quot;:&quot;&quot;},{&quot;family&quot;:&quot;Voloshynovskiy&quot;,&quot;given&quot;:&quot;Slava&quot;,&quot;parse-names&quot;:false,&quot;dropping-particle&quot;:&quot;&quot;,&quot;non-dropping-particle&quot;:&quot;&quot;},{&quot;family&quot;:&quot;Gündüz&quot;,&quot;given&quot;:&quot;Deniz&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2-06053-8&quot;,&quot;ISSN&quot;:&quot;16197089&quot;,&quot;PMID&quot;:&quot;36508026&quot;,&quot;issued&quot;:{&quot;date-parts&quot;:[[2023,3,1]]},&quot;page&quot;:&quot;1034-1050&quot;,&quot;abstract&quot;:&quot;Purpose: Attenuation correction and scatter compensation (AC/SC) are two main steps toward quantitative PET imaging, which remain challenging in PET-only and PET/MRI systems. These can be effectively tackled via deep learning (DL) methods. However, trustworthy, and generalizable DL models commonly require well-curated, heterogeneous, and large datasets from multiple clinical centers. At the same time, owing to legal/ethical issues and privacy concerns, forming a large collective, centralized dataset poses significant challenges. In this work, we aimed to develop a DL-based model in a multicenter setting without direct sharing of data using federated learning (FL) for AC/SC of PET images. Methods: Non-attenuation/scatter corrected and CT-based attenuation/scatter corrected (CT-ASC) 18F-FDG PET images of 300 patients were enrolled in this study. The dataset consisted of 6 different centers, each with 50 patients, with scanner, image acquisition, and reconstruction protocols varying across the centers. CT-based ASC PET images served as the standard reference. All images were reviewed to include high-quality and artifact-free PET images. Both corrected and uncorrected PET images were converted to standardized uptake values (SUVs). We used a modified nested U-Net utilizing residual U-block in a U-shape architecture. We evaluated two FL models, namely sequential (FL-SQ) and parallel (FL-PL) and compared their performance with the baseline centralized (CZ) learning model wherein the data were pooled to one server, as well as center-based (CB) models where for each center the model was built and evaluated separately. Data from each center were divided to contribute to training (30 patients), validation (10 patients), and test sets (10 patients). Final evaluations and reports were performed on 60 patients (10 patients from each center). Results: In terms of percent SUV absolute relative error (ARE%), both FL-SQ (CI:12.21–14.81%) and FL-PL (CI:11.82–13.84%) models demonstrated excellent agreement with the centralized framework (CI:10.32–12.00%), while FL-based algorithms improved model performance by over 11% compared to CB training strategy (CI: 22.34–26.10%). Furthermore, the Mann–Whitney test between different strategies revealed no significant differences between CZ and FL-based algorithms (p-value &gt; 0.05) in center-categorized mode. At the same time, a significant difference was observed between the different training approaches on the overall dataset (p-value &lt; 0.05). In addition, voxel-wise comparison, with respect to reference CT-ASC, exhibited similar performance for images predicted by CZ (R2 = 0.94), FL-SQ (R2 = 0.93), and FL-PL (R2 = 0.92), while CB model achieved a far lower coefficient of determination (R2 = 0.74). Despite the strong correlations between CZ and FL-based methods compared to reference CT-ASC, a slight underestimation of predicted voxel values was observed. Conclusion: Deep learning-based models provide promising results toward quantitative PET image reconstruction. Specifically, we developed two FL models and compared their performance with center-based and centralized models. The proposed FL-based models achieved higher performance compared to center-based models, comparable with centralized models. Our work provided strong empirical evidence that the FL framework can fully benefit from the generalizability and robustness of DL models used for AC/SC in PET, while obviating the need for the direct sharing of datasets between clinical imaging centers.&quot;,&quot;publisher&quot;:&quot;Springer Science and Business Media Deutschland GmbH&quot;,&quot;issue&quot;:&quot;4&quot;,&quot;volume&quot;:&quot;50&quot;},&quot;isTemporary&quot;:false},{&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id&quot;:&quot;022f6713-be34-3d8a-b2d9-1fadde731b25&quot;,&quot;itemData&quot;:{&quot;type&quot;:&quot;paper-conference&quot;,&quot;id&quot;:&quot;022f6713-be34-3d8a-b2d9-1fadde731b25&quot;,&quot;title&quot;:&quot;Federated Learning-based Deep Learning Model for PET Attenuation and Scatter Correction: A Multi-Center Study&quot;,&quot;author&quot;:[{&quot;family&quot;:&quot;Shiri&quot;,&quot;given&quot;:&quot;I&quot;,&quot;parse-names&quot;:false,&quot;dropping-particle&quot;:&quot;&quot;,&quot;non-dropping-particle&quot;:&quot;&quot;},{&quot;family&quot;:&quot;Sadr&quot;,&quot;given&quot;:&quot;A&quot;,&quot;parse-names&quot;:false,&quot;dropping-particle&quot;:&quot;V&quot;,&quot;non-dropping-particle&quot;:&quot;&quot;},{&quot;family&quot;:&quot;Sanaat&quot;,&quot;given&quot;:&quot;A&quot;,&quot;parse-names&quot;:false,&quot;dropping-particle&quot;:&quot;&quot;,&quot;non-dropping-particle&quot;:&quot;&quot;},{&quot;family&quot;:&quot;Ferdowsi&quot;,&quot;given&quot;:&quot;S&quot;,&quot;parse-names&quot;:false,&quot;dropping-particle&quot;:&quot;&quot;,&quot;non-dropping-particle&quot;:&quot;&quot;},{&quot;family&quot;:&quot;Arabi&quot;,&quot;given&quot;:&quot;H&quot;,&quot;parse-names&quot;:false,&quot;dropping-particle&quot;:&quot;&quot;,&quot;non-dropping-particle&quot;:&quot;&quot;},{&quot;family&quot;:&quot;Zaidi&quot;,&quot;given&quot;:&quot;H&quot;,&quot;parse-names&quot;:false,&quot;dropping-particle&quot;:&quot;&quot;,&quot;non-dropping-particle&quot;:&quot;&quot;}],&quot;container-title&quot;:&quot;2021 IEEE Nuclear Science Symposium and Medical Imaging Conference (NSS/MIC)&quot;,&quot;DOI&quot;:&quot;10.1109/NSS/MIC44867.2021.9875813&quot;,&quot;ISBN&quot;:&quot;2577-0829&quot;,&quot;issued&quot;:{&quot;date-parts&quot;:[[2021]]},&quot;page&quot;:&quot;1-3&quot;,&quot;container-title-short&quot;:&quot;&quot;},&quot;isTemporary&quot;:false}]},{&quot;citationID&quot;:&quot;MENDELEY_CITATION_c6960b3d-737a-4f8d-aedd-2d15ff32efff&quot;,&quot;properties&quot;:{&quot;noteIndex&quot;:0},&quot;isEdited&quot;:false,&quot;manualOverride&quot;:{&quot;isManuallyOverridden&quot;:false,&quot;citeprocText&quot;:&quot;(66)&quot;,&quot;manualOverrideText&quot;:&quot;&quot;},&quot;citationTag&quot;:&quot;MENDELEY_CITATION_v3_eyJjaXRhdGlvbklEIjoiTUVOREVMRVlfQ0lUQVRJT05fYzY5NjBiM2QtNzM3YS00ZjhkLWFlZGQtMmQxNWZmMzJlZmZmIiwicHJvcGVydGllcyI6eyJub3RlSW5kZXgiOjB9LCJpc0VkaXRlZCI6ZmFsc2UsIm1hbnVhbE92ZXJyaWRlIjp7ImlzTWFudWFsbHlPdmVycmlkZGVuIjpmYWxzZSwiY2l0ZXByb2NUZXh0IjoiKDY2KSIsIm1hbnVhbE92ZXJyaWRlVGV4dCI6IiJ9LCJjaXRhdGlvbkl0ZW1zIjpb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quot;,&quot;citationItems&quot;:[{&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quot;citationID&quot;:&quot;MENDELEY_CITATION_2a8559ae-4f2c-488b-a3bf-6ec36409c622&quot;,&quot;properties&quot;:{&quot;noteIndex&quot;:0},&quot;isEdited&quot;:false,&quot;manualOverride&quot;:{&quot;isManuallyOverridden&quot;:false,&quot;citeprocText&quot;:&quot;(39)&quot;,&quot;manualOverrideText&quot;:&quot;&quot;},&quot;citationTag&quot;:&quot;MENDELEY_CITATION_v3_eyJjaXRhdGlvbklEIjoiTUVOREVMRVlfQ0lUQVRJT05fMmE4NTU5YWUtNGYyYy00ODhiLWEzYmYtNmVjMzY0MDljNjIyIiwicHJvcGVydGllcyI6eyJub3RlSW5kZXgiOjB9LCJpc0VkaXRlZCI6ZmFsc2UsIm1hbnVhbE92ZXJyaWRlIjp7ImlzTWFudWFsbHlPdmVycmlkZGVuIjpmYWxzZSwiY2l0ZXByb2NUZXh0IjoiKDM5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quot;,&quot;citationItems&quot;:[{&quot;id&quot;:&quot;bcc388dd-b1f4-3ab5-be75-8d53cfbed4cd&quot;,&quot;itemData&quot;:{&quot;type&quot;:&quot;article-journal&quot;,&quot;id&quot;:&quot;bcc388dd-b1f4-3ab5-be75-8d53cfbed4cd&quot;,&quot;title&quot;:&quot;Using domain knowledge for robust and generalizable deep learning-based CT-free PET attenuation and scatter correction&quot;,&quot;author&quot;:[{&quot;family&quot;:&quot;Guo&quot;,&quot;given&quot;:&quot;Rui&quot;,&quot;parse-names&quot;:false,&quot;dropping-particle&quot;:&quot;&quot;,&quot;non-dropping-particle&quot;:&quot;&quot;},{&quot;family&quot;:&quot;Xue&quot;,&quot;given&quot;:&quot;Song&quot;,&quot;parse-names&quot;:false,&quot;dropping-particle&quot;:&quot;&quot;,&quot;non-dropping-particle&quot;:&quot;&quot;},{&quot;family&quot;:&quot;Hu&quot;,&quot;given&quot;:&quot;Jiaxi&quot;,&quot;parse-names&quot;:false,&quot;dropping-particle&quot;:&quot;&quot;,&quot;non-dropping-particle&quot;:&quot;&quot;},{&quot;family&quot;:&quot;Sari&quot;,&quot;given&quot;:&quot;Hasan&quot;,&quot;parse-names&quot;:false,&quot;dropping-particle&quot;:&quot;&quot;,&quot;non-dropping-particle&quot;:&quot;&quot;},{&quot;family&quot;:&quot;Mingels&quot;,&quot;given&quot;:&quot;Clemens&quot;,&quot;parse-names&quot;:false,&quot;dropping-particle&quot;:&quot;&quot;,&quot;non-dropping-particle&quot;:&quot;&quot;},{&quot;family&quot;:&quot;Zeimpekis&quot;,&quot;given&quot;:&quot;Konstantinos&quot;,&quot;parse-names&quot;:false,&quot;dropping-particle&quot;:&quot;&quot;,&quot;non-dropping-particle&quot;:&quot;&quot;},{&quot;family&quot;:&quot;Prenosil&quot;,&quot;given&quot;:&quot;George&quot;,&quot;parse-names&quot;:false,&quot;dropping-particle&quot;:&quot;&quot;,&quot;non-dropping-particle&quot;:&quot;&quot;},{&quot;family&quot;:&quot;Wang&quot;,&quot;given&quot;:&quot;Yue&quot;,&quot;parse-names&quot;:false,&quot;dropping-particle&quot;:&quot;&quot;,&quot;non-dropping-particle&quot;:&quot;&quot;},{&quot;family&quot;:&quot;Zhang&quot;,&quot;given&quot;:&quot;Yu&quot;,&quot;parse-names&quot;:false,&quot;dropping-particle&quot;:&quot;&quot;,&quot;non-dropping-particle&quot;:&quot;&quot;},{&quot;family&quot;:&quot;Viscione&quot;,&quot;given&quot;:&quot;Marco&quot;,&quot;parse-names&quot;:false,&quot;dropping-particle&quot;:&quot;&quot;,&quot;non-dropping-particle&quot;:&quot;&quot;},{&quot;family&quot;:&quot;Sznitman&quot;,&quot;given&quot;:&quot;Raphael&quot;,&quot;parse-names&quot;:false,&quot;dropping-particle&quot;:&quot;&quot;,&quot;non-dropping-particle&quot;:&quot;&quot;},{&quot;family&quot;:&quot;Rominger&quot;,&quot;given&quot;:&quot;Axel&quot;,&quot;parse-names&quot;:false,&quot;dropping-particle&quot;:&quot;&quot;,&quot;non-dropping-particle&quot;:&quot;&quot;},{&quot;family&quot;:&quot;Li&quot;,&quot;given&quot;:&quot;Biao&quot;,&quot;parse-names&quot;:false,&quot;dropping-particle&quot;:&quot;&quot;,&quot;non-dropping-particle&quot;:&quot;&quot;},{&quot;family&quot;:&quot;Shi&quot;,&quot;given&quot;:&quot;Kuangyu&quot;,&quot;parse-names&quot;:false,&quot;dropping-particle&quot;:&quot;&quot;,&quot;non-dropping-particle&quot;:&quot;&quot;}],&quot;container-title&quot;:&quot;Nature Communications&quot;,&quot;container-title-short&quot;:&quot;Nat Commun&quot;,&quot;DOI&quot;:&quot;10.1038/s41467-022-33562-9&quot;,&quot;ISSN&quot;:&quot;20411723&quot;,&quot;PMID&quot;:&quot;36202816&quot;,&quot;issued&quot;:{&quot;date-parts&quot;:[[2022,12,1]]},&quot;abstract&quot;:&quot;Despite the potential of deep learning (DL)-based methods in substituting CT-based PET attenuation and scatter correction for CT-free PET imaging, a critical bottleneck is their limited capability in handling large heterogeneity of tracers and scanners of PET imaging. This study employs a simple way to integrate domain knowledge in DL for CT-free PET imaging. In contrast to conventional direct DL methods, we simplify the complex problem by a domain decomposition so that the learning of anatomy-dependent attenuation correction can be achieved robustly in a low-frequency domain while the original anatomy-independent high-frequency texture can be preserved during the processing. Even with the training from one tracer on one scanner, the effectiveness and robustness of our proposed approach are confirmed in tests of various external imaging tracers on different scanners. The robust, generalizable, and transparent DL development may enhance the potential of clinical translation.&quot;,&quot;publisher&quot;:&quot;Nature Research&quot;,&quot;issue&quot;:&quot;1&quot;,&quot;volume&quot;:&quot;13&quot;},&quot;isTemporary&quot;:false}]},{&quot;citationID&quot;:&quot;MENDELEY_CITATION_e654cb30-339f-4b7d-8a36-6c3c350aeb79&quot;,&quot;properties&quot;:{&quot;noteIndex&quot;:0},&quot;isEdited&quot;:false,&quot;manualOverride&quot;:{&quot;isManuallyOverridden&quot;:false,&quot;citeprocText&quot;:&quot;(18)&quot;,&quot;manualOverrideText&quot;:&quot;&quot;},&quot;citationTag&quot;:&quot;MENDELEY_CITATION_v3_eyJjaXRhdGlvbklEIjoiTUVOREVMRVlfQ0lUQVRJT05fZTY1NGNiMzAtMzM5Zi00YjdkLThhMzYtNmMzYzM1MGFlYjc5IiwicHJvcGVydGllcyI6eyJub3RlSW5kZXgiOjB9LCJpc0VkaXRlZCI6ZmFsc2UsIm1hbnVhbE92ZXJyaWRlIjp7ImlzTWFudWFsbHlPdmVycmlkZGVuIjpmYWxzZSwiY2l0ZXByb2NUZXh0IjoiKDE4KSIsIm1hbnVhbE92ZXJyaWRlVGV4dCI6IiJ9LCJjaXRhdGlvbkl0ZW1zIjpb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V19&quot;,&quot;citationItems&quot;:[{&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citationID&quot;:&quot;MENDELEY_CITATION_af5f8e50-7adf-40da-8d62-9686f4bd1b85&quot;,&quot;properties&quot;:{&quot;noteIndex&quot;:0},&quot;isEdited&quot;:false,&quot;manualOverride&quot;:{&quot;isManuallyOverridden&quot;:false,&quot;citeprocText&quot;:&quot;(39)&quot;,&quot;manualOverrideText&quot;:&quot;&quot;},&quot;citationTag&quot;:&quot;MENDELEY_CITATION_v3_eyJjaXRhdGlvbklEIjoiTUVOREVMRVlfQ0lUQVRJT05fYWY1ZjhlNTAtN2FkZi00MGRhLThkNjItOTY4NmY0YmQxYjg1IiwicHJvcGVydGllcyI6eyJub3RlSW5kZXgiOjB9LCJpc0VkaXRlZCI6ZmFsc2UsIm1hbnVhbE92ZXJyaWRlIjp7ImlzTWFudWFsbHlPdmVycmlkZGVuIjpmYWxzZSwiY2l0ZXByb2NUZXh0IjoiKDM5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quot;,&quot;citationItems&quot;:[{&quot;id&quot;:&quot;bcc388dd-b1f4-3ab5-be75-8d53cfbed4cd&quot;,&quot;itemData&quot;:{&quot;type&quot;:&quot;article-journal&quot;,&quot;id&quot;:&quot;bcc388dd-b1f4-3ab5-be75-8d53cfbed4cd&quot;,&quot;title&quot;:&quot;Using domain knowledge for robust and generalizable deep learning-based CT-free PET attenuation and scatter correction&quot;,&quot;author&quot;:[{&quot;family&quot;:&quot;Guo&quot;,&quot;given&quot;:&quot;Rui&quot;,&quot;parse-names&quot;:false,&quot;dropping-particle&quot;:&quot;&quot;,&quot;non-dropping-particle&quot;:&quot;&quot;},{&quot;family&quot;:&quot;Xue&quot;,&quot;given&quot;:&quot;Song&quot;,&quot;parse-names&quot;:false,&quot;dropping-particle&quot;:&quot;&quot;,&quot;non-dropping-particle&quot;:&quot;&quot;},{&quot;family&quot;:&quot;Hu&quot;,&quot;given&quot;:&quot;Jiaxi&quot;,&quot;parse-names&quot;:false,&quot;dropping-particle&quot;:&quot;&quot;,&quot;non-dropping-particle&quot;:&quot;&quot;},{&quot;family&quot;:&quot;Sari&quot;,&quot;given&quot;:&quot;Hasan&quot;,&quot;parse-names&quot;:false,&quot;dropping-particle&quot;:&quot;&quot;,&quot;non-dropping-particle&quot;:&quot;&quot;},{&quot;family&quot;:&quot;Mingels&quot;,&quot;given&quot;:&quot;Clemens&quot;,&quot;parse-names&quot;:false,&quot;dropping-particle&quot;:&quot;&quot;,&quot;non-dropping-particle&quot;:&quot;&quot;},{&quot;family&quot;:&quot;Zeimpekis&quot;,&quot;given&quot;:&quot;Konstantinos&quot;,&quot;parse-names&quot;:false,&quot;dropping-particle&quot;:&quot;&quot;,&quot;non-dropping-particle&quot;:&quot;&quot;},{&quot;family&quot;:&quot;Prenosil&quot;,&quot;given&quot;:&quot;George&quot;,&quot;parse-names&quot;:false,&quot;dropping-particle&quot;:&quot;&quot;,&quot;non-dropping-particle&quot;:&quot;&quot;},{&quot;family&quot;:&quot;Wang&quot;,&quot;given&quot;:&quot;Yue&quot;,&quot;parse-names&quot;:false,&quot;dropping-particle&quot;:&quot;&quot;,&quot;non-dropping-particle&quot;:&quot;&quot;},{&quot;family&quot;:&quot;Zhang&quot;,&quot;given&quot;:&quot;Yu&quot;,&quot;parse-names&quot;:false,&quot;dropping-particle&quot;:&quot;&quot;,&quot;non-dropping-particle&quot;:&quot;&quot;},{&quot;family&quot;:&quot;Viscione&quot;,&quot;given&quot;:&quot;Marco&quot;,&quot;parse-names&quot;:false,&quot;dropping-particle&quot;:&quot;&quot;,&quot;non-dropping-particle&quot;:&quot;&quot;},{&quot;family&quot;:&quot;Sznitman&quot;,&quot;given&quot;:&quot;Raphael&quot;,&quot;parse-names&quot;:false,&quot;dropping-particle&quot;:&quot;&quot;,&quot;non-dropping-particle&quot;:&quot;&quot;},{&quot;family&quot;:&quot;Rominger&quot;,&quot;given&quot;:&quot;Axel&quot;,&quot;parse-names&quot;:false,&quot;dropping-particle&quot;:&quot;&quot;,&quot;non-dropping-particle&quot;:&quot;&quot;},{&quot;family&quot;:&quot;Li&quot;,&quot;given&quot;:&quot;Biao&quot;,&quot;parse-names&quot;:false,&quot;dropping-particle&quot;:&quot;&quot;,&quot;non-dropping-particle&quot;:&quot;&quot;},{&quot;family&quot;:&quot;Shi&quot;,&quot;given&quot;:&quot;Kuangyu&quot;,&quot;parse-names&quot;:false,&quot;dropping-particle&quot;:&quot;&quot;,&quot;non-dropping-particle&quot;:&quot;&quot;}],&quot;container-title&quot;:&quot;Nature Communications&quot;,&quot;container-title-short&quot;:&quot;Nat Commun&quot;,&quot;DOI&quot;:&quot;10.1038/s41467-022-33562-9&quot;,&quot;ISSN&quot;:&quot;20411723&quot;,&quot;PMID&quot;:&quot;36202816&quot;,&quot;issued&quot;:{&quot;date-parts&quot;:[[2022,12,1]]},&quot;abstract&quot;:&quot;Despite the potential of deep learning (DL)-based methods in substituting CT-based PET attenuation and scatter correction for CT-free PET imaging, a critical bottleneck is their limited capability in handling large heterogeneity of tracers and scanners of PET imaging. This study employs a simple way to integrate domain knowledge in DL for CT-free PET imaging. In contrast to conventional direct DL methods, we simplify the complex problem by a domain decomposition so that the learning of anatomy-dependent attenuation correction can be achieved robustly in a low-frequency domain while the original anatomy-independent high-frequency texture can be preserved during the processing. Even with the training from one tracer on one scanner, the effectiveness and robustness of our proposed approach are confirmed in tests of various external imaging tracers on different scanners. The robust, generalizable, and transparent DL development may enhance the potential of clinical translation.&quot;,&quot;publisher&quot;:&quot;Nature Research&quot;,&quot;issue&quot;:&quot;1&quot;,&quot;volume&quot;:&quot;13&quot;},&quot;isTemporary&quot;:false}]},{&quot;citationID&quot;:&quot;MENDELEY_CITATION_04954397-a5dd-44db-8f9c-45d6f06c574c&quot;,&quot;properties&quot;:{&quot;noteIndex&quot;:0},&quot;isEdited&quot;:false,&quot;manualOverride&quot;:{&quot;isManuallyOverridden&quot;:false,&quot;citeprocText&quot;:&quot;(72)&quot;,&quot;manualOverrideText&quot;:&quot;&quot;},&quot;citationTag&quot;:&quot;MENDELEY_CITATION_v3_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&quot;,&quot;citationItems&quot;:[{&quot;id&quot;:&quot;d6bc3983-a515-3333-bce7-fe253b56724e&quot;,&quot;itemData&quot;:{&quot;type&quot;:&quot;paper-conference&quot;,&quot;id&quot;:&quot;d6bc3983-a515-3333-bce7-fe253b56724e&quot;,&quot;title&quot;:&quot;nnU-Net: Self-adapting Framework for U-Net-Based Medical Image Segmentation&quot;,&quot;author&quot;:[{&quot;family&quot;:&quot;Isensee&quot;,&quot;given&quot;:&quot;Fabian&quot;,&quot;parse-names&quot;:false,&quot;dropping-particle&quot;:&quot;&quot;,&quot;non-dropping-particle&quot;:&quot;&quot;},{&quot;family&quot;:&quot;Petersen&quot;,&quot;given&quot;:&quot;Jens&quot;,&quot;parse-names&quot;:false,&quot;dropping-particle&quot;:&quot;&quot;,&quot;non-dropping-particle&quot;:&quot;&quot;},{&quot;family&quot;:&quot;Klein&quot;,&quot;given&quot;:&quot;Andre&quot;,&quot;parse-names&quot;:false,&quot;dropping-particle&quot;:&quot;&quot;,&quot;non-dropping-particle&quot;:&quot;&quot;},{&quot;family&quot;:&quot;Zimmerer&quot;,&quot;given&quot;:&quot;David&quot;,&quot;parse-names&quot;:false,&quot;dropping-particle&quot;:&quot;&quot;,&quot;non-dropping-particle&quot;:&quot;&quot;},{&quot;family&quot;:&quot;Jaeger&quot;,&quot;given&quot;:&quot;Paul F.&quot;,&quot;parse-names&quot;:false,&quot;dropping-particle&quot;:&quot;&quot;,&quot;non-dropping-particle&quot;:&quot;&quot;},{&quot;family&quot;:&quot;Kohl&quot;,&quot;given&quot;:&quot;Simon&quot;,&quot;parse-names&quot;:false,&quot;dropping-particle&quot;:&quot;&quot;,&quot;non-dropping-particle&quot;:&quot;&quot;},{&quot;family&quot;:&quot;Wasserthal&quot;,&quot;given&quot;:&quot;Jakob&quot;,&quot;parse-names&quot;:false,&quot;dropping-particle&quot;:&quot;&quot;,&quot;non-dropping-particle&quot;:&quot;&quot;},{&quot;family&quot;:&quot;Koehler&quot;,&quot;given&quot;:&quot;Gregor&quot;,&quot;parse-names&quot;:false,&quot;dropping-particle&quot;:&quot;&quot;,&quot;non-dropping-particle&quot;:&quot;&quot;},{&quot;family&quot;:&quot;Norajitra&quot;,&quot;given&quot;:&quot;Tobias&quot;,&quot;parse-names&quot;:false,&quot;dropping-particle&quot;:&quot;&quot;,&quot;non-dropping-particle&quot;:&quot;&quot;},{&quot;family&quot;:&quot;Wirkert&quot;,&quot;given&quot;:&quot;Sebastian&quot;,&quot;parse-names&quot;:false,&quot;dropping-particle&quot;:&quot;&quot;,&quot;non-dropping-particle&quot;:&quot;&quot;},{&quot;family&quot;:&quot;Maier-Hein&quot;,&quot;given&quot;:&quot;Klaus H.&quot;,&quot;parse-names&quot;:false,&quot;dropping-particle&quot;:&quot;&quot;,&quot;non-dropping-particle&quot;:&quot;&quot;}],&quot;container-title&quot;:&quot;Informatik aktuell&quot;,&quot;DOI&quot;:&quot;10.1007/978-3-658-25326-4_7&quot;,&quot;ISSN&quot;:&quot;1431472X&quot;,&quot;issued&quot;:{&quot;date-parts&quot;:[[2019]]},&quot;container-title-short&quot;:&quot;&quot;},&quot;isTemporary&quot;:false}]},{&quot;citationID&quot;:&quot;MENDELEY_CITATION_6fe9dda5-b6a2-435d-a262-eed427768e70&quot;,&quot;properties&quot;:{&quot;noteIndex&quot;:0},&quot;isEdited&quot;:false,&quot;manualOverride&quot;:{&quot;isManuallyOverridden&quot;:false,&quot;citeprocText&quot;:&quot;(66)&quot;,&quot;manualOverrideText&quot;:&quot;&quot;},&quot;citationTag&quot;:&quot;MENDELEY_CITATION_v3_eyJjaXRhdGlvbklEIjoiTUVOREVMRVlfQ0lUQVRJT05fNmZlOWRkYTUtYjZhMi00MzVkLWEyNjItZWVkNDI3NzY4ZTcwIiwicHJvcGVydGllcyI6eyJub3RlSW5kZXgiOjB9LCJpc0VkaXRlZCI6ZmFsc2UsIm1hbnVhbE92ZXJyaWRlIjp7ImlzTWFudWFsbHlPdmVycmlkZGVuIjpmYWxzZSwiY2l0ZXByb2NUZXh0IjoiKDY2KSIsIm1hbnVhbE92ZXJyaWRlVGV4dCI6IiJ9LCJjaXRhdGlvbkl0ZW1zIjpb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quot;,&quot;citationItems&quot;:[{&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quot;citationID&quot;:&quot;MENDELEY_CITATION_3679b88a-c4a2-4777-be2c-7447573e6196&quot;,&quot;properties&quot;:{&quot;noteIndex&quot;:0},&quot;isEdited&quot;:false,&quot;manualOverride&quot;:{&quot;isManuallyOverridden&quot;:false,&quot;citeprocText&quot;:&quot;(21,42,44,67,70,71,73,74)&quot;,&quot;manualOverrideText&quot;:&quot;&quot;},&quot;citationTag&quot;:&quot;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fSwiaXNUZW1wb3JhcnkiOmZhbHNlfV19&quot;,&quot;citationItems&quot;:[{&quot;id&quot;:&quot;267a9ab5-cb19-38cb-b32a-621016df74a1&quot;,&quot;itemData&quot;:{&quot;type&quot;:&quot;article-journal&quot;,&quot;id&quot;:&quot;267a9ab5-cb19-38cb-b32a-621016df74a1&quot;,&quot;title&quot;:&quot;Generation of PET attenuation map for whole-body time-of-flight 18F-FDG PET/MRI using a deep neural network trained with simultaneously reconstructed activity and attenuation maps&quot;,&quot;author&quot;:[{&quot;family&quot;:&quot;Hwang&quot;,&quot;given&quot;:&quot;Donghwi&quot;,&quot;parse-names&quot;:false,&quot;dropping-particle&quot;:&quot;&quot;,&quot;non-dropping-particle&quot;:&quot;&quot;},{&quot;family&quot;:&quot;Kang&quot;,&quot;given&quot;:&quot;Seung Kwan&quot;,&quot;parse-names&quot;:false,&quot;dropping-particle&quot;:&quot;&quot;,&quot;non-dropping-particle&quot;:&quot;&quot;},{&quot;family&quot;:&quot;Kim&quot;,&quot;given&quot;:&quot;Kyeong Yun&quot;,&quot;parse-names&quot;:false,&quot;dropping-particle&quot;:&quot;&quot;,&quot;non-dropping-particle&quot;:&quot;&quot;},{&quot;family&quot;:&quot;Seo&quot;,&quot;given&quot;:&quot;Seongho&quot;,&quot;parse-names&quot;:false,&quot;dropping-particle&quot;:&quot;&quot;,&quot;non-dropping-particle&quot;:&quot;&quot;},{&quot;family&quot;:&quot;Paeng&quot;,&quot;given&quot;:&quot;Jin Chul&quot;,&quot;parse-names&quot;:false,&quot;dropping-particle&quot;:&quot;&quot;,&quot;non-dropping-particle&quot;:&quot;&quot;},{&quot;family&quot;:&quot;Lee&quot;,&quot;given&quot;:&quot;Dong Soo&quot;,&quot;parse-names&quot;:false,&quot;dropping-particle&quot;:&quot;&quot;,&quot;non-dropping-particle&quot;:&quot;&quot;},{&quot;family&quot;:&quot;Lee&quot;,&quot;given&quot;:&quot;Jae Sung&quot;,&quot;parse-names&quot;:false,&quot;dropping-particle&quot;:&quot;&quot;,&quot;non-dropping-particle&quot;:&quot;&quot;}],&quot;container-title&quot;:&quot;Journal of Nuclear Medicine&quot;,&quot;DOI&quot;:&quot;10.2967/jnumed.118.219493&quot;,&quot;ISSN&quot;:&quot;2159662X&quot;,&quot;issued&quot;:{&quot;date-parts&quot;:[[2019]]},&quot;abstract&quot;:&quot;We propose a new deep learning–based approach to provide more accurate whole-body PET/MRI attenuation correction than is possible with the Dixon-based 4-segment method. We use activity and attenuation maps estimated using the maximum-likelihood reconstruction of activity and attenuation (MLAA) algorithm as inputs to a convolutional neural network (CNN) to learn a CT-derived attenuation map. Methods: The whole-body 18F-FDG PET/CT scan data of 100 cancer patients (38 men and 62 women; age, 57.3 ± 14.1 y) were retrospectively used for training and testing the CNN. A modified U-net was trained to predict a CT-derived μ-map (μ-CT) from the MLAA-generated activity distribution (l-MLAA) and μ-map (μ-MLAA). We used 1.3 million patches derived from 60 patients’ data for training the CNN, data of 20 others were used as a validation set to prevent overfitting, and the data of the other 20 were used as a test set for the CNN performance analysis. The attenuation maps generated using the proposed method (μ-CNN), μ-MLAA, and 4-segment method (μ-segment) were compared with the μ-CT, a ground truth. We also compared the voxelwise correlation between the activity images reconstructed using ordered-subset expectation maximization with the μ-maps, and the SUVs of primary and metastatic bone lesions obtained by drawing regions of interest on the activity images. Results: The CNN generates less noisy attenuation maps and achieves better bone identification than MLAA. The average Dice similarity coefficient for bone regions between μ-CNN and μ-CT was 0.77, which was significantly higher than that between μ-MLAA and μ-CT (0.36). Also, the CNN result showed the best pixel-by-pixel correlation with the CT-based results and remarkably reduced differences in activity maps in comparison to CT-based attenuation correction. Conclusion: The proposed deep neural network produced a more reliable attenuation map for 511-keV photons than the 4-segment method currently used in whole-body PET/MRI studies.&quot;,&quot;issue&quot;:&quot;8&quot;,&quot;volume&quot;:&quot;60&quot;,&quot;container-title-short&quot;:&quot;&quot;},&quot;isTemporary&quot;:false},{&quot;id&quot;:&quot;022f6713-be34-3d8a-b2d9-1fadde731b25&quot;,&quot;itemData&quot;:{&quot;type&quot;:&quot;paper-conference&quot;,&quot;id&quot;:&quot;022f6713-be34-3d8a-b2d9-1fadde731b25&quot;,&quot;title&quot;:&quot;Federated Learning-based Deep Learning Model for PET Attenuation and Scatter Correction: A Multi-Center Study&quot;,&quot;author&quot;:[{&quot;family&quot;:&quot;Shiri&quot;,&quot;given&quot;:&quot;I&quot;,&quot;parse-names&quot;:false,&quot;dropping-particle&quot;:&quot;&quot;,&quot;non-dropping-particle&quot;:&quot;&quot;},{&quot;family&quot;:&quot;Sadr&quot;,&quot;given&quot;:&quot;A&quot;,&quot;parse-names&quot;:false,&quot;dropping-particle&quot;:&quot;V&quot;,&quot;non-dropping-particle&quot;:&quot;&quot;},{&quot;family&quot;:&quot;Sanaat&quot;,&quot;given&quot;:&quot;A&quot;,&quot;parse-names&quot;:false,&quot;dropping-particle&quot;:&quot;&quot;,&quot;non-dropping-particle&quot;:&quot;&quot;},{&quot;family&quot;:&quot;Ferdowsi&quot;,&quot;given&quot;:&quot;S&quot;,&quot;parse-names&quot;:false,&quot;dropping-particle&quot;:&quot;&quot;,&quot;non-dropping-particle&quot;:&quot;&quot;},{&quot;family&quot;:&quot;Arabi&quot;,&quot;given&quot;:&quot;H&quot;,&quot;parse-names&quot;:false,&quot;dropping-particle&quot;:&quot;&quot;,&quot;non-dropping-particle&quot;:&quot;&quot;},{&quot;family&quot;:&quot;Zaidi&quot;,&quot;given&quot;:&quot;H&quot;,&quot;parse-names&quot;:false,&quot;dropping-particle&quot;:&quot;&quot;,&quot;non-dropping-particle&quot;:&quot;&quot;}],&quot;container-title&quot;:&quot;2021 IEEE Nuclear Science Symposium and Medical Imaging Conference (NSS/MIC)&quot;,&quot;DOI&quot;:&quot;10.1109/NSS/MIC44867.2021.9875813&quot;,&quot;ISBN&quot;:&quot;2577-0829&quot;,&quot;issued&quot;:{&quot;date-parts&quot;:[[2021]]},&quot;page&quot;:&quot;1-3&quot;,&quot;container-title-short&quot;:&quot;&quot;},&quot;isTemporary&quot;:false},{&quot;id&quot;:&quot;b5ee56e7-beb1-352b-8373-2916a04d2be5&quot;,&quot;itemData&quot;:{&quot;type&quot;:&quot;article&quot;,&quot;id&quot;:&quot;b5ee56e7-beb1-352b-8373-2916a04d2be5&quot;,&quot;title&quot;:&quot;Artificial Intelligence–Based Data Corrections for Attenuation and Scatter in Position Emission Tomography and Single-Photon Emission Computed Tomography&quot;,&quot;author&quot;:[{&quot;family&quot;:&quot;McMillan&quot;,&quot;given&quot;:&quot;Alan B.&quot;,&quot;parse-names&quot;:false,&quot;dropping-particle&quot;:&quot;&quot;,&quot;non-dropping-particle&quot;:&quot;&quot;},{&quot;family&quot;:&quot;Bradshaw&quot;,&quot;given&quot;:&quot;Tyler J.&quot;,&quot;parse-names&quot;:false,&quot;dropping-particle&quot;:&quot;&quot;,&quot;non-dropping-particle&quot;:&quot;&quot;}],&quot;container-title&quot;:&quot;PET Clinics&quot;,&quot;container-title-short&quot;:&quot;PET Clin&quot;,&quot;DOI&quot;:&quot;10.1016/j.cpet.2021.06.010&quot;,&quot;ISSN&quot;:&quot;18799809&quot;,&quot;PMID&quot;:&quot;34364816&quot;,&quot;issued&quot;:{&quot;date-parts&quot;:[[2021,10,1]]},&quot;page&quot;:&quot;543-552&quot;,&quot;publisher&quot;:&quot;W.B. Saunders&quot;,&quot;issue&quot;:&quot;4&quot;,&quot;volume&quot;:&quot;16&quot;},&quot;isTemporary&quot;:false},{&quot;id&quot;:&quot;8ebe646b-2d89-35df-a27f-f35e783854fe&quot;,&quot;itemData&quot;:{&quot;type&quot;:&quot;article-journal&quot;,&quot;id&quot;:&quot;8ebe646b-2d89-35df-a27f-f35e783854fe&quot;,&quot;title&quot;:&quot;A deep learning approach for18 f-fdg pet attenuation correction&quot;,&quot;author&quot;:[{&quot;family&quot;:&quot;Liu&quot;,&quot;given&quot;:&quot;Fang&quot;,&quot;parse-names&quot;:false,&quot;dropping-particle&quot;:&quot;&quot;,&quot;non-dropping-particle&quot;:&quot;&quot;},{&quot;family&quot;:&quot;Jang&quot;,&quot;given&quot;:&quot;Hyungseok&quot;,&quot;parse-names&quot;:false,&quot;dropping-particle&quot;:&quot;&quot;,&quot;non-dropping-particle&quot;:&quot;&quot;},{&quot;family&quot;:&quot;Kijowski&quot;,&quot;given&quot;:&quot;Richard&quot;,&quot;parse-names&quot;:false,&quot;dropping-particle&quot;:&quot;&quot;,&quot;non-dropping-particle&quot;:&quot;&quot;},{&quot;family&quot;:&quot;Zhao&quot;,&quot;given&quot;:&quot;Gengyan&quot;,&quot;parse-names&quot;:false,&quot;dropping-particle&quot;:&quot;&quot;,&quot;non-dropping-particle&quot;:&quot;&quot;},{&quot;family&quot;:&quot;Bradshaw&quot;,&quot;given&quot;:&quot;Tyler&quot;,&quot;parse-names&quot;:false,&quot;dropping-particle&quot;:&quot;&quot;,&quot;non-dropping-particle&quot;:&quot;&quot;},{&quot;family&quot;:&quot;McMillan&quot;,&quot;given&quot;:&quot;Alan B.&quot;,&quot;parse-names&quot;:false,&quot;dropping-particle&quot;:&quot;&quot;,&quot;non-dropping-particle&quot;:&quot;&quot;}],&quot;container-title&quot;:&quot;EJNMMI Physics&quot;,&quot;container-title-short&quot;:&quot;EJNMMI Phys&quot;,&quot;DOI&quot;:&quot;10.1186/s40658-018-0225-8&quot;,&quot;ISSN&quot;:&quot;21977364&quot;,&quot;issued&quot;:{&quot;date-parts&quot;:[[2018]]},&quot;abstract&quot;:&quot;Background: To develop and evaluate the feasibility of a data-driven deep learning approach (deepAC) for positron-emission tomography (PET) image attenuation correction without anatomical imaging. A PET attenuation correction pipeline was developed utilizing deep learning to generate continuously valued pseudo-computed tomography (CT) images from uncorrected18 F-fluorodeoxyglucose (18 F-FDG) PET images. A deep convolutional encoder-decoder network was trained to identify tissue contrast in volumetric uncorrected PET images co-registered to CT data. A set of 100 retrospective 3D FDG PET head images was used to train the model. The model was evaluated in another 28 patients by comparing the generated pseudo-CT to the acquired CT using Dice coefficient and mean absolute error (MAE) and finally by comparing reconstructed PET images using the pseudo-CT and acquired CT for attenuation correction. Paired-sample t tests were used for statistical analysis to compare PET reconstruction error using deepAC with CT-based attenuation correction. Results: deepAC produced pseudo-CTs with Dice coefficients of 0.80 ± 0.02 for air, 0.94 ± 0.01 for soft tissue, and 0.75 ± 0.03 for bone and MAE of 111 ± 16 HU relative to the PET/CT dataset. deepAC provides quantitatively accurate18 F-FDG PET results with average errors of less than 1% in most brain regions. Conclusions: We have developed an automated approach (deepAC) that allows generation of a continuously valued pseudo-CT from a single18 F-FDG non-attenuation-corrected (NAC) PET image and evaluated it in PET/CT brain imaging.&quot;,&quot;issue&quot;:&quot;1&quot;,&quot;volume&quot;:&quot;5&quot;},&quot;isTemporary&quot;:false},{&quot;id&quot;:&quot;2ddfc407-c150-38ac-9dab-3388cb30d7a6&quot;,&quot;itemData&quot;:{&quot;type&quot;:&quot;article-journal&quot;,&quot;id&quot;:&quot;2ddfc407-c150-38ac-9dab-3388cb30d7a6&quot;,&quot;title&quot;:&quot;Deep learning MR imaging-based attenuation correction for PET/MR imaging&quot;,&quot;author&quot;:[{&quot;family&quot;:&quot;Liu&quot;,&quot;given&quot;:&quot;Fang&quot;,&quot;parse-names&quot;:false,&quot;dropping-particle&quot;:&quot;&quot;,&quot;non-dropping-particle&quot;:&quot;&quot;},{&quot;family&quot;:&quot;Jang&quot;,&quot;given&quot;:&quot;Hyungseok&quot;,&quot;parse-names&quot;:false,&quot;dropping-particle&quot;:&quot;&quot;,&quot;non-dropping-particle&quot;:&quot;&quot;},{&quot;family&quot;:&quot;Kijowski&quot;,&quot;given&quot;:&quot;Richard&quot;,&quot;parse-names&quot;:false,&quot;dropping-particle&quot;:&quot;&quot;,&quot;non-dropping-particle&quot;:&quot;&quot;},{&quot;family&quot;:&quot;Bradshaw&quot;,&quot;given&quot;:&quot;Tyler&quot;,&quot;parse-names&quot;:false,&quot;dropping-particle&quot;:&quot;&quot;,&quot;non-dropping-particle&quot;:&quot;&quot;},{&quot;family&quot;:&quot;McMillan&quot;,&quot;given&quot;:&quot;Alan B.&quot;,&quot;parse-names&quot;:false,&quot;dropping-particle&quot;:&quot;&quot;,&quot;non-dropping-particle&quot;:&quot;&quot;}],&quot;container-title&quot;:&quot;Radiology&quot;,&quot;container-title-short&quot;:&quot;Radiology&quot;,&quot;DOI&quot;:&quot;10.1148/radiol.2017170700&quot;,&quot;ISSN&quot;:&quot;15271315&quot;,&quot;issued&quot;:{&quot;date-parts&quot;:[[2018]]},&quot;abstract&quot;:&quot;Purpose: To develop and evaluate the feasibility of deep learning approaches for magnetic resonance (MR) imaging-based attenuation correction (AC) (termed deep MRAC) in brain positron emission tomography (PET)/MR imaging. Materials and Methods: A PET/MR imaging AC pipeline was built by using a deep learning approach to generate pseudo computed tomographic (CT) scans from MR images. A deep convolutional auto-encoder network was trained to identify air, bone, and soft tissue in volumetric head MR images coregistered to CT data for training. A set of 30 retrospective three-dimensional T1-weighted head images was used to train the model, which was then evaluated in 10 patients by comparing the generated pseudo CT scan to an acquired CT scan. A prospective study was carried out for utilizing simultaneous PET/MR imaging for five subjects by using the proposed approach. Analysis of covariance and paired-sample t tests were used for statistical analysis to compare PET reconstruction error with deep MRAC and two existing MR imaging-based AC approaches with CT-based AC. Results: Deep MRAC provides an accurate pseudo CT scan with a mean Dice coefficient of 0.971 6 0.005 for air, 0.936 6 0.011 for soft tissue, and 0.803 6 0.021 for bone. Furthermore, deep MRAC provides good PET results, with average errors of less than 1% in most brain regions. Significantly lower PET reconstruction errors were realized with deep MRAC (20.7% 6 1.1) compared with Dixon-based soft-tissue and air segmentation (25.8% 6 3.1) and anatomic CT-based template registration (24.8% 6 2.2). Conclusion: The authors developed an automated approach that allows generation of discrete-valued pseudo CT scans (soft tissue, bone, and air) from a single high-spatial-resolution diagnostic-quality three-dimensional MR image and evaluated it in brain PET/MR imaging. This deep learning approach for MR imaging-based AC provided reduced PET reconstruction error relative to a CT-based standard within the brain compared with current MR imaging- based AC approaches.&quot;,&quot;issue&quot;:&quot;2&quot;,&quot;volume&quot;:&quot;286&quot;},&quot;isTemporary&quot;:false},{&quot;id&quot;:&quot;faf22726-fc06-3cf8-b1f4-c266bc6b45dd&quot;,&quot;itemData&quot;:{&quot;type&quot;:&quot;article-journal&quot;,&quot;id&quot;:&quot;faf22726-fc06-3cf8-b1f4-c266bc6b45dd&quot;,&quot;title&quot;:&quot;Decentralized collaborative multi-institutional PET attenuation and scatter correction using federated deep learning&quot;,&quot;author&quot;:[{&quot;family&quot;:&quot;Shiri&quot;,&quot;given&quot;:&quot;Isaac&quot;,&quot;parse-names&quot;:false,&quot;dropping-particle&quot;:&quot;&quot;,&quot;non-dropping-particle&quot;:&quot;&quot;},{&quot;family&quot;:&quot;Vafaei Sadr&quot;,&quot;given&quot;:&quot;Alireza&quot;,&quot;parse-names&quot;:false,&quot;dropping-particle&quot;:&quot;&quot;,&quot;non-dropping-particle&quot;:&quot;&quot;},{&quot;family&quot;:&quot;Akhavan&quot;,&quot;given&quot;:&quot;Azadeh&quot;,&quot;parse-names&quot;:false,&quot;dropping-particle&quot;:&quot;&quot;,&quot;non-dropping-particle&quot;:&quot;&quot;},{&quot;family&quot;:&quot;Salimi&quot;,&quot;given&quot;:&quot;Yazdan&quot;,&quot;parse-names&quot;:false,&quot;dropping-particle&quot;:&quot;&quot;,&quot;non-dropping-particle&quot;:&quot;&quot;},{&quot;family&quot;:&quot;Sanaat&quot;,&quot;given&quot;:&quot;Amirhossein&quot;,&quot;parse-names&quot;:false,&quot;dropping-particle&quot;:&quot;&quot;,&quot;non-dropping-particle&quot;:&quot;&quot;},{&quot;family&quot;:&quot;Amini&quot;,&quot;given&quot;:&quot;Mehdi&quot;,&quot;parse-names&quot;:false,&quot;dropping-particle&quot;:&quot;&quot;,&quot;non-dropping-particle&quot;:&quot;&quot;},{&quot;family&quot;:&quot;Razeghi&quot;,&quot;given&quot;:&quot;Behrooz&quot;,&quot;parse-names&quot;:false,&quot;dropping-particle&quot;:&quot;&quot;,&quot;non-dropping-particle&quot;:&quot;&quot;},{&quot;family&quot;:&quot;Saberi&quot;,&quot;given&quot;:&quot;Abdollah&quot;,&quot;parse-names&quot;:false,&quot;dropping-particle&quot;:&quot;&quot;,&quot;non-dropping-particle&quot;:&quot;&quot;},{&quot;family&quot;:&quot;Arabi&quot;,&quot;given&quot;:&quot;Hossein&quot;,&quot;parse-names&quot;:false,&quot;dropping-particle&quot;:&quot;&quot;,&quot;non-dropping-particle&quot;:&quot;&quot;},{&quot;family&quot;:&quot;Ferdowsi&quot;,&quot;given&quot;:&quot;Sohrab&quot;,&quot;parse-names&quot;:false,&quot;dropping-particle&quot;:&quot;&quot;,&quot;non-dropping-particle&quot;:&quot;&quot;},{&quot;family&quot;:&quot;Voloshynovskiy&quot;,&quot;given&quot;:&quot;Slava&quot;,&quot;parse-names&quot;:false,&quot;dropping-particle&quot;:&quot;&quot;,&quot;non-dropping-particle&quot;:&quot;&quot;},{&quot;family&quot;:&quot;Gündüz&quot;,&quot;given&quot;:&quot;Deniz&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2-06053-8&quot;,&quot;ISSN&quot;:&quot;16197089&quot;,&quot;PMID&quot;:&quot;36508026&quot;,&quot;issued&quot;:{&quot;date-parts&quot;:[[2023,3,1]]},&quot;page&quot;:&quot;1034-1050&quot;,&quot;abstract&quot;:&quot;Purpose: Attenuation correction and scatter compensation (AC/SC) are two main steps toward quantitative PET imaging, which remain challenging in PET-only and PET/MRI systems. These can be effectively tackled via deep learning (DL) methods. However, trustworthy, and generalizable DL models commonly require well-curated, heterogeneous, and large datasets from multiple clinical centers. At the same time, owing to legal/ethical issues and privacy concerns, forming a large collective, centralized dataset poses significant challenges. In this work, we aimed to develop a DL-based model in a multicenter setting without direct sharing of data using federated learning (FL) for AC/SC of PET images. Methods: Non-attenuation/scatter corrected and CT-based attenuation/scatter corrected (CT-ASC) 18F-FDG PET images of 300 patients were enrolled in this study. The dataset consisted of 6 different centers, each with 50 patients, with scanner, image acquisition, and reconstruction protocols varying across the centers. CT-based ASC PET images served as the standard reference. All images were reviewed to include high-quality and artifact-free PET images. Both corrected and uncorrected PET images were converted to standardized uptake values (SUVs). We used a modified nested U-Net utilizing residual U-block in a U-shape architecture. We evaluated two FL models, namely sequential (FL-SQ) and parallel (FL-PL) and compared their performance with the baseline centralized (CZ) learning model wherein the data were pooled to one server, as well as center-based (CB) models where for each center the model was built and evaluated separately. Data from each center were divided to contribute to training (30 patients), validation (10 patients), and test sets (10 patients). Final evaluations and reports were performed on 60 patients (10 patients from each center). Results: In terms of percent SUV absolute relative error (ARE%), both FL-SQ (CI:12.21–14.81%) and FL-PL (CI:11.82–13.84%) models demonstrated excellent agreement with the centralized framework (CI:10.32–12.00%), while FL-based algorithms improved model performance by over 11% compared to CB training strategy (CI: 22.34–26.10%). Furthermore, the Mann–Whitney test between different strategies revealed no significant differences between CZ and FL-based algorithms (p-value &gt; 0.05) in center-categorized mode. At the same time, a significant difference was observed between the different training approaches on the overall dataset (p-value &lt; 0.05). In addition, voxel-wise comparison, with respect to reference CT-ASC, exhibited similar performance for images predicted by CZ (R2 = 0.94), FL-SQ (R2 = 0.93), and FL-PL (R2 = 0.92), while CB model achieved a far lower coefficient of determination (R2 = 0.74). Despite the strong correlations between CZ and FL-based methods compared to reference CT-ASC, a slight underestimation of predicted voxel values was observed. Conclusion: Deep learning-based models provide promising results toward quantitative PET image reconstruction. Specifically, we developed two FL models and compared their performance with center-based and centralized models. The proposed FL-based models achieved higher performance compared to center-based models, comparable with centralized models. Our work provided strong empirical evidence that the FL framework can fully benefit from the generalizability and robustness of DL models used for AC/SC in PET, while obviating the need for the direct sharing of datasets between clinical imaging centers.&quot;,&quot;publisher&quot;:&quot;Springer Science and Business Media Deutschland GmbH&quot;,&quot;issue&quot;:&quot;4&quot;,&quot;volume&quot;:&quot;50&quot;},&quot;isTemporary&quot;:false},{&quot;id&quot;:&quot;e07de771-3d45-370c-abb8-8796a873b9c7&quot;,&quot;itemData&quot;:{&quot;type&quot;:&quot;article&quot;,&quot;id&quot;:&quot;e07de771-3d45-370c-abb8-8796a873b9c7&quot;,&quot;title&quot;:&quot;A Review of Deep-Learning-Based Approaches for Attenuation Correction in Positron Emission Tomography&quot;,&quot;author&quot;:[{&quot;family&quot;:&quot;Lee&quot;,&quot;given&quot;:&quot;Jae Sung&quot;,&quot;parse-names&quot;:false,&quot;dropping-particle&quot;:&quot;&quot;,&quot;non-dropping-particle&quot;:&quot;&quot;}],&quot;container-title&quot;:&quot;IEEE Transactions on Radiation and Plasma Medical Sciences&quot;,&quot;container-title-short&quot;:&quot;IEEE Trans Radiat Plasma Med Sci&quot;,&quot;DOI&quot;:&quot;10.1109/TRPMS.2020.3009269&quot;,&quot;ISSN&quot;:&quot;24697311&quot;,&quot;issued&quot;:{&quot;date-parts&quot;:[[2021]]},&quot;abstract&quot;:&quot;Attenuation correction (AC) is essential for the generation of artifact-free and quantitatively accurate positron emission tomography (PET) images. PET AC based on computed tomography (CT) frequently results in artifacts in attenuation-corrected PET images, and these artifacts mainly originate from CT artifacts and PET-CT mismatches. The AC in PET combined with a magnetic resonance imaging (MRI) scanner (PET/MRI) is more complex than PET/CT, given that MR images do not provide direct information on high-energy photon attenuation. Deep-learning (DL)-based methods for the improvement of PET AC have received significant research attention as alternatives to conventional AC methods. Many DL studies were focused on the transformation of MR images into synthetic pseudo-CT or attenuation maps. Alternative approaches that are not dependent on the anatomical images (CT or MRI) can overcome the limitations related to current CT-and MRI-based ACs and allow for more accurate PET quantification in stand-Alone PET scanners for the realization of low radiation doses. In this article, a review is presented on the limitations of the PET AC in current dual-modality PET/CT and PET/MRI scanners, in addition to the current status and progress of DL-based approaches, for the realization of improved performance of PET AC.&quot;,&quot;issue&quot;:&quot;2&quot;,&quot;volume&quot;:&quot;5&quot;},&quot;isTemporary&quot;:false},{&quot;id&quot;:&quot;9fe5d7df-20f4-3244-8686-3cdcc99a88c6&quot;,&quot;itemData&quot;:{&quot;type&quot;:&quot;article-journal&quot;,&quot;id&quot;:&quot;9fe5d7df-20f4-3244-8686-3cdcc99a88c6&quot;,&quot;title&quot;:&quot;Impact of improved attenuation correction on 18F-FDG PET/MR hybrid imaging of the heart&quot;,&quot;author&quot;:[{&quot;family&quot;:&quot;Lindemann&quot;,&quot;given&quot;:&quot;Maike E.&quot;,&quot;parse-names&quot;:false,&quot;dropping-particle&quot;:&quot;&quot;,&quot;non-dropping-particle&quot;:&quot;&quot;},{&quot;family&quot;:&quot;Nensa&quot;,&quot;given&quot;:&quot;Felix&quot;,&quot;parse-names&quot;:false,&quot;dropping-particle&quot;:&quot;&quot;,&quot;non-dropping-particle&quot;:&quot;&quot;},{&quot;family&quot;:&quot;Quick&quot;,&quot;given&quot;:&quot;Harald H.&quot;,&quot;parse-names&quot;:false,&quot;dropping-particle&quot;:&quot;&quot;,&quot;non-dropping-particle&quot;:&quot;&quot;}],&quot;container-title&quot;:&quot;PLoS ONE&quot;,&quot;container-title-short&quot;:&quot;PLoS One&quot;,&quot;DOI&quot;:&quot;10.1371/journal.pone.0214095&quot;,&quot;ISSN&quot;:&quot;19326203&quot;,&quot;issued&quot;:{&quot;date-parts&quot;:[[2019]]},&quot;abstract&quot;:&quot;Purpose The aim of this study was to evaluate and quantify the effect of improved attenuation correction (AC) including bone segmentation and truncation correction on 18F-Fluordesoxyglu-cose cardiac positron emission tomography/magnetic resonance (PET/MR) imaging. Methods PET data of 32 cardiac PET/MR datasets were reconstructed with three different AC-maps (1. Dixon-VIBE only, 2. HUGE truncation correction and bone segmentation, 3. MLAA). The Dixon-VIBE AC-maps served as reference of reconstructed PET data. 17-segment short-axis polar plots of the left ventricle were analyzed regarding the impact of each of the three AC methods on PET quantification in cardiac PET/MR imaging. Non-AC PET images were segmented to specify the amount of truncation in the Dixon-VIBE AC-map serving as a reference. All AC-maps were evaluated for artifacts. Results Using HUGE + bone AC results in a homogeneous gain of ca. 6% and for MLAA 8% of PET signal distribution across the myocardium of the left ventricle over all patients compared to Dixon-VIBE AC only. Maximal relative differences up to 18% were observed in segment 17 (apex). The body volume truncation of -12.7 ± 7.1% compared to the segmented non-AC PET images using the Dixon-VIBE AC method was reduced to -1.9 ± 3.9% using HUGE and 7.8 ± 8.3% using MLAA. In each patient, a systematic overestimation in AC-map volume was observed when applying MLAA. Quantitative impact of artifacts showed regional differences up to 6% within single segments of the myocardium. Conclusions Improved AC including bone segmentation and truncation correction in cardiac PET/MR imaging is important to ensure best possible diagnostic quality and PET quantification. The results exhibited an overestimation of AC-map volume using MLAA, while HUGE resulted in a more realistic body contouring. Incorporation of bone segmentation into the Dixon-VIBE AC-map resulted in homogeneous gain in PET signal distribution across the myocardium. The majority of observed AC-map artifacts did not significantly affect the quantitative assessment of the myocardium.&quot;,&quot;issue&quot;:&quot;3&quot;,&quot;volume&quot;:&quot;14&quot;},&quot;isTemporary&quot;:false}]},{&quot;citationID&quot;:&quot;MENDELEY_CITATION_92c6efad-ca2c-45a6-9cc4-4f6bf80cc12d&quot;,&quot;properties&quot;:{&quot;noteIndex&quot;:0},&quot;isEdited&quot;:false,&quot;manualOverride&quot;:{&quot;isManuallyOverridden&quot;:false,&quot;citeprocText&quot;:&quot;(40,41,66,73,75,76)&quot;,&quot;manualOverrideText&quot;:&quot;&quot;},&quot;citationTag&quot;:&quot;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&quot;,&quot;citationItems&quot;:[{&quot;id&quot;:&quot;516e4675-912f-366d-a44f-80b17c0d33f2&quot;,&quot;itemData&quot;:{&quot;type&quot;:&quot;article-journal&quot;,&quot;id&quot;:&quot;516e4675-912f-366d-a44f-80b17c0d33f2&quot;,&quot;title&quot;:&quot;Direct attenuation correction of brain PET images using only emission data via a deep convolutional encoder-decoder (Deep-DAC)&quot;,&quot;author&quot;:[{&quot;family&quot;:&quot;Shiri&quot;,&quot;given&quot;:&quot;Isaac&quot;,&quot;parse-names&quot;:false,&quot;dropping-particle&quot;:&quot;&quot;,&quot;non-dropping-particle&quot;:&quot;&quot;},{&quot;family&quot;:&quot;Ghafarian&quot;,&quot;given&quot;:&quot;Pardis&quot;,&quot;parse-names&quot;:false,&quot;dropping-particle&quot;:&quot;&quot;,&quot;non-dropping-particle&quot;:&quot;&quot;},{&quot;family&quot;:&quot;Geramifar&quot;,&quot;given&quot;:&quot;Parham&quot;,&quot;parse-names&quot;:false,&quot;dropping-particle&quot;:&quot;&quot;,&quot;non-dropping-particle&quot;:&quot;&quot;},{&quot;family&quot;:&quot;Leung&quot;,&quot;given&quot;:&quot;Kevin Ho Yin&quot;,&quot;parse-names&quot;:false,&quot;dropping-particle&quot;:&quot;&quot;,&quot;non-dropping-particle&quot;:&quot;&quot;},{&quot;family&quot;:&quot;Ghelichoghli&quot;,&quot;given&quot;:&quot;Mostafa&quot;,&quot;parse-names&quot;:false,&quot;dropping-particle&quot;:&quot;&quot;,&quot;non-dropping-particle&quot;:&quot;&quot;},{&quot;family&quot;:&quot;Oveisi&quot;,&quot;given&quot;:&quot;Mehrdad&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container-title&quot;:&quot;European Radiology&quot;,&quot;container-title-short&quot;:&quot;Eur Radiol&quot;,&quot;DOI&quot;:&quot;10.1007/s00330-019-06229-1&quot;,&quot;ISSN&quot;:&quot;14321084&quot;,&quot;PMID&quot;:&quot;31227879&quot;,&quot;issued&quot;:{&quot;date-parts&quot;:[[2019,12,1]]},&quot;page&quot;:&quot;6867-6879&quot;,&quot;abstract&quot;:&quot;Objective: To obtain attenuation-corrected PET images directly from non-attenuation-corrected images using a convolutional encoder-decoder network. Methods: Brain PET images from 129 patients were evaluated. The network was designed to map non-attenuation-corrected (NAC) images to pixel-wise continuously valued measured attenuation-corrected (MAC) PET images via an encoder-decoder architecture. Image quality was evaluated using various evaluation metrics. Image quantification was assessed for 19 radiomic features in 83 brain regions as delineated using the Hammersmith atlas (n30r83). Reliability of measurements was determined using pixel-wise relative errors (RE; %) for radiomic feature values in reference MAC PET images. Results: Peak signal-to-noise ratio (PSNR) and structural similarity index metric (SSIM) values were 39.2 ± 3.65 and 0.989 ± 0.006 for the external validation set, respectively. RE (%) of SUVmean was − 0.10 ± 2.14 for all regions, and only 3 of 83 regions depicted significant differences. However, the mean RE (%) of this region was 0.02 (range, − 0.83 to 1.18). SUVmax had mean RE (%) of − 3.87 ± 2.84 for all brain regions, and 17 regions in the brain depicted significant differences with respect to MAC images with a mean RE of − 3.99 ± 2.11 (range, − 8.46 to 0.76). Homogeneity amongst Haralick-based radiomic features had the highest number (20) of regions with significant differences with a mean RE (%) of 7.22 ± 2.99. Conclusions: Direct AC of PET images using deep convolutional encoder-decoder networks is a promising technique for brain PET images. The proposed deep learning method shows significant potential for emission-based AC in PET images with applications in PET/MRI and dedicated brain PET scanners. Key Points: • We demonstrate direct emission-based attenuation correction of PET images without using anatomical information. • We performed radiomics analysis of 83 brain regions to show robustness of direct attenuation correction of PET images. • Deep learning methods have significant promise for emission-based attenuation correction in PET images with potential applications in PET/MRI and dedicated brain PET scanners.&quot;,&quot;publisher&quot;:&quot;Springer Verlag&quot;,&quot;issue&quot;:&quot;12&quot;,&quot;volume&quot;:&quot;29&quot;},&quot;isTemporary&quot;:false},{&quot;id&quot;:&quot;4f388f0f-ad8c-3208-af0b-1a8d1c088ef1&quot;,&quot;itemData&quot;:{&quot;type&quot;:&quot;article-journal&quot;,&quot;id&quot;:&quot;4f388f0f-ad8c-3208-af0b-1a8d1c088ef1&quot;,&quot;title&quot;:&quot;Independent attenuation correction of whole body [18F]FDG-PET using a deep learning approach with Generative Adversarial Networks&quot;,&quot;author&quot;:[{&quot;family&quot;:&quot;Armanious&quot;,&quot;given&quot;:&quot;Karim&quot;,&quot;parse-names&quot;:false,&quot;dropping-particle&quot;:&quot;&quot;,&quot;non-dropping-particle&quot;:&quot;&quot;},{&quot;family&quot;:&quot;Hepp&quot;,&quot;given&quot;:&quot;Tobias&quot;,&quot;parse-names&quot;:false,&quot;dropping-particle&quot;:&quot;&quot;,&quot;non-dropping-particle&quot;:&quot;&quot;},{&quot;family&quot;:&quot;Küstner&quot;,&quot;given&quot;:&quot;Thomas&quot;,&quot;parse-names&quot;:false,&quot;dropping-particle&quot;:&quot;&quot;,&quot;non-dropping-particle&quot;:&quot;&quot;},{&quot;family&quot;:&quot;Dittmann&quot;,&quot;given&quot;:&quot;Helmut&quot;,&quot;parse-names&quot;:false,&quot;dropping-particle&quot;:&quot;&quot;,&quot;non-dropping-particle&quot;:&quot;&quot;},{&quot;family&quot;:&quot;Nikolaou&quot;,&quot;given&quot;:&quot;Konstantin&quot;,&quot;parse-names&quot;:false,&quot;dropping-particle&quot;:&quot;&quot;,&quot;non-dropping-particle&quot;:&quot;&quot;},{&quot;family&quot;:&quot;Fougère&quot;,&quot;given&quot;:&quot;Christian&quot;,&quot;parse-names&quot;:false,&quot;dropping-particle&quot;:&quot;&quot;,&quot;non-dropping-particle&quot;:&quot;La&quot;},{&quot;family&quot;:&quot;Yang&quot;,&quot;given&quot;:&quot;Bin&quot;,&quot;parse-names&quot;:false,&quot;dropping-particle&quot;:&quot;&quot;,&quot;non-dropping-particle&quot;:&quot;&quot;},{&quot;family&quot;:&quot;Gatidis&quot;,&quot;given&quot;:&quot;Sergios&quot;,&quot;parse-names&quot;:false,&quot;dropping-particle&quot;:&quot;&quot;,&quot;non-dropping-particle&quot;:&quot;&quot;}],&quot;container-title&quot;:&quot;EJNMMI Research&quot;,&quot;container-title-short&quot;:&quot;EJNMMI Res&quot;,&quot;DOI&quot;:&quot;10.1186/s13550-020-00644-y&quot;,&quot;ISSN&quot;:&quot;2191219X&quot;,&quot;issued&quot;:{&quot;date-parts&quot;:[[2020]]},&quot;abstract&quot;:&quot;Background: Attenuation correction (AC) of PET data is usually performed using a second imaging for the generation of attenuation maps. In certain situations however—when CT- or MR-derived attenuation maps are corrupted or CT acquisition solely for the purpose of AC shall be avoided—it would be of value to have the possibility of obtaining attenuation maps only based on PET information. The purpose of this study was to thus develop, implement, and evaluate a deep learning-based method for whole body [18F]FDG-PET AC which is independent of other imaging modalities for acquiring the attenuation map. Methods: The proposed method is investigated on whole body [18F]FDG-PET data using a Generative Adversarial Networks (GAN) deep learning framework. It is trained to generate pseudo CT images (CTGAN) based on paired training data of non-attenuation corrected PET data (PETNAC) and corresponding CT data. Generated pseudo CTs are then used for subsequent PET AC. One hundred data sets of whole body PETNAC and corresponding CT were used for training. Twenty-five PET/CT examinations were used as test data sets (not included in training). On these test data sets, AC of PET was performed using the acquired CT as well as CTGAN resulting in the corresponding PET data sets PETAC and PETGAN. CTGAN and PETGAN were evaluated qualitatively by visual inspection and by visual analysis of color-coded difference maps. Quantitative analysis was performed by comparison of organ and lesion SUVs between PETAC and PETGAN. Results: Qualitative analysis revealed no major SUV deviations on PETGAN for most anatomic regions; visually detectable deviations were mainly observed along the diaphragm and the lung border. Quantitative analysis revealed mean percent deviations of SUVs on PETGAN of − 0.8 ± 8.6% over all organs (range [− 30.7%, + 27.1%]). Mean lesion SUVs showed a mean deviation of 0.9 ± 9.2% (range [− 19.6%, + 29.2%]). Conclusion: Independent AC of whole body [18F]FDG-PET is feasible using the proposed deep learning approach yielding satisfactory PET quantification accuracy. Further clinical validation is necessary prior to implementation in clinical routine applications.&quot;,&quot;publisher&quot;:&quot;Springer&quot;,&quot;issue&quot;:&quot;1&quot;,&quot;volume&quot;:&quot;10&quot;},&quot;isTemporary&quot;:false},{&quot;id&quot;:&quot;12efffc7-028b-343a-99a3-0dd6a64b9f50&quot;,&quot;itemData&quot;:{&quot;type&quot;:&quot;article-journal&quot;,&quot;id&quot;:&quot;12efffc7-028b-343a-99a3-0dd6a64b9f50&quot;,&quot;title&quot;:&quot;Enhanced direct joint attenuation and scatter correction of whole-body PET images via context-aware deep networks&quot;,&quot;author&quot;:[{&quot;family&quot;:&quot;Izadi&quot;,&quot;given&quot;:&quot;Saeed&quot;,&quot;parse-names&quot;:false,&quot;dropping-particle&quot;:&quot;&quot;,&quot;non-dropping-particle&quot;:&quot;&quot;},{&quot;family&quot;:&quot;Shiri&quot;,&quot;given&quot;:&quot;Isaac&quot;,&quot;parse-names&quot;:false,&quot;dropping-particle&quot;:&quot;&quot;,&quot;non-dropping-particle&quot;:&quot;&quot;},{&quot;family&quot;:&quot;F. Uribe&quot;,&quot;given&quot;:&quot;Carlos&quot;,&quot;parse-names&quot;:false,&quot;dropping-particle&quot;:&quot;&quot;,&quot;non-dropping-particle&quot;:&quot;&quot;},{&quot;family&quot;:&quot;Geramifar&quot;,&quot;given&quot;:&quot;Parham&quot;,&quot;parse-names&quot;:false,&quot;dropping-particle&quot;:&quot;&quot;,&quot;non-dropping-particle&quot;:&quot;&quot;},{&quot;family&quot;:&quot;Zaidi&quot;,&quot;given&quot;:&quot;Habib&quot;,&quot;parse-names&quot;:false,&quot;dropping-particle&quot;:&quot;&quot;,&quot;non-dropping-particle&quot;:&quot;&quot;},{&quot;family&quot;:&quot;Rahmim&quot;,&quot;given&quot;:&quot;Arman&quot;,&quot;parse-names&quot;:false,&quot;dropping-particle&quot;:&quot;&quot;,&quot;non-dropping-particle&quot;:&quot;&quot;},{&quot;family&quot;:&quot;Hamarneh&quot;,&quot;given&quot;:&quot;Ghassan&quot;,&quot;parse-names&quot;:false,&quot;dropping-particle&quot;:&quot;&quot;,&quot;non-dropping-particle&quot;:&quot;&quot;}],&quot;container-title&quot;:&quot;Zeitschrift fur Medizinische Physik&quot;,&quot;container-title-short&quot;:&quot;Z Med Phys&quot;,&quot;DOI&quot;:&quot;10.1016/j.zemedi.2024.01.002&quot;,&quot;ISSN&quot;:&quot;18764436&quot;,&quot;PMID&quot;:&quot;38302292&quot;,&quot;issued&quot;:{&quot;date-parts&quot;:[[2024]]},&quot;abstract&quot;:&quot;In positron emission tomography (PET), attenuation and scatter corrections are necessary steps toward accurate quantitative reconstruction of the radiopharmaceutical distribution. Inspired by recent advances in deep learning, many algorithms based on convolutional neural networks have been proposed for automatic attenuation and scatter correction, enabling applications to CT-less or MR-less PET scanners to improve performance in the presence of CT-related artifacts. A known characteristic of PET imaging is to have varying tracer uptakes for various patients and/or anatomical regions. However, existing deep learning-based algorithms utilize a fixed model across different subjects and/or anatomical regions during inference, which could result in spurious outputs. In this work, we present a novel deep learning-based framework for the direct reconstruction of attenuation and scatter-corrected PET from non-attenuation-corrected images in the absence of structural information in the inference. To deal with inter-subject and intra-subject uptake variations in PET imaging, we propose a novel model to perform subject- and region-specific filtering through modulating the convolution kernels in accordance to the contextual coherency within the neighboring slices. This way, the context-aware convolution can guide the composition of intermediate features in favor of regressing input-conditioned and/or region-specific tracer uptakes. We also utilized a large cohort of 910 whole-body studies for training and evaluation purposes, which is more than one order of magnitude larger than previous works. In our experimental studies, qualitative assessments showed that our proposed CT-free method is capable of producing corrected PET images that accurately resemble ground truth images corrected with the aid of CT scans. For quantitative assessments, we evaluated our proposed method over 112 held-out subjects and achieved an absolute relative error of 14.30±3.88% and a relative error of -2.11%±2.73% in whole-body.&quot;,&quot;publisher&quot;:&quot;Elsevier GmbH&quot;},&quot;isTemporary&quot;:false},{&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quot;id&quot;:&quot;1e0dd43a-cd9e-3d2f-bf39-9bb231a1ad07&quot;,&quot;itemData&quot;:{&quot;type&quot;:&quot;article-journal&quot;,&quot;id&quot;:&quot;1e0dd43a-cd9e-3d2f-bf39-9bb231a1ad07&quot;,&quot;title&quot;:&quot;Ct-less direct correction of attenuation and scatter in the image space using deep learning for whole-body fdg pet: Potential benefits and pitfalls&quot;,&quot;author&quot;:[{&quot;family&quot;:&quot;Yang&quot;,&quot;given&quot;:&quot;Jaewon&quot;,&quot;parse-names&quot;:false,&quot;dropping-particle&quot;:&quot;&quot;,&quot;non-dropping-particle&quot;:&quot;&quot;},{&quot;family&quot;:&quot;Sohn&quot;,&quot;given&quot;:&quot;Jae Ho&quot;,&quot;parse-names&quot;:false,&quot;dropping-particle&quot;:&quot;&quot;,&quot;non-dropping-particle&quot;:&quot;&quot;},{&quot;family&quot;:&quot;Behr&quot;,&quot;given&quot;:&quot;Spencer C.&quot;,&quot;parse-names&quot;:false,&quot;dropping-particle&quot;:&quot;&quot;,&quot;non-dropping-particle&quot;:&quot;&quot;},{&quot;family&quot;:&quot;Gullberg&quot;,&quot;given&quot;:&quot;Grant T.&quot;,&quot;parse-names&quot;:false,&quot;dropping-particle&quot;:&quot;&quot;,&quot;non-dropping-particle&quot;:&quot;&quot;},{&quot;family&quot;:&quot;Seo&quot;,&quot;given&quot;:&quot;Youngho&quot;,&quot;parse-names&quot;:false,&quot;dropping-particle&quot;:&quot;&quot;,&quot;non-dropping-particle&quot;:&quot;&quot;}],&quot;container-title&quot;:&quot;Radiology: Artificial Intelligence&quot;,&quot;container-title-short&quot;:&quot;Radiol Artif Intell&quot;,&quot;DOI&quot;:&quot;10.1148/ryai.2020200137&quot;,&quot;ISSN&quot;:&quot;26386100&quot;,&quot;issued&quot;:{&quot;date-parts&quot;:[[2021,3,1]]},&quot;abstract&quot;:&quot;Purpose: To demonstrate the feasibility of CT-less attenuation and scatter correction (ASC) in the image space using deep learning for whole-body PET, with a focus on the potential benefits and pitfalls. Materials and Methods: In this retrospective study, 110 whole-body fluorodeoxyglucose (FDG) PET/CT studies acquired in 107 patients (mean age ± standard deviation, 58 years ± 18; age range, 11–92 years; 72 females) from February 2016 through January 2018 were randomly collected. A total of 37.3% (41 of 110) of the studies showed metastases, with diverse FDG PET findings throughout the whole body. A U-Net–based network was developed for directly transforming noncorrected PET (PETNC ) into attenuation-and scatter-corrected PET (PETASC ). Deep learning–corrected PET (PETDL ) images were quantitatively evaluated by using the standardized uptake value (SUV) of the normalized root mean square error, the peak signal-to-noise ratio, and the structural similarity index, in addition to a joint histogram for statistical analysis. Qualitative reviews by radiologists revealed the potential benefits and pitfalls of this correction method. Results: The normalized root mean square error (0.21 ± 0.05 [mean SUV ± standard deviation]), mean peak signal-to-noise ratio (36.3 ± 3.0), mean structural similarity index (0.98 ± 0.01), and voxelwise correlation (97.62%) of PETDL demonstrated quantitatively high similarity with PETASC . Radiologist reviews revealed the overall quality of PETDL . The potential benefits of PETDL include a radiation dose reduction on follow-up scans and artifact removal in the regions with attenuation correction– and scatter correction–based artifacts. The pitfalls involve potential false-negative results due to blurring or missing lesions or false-positive results due to pseudo–low-uptake patterns. Conclusion: Deep learning–based direct ASC at whole-body PET is feasible and potentially can be used to overcome the current limitations of CT-based approaches, benefiting patients who are sensitive to radiation from CT.&quot;,&quot;publisher&quot;:&quot;Radiological Society of North America Inc.&quot;,&quot;issue&quot;:&quot;2&quot;,&quot;volume&quot;:&quot;3&quot;},&quot;isTemporary&quot;:false},{&quot;id&quot;:&quot;267a9ab5-cb19-38cb-b32a-621016df74a1&quot;,&quot;itemData&quot;:{&quot;type&quot;:&quot;article-journal&quot;,&quot;id&quot;:&quot;267a9ab5-cb19-38cb-b32a-621016df74a1&quot;,&quot;title&quot;:&quot;Generation of PET attenuation map for whole-body time-of-flight 18F-FDG PET/MRI using a deep neural network trained with simultaneously reconstructed activity and attenuation maps&quot;,&quot;author&quot;:[{&quot;family&quot;:&quot;Hwang&quot;,&quot;given&quot;:&quot;Donghwi&quot;,&quot;parse-names&quot;:false,&quot;dropping-particle&quot;:&quot;&quot;,&quot;non-dropping-particle&quot;:&quot;&quot;},{&quot;family&quot;:&quot;Kang&quot;,&quot;given&quot;:&quot;Seung Kwan&quot;,&quot;parse-names&quot;:false,&quot;dropping-particle&quot;:&quot;&quot;,&quot;non-dropping-particle&quot;:&quot;&quot;},{&quot;family&quot;:&quot;Kim&quot;,&quot;given&quot;:&quot;Kyeong Yun&quot;,&quot;parse-names&quot;:false,&quot;dropping-particle&quot;:&quot;&quot;,&quot;non-dropping-particle&quot;:&quot;&quot;},{&quot;family&quot;:&quot;Seo&quot;,&quot;given&quot;:&quot;Seongho&quot;,&quot;parse-names&quot;:false,&quot;dropping-particle&quot;:&quot;&quot;,&quot;non-dropping-particle&quot;:&quot;&quot;},{&quot;family&quot;:&quot;Paeng&quot;,&quot;given&quot;:&quot;Jin Chul&quot;,&quot;parse-names&quot;:false,&quot;dropping-particle&quot;:&quot;&quot;,&quot;non-dropping-particle&quot;:&quot;&quot;},{&quot;family&quot;:&quot;Lee&quot;,&quot;given&quot;:&quot;Dong Soo&quot;,&quot;parse-names&quot;:false,&quot;dropping-particle&quot;:&quot;&quot;,&quot;non-dropping-particle&quot;:&quot;&quot;},{&quot;family&quot;:&quot;Lee&quot;,&quot;given&quot;:&quot;Jae Sung&quot;,&quot;parse-names&quot;:false,&quot;dropping-particle&quot;:&quot;&quot;,&quot;non-dropping-particle&quot;:&quot;&quot;}],&quot;container-title&quot;:&quot;Journal of Nuclear Medicine&quot;,&quot;DOI&quot;:&quot;10.2967/jnumed.118.219493&quot;,&quot;ISSN&quot;:&quot;2159662X&quot;,&quot;issued&quot;:{&quot;date-parts&quot;:[[2019]]},&quot;abstract&quot;:&quot;We propose a new deep learning–based approach to provide more accurate whole-body PET/MRI attenuation correction than is possible with the Dixon-based 4-segment method. We use activity and attenuation maps estimated using the maximum-likelihood reconstruction of activity and attenuation (MLAA) algorithm as inputs to a convolutional neural network (CNN) to learn a CT-derived attenuation map. Methods: The whole-body 18F-FDG PET/CT scan data of 100 cancer patients (38 men and 62 women; age, 57.3 ± 14.1 y) were retrospectively used for training and testing the CNN. A modified U-net was trained to predict a CT-derived μ-map (μ-CT) from the MLAA-generated activity distribution (l-MLAA) and μ-map (μ-MLAA). We used 1.3 million patches derived from 60 patients’ data for training the CNN, data of 20 others were used as a validation set to prevent overfitting, and the data of the other 20 were used as a test set for the CNN performance analysis. The attenuation maps generated using the proposed method (μ-CNN), μ-MLAA, and 4-segment method (μ-segment) were compared with the μ-CT, a ground truth. We also compared the voxelwise correlation between the activity images reconstructed using ordered-subset expectation maximization with the μ-maps, and the SUVs of primary and metastatic bone lesions obtained by drawing regions of interest on the activity images. Results: The CNN generates less noisy attenuation maps and achieves better bone identification than MLAA. The average Dice similarity coefficient for bone regions between μ-CNN and μ-CT was 0.77, which was significantly higher than that between μ-MLAA and μ-CT (0.36). Also, the CNN result showed the best pixel-by-pixel correlation with the CT-based results and remarkably reduced differences in activity maps in comparison to CT-based attenuation correction. Conclusion: The proposed deep neural network produced a more reliable attenuation map for 511-keV photons than the 4-segment method currently used in whole-body PET/MRI studies.&quot;,&quot;issue&quot;:&quot;8&quot;,&quot;volume&quot;:&quot;60&quot;,&quot;container-title-short&quot;:&quot;&quot;},&quot;isTemporary&quot;:false}]},{&quot;citationID&quot;:&quot;MENDELEY_CITATION_309451b7-cada-482b-8092-5dd12e423789&quot;,&quot;properties&quot;:{&quot;noteIndex&quot;:0},&quot;isEdited&quot;:false,&quot;manualOverride&quot;:{&quot;isManuallyOverridden&quot;:false,&quot;citeprocText&quot;:&quot;(33,77,78)&quot;,&quot;manualOverrideText&quot;:&quot;&quot;},&quot;citationTag&quot;:&quot;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&quot;,&quot;citationItems&quot;:[{&quot;id&quot;:&quot;1254e5ab-9043-310f-bfa2-a6e50e58703c&quot;,&quot;itemData&quot;:{&quot;type&quot;:&quot;article-journal&quot;,&quot;id&quot;:&quot;1254e5ab-9043-310f-bfa2-a6e50e58703c&quot;,&quot;title&quot;:&quot;Modified kernel MLAA using autoencoder for PET-enabled dual-energy CT&quot;,&quot;author&quot;:[{&quot;family&quot;:&quot;Li&quot;,&quot;given&quot;:&quot;Siqi&quot;,&quot;parse-names&quot;:false,&quot;dropping-particle&quot;:&quot;&quot;,&quot;non-dropping-particle&quot;:&quot;&quot;},{&quot;family&quot;:&quot;Wang&quot;,&quot;given&quot;:&quot;Guobao&quot;,&quot;parse-names&quot;:false,&quot;dropping-particle&quot;:&quot;&quot;,&quot;non-dropping-particle&quot;:&quot;&quot;}],&quot;container-title&quot;:&quot;Philosophical Transactions of the Royal Society A: Mathematical, Physical and Engineering Sciences&quot;,&quot;DOI&quot;:&quot;10.1098/rsta.2020.0204&quot;,&quot;ISSN&quot;:&quot;1364503X&quot;,&quot;issued&quot;:{&quot;date-parts&quot;:[[2021]]},&quot;abstract&quot;:&quot;Combined use of PET and dual-energy CT provides complementary information for multi-parametric imaging. PET-enabled dual-energy CT combines a low-energy X-ray CT image with a high-energy γ-ray CT (GCT) image reconstructed from time-of-flight PET emission data to enable dual-energy CT material decomposition on a PET/CT scanner. The maximum-likelihood attenuation and activity (MLAA) algorithm has been used for GCT reconstruction but suffers from noise. Kernel MLAA exploits an X-ray CT image prior through the kernel framework to guide GCT reconstruction and has demonstrated substantial improvements in noise suppression. However, similar to other kernel methods for image reconstruction, the existing kernel MLAA uses image intensity-based features to construct the kernel representation, which is not always robust and may lead to suboptimal reconstruction with artefacts. In this paper, we propose a modified kernel method by using an autoencoder convolutional neural network (CNN) to extract an intrinsic feature set from the X-ray CT image prior. A computer simulation study was conducted to compare the autoencoder CNN-derived feature representation with raw image patches for evaluation of kernel MLAA for GCT image reconstruction and dual-energy multi-material decomposition. The results show that the autoencoder kernel MLAA method can achieve a significant image quality improvement for GCT and material decomposition as compared to the existing kernel MLAA algorithm. A weakness of the proposed method is its potential over-smoothness in a bone region, indicating the importance of further optimization in future work. This article is part of the theme issue 'Synergistic tomographic image reconstruction: part 2'.&quot;,&quot;issue&quot;:&quot;2204&quot;,&quot;volume&quot;:&quot;379&quot;,&quot;container-title-short&quot;:&quot;&quot;},&quot;isTemporary&quot;:false},{&quot;id&quot;:&quot;bcc3f7d0-ad84-3bb8-859b-fd737bb899f8&quot;,&quot;itemData&quot;:{&quot;type&quot;:&quot;article-journal&quot;,&quot;id&quot;:&quot;bcc3f7d0-ad84-3bb8-859b-fd737bb899f8&quot;,&quot;title&quot;:&quot;Deep learning-based attenuation map generation with simultaneously reconstructed PET activity and attenuation and low-dose application&quot;,&quot;author&quot;:[{&quot;family&quot;:&quot;Shi&quot;,&quot;given&quot;:&quot;Luyao&quot;,&quot;parse-names&quot;:false,&quot;dropping-particle&quot;:&quot;&quot;,&quot;non-dropping-particle&quot;:&quot;&quot;},{&quot;family&quot;:&quot;Zhang&quot;,&quot;given&quot;:&quot;Jiazhen&quot;,&quot;parse-names&quot;:false,&quot;dropping-particle&quot;:&quot;&quot;,&quot;non-dropping-particle&quot;:&quot;&quot;},{&quot;family&quot;:&quot;Toyonaga&quot;,&quot;given&quot;:&quot;Takuya&quot;,&quot;parse-names&quot;:false,&quot;dropping-particle&quot;:&quot;&quot;,&quot;non-dropping-particle&quot;:&quot;&quot;},{&quot;family&quot;:&quot;Shao&quot;,&quot;given&quot;:&quot;Dan&quot;,&quot;parse-names&quot;:false,&quot;dropping-particle&quot;:&quot;&quot;,&quot;non-dropping-particle&quot;:&quot;&quot;},{&quot;family&quot;:&quot;Onofrey&quot;,&quot;given&quot;:&quot;John A.&quot;,&quot;parse-names&quot;:false,&quot;dropping-particle&quot;:&quot;&quot;,&quot;non-dropping-particle&quot;:&quot;&quot;},{&quot;family&quot;:&quot;Lu&quot;,&quot;given&quot;:&quot;Yihuan&quot;,&quot;parse-names&quot;:false,&quot;dropping-particle&quot;:&quot;&quot;,&quot;non-dropping-particle&quot;:&quot;&quot;}],&quot;container-title&quot;:&quot;Physics in Medicine and Biology&quot;,&quot;container-title-short&quot;:&quot;Phys Med Biol&quot;,&quot;DOI&quot;:&quot;10.1088/1361-6560/acaf49&quot;,&quot;ISSN&quot;:&quot;13616560&quot;,&quot;issued&quot;:{&quot;date-parts&quot;:[[2023]]},&quot;abstract&quot;:&quot;Objective. In PET/CT imaging, CT is used for positron emission tomography (PET) attenuation correction (AC). CT artifacts or misalignment between PET and CT can cause AC artifacts and quantification errors in PET. Simultaneous reconstruction (MLAA) of PET activity (λ-MLAA) and attenuation (μ-MLAA) maps was proposed to solve those issues using the time-of-flight PET raw data only. However, λ-MLAA still suffers from quantification error as compared to reconstruction using the gold-standard CT-based attenuation map (μ-CT). Recently, a deep learning (DL)-based framework was proposed to improve MLAA by predicting μ-DL from λ-MLAA and μ-MLAA using an image domain loss function (IM-loss). However, IM-loss does not directly measure the AC errors according to the PET attenuation physics. Our preliminary studies showed that an additional physics-based loss function can lead to more accurate PET AC. The main objective of this study is to optimize the attenuation map generation framework for clinical full-dose 18F-FDG studies. We also investigate the effectiveness of the optimized network on predicting attenuation maps for synthetic low-dose oncological PET studies. Approach. We optimized the proposed DL framework by applying different preprocessing steps and hyperparameter optimization, including patch size, weights of the loss terms and number of angles in the projection-domain loss term. The optimization was performed based on 100 skull-to-toe 18F-FDG PET/CT scans with minimal misalignment. The optimized framework was further evaluated on 85 clinical full-dose neck-to-thigh 18F-FDG cancer datasets as well as synthetic low-dose studies with only 10% of the full-dose raw data. Main results. Clinical evaluation of tumor quantification as well as physics-based figure-of-merit metric evaluation validated the promising performance of our proposed method. For both full-dose and low-dose studies, the proposed framework achieved &lt;1% error in tumor standardized uptake value measures. Significance. It is of great clinical interest to achieve CT-less PET reconstruction, especially for low-dose PET studies.&quot;,&quot;issue&quot;:&quot;3&quot;,&quot;volume&quot;:&quot;68&quot;},&quot;isTemporary&quot;:false},{&quot;id&quot;:&quot;c430f833-7202-3376-9a82-69a07dafaa20&quot;,&quot;itemData&quot;:{&quot;type&quot;:&quot;article-journal&quot;,&quot;id&quot;:&quot;c430f833-7202-3376-9a82-69a07dafaa20&quot;,&quot;title&quot;:&quot;Improving the accuracy of simultaneously reconstructed activity and attenuation maps using deep learning&quot;,&quot;author&quot;:[{&quot;family&quot;:&quot;Hwang&quot;,&quot;given&quot;:&quot;Donghwi&quot;,&quot;parse-names&quot;:false,&quot;dropping-particle&quot;:&quot;&quot;,&quot;non-dropping-particle&quot;:&quot;&quot;},{&quot;family&quot;:&quot;Kim&quot;,&quot;given&quot;:&quot;Kyeong Yun&quot;,&quot;parse-names&quot;:false,&quot;dropping-particle&quot;:&quot;&quot;,&quot;non-dropping-particle&quot;:&quot;&quot;},{&quot;family&quot;:&quot;Kang&quot;,&quot;given&quot;:&quot;Seung Kwan&quot;,&quot;parse-names&quot;:false,&quot;dropping-particle&quot;:&quot;&quot;,&quot;non-dropping-particle&quot;:&quot;&quot;},{&quot;family&quot;:&quot;Seo&quot;,&quot;given&quot;:&quot;Seongho&quot;,&quot;parse-names&quot;:false,&quot;dropping-particle&quot;:&quot;&quot;,&quot;non-dropping-particle&quot;:&quot;&quot;},{&quot;family&quot;:&quot;Paeng&quot;,&quot;given&quot;:&quot;Jin Chul&quot;,&quot;parse-names&quot;:false,&quot;dropping-particle&quot;:&quot;&quot;,&quot;non-dropping-particle&quot;:&quot;&quot;},{&quot;family&quot;:&quot;Lee&quot;,&quot;given&quot;:&quot;Dong Soo&quot;,&quot;parse-names&quot;:false,&quot;dropping-particle&quot;:&quot;&quot;,&quot;non-dropping-particle&quot;:&quot;&quot;},{&quot;family&quot;:&quot;Lee&quot;,&quot;given&quot;:&quot;Jae Sung&quot;,&quot;parse-names&quot;:false,&quot;dropping-particle&quot;:&quot;&quot;,&quot;non-dropping-particle&quot;:&quot;&quot;}],&quot;container-title&quot;:&quot;Journal of Nuclear Medicine&quot;,&quot;DOI&quot;:&quot;10.2967/jnumed.117.202317&quot;,&quot;ISSN&quot;:&quot;2159662X&quot;,&quot;issued&quot;:{&quot;date-parts&quot;:[[2018]]},&quot;abstract&quot;:&quot;Simultaneous reconstruction of activity and attenuation using the maximum-likelihood reconstruction of activity and attenuation (MLAA) augmented by time-of-flight information is a promising method for PET attenuation correction. However, it still suffers from several problems, including crosstalk artifacts, slow convergence speed, and noisy attenuation maps (μ-maps). In this work, we developed deep convolutional neural networks (CNNs) to overcome these MLAA limitations, and we verified their feasibility using a clinical brain PET dataset. Methods: We applied the proposed method to one of the most challenging PET cases for simultaneous image reconstruction (18F-fluorinated-N-3-fluoropropyl-2-β-carboxymethoxy- 3-β-(4-iodophenyl)nortropane [18F-FP-CIT] PET scans with highly specific binding to striatum of the brain). Three different CNN architectures (convolutional autoencoder [CAE], Unet, and Hybrid of CAE) were designed and trained to learn a CT-derived μ-map (μ-CT) from the MLAA-generated activity distribution and μ-map (μ-MLAA). The PET/CT data of 40 patients with suspected Parkinson disease were used for 5-fold cross-validation. For the training of CNNs, 800,000 transverse PET and CT slices augmented from 32 patient datasets were used. The similarity to μ-CT of the CNNgenerated μ-maps (μ-CAE, μ-Unet, and μ-Hybrid) and μ-MLAA was compared using Dice similarity coefficients. In addition, we compared the activity concentration of specific (striatum) and nonspecific (cerebellum and occipital cortex) binding regions and the binding ratios in the striatum in the PET activity images reconstructed using those μ-maps. Results: The CNNs generated less noisy and more uniform μ-maps than the original μ-MLAA. Moreover, the air cavities and bones were better resolved in the proposed CNN outputs. In addition, the proposed deep learning approach was useful for mitigating the crosstalk problem in the MLAA reconstruction. The Hybrid network of CAE and Unet yielded the most similar μ-maps to μ-CT (Dice similarity coefficient in the whole head 5 0.79 in the bone and 0.72 in air cavities), resulting in only about a 5% error in activity and binding ratio quantification. Conclusion: The proposed deep learning approach is promising for accurate attenuation correction of activity distribution in time-of-flight PET systems.&quot;,&quot;issue&quot;:&quot;10&quot;,&quot;volume&quot;:&quot;59&quot;,&quot;container-title-short&quot;:&quot;&quot;},&quot;isTemporary&quot;:false}]},{&quot;citationID&quot;:&quot;MENDELEY_CITATION_78f8ee92-9a60-4dfe-82c8-967a5ad30e30&quot;,&quot;properties&quot;:{&quot;noteIndex&quot;:0},&quot;isEdited&quot;:false,&quot;manualOverride&quot;:{&quot;isManuallyOverridden&quot;:false,&quot;citeprocText&quot;:&quot;(41)&quot;,&quot;manualOverrideText&quot;:&quot;&quot;},&quot;citationTag&quot;:&quot;MENDELEY_CITATION_v3_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&quot;,&quot;citationItems&quot;:[{&quot;id&quot;:&quot;516e4675-912f-366d-a44f-80b17c0d33f2&quot;,&quot;itemData&quot;:{&quot;type&quot;:&quot;article-journal&quot;,&quot;id&quot;:&quot;516e4675-912f-366d-a44f-80b17c0d33f2&quot;,&quot;title&quot;:&quot;Direct attenuation correction of brain PET images using only emission data via a deep convolutional encoder-decoder (Deep-DAC)&quot;,&quot;author&quot;:[{&quot;family&quot;:&quot;Shiri&quot;,&quot;given&quot;:&quot;Isaac&quot;,&quot;parse-names&quot;:false,&quot;dropping-particle&quot;:&quot;&quot;,&quot;non-dropping-particle&quot;:&quot;&quot;},{&quot;family&quot;:&quot;Ghafarian&quot;,&quot;given&quot;:&quot;Pardis&quot;,&quot;parse-names&quot;:false,&quot;dropping-particle&quot;:&quot;&quot;,&quot;non-dropping-particle&quot;:&quot;&quot;},{&quot;family&quot;:&quot;Geramifar&quot;,&quot;given&quot;:&quot;Parham&quot;,&quot;parse-names&quot;:false,&quot;dropping-particle&quot;:&quot;&quot;,&quot;non-dropping-particle&quot;:&quot;&quot;},{&quot;family&quot;:&quot;Leung&quot;,&quot;given&quot;:&quot;Kevin Ho Yin&quot;,&quot;parse-names&quot;:false,&quot;dropping-particle&quot;:&quot;&quot;,&quot;non-dropping-particle&quot;:&quot;&quot;},{&quot;family&quot;:&quot;Ghelichoghli&quot;,&quot;given&quot;:&quot;Mostafa&quot;,&quot;parse-names&quot;:false,&quot;dropping-particle&quot;:&quot;&quot;,&quot;non-dropping-particle&quot;:&quot;&quot;},{&quot;family&quot;:&quot;Oveisi&quot;,&quot;given&quot;:&quot;Mehrdad&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container-title&quot;:&quot;European Radiology&quot;,&quot;container-title-short&quot;:&quot;Eur Radiol&quot;,&quot;DOI&quot;:&quot;10.1007/s00330-019-06229-1&quot;,&quot;ISSN&quot;:&quot;14321084&quot;,&quot;PMID&quot;:&quot;31227879&quot;,&quot;issued&quot;:{&quot;date-parts&quot;:[[2019,12,1]]},&quot;page&quot;:&quot;6867-6879&quot;,&quot;abstract&quot;:&quot;Objective: To obtain attenuation-corrected PET images directly from non-attenuation-corrected images using a convolutional encoder-decoder network. Methods: Brain PET images from 129 patients were evaluated. The network was designed to map non-attenuation-corrected (NAC) images to pixel-wise continuously valued measured attenuation-corrected (MAC) PET images via an encoder-decoder architecture. Image quality was evaluated using various evaluation metrics. Image quantification was assessed for 19 radiomic features in 83 brain regions as delineated using the Hammersmith atlas (n30r83). Reliability of measurements was determined using pixel-wise relative errors (RE; %) for radiomic feature values in reference MAC PET images. Results: Peak signal-to-noise ratio (PSNR) and structural similarity index metric (SSIM) values were 39.2 ± 3.65 and 0.989 ± 0.006 for the external validation set, respectively. RE (%) of SUVmean was − 0.10 ± 2.14 for all regions, and only 3 of 83 regions depicted significant differences. However, the mean RE (%) of this region was 0.02 (range, − 0.83 to 1.18). SUVmax had mean RE (%) of − 3.87 ± 2.84 for all brain regions, and 17 regions in the brain depicted significant differences with respect to MAC images with a mean RE of − 3.99 ± 2.11 (range, − 8.46 to 0.76). Homogeneity amongst Haralick-based radiomic features had the highest number (20) of regions with significant differences with a mean RE (%) of 7.22 ± 2.99. Conclusions: Direct AC of PET images using deep convolutional encoder-decoder networks is a promising technique for brain PET images. The proposed deep learning method shows significant potential for emission-based AC in PET images with applications in PET/MRI and dedicated brain PET scanners. Key Points: • We demonstrate direct emission-based attenuation correction of PET images without using anatomical information. • We performed radiomics analysis of 83 brain regions to show robustness of direct attenuation correction of PET images. • Deep learning methods have significant promise for emission-based attenuation correction in PET images with potential applications in PET/MRI and dedicated brain PET scanners.&quot;,&quot;publisher&quot;:&quot;Springer Verlag&quot;,&quot;issue&quot;:&quot;12&quot;,&quot;volume&quot;:&quot;29&quot;},&quot;isTemporary&quot;:false}]},{&quot;citationID&quot;:&quot;MENDELEY_CITATION_a52fc72b-0b86-4106-89b7-4465b1d76e03&quot;,&quot;properties&quot;:{&quot;noteIndex&quot;:0},&quot;isEdited&quot;:false,&quot;manualOverride&quot;:{&quot;isManuallyOverridden&quot;:false,&quot;citeprocText&quot;:&quot;(18,25,79,80)&quot;,&quot;manualOverrideText&quot;:&quot;&quot;},&quot;citationTag&quot;:&quot;MENDELEY_CITATION_v3_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&quot;,&quot;citationItems&quot;:[{&quot;id&quot;:&quot;88a267ae-149c-3a52-b85f-fe98f4e48851&quot;,&quot;itemData&quot;:{&quot;type&quot;:&quot;article-journal&quot;,&quot;id&quot;:&quot;88a267ae-149c-3a52-b85f-fe98f4e48851&quot;,&quot;title&quot;:&quot;Fully Automated PET Image Artifacts Detection and Correction Using Deep Neural Networks &amp;lt;/strong&amp;g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Sanaat&quot;,&quot;given&quot;:&quot;Amirhossein&quot;,&quot;parse-names&quot;:false,&quot;dropping-particle&quot;:&quot;&quot;,&quot;non-dropping-particle&quot;:&quot;&quot;},{&quot;family&quot;:&quot;Saberi&quot;,&quot;given&quot;:&quot;Abdollah&quot;,&quot;parse-names&quot;:false,&quot;dropping-particle&quot;:&quot;&quot;,&quot;non-dropping-particle&quot;:&quot;&quot;},{&quot;family&quot;:&quot;Amini&quot;,&quot;given&quot;:&quot;Mehdi&quot;,&quot;parse-names&quot;:false,&quot;dropping-particle&quot;:&quot;&quot;,&quot;non-dropping-particle&quot;:&quot;&quot;},{&quot;family&quot;:&quot;Akhavanallaf&quot;,&quot;given&quot;:&quot;Azadeh&quot;,&quot;parse-names&quot;:false,&quot;dropping-particle&quot;:&quot;&quot;,&quot;non-dropping-particle&quot;:&quot;&quot;},{&quot;family&quot;:&quot;Mainta&quot;,&quot;given&quot;:&quot;Ismini&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Journal of Nuclear Medicine&quot;,&quot;URL&quot;:&quot;http://jnm.snmjournals.org/content/63/supplement_2/3218.abstract&quot;,&quot;issued&quot;:{&quot;date-parts&quot;:[[2022,6,1]]},&quot;page&quot;:&quot;3218&quot;,&quot;abstract&quot;:&quot;3218 Introduction: Attenuation and scatter correction (ASC) are two main crucial steps of PET imaging toward quantitative imaging. Artifacts in PET imaging befall in different areas including PET images (halo artifact), inference between PET images and anatomical (CT and MRI) images (mismatch, misregistration and motion), and CT/MR artifact which propagate to PET images (metal, truncation). In the current study, we propose an emission-based ASC algorithm which would be immune to the above mentioned artifacts. The main aim is detection and correction of artifacts in PET/CT and PET/MRI scanners.Methods: In this study, we enrolled 313 artifact-free clinical PET/CT images, where ground truth ASC images were generated using CT-based ASC. The datasets were randomly split into 80% training/validation and 20% test sets. All PET images were converted to SUV units and normalized by an empirical value of 9. We implemented a modified attention residual U-Net architecture to map non-ASC images used as input to CT-based ASC as target. For model evaluation, voxel-wise mean error (ME), mean absolute error (MAE), relative error (RE%), absolute relative error (ARE%), and structural similarity index (SSIM) were calculated. In addition to testing the network on clean data set, we evaluated the network performance in the presence of artifacts. To this end, we included patients with metal artifacts, halo artifacts, motion artifacts and truncation artifacts and inspected visually the efficiency of the proposed algorithms in dealing with different artifacts.Results: We achieved ME of 0.02±0.05, MAE of 0.20±0.07, RE of -1.32±2.5%, ARE of 10.0±4.5% and SSIM of 0. 98±0.01 in the hold out test set. We reported different artifacts in the original CT-ASC images and corrections made using the proposed algorithms. The Proposed method could effectively disentangle different PET image artifacts including halo, metal, truncation, motion, and mismatch.Conclusions: We developed a deep learning-based algorithm to correct halo, motion, mismatch, metal and truncation artifacts in PET/CT and PET/MRI. The proposed algorithm could be used as effective and fast quality assurance tool to routinely detect and correct PET image artifacts in clinical setting.&quot;,&quot;issue&quot;:&quot;supplement 2&quot;,&quot;volume&quot;:&quot;63&quot;,&quot;container-title-short&quot;:&quot;&quot;},&quot;isTemporary&quot;:false},{&quot;id&quot;:&quot;665cebc5-2bd5-3a7a-8813-e8e0f3d6c1c9&quot;,&quot;itemData&quot;:{&quot;type&quot;:&quot;paper-conference&quot;,&quot;id&quot;:&quot;665cebc5-2bd5-3a7a-8813-e8e0f3d6c1c9&quot;,&quot;title&quot;:&quot;PET-QA-Net: Towards Routine PET Image Artifact Detection and Correction using Deep Convolutional Neural Networks&quot;,&quot;author&quot;:[{&quot;family&quot;:&quot;Shiri&quot;,&quot;given&quot;:&quot;I&quot;,&quot;parse-names&quot;:false,&quot;dropping-particle&quot;:&quot;&quot;,&quot;non-dropping-particle&quot;:&quot;&quot;},{&quot;family&quot;:&quot;Sanaat&quot;,&quot;given&quot;:&quot;A&quot;,&quot;parse-names&quot;:false,&quot;dropping-particle&quot;:&quot;&quot;,&quot;non-dropping-particle&quot;:&quot;&quot;},{&quot;family&quot;:&quot;Salimi&quot;,&quot;given&quot;:&quot;Y&quot;,&quot;parse-names&quot;:false,&quot;dropping-particle&quot;:&quot;&quot;,&quot;non-dropping-particle&quot;:&quot;&quot;},{&quot;family&quot;:&quot;Akhavanallaf&quot;,&quot;given&quot;:&quot;A&quot;,&quot;parse-names&quot;:false,&quot;dropping-particle&quot;:&quot;&quot;,&quot;non-dropping-particle&quot;:&quot;&quot;},{&quot;family&quot;:&quot;Arabi&quot;,&quot;given&quot;:&quot;H&quot;,&quot;parse-names&quot;:false,&quot;dropping-particle&quot;:&quot;&quot;,&quot;non-dropping-particle&quot;:&quot;&quot;},{&quot;family&quot;:&quot;Rahmim&quot;,&quot;given&quot;:&quot;A&quot;,&quot;parse-names&quot;:false,&quot;dropping-particle&quot;:&quot;&quot;,&quot;non-dropping-particle&quot;:&quot;&quot;},{&quot;family&quot;:&quot;Zaidi&quot;,&quot;given&quot;:&quot;H&quot;,&quot;parse-names&quot;:false,&quot;dropping-particle&quot;:&quot;&quot;,&quot;non-dropping-particle&quot;:&quot;&quot;}],&quot;container-title&quot;:&quot;2021 IEEE Nuclear Science Symposium and Medical Imaging Conference (NSS/MIC)&quot;,&quot;DOI&quot;:&quot;10.1109/NSS/MIC44867.2021.9875610&quot;,&quot;ISBN&quot;:&quot;2577-0829&quot;,&quot;issued&quot;:{&quot;date-parts&quot;:[[2021]]},&quot;page&quot;:&quot;1-3&quot;,&quot;container-title-short&quot;:&quot;&quot;},&quot;isTemporary&quot;:false},{&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id&quot;:&quot;b51ce6a8-5dac-38e2-b5c5-c5ea7967e511&quot;,&quot;itemData&quot;:{&quot;type&quot;:&quot;article-journal&quot;,&quot;id&quot;:&quot;b51ce6a8-5dac-38e2-b5c5-c5ea7967e511&quot;,&quot;title&quot;:&quot;Effects of arm truncation on the appearance of the halo artifact in 68Ga-PSMA-11 (HBED-CC) PET/MRI&quot;,&quot;author&quot;:[{&quot;family&quot;:&quot;Afshar-Oromieh&quot;,&quot;given&quot;:&quot;Ali&quot;,&quot;parse-names&quot;:false,&quot;dropping-particle&quot;:&quot;&quot;,&quot;non-dropping-particle&quot;:&quot;&quot;},{&quot;family&quot;:&quot;Wolf&quot;,&quot;given&quot;:&quot;Maya&quot;,&quot;parse-names&quot;:false,&quot;dropping-particle&quot;:&quot;&quot;,&quot;non-dropping-particle&quot;:&quot;&quot;},{&quot;family&quot;:&quot;Haberkorn&quot;,&quot;given&quot;:&quot;Uwe&quot;,&quot;parse-names&quot;:false,&quot;dropping-particle&quot;:&quot;&quot;,&quot;non-dropping-particle&quot;:&quot;&quot;},{&quot;family&quot;:&quot;Kachelrieß&quot;,&quot;given&quot;:&quot;Marc&quot;,&quot;parse-names&quot;:false,&quot;dropping-particle&quot;:&quot;&quot;,&quot;non-dropping-particle&quot;:&quot;&quot;},{&quot;family&quot;:&quot;Gnirs&quot;,&quot;given&quot;:&quot;Regula&quot;,&quot;parse-names&quot;:false,&quot;dropping-particle&quot;:&quot;&quot;,&quot;non-dropping-particle&quot;:&quot;&quot;},{&quot;family&quot;:&quot;Kopka&quot;,&quot;given&quot;:&quot;Klaus&quot;,&quot;parse-names&quot;:false,&quot;dropping-particle&quot;:&quot;&quot;,&quot;non-dropping-particle&quot;:&quot;&quot;},{&quot;family&quot;:&quot;Schlemmer&quot;,&quot;given&quot;:&quot;Heinz Peter&quot;,&quot;parse-names&quot;:false,&quot;dropping-particle&quot;:&quot;&quot;,&quot;non-dropping-particle&quot;:&quot;&quot;},{&quot;family&quot;:&quot;Freitag&quot;,&quot;given&quot;:&quot;Martin T.&quot;,&quot;parse-names&quot;:false,&quot;dropping-particle&quot;:&quot;&quot;,&quot;non-dropping-particle&quot;:&quot;&quot;}],&quot;container-title&quot;:&quot;European Journal of Nuclear Medicine and Molecular Imaging&quot;,&quot;container-title-short&quot;:&quot;Eur J Nucl Med Mol Imaging&quot;,&quot;DOI&quot;:&quot;10.1007/s00259-017-3718-0&quot;,&quot;ISSN&quot;:&quot;16197089&quot;,&quot;issued&quot;:{&quot;date-parts&quot;:[[2017]]},&quot;abstract&quot;:&quot;Purpose: PSMA ligand imaging with hybrid PET/MRI scanners could be an integral part of the clinical routine in the future. However, the first study about this novel method revealed a severe photopenic artifact (“halo artifact”) around the urinary bladder causing significantly reduced tumor visibility. The aim of this evaluation was to analyze the role of arm truncation on the appearance of the halo artifact in 68Ga-PSMA-11 PET/MRI hypothesizing that this influences the appearance. Methods: Twenty-seven consecutive patients were subjected to 68Ga-PSMA-11 PET/CT (1 h p.i.) followed by PET/MRI (3 h p.i.). PET/MRI was first started with scans of the abdomen to pelvis with arms positioned up above the head. Immediately thereafter, additional scans from the pelvis to abdomen were conducted with arms positioned down beside the trunk. All investigations were first analyzed separately and then compared with respect to tumor detection and tumor uptake (SUV) as well as the presence and intensity of the halo artifact. The Wilcoxon signed rank test was used to determine statistical differences including Bonferroni correction. Results: The halo was significantly reduced if the arms were elevated. Lesions inside the halo artifact (n = 16) demonstrated significantly increased SUVmean (p = 0.0007) and SUVmax (p = 0.0024) with arms positioned up. The halo appearance and intensity was not dependent on the total activity and activity concentration of the urinary bladder. Conclusion: Positioning the arms down was shown to be significantly associated with the appearance of the halo artifact in PET/MRI. Positioning the arms up above the head can significantly reduce the halo artifact, thereby detecting more tumor lesions.&quot;,&quot;issue&quot;:&quot;10&quot;,&quot;volume&quot;:&quot;44&quot;},&quot;isTemporary&quot;:false}]},{&quot;citationID&quot;:&quot;MENDELEY_CITATION_5646acaa-e5df-4e80-b0c2-1b165b9ffc94&quot;,&quot;properties&quot;:{&quot;noteIndex&quot;:0},&quot;isEdited&quot;:false,&quot;manualOverride&quot;:{&quot;isManuallyOverridden&quot;:false,&quot;citeprocText&quot;:&quot;(17,70,71)&quot;,&quot;manualOverrideText&quot;:&quot;&quot;},&quot;citationTag&quot;:&quot;MENDELEY_CITATION_v3_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&quot;,&quot;citationItems&quot;:[{&quot;id&quot;:&quot;022f6713-be34-3d8a-b2d9-1fadde731b25&quot;,&quot;itemData&quot;:{&quot;type&quot;:&quot;paper-conference&quot;,&quot;id&quot;:&quot;022f6713-be34-3d8a-b2d9-1fadde731b25&quot;,&quot;title&quot;:&quot;Federated Learning-based Deep Learning Model for PET Attenuation and Scatter Correction: A Multi-Center Study&quot;,&quot;author&quot;:[{&quot;family&quot;:&quot;Shiri&quot;,&quot;given&quot;:&quot;I&quot;,&quot;parse-names&quot;:false,&quot;dropping-particle&quot;:&quot;&quot;,&quot;non-dropping-particle&quot;:&quot;&quot;},{&quot;family&quot;:&quot;Sadr&quot;,&quot;given&quot;:&quot;A&quot;,&quot;parse-names&quot;:false,&quot;dropping-particle&quot;:&quot;V&quot;,&quot;non-dropping-particle&quot;:&quot;&quot;},{&quot;family&quot;:&quot;Sanaat&quot;,&quot;given&quot;:&quot;A&quot;,&quot;parse-names&quot;:false,&quot;dropping-particle&quot;:&quot;&quot;,&quot;non-dropping-particle&quot;:&quot;&quot;},{&quot;family&quot;:&quot;Ferdowsi&quot;,&quot;given&quot;:&quot;S&quot;,&quot;parse-names&quot;:false,&quot;dropping-particle&quot;:&quot;&quot;,&quot;non-dropping-particle&quot;:&quot;&quot;},{&quot;family&quot;:&quot;Arabi&quot;,&quot;given&quot;:&quot;H&quot;,&quot;parse-names&quot;:false,&quot;dropping-particle&quot;:&quot;&quot;,&quot;non-dropping-particle&quot;:&quot;&quot;},{&quot;family&quot;:&quot;Zaidi&quot;,&quot;given&quot;:&quot;H&quot;,&quot;parse-names&quot;:false,&quot;dropping-particle&quot;:&quot;&quot;,&quot;non-dropping-particle&quot;:&quot;&quot;}],&quot;container-title&quot;:&quot;2021 IEEE Nuclear Science Symposium and Medical Imaging Conference (NSS/MIC)&quot;,&quot;DOI&quot;:&quot;10.1109/NSS/MIC44867.2021.9875813&quot;,&quot;ISBN&quot;:&quot;2577-0829&quot;,&quot;issued&quot;:{&quot;date-parts&quot;:[[2021]]},&quot;page&quot;:&quot;1-3&quot;,&quot;container-title-short&quot;:&quot;&quot;},&quot;isTemporary&quot;:false},{&quot;id&quot;:&quot;faf22726-fc06-3cf8-b1f4-c266bc6b45dd&quot;,&quot;itemData&quot;:{&quot;type&quot;:&quot;article-journal&quot;,&quot;id&quot;:&quot;faf22726-fc06-3cf8-b1f4-c266bc6b45dd&quot;,&quot;title&quot;:&quot;Decentralized collaborative multi-institutional PET attenuation and scatter correction using federated deep learning&quot;,&quot;author&quot;:[{&quot;family&quot;:&quot;Shiri&quot;,&quot;given&quot;:&quot;Isaac&quot;,&quot;parse-names&quot;:false,&quot;dropping-particle&quot;:&quot;&quot;,&quot;non-dropping-particle&quot;:&quot;&quot;},{&quot;family&quot;:&quot;Vafaei Sadr&quot;,&quot;given&quot;:&quot;Alireza&quot;,&quot;parse-names&quot;:false,&quot;dropping-particle&quot;:&quot;&quot;,&quot;non-dropping-particle&quot;:&quot;&quot;},{&quot;family&quot;:&quot;Akhavan&quot;,&quot;given&quot;:&quot;Azadeh&quot;,&quot;parse-names&quot;:false,&quot;dropping-particle&quot;:&quot;&quot;,&quot;non-dropping-particle&quot;:&quot;&quot;},{&quot;family&quot;:&quot;Salimi&quot;,&quot;given&quot;:&quot;Yazdan&quot;,&quot;parse-names&quot;:false,&quot;dropping-particle&quot;:&quot;&quot;,&quot;non-dropping-particle&quot;:&quot;&quot;},{&quot;family&quot;:&quot;Sanaat&quot;,&quot;given&quot;:&quot;Amirhossein&quot;,&quot;parse-names&quot;:false,&quot;dropping-particle&quot;:&quot;&quot;,&quot;non-dropping-particle&quot;:&quot;&quot;},{&quot;family&quot;:&quot;Amini&quot;,&quot;given&quot;:&quot;Mehdi&quot;,&quot;parse-names&quot;:false,&quot;dropping-particle&quot;:&quot;&quot;,&quot;non-dropping-particle&quot;:&quot;&quot;},{&quot;family&quot;:&quot;Razeghi&quot;,&quot;given&quot;:&quot;Behrooz&quot;,&quot;parse-names&quot;:false,&quot;dropping-particle&quot;:&quot;&quot;,&quot;non-dropping-particle&quot;:&quot;&quot;},{&quot;family&quot;:&quot;Saberi&quot;,&quot;given&quot;:&quot;Abdollah&quot;,&quot;parse-names&quot;:false,&quot;dropping-particle&quot;:&quot;&quot;,&quot;non-dropping-particle&quot;:&quot;&quot;},{&quot;family&quot;:&quot;Arabi&quot;,&quot;given&quot;:&quot;Hossein&quot;,&quot;parse-names&quot;:false,&quot;dropping-particle&quot;:&quot;&quot;,&quot;non-dropping-particle&quot;:&quot;&quot;},{&quot;family&quot;:&quot;Ferdowsi&quot;,&quot;given&quot;:&quot;Sohrab&quot;,&quot;parse-names&quot;:false,&quot;dropping-particle&quot;:&quot;&quot;,&quot;non-dropping-particle&quot;:&quot;&quot;},{&quot;family&quot;:&quot;Voloshynovskiy&quot;,&quot;given&quot;:&quot;Slava&quot;,&quot;parse-names&quot;:false,&quot;dropping-particle&quot;:&quot;&quot;,&quot;non-dropping-particle&quot;:&quot;&quot;},{&quot;family&quot;:&quot;Gündüz&quot;,&quot;given&quot;:&quot;Deniz&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2-06053-8&quot;,&quot;ISSN&quot;:&quot;16197089&quot;,&quot;PMID&quot;:&quot;36508026&quot;,&quot;issued&quot;:{&quot;date-parts&quot;:[[2023,3,1]]},&quot;page&quot;:&quot;1034-1050&quot;,&quot;abstract&quot;:&quot;Purpose: Attenuation correction and scatter compensation (AC/SC) are two main steps toward quantitative PET imaging, which remain challenging in PET-only and PET/MRI systems. These can be effectively tackled via deep learning (DL) methods. However, trustworthy, and generalizable DL models commonly require well-curated, heterogeneous, and large datasets from multiple clinical centers. At the same time, owing to legal/ethical issues and privacy concerns, forming a large collective, centralized dataset poses significant challenges. In this work, we aimed to develop a DL-based model in a multicenter setting without direct sharing of data using federated learning (FL) for AC/SC of PET images. Methods: Non-attenuation/scatter corrected and CT-based attenuation/scatter corrected (CT-ASC) 18F-FDG PET images of 300 patients were enrolled in this study. The dataset consisted of 6 different centers, each with 50 patients, with scanner, image acquisition, and reconstruction protocols varying across the centers. CT-based ASC PET images served as the standard reference. All images were reviewed to include high-quality and artifact-free PET images. Both corrected and uncorrected PET images were converted to standardized uptake values (SUVs). We used a modified nested U-Net utilizing residual U-block in a U-shape architecture. We evaluated two FL models, namely sequential (FL-SQ) and parallel (FL-PL) and compared their performance with the baseline centralized (CZ) learning model wherein the data were pooled to one server, as well as center-based (CB) models where for each center the model was built and evaluated separately. Data from each center were divided to contribute to training (30 patients), validation (10 patients), and test sets (10 patients). Final evaluations and reports were performed on 60 patients (10 patients from each center). Results: In terms of percent SUV absolute relative error (ARE%), both FL-SQ (CI:12.21–14.81%) and FL-PL (CI:11.82–13.84%) models demonstrated excellent agreement with the centralized framework (CI:10.32–12.00%), while FL-based algorithms improved model performance by over 11% compared to CB training strategy (CI: 22.34–26.10%). Furthermore, the Mann–Whitney test between different strategies revealed no significant differences between CZ and FL-based algorithms (p-value &gt; 0.05) in center-categorized mode. At the same time, a significant difference was observed between the different training approaches on the overall dataset (p-value &lt; 0.05). In addition, voxel-wise comparison, with respect to reference CT-ASC, exhibited similar performance for images predicted by CZ (R2 = 0.94), FL-SQ (R2 = 0.93), and FL-PL (R2 = 0.92), while CB model achieved a far lower coefficient of determination (R2 = 0.74). Despite the strong correlations between CZ and FL-based methods compared to reference CT-ASC, a slight underestimation of predicted voxel values was observed. Conclusion: Deep learning-based models provide promising results toward quantitative PET image reconstruction. Specifically, we developed two FL models and compared their performance with center-based and centralized models. The proposed FL-based models achieved higher performance compared to center-based models, comparable with centralized models. Our work provided strong empirical evidence that the FL framework can fully benefit from the generalizability and robustness of DL models used for AC/SC in PET, while obviating the need for the direct sharing of datasets between clinical imaging centers.&quot;,&quot;publisher&quot;:&quot;Springer Science and Business Media Deutschland GmbH&quot;,&quot;issue&quot;:&quot;4&quot;,&quot;volume&quot;:&quot;50&quot;},&quot;isTemporary&quot;:false},{&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
    <we:property name="MENDELEY_CITATIONS_STYLE" value="{&quot;id&quot;:&quot;https://www.zotero.org/styles/vancouver&quot;,&quot;title&quot;:&quot;Vancouver&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B39E5C32421FF41B5F07EDC4C0F72C7" ma:contentTypeVersion="15" ma:contentTypeDescription="Een nieuw document maken." ma:contentTypeScope="" ma:versionID="b720748dc99dac75332fc9a3014bed8c">
  <xsd:schema xmlns:xsd="http://www.w3.org/2001/XMLSchema" xmlns:xs="http://www.w3.org/2001/XMLSchema" xmlns:p="http://schemas.microsoft.com/office/2006/metadata/properties" xmlns:ns3="10954296-41ea-47dc-bf00-432359456f77" xmlns:ns4="e4ef0755-8641-43b2-b23d-9e82de385d28" targetNamespace="http://schemas.microsoft.com/office/2006/metadata/properties" ma:root="true" ma:fieldsID="5e4f3971a123c6985884ebd1f2bcda4a" ns3:_="" ns4:_="">
    <xsd:import namespace="10954296-41ea-47dc-bf00-432359456f77"/>
    <xsd:import namespace="e4ef0755-8641-43b2-b23d-9e82de385d28"/>
    <xsd:element name="properties">
      <xsd:complexType>
        <xsd:sequence>
          <xsd:element name="documentManagement">
            <xsd:complexType>
              <xsd:all>
                <xsd:element ref="ns3:SharedWithUsers" minOccurs="0"/>
                <xsd:element ref="ns3:SharedWithDetails" minOccurs="0"/>
                <xsd:element ref="ns3:SharingHintHash" minOccurs="0"/>
                <xsd:element ref="ns4:_activity" minOccurs="0"/>
                <xsd:element ref="ns4:MediaServiceMetadata" minOccurs="0"/>
                <xsd:element ref="ns4:MediaServiceFastMetadata" minOccurs="0"/>
                <xsd:element ref="ns4:MediaServiceDateTaken" minOccurs="0"/>
                <xsd:element ref="ns4:MediaServiceAutoTags" minOccurs="0"/>
                <xsd:element ref="ns4:MediaLengthInSeconds" minOccurs="0"/>
                <xsd:element ref="ns4:MediaServiceObjectDetectorVersions" minOccurs="0"/>
                <xsd:element ref="ns4:MediaServiceSystemTags" minOccurs="0"/>
                <xsd:element ref="ns4:MediaServiceOCR" minOccurs="0"/>
                <xsd:element ref="ns4:MediaServiceGenerationTime" minOccurs="0"/>
                <xsd:element ref="ns4:MediaServiceEventHashCode"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0954296-41ea-47dc-bf00-432359456f77" elementFormDefault="qualified">
    <xsd:import namespace="http://schemas.microsoft.com/office/2006/documentManagement/types"/>
    <xsd:import namespace="http://schemas.microsoft.com/office/infopath/2007/PartnerControls"/>
    <xsd:element name="SharedWithUsers" ma:index="8"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Gedeeld met details" ma:internalName="SharedWithDetails" ma:readOnly="true">
      <xsd:simpleType>
        <xsd:restriction base="dms:Note">
          <xsd:maxLength value="255"/>
        </xsd:restriction>
      </xsd:simpleType>
    </xsd:element>
    <xsd:element name="SharingHintHash" ma:index="10" nillable="true" ma:displayName="Hint-hash dele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4ef0755-8641-43b2-b23d-9e82de385d28" elementFormDefault="qualified">
    <xsd:import namespace="http://schemas.microsoft.com/office/2006/documentManagement/types"/>
    <xsd:import namespace="http://schemas.microsoft.com/office/infopath/2007/PartnerControls"/>
    <xsd:element name="_activity" ma:index="11"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ystemTags" ma:index="18" nillable="true" ma:displayName="MediaServiceSystemTags" ma:hidden="true" ma:internalName="MediaServiceSystemTags" ma:readOnly="true">
      <xsd:simpleType>
        <xsd:restriction base="dms:Note"/>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e4ef0755-8641-43b2-b23d-9e82de385d28"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BEADA3-30F3-42E3-9BBD-7C54BA58F48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0954296-41ea-47dc-bf00-432359456f77"/>
    <ds:schemaRef ds:uri="e4ef0755-8641-43b2-b23d-9e82de385d2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6488AC5-162C-4082-9AF1-09AEDE990DD4}">
  <ds:schemaRefs>
    <ds:schemaRef ds:uri="http://schemas.microsoft.com/sharepoint/v3/contenttype/forms"/>
  </ds:schemaRefs>
</ds:datastoreItem>
</file>

<file path=customXml/itemProps3.xml><?xml version="1.0" encoding="utf-8"?>
<ds:datastoreItem xmlns:ds="http://schemas.openxmlformats.org/officeDocument/2006/customXml" ds:itemID="{984FF19D-F73B-4166-B5E9-EC754FBF99B7}">
  <ds:schemaRefs>
    <ds:schemaRef ds:uri="http://schemas.microsoft.com/office/2006/metadata/properties"/>
    <ds:schemaRef ds:uri="http://schemas.microsoft.com/office/infopath/2007/PartnerControls"/>
    <ds:schemaRef ds:uri="e4ef0755-8641-43b2-b23d-9e82de385d28"/>
  </ds:schemaRefs>
</ds:datastoreItem>
</file>

<file path=customXml/itemProps4.xml><?xml version="1.0" encoding="utf-8"?>
<ds:datastoreItem xmlns:ds="http://schemas.openxmlformats.org/officeDocument/2006/customXml" ds:itemID="{1B62FD4F-CD80-4930-B457-694F531A19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49</Pages>
  <Words>12917</Words>
  <Characters>73628</Characters>
  <Application>Microsoft Office Word</Application>
  <DocSecurity>0</DocSecurity>
  <Lines>613</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Samane Shahpouri</dc:creator>
  <cp:keywords/>
  <dc:description/>
  <cp:lastModifiedBy>Samane Shahpouri</cp:lastModifiedBy>
  <cp:revision>5</cp:revision>
  <cp:lastPrinted>2024-05-19T19:34:00Z</cp:lastPrinted>
  <dcterms:created xsi:type="dcterms:W3CDTF">2024-06-05T06:16:00Z</dcterms:created>
  <dcterms:modified xsi:type="dcterms:W3CDTF">2024-06-05T08:02:00Z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0x0101001B39E5C32421FF41B5F07EDC4C0F72C7</vt:lpwstr>
  </property>
  <property fmtid="{D5CDD505-2E9C-101B-9397-08002B2CF9AE}" pid="3" name="GrammarlyDocumentId">
    <vt:lpwstr>f592f19c7216481684f7991bd66b79fb6726bbb64275cc97c38039ceeaceae62</vt:lpwstr>
  </property>
</Properties>
</file>