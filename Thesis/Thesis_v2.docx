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ED9E3B" w14:textId="359BC17A" w:rsidR="00B41325" w:rsidRDefault="00013137" w:rsidP="001E0755">
      <w:pPr>
        <w:pStyle w:val="Heading1"/>
        <w:rPr>
          <w:ins w:id="0" w:author="Samane Shahpouri" w:date="2024-05-13T08:40:00Z" w16du:dateUtc="2024-05-13T06:40:00Z"/>
        </w:rPr>
      </w:pPr>
      <w:r w:rsidRPr="00FF211F">
        <w:rPr>
          <w:noProof/>
        </w:rPr>
        <mc:AlternateContent>
          <mc:Choice Requires="wps">
            <w:drawing>
              <wp:anchor distT="0" distB="0" distL="114300" distR="114300" simplePos="0" relativeHeight="251659264" behindDoc="0" locked="0" layoutInCell="1" allowOverlap="1" wp14:anchorId="3DA31DB0" wp14:editId="2028A86E">
                <wp:simplePos x="0" y="0"/>
                <wp:positionH relativeFrom="column">
                  <wp:posOffset>47570</wp:posOffset>
                </wp:positionH>
                <wp:positionV relativeFrom="paragraph">
                  <wp:posOffset>-524840</wp:posOffset>
                </wp:positionV>
                <wp:extent cx="5882816" cy="549697"/>
                <wp:effectExtent l="0" t="0" r="0" b="3175"/>
                <wp:wrapNone/>
                <wp:docPr id="2107735499" name="Rectangle 4"/>
                <wp:cNvGraphicFramePr/>
                <a:graphic xmlns:a="http://schemas.openxmlformats.org/drawingml/2006/main">
                  <a:graphicData uri="http://schemas.microsoft.com/office/word/2010/wordprocessingShape">
                    <wps:wsp>
                      <wps:cNvSpPr/>
                      <wps:spPr>
                        <a:xfrm>
                          <a:off x="0" y="0"/>
                          <a:ext cx="5882816" cy="54969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2"/>
                                          <a:stretch>
                                            <a:fillRect/>
                                          </a:stretch>
                                        </pic:blipFill>
                                        <pic:spPr>
                                          <a:xfrm>
                                            <a:off x="0" y="0"/>
                                            <a:ext cx="2033504" cy="27791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A31DB0" id="Rectangle 4" o:spid="_x0000_s1026" style="position:absolute;left:0;text-align:left;margin-left:3.75pt;margin-top:-41.35pt;width:463.2pt;height:43.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" filled="f" stroked="f" strokeweight="1pt">
                <v:textbox>
                  <w:txbxContent>
                    <w:p w14:paraId="0426D72A" w14:textId="075673B6" w:rsidR="00013137" w:rsidRDefault="00013137" w:rsidP="001E0755">
                      <w:r>
                        <w:rPr>
                          <w:noProof/>
                        </w:rPr>
                        <w:drawing>
                          <wp:inline distT="0" distB="0" distL="0" distR="0" wp14:anchorId="7F0554E0" wp14:editId="0A960938">
                            <wp:extent cx="1554480" cy="384175"/>
                            <wp:effectExtent l="0" t="0" r="7620" b="0"/>
                            <wp:docPr id="1990189653" name="Picture 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0376" name="Picture 5" descr="A black text on a white backgroun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4480" cy="384175"/>
                                    </a:xfrm>
                                    <a:prstGeom prst="rect">
                                      <a:avLst/>
                                    </a:prstGeom>
                                    <a:noFill/>
                                  </pic:spPr>
                                </pic:pic>
                              </a:graphicData>
                            </a:graphic>
                          </wp:inline>
                        </w:drawing>
                      </w:r>
                      <w:r>
                        <w:rPr>
                          <w:noProof/>
                        </w:rPr>
                        <w:t xml:space="preserve">  </w:t>
                      </w:r>
                      <w:r>
                        <w:rPr>
                          <w:noProof/>
                        </w:rPr>
                        <w:tab/>
                      </w:r>
                      <w:r>
                        <w:rPr>
                          <w:noProof/>
                        </w:rPr>
                        <w:tab/>
                      </w:r>
                      <w:r>
                        <w:rPr>
                          <w:noProof/>
                        </w:rPr>
                        <w:tab/>
                      </w:r>
                      <w:r>
                        <w:rPr>
                          <w:noProof/>
                        </w:rPr>
                        <w:tab/>
                        <w:t xml:space="preserve">   </w:t>
                      </w:r>
                      <w:r>
                        <w:rPr>
                          <w:noProof/>
                        </w:rPr>
                        <w:drawing>
                          <wp:inline distT="0" distB="0" distL="0" distR="0" wp14:anchorId="29B2DACD" wp14:editId="4D80C12A">
                            <wp:extent cx="1968138" cy="268979"/>
                            <wp:effectExtent l="0" t="0" r="0" b="0"/>
                            <wp:docPr id="1525288256"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4"/>
                                    <a:stretch>
                                      <a:fillRect/>
                                    </a:stretch>
                                  </pic:blipFill>
                                  <pic:spPr>
                                    <a:xfrm>
                                      <a:off x="0" y="0"/>
                                      <a:ext cx="2033504" cy="277912"/>
                                    </a:xfrm>
                                    <a:prstGeom prst="rect">
                                      <a:avLst/>
                                    </a:prstGeom>
                                  </pic:spPr>
                                </pic:pic>
                              </a:graphicData>
                            </a:graphic>
                          </wp:inline>
                        </w:drawing>
                      </w:r>
                    </w:p>
                  </w:txbxContent>
                </v:textbox>
              </v:rect>
            </w:pict>
          </mc:Fallback>
        </mc:AlternateContent>
      </w:r>
      <w:r w:rsidR="00B41325" w:rsidRPr="00FF211F">
        <w:t>Deep Learning-Based PET Image Correction Toward Quantitative Imaging</w:t>
      </w:r>
    </w:p>
    <w:p w14:paraId="004655FA" w14:textId="77777777" w:rsidR="007D037D" w:rsidRDefault="007D037D" w:rsidP="001E0755">
      <w:pPr>
        <w:rPr>
          <w:ins w:id="1" w:author="Samane Shahpouri" w:date="2024-05-13T08:40:00Z" w16du:dateUtc="2024-05-13T06:40:00Z"/>
        </w:rPr>
      </w:pPr>
    </w:p>
    <w:p w14:paraId="37B1CB03" w14:textId="77777777" w:rsidR="007D037D" w:rsidRDefault="007D037D" w:rsidP="001E0755">
      <w:pPr>
        <w:rPr>
          <w:ins w:id="2" w:author="Samane Shahpouri" w:date="2024-05-13T08:40:00Z" w16du:dateUtc="2024-05-13T06:40:00Z"/>
        </w:rPr>
      </w:pPr>
    </w:p>
    <w:p w14:paraId="0700D1AD" w14:textId="77777777" w:rsidR="007D037D" w:rsidRPr="001E0755" w:rsidRDefault="007D037D">
      <w:pPr>
        <w:pPrChange w:id="3" w:author="Samane Shahpouri" w:date="2024-05-13T08:52:00Z" w16du:dateUtc="2024-05-13T06:52:00Z">
          <w:pPr>
            <w:pStyle w:val="Heading1"/>
          </w:pPr>
        </w:pPrChange>
      </w:pPr>
    </w:p>
    <w:p w14:paraId="2ADC03B8" w14:textId="7584CAD0" w:rsidR="00B41325" w:rsidRPr="00FF211F" w:rsidRDefault="00683473">
      <w:pPr>
        <w:pPrChange w:id="4" w:author="Samane Shahpouri" w:date="2024-05-13T08:52:00Z" w16du:dateUtc="2024-05-13T06:52:00Z">
          <w:pPr>
            <w:jc w:val="both"/>
          </w:pPr>
        </w:pPrChange>
      </w:pPr>
      <w:r w:rsidRPr="00FF211F">
        <w:rPr>
          <w:noProof/>
        </w:rPr>
        <w:t xml:space="preserve"> </w:t>
      </w:r>
      <w:del w:id="5" w:author="Samane Shahpouri" w:date="2024-05-13T08:37:00Z" w16du:dateUtc="2024-05-13T06:37:00Z">
        <w:r w:rsidRPr="00FF211F" w:rsidDel="007D037D">
          <w:rPr>
            <w:noProof/>
          </w:rPr>
          <w:drawing>
            <wp:anchor distT="0" distB="0" distL="114300" distR="114300" simplePos="0" relativeHeight="251661312" behindDoc="0" locked="0" layoutInCell="1" allowOverlap="1" wp14:anchorId="37E7A194" wp14:editId="7278A526">
              <wp:simplePos x="0" y="0"/>
              <wp:positionH relativeFrom="column">
                <wp:posOffset>0</wp:posOffset>
              </wp:positionH>
              <wp:positionV relativeFrom="paragraph">
                <wp:posOffset>184785</wp:posOffset>
              </wp:positionV>
              <wp:extent cx="5731510" cy="5731510"/>
              <wp:effectExtent l="0" t="0" r="0" b="0"/>
              <wp:wrapSquare wrapText="bothSides"/>
              <wp:docPr id="819173283" name="Picture 1" descr="A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3283" name="Picture 1" descr="A person looking at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14:sizeRelH relativeFrom="page">
                <wp14:pctWidth>0</wp14:pctWidth>
              </wp14:sizeRelH>
              <wp14:sizeRelV relativeFrom="page">
                <wp14:pctHeight>0</wp14:pctHeight>
              </wp14:sizeRelV>
            </wp:anchor>
          </w:drawing>
        </w:r>
      </w:del>
    </w:p>
    <w:p w14:paraId="47418B5F" w14:textId="35ED4BFB" w:rsidR="00B41325" w:rsidRDefault="00B41325" w:rsidP="001E0755">
      <w:pPr>
        <w:rPr>
          <w:ins w:id="6" w:author="Samane Shahpouri" w:date="2024-05-13T08:40:00Z" w16du:dateUtc="2024-05-13T06:40:00Z"/>
        </w:rPr>
      </w:pPr>
      <w:commentRangeStart w:id="7"/>
      <w:r w:rsidRPr="00FF211F">
        <w:t>Zohreh Shahpouri</w:t>
      </w:r>
      <w:commentRangeEnd w:id="7"/>
      <w:r w:rsidR="00E85A62" w:rsidRPr="00FF211F">
        <w:rPr>
          <w:rStyle w:val="CommentReference"/>
          <w:sz w:val="22"/>
          <w:szCs w:val="22"/>
          <w:rtl/>
        </w:rPr>
        <w:commentReference w:id="7"/>
      </w:r>
    </w:p>
    <w:p w14:paraId="05BA56A4" w14:textId="13053F8A" w:rsidR="007D037D" w:rsidRPr="00FF211F" w:rsidRDefault="007D037D">
      <w:pPr>
        <w:pPrChange w:id="8" w:author="Samane Shahpouri" w:date="2024-05-13T08:52:00Z" w16du:dateUtc="2024-05-13T06:52:00Z">
          <w:pPr>
            <w:jc w:val="both"/>
          </w:pPr>
        </w:pPrChange>
      </w:pPr>
      <w:ins w:id="9" w:author="Samane Shahpouri" w:date="2024-05-13T08:40:00Z" w16du:dateUtc="2024-05-13T06:40:00Z">
        <w:r>
          <w:t>460145</w:t>
        </w:r>
      </w:ins>
    </w:p>
    <w:p w14:paraId="117045C5" w14:textId="77777777" w:rsidR="00B41325" w:rsidRPr="00FF211F" w:rsidRDefault="00B41325">
      <w:pPr>
        <w:pPrChange w:id="10" w:author="Samane Shahpouri" w:date="2024-05-13T08:52:00Z" w16du:dateUtc="2024-05-13T06:52:00Z">
          <w:pPr>
            <w:jc w:val="both"/>
          </w:pPr>
        </w:pPrChange>
      </w:pPr>
      <w:r w:rsidRPr="00FF211F">
        <w:t>Supervisor: Isaac Shiri Lord, Ph.D.</w:t>
      </w:r>
    </w:p>
    <w:p w14:paraId="510D2A5B" w14:textId="5244A98F" w:rsidR="00B41325" w:rsidRPr="00FF211F" w:rsidRDefault="00B41325">
      <w:pPr>
        <w:rPr>
          <w:color w:val="242424"/>
        </w:rPr>
        <w:pPrChange w:id="11" w:author="Samane Shahpouri" w:date="2024-05-13T08:52:00Z" w16du:dateUtc="2024-05-13T06:52:00Z">
          <w:pPr>
            <w:jc w:val="both"/>
          </w:pPr>
        </w:pPrChange>
      </w:pPr>
      <w:r w:rsidRPr="00FF211F">
        <w:t>Institute</w:t>
      </w:r>
      <w:r w:rsidR="00E85A62" w:rsidRPr="00FF211F">
        <w:t xml:space="preserve"> Department of Cardiology, </w:t>
      </w:r>
      <w:proofErr w:type="spellStart"/>
      <w:r w:rsidR="00E85A62" w:rsidRPr="00FF211F">
        <w:t>Inselspital</w:t>
      </w:r>
      <w:proofErr w:type="spellEnd"/>
      <w:r w:rsidR="00E85A62" w:rsidRPr="00FF211F">
        <w:t>, Bern University Hospital, University of Bern, Switzerland</w:t>
      </w:r>
      <w:r w:rsidRPr="00FF211F">
        <w:rPr>
          <w:color w:val="242424"/>
        </w:rPr>
        <w:t>, Bern, Switzerland</w:t>
      </w:r>
    </w:p>
    <w:p w14:paraId="0CA18512" w14:textId="437D531C" w:rsidR="00013137" w:rsidRDefault="00B41325" w:rsidP="00214EC6">
      <w:pPr>
        <w:rPr>
          <w:ins w:id="12" w:author="Samane Shahpouri" w:date="2024-05-13T08:53:00Z" w16du:dateUtc="2024-05-13T06:53:00Z"/>
        </w:rPr>
      </w:pPr>
      <w:r w:rsidRPr="00FF211F">
        <w:br w:type="page"/>
      </w:r>
    </w:p>
    <w:p w14:paraId="631C8423" w14:textId="1D33B9CC" w:rsidR="00214EC6" w:rsidRDefault="00214EC6" w:rsidP="00214EC6">
      <w:pPr>
        <w:rPr>
          <w:ins w:id="13" w:author="Samane Shahpouri" w:date="2024-05-13T08:54:00Z" w16du:dateUtc="2024-05-13T06:54:00Z"/>
        </w:rPr>
      </w:pPr>
      <w:ins w:id="14" w:author="Samane Shahpouri" w:date="2024-05-13T08:53:00Z" w16du:dateUtc="2024-05-13T06:53:00Z">
        <w:r>
          <w:lastRenderedPageBreak/>
          <w:t>Abbreviatio</w:t>
        </w:r>
      </w:ins>
      <w:ins w:id="15" w:author="Samane Shahpouri" w:date="2024-05-13T08:54:00Z" w16du:dateUtc="2024-05-13T06:54:00Z">
        <w:r>
          <w:t>n</w:t>
        </w:r>
      </w:ins>
    </w:p>
    <w:p w14:paraId="68552E15" w14:textId="2BDB2723" w:rsidR="00214EC6" w:rsidRDefault="00214EC6" w:rsidP="00214EC6">
      <w:pPr>
        <w:rPr>
          <w:ins w:id="16" w:author="Samane Shahpouri" w:date="2024-05-13T08:54:00Z" w16du:dateUtc="2024-05-13T06:54:00Z"/>
        </w:rPr>
      </w:pPr>
      <w:ins w:id="17" w:author="Samane Shahpouri" w:date="2024-05-13T08:54:00Z" w16du:dateUtc="2024-05-13T06:54:00Z">
        <w:r w:rsidRPr="00FF211F">
          <w:t>Positron Emission Tomography (PET)</w:t>
        </w:r>
      </w:ins>
    </w:p>
    <w:p w14:paraId="1204F527" w14:textId="650BD8BF" w:rsidR="00214EC6" w:rsidRDefault="00214EC6" w:rsidP="00214EC6">
      <w:pPr>
        <w:rPr>
          <w:ins w:id="18" w:author="Samane Shahpouri" w:date="2024-05-13T08:54:00Z" w16du:dateUtc="2024-05-13T06:54:00Z"/>
        </w:rPr>
      </w:pPr>
      <w:ins w:id="19" w:author="Samane Shahpouri" w:date="2024-05-13T08:54:00Z" w16du:dateUtc="2024-05-13T06:54:00Z">
        <w:r w:rsidRPr="00FF211F">
          <w:t>Attenuation correction (AC)</w:t>
        </w:r>
      </w:ins>
    </w:p>
    <w:p w14:paraId="67CA1C02" w14:textId="1C2BE37C" w:rsidR="00214EC6" w:rsidRDefault="00214EC6" w:rsidP="00214EC6">
      <w:pPr>
        <w:rPr>
          <w:ins w:id="20" w:author="Samane Shahpouri" w:date="2024-05-13T08:55:00Z" w16du:dateUtc="2024-05-13T06:55:00Z"/>
        </w:rPr>
      </w:pPr>
      <w:ins w:id="21" w:author="Samane Shahpouri" w:date="2024-05-13T08:54:00Z" w16du:dateUtc="2024-05-13T06:54:00Z">
        <w:r w:rsidRPr="00FF211F">
          <w:t>Attenuation and scatter correction (ASC)</w:t>
        </w:r>
      </w:ins>
    </w:p>
    <w:p w14:paraId="3316234C" w14:textId="648CE798" w:rsidR="00CD5816" w:rsidRDefault="00CD5816" w:rsidP="00214EC6">
      <w:pPr>
        <w:rPr>
          <w:ins w:id="22" w:author="Samane Shahpouri" w:date="2024-05-13T08:54:00Z" w16du:dateUtc="2024-05-13T06:54:00Z"/>
        </w:rPr>
      </w:pPr>
      <w:ins w:id="23" w:author="Samane Shahpouri" w:date="2024-05-13T08:55:00Z" w16du:dateUtc="2024-05-13T06:55:00Z">
        <w:r w:rsidRPr="00FF211F">
          <w:t>Computed Tomography (CT</w:t>
        </w:r>
      </w:ins>
    </w:p>
    <w:p w14:paraId="2977F605" w14:textId="0B5D87BE" w:rsidR="00214EC6" w:rsidRDefault="00CD5816" w:rsidP="00214EC6">
      <w:pPr>
        <w:rPr>
          <w:ins w:id="24" w:author="Samane Shahpouri" w:date="2024-05-13T08:54:00Z" w16du:dateUtc="2024-05-13T06:54:00Z"/>
        </w:rPr>
      </w:pPr>
      <w:ins w:id="25" w:author="Samane Shahpouri" w:date="2024-05-13T08:55:00Z" w16du:dateUtc="2024-05-13T06:55:00Z">
        <w:r w:rsidRPr="00FF211F">
          <w:t>gallium-68 (</w:t>
        </w:r>
        <w:r w:rsidRPr="00FF211F">
          <w:rPr>
            <w:vertAlign w:val="superscript"/>
          </w:rPr>
          <w:t>68</w:t>
        </w:r>
        <w:r w:rsidRPr="00FF211F">
          <w:t>Ga)</w:t>
        </w:r>
        <w:r>
          <w:t xml:space="preserve"> or (Ga)</w:t>
        </w:r>
      </w:ins>
    </w:p>
    <w:p w14:paraId="69660583" w14:textId="77777777" w:rsidR="00214EC6" w:rsidRDefault="00214EC6" w:rsidP="00214EC6">
      <w:pPr>
        <w:rPr>
          <w:ins w:id="26" w:author="Samane Shahpouri" w:date="2024-05-15T10:45:00Z" w16du:dateUtc="2024-05-15T08:45:00Z"/>
        </w:rPr>
      </w:pPr>
    </w:p>
    <w:p w14:paraId="16F5F342" w14:textId="77777777" w:rsidR="004A73AE" w:rsidRDefault="004A73AE" w:rsidP="00214EC6">
      <w:pPr>
        <w:rPr>
          <w:ins w:id="27" w:author="Samane Shahpouri" w:date="2024-05-15T10:45:00Z" w16du:dateUtc="2024-05-15T08:45:00Z"/>
        </w:rPr>
      </w:pPr>
    </w:p>
    <w:p w14:paraId="07D39C50" w14:textId="70001BBD" w:rsidR="004A73AE" w:rsidRDefault="004A73AE">
      <w:pPr>
        <w:jc w:val="left"/>
        <w:rPr>
          <w:ins w:id="28" w:author="Samane Shahpouri" w:date="2024-05-15T10:45:00Z" w16du:dateUtc="2024-05-15T08:45:00Z"/>
        </w:rPr>
      </w:pPr>
      <w:ins w:id="29" w:author="Samane Shahpouri" w:date="2024-05-15T10:45:00Z" w16du:dateUtc="2024-05-15T08:45:00Z">
        <w:r>
          <w:br w:type="page"/>
        </w:r>
      </w:ins>
    </w:p>
    <w:p w14:paraId="4F3511E7" w14:textId="62623E34" w:rsidR="004A73AE" w:rsidRDefault="004A73AE" w:rsidP="00214EC6">
      <w:pPr>
        <w:rPr>
          <w:ins w:id="30" w:author="Samane Shahpouri" w:date="2024-05-13T08:54:00Z" w16du:dateUtc="2024-05-13T06:54:00Z"/>
        </w:rPr>
      </w:pPr>
      <w:ins w:id="31" w:author="Samane Shahpouri" w:date="2024-05-15T10:45:00Z" w16du:dateUtc="2024-05-15T08:45:00Z">
        <w:r w:rsidRPr="004A73AE">
          <w:lastRenderedPageBreak/>
          <w:t>This research will aim to demonstrate the possibility and superior performance of deep learning models in real clinical settings. This could potentially set a new standard of CT-free PET imaging that enhances diagnostic accuracy while minimizing radiation exposure and procedural complexity.</w:t>
        </w:r>
      </w:ins>
    </w:p>
    <w:p w14:paraId="154D9A0A" w14:textId="77777777" w:rsidR="00214EC6" w:rsidRDefault="00214EC6" w:rsidP="00214EC6">
      <w:pPr>
        <w:rPr>
          <w:ins w:id="32" w:author="Samane Shahpouri" w:date="2024-05-13T08:54:00Z" w16du:dateUtc="2024-05-13T06:54:00Z"/>
        </w:rPr>
      </w:pPr>
    </w:p>
    <w:p w14:paraId="227566BE" w14:textId="77777777" w:rsidR="00214EC6" w:rsidRDefault="00214EC6" w:rsidP="00214EC6">
      <w:pPr>
        <w:rPr>
          <w:ins w:id="33" w:author="Samane Shahpouri" w:date="2024-05-13T08:54:00Z" w16du:dateUtc="2024-05-13T06:54:00Z"/>
        </w:rPr>
      </w:pPr>
    </w:p>
    <w:p w14:paraId="129605E5" w14:textId="77777777" w:rsidR="00214EC6" w:rsidRDefault="00214EC6" w:rsidP="00214EC6">
      <w:pPr>
        <w:rPr>
          <w:ins w:id="34" w:author="Samane Shahpouri" w:date="2024-05-13T08:54:00Z" w16du:dateUtc="2024-05-13T06:54:00Z"/>
        </w:rPr>
      </w:pPr>
    </w:p>
    <w:p w14:paraId="25AF5BF1" w14:textId="77777777" w:rsidR="00214EC6" w:rsidRDefault="00214EC6" w:rsidP="00214EC6">
      <w:pPr>
        <w:rPr>
          <w:ins w:id="35" w:author="Samane Shahpouri" w:date="2024-05-13T08:54:00Z" w16du:dateUtc="2024-05-13T06:54:00Z"/>
        </w:rPr>
      </w:pPr>
    </w:p>
    <w:p w14:paraId="74076C65" w14:textId="77777777" w:rsidR="00214EC6" w:rsidRDefault="00214EC6" w:rsidP="00214EC6">
      <w:pPr>
        <w:rPr>
          <w:ins w:id="36" w:author="Samane Shahpouri" w:date="2024-05-13T08:54:00Z" w16du:dateUtc="2024-05-13T06:54:00Z"/>
        </w:rPr>
      </w:pPr>
    </w:p>
    <w:p w14:paraId="311BF8B2" w14:textId="77777777" w:rsidR="00214EC6" w:rsidRDefault="00214EC6" w:rsidP="00214EC6">
      <w:pPr>
        <w:rPr>
          <w:ins w:id="37" w:author="Samane Shahpouri" w:date="2024-05-13T08:54:00Z" w16du:dateUtc="2024-05-13T06:54:00Z"/>
        </w:rPr>
      </w:pPr>
    </w:p>
    <w:p w14:paraId="2535ECF9" w14:textId="37FD44C8" w:rsidR="00214EC6" w:rsidRDefault="00214EC6">
      <w:pPr>
        <w:jc w:val="left"/>
        <w:rPr>
          <w:ins w:id="38" w:author="Samane Shahpouri" w:date="2024-05-13T08:54:00Z" w16du:dateUtc="2024-05-13T06:54:00Z"/>
        </w:rPr>
      </w:pPr>
      <w:ins w:id="39" w:author="Samane Shahpouri" w:date="2024-05-13T08:54:00Z" w16du:dateUtc="2024-05-13T06:54:00Z">
        <w:r>
          <w:br w:type="page"/>
        </w:r>
      </w:ins>
    </w:p>
    <w:p w14:paraId="0A448CF1" w14:textId="5FD6C3C1" w:rsidR="00214EC6" w:rsidRPr="00FF211F" w:rsidDel="00214EC6" w:rsidRDefault="00214EC6">
      <w:pPr>
        <w:rPr>
          <w:del w:id="40" w:author="Samane Shahpouri" w:date="2024-05-13T08:54:00Z" w16du:dateUtc="2024-05-13T06:54:00Z"/>
        </w:rPr>
        <w:pPrChange w:id="41" w:author="Samane Shahpouri" w:date="2024-05-13T08:52:00Z" w16du:dateUtc="2024-05-13T06:52:00Z">
          <w:pPr>
            <w:jc w:val="both"/>
          </w:pPr>
        </w:pPrChange>
      </w:pPr>
    </w:p>
    <w:p w14:paraId="73F32A56" w14:textId="29843C61" w:rsidR="002E237A" w:rsidRPr="001E0755" w:rsidRDefault="002E237A" w:rsidP="001E0755">
      <w:pPr>
        <w:pStyle w:val="Heading1"/>
        <w:rPr>
          <w:rPrChange w:id="42" w:author="Samane Shahpouri" w:date="2024-05-13T08:50:00Z" w16du:dateUtc="2024-05-13T06:50:00Z">
            <w:rPr>
              <w:sz w:val="22"/>
              <w:szCs w:val="22"/>
            </w:rPr>
          </w:rPrChange>
        </w:rPr>
      </w:pPr>
      <w:r w:rsidRPr="001E0755">
        <w:rPr>
          <w:rPrChange w:id="43" w:author="Samane Shahpouri" w:date="2024-05-13T08:50:00Z" w16du:dateUtc="2024-05-13T06:50:00Z">
            <w:rPr>
              <w:sz w:val="22"/>
              <w:szCs w:val="22"/>
            </w:rPr>
          </w:rPrChange>
        </w:rPr>
        <w:t>Introduction</w:t>
      </w:r>
    </w:p>
    <w:p w14:paraId="1C04E0CB" w14:textId="77777777" w:rsidR="002E237A" w:rsidRPr="00FF211F" w:rsidRDefault="002E237A">
      <w:pPr>
        <w:pPrChange w:id="44" w:author="Samane Shahpouri" w:date="2024-05-13T08:52:00Z" w16du:dateUtc="2024-05-13T06:52:00Z">
          <w:pPr>
            <w:jc w:val="both"/>
          </w:pPr>
        </w:pPrChange>
      </w:pPr>
    </w:p>
    <w:p w14:paraId="03CFE07D" w14:textId="216E1FEB" w:rsidR="006D1376" w:rsidRDefault="00D7619F">
      <w:pPr>
        <w:rPr>
          <w:ins w:id="45" w:author="Samane Shahpouri" w:date="2024-05-14T17:22:00Z" w16du:dateUtc="2024-05-14T15:22:00Z"/>
        </w:rPr>
      </w:pPr>
      <w:bookmarkStart w:id="46" w:name="_Hlk166573178"/>
      <w:r w:rsidRPr="00FF211F">
        <w:t xml:space="preserve">Positron Emission Tomography (PET) is </w:t>
      </w:r>
      <w:ins w:id="47" w:author="Samane Shahpouri" w:date="2024-05-14T17:24:00Z" w16du:dateUtc="2024-05-14T15:24:00Z">
        <w:r w:rsidR="00457FE1">
          <w:t xml:space="preserve">a </w:t>
        </w:r>
      </w:ins>
      <w:ins w:id="48" w:author="Samane Shahpouri" w:date="2024-05-14T16:37:00Z" w16du:dateUtc="2024-05-14T14:37:00Z">
        <w:r w:rsidR="003E556E">
          <w:t xml:space="preserve">gold standard </w:t>
        </w:r>
      </w:ins>
      <w:ins w:id="49" w:author="Samane Shahpouri" w:date="2024-05-14T17:24:00Z" w16du:dateUtc="2024-05-14T15:24:00Z">
        <w:r w:rsidR="00457FE1">
          <w:t>between</w:t>
        </w:r>
      </w:ins>
      <w:ins w:id="50" w:author="Samane Shahpouri" w:date="2024-05-14T16:37:00Z" w16du:dateUtc="2024-05-14T14:37:00Z">
        <w:r w:rsidR="003E556E">
          <w:t xml:space="preserve"> </w:t>
        </w:r>
      </w:ins>
      <w:del w:id="51" w:author="Samane Shahpouri" w:date="2024-05-14T16:37:00Z" w16du:dateUtc="2024-05-14T14:37:00Z">
        <w:r w:rsidRPr="00FF211F" w:rsidDel="003E556E">
          <w:delText xml:space="preserve">a </w:delText>
        </w:r>
        <w:r w:rsidR="00C17859" w:rsidRPr="00FF211F" w:rsidDel="003E556E">
          <w:delText>key</w:delText>
        </w:r>
        <w:r w:rsidRPr="00FF211F" w:rsidDel="003E556E">
          <w:delText xml:space="preserve"> </w:delText>
        </w:r>
      </w:del>
      <w:r w:rsidRPr="00FF211F">
        <w:t xml:space="preserve">molecular imaging </w:t>
      </w:r>
      <w:del w:id="52" w:author="Samane Shahpouri" w:date="2024-05-14T16:39:00Z" w16du:dateUtc="2024-05-14T14:39:00Z">
        <w:r w:rsidR="00893977" w:rsidRPr="00FF211F" w:rsidDel="003E556E">
          <w:delText>modalit</w:delText>
        </w:r>
        <w:r w:rsidR="00E85A62" w:rsidRPr="00FF211F" w:rsidDel="003E556E">
          <w:delText xml:space="preserve">y </w:delText>
        </w:r>
      </w:del>
      <w:ins w:id="53" w:author="Samane Shahpouri" w:date="2024-05-14T16:39:00Z" w16du:dateUtc="2024-05-14T14:39:00Z">
        <w:r w:rsidR="003E556E" w:rsidRPr="00FF211F">
          <w:t>modalit</w:t>
        </w:r>
        <w:r w:rsidR="003E556E">
          <w:t xml:space="preserve">ies for </w:t>
        </w:r>
      </w:ins>
      <w:ins w:id="54" w:author="Samane Shahpouri" w:date="2024-05-14T16:40:00Z" w16du:dateUtc="2024-05-14T14:40:00Z">
        <w:r w:rsidR="003E556E">
          <w:t xml:space="preserve">a non-invasive </w:t>
        </w:r>
      </w:ins>
      <w:ins w:id="55" w:author="Samane Shahpouri" w:date="2024-05-14T16:41:00Z" w16du:dateUtc="2024-05-14T14:41:00Z">
        <w:r w:rsidR="003E556E">
          <w:t xml:space="preserve">study of </w:t>
        </w:r>
      </w:ins>
      <w:del w:id="56" w:author="Samane Shahpouri" w:date="2024-05-14T16:41:00Z" w16du:dateUtc="2024-05-14T14:41:00Z">
        <w:r w:rsidR="00E85A62" w:rsidRPr="00FF211F" w:rsidDel="003E556E">
          <w:delText xml:space="preserve">used during in vivo studies to assess </w:delText>
        </w:r>
      </w:del>
      <w:r w:rsidR="00E85A62" w:rsidRPr="00FF211F">
        <w:t>various diseases</w:t>
      </w:r>
      <w:ins w:id="57" w:author="Samane Shahpouri" w:date="2024-05-14T16:41:00Z" w16du:dateUtc="2024-05-14T14:41:00Z">
        <w:r w:rsidR="003E556E">
          <w:t xml:space="preserve"> </w:t>
        </w:r>
      </w:ins>
      <w:del w:id="58" w:author="Samane Shahpouri" w:date="2024-05-14T16:41:00Z" w16du:dateUtc="2024-05-14T14:41:00Z">
        <w:r w:rsidR="00E85A62" w:rsidRPr="00FF211F" w:rsidDel="003E556E">
          <w:delText xml:space="preserve"> in a non-invasive</w:delText>
        </w:r>
        <w:r w:rsidR="00893977" w:rsidRPr="00FF211F" w:rsidDel="003E556E">
          <w:delText xml:space="preserve"> manner</w:delText>
        </w:r>
        <w:r w:rsidRPr="00FF211F" w:rsidDel="003E556E">
          <w:delText xml:space="preserve"> </w:delText>
        </w:r>
      </w:del>
      <w:sdt>
        <w:sdtPr>
          <w:rPr>
            <w:color w:val="000000"/>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5C650F" w:rsidRPr="00FF211F">
            <w:rPr>
              <w:color w:val="000000"/>
            </w:rPr>
            <w:t>(1–3)</w:t>
          </w:r>
        </w:sdtContent>
      </w:sdt>
      <w:r w:rsidRPr="00FF211F">
        <w:t xml:space="preserve">. </w:t>
      </w:r>
      <w:ins w:id="59" w:author="Samane Shahpouri" w:date="2024-05-14T16:59:00Z" w16du:dateUtc="2024-05-14T14:59:00Z">
        <w:r w:rsidR="00DB75B3" w:rsidRPr="00DB75B3">
          <w:t xml:space="preserve">Numerous patients undergo PET scans </w:t>
        </w:r>
      </w:ins>
      <w:ins w:id="60" w:author="Samane Shahpouri" w:date="2024-05-14T17:03:00Z" w16du:dateUtc="2024-05-14T15:03:00Z">
        <w:r w:rsidR="00DB75B3">
          <w:t>w</w:t>
        </w:r>
        <w:r w:rsidR="00DB75B3" w:rsidRPr="00DB75B3">
          <w:t>orldwid</w:t>
        </w:r>
        <w:r w:rsidR="00DB75B3">
          <w:t xml:space="preserve">e </w:t>
        </w:r>
      </w:ins>
      <w:ins w:id="61" w:author="Samane Shahpouri" w:date="2024-05-14T16:59:00Z" w16du:dateUtc="2024-05-14T14:59:00Z">
        <w:r w:rsidR="00DB75B3" w:rsidRPr="00DB75B3">
          <w:t xml:space="preserve">for staging and restaging cancer, evaluating treatment </w:t>
        </w:r>
      </w:ins>
      <w:del w:id="62" w:author="Samane Shahpouri" w:date="2024-05-14T16:59:00Z" w16du:dateUtc="2024-05-14T14:59:00Z">
        <w:r w:rsidR="00893977" w:rsidRPr="00FF211F" w:rsidDel="00DB75B3">
          <w:delText xml:space="preserve">The use of PET is important in clinical oncology, including </w:delText>
        </w:r>
      </w:del>
      <w:r w:rsidR="00893977" w:rsidRPr="00FF211F">
        <w:t xml:space="preserve">diagnostic, </w:t>
      </w:r>
      <w:del w:id="63" w:author="Samane Shahpouri" w:date="2024-05-14T17:03:00Z" w16du:dateUtc="2024-05-14T15:03:00Z">
        <w:r w:rsidR="00893977" w:rsidRPr="00FF211F" w:rsidDel="00DB75B3">
          <w:delText xml:space="preserve">staging, restaging, assessment of therapeutic response, and </w:delText>
        </w:r>
      </w:del>
      <w:r w:rsidR="00893977" w:rsidRPr="00FF211F">
        <w:t>radiation therapy planning</w:t>
      </w:r>
      <w:r w:rsidRPr="00FF211F">
        <w:t xml:space="preserve"> </w:t>
      </w:r>
      <w:sdt>
        <w:sdtPr>
          <w:rPr>
            <w:color w:val="000000"/>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5C650F" w:rsidRPr="00FF211F">
            <w:rPr>
              <w:color w:val="000000"/>
            </w:rPr>
            <w:t>(4–6)</w:t>
          </w:r>
        </w:sdtContent>
      </w:sdt>
      <w:ins w:id="64" w:author="Samane Shahpouri" w:date="2024-05-14T17:26:00Z" w16du:dateUtc="2024-05-14T15:26:00Z">
        <w:r w:rsidR="00457FE1">
          <w:rPr>
            <w:color w:val="000000"/>
          </w:rPr>
          <w:t>, d</w:t>
        </w:r>
      </w:ins>
      <w:ins w:id="65" w:author="Samane Shahpouri" w:date="2024-05-14T17:05:00Z" w16du:dateUtc="2024-05-14T15:05:00Z">
        <w:r w:rsidR="00DB75B3" w:rsidRPr="00DB75B3">
          <w:rPr>
            <w:color w:val="000000"/>
          </w:rPr>
          <w:t>iagnosing neurological disorders</w:t>
        </w:r>
        <w:r w:rsidR="00DB75B3">
          <w:rPr>
            <w:color w:val="000000"/>
          </w:rPr>
          <w:t xml:space="preserve">, </w:t>
        </w:r>
      </w:ins>
      <w:ins w:id="66" w:author="Samane Shahpouri" w:date="2024-05-14T17:06:00Z" w16du:dateUtc="2024-05-14T15:06:00Z">
        <w:r w:rsidR="00DB75B3" w:rsidRPr="00DB75B3">
          <w:rPr>
            <w:color w:val="000000"/>
          </w:rPr>
          <w:t>Assessing myocardial perfusion</w:t>
        </w:r>
      </w:ins>
      <w:ins w:id="67" w:author="Samane Shahpouri" w:date="2024-05-14T17:07:00Z" w16du:dateUtc="2024-05-14T15:07:00Z">
        <w:r w:rsidR="00FE5CB2">
          <w:rPr>
            <w:color w:val="000000"/>
          </w:rPr>
          <w:t xml:space="preserve"> and </w:t>
        </w:r>
      </w:ins>
      <w:ins w:id="68" w:author="Samane Shahpouri" w:date="2024-05-14T17:06:00Z" w16du:dateUtc="2024-05-14T15:06:00Z">
        <w:r w:rsidR="00FE5CB2" w:rsidRPr="00FE5CB2">
          <w:rPr>
            <w:color w:val="000000"/>
          </w:rPr>
          <w:t>surgical planning</w:t>
        </w:r>
      </w:ins>
      <w:r w:rsidR="00A25658" w:rsidRPr="00FF211F">
        <w:t xml:space="preserve">. </w:t>
      </w:r>
    </w:p>
    <w:p w14:paraId="7C99BE29" w14:textId="19ECCF9B" w:rsidR="006D1376" w:rsidRDefault="00BA0637">
      <w:pPr>
        <w:rPr>
          <w:ins w:id="69" w:author="Samane Shahpouri" w:date="2024-05-14T18:55:00Z" w16du:dateUtc="2024-05-14T16:55:00Z"/>
        </w:rPr>
      </w:pPr>
      <w:ins w:id="70" w:author="Samane Shahpouri" w:date="2024-05-14T17:39:00Z" w16du:dateUtc="2024-05-14T15:39:00Z">
        <w:r>
          <w:t xml:space="preserve">During </w:t>
        </w:r>
      </w:ins>
      <w:ins w:id="71" w:author="Samane Shahpouri" w:date="2024-05-14T17:46:00Z" w16du:dateUtc="2024-05-14T15:46:00Z">
        <w:r w:rsidR="00DC2243">
          <w:t>a who</w:t>
        </w:r>
      </w:ins>
      <w:ins w:id="72" w:author="Samane Shahpouri" w:date="2024-05-14T17:47:00Z" w16du:dateUtc="2024-05-14T15:47:00Z">
        <w:r w:rsidR="00DC2243">
          <w:t xml:space="preserve">le-body PET </w:t>
        </w:r>
      </w:ins>
      <w:ins w:id="73" w:author="Samane Shahpouri" w:date="2024-05-14T17:39:00Z" w16du:dateUtc="2024-05-14T15:39:00Z">
        <w:r>
          <w:t xml:space="preserve">image creation, </w:t>
        </w:r>
      </w:ins>
      <w:ins w:id="74" w:author="Samane Shahpouri" w:date="2024-05-14T17:40:00Z" w16du:dateUtc="2024-05-14T15:40:00Z">
        <w:r>
          <w:t xml:space="preserve">more than 50% of </w:t>
        </w:r>
      </w:ins>
      <w:ins w:id="75" w:author="Samane Shahpouri" w:date="2024-05-14T17:46:00Z" w16du:dateUtc="2024-05-14T15:46:00Z">
        <w:r w:rsidR="00DC2243">
          <w:t xml:space="preserve">all recorded </w:t>
        </w:r>
      </w:ins>
      <w:ins w:id="76" w:author="Samane Shahpouri" w:date="2024-05-14T17:40:00Z" w16du:dateUtc="2024-05-14T15:40:00Z">
        <w:r>
          <w:t xml:space="preserve">photons </w:t>
        </w:r>
      </w:ins>
      <w:ins w:id="77" w:author="Samane Shahpouri" w:date="2024-05-14T17:50:00Z" w16du:dateUtc="2024-05-14T15:50:00Z">
        <w:r w:rsidR="00DC2243">
          <w:t xml:space="preserve">result </w:t>
        </w:r>
      </w:ins>
      <w:ins w:id="78" w:author="Samane Shahpouri" w:date="2024-05-14T17:51:00Z" w16du:dateUtc="2024-05-14T15:51:00Z">
        <w:r w:rsidR="00DC2243">
          <w:t xml:space="preserve">in a </w:t>
        </w:r>
      </w:ins>
      <w:ins w:id="79" w:author="Samane Shahpouri" w:date="2024-05-14T19:01:00Z" w16du:dateUtc="2024-05-14T17:01:00Z">
        <w:r w:rsidR="00B83DE7">
          <w:t>Compton</w:t>
        </w:r>
      </w:ins>
      <w:ins w:id="80" w:author="Samane Shahpouri" w:date="2024-05-14T18:01:00Z" w16du:dateUtc="2024-05-14T16:01:00Z">
        <w:r w:rsidR="00762B08">
          <w:t xml:space="preserve"> </w:t>
        </w:r>
      </w:ins>
      <w:ins w:id="81" w:author="Samane Shahpouri" w:date="2024-05-14T17:51:00Z" w16du:dateUtc="2024-05-14T15:51:00Z">
        <w:r w:rsidR="00DC2243">
          <w:t>scatter fraction</w:t>
        </w:r>
      </w:ins>
      <w:ins w:id="82" w:author="Samane Shahpouri" w:date="2024-05-14T17:52:00Z" w16du:dateUtc="2024-05-14T15:52:00Z">
        <w:r w:rsidR="00DC2243">
          <w:t xml:space="preserve"> before </w:t>
        </w:r>
      </w:ins>
      <w:ins w:id="83" w:author="Samane Shahpouri" w:date="2024-05-14T17:53:00Z" w16du:dateUtc="2024-05-14T15:53:00Z">
        <w:r w:rsidR="00DC2243">
          <w:t xml:space="preserve">capturing by detectors </w:t>
        </w:r>
      </w:ins>
      <w:customXmlInsRangeStart w:id="84" w:author="Samane Shahpouri" w:date="2024-05-14T17:53:00Z"/>
      <w:sdt>
        <w:sdtPr>
          <w:rPr>
            <w:color w:val="000000"/>
          </w:rPr>
          <w:tag w:val="MENDELEY_CITATION_v3_eyJjaXRhdGlvbklEIjoiTUVOREVMRVlfQ0lUQVRJT05fNGI0NDM5YjEtOTJjNC00NzI0LWIxMzUtMjdjOGM0MGEzNzE0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995628465"/>
          <w:placeholder>
            <w:docPart w:val="D73081B6CC04448289A3757EF2937960"/>
          </w:placeholder>
        </w:sdtPr>
        <w:sdtContent>
          <w:customXmlInsRangeEnd w:id="84"/>
          <w:ins w:id="85" w:author="Samane Shahpouri" w:date="2024-05-15T12:02:00Z" w16du:dateUtc="2024-05-15T10:02:00Z">
            <w:r w:rsidR="00D80ADA" w:rsidRPr="00D80ADA">
              <w:rPr>
                <w:color w:val="000000"/>
              </w:rPr>
              <w:t>(15–17)</w:t>
            </w:r>
          </w:ins>
          <w:customXmlInsRangeStart w:id="86" w:author="Samane Shahpouri" w:date="2024-05-14T17:53:00Z"/>
        </w:sdtContent>
      </w:sdt>
      <w:customXmlInsRangeEnd w:id="86"/>
      <w:ins w:id="87" w:author="Samane Shahpouri" w:date="2024-05-14T17:51:00Z" w16du:dateUtc="2024-05-14T15:51:00Z">
        <w:r w:rsidR="00DC2243">
          <w:t xml:space="preserve">. </w:t>
        </w:r>
      </w:ins>
      <w:ins w:id="88" w:author="Samane Shahpouri" w:date="2024-05-14T18:09:00Z" w16du:dateUtc="2024-05-14T16:09:00Z">
        <w:r w:rsidR="00060116">
          <w:t>Photon scattering</w:t>
        </w:r>
      </w:ins>
      <w:ins w:id="89" w:author="Samane Shahpouri" w:date="2024-05-14T18:03:00Z" w16du:dateUtc="2024-05-14T16:03:00Z">
        <w:r w:rsidR="00762B08">
          <w:t xml:space="preserve"> </w:t>
        </w:r>
      </w:ins>
      <w:ins w:id="90" w:author="Samane Shahpouri" w:date="2024-05-14T18:05:00Z" w16du:dateUtc="2024-05-14T16:05:00Z">
        <w:r w:rsidR="00060116">
          <w:t xml:space="preserve">occurred </w:t>
        </w:r>
      </w:ins>
      <w:ins w:id="91" w:author="Samane Shahpouri" w:date="2024-05-14T18:06:00Z" w16du:dateUtc="2024-05-14T16:06:00Z">
        <w:r w:rsidR="00060116">
          <w:t xml:space="preserve">due to dense materials in patient body and </w:t>
        </w:r>
      </w:ins>
      <w:ins w:id="92" w:author="Samane Shahpouri" w:date="2024-05-14T18:08:00Z" w16du:dateUtc="2024-05-14T16:08:00Z">
        <w:r w:rsidR="00060116">
          <w:t>surrounding are</w:t>
        </w:r>
      </w:ins>
      <w:ins w:id="93" w:author="Samane Shahpouri" w:date="2024-05-14T17:37:00Z" w16du:dateUtc="2024-05-14T15:37:00Z">
        <w:r>
          <w:t>a</w:t>
        </w:r>
      </w:ins>
      <w:ins w:id="94" w:author="Samane Shahpouri" w:date="2024-05-14T18:32:00Z" w16du:dateUtc="2024-05-14T16:32:00Z">
        <w:r w:rsidR="00A250B6">
          <w:t xml:space="preserve"> and</w:t>
        </w:r>
      </w:ins>
      <w:ins w:id="95" w:author="Samane Shahpouri" w:date="2024-05-14T18:33:00Z" w16du:dateUtc="2024-05-14T16:33:00Z">
        <w:r w:rsidR="00A250B6">
          <w:t xml:space="preserve"> caused </w:t>
        </w:r>
      </w:ins>
      <w:ins w:id="96" w:author="Samane Shahpouri" w:date="2024-05-14T18:34:00Z" w16du:dateUtc="2024-05-14T16:34:00Z">
        <w:r w:rsidR="009123AE">
          <w:t>energy loss</w:t>
        </w:r>
      </w:ins>
      <w:ins w:id="97" w:author="Samane Shahpouri" w:date="2024-05-14T18:35:00Z" w16du:dateUtc="2024-05-14T16:35:00Z">
        <w:r w:rsidR="009123AE">
          <w:t xml:space="preserve">. </w:t>
        </w:r>
      </w:ins>
      <w:ins w:id="98" w:author="Samane Shahpouri" w:date="2024-05-14T18:38:00Z" w16du:dateUtc="2024-05-14T16:38:00Z">
        <w:r w:rsidR="009123AE">
          <w:t xml:space="preserve">The </w:t>
        </w:r>
      </w:ins>
      <w:ins w:id="99" w:author="Samane Shahpouri" w:date="2024-05-14T18:40:00Z" w16du:dateUtc="2024-05-14T16:40:00Z">
        <w:r w:rsidR="009123AE">
          <w:t>misplaced line of response (LOR)</w:t>
        </w:r>
      </w:ins>
      <w:ins w:id="100" w:author="Samane Shahpouri" w:date="2024-05-14T18:41:00Z" w16du:dateUtc="2024-05-14T16:41:00Z">
        <w:r w:rsidR="009123AE">
          <w:t xml:space="preserve"> is allocated to the </w:t>
        </w:r>
      </w:ins>
      <w:ins w:id="101" w:author="Samane Shahpouri" w:date="2024-05-14T18:42:00Z" w16du:dateUtc="2024-05-14T16:42:00Z">
        <w:r w:rsidR="009123AE">
          <w:t xml:space="preserve">scattered, attenuated </w:t>
        </w:r>
      </w:ins>
      <w:ins w:id="102" w:author="Samane Shahpouri" w:date="2024-05-14T18:47:00Z" w16du:dateUtc="2024-05-14T16:47:00Z">
        <w:r w:rsidR="00C82CAC">
          <w:t>photon,</w:t>
        </w:r>
      </w:ins>
      <w:ins w:id="103" w:author="Samane Shahpouri" w:date="2024-05-14T18:42:00Z" w16du:dateUtc="2024-05-14T16:42:00Z">
        <w:r w:rsidR="009123AE">
          <w:t xml:space="preserve"> which was not rejected </w:t>
        </w:r>
      </w:ins>
      <w:ins w:id="104" w:author="Samane Shahpouri" w:date="2024-05-14T18:48:00Z" w16du:dateUtc="2024-05-14T16:48:00Z">
        <w:r w:rsidR="00C82CAC">
          <w:t>after e</w:t>
        </w:r>
      </w:ins>
      <w:ins w:id="105" w:author="Samane Shahpouri" w:date="2024-05-14T18:45:00Z" w16du:dateUtc="2024-05-14T16:45:00Z">
        <w:r w:rsidR="00C82CAC" w:rsidRPr="00C82CAC">
          <w:t xml:space="preserve">nergy </w:t>
        </w:r>
      </w:ins>
      <w:ins w:id="106" w:author="Samane Shahpouri" w:date="2024-05-14T18:48:00Z" w16du:dateUtc="2024-05-14T16:48:00Z">
        <w:r w:rsidR="00C82CAC">
          <w:t>w</w:t>
        </w:r>
      </w:ins>
      <w:ins w:id="107" w:author="Samane Shahpouri" w:date="2024-05-14T18:45:00Z" w16du:dateUtc="2024-05-14T16:45:00Z">
        <w:r w:rsidR="00C82CAC" w:rsidRPr="00C82CAC">
          <w:t xml:space="preserve">indow </w:t>
        </w:r>
      </w:ins>
      <w:ins w:id="108" w:author="Samane Shahpouri" w:date="2024-05-14T18:48:00Z" w16du:dateUtc="2024-05-14T16:48:00Z">
        <w:r w:rsidR="00C82CAC">
          <w:t>d</w:t>
        </w:r>
      </w:ins>
      <w:ins w:id="109" w:author="Samane Shahpouri" w:date="2024-05-14T18:45:00Z" w16du:dateUtc="2024-05-14T16:45:00Z">
        <w:r w:rsidR="00C82CAC" w:rsidRPr="00C82CAC">
          <w:t>iscrimination</w:t>
        </w:r>
        <w:r w:rsidR="00C82CAC">
          <w:t xml:space="preserve">, </w:t>
        </w:r>
      </w:ins>
      <w:ins w:id="110" w:author="Samane Shahpouri" w:date="2024-05-14T18:48:00Z" w16du:dateUtc="2024-05-14T16:48:00Z">
        <w:r w:rsidR="00C82CAC">
          <w:t>and r</w:t>
        </w:r>
      </w:ins>
      <w:ins w:id="111" w:author="Samane Shahpouri" w:date="2024-05-14T18:46:00Z" w16du:dateUtc="2024-05-14T16:46:00Z">
        <w:r w:rsidR="00C82CAC" w:rsidRPr="00C82CAC">
          <w:t xml:space="preserve">andom </w:t>
        </w:r>
      </w:ins>
      <w:ins w:id="112" w:author="Samane Shahpouri" w:date="2024-05-14T18:48:00Z" w16du:dateUtc="2024-05-14T16:48:00Z">
        <w:r w:rsidR="00C82CAC">
          <w:t>c</w:t>
        </w:r>
      </w:ins>
      <w:ins w:id="113" w:author="Samane Shahpouri" w:date="2024-05-14T18:46:00Z" w16du:dateUtc="2024-05-14T16:46:00Z">
        <w:r w:rsidR="00C82CAC" w:rsidRPr="00C82CAC">
          <w:t xml:space="preserve">oincidence </w:t>
        </w:r>
      </w:ins>
      <w:ins w:id="114" w:author="Samane Shahpouri" w:date="2024-05-14T18:49:00Z" w16du:dateUtc="2024-05-14T16:49:00Z">
        <w:r w:rsidR="00C82CAC">
          <w:t>c</w:t>
        </w:r>
      </w:ins>
      <w:ins w:id="115" w:author="Samane Shahpouri" w:date="2024-05-14T18:46:00Z" w16du:dateUtc="2024-05-14T16:46:00Z">
        <w:r w:rsidR="00C82CAC" w:rsidRPr="00C82CAC">
          <w:t>orrection</w:t>
        </w:r>
      </w:ins>
      <w:ins w:id="116" w:author="Samane Shahpouri" w:date="2024-05-14T19:01:00Z" w16du:dateUtc="2024-05-14T17:01:00Z">
        <w:r w:rsidR="00B83DE7">
          <w:t xml:space="preserve"> technique</w:t>
        </w:r>
      </w:ins>
      <w:ins w:id="117" w:author="Samane Shahpouri" w:date="2024-05-14T18:49:00Z" w16du:dateUtc="2024-05-14T16:49:00Z">
        <w:r w:rsidR="00C82CAC">
          <w:t>. So</w:t>
        </w:r>
      </w:ins>
      <w:ins w:id="118" w:author="Samane Shahpouri" w:date="2024-05-14T19:00:00Z" w16du:dateUtc="2024-05-14T17:00:00Z">
        <w:r w:rsidR="00B83DE7">
          <w:t>,</w:t>
        </w:r>
      </w:ins>
      <w:ins w:id="119" w:author="Samane Shahpouri" w:date="2024-05-14T18:49:00Z" w16du:dateUtc="2024-05-14T16:49:00Z">
        <w:r w:rsidR="00C82CAC">
          <w:t xml:space="preserve"> Scatter and Attenuation</w:t>
        </w:r>
      </w:ins>
      <w:ins w:id="120" w:author="Samane Shahpouri" w:date="2024-05-14T18:50:00Z" w16du:dateUtc="2024-05-14T16:50:00Z">
        <w:r w:rsidR="00C82CAC">
          <w:t xml:space="preserve"> phenomena lead to </w:t>
        </w:r>
      </w:ins>
      <w:ins w:id="121" w:author="Samane Shahpouri" w:date="2024-05-14T18:52:00Z" w16du:dateUtc="2024-05-14T16:52:00Z">
        <w:r w:rsidR="00C82CAC">
          <w:t xml:space="preserve">miscalculation of </w:t>
        </w:r>
      </w:ins>
      <w:ins w:id="122" w:author="Samane Shahpouri" w:date="2024-05-14T19:00:00Z" w16du:dateUtc="2024-05-14T17:00:00Z">
        <w:r w:rsidR="00B83DE7">
          <w:t>radiopharmaceutical</w:t>
        </w:r>
      </w:ins>
      <w:ins w:id="123" w:author="Samane Shahpouri" w:date="2024-05-14T18:52:00Z" w16du:dateUtc="2024-05-14T16:52:00Z">
        <w:r w:rsidR="00C82CAC">
          <w:t xml:space="preserve"> distribution in</w:t>
        </w:r>
      </w:ins>
      <w:ins w:id="124" w:author="Samane Shahpouri" w:date="2024-05-14T18:53:00Z" w16du:dateUtc="2024-05-14T16:53:00Z">
        <w:r w:rsidR="00C82CAC">
          <w:t>sid</w:t>
        </w:r>
      </w:ins>
      <w:ins w:id="125" w:author="Samane Shahpouri" w:date="2024-05-14T18:54:00Z" w16du:dateUtc="2024-05-14T16:54:00Z">
        <w:r w:rsidR="00C82CAC">
          <w:t>e the body or even gantry space.</w:t>
        </w:r>
      </w:ins>
    </w:p>
    <w:p w14:paraId="78978C03" w14:textId="4A0705C6" w:rsidR="00983CC2" w:rsidRDefault="00251069" w:rsidP="00983CC2">
      <w:pPr>
        <w:pStyle w:val="NormalWeb"/>
        <w:rPr>
          <w:moveTo w:id="126" w:author="Samane Shahpouri" w:date="2024-05-14T21:09:00Z" w16du:dateUtc="2024-05-14T19:09:00Z"/>
        </w:rPr>
      </w:pPr>
      <w:ins w:id="127" w:author="Samane Shahpouri" w:date="2024-05-14T18:55:00Z" w16du:dateUtc="2024-05-14T16:55:00Z">
        <w:r>
          <w:t xml:space="preserve">Attenuation and Scatter correction (ASC) </w:t>
        </w:r>
      </w:ins>
      <w:ins w:id="128" w:author="Samane Shahpouri" w:date="2024-05-14T21:03:00Z" w16du:dateUtc="2024-05-14T19:03:00Z">
        <w:r w:rsidR="00983CC2">
          <w:t xml:space="preserve">has </w:t>
        </w:r>
      </w:ins>
      <w:ins w:id="129" w:author="Samane Shahpouri" w:date="2024-05-14T21:08:00Z" w16du:dateUtc="2024-05-14T19:08:00Z">
        <w:r w:rsidR="00983CC2">
          <w:t xml:space="preserve">critical </w:t>
        </w:r>
      </w:ins>
      <w:ins w:id="130" w:author="Samane Shahpouri" w:date="2024-05-14T21:03:00Z" w16du:dateUtc="2024-05-14T19:03:00Z">
        <w:r w:rsidR="00983CC2">
          <w:t xml:space="preserve"> </w:t>
        </w:r>
      </w:ins>
      <w:ins w:id="131" w:author="Samane Shahpouri" w:date="2024-05-14T21:04:00Z" w16du:dateUtc="2024-05-14T19:04:00Z">
        <w:r w:rsidR="00983CC2">
          <w:t>role</w:t>
        </w:r>
      </w:ins>
      <w:ins w:id="132" w:author="Samane Shahpouri" w:date="2024-05-14T21:08:00Z" w16du:dateUtc="2024-05-14T19:08:00Z">
        <w:r w:rsidR="00983CC2">
          <w:t xml:space="preserve"> </w:t>
        </w:r>
      </w:ins>
      <w:ins w:id="133" w:author="Samane Shahpouri" w:date="2024-05-14T21:04:00Z" w16du:dateUtc="2024-05-14T19:04:00Z">
        <w:r w:rsidR="00983CC2">
          <w:t xml:space="preserve">to achieve </w:t>
        </w:r>
      </w:ins>
      <w:ins w:id="134" w:author="Samane Shahpouri" w:date="2024-05-14T21:05:00Z" w16du:dateUtc="2024-05-14T19:05:00Z">
        <w:r w:rsidR="00983CC2">
          <w:t xml:space="preserve">a </w:t>
        </w:r>
      </w:ins>
      <w:del w:id="135" w:author="Samane Shahpouri" w:date="2024-05-14T21:05:00Z" w16du:dateUtc="2024-05-14T19:05:00Z">
        <w:r w:rsidR="00A25658" w:rsidRPr="00FF211F" w:rsidDel="00983CC2">
          <w:delText>Artefact</w:delText>
        </w:r>
        <w:r w:rsidR="00893977" w:rsidRPr="00FF211F" w:rsidDel="00983CC2">
          <w:delText xml:space="preserve"> </w:delText>
        </w:r>
      </w:del>
      <w:ins w:id="136" w:author="Isaac Shiri Lord" w:date="2024-05-12T18:14:00Z">
        <w:del w:id="137" w:author="Samane Shahpouri" w:date="2024-05-14T21:05:00Z" w16du:dateUtc="2024-05-14T19:05:00Z">
          <w:r w:rsidR="00E85A62" w:rsidRPr="00FF211F" w:rsidDel="00983CC2">
            <w:delText xml:space="preserve">Artifact </w:delText>
          </w:r>
        </w:del>
      </w:ins>
      <w:del w:id="138" w:author="Samane Shahpouri" w:date="2024-05-14T21:05:00Z" w16du:dateUtc="2024-05-14T19:05:00Z">
        <w:r w:rsidR="00893977" w:rsidRPr="00FF211F" w:rsidDel="00983CC2">
          <w:delText xml:space="preserve">minimization and </w:delText>
        </w:r>
      </w:del>
      <w:r w:rsidR="00893977" w:rsidRPr="00FF211F">
        <w:t>high-quality imag</w:t>
      </w:r>
      <w:ins w:id="139" w:author="Samane Shahpouri" w:date="2024-05-14T21:06:00Z" w16du:dateUtc="2024-05-14T19:06:00Z">
        <w:r w:rsidR="00983CC2">
          <w:t xml:space="preserve">e </w:t>
        </w:r>
      </w:ins>
      <w:del w:id="140" w:author="Samane Shahpouri" w:date="2024-05-14T21:06:00Z" w16du:dateUtc="2024-05-14T19:06:00Z">
        <w:r w:rsidR="00893977" w:rsidRPr="00FF211F" w:rsidDel="00983CC2">
          <w:delText>ing</w:delText>
        </w:r>
      </w:del>
      <w:del w:id="141" w:author="Samane Shahpouri" w:date="2024-05-14T21:05:00Z" w16du:dateUtc="2024-05-14T19:05:00Z">
        <w:r w:rsidR="00893977" w:rsidRPr="00FF211F" w:rsidDel="00983CC2">
          <w:delText xml:space="preserve"> are</w:delText>
        </w:r>
      </w:del>
      <w:del w:id="142" w:author="Samane Shahpouri" w:date="2024-05-14T21:06:00Z" w16du:dateUtc="2024-05-14T19:06:00Z">
        <w:r w:rsidR="00893977" w:rsidRPr="00FF211F" w:rsidDel="00983CC2">
          <w:delText>, therefore, imperatives for the</w:delText>
        </w:r>
        <w:r w:rsidR="00E85A62" w:rsidRPr="00FF211F" w:rsidDel="00983CC2">
          <w:delText>ir role</w:delText>
        </w:r>
        <w:r w:rsidR="00893977" w:rsidRPr="00FF211F" w:rsidDel="00983CC2">
          <w:delText xml:space="preserve"> in the qualitative </w:delText>
        </w:r>
      </w:del>
      <w:r w:rsidR="00893977" w:rsidRPr="00FF211F">
        <w:t xml:space="preserve">interpretation and </w:t>
      </w:r>
      <w:ins w:id="143" w:author="Samane Shahpouri" w:date="2024-05-14T21:07:00Z" w16du:dateUtc="2024-05-14T19:07:00Z">
        <w:r w:rsidR="00983CC2">
          <w:t xml:space="preserve">acceptable </w:t>
        </w:r>
      </w:ins>
      <w:r w:rsidR="00893977" w:rsidRPr="00FF211F">
        <w:t>quantitative analysis of PET scans</w:t>
      </w:r>
      <w:r w:rsidR="00D7619F" w:rsidRPr="00FF211F">
        <w:t xml:space="preserve"> </w:t>
      </w:r>
      <w:sdt>
        <w:sdtPr>
          <w:rPr>
            <w:color w:val="000000"/>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5C650F" w:rsidRPr="00FF211F">
            <w:rPr>
              <w:color w:val="000000"/>
            </w:rPr>
            <w:t>(7,8)</w:t>
          </w:r>
          <w:ins w:id="144" w:author="Samane Shahpouri" w:date="2024-05-15T11:24:00Z" w16du:dateUtc="2024-05-15T09:24:00Z">
            <w:r w:rsidR="007F246A">
              <w:rPr>
                <w:color w:val="000000"/>
              </w:rPr>
              <w:t xml:space="preserve"> </w:t>
            </w:r>
          </w:ins>
          <w:customXmlInsRangeStart w:id="145" w:author="Samane Shahpouri" w:date="2024-05-15T11:24:00Z"/>
          <w:sdt>
            <w:sdtPr>
              <w:rPr>
                <w:color w:val="000000"/>
                <w:highlight w:val="yellow"/>
              </w:rPr>
              <w:tag w:val="MENDELEY_CITATION_v3_eyJjaXRhdGlvbklEIjoiTUVOREVMRVlfQ0lUQVRJT05fMGUyYzdlMGYtOGZkOS00OWM3LWIwMWUtY2VlN2Q4ODEzMWMy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733310444"/>
              <w:placeholder>
                <w:docPart w:val="AF6E9DE7787F4A479F937064BC4A66C3"/>
              </w:placeholder>
            </w:sdtPr>
            <w:sdtContent>
              <w:customXmlInsRangeEnd w:id="145"/>
              <w:ins w:id="146" w:author="Samane Shahpouri" w:date="2024-05-15T12:03:00Z" w16du:dateUtc="2024-05-15T10:03:00Z">
                <w:r w:rsidR="00D80ADA" w:rsidRPr="00D80ADA">
                  <w:rPr>
                    <w:color w:val="000000"/>
                    <w:highlight w:val="yellow"/>
                  </w:rPr>
                  <w:t>(13,14,20–23)</w:t>
                </w:r>
              </w:ins>
              <w:customXmlInsRangeStart w:id="147" w:author="Samane Shahpouri" w:date="2024-05-15T11:24:00Z"/>
            </w:sdtContent>
          </w:sdt>
          <w:customXmlInsRangeEnd w:id="147"/>
        </w:sdtContent>
      </w:sdt>
      <w:r w:rsidR="00A25658" w:rsidRPr="00FF211F">
        <w:t>.</w:t>
      </w:r>
      <w:ins w:id="148" w:author="Samane Shahpouri" w:date="2024-05-14T21:09:00Z" w16du:dateUtc="2024-05-14T19:09:00Z">
        <w:r w:rsidR="00983CC2">
          <w:t xml:space="preserve"> </w:t>
        </w:r>
      </w:ins>
      <w:moveToRangeStart w:id="149" w:author="Samane Shahpouri" w:date="2024-05-14T21:09:00Z" w:name="move166613388"/>
      <w:moveTo w:id="150" w:author="Samane Shahpouri" w:date="2024-05-14T21:09:00Z" w16du:dateUtc="2024-05-14T19:09:00Z">
        <w:r w:rsidR="00983CC2" w:rsidRPr="00FF211F">
          <w:t xml:space="preserve">For an illustrative example, see Figure 1. </w:t>
        </w:r>
      </w:moveTo>
    </w:p>
    <w:moveToRangeEnd w:id="149"/>
    <w:p w14:paraId="5D5BA1BC" w14:textId="277392C2" w:rsidR="00F802B2" w:rsidRDefault="00B21A6E" w:rsidP="00E66362">
      <w:pPr>
        <w:rPr>
          <w:ins w:id="151" w:author="Samane Shahpouri" w:date="2024-05-15T06:28:00Z" w16du:dateUtc="2024-05-15T04:28:00Z"/>
        </w:rPr>
      </w:pPr>
      <w:ins w:id="152" w:author="Samane Shahpouri" w:date="2024-05-15T06:28:00Z" w16du:dateUtc="2024-05-15T04:28:00Z">
        <w:r w:rsidRPr="00FF211F">
          <w:t>Typically</w:t>
        </w:r>
      </w:ins>
      <w:ins w:id="153" w:author="Samane Shahpouri" w:date="2024-05-14T21:11:00Z" w16du:dateUtc="2024-05-14T19:11:00Z">
        <w:r w:rsidR="00983CC2">
          <w:t xml:space="preserve">, ASC preformed </w:t>
        </w:r>
      </w:ins>
      <w:ins w:id="154" w:author="Samane Shahpouri" w:date="2024-05-14T21:12:00Z" w16du:dateUtc="2024-05-14T19:12:00Z">
        <w:r w:rsidR="00983CC2">
          <w:t xml:space="preserve">using </w:t>
        </w:r>
      </w:ins>
      <w:ins w:id="155" w:author="Samane Shahpouri" w:date="2024-05-14T21:13:00Z" w16du:dateUtc="2024-05-14T19:13:00Z">
        <w:r w:rsidR="00983CC2">
          <w:t xml:space="preserve">CT </w:t>
        </w:r>
      </w:ins>
      <w:ins w:id="156" w:author="Samane Shahpouri" w:date="2024-05-14T21:14:00Z" w16du:dateUtc="2024-05-14T19:14:00Z">
        <w:r w:rsidR="000113C7">
          <w:t>scanner</w:t>
        </w:r>
      </w:ins>
      <w:ins w:id="157" w:author="Samane Shahpouri" w:date="2024-05-14T21:15:00Z" w16du:dateUtc="2024-05-14T19:15:00Z">
        <w:r w:rsidR="000113C7">
          <w:t xml:space="preserve"> to model attenuation coefficient map</w:t>
        </w:r>
      </w:ins>
      <w:ins w:id="158" w:author="Samane Shahpouri" w:date="2024-05-14T21:23:00Z" w16du:dateUtc="2024-05-14T19:23:00Z">
        <w:r w:rsidR="000113C7">
          <w:t xml:space="preserve">s </w:t>
        </w:r>
        <w:r w:rsidR="000113C7">
          <w:rPr>
            <w:rFonts w:ascii="Georgia" w:hAnsi="Georgia"/>
            <w:color w:val="1F1F1F"/>
          </w:rPr>
          <w:t>(μ-maps)</w:t>
        </w:r>
      </w:ins>
      <w:ins w:id="159" w:author="Samane Shahpouri" w:date="2024-05-14T21:16:00Z" w16du:dateUtc="2024-05-14T19:16:00Z">
        <w:r w:rsidR="000113C7">
          <w:t xml:space="preserve">. </w:t>
        </w:r>
      </w:ins>
      <w:ins w:id="160" w:author="Samane Shahpouri" w:date="2024-05-15T06:28:00Z" w16du:dateUtc="2024-05-15T04:28:00Z">
        <w:r w:rsidR="00F802B2" w:rsidRPr="00FF211F">
          <w:t xml:space="preserve">Typically, an unenhanced, low-dose CT scan is conducted alongside PET scans for ASC, and occasionally, a diagnostic CT scan with a contrast agent may serve the same function </w:t>
        </w:r>
      </w:ins>
      <w:customXmlInsRangeStart w:id="161" w:author="Samane Shahpouri" w:date="2024-05-15T06:28:00Z"/>
      <w:sdt>
        <w:sdtPr>
          <w:rPr>
            <w:color w:val="000000"/>
          </w:rPr>
          <w:tag w:val="MENDELEY_CITATION_v3_eyJjaXRhdGlvbklEIjoiTUVOREVMRVlfQ0lUQVRJT05fY2Y5ZmNkZjAtNTNkZi00NDQ1LTg5MmMtMDhjNDhlZTRiYWUx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customXmlInsRangeEnd w:id="161"/>
          <w:ins w:id="162" w:author="Samane Shahpouri" w:date="2024-05-15T12:03:00Z" w16du:dateUtc="2024-05-15T10:03:00Z">
            <w:r w:rsidR="00D80ADA" w:rsidRPr="00D80ADA">
              <w:rPr>
                <w:color w:val="000000"/>
              </w:rPr>
              <w:t>(44,45)</w:t>
            </w:r>
          </w:ins>
          <w:customXmlInsRangeStart w:id="163" w:author="Samane Shahpouri" w:date="2024-05-15T06:28:00Z"/>
        </w:sdtContent>
      </w:sdt>
      <w:customXmlInsRangeEnd w:id="163"/>
      <w:ins w:id="164" w:author="Samane Shahpouri" w:date="2024-05-15T06:28:00Z" w16du:dateUtc="2024-05-15T04:28:00Z">
        <w:r w:rsidR="00F802B2" w:rsidRPr="00FF211F">
          <w:t>.</w:t>
        </w:r>
      </w:ins>
    </w:p>
    <w:p w14:paraId="468E1006" w14:textId="12B5A3DA" w:rsidR="00D7619F" w:rsidRDefault="000113C7" w:rsidP="00E66362">
      <w:pPr>
        <w:rPr>
          <w:ins w:id="165" w:author="Samane Shahpouri" w:date="2024-05-14T21:25:00Z" w16du:dateUtc="2024-05-14T19:25:00Z"/>
        </w:rPr>
      </w:pPr>
      <w:ins w:id="166" w:author="Samane Shahpouri" w:date="2024-05-14T21:16:00Z" w16du:dateUtc="2024-05-14T19:16:00Z">
        <w:r>
          <w:t xml:space="preserve">While </w:t>
        </w:r>
      </w:ins>
      <w:ins w:id="167" w:author="Samane Shahpouri" w:date="2024-05-14T21:17:00Z" w16du:dateUtc="2024-05-14T19:17:00Z">
        <w:r>
          <w:t xml:space="preserve">various </w:t>
        </w:r>
      </w:ins>
      <w:ins w:id="168" w:author="Samane Shahpouri" w:date="2024-05-14T21:25:00Z" w16du:dateUtc="2024-05-14T19:25:00Z">
        <w:r w:rsidR="00270869">
          <w:t>research</w:t>
        </w:r>
      </w:ins>
      <w:ins w:id="169" w:author="Samane Shahpouri" w:date="2024-05-14T21:24:00Z" w16du:dateUtc="2024-05-14T19:24:00Z">
        <w:r w:rsidR="00270869">
          <w:t xml:space="preserve"> </w:t>
        </w:r>
      </w:ins>
      <w:ins w:id="170" w:author="Samane Shahpouri" w:date="2024-05-14T21:25:00Z" w16du:dateUtc="2024-05-14T19:25:00Z">
        <w:r w:rsidR="00270869">
          <w:t>has</w:t>
        </w:r>
      </w:ins>
      <w:ins w:id="171" w:author="Samane Shahpouri" w:date="2024-05-14T21:18:00Z" w16du:dateUtc="2024-05-14T19:18:00Z">
        <w:r>
          <w:t xml:space="preserve"> been done </w:t>
        </w:r>
      </w:ins>
      <w:ins w:id="172" w:author="Samane Shahpouri" w:date="2024-05-14T21:19:00Z" w16du:dateUtc="2024-05-14T19:19:00Z">
        <w:r>
          <w:t>to create</w:t>
        </w:r>
      </w:ins>
      <w:ins w:id="173" w:author="Samane Shahpouri" w:date="2024-05-14T21:28:00Z" w16du:dateUtc="2024-05-14T19:28:00Z">
        <w:r w:rsidR="00270869">
          <w:t xml:space="preserve"> </w:t>
        </w:r>
      </w:ins>
      <w:ins w:id="174" w:author="Samane Shahpouri" w:date="2024-05-14T21:29:00Z" w16du:dateUtc="2024-05-14T19:29:00Z">
        <w:r w:rsidR="00270869">
          <w:rPr>
            <w:rFonts w:ascii="Georgia" w:hAnsi="Georgia"/>
            <w:color w:val="1F1F1F"/>
          </w:rPr>
          <w:t>μ-maps</w:t>
        </w:r>
        <w:r w:rsidR="00270869">
          <w:t xml:space="preserve"> </w:t>
        </w:r>
      </w:ins>
      <w:ins w:id="175" w:author="Samane Shahpouri" w:date="2024-05-14T21:19:00Z" w16du:dateUtc="2024-05-14T19:19:00Z">
        <w:r>
          <w:t xml:space="preserve">from </w:t>
        </w:r>
      </w:ins>
      <w:ins w:id="176" w:author="Samane Shahpouri" w:date="2024-05-14T21:20:00Z" w16du:dateUtc="2024-05-14T19:20:00Z">
        <w:r>
          <w:t xml:space="preserve">proton density information, </w:t>
        </w:r>
      </w:ins>
      <w:ins w:id="177" w:author="Samane Shahpouri" w:date="2024-05-14T21:22:00Z" w16du:dateUtc="2024-05-14T19:22:00Z">
        <w:r>
          <w:t>ASC</w:t>
        </w:r>
      </w:ins>
      <w:ins w:id="178" w:author="Samane Shahpouri" w:date="2024-05-14T21:26:00Z" w16du:dateUtc="2024-05-14T19:26:00Z">
        <w:r w:rsidR="00270869">
          <w:t xml:space="preserve"> has</w:t>
        </w:r>
      </w:ins>
      <w:ins w:id="179" w:author="Samane Shahpouri" w:date="2024-05-14T21:22:00Z" w16du:dateUtc="2024-05-14T19:22:00Z">
        <w:r>
          <w:t xml:space="preserve"> </w:t>
        </w:r>
      </w:ins>
      <w:ins w:id="180" w:author="Samane Shahpouri" w:date="2024-05-14T21:26:00Z" w16du:dateUtc="2024-05-14T19:26:00Z">
        <w:r w:rsidR="00270869">
          <w:t>remained</w:t>
        </w:r>
      </w:ins>
      <w:ins w:id="181" w:author="Samane Shahpouri" w:date="2024-05-14T21:22:00Z" w16du:dateUtc="2024-05-14T19:22:00Z">
        <w:r>
          <w:t xml:space="preserve"> a challenge in </w:t>
        </w:r>
      </w:ins>
      <w:ins w:id="182" w:author="Samane Shahpouri" w:date="2024-05-14T22:19:00Z" w16du:dateUtc="2024-05-14T20:19:00Z">
        <w:r w:rsidR="00862939">
          <w:rPr>
            <w:rFonts w:ascii="Georgia" w:hAnsi="Georgia"/>
            <w:color w:val="1F1F1F"/>
          </w:rPr>
          <w:t>MRI-based AC</w:t>
        </w:r>
      </w:ins>
      <w:ins w:id="183" w:author="Samane Shahpouri" w:date="2024-05-14T21:22:00Z" w16du:dateUtc="2024-05-14T19:22:00Z">
        <w:r>
          <w:t>.</w:t>
        </w:r>
      </w:ins>
    </w:p>
    <w:p w14:paraId="19B4B6C1" w14:textId="146412EB" w:rsidR="00270869" w:rsidRPr="00FF211F" w:rsidDel="00CD08BB" w:rsidRDefault="00270869">
      <w:pPr>
        <w:rPr>
          <w:del w:id="184" w:author="Samane Shahpouri" w:date="2024-05-14T22:41:00Z" w16du:dateUtc="2024-05-14T20:41:00Z"/>
        </w:rPr>
        <w:pPrChange w:id="185" w:author="Samane Shahpouri" w:date="2024-05-14T21:05:00Z" w16du:dateUtc="2024-05-14T19:05:00Z">
          <w:pPr>
            <w:jc w:val="both"/>
          </w:pPr>
        </w:pPrChange>
      </w:pPr>
    </w:p>
    <w:p w14:paraId="0299FA77" w14:textId="3379B140" w:rsidR="001C7ACD" w:rsidRPr="00CD08BB" w:rsidRDefault="00862939" w:rsidP="00E66362">
      <w:pPr>
        <w:rPr>
          <w:ins w:id="186" w:author="Samane Shahpouri" w:date="2024-05-14T22:30:00Z" w16du:dateUtc="2024-05-14T20:30:00Z"/>
        </w:rPr>
      </w:pPr>
      <w:ins w:id="187" w:author="Samane Shahpouri" w:date="2024-05-14T22:23:00Z" w16du:dateUtc="2024-05-14T20:23:00Z">
        <w:r w:rsidRPr="00CD08BB">
          <w:rPr>
            <w:color w:val="0D0D0D"/>
          </w:rPr>
          <w:t xml:space="preserve">Despite the implementation of </w:t>
        </w:r>
      </w:ins>
      <w:ins w:id="188" w:author="Samane Shahpouri" w:date="2024-05-14T22:27:00Z" w16du:dateUtc="2024-05-14T20:27:00Z">
        <w:r w:rsidRPr="00CD08BB">
          <w:rPr>
            <w:color w:val="0D0D0D"/>
          </w:rPr>
          <w:t xml:space="preserve">CT or MRI </w:t>
        </w:r>
      </w:ins>
      <w:ins w:id="189" w:author="Samane Shahpouri" w:date="2024-05-14T22:28:00Z" w16du:dateUtc="2024-05-14T20:28:00Z">
        <w:r w:rsidRPr="00CD08BB">
          <w:rPr>
            <w:color w:val="0D0D0D"/>
          </w:rPr>
          <w:t>for ASC</w:t>
        </w:r>
      </w:ins>
      <w:ins w:id="190" w:author="Samane Shahpouri" w:date="2024-05-14T22:23:00Z" w16du:dateUtc="2024-05-14T20:23:00Z">
        <w:r w:rsidRPr="00CD08BB">
          <w:rPr>
            <w:rPrChange w:id="191" w:author="Samane Shahpouri" w:date="2024-05-14T22:41:00Z" w16du:dateUtc="2024-05-14T20:41:00Z">
              <w:rPr>
                <w:highlight w:val="yellow"/>
              </w:rPr>
            </w:rPrChange>
          </w:rPr>
          <w:t xml:space="preserve">, </w:t>
        </w:r>
      </w:ins>
      <w:del w:id="192" w:author="Isaac Shiri Lord" w:date="2024-05-12T18:14:00Z">
        <w:r w:rsidR="00A25658" w:rsidRPr="00CD08BB" w:rsidDel="00E85A62">
          <w:delText>Artefacts</w:delText>
        </w:r>
        <w:r w:rsidR="00D7619F" w:rsidRPr="00CD08BB" w:rsidDel="00E85A62">
          <w:delText xml:space="preserve"> </w:delText>
        </w:r>
      </w:del>
      <w:ins w:id="193" w:author="Isaac Shiri Lord" w:date="2024-05-12T18:14:00Z">
        <w:del w:id="194" w:author="Samane Shahpouri" w:date="2024-05-14T22:24:00Z" w16du:dateUtc="2024-05-14T20:24:00Z">
          <w:r w:rsidR="00E85A62" w:rsidRPr="00CD08BB" w:rsidDel="00862939">
            <w:delText>A</w:delText>
          </w:r>
        </w:del>
      </w:ins>
      <w:ins w:id="195" w:author="Samane Shahpouri" w:date="2024-05-14T22:24:00Z" w16du:dateUtc="2024-05-14T20:24:00Z">
        <w:r w:rsidRPr="00CD08BB">
          <w:rPr>
            <w:rPrChange w:id="196" w:author="Samane Shahpouri" w:date="2024-05-14T22:41:00Z" w16du:dateUtc="2024-05-14T20:41:00Z">
              <w:rPr>
                <w:highlight w:val="yellow"/>
              </w:rPr>
            </w:rPrChange>
          </w:rPr>
          <w:t>a</w:t>
        </w:r>
      </w:ins>
      <w:ins w:id="197" w:author="Isaac Shiri Lord" w:date="2024-05-12T18:14:00Z">
        <w:r w:rsidR="00E85A62" w:rsidRPr="00CD08BB">
          <w:t>rtifacts</w:t>
        </w:r>
      </w:ins>
      <w:ins w:id="198" w:author="Samane Shahpouri" w:date="2024-05-14T22:24:00Z" w16du:dateUtc="2024-05-14T20:24:00Z">
        <w:r w:rsidRPr="00CD08BB">
          <w:rPr>
            <w:rPrChange w:id="199" w:author="Samane Shahpouri" w:date="2024-05-14T22:41:00Z" w16du:dateUtc="2024-05-14T20:41:00Z">
              <w:rPr>
                <w:highlight w:val="yellow"/>
              </w:rPr>
            </w:rPrChange>
          </w:rPr>
          <w:t>, which are</w:t>
        </w:r>
      </w:ins>
      <w:ins w:id="200" w:author="Isaac Shiri Lord" w:date="2024-05-12T18:14:00Z">
        <w:del w:id="201" w:author="Samane Shahpouri" w:date="2024-05-14T22:23:00Z" w16du:dateUtc="2024-05-14T20:23:00Z">
          <w:r w:rsidR="00E85A62" w:rsidRPr="00CD08BB" w:rsidDel="00862939">
            <w:delText xml:space="preserve"> </w:delText>
          </w:r>
        </w:del>
      </w:ins>
      <w:del w:id="202" w:author="Samane Shahpouri" w:date="2024-05-14T22:23:00Z" w16du:dateUtc="2024-05-14T20:23:00Z">
        <w:r w:rsidR="00D7619F" w:rsidRPr="00CD08BB" w:rsidDel="00862939">
          <w:delText>in PET imaging are</w:delText>
        </w:r>
      </w:del>
      <w:r w:rsidR="00D7619F" w:rsidRPr="00CD08BB">
        <w:t xml:space="preserve"> anomalies in the final images </w:t>
      </w:r>
      <w:ins w:id="203" w:author="Samane Shahpouri" w:date="2024-05-14T22:24:00Z" w16du:dateUtc="2024-05-14T20:24:00Z">
        <w:r w:rsidRPr="00CD08BB">
          <w:rPr>
            <w:rPrChange w:id="204" w:author="Samane Shahpouri" w:date="2024-05-14T22:41:00Z" w16du:dateUtc="2024-05-14T20:41:00Z">
              <w:rPr>
                <w:highlight w:val="yellow"/>
              </w:rPr>
            </w:rPrChange>
          </w:rPr>
          <w:t xml:space="preserve">and </w:t>
        </w:r>
      </w:ins>
      <w:del w:id="205" w:author="Samane Shahpouri" w:date="2024-05-14T22:24:00Z" w16du:dateUtc="2024-05-14T20:24:00Z">
        <w:r w:rsidR="00D7619F" w:rsidRPr="00CD08BB" w:rsidDel="00862939">
          <w:delText xml:space="preserve">that </w:delText>
        </w:r>
      </w:del>
      <w:r w:rsidR="00D7619F" w:rsidRPr="00CD08BB">
        <w:t xml:space="preserve">do not correspond to the </w:t>
      </w:r>
      <w:del w:id="206" w:author="Samane Shahpouri" w:date="2024-05-14T22:25:00Z" w16du:dateUtc="2024-05-14T20:25:00Z">
        <w:r w:rsidR="00D7619F" w:rsidRPr="00CD08BB" w:rsidDel="00862939">
          <w:delText xml:space="preserve">true </w:delText>
        </w:r>
      </w:del>
      <w:ins w:id="207" w:author="Samane Shahpouri" w:date="2024-05-14T22:25:00Z" w16du:dateUtc="2024-05-14T20:25:00Z">
        <w:r w:rsidRPr="00CD08BB">
          <w:rPr>
            <w:rPrChange w:id="208" w:author="Samane Shahpouri" w:date="2024-05-14T22:41:00Z" w16du:dateUtc="2024-05-14T20:41:00Z">
              <w:rPr>
                <w:highlight w:val="yellow"/>
              </w:rPr>
            </w:rPrChange>
          </w:rPr>
          <w:t>authentic</w:t>
        </w:r>
        <w:r w:rsidRPr="00CD08BB">
          <w:t xml:space="preserve"> </w:t>
        </w:r>
      </w:ins>
      <w:del w:id="209" w:author="Samane Shahpouri" w:date="2024-05-14T22:25:00Z" w16du:dateUtc="2024-05-14T20:25:00Z">
        <w:r w:rsidR="00D7619F" w:rsidRPr="00CD08BB" w:rsidDel="00862939">
          <w:delText xml:space="preserve">distribution of the </w:delText>
        </w:r>
      </w:del>
      <w:r w:rsidR="00D7619F" w:rsidRPr="00CD08BB">
        <w:t>radiotracer</w:t>
      </w:r>
      <w:ins w:id="210" w:author="Samane Shahpouri" w:date="2024-05-14T22:25:00Z" w16du:dateUtc="2024-05-14T20:25:00Z">
        <w:r w:rsidRPr="00CD08BB">
          <w:rPr>
            <w:rPrChange w:id="211" w:author="Samane Shahpouri" w:date="2024-05-14T22:41:00Z" w16du:dateUtc="2024-05-14T20:41:00Z">
              <w:rPr>
                <w:highlight w:val="yellow"/>
              </w:rPr>
            </w:rPrChange>
          </w:rPr>
          <w:t xml:space="preserve"> distribution</w:t>
        </w:r>
      </w:ins>
      <w:r w:rsidR="00D7619F" w:rsidRPr="00CD08BB">
        <w:t xml:space="preserve"> within </w:t>
      </w:r>
      <w:commentRangeStart w:id="212"/>
      <w:r w:rsidR="00D7619F" w:rsidRPr="00CD08BB">
        <w:t>the body</w:t>
      </w:r>
      <w:ins w:id="213" w:author="Samane Shahpouri" w:date="2024-05-14T22:26:00Z" w16du:dateUtc="2024-05-14T20:26:00Z">
        <w:r w:rsidRPr="00CD08BB">
          <w:rPr>
            <w:rPrChange w:id="214" w:author="Samane Shahpouri" w:date="2024-05-14T22:41:00Z" w16du:dateUtc="2024-05-14T20:41:00Z">
              <w:rPr>
                <w:highlight w:val="yellow"/>
              </w:rPr>
            </w:rPrChange>
          </w:rPr>
          <w:t>, can still occur</w:t>
        </w:r>
      </w:ins>
      <w:ins w:id="215" w:author="Samane Shahpouri" w:date="2024-05-15T10:53:00Z" w16du:dateUtc="2024-05-15T08:53:00Z">
        <w:r w:rsidR="004B61E2">
          <w:t xml:space="preserve"> </w:t>
        </w:r>
      </w:ins>
      <w:customXmlInsRangeStart w:id="216" w:author="Samane Shahpouri" w:date="2024-05-15T10:53:00Z"/>
      <w:sdt>
        <w:sdtPr>
          <w:rPr>
            <w:color w:val="000000"/>
            <w:highlight w:val="yellow"/>
          </w:rPr>
          <w:tag w:val="MENDELEY_CITATION_v3_eyJjaXRhdGlvbklEIjoiTUVOREVMRVlfQ0lUQVRJT05fM2IzOTFhODUtNDA0Yy00MzQzLWI0MDMtMTZiMTgyNWNhYTI4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1066453929"/>
          <w:placeholder>
            <w:docPart w:val="537F9BD9420F4FE5A4A20AB877F8DD88"/>
          </w:placeholder>
        </w:sdtPr>
        <w:sdtContent>
          <w:customXmlInsRangeEnd w:id="216"/>
          <w:ins w:id="217" w:author="Samane Shahpouri" w:date="2024-05-15T12:03:00Z" w16du:dateUtc="2024-05-15T10:03:00Z">
            <w:r w:rsidR="00D80ADA" w:rsidRPr="00D80ADA">
              <w:rPr>
                <w:color w:val="000000"/>
                <w:highlight w:val="yellow"/>
              </w:rPr>
              <w:t>(9–12)</w:t>
            </w:r>
          </w:ins>
          <w:customXmlInsRangeStart w:id="218" w:author="Samane Shahpouri" w:date="2024-05-15T10:53:00Z"/>
        </w:sdtContent>
      </w:sdt>
      <w:customXmlInsRangeEnd w:id="218"/>
      <w:ins w:id="219" w:author="Samane Shahpouri" w:date="2024-05-15T10:53:00Z" w16du:dateUtc="2024-05-15T08:53:00Z">
        <w:r w:rsidR="004B61E2" w:rsidRPr="00BC37A7">
          <w:rPr>
            <w:highlight w:val="yellow"/>
          </w:rPr>
          <w:t>.</w:t>
        </w:r>
      </w:ins>
      <w:ins w:id="220" w:author="Samane Shahpouri" w:date="2024-05-14T22:26:00Z" w16du:dateUtc="2024-05-14T20:26:00Z">
        <w:r w:rsidRPr="00CD08BB">
          <w:rPr>
            <w:rPrChange w:id="221" w:author="Samane Shahpouri" w:date="2024-05-14T22:41:00Z" w16du:dateUtc="2024-05-14T20:41:00Z">
              <w:rPr>
                <w:highlight w:val="yellow"/>
              </w:rPr>
            </w:rPrChange>
          </w:rPr>
          <w:t xml:space="preserve"> </w:t>
        </w:r>
      </w:ins>
      <w:del w:id="222" w:author="Samane Shahpouri" w:date="2024-05-14T22:26:00Z" w16du:dateUtc="2024-05-14T20:26:00Z">
        <w:r w:rsidR="00D7619F" w:rsidRPr="00CD08BB" w:rsidDel="00862939">
          <w:delText xml:space="preserve">. </w:delText>
        </w:r>
        <w:commentRangeEnd w:id="212"/>
        <w:r w:rsidR="00E85A62" w:rsidRPr="00CD08BB" w:rsidDel="00862939">
          <w:rPr>
            <w:rStyle w:val="CommentReference"/>
            <w:sz w:val="22"/>
            <w:szCs w:val="22"/>
          </w:rPr>
          <w:commentReference w:id="212"/>
        </w:r>
        <w:r w:rsidR="00D7619F" w:rsidRPr="00CD08BB" w:rsidDel="00862939">
          <w:delText>T</w:delText>
        </w:r>
      </w:del>
      <w:del w:id="223" w:author="Samane Shahpouri" w:date="2024-05-14T22:27:00Z" w16du:dateUtc="2024-05-14T20:27:00Z">
        <w:r w:rsidR="00D7619F" w:rsidRPr="00CD08BB" w:rsidDel="00862939">
          <w:delText xml:space="preserve">hese can be caused by </w:delText>
        </w:r>
        <w:r w:rsidR="00E85A62" w:rsidRPr="00CD08BB" w:rsidDel="00862939">
          <w:delText>various</w:delText>
        </w:r>
        <w:r w:rsidR="00D7619F" w:rsidRPr="00CD08BB" w:rsidDel="00862939">
          <w:delText xml:space="preserve"> factors, including p</w:delText>
        </w:r>
      </w:del>
      <w:ins w:id="224" w:author="Samane Shahpouri" w:date="2024-05-14T22:27:00Z" w16du:dateUtc="2024-05-14T20:27:00Z">
        <w:r w:rsidRPr="00CD08BB">
          <w:rPr>
            <w:rPrChange w:id="225" w:author="Samane Shahpouri" w:date="2024-05-14T22:41:00Z" w16du:dateUtc="2024-05-14T20:41:00Z">
              <w:rPr>
                <w:highlight w:val="yellow"/>
              </w:rPr>
            </w:rPrChange>
          </w:rPr>
          <w:t>P</w:t>
        </w:r>
      </w:ins>
      <w:r w:rsidR="00D7619F" w:rsidRPr="00CD08BB">
        <w:t>atient motion</w:t>
      </w:r>
      <w:ins w:id="226" w:author="Samane Shahpouri" w:date="2024-05-14T22:27:00Z" w16du:dateUtc="2024-05-14T20:27:00Z">
        <w:r w:rsidRPr="00CD08BB">
          <w:rPr>
            <w:rPrChange w:id="227" w:author="Samane Shahpouri" w:date="2024-05-14T22:41:00Z" w16du:dateUtc="2024-05-14T20:41:00Z">
              <w:rPr>
                <w:highlight w:val="yellow"/>
              </w:rPr>
            </w:rPrChange>
          </w:rPr>
          <w:t xml:space="preserve"> during or between two scans</w:t>
        </w:r>
      </w:ins>
      <w:r w:rsidR="00D7619F" w:rsidRPr="00CD08BB">
        <w:t xml:space="preserve">, </w:t>
      </w:r>
      <w:ins w:id="228" w:author="Samane Shahpouri" w:date="2024-05-14T22:31:00Z" w16du:dateUtc="2024-05-14T20:31:00Z">
        <w:r w:rsidR="001C7ACD" w:rsidRPr="00CD08BB">
          <w:t xml:space="preserve">complicate </w:t>
        </w:r>
      </w:ins>
      <w:ins w:id="229" w:author="Samane Shahpouri" w:date="2024-05-14T22:30:00Z" w16du:dateUtc="2024-05-14T20:30:00Z">
        <w:r w:rsidR="001C7ACD" w:rsidRPr="00CD08BB">
          <w:t xml:space="preserve">alignment of PET with Computed Tomography (CT) or MR images, </w:t>
        </w:r>
      </w:ins>
      <w:ins w:id="230" w:author="Samane Shahpouri" w:date="2024-05-14T22:31:00Z" w16du:dateUtc="2024-05-14T20:31:00Z">
        <w:r w:rsidR="001C7ACD" w:rsidRPr="00CD08BB">
          <w:t>cause</w:t>
        </w:r>
      </w:ins>
      <w:ins w:id="231" w:author="Samane Shahpouri" w:date="2024-05-14T22:30:00Z" w16du:dateUtc="2024-05-14T20:30:00Z">
        <w:r w:rsidR="001C7ACD" w:rsidRPr="00CD08BB">
          <w:t xml:space="preserve"> mismatch, misregistration, or motion artifacts</w:t>
        </w:r>
      </w:ins>
      <w:ins w:id="232" w:author="Samane Shahpouri" w:date="2024-05-15T11:25:00Z" w16du:dateUtc="2024-05-15T09:25:00Z">
        <w:r w:rsidR="007F246A" w:rsidRPr="007F246A">
          <w:rPr>
            <w:highlight w:val="yellow"/>
          </w:rPr>
          <w:t xml:space="preserve"> </w:t>
        </w:r>
      </w:ins>
      <w:customXmlInsRangeStart w:id="233" w:author="Samane Shahpouri" w:date="2024-05-15T11:25:00Z"/>
      <w:sdt>
        <w:sdtPr>
          <w:rPr>
            <w:color w:val="000000"/>
            <w:highlight w:val="yellow"/>
          </w:rPr>
          <w:tag w:val="MENDELEY_CITATION_v3_eyJjaXRhdGlvbklEIjoiTUVOREVMRVlfQ0lUQVRJT05fNjNlNTJjODQtN2E5My00NjcxLWE5OTMtOTY3MjFjMDQ3ZDJk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795347762"/>
          <w:placeholder>
            <w:docPart w:val="C1F4545322E7423D8796A821ED5BFF7B"/>
          </w:placeholder>
        </w:sdtPr>
        <w:sdtContent>
          <w:customXmlInsRangeEnd w:id="233"/>
          <w:ins w:id="234" w:author="Samane Shahpouri" w:date="2024-05-15T12:04:00Z" w16du:dateUtc="2024-05-15T10:04:00Z">
            <w:r w:rsidR="00D80ADA" w:rsidRPr="00D80ADA">
              <w:rPr>
                <w:color w:val="000000"/>
                <w:highlight w:val="yellow"/>
              </w:rPr>
              <w:t>(9,10,24,25)</w:t>
            </w:r>
          </w:ins>
          <w:customXmlInsRangeStart w:id="235" w:author="Samane Shahpouri" w:date="2024-05-15T11:25:00Z"/>
        </w:sdtContent>
      </w:sdt>
      <w:customXmlInsRangeEnd w:id="235"/>
      <w:ins w:id="236" w:author="Samane Shahpouri" w:date="2024-05-14T22:32:00Z" w16du:dateUtc="2024-05-14T20:32:00Z">
        <w:r w:rsidR="001C7ACD" w:rsidRPr="00CD08BB">
          <w:t xml:space="preserve">. Moreover, </w:t>
        </w:r>
      </w:ins>
      <w:ins w:id="237" w:author="Samane Shahpouri" w:date="2024-05-14T22:36:00Z" w16du:dateUtc="2024-05-14T20:36:00Z">
        <w:r w:rsidR="001C7ACD" w:rsidRPr="00CD08BB">
          <w:t xml:space="preserve">in CT-based ASC, </w:t>
        </w:r>
      </w:ins>
      <w:ins w:id="238" w:author="Samane Shahpouri" w:date="2024-05-14T22:39:00Z" w16du:dateUtc="2024-05-14T20:39:00Z">
        <w:r w:rsidR="00CD08BB" w:rsidRPr="00CD08BB">
          <w:t>Neighbouring</w:t>
        </w:r>
      </w:ins>
      <w:ins w:id="239" w:author="Samane Shahpouri" w:date="2024-05-14T22:34:00Z" w16du:dateUtc="2024-05-14T20:34:00Z">
        <w:r w:rsidR="001C7ACD" w:rsidRPr="00CD08BB">
          <w:t xml:space="preserve"> area</w:t>
        </w:r>
      </w:ins>
      <w:ins w:id="240" w:author="Samane Shahpouri" w:date="2024-05-14T22:37:00Z" w16du:dateUtc="2024-05-14T20:37:00Z">
        <w:r w:rsidR="001C7ACD" w:rsidRPr="00CD08BB">
          <w:t>s</w:t>
        </w:r>
      </w:ins>
      <w:ins w:id="241" w:author="Samane Shahpouri" w:date="2024-05-14T22:34:00Z" w16du:dateUtc="2024-05-14T20:34:00Z">
        <w:r w:rsidR="001C7ACD" w:rsidRPr="00CD08BB">
          <w:t xml:space="preserve"> to </w:t>
        </w:r>
      </w:ins>
      <w:ins w:id="242" w:author="Samane Shahpouri" w:date="2024-05-14T22:35:00Z" w16du:dateUtc="2024-05-14T20:35:00Z">
        <w:r w:rsidR="001C7ACD" w:rsidRPr="00CD08BB">
          <w:t xml:space="preserve">high-activity organs such as kidney, bladder might </w:t>
        </w:r>
      </w:ins>
      <w:ins w:id="243" w:author="Samane Shahpouri" w:date="2024-05-14T22:36:00Z" w16du:dateUtc="2024-05-14T20:36:00Z">
        <w:r w:rsidR="001C7ACD" w:rsidRPr="00CD08BB">
          <w:t>assign to negative or zero values</w:t>
        </w:r>
      </w:ins>
      <w:ins w:id="244" w:author="Samane Shahpouri" w:date="2024-05-14T22:39:00Z" w16du:dateUtc="2024-05-14T20:39:00Z">
        <w:r w:rsidR="00CD08BB" w:rsidRPr="00CD08BB">
          <w:t>, leading to halo artifacts in clinical observations</w:t>
        </w:r>
      </w:ins>
      <w:ins w:id="245" w:author="Samane Shahpouri" w:date="2024-05-15T10:54:00Z" w16du:dateUtc="2024-05-15T08:54:00Z">
        <w:r w:rsidR="004B61E2" w:rsidRPr="00BC37A7">
          <w:rPr>
            <w:highlight w:val="yellow"/>
          </w:rPr>
          <w:t xml:space="preserve"> </w:t>
        </w:r>
      </w:ins>
      <w:customXmlInsRangeStart w:id="246" w:author="Samane Shahpouri" w:date="2024-05-15T10:54:00Z"/>
      <w:sdt>
        <w:sdtPr>
          <w:rPr>
            <w:color w:val="000000"/>
            <w:highlight w:val="yellow"/>
          </w:rPr>
          <w:tag w:val="MENDELEY_CITATION_v3_eyJjaXRhdGlvbklEIjoiTUVOREVMRVlfQ0lUQVRJT05fOWE2MTEzNTctYmNjNi00YThiLTgyNzEtZTNjMjM3ZTcyODg2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customXmlInsRangeEnd w:id="246"/>
          <w:ins w:id="247" w:author="Samane Shahpouri" w:date="2024-05-15T12:04:00Z" w16du:dateUtc="2024-05-15T10:04:00Z">
            <w:r w:rsidR="00D80ADA" w:rsidRPr="00D80ADA">
              <w:rPr>
                <w:color w:val="000000"/>
                <w:highlight w:val="yellow"/>
              </w:rPr>
              <w:t>(13,14)</w:t>
            </w:r>
          </w:ins>
          <w:customXmlInsRangeStart w:id="248" w:author="Samane Shahpouri" w:date="2024-05-15T10:54:00Z"/>
        </w:sdtContent>
      </w:sdt>
      <w:customXmlInsRangeEnd w:id="248"/>
      <w:ins w:id="249" w:author="Samane Shahpouri" w:date="2024-05-15T10:54:00Z" w16du:dateUtc="2024-05-15T08:54:00Z">
        <w:r w:rsidR="004B61E2" w:rsidRPr="00BC37A7">
          <w:rPr>
            <w:highlight w:val="yellow"/>
          </w:rPr>
          <w:t>.</w:t>
        </w:r>
      </w:ins>
    </w:p>
    <w:p w14:paraId="53099B1B" w14:textId="60D98DC0" w:rsidR="00D7619F" w:rsidRPr="004B61E2" w:rsidDel="00E66362" w:rsidRDefault="00D7619F">
      <w:pPr>
        <w:rPr>
          <w:del w:id="250" w:author="Samane Shahpouri" w:date="2024-05-15T11:55:00Z" w16du:dateUtc="2024-05-15T09:55:00Z"/>
          <w:highlight w:val="blue"/>
          <w:rPrChange w:id="251" w:author="Samane Shahpouri" w:date="2024-05-15T10:54:00Z" w16du:dateUtc="2024-05-15T08:54:00Z">
            <w:rPr>
              <w:del w:id="252" w:author="Samane Shahpouri" w:date="2024-05-15T11:55:00Z" w16du:dateUtc="2024-05-15T09:55:00Z"/>
            </w:rPr>
          </w:rPrChange>
        </w:rPr>
        <w:pPrChange w:id="253" w:author="Samane Shahpouri" w:date="2024-05-13T08:52:00Z" w16du:dateUtc="2024-05-13T06:52:00Z">
          <w:pPr>
            <w:jc w:val="both"/>
          </w:pPr>
        </w:pPrChange>
      </w:pPr>
      <w:del w:id="254" w:author="Samane Shahpouri" w:date="2024-05-15T11:55:00Z" w16du:dateUtc="2024-05-15T09:55:00Z">
        <w:r w:rsidRPr="004B61E2" w:rsidDel="00E66362">
          <w:rPr>
            <w:highlight w:val="blue"/>
            <w:rPrChange w:id="255" w:author="Samane Shahpouri" w:date="2024-05-15T10:54:00Z" w16du:dateUtc="2024-05-15T08:54:00Z">
              <w:rPr/>
            </w:rPrChange>
          </w:rPr>
          <w:delText xml:space="preserve">improper scanner calibration, and physiological processes </w:delText>
        </w:r>
        <w:r w:rsidR="00E85A62" w:rsidRPr="004B61E2" w:rsidDel="00E66362">
          <w:rPr>
            <w:highlight w:val="blue"/>
            <w:rPrChange w:id="256" w:author="Samane Shahpouri" w:date="2024-05-15T10:54:00Z" w16du:dateUtc="2024-05-15T08:54:00Z">
              <w:rPr/>
            </w:rPrChange>
          </w:rPr>
          <w:delText>interfering</w:delText>
        </w:r>
        <w:r w:rsidRPr="004B61E2" w:rsidDel="00E66362">
          <w:rPr>
            <w:highlight w:val="blue"/>
            <w:rPrChange w:id="257" w:author="Samane Shahpouri" w:date="2024-05-15T10:54:00Z" w16du:dateUtc="2024-05-15T08:54:00Z">
              <w:rPr/>
            </w:rPrChange>
          </w:rPr>
          <w:delText xml:space="preserve"> with signal acquisition. </w:delText>
        </w:r>
        <w:r w:rsidR="00A25658" w:rsidRPr="004B61E2" w:rsidDel="00E66362">
          <w:rPr>
            <w:highlight w:val="blue"/>
            <w:rPrChange w:id="258" w:author="Samane Shahpouri" w:date="2024-05-15T10:54:00Z" w16du:dateUtc="2024-05-15T08:54:00Z">
              <w:rPr/>
            </w:rPrChange>
          </w:rPr>
          <w:delText>Artefacts</w:delText>
        </w:r>
        <w:r w:rsidRPr="004B61E2" w:rsidDel="00E66362">
          <w:rPr>
            <w:highlight w:val="blue"/>
            <w:rPrChange w:id="259" w:author="Samane Shahpouri" w:date="2024-05-15T10:54:00Z" w16du:dateUtc="2024-05-15T08:54:00Z">
              <w:rPr/>
            </w:rPrChange>
          </w:rPr>
          <w:delText xml:space="preserve"> </w:delText>
        </w:r>
      </w:del>
      <w:ins w:id="260" w:author="Isaac Shiri Lord" w:date="2024-05-12T18:14:00Z">
        <w:del w:id="261" w:author="Samane Shahpouri" w:date="2024-05-15T11:55:00Z" w16du:dateUtc="2024-05-15T09:55:00Z">
          <w:r w:rsidR="00E85A62" w:rsidRPr="004B61E2" w:rsidDel="00E66362">
            <w:rPr>
              <w:highlight w:val="blue"/>
              <w:rPrChange w:id="262" w:author="Samane Shahpouri" w:date="2024-05-15T10:54:00Z" w16du:dateUtc="2024-05-15T08:54:00Z">
                <w:rPr/>
              </w:rPrChange>
            </w:rPr>
            <w:delText xml:space="preserve">Artifacts </w:delText>
          </w:r>
        </w:del>
      </w:ins>
      <w:del w:id="263" w:author="Samane Shahpouri" w:date="2024-05-15T11:55:00Z" w16du:dateUtc="2024-05-15T09:55:00Z">
        <w:r w:rsidRPr="004B61E2" w:rsidDel="00E66362">
          <w:rPr>
            <w:highlight w:val="blue"/>
            <w:rPrChange w:id="264" w:author="Samane Shahpouri" w:date="2024-05-15T10:54:00Z" w16du:dateUtc="2024-05-15T08:54:00Z">
              <w:rPr/>
            </w:rPrChange>
          </w:rPr>
          <w:delText xml:space="preserve">can lead to misinterpretations in clinical diagnosis, making it essential to identify and correct them to enhance the accuracy of PET scans </w:delText>
        </w:r>
      </w:del>
      <w:customXmlDelRangeStart w:id="265" w:author="Samane Shahpouri" w:date="2024-05-15T11:55:00Z"/>
      <w:sdt>
        <w:sdtPr>
          <w:rPr>
            <w:color w:val="000000"/>
            <w:highlight w:val="blue"/>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customXmlDelRangeEnd w:id="265"/>
          <w:del w:id="266" w:author="Samane Shahpouri" w:date="2024-05-15T11:55:00Z" w16du:dateUtc="2024-05-15T09:55:00Z">
            <w:r w:rsidR="005C650F" w:rsidRPr="004B61E2" w:rsidDel="00E66362">
              <w:rPr>
                <w:color w:val="000000"/>
                <w:highlight w:val="blue"/>
                <w:rPrChange w:id="267" w:author="Samane Shahpouri" w:date="2024-05-15T10:54:00Z" w16du:dateUtc="2024-05-15T08:54:00Z">
                  <w:rPr>
                    <w:color w:val="000000"/>
                  </w:rPr>
                </w:rPrChange>
              </w:rPr>
              <w:delText>(9–12)</w:delText>
            </w:r>
          </w:del>
          <w:customXmlDelRangeStart w:id="268" w:author="Samane Shahpouri" w:date="2024-05-15T11:55:00Z"/>
        </w:sdtContent>
      </w:sdt>
      <w:customXmlDelRangeEnd w:id="268"/>
      <w:del w:id="269" w:author="Samane Shahpouri" w:date="2024-05-15T11:55:00Z" w16du:dateUtc="2024-05-15T09:55:00Z">
        <w:r w:rsidR="00A25658" w:rsidRPr="004B61E2" w:rsidDel="00E66362">
          <w:rPr>
            <w:highlight w:val="blue"/>
            <w:rPrChange w:id="270" w:author="Samane Shahpouri" w:date="2024-05-15T10:54:00Z" w16du:dateUtc="2024-05-15T08:54:00Z">
              <w:rPr/>
            </w:rPrChange>
          </w:rPr>
          <w:delText>.</w:delText>
        </w:r>
      </w:del>
      <w:ins w:id="271" w:author="Isaac Shiri Lord" w:date="2024-05-12T18:17:00Z">
        <w:del w:id="272" w:author="Samane Shahpouri" w:date="2024-05-15T11:55:00Z" w16du:dateUtc="2024-05-15T09:55:00Z">
          <w:r w:rsidR="00E85A62" w:rsidRPr="004B61E2" w:rsidDel="00E66362">
            <w:rPr>
              <w:highlight w:val="blue"/>
              <w:rPrChange w:id="273" w:author="Samane Shahpouri" w:date="2024-05-15T10:54:00Z" w16du:dateUtc="2024-05-15T08:54:00Z">
                <w:rPr/>
              </w:rPrChange>
            </w:rPr>
            <w:delText xml:space="preserve"> </w:delText>
          </w:r>
        </w:del>
      </w:ins>
    </w:p>
    <w:p w14:paraId="32904E59" w14:textId="53AC39A1" w:rsidR="00D7619F" w:rsidRPr="001C7ACD" w:rsidDel="00E66362" w:rsidRDefault="00C17859">
      <w:pPr>
        <w:rPr>
          <w:del w:id="274" w:author="Samane Shahpouri" w:date="2024-05-15T11:55:00Z" w16du:dateUtc="2024-05-15T09:55:00Z"/>
        </w:rPr>
        <w:pPrChange w:id="275" w:author="Samane Shahpouri" w:date="2024-05-13T08:52:00Z" w16du:dateUtc="2024-05-13T06:52:00Z">
          <w:pPr>
            <w:jc w:val="both"/>
          </w:pPr>
        </w:pPrChange>
      </w:pPr>
      <w:del w:id="276" w:author="Samane Shahpouri" w:date="2024-05-15T11:55:00Z" w16du:dateUtc="2024-05-15T09:55:00Z">
        <w:r w:rsidRPr="004B61E2" w:rsidDel="00E66362">
          <w:rPr>
            <w:highlight w:val="blue"/>
            <w:rPrChange w:id="277" w:author="Samane Shahpouri" w:date="2024-05-15T10:54:00Z" w16du:dateUtc="2024-05-15T08:54:00Z">
              <w:rPr/>
            </w:rPrChange>
          </w:rPr>
          <w:delText xml:space="preserve">Still, </w:delText>
        </w:r>
        <w:r w:rsidR="00A25658" w:rsidRPr="004B61E2" w:rsidDel="00E66362">
          <w:rPr>
            <w:highlight w:val="blue"/>
            <w:rPrChange w:id="278" w:author="Samane Shahpouri" w:date="2024-05-15T10:54:00Z" w16du:dateUtc="2024-05-15T08:54:00Z">
              <w:rPr/>
            </w:rPrChange>
          </w:rPr>
          <w:delText>artefacts</w:delText>
        </w:r>
        <w:r w:rsidRPr="004B61E2" w:rsidDel="00E66362">
          <w:rPr>
            <w:highlight w:val="blue"/>
            <w:rPrChange w:id="279" w:author="Samane Shahpouri" w:date="2024-05-15T10:54:00Z" w16du:dateUtc="2024-05-15T08:54:00Z">
              <w:rPr/>
            </w:rPrChange>
          </w:rPr>
          <w:delText xml:space="preserve"> </w:delText>
        </w:r>
      </w:del>
      <w:ins w:id="280" w:author="Isaac Shiri Lord" w:date="2024-05-12T18:15:00Z">
        <w:del w:id="281" w:author="Samane Shahpouri" w:date="2024-05-15T11:55:00Z" w16du:dateUtc="2024-05-15T09:55:00Z">
          <w:r w:rsidR="00E85A62" w:rsidRPr="004B61E2" w:rsidDel="00E66362">
            <w:rPr>
              <w:highlight w:val="blue"/>
              <w:rPrChange w:id="282" w:author="Samane Shahpouri" w:date="2024-05-15T10:54:00Z" w16du:dateUtc="2024-05-15T08:54:00Z">
                <w:rPr/>
              </w:rPrChange>
            </w:rPr>
            <w:delText xml:space="preserve">artifacts </w:delText>
          </w:r>
        </w:del>
      </w:ins>
      <w:del w:id="283" w:author="Samane Shahpouri" w:date="2024-05-15T11:55:00Z" w16du:dateUtc="2024-05-15T09:55:00Z">
        <w:r w:rsidR="00D7619F" w:rsidRPr="004B61E2" w:rsidDel="00E66362">
          <w:rPr>
            <w:highlight w:val="blue"/>
            <w:rPrChange w:id="284" w:author="Samane Shahpouri" w:date="2024-05-15T10:54:00Z" w16du:dateUtc="2024-05-15T08:54:00Z">
              <w:rPr/>
            </w:rPrChange>
          </w:rPr>
          <w:delText xml:space="preserve">in medical imaging </w:delText>
        </w:r>
        <w:r w:rsidR="00B920D6" w:rsidRPr="004B61E2" w:rsidDel="00E66362">
          <w:rPr>
            <w:highlight w:val="blue"/>
            <w:rPrChange w:id="285" w:author="Samane Shahpouri" w:date="2024-05-15T10:54:00Z" w16du:dateUtc="2024-05-15T08:54:00Z">
              <w:rPr/>
            </w:rPrChange>
          </w:rPr>
          <w:delText>are</w:delText>
        </w:r>
        <w:r w:rsidR="00D7619F" w:rsidRPr="004B61E2" w:rsidDel="00E66362">
          <w:rPr>
            <w:highlight w:val="blue"/>
            <w:rPrChange w:id="286" w:author="Samane Shahpouri" w:date="2024-05-15T10:54:00Z" w16du:dateUtc="2024-05-15T08:54:00Z">
              <w:rPr/>
            </w:rPrChange>
          </w:rPr>
          <w:delText xml:space="preserve"> a recurring challenge that </w:delText>
        </w:r>
        <w:r w:rsidR="00A25658" w:rsidRPr="004B61E2" w:rsidDel="00E66362">
          <w:rPr>
            <w:highlight w:val="blue"/>
            <w:rPrChange w:id="287" w:author="Samane Shahpouri" w:date="2024-05-15T10:54:00Z" w16du:dateUtc="2024-05-15T08:54:00Z">
              <w:rPr/>
            </w:rPrChange>
          </w:rPr>
          <w:delText>can lower the quality of images</w:delText>
        </w:r>
        <w:r w:rsidR="00D7619F" w:rsidRPr="004B61E2" w:rsidDel="00E66362">
          <w:rPr>
            <w:highlight w:val="blue"/>
            <w:rPrChange w:id="288" w:author="Samane Shahpouri" w:date="2024-05-15T10:54:00Z" w16du:dateUtc="2024-05-15T08:54:00Z">
              <w:rPr/>
            </w:rPrChange>
          </w:rPr>
          <w:delText xml:space="preserve"> and </w:delText>
        </w:r>
        <w:r w:rsidR="00A25658" w:rsidRPr="004B61E2" w:rsidDel="00E66362">
          <w:rPr>
            <w:highlight w:val="blue"/>
            <w:rPrChange w:id="289" w:author="Samane Shahpouri" w:date="2024-05-15T10:54:00Z" w16du:dateUtc="2024-05-15T08:54:00Z">
              <w:rPr/>
            </w:rPrChange>
          </w:rPr>
          <w:delText>make them less reliable. This can lead</w:delText>
        </w:r>
        <w:r w:rsidR="00D7619F" w:rsidRPr="004B61E2" w:rsidDel="00E66362">
          <w:rPr>
            <w:highlight w:val="blue"/>
            <w:rPrChange w:id="290" w:author="Samane Shahpouri" w:date="2024-05-15T10:54:00Z" w16du:dateUtc="2024-05-15T08:54:00Z">
              <w:rPr/>
            </w:rPrChange>
          </w:rPr>
          <w:delText xml:space="preserve"> to erroneous interpretations that could adversely influence clinical decisions </w:delText>
        </w:r>
      </w:del>
      <w:customXmlDelRangeStart w:id="291" w:author="Samane Shahpouri" w:date="2024-05-15T11:55:00Z"/>
      <w:sdt>
        <w:sdtPr>
          <w:rPr>
            <w:color w:val="000000"/>
            <w:highlight w:val="blue"/>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customXmlDelRangeEnd w:id="291"/>
          <w:del w:id="292" w:author="Samane Shahpouri" w:date="2024-05-15T11:55:00Z" w16du:dateUtc="2024-05-15T09:55:00Z">
            <w:r w:rsidR="005C650F" w:rsidRPr="004B61E2" w:rsidDel="00E66362">
              <w:rPr>
                <w:color w:val="000000"/>
                <w:highlight w:val="blue"/>
                <w:rPrChange w:id="293" w:author="Samane Shahpouri" w:date="2024-05-15T10:54:00Z" w16du:dateUtc="2024-05-15T08:54:00Z">
                  <w:rPr>
                    <w:color w:val="000000"/>
                  </w:rPr>
                </w:rPrChange>
              </w:rPr>
              <w:delText>(13,14)</w:delText>
            </w:r>
          </w:del>
          <w:customXmlDelRangeStart w:id="294" w:author="Samane Shahpouri" w:date="2024-05-15T11:55:00Z"/>
        </w:sdtContent>
      </w:sdt>
      <w:customXmlDelRangeEnd w:id="294"/>
      <w:del w:id="295" w:author="Samane Shahpouri" w:date="2024-05-15T11:55:00Z" w16du:dateUtc="2024-05-15T09:55:00Z">
        <w:r w:rsidR="00D7619F" w:rsidRPr="004B61E2" w:rsidDel="00E66362">
          <w:rPr>
            <w:highlight w:val="blue"/>
            <w:rPrChange w:id="296" w:author="Samane Shahpouri" w:date="2024-05-15T10:54:00Z" w16du:dateUtc="2024-05-15T08:54:00Z">
              <w:rPr/>
            </w:rPrChange>
          </w:rPr>
          <w:delText>.</w:delText>
        </w:r>
        <w:r w:rsidR="00D7619F" w:rsidRPr="001C7ACD" w:rsidDel="00E66362">
          <w:delText xml:space="preserve"> </w:delText>
        </w:r>
      </w:del>
    </w:p>
    <w:p w14:paraId="651A899E" w14:textId="368C9304" w:rsidR="00D7619F" w:rsidRPr="00112482" w:rsidDel="00E66362" w:rsidRDefault="00D7619F">
      <w:pPr>
        <w:pStyle w:val="NormalWeb"/>
        <w:rPr>
          <w:del w:id="297" w:author="Samane Shahpouri" w:date="2024-05-15T11:55:00Z" w16du:dateUtc="2024-05-15T09:55:00Z"/>
          <w:highlight w:val="blue"/>
          <w:rPrChange w:id="298" w:author="Samane Shahpouri" w:date="2024-05-15T11:30:00Z" w16du:dateUtc="2024-05-15T09:30:00Z">
            <w:rPr>
              <w:del w:id="299" w:author="Samane Shahpouri" w:date="2024-05-15T11:55:00Z" w16du:dateUtc="2024-05-15T09:55:00Z"/>
            </w:rPr>
          </w:rPrChange>
        </w:rPr>
        <w:pPrChange w:id="300" w:author="Samane Shahpouri" w:date="2024-05-13T08:52:00Z" w16du:dateUtc="2024-05-13T06:52:00Z">
          <w:pPr>
            <w:pStyle w:val="NormalWeb"/>
            <w:jc w:val="both"/>
          </w:pPr>
        </w:pPrChange>
      </w:pPr>
      <w:del w:id="301" w:author="Samane Shahpouri" w:date="2024-05-15T11:55:00Z" w16du:dateUtc="2024-05-15T09:55:00Z">
        <w:r w:rsidRPr="00112482" w:rsidDel="00E66362">
          <w:rPr>
            <w:highlight w:val="blue"/>
            <w:rPrChange w:id="302" w:author="Samane Shahpouri" w:date="2024-05-15T11:29:00Z" w16du:dateUtc="2024-05-15T09:29:00Z">
              <w:rPr/>
            </w:rPrChange>
          </w:rPr>
          <w:delTex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delText>
        </w:r>
        <w:r w:rsidR="007E2341" w:rsidRPr="00112482" w:rsidDel="00E66362">
          <w:rPr>
            <w:highlight w:val="blue"/>
            <w:rPrChange w:id="303" w:author="Samane Shahpouri" w:date="2024-05-15T11:29:00Z" w16du:dateUtc="2024-05-15T09:29:00Z">
              <w:rPr/>
            </w:rPrChange>
          </w:rPr>
          <w:delText xml:space="preserve"> </w:delText>
        </w:r>
      </w:del>
      <w:customXmlDelRangeStart w:id="304" w:author="Samane Shahpouri" w:date="2024-05-15T11:55:00Z"/>
      <w:sdt>
        <w:sdtPr>
          <w:rPr>
            <w:color w:val="000000"/>
            <w:highlight w:val="blue"/>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customXmlDelRangeEnd w:id="304"/>
          <w:del w:id="305" w:author="Samane Shahpouri" w:date="2024-05-15T11:55:00Z" w16du:dateUtc="2024-05-15T09:55:00Z">
            <w:r w:rsidR="005C650F" w:rsidRPr="00112482" w:rsidDel="00E66362">
              <w:rPr>
                <w:color w:val="000000"/>
                <w:highlight w:val="blue"/>
                <w:rPrChange w:id="306" w:author="Samane Shahpouri" w:date="2024-05-15T11:29:00Z" w16du:dateUtc="2024-05-15T09:29:00Z">
                  <w:rPr>
                    <w:color w:val="000000"/>
                  </w:rPr>
                </w:rPrChange>
              </w:rPr>
              <w:delText>(15–17)</w:delText>
            </w:r>
          </w:del>
          <w:customXmlDelRangeStart w:id="307" w:author="Samane Shahpouri" w:date="2024-05-15T11:55:00Z"/>
        </w:sdtContent>
      </w:sdt>
      <w:customXmlDelRangeEnd w:id="307"/>
      <w:del w:id="308" w:author="Samane Shahpouri" w:date="2024-05-15T11:55:00Z" w16du:dateUtc="2024-05-15T09:55:00Z">
        <w:r w:rsidRPr="00112482" w:rsidDel="00E66362">
          <w:rPr>
            <w:highlight w:val="blue"/>
            <w:rPrChange w:id="309" w:author="Samane Shahpouri" w:date="2024-05-15T11:29:00Z" w16du:dateUtc="2024-05-15T09:29:00Z">
              <w:rPr/>
            </w:rPrChange>
          </w:rPr>
          <w:delText xml:space="preserve">. This scatter distorts the image by introducing signals from incorrect locations. Scatter </w:delText>
        </w:r>
        <w:r w:rsidRPr="00112482" w:rsidDel="00E66362">
          <w:rPr>
            <w:highlight w:val="blue"/>
            <w:rPrChange w:id="310" w:author="Samane Shahpouri" w:date="2024-05-15T11:29:00Z" w16du:dateUtc="2024-05-15T09:29:00Z">
              <w:rPr/>
            </w:rPrChange>
          </w:rPr>
          <w:lastRenderedPageBreak/>
          <w:delText xml:space="preserve">correction algorithms estimate the </w:delText>
        </w:r>
        <w:r w:rsidR="00987EF8" w:rsidRPr="00112482" w:rsidDel="00E66362">
          <w:rPr>
            <w:highlight w:val="blue"/>
            <w:rPrChange w:id="311" w:author="Samane Shahpouri" w:date="2024-05-15T11:29:00Z" w16du:dateUtc="2024-05-15T09:29:00Z">
              <w:rPr/>
            </w:rPrChange>
          </w:rPr>
          <w:delText>number</w:delText>
        </w:r>
        <w:r w:rsidRPr="00112482" w:rsidDel="00E66362">
          <w:rPr>
            <w:highlight w:val="blue"/>
            <w:rPrChange w:id="312" w:author="Samane Shahpouri" w:date="2024-05-15T11:29:00Z" w16du:dateUtc="2024-05-15T09:29:00Z">
              <w:rPr/>
            </w:rPrChange>
          </w:rPr>
          <w:delText xml:space="preserve"> of scattered photons and subtract them from the </w:delText>
        </w:r>
        <w:r w:rsidRPr="00112482" w:rsidDel="00E66362">
          <w:rPr>
            <w:highlight w:val="blue"/>
            <w:rPrChange w:id="313" w:author="Samane Shahpouri" w:date="2024-05-15T11:30:00Z" w16du:dateUtc="2024-05-15T09:30:00Z">
              <w:rPr/>
            </w:rPrChange>
          </w:rPr>
          <w:delText xml:space="preserve">detected signals, thereby improving image clarity and contrast </w:delText>
        </w:r>
      </w:del>
      <w:customXmlDelRangeStart w:id="314" w:author="Samane Shahpouri" w:date="2024-05-15T11:55:00Z"/>
      <w:sdt>
        <w:sdtPr>
          <w:rPr>
            <w:color w:val="000000"/>
            <w:highlight w:val="blue"/>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customXmlDelRangeEnd w:id="314"/>
          <w:del w:id="315" w:author="Samane Shahpouri" w:date="2024-05-15T11:55:00Z" w16du:dateUtc="2024-05-15T09:55:00Z">
            <w:r w:rsidR="005C650F" w:rsidRPr="00112482" w:rsidDel="00E66362">
              <w:rPr>
                <w:color w:val="000000"/>
                <w:highlight w:val="blue"/>
                <w:rPrChange w:id="316" w:author="Samane Shahpouri" w:date="2024-05-15T11:30:00Z" w16du:dateUtc="2024-05-15T09:30:00Z">
                  <w:rPr>
                    <w:color w:val="000000"/>
                  </w:rPr>
                </w:rPrChange>
              </w:rPr>
              <w:delText>(15)</w:delText>
            </w:r>
          </w:del>
          <w:customXmlDelRangeStart w:id="317" w:author="Samane Shahpouri" w:date="2024-05-15T11:55:00Z"/>
        </w:sdtContent>
      </w:sdt>
      <w:customXmlDelRangeEnd w:id="317"/>
      <w:del w:id="318" w:author="Samane Shahpouri" w:date="2024-05-15T11:55:00Z" w16du:dateUtc="2024-05-15T09:55:00Z">
        <w:r w:rsidRPr="00112482" w:rsidDel="00E66362">
          <w:rPr>
            <w:highlight w:val="blue"/>
            <w:rPrChange w:id="319" w:author="Samane Shahpouri" w:date="2024-05-15T11:30:00Z" w16du:dateUtc="2024-05-15T09:30:00Z">
              <w:rPr/>
            </w:rPrChange>
          </w:rPr>
          <w:delText>.</w:delText>
        </w:r>
      </w:del>
    </w:p>
    <w:p w14:paraId="461E51B5" w14:textId="19783E8D" w:rsidR="00D7619F" w:rsidRPr="00112482" w:rsidDel="00E66362" w:rsidRDefault="00D7619F">
      <w:pPr>
        <w:pStyle w:val="NormalWeb"/>
        <w:rPr>
          <w:del w:id="320" w:author="Samane Shahpouri" w:date="2024-05-15T11:55:00Z" w16du:dateUtc="2024-05-15T09:55:00Z"/>
          <w:highlight w:val="blue"/>
          <w:rPrChange w:id="321" w:author="Samane Shahpouri" w:date="2024-05-15T11:30:00Z" w16du:dateUtc="2024-05-15T09:30:00Z">
            <w:rPr>
              <w:del w:id="322" w:author="Samane Shahpouri" w:date="2024-05-15T11:55:00Z" w16du:dateUtc="2024-05-15T09:55:00Z"/>
            </w:rPr>
          </w:rPrChange>
        </w:rPr>
        <w:pPrChange w:id="323" w:author="Samane Shahpouri" w:date="2024-05-13T08:52:00Z" w16du:dateUtc="2024-05-13T06:52:00Z">
          <w:pPr>
            <w:pStyle w:val="NormalWeb"/>
            <w:jc w:val="both"/>
          </w:pPr>
        </w:pPrChange>
      </w:pPr>
      <w:del w:id="324" w:author="Samane Shahpouri" w:date="2024-05-15T11:55:00Z" w16du:dateUtc="2024-05-15T09:55:00Z">
        <w:r w:rsidRPr="00112482" w:rsidDel="00E66362">
          <w:rPr>
            <w:highlight w:val="blue"/>
            <w:rPrChange w:id="325" w:author="Samane Shahpouri" w:date="2024-05-15T11:30:00Z" w16du:dateUtc="2024-05-15T09:30:00Z">
              <w:rPr/>
            </w:rPrChange>
          </w:rPr>
          <w:delText xml:space="preserve">Attenuation correction </w:delText>
        </w:r>
        <w:r w:rsidR="00941F63" w:rsidRPr="00112482" w:rsidDel="00E66362">
          <w:rPr>
            <w:highlight w:val="blue"/>
            <w:rPrChange w:id="326" w:author="Samane Shahpouri" w:date="2024-05-15T11:30:00Z" w16du:dateUtc="2024-05-15T09:30:00Z">
              <w:rPr/>
            </w:rPrChange>
          </w:rPr>
          <w:delText xml:space="preserve">(AC) </w:delText>
        </w:r>
        <w:r w:rsidRPr="00112482" w:rsidDel="00E66362">
          <w:rPr>
            <w:highlight w:val="blue"/>
            <w:rPrChange w:id="327" w:author="Samane Shahpouri" w:date="2024-05-15T11:30:00Z" w16du:dateUtc="2024-05-15T09:30:00Z">
              <w:rPr/>
            </w:rPrChange>
          </w:rPr>
          <w:delText xml:space="preserve">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delText>
        </w:r>
        <w:r w:rsidR="00A25658" w:rsidRPr="00112482" w:rsidDel="00E66362">
          <w:rPr>
            <w:highlight w:val="blue"/>
            <w:rPrChange w:id="328" w:author="Samane Shahpouri" w:date="2024-05-15T11:30:00Z" w16du:dateUtc="2024-05-15T09:30:00Z">
              <w:rPr/>
            </w:rPrChange>
          </w:rPr>
          <w:delText>densities</w:delText>
        </w:r>
        <w:r w:rsidRPr="00112482" w:rsidDel="00E66362">
          <w:rPr>
            <w:highlight w:val="blue"/>
            <w:rPrChange w:id="329" w:author="Samane Shahpouri" w:date="2024-05-15T11:30:00Z" w16du:dateUtc="2024-05-15T09:30:00Z">
              <w:rPr/>
            </w:rPrChange>
          </w:rPr>
          <w:delText xml:space="preserve">. </w:delText>
        </w:r>
        <w:r w:rsidR="00941F63" w:rsidRPr="00112482" w:rsidDel="00E66362">
          <w:rPr>
            <w:highlight w:val="blue"/>
            <w:rPrChange w:id="330" w:author="Samane Shahpouri" w:date="2024-05-15T11:30:00Z" w16du:dateUtc="2024-05-15T09:30:00Z">
              <w:rPr/>
            </w:rPrChange>
          </w:rPr>
          <w:delText xml:space="preserve">AC </w:delText>
        </w:r>
        <w:r w:rsidRPr="00112482" w:rsidDel="00E66362">
          <w:rPr>
            <w:highlight w:val="blue"/>
            <w:rPrChange w:id="331" w:author="Samane Shahpouri" w:date="2024-05-15T11:30:00Z" w16du:dateUtc="2024-05-15T09:30:00Z">
              <w:rPr/>
            </w:rPrChange>
          </w:rPr>
          <w:delText xml:space="preserve">uses </w:delText>
        </w:r>
        <w:r w:rsidR="00A25658" w:rsidRPr="00112482" w:rsidDel="00E66362">
          <w:rPr>
            <w:highlight w:val="blue"/>
            <w:rPrChange w:id="332" w:author="Samane Shahpouri" w:date="2024-05-15T11:30:00Z" w16du:dateUtc="2024-05-15T09:30:00Z">
              <w:rPr/>
            </w:rPrChange>
          </w:rPr>
          <w:delText>information</w:delText>
        </w:r>
        <w:r w:rsidRPr="00112482" w:rsidDel="00E66362">
          <w:rPr>
            <w:highlight w:val="blue"/>
            <w:rPrChange w:id="333" w:author="Samane Shahpouri" w:date="2024-05-15T11:30:00Z" w16du:dateUtc="2024-05-15T09:30:00Z">
              <w:rPr/>
            </w:rPrChange>
          </w:rPr>
          <w:delText xml:space="preserve"> from a transmission scan (using either a radioactive source or a CT scan) to accurately map the absorption properties of various tissues and adjust the PET signal accordingly</w:delText>
        </w:r>
        <w:r w:rsidR="00987EF8" w:rsidRPr="00112482" w:rsidDel="00E66362">
          <w:rPr>
            <w:highlight w:val="blue"/>
            <w:rPrChange w:id="334" w:author="Samane Shahpouri" w:date="2024-05-15T11:30:00Z" w16du:dateUtc="2024-05-15T09:30:00Z">
              <w:rPr/>
            </w:rPrChange>
          </w:rPr>
          <w:delText xml:space="preserve"> </w:delText>
        </w:r>
      </w:del>
      <w:bookmarkStart w:id="335" w:name="_Hlk166664665"/>
      <w:customXmlDelRangeStart w:id="336" w:author="Samane Shahpouri" w:date="2024-05-15T11:55:00Z"/>
      <w:sdt>
        <w:sdtPr>
          <w:rPr>
            <w:color w:val="000000"/>
            <w:highlight w:val="blue"/>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customXmlDelRangeEnd w:id="336"/>
          <w:del w:id="337" w:author="Samane Shahpouri" w:date="2024-05-15T11:55:00Z" w16du:dateUtc="2024-05-15T09:55:00Z">
            <w:r w:rsidR="005C650F" w:rsidRPr="00112482" w:rsidDel="00E66362">
              <w:rPr>
                <w:color w:val="000000"/>
                <w:highlight w:val="blue"/>
                <w:rPrChange w:id="338" w:author="Samane Shahpouri" w:date="2024-05-15T11:30:00Z" w16du:dateUtc="2024-05-15T09:30:00Z">
                  <w:rPr>
                    <w:color w:val="000000"/>
                  </w:rPr>
                </w:rPrChange>
              </w:rPr>
              <w:delText>(18,19)</w:delText>
            </w:r>
          </w:del>
          <w:customXmlDelRangeStart w:id="339" w:author="Samane Shahpouri" w:date="2024-05-15T11:55:00Z"/>
        </w:sdtContent>
      </w:sdt>
      <w:customXmlDelRangeEnd w:id="339"/>
      <w:bookmarkEnd w:id="335"/>
      <w:del w:id="340" w:author="Samane Shahpouri" w:date="2024-05-13T08:53:00Z" w16du:dateUtc="2024-05-13T06:53:00Z">
        <w:r w:rsidR="00A25658" w:rsidRPr="00112482" w:rsidDel="00214EC6">
          <w:rPr>
            <w:highlight w:val="blue"/>
            <w:rPrChange w:id="341" w:author="Samane Shahpouri" w:date="2024-05-15T11:30:00Z" w16du:dateUtc="2024-05-15T09:30:00Z">
              <w:rPr/>
            </w:rPrChange>
          </w:rPr>
          <w:delText>)</w:delText>
        </w:r>
      </w:del>
      <w:del w:id="342" w:author="Samane Shahpouri" w:date="2024-05-15T11:55:00Z" w16du:dateUtc="2024-05-15T09:55:00Z">
        <w:r w:rsidR="00A25658" w:rsidRPr="00112482" w:rsidDel="00E66362">
          <w:rPr>
            <w:highlight w:val="blue"/>
            <w:rPrChange w:id="343" w:author="Samane Shahpouri" w:date="2024-05-15T11:30:00Z" w16du:dateUtc="2024-05-15T09:30:00Z">
              <w:rPr/>
            </w:rPrChange>
          </w:rPr>
          <w:delText>.</w:delText>
        </w:r>
        <w:r w:rsidRPr="00112482" w:rsidDel="00E66362">
          <w:rPr>
            <w:highlight w:val="blue"/>
            <w:rPrChange w:id="344" w:author="Samane Shahpouri" w:date="2024-05-15T11:30:00Z" w16du:dateUtc="2024-05-15T09:30:00Z">
              <w:rPr/>
            </w:rPrChange>
          </w:rPr>
          <w:delText xml:space="preserve"> This correction is crucial for providing quantitatively accurate images that reflect the true distribution of the radiotracer</w:delText>
        </w:r>
        <w:r w:rsidR="00A25658" w:rsidRPr="00112482" w:rsidDel="00E66362">
          <w:rPr>
            <w:highlight w:val="blue"/>
            <w:rPrChange w:id="345" w:author="Samane Shahpouri" w:date="2024-05-15T11:30:00Z" w16du:dateUtc="2024-05-15T09:30:00Z">
              <w:rPr/>
            </w:rPrChange>
          </w:rPr>
          <w:delText xml:space="preserve"> </w:delText>
        </w:r>
      </w:del>
      <w:customXmlDelRangeStart w:id="346" w:author="Samane Shahpouri" w:date="2024-05-15T11:55:00Z"/>
      <w:sdt>
        <w:sdtPr>
          <w:rPr>
            <w:color w:val="000000"/>
            <w:highlight w:val="blue"/>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customXmlDelRangeEnd w:id="346"/>
          <w:del w:id="347" w:author="Samane Shahpouri" w:date="2024-05-15T11:55:00Z" w16du:dateUtc="2024-05-15T09:55:00Z">
            <w:r w:rsidR="005C650F" w:rsidRPr="00112482" w:rsidDel="00E66362">
              <w:rPr>
                <w:color w:val="000000"/>
                <w:highlight w:val="blue"/>
                <w:rPrChange w:id="348" w:author="Samane Shahpouri" w:date="2024-05-15T11:30:00Z" w16du:dateUtc="2024-05-15T09:30:00Z">
                  <w:rPr>
                    <w:color w:val="000000"/>
                  </w:rPr>
                </w:rPrChange>
              </w:rPr>
              <w:delText>(13,14,20–23)</w:delText>
            </w:r>
          </w:del>
          <w:customXmlDelRangeStart w:id="349" w:author="Samane Shahpouri" w:date="2024-05-15T11:55:00Z"/>
        </w:sdtContent>
      </w:sdt>
      <w:customXmlDelRangeEnd w:id="349"/>
      <w:del w:id="350" w:author="Samane Shahpouri" w:date="2024-05-15T11:55:00Z" w16du:dateUtc="2024-05-15T09:55:00Z">
        <w:r w:rsidR="00A25658" w:rsidRPr="00112482" w:rsidDel="00E66362">
          <w:rPr>
            <w:highlight w:val="blue"/>
            <w:rPrChange w:id="351" w:author="Samane Shahpouri" w:date="2024-05-15T11:30:00Z" w16du:dateUtc="2024-05-15T09:30:00Z">
              <w:rPr/>
            </w:rPrChange>
          </w:rPr>
          <w:delText>.</w:delText>
        </w:r>
      </w:del>
    </w:p>
    <w:p w14:paraId="14316865" w14:textId="35047333" w:rsidR="00D7619F" w:rsidRPr="00112482" w:rsidDel="00E66362" w:rsidRDefault="00D7619F">
      <w:pPr>
        <w:pStyle w:val="NormalWeb"/>
        <w:rPr>
          <w:del w:id="352" w:author="Samane Shahpouri" w:date="2024-05-15T11:55:00Z" w16du:dateUtc="2024-05-15T09:55:00Z"/>
          <w:highlight w:val="blue"/>
          <w:rPrChange w:id="353" w:author="Samane Shahpouri" w:date="2024-05-15T11:30:00Z" w16du:dateUtc="2024-05-15T09:30:00Z">
            <w:rPr>
              <w:del w:id="354" w:author="Samane Shahpouri" w:date="2024-05-15T11:55:00Z" w16du:dateUtc="2024-05-15T09:55:00Z"/>
            </w:rPr>
          </w:rPrChange>
        </w:rPr>
        <w:pPrChange w:id="355" w:author="Samane Shahpouri" w:date="2024-05-13T08:52:00Z" w16du:dateUtc="2024-05-13T06:52:00Z">
          <w:pPr>
            <w:pStyle w:val="NormalWeb"/>
            <w:jc w:val="both"/>
          </w:pPr>
        </w:pPrChange>
      </w:pPr>
    </w:p>
    <w:p w14:paraId="51BA816F" w14:textId="5697DC8F" w:rsidR="00D7619F" w:rsidRPr="00FF211F" w:rsidDel="00E66362" w:rsidRDefault="00D7619F">
      <w:pPr>
        <w:pStyle w:val="NormalWeb"/>
        <w:rPr>
          <w:del w:id="356" w:author="Samane Shahpouri" w:date="2024-05-15T11:55:00Z" w16du:dateUtc="2024-05-15T09:55:00Z"/>
        </w:rPr>
        <w:pPrChange w:id="357" w:author="Samane Shahpouri" w:date="2024-05-13T08:52:00Z" w16du:dateUtc="2024-05-13T06:52:00Z">
          <w:pPr>
            <w:pStyle w:val="NormalWeb"/>
            <w:jc w:val="both"/>
          </w:pPr>
        </w:pPrChange>
      </w:pPr>
      <w:del w:id="358" w:author="Samane Shahpouri" w:date="2024-05-14T21:09:00Z" w16du:dateUtc="2024-05-14T19:09:00Z">
        <w:r w:rsidRPr="00112482" w:rsidDel="00983CC2">
          <w:rPr>
            <w:highlight w:val="blue"/>
            <w:rPrChange w:id="359" w:author="Samane Shahpouri" w:date="2024-05-15T11:30:00Z" w16du:dateUtc="2024-05-15T09:30:00Z">
              <w:rPr/>
            </w:rPrChange>
          </w:rPr>
          <w:delText>Attenuation and scatter correction (ASC) are critical during PET image reconstruction, primarily aimed at enhancing image clarity and accuracy</w:delText>
        </w:r>
        <w:r w:rsidR="00E85A62" w:rsidRPr="00112482" w:rsidDel="00983CC2">
          <w:rPr>
            <w:color w:val="0D0D0D"/>
            <w:highlight w:val="blue"/>
            <w:rPrChange w:id="360" w:author="Samane Shahpouri" w:date="2024-05-15T11:30:00Z" w16du:dateUtc="2024-05-15T09:30:00Z">
              <w:rPr>
                <w:color w:val="0D0D0D"/>
              </w:rPr>
            </w:rPrChange>
          </w:rPr>
          <w:delText xml:space="preserve">. </w:delText>
        </w:r>
      </w:del>
      <w:del w:id="361" w:author="Samane Shahpouri" w:date="2024-05-15T11:55:00Z" w16du:dateUtc="2024-05-15T09:55:00Z">
        <w:r w:rsidR="00E85A62" w:rsidRPr="00112482" w:rsidDel="00E66362">
          <w:rPr>
            <w:color w:val="0D0D0D"/>
            <w:highlight w:val="blue"/>
            <w:rPrChange w:id="362" w:author="Samane Shahpouri" w:date="2024-05-15T11:30:00Z" w16du:dateUtc="2024-05-15T09:30:00Z">
              <w:rPr>
                <w:color w:val="0D0D0D"/>
              </w:rPr>
            </w:rPrChange>
          </w:rPr>
          <w:delText>Despite the implementation of these corrections, arti</w:delText>
        </w:r>
        <w:r w:rsidR="00A25658" w:rsidRPr="00112482" w:rsidDel="00E66362">
          <w:rPr>
            <w:highlight w:val="blue"/>
            <w:rPrChange w:id="363" w:author="Samane Shahpouri" w:date="2024-05-15T11:30:00Z" w16du:dateUtc="2024-05-15T09:30:00Z">
              <w:rPr/>
            </w:rPrChange>
          </w:rPr>
          <w:delText>facts</w:delText>
        </w:r>
        <w:r w:rsidR="00C70C80" w:rsidRPr="00112482" w:rsidDel="00E66362">
          <w:rPr>
            <w:highlight w:val="blue"/>
            <w:rPrChange w:id="364" w:author="Samane Shahpouri" w:date="2024-05-15T11:30:00Z" w16du:dateUtc="2024-05-15T09:30:00Z">
              <w:rPr/>
            </w:rPrChange>
          </w:rPr>
          <w:delText xml:space="preserve"> can still occur, particularly under complex scenarios such as</w:delText>
        </w:r>
        <w:r w:rsidRPr="00112482" w:rsidDel="00E66362">
          <w:rPr>
            <w:highlight w:val="blue"/>
            <w:rPrChange w:id="365" w:author="Samane Shahpouri" w:date="2024-05-15T11:30:00Z" w16du:dateUtc="2024-05-15T09:30:00Z">
              <w:rPr/>
            </w:rPrChange>
          </w:rPr>
          <w:delText xml:space="preserve"> high radiotracer activity or patient movement</w:delText>
        </w:r>
        <w:r w:rsidR="00987EF8" w:rsidRPr="00112482" w:rsidDel="00E66362">
          <w:rPr>
            <w:highlight w:val="blue"/>
            <w:rPrChange w:id="366" w:author="Samane Shahpouri" w:date="2024-05-15T11:30:00Z" w16du:dateUtc="2024-05-15T09:30:00Z">
              <w:rPr/>
            </w:rPrChange>
          </w:rPr>
          <w:delText xml:space="preserve"> </w:delText>
        </w:r>
      </w:del>
      <w:customXmlDelRangeStart w:id="367" w:author="Samane Shahpouri" w:date="2024-05-15T11:55:00Z"/>
      <w:sdt>
        <w:sdtPr>
          <w:rPr>
            <w:color w:val="000000"/>
            <w:highlight w:val="blue"/>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customXmlDelRangeEnd w:id="367"/>
          <w:del w:id="368" w:author="Samane Shahpouri" w:date="2024-05-15T11:55:00Z" w16du:dateUtc="2024-05-15T09:55:00Z">
            <w:r w:rsidR="005C650F" w:rsidRPr="00112482" w:rsidDel="00E66362">
              <w:rPr>
                <w:color w:val="000000"/>
                <w:highlight w:val="blue"/>
                <w:rPrChange w:id="369" w:author="Samane Shahpouri" w:date="2024-05-15T11:30:00Z" w16du:dateUtc="2024-05-15T09:30:00Z">
                  <w:rPr>
                    <w:color w:val="000000"/>
                  </w:rPr>
                </w:rPrChange>
              </w:rPr>
              <w:delText>(7,9,11,12)</w:delText>
            </w:r>
          </w:del>
          <w:customXmlDelRangeStart w:id="370" w:author="Samane Shahpouri" w:date="2024-05-15T11:55:00Z"/>
        </w:sdtContent>
      </w:sdt>
      <w:customXmlDelRangeEnd w:id="370"/>
      <w:del w:id="371" w:author="Samane Shahpouri" w:date="2024-05-15T11:55:00Z" w16du:dateUtc="2024-05-15T09:55:00Z">
        <w:r w:rsidR="00A25658" w:rsidRPr="00112482" w:rsidDel="00E66362">
          <w:rPr>
            <w:highlight w:val="blue"/>
            <w:rPrChange w:id="372" w:author="Samane Shahpouri" w:date="2024-05-15T11:30:00Z" w16du:dateUtc="2024-05-15T09:30:00Z">
              <w:rPr/>
            </w:rPrChange>
          </w:rPr>
          <w:delText>.</w:delText>
        </w:r>
        <w:r w:rsidR="00987EF8" w:rsidRPr="00112482" w:rsidDel="00E66362">
          <w:rPr>
            <w:highlight w:val="blue"/>
            <w:rPrChange w:id="373" w:author="Samane Shahpouri" w:date="2024-05-15T11:30:00Z" w16du:dateUtc="2024-05-15T09:30:00Z">
              <w:rPr/>
            </w:rPrChange>
          </w:rPr>
          <w:delText xml:space="preserve"> </w:delText>
        </w:r>
      </w:del>
      <w:moveFromRangeStart w:id="374" w:author="Samane Shahpouri" w:date="2024-05-14T21:09:00Z" w:name="move166613388"/>
      <w:moveFrom w:id="375" w:author="Samane Shahpouri" w:date="2024-05-14T21:09:00Z" w16du:dateUtc="2024-05-14T19:09:00Z">
        <w:del w:id="376" w:author="Samane Shahpouri" w:date="2024-05-15T11:55:00Z" w16du:dateUtc="2024-05-15T09:55:00Z">
          <w:r w:rsidR="000A1ACA" w:rsidRPr="00CD08BB" w:rsidDel="00E66362">
            <w:rPr>
              <w:highlight w:val="yellow"/>
              <w:rPrChange w:id="377" w:author="Samane Shahpouri" w:date="2024-05-14T22:40:00Z" w16du:dateUtc="2024-05-14T20:40:00Z">
                <w:rPr/>
              </w:rPrChange>
            </w:rPr>
            <w:delText xml:space="preserve">For an illustrative example, see Figure 1. </w:delText>
          </w:r>
        </w:del>
      </w:moveFrom>
      <w:moveFromRangeEnd w:id="374"/>
      <w:del w:id="378" w:author="Samane Shahpouri" w:date="2024-05-15T11:55:00Z" w16du:dateUtc="2024-05-15T09:55:00Z">
        <w:r w:rsidRPr="00112482" w:rsidDel="00E66362">
          <w:rPr>
            <w:highlight w:val="blue"/>
            <w:rPrChange w:id="379" w:author="Samane Shahpouri" w:date="2024-05-15T11:30:00Z" w16du:dateUtc="2024-05-15T09:30:00Z">
              <w:rPr/>
            </w:rPrChange>
          </w:rPr>
          <w:delText xml:space="preserve">Common </w:delText>
        </w:r>
        <w:r w:rsidR="00A25658" w:rsidRPr="00112482" w:rsidDel="00E66362">
          <w:rPr>
            <w:highlight w:val="blue"/>
            <w:rPrChange w:id="380" w:author="Samane Shahpouri" w:date="2024-05-15T11:30:00Z" w16du:dateUtc="2024-05-15T09:30:00Z">
              <w:rPr/>
            </w:rPrChange>
          </w:rPr>
          <w:delText>artefacts</w:delText>
        </w:r>
        <w:r w:rsidRPr="00112482" w:rsidDel="00E66362">
          <w:rPr>
            <w:highlight w:val="blue"/>
            <w:rPrChange w:id="381" w:author="Samane Shahpouri" w:date="2024-05-15T11:30:00Z" w16du:dateUtc="2024-05-15T09:30:00Z">
              <w:rPr/>
            </w:rPrChange>
          </w:rPr>
          <w:delText xml:space="preserve"> </w:delText>
        </w:r>
      </w:del>
      <w:ins w:id="382" w:author="Isaac Shiri Lord" w:date="2024-05-12T18:19:00Z">
        <w:del w:id="383" w:author="Samane Shahpouri" w:date="2024-05-15T11:55:00Z" w16du:dateUtc="2024-05-15T09:55:00Z">
          <w:r w:rsidR="00E85A62" w:rsidRPr="00112482" w:rsidDel="00E66362">
            <w:rPr>
              <w:highlight w:val="blue"/>
              <w:rPrChange w:id="384" w:author="Samane Shahpouri" w:date="2024-05-15T11:30:00Z" w16du:dateUtc="2024-05-15T09:30:00Z">
                <w:rPr/>
              </w:rPrChange>
            </w:rPr>
            <w:delText xml:space="preserve">artifacts </w:delText>
          </w:r>
        </w:del>
      </w:ins>
      <w:del w:id="385" w:author="Samane Shahpouri" w:date="2024-05-15T11:55:00Z" w16du:dateUtc="2024-05-15T09:55:00Z">
        <w:r w:rsidRPr="00112482" w:rsidDel="00E66362">
          <w:rPr>
            <w:highlight w:val="blue"/>
            <w:rPrChange w:id="386" w:author="Samane Shahpouri" w:date="2024-05-15T11:30:00Z" w16du:dateUtc="2024-05-15T09:30:00Z">
              <w:rPr/>
            </w:rPrChange>
          </w:rPr>
          <w:delText xml:space="preserve">encountered in PET imaging can be </w:delText>
        </w:r>
        <w:r w:rsidR="00A25658" w:rsidRPr="00112482" w:rsidDel="00E66362">
          <w:rPr>
            <w:highlight w:val="blue"/>
            <w:rPrChange w:id="387" w:author="Samane Shahpouri" w:date="2024-05-15T11:30:00Z" w16du:dateUtc="2024-05-15T09:30:00Z">
              <w:rPr/>
            </w:rPrChange>
          </w:rPr>
          <w:delText>categorised</w:delText>
        </w:r>
        <w:r w:rsidRPr="00112482" w:rsidDel="00E66362">
          <w:rPr>
            <w:highlight w:val="blue"/>
            <w:rPrChange w:id="388" w:author="Samane Shahpouri" w:date="2024-05-15T11:30:00Z" w16du:dateUtc="2024-05-15T09:30:00Z">
              <w:rPr/>
            </w:rPrChange>
          </w:rPr>
          <w:delText xml:space="preserve"> as follows: (</w:delText>
        </w:r>
        <w:r w:rsidR="00B4553F" w:rsidRPr="00112482" w:rsidDel="00E66362">
          <w:rPr>
            <w:highlight w:val="blue"/>
            <w:rPrChange w:id="389" w:author="Samane Shahpouri" w:date="2024-05-15T11:30:00Z" w16du:dateUtc="2024-05-15T09:30:00Z">
              <w:rPr/>
            </w:rPrChange>
          </w:rPr>
          <w:delText>a</w:delText>
        </w:r>
        <w:r w:rsidRPr="00112482" w:rsidDel="00E66362">
          <w:rPr>
            <w:highlight w:val="blue"/>
            <w:rPrChange w:id="390" w:author="Samane Shahpouri" w:date="2024-05-15T11:30:00Z" w16du:dateUtc="2024-05-15T09:30:00Z">
              <w:rPr/>
            </w:rPrChange>
          </w:rPr>
          <w:delText xml:space="preserve">) those associated with the distribution of the tracer, such as halo </w:delText>
        </w:r>
        <w:r w:rsidR="00A25658" w:rsidRPr="00112482" w:rsidDel="00E66362">
          <w:rPr>
            <w:highlight w:val="blue"/>
            <w:rPrChange w:id="391" w:author="Samane Shahpouri" w:date="2024-05-15T11:30:00Z" w16du:dateUtc="2024-05-15T09:30:00Z">
              <w:rPr/>
            </w:rPrChange>
          </w:rPr>
          <w:delText>artefacts</w:delText>
        </w:r>
      </w:del>
      <w:ins w:id="392" w:author="Isaac Shiri Lord" w:date="2024-05-12T18:19:00Z">
        <w:del w:id="393" w:author="Samane Shahpouri" w:date="2024-05-15T11:55:00Z" w16du:dateUtc="2024-05-15T09:55:00Z">
          <w:r w:rsidR="00E85A62" w:rsidRPr="00112482" w:rsidDel="00E66362">
            <w:rPr>
              <w:highlight w:val="blue"/>
              <w:rPrChange w:id="394" w:author="Samane Shahpouri" w:date="2024-05-15T11:30:00Z" w16du:dateUtc="2024-05-15T09:30:00Z">
                <w:rPr/>
              </w:rPrChange>
            </w:rPr>
            <w:delText>artifacts</w:delText>
          </w:r>
        </w:del>
      </w:ins>
      <w:del w:id="395" w:author="Samane Shahpouri" w:date="2024-05-15T11:55:00Z" w16du:dateUtc="2024-05-15T09:55:00Z">
        <w:r w:rsidRPr="00112482" w:rsidDel="00E66362">
          <w:rPr>
            <w:highlight w:val="blue"/>
            <w:rPrChange w:id="396" w:author="Samane Shahpouri" w:date="2024-05-15T11:30:00Z" w16du:dateUtc="2024-05-15T09:30:00Z">
              <w:rPr/>
            </w:rPrChange>
          </w:rPr>
          <w:delText>; (</w:delText>
        </w:r>
        <w:r w:rsidR="00B4553F" w:rsidRPr="00112482" w:rsidDel="00E66362">
          <w:rPr>
            <w:highlight w:val="blue"/>
            <w:rPrChange w:id="397" w:author="Samane Shahpouri" w:date="2024-05-15T11:30:00Z" w16du:dateUtc="2024-05-15T09:30:00Z">
              <w:rPr/>
            </w:rPrChange>
          </w:rPr>
          <w:delText>b</w:delText>
        </w:r>
        <w:r w:rsidRPr="00112482" w:rsidDel="00E66362">
          <w:rPr>
            <w:highlight w:val="blue"/>
            <w:rPrChange w:id="398" w:author="Samane Shahpouri" w:date="2024-05-15T11:30:00Z" w16du:dateUtc="2024-05-15T09:30:00Z">
              <w:rPr/>
            </w:rPrChange>
          </w:rPr>
          <w:delText xml:space="preserve">) those that arise from the alignment of PET with </w:delText>
        </w:r>
        <w:r w:rsidR="00941F63" w:rsidRPr="00112482" w:rsidDel="00E66362">
          <w:rPr>
            <w:highlight w:val="blue"/>
            <w:rPrChange w:id="399" w:author="Samane Shahpouri" w:date="2024-05-15T11:30:00Z" w16du:dateUtc="2024-05-15T09:30:00Z">
              <w:rPr/>
            </w:rPrChange>
          </w:rPr>
          <w:delText>Computed Tomography (</w:delText>
        </w:r>
        <w:r w:rsidRPr="00112482" w:rsidDel="00E66362">
          <w:rPr>
            <w:highlight w:val="blue"/>
            <w:rPrChange w:id="400" w:author="Samane Shahpouri" w:date="2024-05-15T11:30:00Z" w16du:dateUtc="2024-05-15T09:30:00Z">
              <w:rPr/>
            </w:rPrChange>
          </w:rPr>
          <w:delText>CT</w:delText>
        </w:r>
        <w:r w:rsidR="00941F63" w:rsidRPr="00112482" w:rsidDel="00E66362">
          <w:rPr>
            <w:highlight w:val="blue"/>
            <w:rPrChange w:id="401" w:author="Samane Shahpouri" w:date="2024-05-15T11:30:00Z" w16du:dateUtc="2024-05-15T09:30:00Z">
              <w:rPr/>
            </w:rPrChange>
          </w:rPr>
          <w:delText>)</w:delText>
        </w:r>
        <w:r w:rsidRPr="00112482" w:rsidDel="00E66362">
          <w:rPr>
            <w:highlight w:val="blue"/>
            <w:rPrChange w:id="402" w:author="Samane Shahpouri" w:date="2024-05-15T11:30:00Z" w16du:dateUtc="2024-05-15T09:30:00Z">
              <w:rPr/>
            </w:rPrChange>
          </w:rPr>
          <w:delText xml:space="preserve"> or MR images, including mismatch, misregistration, or motion </w:delText>
        </w:r>
        <w:r w:rsidR="00A25658" w:rsidRPr="00112482" w:rsidDel="00E66362">
          <w:rPr>
            <w:highlight w:val="blue"/>
            <w:rPrChange w:id="403" w:author="Samane Shahpouri" w:date="2024-05-15T11:30:00Z" w16du:dateUtc="2024-05-15T09:30:00Z">
              <w:rPr/>
            </w:rPrChange>
          </w:rPr>
          <w:delText>artefacts</w:delText>
        </w:r>
      </w:del>
      <w:ins w:id="404" w:author="Isaac Shiri Lord" w:date="2024-05-12T18:19:00Z">
        <w:del w:id="405" w:author="Samane Shahpouri" w:date="2024-05-15T11:55:00Z" w16du:dateUtc="2024-05-15T09:55:00Z">
          <w:r w:rsidR="00E85A62" w:rsidRPr="00112482" w:rsidDel="00E66362">
            <w:rPr>
              <w:highlight w:val="blue"/>
              <w:rPrChange w:id="406" w:author="Samane Shahpouri" w:date="2024-05-15T11:30:00Z" w16du:dateUtc="2024-05-15T09:30:00Z">
                <w:rPr/>
              </w:rPrChange>
            </w:rPr>
            <w:delText>artifacts</w:delText>
          </w:r>
        </w:del>
      </w:ins>
      <w:del w:id="407" w:author="Samane Shahpouri" w:date="2024-05-15T11:55:00Z" w16du:dateUtc="2024-05-15T09:55:00Z">
        <w:r w:rsidRPr="00112482" w:rsidDel="00E66362">
          <w:rPr>
            <w:highlight w:val="blue"/>
            <w:rPrChange w:id="408" w:author="Samane Shahpouri" w:date="2024-05-15T11:30:00Z" w16du:dateUtc="2024-05-15T09:30:00Z">
              <w:rPr/>
            </w:rPrChange>
          </w:rPr>
          <w:delText>; and (</w:delText>
        </w:r>
        <w:r w:rsidR="00B4553F" w:rsidRPr="00112482" w:rsidDel="00E66362">
          <w:rPr>
            <w:highlight w:val="blue"/>
            <w:rPrChange w:id="409" w:author="Samane Shahpouri" w:date="2024-05-15T11:30:00Z" w16du:dateUtc="2024-05-15T09:30:00Z">
              <w:rPr/>
            </w:rPrChange>
          </w:rPr>
          <w:delText>c</w:delText>
        </w:r>
        <w:r w:rsidRPr="00112482" w:rsidDel="00E66362">
          <w:rPr>
            <w:highlight w:val="blue"/>
            <w:rPrChange w:id="410" w:author="Samane Shahpouri" w:date="2024-05-15T11:30:00Z" w16du:dateUtc="2024-05-15T09:30:00Z">
              <w:rPr/>
            </w:rPrChange>
          </w:rPr>
          <w:delText>) those transmitted from CT or MRI to PET images, such as errors caused by metals, contrast agents, and image truncation</w:delText>
        </w:r>
        <w:r w:rsidR="007E2341" w:rsidRPr="00112482" w:rsidDel="00E66362">
          <w:rPr>
            <w:highlight w:val="blue"/>
            <w:rPrChange w:id="411" w:author="Samane Shahpouri" w:date="2024-05-15T11:30:00Z" w16du:dateUtc="2024-05-15T09:30:00Z">
              <w:rPr/>
            </w:rPrChange>
          </w:rPr>
          <w:delText xml:space="preserve"> </w:delText>
        </w:r>
      </w:del>
      <w:customXmlDelRangeStart w:id="412" w:author="Samane Shahpouri" w:date="2024-05-15T11:55:00Z"/>
      <w:sdt>
        <w:sdtPr>
          <w:rPr>
            <w:color w:val="000000"/>
            <w:highlight w:val="blue"/>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customXmlDelRangeEnd w:id="412"/>
          <w:del w:id="413" w:author="Samane Shahpouri" w:date="2024-05-15T11:55:00Z" w16du:dateUtc="2024-05-15T09:55:00Z">
            <w:r w:rsidR="005C650F" w:rsidRPr="00112482" w:rsidDel="00E66362">
              <w:rPr>
                <w:color w:val="000000"/>
                <w:highlight w:val="blue"/>
                <w:rPrChange w:id="414" w:author="Samane Shahpouri" w:date="2024-05-15T11:30:00Z" w16du:dateUtc="2024-05-15T09:30:00Z">
                  <w:rPr>
                    <w:color w:val="000000"/>
                  </w:rPr>
                </w:rPrChange>
              </w:rPr>
              <w:delText>(9,10,24,25)</w:delText>
            </w:r>
          </w:del>
          <w:customXmlDelRangeStart w:id="415" w:author="Samane Shahpouri" w:date="2024-05-15T11:55:00Z"/>
        </w:sdtContent>
      </w:sdt>
      <w:customXmlDelRangeEnd w:id="415"/>
      <w:del w:id="416" w:author="Samane Shahpouri" w:date="2024-05-15T11:55:00Z" w16du:dateUtc="2024-05-15T09:55:00Z">
        <w:r w:rsidR="00A25658" w:rsidRPr="00112482" w:rsidDel="00E66362">
          <w:rPr>
            <w:highlight w:val="blue"/>
            <w:rPrChange w:id="417" w:author="Samane Shahpouri" w:date="2024-05-15T11:30:00Z" w16du:dateUtc="2024-05-15T09:30:00Z">
              <w:rPr/>
            </w:rPrChange>
          </w:rPr>
          <w:delText>.</w:delText>
        </w:r>
      </w:del>
    </w:p>
    <w:p w14:paraId="41D4DB48" w14:textId="3794885F" w:rsidR="008D6EDD" w:rsidRPr="00112482" w:rsidDel="00E66362" w:rsidRDefault="00D7619F">
      <w:pPr>
        <w:rPr>
          <w:del w:id="418" w:author="Samane Shahpouri" w:date="2024-05-15T11:55:00Z" w16du:dateUtc="2024-05-15T09:55:00Z"/>
          <w:highlight w:val="blue"/>
          <w:rPrChange w:id="419" w:author="Samane Shahpouri" w:date="2024-05-15T11:31:00Z" w16du:dateUtc="2024-05-15T09:31:00Z">
            <w:rPr>
              <w:del w:id="420" w:author="Samane Shahpouri" w:date="2024-05-15T11:55:00Z" w16du:dateUtc="2024-05-15T09:55:00Z"/>
            </w:rPr>
          </w:rPrChange>
        </w:rPr>
        <w:pPrChange w:id="421" w:author="Samane Shahpouri" w:date="2024-05-15T11:56:00Z" w16du:dateUtc="2024-05-15T09:56:00Z">
          <w:pPr>
            <w:pStyle w:val="NormalWeb"/>
            <w:jc w:val="both"/>
          </w:pPr>
        </w:pPrChange>
      </w:pPr>
      <w:r w:rsidRPr="00FF211F">
        <w:t xml:space="preserve">Halo </w:t>
      </w:r>
      <w:r w:rsidR="00A25658" w:rsidRPr="00FF211F">
        <w:t>art</w:t>
      </w:r>
      <w:del w:id="422" w:author="Isaac Shiri Lord" w:date="2024-05-12T18:19:00Z">
        <w:r w:rsidR="00A25658" w:rsidRPr="00FF211F" w:rsidDel="00E85A62">
          <w:delText>efacts are very common</w:delText>
        </w:r>
        <w:r w:rsidRPr="00FF211F" w:rsidDel="00E85A62">
          <w:delText xml:space="preserve"> in PET imaging</w:delText>
        </w:r>
        <w:r w:rsidR="00A25658" w:rsidRPr="00FF211F" w:rsidDel="00E85A62">
          <w:delText>, especially with compounds that are label</w:delText>
        </w:r>
      </w:del>
      <w:ins w:id="423" w:author="Isaac Shiri Lord" w:date="2024-05-12T18:19:00Z">
        <w:r w:rsidR="00E85A62" w:rsidRPr="00FF211F">
          <w:t xml:space="preserve">ifacts are very common </w:t>
        </w:r>
        <w:del w:id="424" w:author="Samane Shahpouri" w:date="2024-05-14T22:42:00Z" w16du:dateUtc="2024-05-14T20:42:00Z">
          <w:r w:rsidR="00E85A62" w:rsidRPr="00FF211F" w:rsidDel="00CD08BB">
            <w:delText>in PET imaging, especially with compounds that are labe</w:delText>
          </w:r>
        </w:del>
      </w:ins>
      <w:del w:id="425" w:author="Samane Shahpouri" w:date="2024-05-14T22:42:00Z" w16du:dateUtc="2024-05-14T20:42:00Z">
        <w:r w:rsidR="00A25658" w:rsidRPr="00FF211F" w:rsidDel="00CD08BB">
          <w:delText>led</w:delText>
        </w:r>
        <w:r w:rsidRPr="00FF211F" w:rsidDel="00CD08BB">
          <w:delText xml:space="preserve"> with</w:delText>
        </w:r>
      </w:del>
      <w:ins w:id="426" w:author="Samane Shahpouri" w:date="2024-05-14T22:42:00Z" w16du:dateUtc="2024-05-14T20:42:00Z">
        <w:r w:rsidR="00CD08BB">
          <w:t>in</w:t>
        </w:r>
      </w:ins>
      <w:r w:rsidRPr="00FF211F">
        <w:t xml:space="preserve"> </w:t>
      </w:r>
      <w:del w:id="427" w:author="Samane Shahpouri" w:date="2024-05-14T22:42:00Z" w16du:dateUtc="2024-05-14T20:42:00Z">
        <w:r w:rsidRPr="00FF211F" w:rsidDel="00CD08BB">
          <w:delText>gallium-68 (</w:delText>
        </w:r>
      </w:del>
      <w:r w:rsidRPr="00FF211F">
        <w:rPr>
          <w:vertAlign w:val="superscript"/>
        </w:rPr>
        <w:t>68</w:t>
      </w:r>
      <w:r w:rsidRPr="00FF211F">
        <w:t>Ga</w:t>
      </w:r>
      <w:del w:id="428" w:author="Samane Shahpouri" w:date="2024-05-14T22:42:00Z" w16du:dateUtc="2024-05-14T20:42:00Z">
        <w:r w:rsidR="00A25658" w:rsidRPr="00FF211F" w:rsidDel="00CD08BB">
          <w:delText xml:space="preserve">). </w:delText>
        </w:r>
      </w:del>
      <w:ins w:id="429" w:author="Samane Shahpouri" w:date="2024-05-14T22:42:00Z" w16du:dateUtc="2024-05-14T20:42:00Z">
        <w:r w:rsidR="00CD08BB">
          <w:t>-PET imaging</w:t>
        </w:r>
      </w:ins>
      <w:ins w:id="430" w:author="Samane Shahpouri" w:date="2024-05-14T22:44:00Z" w16du:dateUtc="2024-05-14T20:44:00Z">
        <w:r w:rsidR="00CD08BB">
          <w:t xml:space="preserve">, </w:t>
        </w:r>
      </w:ins>
      <w:ins w:id="431" w:author="Samane Shahpouri" w:date="2024-05-14T23:01:00Z" w16du:dateUtc="2024-05-14T21:01:00Z">
        <w:r w:rsidR="0037338F">
          <w:t xml:space="preserve">which wildly used </w:t>
        </w:r>
      </w:ins>
      <w:ins w:id="432" w:author="Samane Shahpouri" w:date="2024-05-14T23:02:00Z" w16du:dateUtc="2024-05-14T21:02:00Z">
        <w:r w:rsidR="0037338F">
          <w:t xml:space="preserve">for </w:t>
        </w:r>
      </w:ins>
      <w:ins w:id="433" w:author="Samane Shahpouri" w:date="2024-05-15T09:39:00Z" w16du:dateUtc="2024-05-15T07:39:00Z">
        <w:r w:rsidR="008D6EDD">
          <w:t xml:space="preserve">prostate and </w:t>
        </w:r>
      </w:ins>
      <w:ins w:id="434" w:author="Samane Shahpouri" w:date="2024-05-14T23:02:00Z" w16du:dateUtc="2024-05-14T21:02:00Z">
        <w:r w:rsidR="0037338F">
          <w:t>pelvic cancer diagnosis, staging and treatment planning.</w:t>
        </w:r>
      </w:ins>
      <w:ins w:id="435" w:author="Samane Shahpouri" w:date="2024-05-14T23:03:00Z" w16du:dateUtc="2024-05-14T21:03:00Z">
        <w:r w:rsidR="0037338F">
          <w:t xml:space="preserve"> This artifact</w:t>
        </w:r>
      </w:ins>
      <w:ins w:id="436" w:author="Samane Shahpouri" w:date="2024-05-14T22:45:00Z" w16du:dateUtc="2024-05-14T20:45:00Z">
        <w:r w:rsidR="00CD08BB">
          <w:t xml:space="preserve"> </w:t>
        </w:r>
      </w:ins>
      <w:ins w:id="437" w:author="Samane Shahpouri" w:date="2024-05-14T23:03:00Z" w16du:dateUtc="2024-05-14T21:03:00Z">
        <w:r w:rsidR="0037338F">
          <w:t>might hide or change</w:t>
        </w:r>
      </w:ins>
      <w:ins w:id="438" w:author="Samane Shahpouri" w:date="2024-05-14T23:04:00Z" w16du:dateUtc="2024-05-14T21:04:00Z">
        <w:r w:rsidR="0037338F">
          <w:t xml:space="preserve"> quantitative interpretation of clinical diagnosis</w:t>
        </w:r>
      </w:ins>
      <w:ins w:id="439" w:author="Samane Shahpouri" w:date="2024-05-15T11:55:00Z" w16du:dateUtc="2024-05-15T09:55:00Z">
        <w:r w:rsidR="00E66362">
          <w:t>.</w:t>
        </w:r>
      </w:ins>
      <w:ins w:id="440" w:author="Samane Shahpouri" w:date="2024-05-14T22:42:00Z" w16du:dateUtc="2024-05-14T20:42:00Z">
        <w:r w:rsidR="00CD08BB" w:rsidRPr="00FF211F">
          <w:t xml:space="preserve"> </w:t>
        </w:r>
      </w:ins>
      <w:del w:id="441" w:author="Samane Shahpouri" w:date="2024-05-15T11:55:00Z" w16du:dateUtc="2024-05-15T09:55:00Z">
        <w:r w:rsidR="00A25658" w:rsidRPr="00112482" w:rsidDel="00E66362">
          <w:rPr>
            <w:highlight w:val="blue"/>
            <w:rPrChange w:id="442" w:author="Samane Shahpouri" w:date="2024-05-15T11:31:00Z" w16du:dateUtc="2024-05-15T09:31:00Z">
              <w:rPr/>
            </w:rPrChange>
          </w:rPr>
          <w:delText>They make it hard to correctly interpret</w:delText>
        </w:r>
        <w:r w:rsidRPr="00112482" w:rsidDel="00E66362">
          <w:rPr>
            <w:highlight w:val="blue"/>
            <w:rPrChange w:id="443" w:author="Samane Shahpouri" w:date="2024-05-15T11:31:00Z" w16du:dateUtc="2024-05-15T09:31:00Z">
              <w:rPr/>
            </w:rPrChange>
          </w:rPr>
          <w:delText xml:space="preserve"> high-activity regions adjacent to organs</w:delText>
        </w:r>
      </w:del>
      <w:ins w:id="444" w:author="Isaac Shiri Lord" w:date="2024-05-12T18:19:00Z">
        <w:del w:id="445" w:author="Samane Shahpouri" w:date="2024-05-15T11:55:00Z" w16du:dateUtc="2024-05-15T09:55:00Z">
          <w:r w:rsidR="002958BD" w:rsidRPr="00112482" w:rsidDel="00E66362">
            <w:rPr>
              <w:highlight w:val="blue"/>
              <w:rPrChange w:id="446" w:author="Samane Shahpouri" w:date="2024-05-15T11:31:00Z" w16du:dateUtc="2024-05-15T09:31:00Z">
                <w:rPr/>
              </w:rPrChange>
            </w:rPr>
            <w:delText>interpret high-activity regions adjacent to organs correctly</w:delText>
          </w:r>
        </w:del>
      </w:ins>
      <w:del w:id="447" w:author="Samane Shahpouri" w:date="2024-05-15T11:55:00Z" w16du:dateUtc="2024-05-15T09:55:00Z">
        <w:r w:rsidRPr="00112482" w:rsidDel="00E66362">
          <w:rPr>
            <w:highlight w:val="blue"/>
            <w:rPrChange w:id="448" w:author="Samane Shahpouri" w:date="2024-05-15T11:31:00Z" w16du:dateUtc="2024-05-15T09:31:00Z">
              <w:rPr/>
            </w:rPrChange>
          </w:rPr>
          <w:delText xml:space="preserve">. In fact, these are a </w:delText>
        </w:r>
        <w:r w:rsidR="00A25658" w:rsidRPr="00112482" w:rsidDel="00E66362">
          <w:rPr>
            <w:highlight w:val="blue"/>
            <w:rPrChange w:id="449" w:author="Samane Shahpouri" w:date="2024-05-15T11:31:00Z" w16du:dateUtc="2024-05-15T09:31:00Z">
              <w:rPr/>
            </w:rPrChange>
          </w:rPr>
          <w:delText xml:space="preserve">type of </w:delText>
        </w:r>
        <w:r w:rsidRPr="00112482" w:rsidDel="00E66362">
          <w:rPr>
            <w:highlight w:val="blue"/>
            <w:rPrChange w:id="450" w:author="Samane Shahpouri" w:date="2024-05-15T11:31:00Z" w16du:dateUtc="2024-05-15T09:31:00Z">
              <w:rPr/>
            </w:rPrChange>
          </w:rPr>
          <w:delText xml:space="preserve">radiopharmaceutical </w:delText>
        </w:r>
        <w:r w:rsidR="00A25658" w:rsidRPr="00112482" w:rsidDel="00E66362">
          <w:rPr>
            <w:highlight w:val="blue"/>
            <w:rPrChange w:id="451" w:author="Samane Shahpouri" w:date="2024-05-15T11:31:00Z" w16du:dateUtc="2024-05-15T09:31:00Z">
              <w:rPr/>
            </w:rPrChange>
          </w:rPr>
          <w:delText xml:space="preserve">artefact </w:delText>
        </w:r>
      </w:del>
      <w:ins w:id="452" w:author="Isaac Shiri Lord" w:date="2024-05-12T18:19:00Z">
        <w:del w:id="453" w:author="Samane Shahpouri" w:date="2024-05-15T11:55:00Z" w16du:dateUtc="2024-05-15T09:55:00Z">
          <w:r w:rsidR="002958BD" w:rsidRPr="00112482" w:rsidDel="00E66362">
            <w:rPr>
              <w:highlight w:val="blue"/>
              <w:rPrChange w:id="454" w:author="Samane Shahpouri" w:date="2024-05-15T11:31:00Z" w16du:dateUtc="2024-05-15T09:31:00Z">
                <w:rPr/>
              </w:rPrChange>
            </w:rPr>
            <w:delText xml:space="preserve">artifact </w:delText>
          </w:r>
        </w:del>
      </w:ins>
      <w:del w:id="455" w:author="Samane Shahpouri" w:date="2024-05-15T11:55:00Z" w16du:dateUtc="2024-05-15T09:55:00Z">
        <w:r w:rsidR="00A25658" w:rsidRPr="00112482" w:rsidDel="00E66362">
          <w:rPr>
            <w:highlight w:val="blue"/>
            <w:rPrChange w:id="456" w:author="Samane Shahpouri" w:date="2024-05-15T11:31:00Z" w16du:dateUtc="2024-05-15T09:31:00Z">
              <w:rPr/>
            </w:rPrChange>
          </w:rPr>
          <w:delText>that happens when too much radiopharmaceutical builds up</w:delText>
        </w:r>
        <w:r w:rsidRPr="00112482" w:rsidDel="00E66362">
          <w:rPr>
            <w:highlight w:val="blue"/>
            <w:rPrChange w:id="457" w:author="Samane Shahpouri" w:date="2024-05-15T11:31:00Z" w16du:dateUtc="2024-05-15T09:31:00Z">
              <w:rPr/>
            </w:rPrChange>
          </w:rPr>
          <w:delText xml:space="preserve"> and </w:delText>
        </w:r>
        <w:r w:rsidR="00A25658" w:rsidRPr="00112482" w:rsidDel="00E66362">
          <w:rPr>
            <w:highlight w:val="blue"/>
            <w:rPrChange w:id="458" w:author="Samane Shahpouri" w:date="2024-05-15T11:31:00Z" w16du:dateUtc="2024-05-15T09:31:00Z">
              <w:rPr/>
            </w:rPrChange>
          </w:rPr>
          <w:delText>makes it harder to see what's going on in nearby</w:delText>
        </w:r>
        <w:r w:rsidRPr="00112482" w:rsidDel="00E66362">
          <w:rPr>
            <w:highlight w:val="blue"/>
            <w:rPrChange w:id="459" w:author="Samane Shahpouri" w:date="2024-05-15T11:31:00Z" w16du:dateUtc="2024-05-15T09:31:00Z">
              <w:rPr/>
            </w:rPrChange>
          </w:rPr>
          <w:delText xml:space="preserve"> tissues </w:delText>
        </w:r>
      </w:del>
      <w:customXmlDelRangeStart w:id="460" w:author="Samane Shahpouri" w:date="2024-05-15T11:55:00Z"/>
      <w:sdt>
        <w:sdtPr>
          <w:rPr>
            <w:color w:val="000000"/>
            <w:highlight w:val="blue"/>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customXmlDelRangeEnd w:id="460"/>
          <w:del w:id="461" w:author="Samane Shahpouri" w:date="2024-05-15T11:55:00Z" w16du:dateUtc="2024-05-15T09:55:00Z">
            <w:r w:rsidR="005C650F" w:rsidRPr="00112482" w:rsidDel="00E66362">
              <w:rPr>
                <w:color w:val="000000"/>
                <w:highlight w:val="blue"/>
                <w:rPrChange w:id="462" w:author="Samane Shahpouri" w:date="2024-05-15T11:31:00Z" w16du:dateUtc="2024-05-15T09:31:00Z">
                  <w:rPr>
                    <w:color w:val="000000"/>
                  </w:rPr>
                </w:rPrChange>
              </w:rPr>
              <w:delText>(26,27)</w:delText>
            </w:r>
          </w:del>
          <w:customXmlDelRangeStart w:id="463" w:author="Samane Shahpouri" w:date="2024-05-15T11:55:00Z"/>
        </w:sdtContent>
      </w:sdt>
      <w:customXmlDelRangeEnd w:id="463"/>
      <w:del w:id="464" w:author="Samane Shahpouri" w:date="2024-05-13T08:56:00Z" w16du:dateUtc="2024-05-13T06:56:00Z">
        <w:r w:rsidR="00A25658" w:rsidRPr="00112482" w:rsidDel="00CD5816">
          <w:rPr>
            <w:highlight w:val="blue"/>
            <w:rPrChange w:id="465" w:author="Samane Shahpouri" w:date="2024-05-15T11:31:00Z" w16du:dateUtc="2024-05-15T09:31:00Z">
              <w:rPr/>
            </w:rPrChange>
          </w:rPr>
          <w:delText>)</w:delText>
        </w:r>
      </w:del>
      <w:del w:id="466" w:author="Samane Shahpouri" w:date="2024-05-15T11:55:00Z" w16du:dateUtc="2024-05-15T09:55:00Z">
        <w:r w:rsidR="00A25658" w:rsidRPr="00112482" w:rsidDel="00E66362">
          <w:rPr>
            <w:highlight w:val="blue"/>
            <w:rPrChange w:id="467" w:author="Samane Shahpouri" w:date="2024-05-15T11:31:00Z" w16du:dateUtc="2024-05-15T09:31:00Z">
              <w:rPr/>
            </w:rPrChange>
          </w:rPr>
          <w:delText xml:space="preserve">. </w:delText>
        </w:r>
      </w:del>
    </w:p>
    <w:p w14:paraId="7355D57A" w14:textId="179C5B60" w:rsidR="00D7619F" w:rsidRPr="00FF211F" w:rsidRDefault="00D7619F">
      <w:pPr>
        <w:pPrChange w:id="468" w:author="Samane Shahpouri" w:date="2024-05-15T11:56:00Z" w16du:dateUtc="2024-05-15T09:56:00Z">
          <w:pPr>
            <w:pStyle w:val="NormalWeb"/>
            <w:jc w:val="both"/>
          </w:pPr>
        </w:pPrChange>
      </w:pPr>
      <w:del w:id="469" w:author="Samane Shahpouri" w:date="2024-05-15T11:55:00Z" w16du:dateUtc="2024-05-15T09:55:00Z">
        <w:r w:rsidRPr="00112482" w:rsidDel="00E66362">
          <w:rPr>
            <w:highlight w:val="blue"/>
            <w:rPrChange w:id="470" w:author="Samane Shahpouri" w:date="2024-05-15T11:31:00Z" w16du:dateUtc="2024-05-15T09:31:00Z">
              <w:rPr/>
            </w:rPrChange>
          </w:rPr>
          <w:delText xml:space="preserve">These </w:delText>
        </w:r>
        <w:r w:rsidR="00A25658" w:rsidRPr="00112482" w:rsidDel="00E66362">
          <w:rPr>
            <w:highlight w:val="blue"/>
            <w:rPrChange w:id="471" w:author="Samane Shahpouri" w:date="2024-05-15T11:31:00Z" w16du:dateUtc="2024-05-15T09:31:00Z">
              <w:rPr/>
            </w:rPrChange>
          </w:rPr>
          <w:delText>artefacts</w:delText>
        </w:r>
        <w:r w:rsidRPr="00112482" w:rsidDel="00E66362">
          <w:rPr>
            <w:highlight w:val="blue"/>
            <w:rPrChange w:id="472" w:author="Samane Shahpouri" w:date="2024-05-15T11:31:00Z" w16du:dateUtc="2024-05-15T09:31:00Z">
              <w:rPr/>
            </w:rPrChange>
          </w:rPr>
          <w:delText xml:space="preserve"> </w:delText>
        </w:r>
      </w:del>
      <w:ins w:id="473" w:author="Isaac Shiri Lord" w:date="2024-05-12T18:19:00Z">
        <w:del w:id="474" w:author="Samane Shahpouri" w:date="2024-05-15T11:55:00Z" w16du:dateUtc="2024-05-15T09:55:00Z">
          <w:r w:rsidR="002958BD" w:rsidRPr="00112482" w:rsidDel="00E66362">
            <w:rPr>
              <w:highlight w:val="blue"/>
              <w:rPrChange w:id="475" w:author="Samane Shahpouri" w:date="2024-05-15T11:31:00Z" w16du:dateUtc="2024-05-15T09:31:00Z">
                <w:rPr/>
              </w:rPrChange>
            </w:rPr>
            <w:delText xml:space="preserve">artifacts </w:delText>
          </w:r>
        </w:del>
      </w:ins>
      <w:del w:id="476" w:author="Samane Shahpouri" w:date="2024-05-15T11:55:00Z" w16du:dateUtc="2024-05-15T09:55:00Z">
        <w:r w:rsidRPr="00112482" w:rsidDel="00E66362">
          <w:rPr>
            <w:highlight w:val="blue"/>
            <w:rPrChange w:id="477" w:author="Samane Shahpouri" w:date="2024-05-15T11:31:00Z" w16du:dateUtc="2024-05-15T09:31:00Z">
              <w:rPr/>
            </w:rPrChange>
          </w:rPr>
          <w:delText>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w:delText>
        </w:r>
        <w:r w:rsidR="00013137" w:rsidRPr="00112482" w:rsidDel="00E66362">
          <w:rPr>
            <w:highlight w:val="blue"/>
            <w:rPrChange w:id="478" w:author="Samane Shahpouri" w:date="2024-05-15T11:31:00Z" w16du:dateUtc="2024-05-15T09:31:00Z">
              <w:rPr/>
            </w:rPrChange>
          </w:rPr>
          <w:delText>h</w:delText>
        </w:r>
        <w:r w:rsidRPr="00112482" w:rsidDel="00E66362">
          <w:rPr>
            <w:highlight w:val="blue"/>
            <w:rPrChange w:id="479" w:author="Samane Shahpouri" w:date="2024-05-15T11:31:00Z" w16du:dateUtc="2024-05-15T09:31:00Z">
              <w:rPr/>
            </w:rPrChange>
          </w:rPr>
          <w:delText xml:space="preserve">alo" or </w:delText>
        </w:r>
        <w:r w:rsidR="007D66C1" w:rsidRPr="00112482" w:rsidDel="00E66362">
          <w:rPr>
            <w:highlight w:val="blue"/>
            <w:rPrChange w:id="480" w:author="Samane Shahpouri" w:date="2024-05-15T11:31:00Z" w16du:dateUtc="2024-05-15T09:31:00Z">
              <w:rPr/>
            </w:rPrChange>
          </w:rPr>
          <w:delText>photogenic</w:delText>
        </w:r>
        <w:r w:rsidRPr="00112482" w:rsidDel="00E66362">
          <w:rPr>
            <w:highlight w:val="blue"/>
            <w:rPrChange w:id="481" w:author="Samane Shahpouri" w:date="2024-05-15T11:31:00Z" w16du:dateUtc="2024-05-15T09:31:00Z">
              <w:rPr/>
            </w:rPrChange>
          </w:rPr>
          <w:delText xml:space="preserve"> area around these high-activity zones, potentially obscuring faint abnormalities and impacting the diagnosis, staging, and treatment planning for cancer patients. </w:delText>
        </w:r>
        <w:r w:rsidR="00A25658" w:rsidRPr="00112482" w:rsidDel="00E66362">
          <w:rPr>
            <w:highlight w:val="blue"/>
            <w:rPrChange w:id="482" w:author="Samane Shahpouri" w:date="2024-05-15T11:31:00Z" w16du:dateUtc="2024-05-15T09:31:00Z">
              <w:rPr/>
            </w:rPrChange>
          </w:rPr>
          <w:delText xml:space="preserve">When </w:delText>
        </w:r>
        <w:r w:rsidRPr="00112482" w:rsidDel="00E66362">
          <w:rPr>
            <w:highlight w:val="blue"/>
            <w:rPrChange w:id="483" w:author="Samane Shahpouri" w:date="2024-05-15T11:31:00Z" w16du:dateUtc="2024-05-15T09:31:00Z">
              <w:rPr/>
            </w:rPrChange>
          </w:rPr>
          <w:delText xml:space="preserve">halo </w:delText>
        </w:r>
        <w:r w:rsidR="00A25658" w:rsidRPr="00112482" w:rsidDel="00E66362">
          <w:rPr>
            <w:highlight w:val="blue"/>
            <w:rPrChange w:id="484" w:author="Samane Shahpouri" w:date="2024-05-15T11:31:00Z" w16du:dateUtc="2024-05-15T09:31:00Z">
              <w:rPr/>
            </w:rPrChange>
          </w:rPr>
          <w:delText>artefacts are present on PET images, especially</w:delText>
        </w:r>
        <w:r w:rsidRPr="00112482" w:rsidDel="00E66362">
          <w:rPr>
            <w:highlight w:val="blue"/>
            <w:rPrChange w:id="485" w:author="Samane Shahpouri" w:date="2024-05-15T11:31:00Z" w16du:dateUtc="2024-05-15T09:31:00Z">
              <w:rPr/>
            </w:rPrChange>
          </w:rPr>
          <w:delText xml:space="preserve"> near primary </w:delText>
        </w:r>
        <w:r w:rsidR="007D66C1" w:rsidRPr="00112482" w:rsidDel="00E66362">
          <w:rPr>
            <w:highlight w:val="blue"/>
            <w:rPrChange w:id="486" w:author="Samane Shahpouri" w:date="2024-05-15T11:31:00Z" w16du:dateUtc="2024-05-15T09:31:00Z">
              <w:rPr/>
            </w:rPrChange>
          </w:rPr>
          <w:delText>tumou</w:delText>
        </w:r>
      </w:del>
      <w:ins w:id="487" w:author="Isaac Shiri Lord" w:date="2024-05-12T18:20:00Z">
        <w:del w:id="488" w:author="Samane Shahpouri" w:date="2024-05-15T11:55:00Z" w16du:dateUtc="2024-05-15T09:55:00Z">
          <w:r w:rsidR="002958BD" w:rsidRPr="00112482" w:rsidDel="00E66362">
            <w:rPr>
              <w:highlight w:val="blue"/>
              <w:rPrChange w:id="489" w:author="Samane Shahpouri" w:date="2024-05-15T11:31:00Z" w16du:dateUtc="2024-05-15T09:31:00Z">
                <w:rPr/>
              </w:rPrChange>
            </w:rPr>
            <w:delText>ifacts are present on PET images, especially near primary tumo</w:delText>
          </w:r>
        </w:del>
      </w:ins>
      <w:del w:id="490" w:author="Samane Shahpouri" w:date="2024-05-15T11:55:00Z" w16du:dateUtc="2024-05-15T09:55:00Z">
        <w:r w:rsidR="007D66C1" w:rsidRPr="00112482" w:rsidDel="00E66362">
          <w:rPr>
            <w:highlight w:val="blue"/>
            <w:rPrChange w:id="491" w:author="Samane Shahpouri" w:date="2024-05-15T11:31:00Z" w16du:dateUtc="2024-05-15T09:31:00Z">
              <w:rPr/>
            </w:rPrChange>
          </w:rPr>
          <w:delText>rs</w:delText>
        </w:r>
        <w:r w:rsidRPr="00112482" w:rsidDel="00E66362">
          <w:rPr>
            <w:highlight w:val="blue"/>
            <w:rPrChange w:id="492" w:author="Samane Shahpouri" w:date="2024-05-15T11:31:00Z" w16du:dateUtc="2024-05-15T09:31:00Z">
              <w:rPr/>
            </w:rPrChange>
          </w:rPr>
          <w:delText xml:space="preserve"> or areas </w:delText>
        </w:r>
        <w:r w:rsidR="00A25658" w:rsidRPr="00112482" w:rsidDel="00E66362">
          <w:rPr>
            <w:highlight w:val="blue"/>
            <w:rPrChange w:id="493" w:author="Samane Shahpouri" w:date="2024-05-15T11:31:00Z" w16du:dateUtc="2024-05-15T09:31:00Z">
              <w:rPr/>
            </w:rPrChange>
          </w:rPr>
          <w:delText>where</w:delText>
        </w:r>
        <w:r w:rsidRPr="00112482" w:rsidDel="00E66362">
          <w:rPr>
            <w:highlight w:val="blue"/>
            <w:rPrChange w:id="494" w:author="Samane Shahpouri" w:date="2024-05-15T11:31:00Z" w16du:dateUtc="2024-05-15T09:31:00Z">
              <w:rPr/>
            </w:rPrChange>
          </w:rPr>
          <w:delText xml:space="preserve"> pelvic cancers</w:delText>
        </w:r>
        <w:r w:rsidR="00A25658" w:rsidRPr="00112482" w:rsidDel="00E66362">
          <w:rPr>
            <w:highlight w:val="blue"/>
            <w:rPrChange w:id="495" w:author="Samane Shahpouri" w:date="2024-05-15T11:31:00Z" w16du:dateUtc="2024-05-15T09:31:00Z">
              <w:rPr/>
            </w:rPrChange>
          </w:rPr>
          <w:delText xml:space="preserve"> tend to come back locally, they can lead to </w:delText>
        </w:r>
        <w:r w:rsidRPr="00112482" w:rsidDel="00E66362">
          <w:rPr>
            <w:highlight w:val="blue"/>
            <w:rPrChange w:id="496" w:author="Samane Shahpouri" w:date="2024-05-15T11:31:00Z" w16du:dateUtc="2024-05-15T09:31:00Z">
              <w:rPr/>
            </w:rPrChange>
          </w:rPr>
          <w:delText xml:space="preserve">a </w:delText>
        </w:r>
        <w:r w:rsidR="00A25658" w:rsidRPr="00112482" w:rsidDel="00E66362">
          <w:rPr>
            <w:highlight w:val="blue"/>
            <w:rPrChange w:id="497" w:author="Samane Shahpouri" w:date="2024-05-15T11:31:00Z" w16du:dateUtc="2024-05-15T09:31:00Z">
              <w:rPr/>
            </w:rPrChange>
          </w:rPr>
          <w:delText>wrong diagnosis because they hide</w:delText>
        </w:r>
        <w:r w:rsidRPr="00112482" w:rsidDel="00E66362">
          <w:rPr>
            <w:highlight w:val="blue"/>
            <w:rPrChange w:id="498" w:author="Samane Shahpouri" w:date="2024-05-15T11:31:00Z" w16du:dateUtc="2024-05-15T09:31:00Z">
              <w:rPr/>
            </w:rPrChange>
          </w:rPr>
          <w:delText xml:space="preserve"> or </w:delText>
        </w:r>
        <w:r w:rsidR="00A25658" w:rsidRPr="00112482" w:rsidDel="00E66362">
          <w:rPr>
            <w:highlight w:val="blue"/>
            <w:rPrChange w:id="499" w:author="Samane Shahpouri" w:date="2024-05-15T11:31:00Z" w16du:dateUtc="2024-05-15T09:31:00Z">
              <w:rPr/>
            </w:rPrChange>
          </w:rPr>
          <w:delText>change how</w:delText>
        </w:r>
        <w:r w:rsidRPr="00112482" w:rsidDel="00E66362">
          <w:rPr>
            <w:highlight w:val="blue"/>
            <w:rPrChange w:id="500" w:author="Samane Shahpouri" w:date="2024-05-15T11:31:00Z" w16du:dateUtc="2024-05-15T09:31:00Z">
              <w:rPr/>
            </w:rPrChange>
          </w:rPr>
          <w:delText xml:space="preserve"> the </w:delText>
        </w:r>
        <w:r w:rsidR="00A25658" w:rsidRPr="00112482" w:rsidDel="00E66362">
          <w:rPr>
            <w:highlight w:val="blue"/>
            <w:rPrChange w:id="501" w:author="Samane Shahpouri" w:date="2024-05-15T11:31:00Z" w16du:dateUtc="2024-05-15T09:31:00Z">
              <w:rPr/>
            </w:rPrChange>
          </w:rPr>
          <w:delText>images are seen</w:delText>
        </w:r>
        <w:r w:rsidRPr="00112482" w:rsidDel="00E66362">
          <w:rPr>
            <w:highlight w:val="blue"/>
            <w:rPrChange w:id="502" w:author="Samane Shahpouri" w:date="2024-05-15T11:31:00Z" w16du:dateUtc="2024-05-15T09:31:00Z">
              <w:rPr/>
            </w:rPrChange>
          </w:rPr>
          <w:delText xml:space="preserve"> and </w:delText>
        </w:r>
        <w:r w:rsidR="00A25658" w:rsidRPr="00112482" w:rsidDel="00E66362">
          <w:rPr>
            <w:highlight w:val="blue"/>
            <w:rPrChange w:id="503" w:author="Samane Shahpouri" w:date="2024-05-15T11:31:00Z" w16du:dateUtc="2024-05-15T09:31:00Z">
              <w:rPr/>
            </w:rPrChange>
          </w:rPr>
          <w:delText>interpreted quantitatively.</w:delText>
        </w:r>
        <w:r w:rsidR="00A25658" w:rsidRPr="00FF211F" w:rsidDel="00E66362">
          <w:delText xml:space="preserve"> </w:delText>
        </w:r>
      </w:del>
      <w:r w:rsidR="00A25658" w:rsidRPr="00FF211F">
        <w:t xml:space="preserve">Trying to get rid of </w:t>
      </w:r>
      <w:r w:rsidRPr="00FF211F">
        <w:t xml:space="preserve">these </w:t>
      </w:r>
      <w:r w:rsidR="00A25658" w:rsidRPr="00FF211F">
        <w:t>art</w:t>
      </w:r>
      <w:del w:id="504" w:author="Isaac Shiri Lord" w:date="2024-05-12T18:20:00Z">
        <w:r w:rsidR="00A25658" w:rsidRPr="00FF211F" w:rsidDel="002958BD">
          <w:delText>efacts, like giving</w:delText>
        </w:r>
        <w:r w:rsidRPr="00FF211F" w:rsidDel="002958BD">
          <w:delText xml:space="preserve"> diuretics, often </w:delText>
        </w:r>
        <w:r w:rsidR="00A25658" w:rsidRPr="00FF211F" w:rsidDel="002958BD">
          <w:delText xml:space="preserve">makes the </w:delText>
        </w:r>
        <w:r w:rsidRPr="00FF211F" w:rsidDel="002958BD">
          <w:delText xml:space="preserve">patient </w:delText>
        </w:r>
        <w:r w:rsidR="00A25658" w:rsidRPr="00FF211F" w:rsidDel="002958BD">
          <w:delText>more uncomfortable</w:delText>
        </w:r>
        <w:r w:rsidRPr="00FF211F" w:rsidDel="002958BD">
          <w:delText xml:space="preserve"> and </w:delText>
        </w:r>
        <w:r w:rsidR="00A25658" w:rsidRPr="00FF211F" w:rsidDel="002958BD">
          <w:delText xml:space="preserve">increases </w:delText>
        </w:r>
        <w:r w:rsidRPr="00FF211F" w:rsidDel="002958BD">
          <w:delText xml:space="preserve">the </w:delText>
        </w:r>
        <w:r w:rsidR="00A25658" w:rsidRPr="00FF211F" w:rsidDel="002958BD">
          <w:delText xml:space="preserve">chance of </w:delText>
        </w:r>
        <w:r w:rsidRPr="00FF211F" w:rsidDel="002958BD">
          <w:delText xml:space="preserve">motion </w:delText>
        </w:r>
        <w:r w:rsidR="00A25658" w:rsidRPr="00FF211F" w:rsidDel="002958BD">
          <w:delText>arte</w:delText>
        </w:r>
      </w:del>
      <w:ins w:id="505" w:author="Isaac Shiri Lord" w:date="2024-05-12T18:20:00Z">
        <w:r w:rsidR="002958BD" w:rsidRPr="00FF211F">
          <w:t>ifacts, like giving diuretics, often makes the patient more uncomfortable and increases the chance of motion arti</w:t>
        </w:r>
      </w:ins>
      <w:r w:rsidR="00A25658" w:rsidRPr="00FF211F">
        <w:t>facts, which makes</w:t>
      </w:r>
      <w:r w:rsidRPr="00FF211F">
        <w:t xml:space="preserve"> the image quality and </w:t>
      </w:r>
      <w:r w:rsidR="00A25658" w:rsidRPr="00FF211F">
        <w:t xml:space="preserve">readability even worse </w:t>
      </w:r>
      <w:sdt>
        <w:sdtPr>
          <w:rPr>
            <w:color w:val="000000"/>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5C650F" w:rsidRPr="00FF211F">
            <w:rPr>
              <w:color w:val="000000"/>
            </w:rPr>
            <w:t>(26,28)</w:t>
          </w:r>
        </w:sdtContent>
      </w:sdt>
      <w:del w:id="506" w:author="Samane Shahpouri" w:date="2024-05-13T08:55:00Z" w16du:dateUtc="2024-05-13T06:55:00Z">
        <w:r w:rsidR="00A25658" w:rsidRPr="00FF211F" w:rsidDel="00CD5816">
          <w:delText>)</w:delText>
        </w:r>
      </w:del>
      <w:r w:rsidR="00A25658" w:rsidRPr="00FF211F">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EB1AA8" w14:paraId="5479A846" w14:textId="77777777" w:rsidTr="00B4553F">
        <w:trPr>
          <w:jc w:val="center"/>
          <w:ins w:id="507" w:author="Samane Shahpouri" w:date="2024-05-13T07:38:00Z"/>
        </w:trPr>
        <w:tc>
          <w:tcPr>
            <w:tcW w:w="4106" w:type="dxa"/>
          </w:tcPr>
          <w:p w14:paraId="00522F44" w14:textId="08457138" w:rsidR="00D13B1E" w:rsidRPr="0061566B" w:rsidRDefault="00D13B1E">
            <w:pPr>
              <w:pStyle w:val="NormalWeb"/>
              <w:rPr>
                <w:ins w:id="508" w:author="Samane Shahpouri" w:date="2024-05-13T07:38:00Z" w16du:dateUtc="2024-05-13T05:38:00Z"/>
                <w:noProof/>
                <w:sz w:val="16"/>
                <w:szCs w:val="16"/>
                <w:rPrChange w:id="509" w:author="Samane Shahpouri" w:date="2024-05-13T08:56:00Z" w16du:dateUtc="2024-05-13T06:56:00Z">
                  <w:rPr>
                    <w:ins w:id="510" w:author="Samane Shahpouri" w:date="2024-05-13T07:38:00Z" w16du:dateUtc="2024-05-13T05:38:00Z"/>
                    <w:noProof/>
                    <w:sz w:val="22"/>
                    <w:szCs w:val="22"/>
                  </w:rPr>
                </w:rPrChange>
              </w:rPr>
              <w:pPrChange w:id="511" w:author="Samane Shahpouri" w:date="2024-05-13T08:52:00Z" w16du:dateUtc="2024-05-13T06:52:00Z">
                <w:pPr>
                  <w:pStyle w:val="NormalWeb"/>
                  <w:jc w:val="both"/>
                </w:pPr>
              </w:pPrChange>
            </w:pPr>
            <w:ins w:id="512" w:author="Samane Shahpouri" w:date="2024-05-13T07:40:00Z" w16du:dateUtc="2024-05-13T05:40:00Z">
              <w:r w:rsidRPr="0061566B">
                <w:rPr>
                  <w:noProof/>
                  <w:sz w:val="16"/>
                  <w:szCs w:val="16"/>
                  <w:rPrChange w:id="513" w:author="Samane Shahpouri" w:date="2024-05-13T08:56:00Z" w16du:dateUtc="2024-05-13T06:56:00Z">
                    <w:rPr>
                      <w:noProof/>
                    </w:rPr>
                  </w:rPrChange>
                </w:rPr>
                <w:t xml:space="preserve">       </w:t>
              </w:r>
            </w:ins>
            <w:ins w:id="514" w:author="Samane Shahpouri" w:date="2024-05-13T08:56:00Z" w16du:dateUtc="2024-05-13T06:56:00Z">
              <w:r w:rsidR="0061566B">
                <w:rPr>
                  <w:noProof/>
                  <w:sz w:val="16"/>
                  <w:szCs w:val="16"/>
                </w:rPr>
                <w:t xml:space="preserve">  </w:t>
              </w:r>
            </w:ins>
            <w:ins w:id="515" w:author="Samane Shahpouri" w:date="2024-05-13T07:40:00Z" w16du:dateUtc="2024-05-13T05:40:00Z">
              <w:r w:rsidRPr="0061566B">
                <w:rPr>
                  <w:noProof/>
                  <w:sz w:val="16"/>
                  <w:szCs w:val="16"/>
                  <w:rPrChange w:id="516" w:author="Samane Shahpouri" w:date="2024-05-13T08:56:00Z" w16du:dateUtc="2024-05-13T06:56:00Z">
                    <w:rPr>
                      <w:noProof/>
                    </w:rPr>
                  </w:rPrChange>
                </w:rPr>
                <w:t xml:space="preserve"> </w:t>
              </w:r>
            </w:ins>
            <w:ins w:id="517" w:author="Samane Shahpouri" w:date="2024-05-13T07:39:00Z" w16du:dateUtc="2024-05-13T05:39:00Z">
              <w:r w:rsidRPr="0061566B">
                <w:rPr>
                  <w:noProof/>
                  <w:sz w:val="16"/>
                  <w:szCs w:val="16"/>
                  <w:rPrChange w:id="518" w:author="Samane Shahpouri" w:date="2024-05-13T08:56:00Z" w16du:dateUtc="2024-05-13T06:56:00Z">
                    <w:rPr>
                      <w:noProof/>
                      <w:sz w:val="22"/>
                      <w:szCs w:val="22"/>
                    </w:rPr>
                  </w:rPrChange>
                </w:rPr>
                <w:t xml:space="preserve">Non-ASC         </w:t>
              </w:r>
            </w:ins>
            <w:ins w:id="519" w:author="Samane Shahpouri" w:date="2024-05-13T07:40:00Z" w16du:dateUtc="2024-05-13T05:40:00Z">
              <w:r w:rsidRPr="0061566B">
                <w:rPr>
                  <w:noProof/>
                  <w:sz w:val="16"/>
                  <w:szCs w:val="16"/>
                  <w:rPrChange w:id="520" w:author="Samane Shahpouri" w:date="2024-05-13T08:56:00Z" w16du:dateUtc="2024-05-13T06:56:00Z">
                    <w:rPr>
                      <w:noProof/>
                    </w:rPr>
                  </w:rPrChange>
                </w:rPr>
                <w:t xml:space="preserve">         </w:t>
              </w:r>
            </w:ins>
            <w:ins w:id="521" w:author="Samane Shahpouri" w:date="2024-05-13T07:39:00Z" w16du:dateUtc="2024-05-13T05:39:00Z">
              <w:r w:rsidRPr="0061566B">
                <w:rPr>
                  <w:noProof/>
                  <w:sz w:val="16"/>
                  <w:szCs w:val="16"/>
                  <w:rPrChange w:id="522" w:author="Samane Shahpouri" w:date="2024-05-13T08:56:00Z" w16du:dateUtc="2024-05-13T06:56:00Z">
                    <w:rPr>
                      <w:noProof/>
                      <w:sz w:val="22"/>
                      <w:szCs w:val="22"/>
                    </w:rPr>
                  </w:rPrChange>
                </w:rPr>
                <w:t xml:space="preserve">          CT-ASC</w:t>
              </w:r>
            </w:ins>
          </w:p>
        </w:tc>
        <w:tc>
          <w:tcPr>
            <w:tcW w:w="3686" w:type="dxa"/>
          </w:tcPr>
          <w:p w14:paraId="6BEBE9EA" w14:textId="365A46B9" w:rsidR="00D13B1E" w:rsidRPr="0061566B" w:rsidRDefault="00D13B1E">
            <w:pPr>
              <w:pStyle w:val="NormalWeb"/>
              <w:rPr>
                <w:ins w:id="523" w:author="Samane Shahpouri" w:date="2024-05-13T07:38:00Z" w16du:dateUtc="2024-05-13T05:38:00Z"/>
                <w:noProof/>
                <w:sz w:val="16"/>
                <w:szCs w:val="16"/>
                <w:rPrChange w:id="524" w:author="Samane Shahpouri" w:date="2024-05-13T08:56:00Z" w16du:dateUtc="2024-05-13T06:56:00Z">
                  <w:rPr>
                    <w:ins w:id="525" w:author="Samane Shahpouri" w:date="2024-05-13T07:38:00Z" w16du:dateUtc="2024-05-13T05:38:00Z"/>
                    <w:noProof/>
                    <w:sz w:val="22"/>
                    <w:szCs w:val="22"/>
                  </w:rPr>
                </w:rPrChange>
              </w:rPr>
              <w:pPrChange w:id="526" w:author="Samane Shahpouri" w:date="2024-05-13T08:52:00Z" w16du:dateUtc="2024-05-13T06:52:00Z">
                <w:pPr>
                  <w:pStyle w:val="NormalWeb"/>
                  <w:keepNext/>
                  <w:jc w:val="both"/>
                </w:pPr>
              </w:pPrChange>
            </w:pPr>
            <w:ins w:id="527" w:author="Samane Shahpouri" w:date="2024-05-13T07:40:00Z" w16du:dateUtc="2024-05-13T05:40:00Z">
              <w:r w:rsidRPr="0061566B">
                <w:rPr>
                  <w:noProof/>
                  <w:sz w:val="16"/>
                  <w:szCs w:val="16"/>
                  <w:rPrChange w:id="528" w:author="Samane Shahpouri" w:date="2024-05-13T08:56:00Z" w16du:dateUtc="2024-05-13T06:56:00Z">
                    <w:rPr>
                      <w:noProof/>
                    </w:rPr>
                  </w:rPrChange>
                </w:rPr>
                <w:t xml:space="preserve">        </w:t>
              </w:r>
            </w:ins>
            <w:ins w:id="529" w:author="Samane Shahpouri" w:date="2024-05-13T08:56:00Z" w16du:dateUtc="2024-05-13T06:56:00Z">
              <w:r w:rsidR="0061566B">
                <w:rPr>
                  <w:noProof/>
                  <w:sz w:val="16"/>
                  <w:szCs w:val="16"/>
                </w:rPr>
                <w:t xml:space="preserve">  </w:t>
              </w:r>
            </w:ins>
            <w:ins w:id="530" w:author="Samane Shahpouri" w:date="2024-05-13T07:40:00Z" w16du:dateUtc="2024-05-13T05:40:00Z">
              <w:r w:rsidRPr="0061566B">
                <w:rPr>
                  <w:noProof/>
                  <w:sz w:val="16"/>
                  <w:szCs w:val="16"/>
                  <w:rPrChange w:id="531" w:author="Samane Shahpouri" w:date="2024-05-13T08:56:00Z" w16du:dateUtc="2024-05-13T06:56:00Z">
                    <w:rPr>
                      <w:noProof/>
                    </w:rPr>
                  </w:rPrChange>
                </w:rPr>
                <w:t>Non-ASC                            CT-ASC</w:t>
              </w:r>
            </w:ins>
          </w:p>
        </w:tc>
      </w:tr>
      <w:tr w:rsidR="00A4687D" w:rsidRPr="00EB1AA8" w14:paraId="59BC2F3E" w14:textId="77777777" w:rsidTr="00B4553F">
        <w:trPr>
          <w:jc w:val="center"/>
        </w:trPr>
        <w:tc>
          <w:tcPr>
            <w:tcW w:w="4106" w:type="dxa"/>
          </w:tcPr>
          <w:p w14:paraId="3C607F1B" w14:textId="34ED0746" w:rsidR="000A1ACA" w:rsidRPr="00FF211F" w:rsidRDefault="000A1ACA">
            <w:pPr>
              <w:pStyle w:val="NormalWeb"/>
              <w:pPrChange w:id="532" w:author="Samane Shahpouri" w:date="2024-05-13T08:52:00Z" w16du:dateUtc="2024-05-13T06:52:00Z">
                <w:pPr>
                  <w:pStyle w:val="NormalWeb"/>
                  <w:jc w:val="both"/>
                </w:pPr>
              </w:pPrChange>
            </w:pPr>
            <w:r w:rsidRPr="00FF211F">
              <w:rPr>
                <w:noProof/>
              </w:rPr>
              <w:lastRenderedPageBreak/>
              <w:drawing>
                <wp:inline distT="0" distB="0" distL="0" distR="0" wp14:anchorId="09BD58BB" wp14:editId="4F3A7F06">
                  <wp:extent cx="2485390" cy="1410970"/>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l="4187" t="20627" r="-480" b="4340"/>
                          <a:stretch/>
                        </pic:blipFill>
                        <pic:spPr bwMode="auto">
                          <a:xfrm>
                            <a:off x="0" y="0"/>
                            <a:ext cx="2555534" cy="1450791"/>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FF211F" w:rsidRDefault="000A1ACA">
            <w:pPr>
              <w:pStyle w:val="NormalWeb"/>
              <w:pPrChange w:id="533" w:author="Samane Shahpouri" w:date="2024-05-13T08:52:00Z" w16du:dateUtc="2024-05-13T06:52:00Z">
                <w:pPr>
                  <w:pStyle w:val="NormalWeb"/>
                  <w:keepNext/>
                  <w:jc w:val="both"/>
                </w:pPr>
              </w:pPrChange>
            </w:pPr>
            <w:r w:rsidRPr="00FF211F">
              <w:rPr>
                <w:noProof/>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21"/>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1B6B2A69" w:rsidR="000A1ACA" w:rsidRPr="00FF211F" w:rsidRDefault="000A1ACA">
      <w:pPr>
        <w:pStyle w:val="Caption"/>
        <w:pPrChange w:id="53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w:t>
      </w:r>
      <w:r w:rsidRPr="00FF211F">
        <w:fldChar w:fldCharType="end"/>
      </w:r>
      <w:r w:rsidRPr="00FF211F">
        <w:t>: showcases examples of PET images before and after attenuation and scatter correction.</w:t>
      </w:r>
    </w:p>
    <w:p w14:paraId="6E2475D8" w14:textId="767F1B7C" w:rsidR="00D7619F" w:rsidRPr="00FF211F" w:rsidRDefault="00D7619F">
      <w:pPr>
        <w:pPrChange w:id="535" w:author="Samane Shahpouri" w:date="2024-05-15T11:56:00Z" w16du:dateUtc="2024-05-15T09:56:00Z">
          <w:pPr>
            <w:pStyle w:val="NormalWeb"/>
            <w:jc w:val="both"/>
          </w:pPr>
        </w:pPrChange>
      </w:pPr>
      <w:r w:rsidRPr="00FF211F">
        <w:t xml:space="preserve">Most PET acquisition settings are performed with arms up (to decrease photon </w:t>
      </w:r>
      <w:r w:rsidR="007D66C1" w:rsidRPr="00FF211F">
        <w:t>scatter</w:t>
      </w:r>
      <w:r w:rsidRPr="00FF211F">
        <w:t xml:space="preserve">). </w:t>
      </w:r>
      <w:r w:rsidR="00A25658" w:rsidRPr="00FF211F">
        <w:t>As arm</w:t>
      </w:r>
      <w:r w:rsidRPr="00FF211F">
        <w:t xml:space="preserve"> raising is uncomfortable for patients, </w:t>
      </w:r>
      <w:r w:rsidR="00A25658" w:rsidRPr="00FF211F">
        <w:t>this will cause</w:t>
      </w:r>
      <w:r w:rsidRPr="00FF211F">
        <w:t xml:space="preserve"> arm motion during sequential PET and CT/MRI scans</w:t>
      </w:r>
      <w:ins w:id="536" w:author="Samane Shahpouri" w:date="2024-05-15T06:08:00Z" w16du:dateUtc="2024-05-15T04:08:00Z">
        <w:r w:rsidR="0037471D">
          <w:t xml:space="preserve"> </w:t>
        </w:r>
      </w:ins>
      <w:del w:id="537" w:author="Samane Shahpouri" w:date="2024-05-15T06:08:00Z" w16du:dateUtc="2024-05-15T04:08:00Z">
        <w:r w:rsidRPr="00FF211F" w:rsidDel="0037471D">
          <w:delText xml:space="preserve">. This is one example of </w:delText>
        </w:r>
        <w:r w:rsidR="00A25658" w:rsidRPr="00FF211F" w:rsidDel="0037471D">
          <w:delText xml:space="preserve">the </w:delText>
        </w:r>
        <w:r w:rsidRPr="00FF211F" w:rsidDel="0037471D">
          <w:delText xml:space="preserve">mismatch effect </w:delText>
        </w:r>
      </w:del>
      <w:sdt>
        <w:sdtPr>
          <w:rPr>
            <w:color w:val="000000"/>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5C650F" w:rsidRPr="00FF211F">
            <w:rPr>
              <w:color w:val="000000"/>
            </w:rPr>
            <w:t>(29–31)</w:t>
          </w:r>
        </w:sdtContent>
      </w:sdt>
      <w:r w:rsidR="00A25658" w:rsidRPr="00FF211F">
        <w:t>.</w:t>
      </w:r>
    </w:p>
    <w:p w14:paraId="1CA0B244" w14:textId="6CB27EA0" w:rsidR="00F802B2" w:rsidRDefault="00F802B2">
      <w:pPr>
        <w:rPr>
          <w:ins w:id="538" w:author="Samane Shahpouri" w:date="2024-05-15T06:26:00Z" w16du:dateUtc="2024-05-15T04:26:00Z"/>
        </w:rPr>
        <w:pPrChange w:id="539" w:author="Samane Shahpouri" w:date="2024-05-15T11:56:00Z" w16du:dateUtc="2024-05-15T09:56:00Z">
          <w:pPr>
            <w:pStyle w:val="NormalWeb"/>
          </w:pPr>
        </w:pPrChange>
      </w:pPr>
      <w:ins w:id="540" w:author="Samane Shahpouri" w:date="2024-05-15T06:19:00Z" w16du:dateUtc="2024-05-15T04:19:00Z">
        <w:r w:rsidRPr="00F802B2">
          <w:t xml:space="preserve">The presence of artifacts </w:t>
        </w:r>
      </w:ins>
      <w:ins w:id="541" w:author="Samane Shahpouri" w:date="2024-05-15T06:24:00Z" w16du:dateUtc="2024-05-15T04:24:00Z">
        <w:r>
          <w:t xml:space="preserve">can significantly </w:t>
        </w:r>
      </w:ins>
      <w:ins w:id="542" w:author="Samane Shahpouri" w:date="2024-05-15T06:25:00Z" w16du:dateUtc="2024-05-15T04:25:00Z">
        <w:r w:rsidRPr="00F802B2">
          <w:t>decrease</w:t>
        </w:r>
      </w:ins>
      <w:ins w:id="543" w:author="Samane Shahpouri" w:date="2024-05-15T06:19:00Z" w16du:dateUtc="2024-05-15T04:19:00Z">
        <w:r w:rsidRPr="00F802B2">
          <w:t xml:space="preserve"> the</w:t>
        </w:r>
      </w:ins>
      <w:ins w:id="544" w:author="Samane Shahpouri" w:date="2024-05-15T06:24:00Z" w16du:dateUtc="2024-05-15T04:24:00Z">
        <w:r>
          <w:t xml:space="preserve"> image quality,</w:t>
        </w:r>
      </w:ins>
      <w:ins w:id="545" w:author="Samane Shahpouri" w:date="2024-05-15T06:19:00Z" w16du:dateUtc="2024-05-15T04:19:00Z">
        <w:r w:rsidRPr="00F802B2">
          <w:t xml:space="preserve"> accuracy of interpretation</w:t>
        </w:r>
      </w:ins>
      <w:ins w:id="546" w:author="Samane Shahpouri" w:date="2024-05-15T06:20:00Z" w16du:dateUtc="2024-05-15T04:20:00Z">
        <w:r>
          <w:t xml:space="preserve"> and</w:t>
        </w:r>
        <w:r w:rsidRPr="00F802B2">
          <w:t xml:space="preserve"> </w:t>
        </w:r>
        <w:r w:rsidRPr="00FF211F">
          <w:t>result in misdiagnoses</w:t>
        </w:r>
      </w:ins>
      <w:ins w:id="547" w:author="Samane Shahpouri" w:date="2024-05-15T06:19:00Z" w16du:dateUtc="2024-05-15T04:19:00Z">
        <w:r w:rsidRPr="00F802B2">
          <w:t xml:space="preserve">. Consequently, </w:t>
        </w:r>
      </w:ins>
      <w:ins w:id="548" w:author="Samane Shahpouri" w:date="2024-05-15T06:22:00Z" w16du:dateUtc="2024-05-15T04:22:00Z">
        <w:r>
          <w:t xml:space="preserve">even </w:t>
        </w:r>
      </w:ins>
      <w:ins w:id="549" w:author="Samane Shahpouri" w:date="2024-05-15T06:19:00Z" w16du:dateUtc="2024-05-15T04:19:00Z">
        <w:r w:rsidRPr="00F802B2">
          <w:t xml:space="preserve">repeating scans </w:t>
        </w:r>
      </w:ins>
      <w:ins w:id="550" w:author="Samane Shahpouri" w:date="2024-05-15T06:22:00Z" w16du:dateUtc="2024-05-15T04:22:00Z">
        <w:r>
          <w:t>fail to</w:t>
        </w:r>
      </w:ins>
      <w:ins w:id="551" w:author="Samane Shahpouri" w:date="2024-05-15T06:19:00Z" w16du:dateUtc="2024-05-15T04:19:00Z">
        <w:r w:rsidRPr="00F802B2">
          <w:t xml:space="preserve"> resolve the issue and can lead to an increased cumulative total body dose, higher utilization rates, and longer waiting times</w:t>
        </w:r>
      </w:ins>
      <w:ins w:id="552" w:author="Samane Shahpouri" w:date="2024-05-15T06:20:00Z" w16du:dateUtc="2024-05-15T04:20:00Z">
        <w:r>
          <w:t xml:space="preserve"> </w:t>
        </w:r>
      </w:ins>
      <w:del w:id="553" w:author="Samane Shahpouri" w:date="2024-05-15T06:09:00Z" w16du:dateUtc="2024-05-15T04:09:00Z">
        <w:r w:rsidR="00D7619F" w:rsidRPr="00FF211F" w:rsidDel="0037471D">
          <w:delText xml:space="preserve">Mismatch </w:delText>
        </w:r>
        <w:r w:rsidR="00A25658" w:rsidRPr="00FF211F" w:rsidDel="0037471D">
          <w:delText xml:space="preserve">artefacts </w:delText>
        </w:r>
      </w:del>
      <w:ins w:id="554" w:author="Isaac Shiri Lord" w:date="2024-05-12T18:23:00Z">
        <w:del w:id="555" w:author="Samane Shahpouri" w:date="2024-05-15T06:09:00Z" w16du:dateUtc="2024-05-15T04:09:00Z">
          <w:r w:rsidR="002958BD" w:rsidRPr="00FF211F" w:rsidDel="0037471D">
            <w:delText xml:space="preserve">artifacts </w:delText>
          </w:r>
        </w:del>
      </w:ins>
      <w:del w:id="556" w:author="Samane Shahpouri" w:date="2024-05-15T06:09:00Z" w16du:dateUtc="2024-05-15T04:09:00Z">
        <w:r w:rsidR="00A25658" w:rsidRPr="00FF211F" w:rsidDel="0037471D">
          <w:delText>constitute</w:delText>
        </w:r>
        <w:r w:rsidR="00D7619F" w:rsidRPr="00FF211F" w:rsidDel="0037471D">
          <w:delText xml:space="preserve"> a significant challenge in PET imaging, particularly when discrepancies arise between PET and anatomical scans such as CT or MRI. These discrepancies can stem from both voluntary and involuntary movements of organs, potentially leading to the misidentification, </w:delText>
        </w:r>
        <w:r w:rsidR="00B920D6" w:rsidRPr="00FF211F" w:rsidDel="0037471D">
          <w:delText>mis-localization</w:delText>
        </w:r>
        <w:r w:rsidR="00D7619F" w:rsidRPr="00FF211F" w:rsidDel="0037471D">
          <w:delText xml:space="preserve">, and inaccurate quantification of lesions. </w:delText>
        </w:r>
      </w:del>
      <w:del w:id="557" w:author="Samane Shahpouri" w:date="2024-05-15T06:20:00Z" w16du:dateUtc="2024-05-15T04:20:00Z">
        <w:r w:rsidR="00D7619F" w:rsidRPr="00FF211F" w:rsidDel="00F802B2">
          <w:delText xml:space="preserve">This issue is critical as it can result in misdiagnoses and, subsequently, inappropriate patient management </w:delText>
        </w:r>
      </w:del>
      <w:sdt>
        <w:sdtPr>
          <w:rPr>
            <w:color w:val="000000"/>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5C650F" w:rsidRPr="00FF211F">
            <w:rPr>
              <w:color w:val="000000"/>
            </w:rPr>
            <w:t>(32–34)</w:t>
          </w:r>
        </w:sdtContent>
      </w:sdt>
      <w:r w:rsidR="00A25658" w:rsidRPr="00FF211F">
        <w:t>.</w:t>
      </w:r>
    </w:p>
    <w:p w14:paraId="07C9C8D2" w14:textId="115F7BA6" w:rsidR="00D7619F" w:rsidRPr="00CF2BCB" w:rsidDel="00E66362" w:rsidRDefault="00D7619F">
      <w:pPr>
        <w:pStyle w:val="NormalWeb"/>
        <w:rPr>
          <w:del w:id="558" w:author="Samane Shahpouri" w:date="2024-05-15T11:55:00Z" w16du:dateUtc="2024-05-15T09:55:00Z"/>
          <w:highlight w:val="blue"/>
          <w:rPrChange w:id="559" w:author="Samane Shahpouri" w:date="2024-05-15T11:32:00Z" w16du:dateUtc="2024-05-15T09:32:00Z">
            <w:rPr>
              <w:del w:id="560" w:author="Samane Shahpouri" w:date="2024-05-15T11:55:00Z" w16du:dateUtc="2024-05-15T09:55:00Z"/>
            </w:rPr>
          </w:rPrChange>
        </w:rPr>
        <w:pPrChange w:id="561" w:author="Samane Shahpouri" w:date="2024-05-13T08:52:00Z" w16du:dateUtc="2024-05-13T06:52:00Z">
          <w:pPr>
            <w:pStyle w:val="NormalWeb"/>
            <w:jc w:val="both"/>
          </w:pPr>
        </w:pPrChange>
      </w:pPr>
      <w:del w:id="562" w:author="Samane Shahpouri" w:date="2024-05-15T06:20:00Z" w16du:dateUtc="2024-05-15T04:20:00Z">
        <w:r w:rsidRPr="00FF211F" w:rsidDel="00F802B2">
          <w:delText xml:space="preserve"> </w:delText>
        </w:r>
      </w:del>
      <w:del w:id="563" w:author="Samane Shahpouri" w:date="2024-05-15T11:55:00Z" w16du:dateUtc="2024-05-15T09:55:00Z">
        <w:r w:rsidRPr="00CF2BCB" w:rsidDel="00E66362">
          <w:rPr>
            <w:highlight w:val="blue"/>
            <w:rPrChange w:id="564" w:author="Samane Shahpouri" w:date="2024-05-15T11:32:00Z" w16du:dateUtc="2024-05-15T09:32:00Z">
              <w:rPr/>
            </w:rPrChange>
          </w:rPr>
          <w:delText xml:space="preserve">Techniques such as deformable image registration have been developed to mitigate these effects, though they cannot always </w:delText>
        </w:r>
        <w:r w:rsidR="009B143D" w:rsidRPr="00CF2BCB" w:rsidDel="00E66362">
          <w:rPr>
            <w:highlight w:val="blue"/>
            <w:rPrChange w:id="565" w:author="Samane Shahpouri" w:date="2024-05-15T11:32:00Z" w16du:dateUtc="2024-05-15T09:32:00Z">
              <w:rPr/>
            </w:rPrChange>
          </w:rPr>
          <w:delText>eliminate</w:delText>
        </w:r>
        <w:r w:rsidRPr="00CF2BCB" w:rsidDel="00E66362">
          <w:rPr>
            <w:highlight w:val="blue"/>
            <w:rPrChange w:id="566" w:author="Samane Shahpouri" w:date="2024-05-15T11:32:00Z" w16du:dateUtc="2024-05-15T09:32:00Z">
              <w:rPr/>
            </w:rPrChange>
          </w:rPr>
          <w:delText xml:space="preserve"> the problem. </w:delText>
        </w:r>
        <w:r w:rsidR="00A25658" w:rsidRPr="00CF2BCB" w:rsidDel="00E66362">
          <w:rPr>
            <w:highlight w:val="blue"/>
            <w:rPrChange w:id="567" w:author="Samane Shahpouri" w:date="2024-05-15T11:32:00Z" w16du:dateUtc="2024-05-15T09:32:00Z">
              <w:rPr/>
            </w:rPrChange>
          </w:rPr>
          <w:delText xml:space="preserve">Mismatched artefacts mean that </w:delText>
        </w:r>
        <w:r w:rsidRPr="00CF2BCB" w:rsidDel="00E66362">
          <w:rPr>
            <w:highlight w:val="blue"/>
            <w:rPrChange w:id="568" w:author="Samane Shahpouri" w:date="2024-05-15T11:32:00Z" w16du:dateUtc="2024-05-15T09:32:00Z">
              <w:rPr/>
            </w:rPrChange>
          </w:rPr>
          <w:delText>PET imaging</w:delText>
        </w:r>
        <w:r w:rsidR="00A25658" w:rsidRPr="00CF2BCB" w:rsidDel="00E66362">
          <w:rPr>
            <w:highlight w:val="blue"/>
            <w:rPrChange w:id="569" w:author="Samane Shahpouri" w:date="2024-05-15T11:32:00Z" w16du:dateUtc="2024-05-15T09:32:00Z">
              <w:rPr/>
            </w:rPrChange>
          </w:rPr>
          <w:delText xml:space="preserve"> needs to be done in a more complex way, using</w:delText>
        </w:r>
        <w:r w:rsidRPr="00CF2BCB" w:rsidDel="00E66362">
          <w:rPr>
            <w:highlight w:val="blue"/>
            <w:rPrChange w:id="570" w:author="Samane Shahpouri" w:date="2024-05-15T11:32:00Z" w16du:dateUtc="2024-05-15T09:32:00Z">
              <w:rPr/>
            </w:rPrChange>
          </w:rPr>
          <w:delText xml:space="preserve"> different CT acquisition protocols </w:delText>
        </w:r>
        <w:r w:rsidR="00A25658" w:rsidRPr="00CF2BCB" w:rsidDel="00E66362">
          <w:rPr>
            <w:highlight w:val="blue"/>
            <w:rPrChange w:id="571" w:author="Samane Shahpouri" w:date="2024-05-15T11:32:00Z" w16du:dateUtc="2024-05-15T09:32:00Z">
              <w:rPr/>
            </w:rPrChange>
          </w:rPr>
          <w:delText xml:space="preserve">and other techniques </w:delText>
        </w:r>
        <w:r w:rsidRPr="00CF2BCB" w:rsidDel="00E66362">
          <w:rPr>
            <w:highlight w:val="blue"/>
            <w:rPrChange w:id="572" w:author="Samane Shahpouri" w:date="2024-05-15T11:32:00Z" w16du:dateUtc="2024-05-15T09:32:00Z">
              <w:rPr/>
            </w:rPrChange>
          </w:rPr>
          <w:delText xml:space="preserve">to </w:delText>
        </w:r>
        <w:r w:rsidR="00A25658" w:rsidRPr="00CF2BCB" w:rsidDel="00E66362">
          <w:rPr>
            <w:highlight w:val="blue"/>
            <w:rPrChange w:id="573" w:author="Samane Shahpouri" w:date="2024-05-15T11:32:00Z" w16du:dateUtc="2024-05-15T09:32:00Z">
              <w:rPr/>
            </w:rPrChange>
          </w:rPr>
          <w:delText xml:space="preserve">reduce the chance of </w:delText>
        </w:r>
        <w:r w:rsidRPr="00CF2BCB" w:rsidDel="00E66362">
          <w:rPr>
            <w:highlight w:val="blue"/>
            <w:rPrChange w:id="574" w:author="Samane Shahpouri" w:date="2024-05-15T11:32:00Z" w16du:dateUtc="2024-05-15T09:32:00Z">
              <w:rPr/>
            </w:rPrChange>
          </w:rPr>
          <w:delText xml:space="preserve">misalignments </w:delText>
        </w:r>
      </w:del>
      <w:customXmlDelRangeStart w:id="575" w:author="Samane Shahpouri" w:date="2024-05-15T11:55:00Z"/>
      <w:sdt>
        <w:sdtPr>
          <w:rPr>
            <w:color w:val="000000"/>
            <w:highlight w:val="blue"/>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customXmlDelRangeEnd w:id="575"/>
          <w:del w:id="576" w:author="Samane Shahpouri" w:date="2024-05-15T11:55:00Z" w16du:dateUtc="2024-05-15T09:55:00Z">
            <w:r w:rsidR="005C650F" w:rsidRPr="00CF2BCB" w:rsidDel="00E66362">
              <w:rPr>
                <w:color w:val="000000"/>
                <w:highlight w:val="blue"/>
                <w:rPrChange w:id="577" w:author="Samane Shahpouri" w:date="2024-05-15T11:32:00Z" w16du:dateUtc="2024-05-15T09:32:00Z">
                  <w:rPr>
                    <w:color w:val="000000"/>
                  </w:rPr>
                </w:rPrChange>
              </w:rPr>
              <w:delText>(35,36)</w:delText>
            </w:r>
          </w:del>
          <w:customXmlDelRangeStart w:id="578" w:author="Samane Shahpouri" w:date="2024-05-15T11:55:00Z"/>
        </w:sdtContent>
      </w:sdt>
      <w:customXmlDelRangeEnd w:id="578"/>
      <w:del w:id="579" w:author="Samane Shahpouri" w:date="2024-05-15T11:55:00Z" w16du:dateUtc="2024-05-15T09:55:00Z">
        <w:r w:rsidR="00A25658" w:rsidRPr="00CF2BCB" w:rsidDel="00E66362">
          <w:rPr>
            <w:highlight w:val="blue"/>
            <w:rPrChange w:id="580" w:author="Samane Shahpouri" w:date="2024-05-15T11:32:00Z" w16du:dateUtc="2024-05-15T09:32:00Z">
              <w:rPr/>
            </w:rPrChange>
          </w:rPr>
          <w:delText xml:space="preserve">. </w:delText>
        </w:r>
      </w:del>
    </w:p>
    <w:p w14:paraId="58ECBE02" w14:textId="68E57EB1" w:rsidR="00D7619F" w:rsidRPr="00CF2BCB" w:rsidDel="00CF2BCB" w:rsidRDefault="00D7619F">
      <w:pPr>
        <w:pStyle w:val="NormalWeb"/>
        <w:rPr>
          <w:del w:id="581" w:author="Samane Shahpouri" w:date="2024-05-15T11:32:00Z" w16du:dateUtc="2024-05-15T09:32:00Z"/>
          <w:highlight w:val="blue"/>
          <w:rPrChange w:id="582" w:author="Samane Shahpouri" w:date="2024-05-15T11:33:00Z" w16du:dateUtc="2024-05-15T09:33:00Z">
            <w:rPr>
              <w:del w:id="583" w:author="Samane Shahpouri" w:date="2024-05-15T11:32:00Z" w16du:dateUtc="2024-05-15T09:32:00Z"/>
            </w:rPr>
          </w:rPrChange>
        </w:rPr>
        <w:pPrChange w:id="584" w:author="Samane Shahpouri" w:date="2024-05-13T08:52:00Z" w16du:dateUtc="2024-05-13T06:52:00Z">
          <w:pPr>
            <w:pStyle w:val="NormalWeb"/>
            <w:jc w:val="both"/>
          </w:pPr>
        </w:pPrChange>
      </w:pPr>
      <w:del w:id="585" w:author="Samane Shahpouri" w:date="2024-05-15T11:32:00Z" w16du:dateUtc="2024-05-15T09:32:00Z">
        <w:r w:rsidRPr="00CF2BCB" w:rsidDel="00CF2BCB">
          <w:rPr>
            <w:highlight w:val="blue"/>
            <w:rPrChange w:id="586" w:author="Samane Shahpouri" w:date="2024-05-15T11:33:00Z" w16du:dateUtc="2024-05-15T09:33:00Z">
              <w:rPr/>
            </w:rPrChange>
          </w:rPr>
          <w:delText xml:space="preserve">Truncation </w:delText>
        </w:r>
        <w:r w:rsidR="00A25658" w:rsidRPr="00CF2BCB" w:rsidDel="00CF2BCB">
          <w:rPr>
            <w:highlight w:val="blue"/>
            <w:rPrChange w:id="587" w:author="Samane Shahpouri" w:date="2024-05-15T11:33:00Z" w16du:dateUtc="2024-05-15T09:33:00Z">
              <w:rPr/>
            </w:rPrChange>
          </w:rPr>
          <w:delText>artefacts</w:delText>
        </w:r>
        <w:r w:rsidRPr="00CF2BCB" w:rsidDel="00CF2BCB">
          <w:rPr>
            <w:highlight w:val="blue"/>
            <w:rPrChange w:id="588" w:author="Samane Shahpouri" w:date="2024-05-15T11:33:00Z" w16du:dateUtc="2024-05-15T09:33:00Z">
              <w:rPr/>
            </w:rPrChange>
          </w:rPr>
          <w:delText xml:space="preserve"> </w:delText>
        </w:r>
      </w:del>
      <w:ins w:id="589" w:author="Isaac Shiri Lord" w:date="2024-05-12T18:21:00Z">
        <w:del w:id="590" w:author="Samane Shahpouri" w:date="2024-05-15T11:32:00Z" w16du:dateUtc="2024-05-15T09:32:00Z">
          <w:r w:rsidR="002958BD" w:rsidRPr="00CF2BCB" w:rsidDel="00CF2BCB">
            <w:rPr>
              <w:highlight w:val="blue"/>
              <w:rPrChange w:id="591" w:author="Samane Shahpouri" w:date="2024-05-15T11:33:00Z" w16du:dateUtc="2024-05-15T09:33:00Z">
                <w:rPr/>
              </w:rPrChange>
            </w:rPr>
            <w:delText xml:space="preserve">artifacts </w:delText>
          </w:r>
        </w:del>
      </w:ins>
      <w:del w:id="592" w:author="Samane Shahpouri" w:date="2024-05-15T11:32:00Z" w16du:dateUtc="2024-05-15T09:32:00Z">
        <w:r w:rsidRPr="00CF2BCB" w:rsidDel="00CF2BCB">
          <w:rPr>
            <w:highlight w:val="blue"/>
            <w:rPrChange w:id="593" w:author="Samane Shahpouri" w:date="2024-05-15T11:33:00Z" w16du:dateUtc="2024-05-15T09:33:00Z">
              <w:rPr/>
            </w:rPrChange>
          </w:rPr>
          <w:delText xml:space="preserve">in PET imaging emerge primarily due to the disparities in the </w:delText>
        </w:r>
        <w:r w:rsidR="007D66C1" w:rsidRPr="00CF2BCB" w:rsidDel="00CF2BCB">
          <w:rPr>
            <w:highlight w:val="blue"/>
            <w:rPrChange w:id="594" w:author="Samane Shahpouri" w:date="2024-05-15T11:33:00Z" w16du:dateUtc="2024-05-15T09:33:00Z">
              <w:rPr/>
            </w:rPrChange>
          </w:rPr>
          <w:delText>trans axial</w:delText>
        </w:r>
        <w:r w:rsidRPr="00CF2BCB" w:rsidDel="00CF2BCB">
          <w:rPr>
            <w:highlight w:val="blue"/>
            <w:rPrChange w:id="595" w:author="Samane Shahpouri" w:date="2024-05-15T11:33:00Z" w16du:dateUtc="2024-05-15T09:33:00Z">
              <w:rPr/>
            </w:rPrChange>
          </w:rPr>
          <w:delText xml:space="preserve"> fields of view (FOVs) between PET and CT/MRI modalities. These </w:delText>
        </w:r>
        <w:r w:rsidR="00A25658" w:rsidRPr="00CF2BCB" w:rsidDel="00CF2BCB">
          <w:rPr>
            <w:highlight w:val="blue"/>
            <w:rPrChange w:id="596" w:author="Samane Shahpouri" w:date="2024-05-15T11:33:00Z" w16du:dateUtc="2024-05-15T09:33:00Z">
              <w:rPr/>
            </w:rPrChange>
          </w:rPr>
          <w:delText>artefacts</w:delText>
        </w:r>
        <w:r w:rsidRPr="00CF2BCB" w:rsidDel="00CF2BCB">
          <w:rPr>
            <w:highlight w:val="blue"/>
            <w:rPrChange w:id="597" w:author="Samane Shahpouri" w:date="2024-05-15T11:33:00Z" w16du:dateUtc="2024-05-15T09:33:00Z">
              <w:rPr/>
            </w:rPrChange>
          </w:rPr>
          <w:delText xml:space="preserve"> are particularly prevalent in scenarios involving obese patients or when patients have their arms down during the scanning process, as well as in cases where PET/CT or PET/MR scans are </w:delText>
        </w:r>
        <w:r w:rsidR="00A25658" w:rsidRPr="00CF2BCB" w:rsidDel="00CF2BCB">
          <w:rPr>
            <w:highlight w:val="blue"/>
            <w:rPrChange w:id="598" w:author="Samane Shahpouri" w:date="2024-05-15T11:33:00Z" w16du:dateUtc="2024-05-15T09:33:00Z">
              <w:rPr/>
            </w:rPrChange>
          </w:rPr>
          <w:delText>utilis</w:delText>
        </w:r>
      </w:del>
      <w:ins w:id="599" w:author="Isaac Shiri Lord" w:date="2024-05-12T18:22:00Z">
        <w:del w:id="600" w:author="Samane Shahpouri" w:date="2024-05-15T11:32:00Z" w16du:dateUtc="2024-05-15T09:32:00Z">
          <w:r w:rsidR="002958BD" w:rsidRPr="00CF2BCB" w:rsidDel="00CF2BCB">
            <w:rPr>
              <w:highlight w:val="blue"/>
              <w:rPrChange w:id="601" w:author="Samane Shahpouri" w:date="2024-05-15T11:33:00Z" w16du:dateUtc="2024-05-15T09:33:00Z">
                <w:rPr/>
              </w:rPrChange>
            </w:rPr>
            <w:delText>ifacts are particularly prevalent in scenarios involving obese patients or when patients have their arms down during the scanning process, as well as in cases where PET/CT or PET/MR scans are utiliz</w:delText>
          </w:r>
        </w:del>
      </w:ins>
      <w:del w:id="602" w:author="Samane Shahpouri" w:date="2024-05-15T11:32:00Z" w16du:dateUtc="2024-05-15T09:32:00Z">
        <w:r w:rsidR="00A25658" w:rsidRPr="00CF2BCB" w:rsidDel="00CF2BCB">
          <w:rPr>
            <w:highlight w:val="blue"/>
            <w:rPrChange w:id="603" w:author="Samane Shahpouri" w:date="2024-05-15T11:33:00Z" w16du:dateUtc="2024-05-15T09:33:00Z">
              <w:rPr/>
            </w:rPrChange>
          </w:rPr>
          <w:delText>ed</w:delText>
        </w:r>
        <w:r w:rsidRPr="00CF2BCB" w:rsidDel="00CF2BCB">
          <w:rPr>
            <w:highlight w:val="blue"/>
            <w:rPrChange w:id="604" w:author="Samane Shahpouri" w:date="2024-05-15T11:33:00Z" w16du:dateUtc="2024-05-15T09:33:00Z">
              <w:rPr/>
            </w:rPrChange>
          </w:rPr>
          <w:delText xml:space="preserve"> for treatment planning </w:delText>
        </w:r>
      </w:del>
      <w:customXmlDelRangeStart w:id="605" w:author="Samane Shahpouri" w:date="2024-05-15T11:32:00Z"/>
      <w:sdt>
        <w:sdtPr>
          <w:rPr>
            <w:color w:val="000000"/>
            <w:highlight w:val="blue"/>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customXmlDelRangeEnd w:id="605"/>
          <w:del w:id="606" w:author="Samane Shahpouri" w:date="2024-05-15T11:32:00Z" w16du:dateUtc="2024-05-15T09:32:00Z">
            <w:r w:rsidR="005C650F" w:rsidRPr="00CF2BCB" w:rsidDel="00CF2BCB">
              <w:rPr>
                <w:color w:val="000000"/>
                <w:highlight w:val="blue"/>
                <w:rPrChange w:id="607" w:author="Samane Shahpouri" w:date="2024-05-15T11:33:00Z" w16du:dateUtc="2024-05-15T09:33:00Z">
                  <w:rPr>
                    <w:color w:val="000000"/>
                  </w:rPr>
                </w:rPrChange>
              </w:rPr>
              <w:delText>(37–39)</w:delText>
            </w:r>
          </w:del>
          <w:customXmlDelRangeStart w:id="608" w:author="Samane Shahpouri" w:date="2024-05-15T11:32:00Z"/>
        </w:sdtContent>
      </w:sdt>
      <w:customXmlDelRangeEnd w:id="608"/>
      <w:del w:id="609" w:author="Samane Shahpouri" w:date="2024-05-15T11:32:00Z" w16du:dateUtc="2024-05-15T09:32:00Z">
        <w:r w:rsidR="00A25658" w:rsidRPr="00CF2BCB" w:rsidDel="00CF2BCB">
          <w:rPr>
            <w:highlight w:val="blue"/>
            <w:rPrChange w:id="610" w:author="Samane Shahpouri" w:date="2024-05-15T11:33:00Z" w16du:dateUtc="2024-05-15T09:33:00Z">
              <w:rPr/>
            </w:rPrChange>
          </w:rPr>
          <w:delText xml:space="preserve">. Truncation artefacts </w:delText>
        </w:r>
      </w:del>
      <w:ins w:id="611" w:author="Isaac Shiri Lord" w:date="2024-05-12T18:22:00Z">
        <w:del w:id="612" w:author="Samane Shahpouri" w:date="2024-05-15T11:32:00Z" w16du:dateUtc="2024-05-15T09:32:00Z">
          <w:r w:rsidR="002958BD" w:rsidRPr="00CF2BCB" w:rsidDel="00CF2BCB">
            <w:rPr>
              <w:highlight w:val="blue"/>
              <w:rPrChange w:id="613" w:author="Samane Shahpouri" w:date="2024-05-15T11:33:00Z" w16du:dateUtc="2024-05-15T09:33:00Z">
                <w:rPr/>
              </w:rPrChange>
            </w:rPr>
            <w:delText xml:space="preserve">artifacts </w:delText>
          </w:r>
        </w:del>
      </w:ins>
      <w:del w:id="614" w:author="Samane Shahpouri" w:date="2024-05-15T11:32:00Z" w16du:dateUtc="2024-05-15T09:32:00Z">
        <w:r w:rsidR="00A25658" w:rsidRPr="00CF2BCB" w:rsidDel="00CF2BCB">
          <w:rPr>
            <w:highlight w:val="blue"/>
            <w:rPrChange w:id="615" w:author="Samane Shahpouri" w:date="2024-05-15T11:33:00Z" w16du:dateUtc="2024-05-15T09:33:00Z">
              <w:rPr/>
            </w:rPrChange>
          </w:rPr>
          <w:delText>happen when there aren't any matching</w:delText>
        </w:r>
        <w:r w:rsidRPr="00CF2BCB" w:rsidDel="00CF2BCB">
          <w:rPr>
            <w:highlight w:val="blue"/>
            <w:rPrChange w:id="616" w:author="Samane Shahpouri" w:date="2024-05-15T11:33:00Z" w16du:dateUtc="2024-05-15T09:33:00Z">
              <w:rPr/>
            </w:rPrChange>
          </w:rPr>
          <w:delText xml:space="preserve"> parts of the attenuation map for structures that </w:delText>
        </w:r>
        <w:r w:rsidR="00A25658" w:rsidRPr="00CF2BCB" w:rsidDel="00CF2BCB">
          <w:rPr>
            <w:highlight w:val="blue"/>
            <w:rPrChange w:id="617" w:author="Samane Shahpouri" w:date="2024-05-15T11:33:00Z" w16du:dateUtc="2024-05-15T09:33:00Z">
              <w:rPr/>
            </w:rPrChange>
          </w:rPr>
          <w:delText>go</w:delText>
        </w:r>
        <w:r w:rsidRPr="00CF2BCB" w:rsidDel="00CF2BCB">
          <w:rPr>
            <w:highlight w:val="blue"/>
            <w:rPrChange w:id="618" w:author="Samane Shahpouri" w:date="2024-05-15T11:33:00Z" w16du:dateUtc="2024-05-15T09:33:00Z">
              <w:rPr/>
            </w:rPrChange>
          </w:rPr>
          <w:delText xml:space="preserve"> beyond the CT/MR images</w:delText>
        </w:r>
        <w:r w:rsidR="00A25658" w:rsidRPr="00CF2BCB" w:rsidDel="00CF2BCB">
          <w:rPr>
            <w:highlight w:val="blue"/>
            <w:rPrChange w:id="619" w:author="Samane Shahpouri" w:date="2024-05-15T11:33:00Z" w16du:dateUtc="2024-05-15T09:33:00Z">
              <w:rPr/>
            </w:rPrChange>
          </w:rPr>
          <w:delText>. This makes standardised</w:delText>
        </w:r>
        <w:r w:rsidRPr="00CF2BCB" w:rsidDel="00CF2BCB">
          <w:rPr>
            <w:highlight w:val="blue"/>
            <w:rPrChange w:id="620" w:author="Samane Shahpouri" w:date="2024-05-15T11:33:00Z" w16du:dateUtc="2024-05-15T09:33:00Z">
              <w:rPr/>
            </w:rPrChange>
          </w:rPr>
          <w:delText xml:space="preserve"> uptake value (SUV) </w:delText>
        </w:r>
        <w:r w:rsidR="00A25658" w:rsidRPr="00CF2BCB" w:rsidDel="00CF2BCB">
          <w:rPr>
            <w:highlight w:val="blue"/>
            <w:rPrChange w:id="621" w:author="Samane Shahpouri" w:date="2024-05-15T11:33:00Z" w16du:dateUtc="2024-05-15T09:33:00Z">
              <w:rPr/>
            </w:rPrChange>
          </w:rPr>
          <w:delText xml:space="preserve">estimates wrong, usually giving too high of </w:delText>
        </w:r>
        <w:r w:rsidRPr="00CF2BCB" w:rsidDel="00CF2BCB">
          <w:rPr>
            <w:highlight w:val="blue"/>
            <w:rPrChange w:id="622" w:author="Samane Shahpouri" w:date="2024-05-15T11:33:00Z" w16du:dateUtc="2024-05-15T09:33:00Z">
              <w:rPr/>
            </w:rPrChange>
          </w:rPr>
          <w:delText xml:space="preserve">an </w:delText>
        </w:r>
        <w:r w:rsidR="00A25658" w:rsidRPr="00CF2BCB" w:rsidDel="00CF2BCB">
          <w:rPr>
            <w:highlight w:val="blue"/>
            <w:rPrChange w:id="623" w:author="Samane Shahpouri" w:date="2024-05-15T11:33:00Z" w16du:dateUtc="2024-05-15T09:33:00Z">
              <w:rPr/>
            </w:rPrChange>
          </w:rPr>
          <w:delText>estimate around</w:delText>
        </w:r>
        <w:r w:rsidRPr="00CF2BCB" w:rsidDel="00CF2BCB">
          <w:rPr>
            <w:highlight w:val="blue"/>
            <w:rPrChange w:id="624" w:author="Samane Shahpouri" w:date="2024-05-15T11:33:00Z" w16du:dateUtc="2024-05-15T09:33:00Z">
              <w:rPr/>
            </w:rPrChange>
          </w:rPr>
          <w:delText xml:space="preserve"> the </w:delText>
        </w:r>
        <w:r w:rsidR="00A25658" w:rsidRPr="00CF2BCB" w:rsidDel="00CF2BCB">
          <w:rPr>
            <w:highlight w:val="blue"/>
            <w:rPrChange w:id="625" w:author="Samane Shahpouri" w:date="2024-05-15T11:33:00Z" w16du:dateUtc="2024-05-15T09:33:00Z">
              <w:rPr/>
            </w:rPrChange>
          </w:rPr>
          <w:delText>edges</w:delText>
        </w:r>
        <w:r w:rsidRPr="00CF2BCB" w:rsidDel="00CF2BCB">
          <w:rPr>
            <w:highlight w:val="blue"/>
            <w:rPrChange w:id="626" w:author="Samane Shahpouri" w:date="2024-05-15T11:33:00Z" w16du:dateUtc="2024-05-15T09:33:00Z">
              <w:rPr/>
            </w:rPrChange>
          </w:rPr>
          <w:delText xml:space="preserve"> and </w:delText>
        </w:r>
        <w:r w:rsidR="00A25658" w:rsidRPr="00CF2BCB" w:rsidDel="00CF2BCB">
          <w:rPr>
            <w:highlight w:val="blue"/>
            <w:rPrChange w:id="627" w:author="Samane Shahpouri" w:date="2024-05-15T11:33:00Z" w16du:dateUtc="2024-05-15T09:33:00Z">
              <w:rPr/>
            </w:rPrChange>
          </w:rPr>
          <w:delText xml:space="preserve">too low of </w:delText>
        </w:r>
        <w:r w:rsidRPr="00CF2BCB" w:rsidDel="00CF2BCB">
          <w:rPr>
            <w:highlight w:val="blue"/>
            <w:rPrChange w:id="628" w:author="Samane Shahpouri" w:date="2024-05-15T11:33:00Z" w16du:dateUtc="2024-05-15T09:33:00Z">
              <w:rPr/>
            </w:rPrChange>
          </w:rPr>
          <w:delText xml:space="preserve">an </w:delText>
        </w:r>
        <w:r w:rsidR="00A25658" w:rsidRPr="00CF2BCB" w:rsidDel="00CF2BCB">
          <w:rPr>
            <w:highlight w:val="blue"/>
            <w:rPrChange w:id="629" w:author="Samane Shahpouri" w:date="2024-05-15T11:33:00Z" w16du:dateUtc="2024-05-15T09:33:00Z">
              <w:rPr/>
            </w:rPrChange>
          </w:rPr>
          <w:delText>estimate in</w:delText>
        </w:r>
        <w:r w:rsidRPr="00CF2BCB" w:rsidDel="00CF2BCB">
          <w:rPr>
            <w:highlight w:val="blue"/>
            <w:rPrChange w:id="630" w:author="Samane Shahpouri" w:date="2024-05-15T11:33:00Z" w16du:dateUtc="2024-05-15T09:33:00Z">
              <w:rPr/>
            </w:rPrChange>
          </w:rPr>
          <w:delText xml:space="preserve"> the </w:delText>
        </w:r>
        <w:r w:rsidR="00A25658" w:rsidRPr="00CF2BCB" w:rsidDel="00CF2BCB">
          <w:rPr>
            <w:highlight w:val="blue"/>
            <w:rPrChange w:id="631" w:author="Samane Shahpouri" w:date="2024-05-15T11:33:00Z" w16du:dateUtc="2024-05-15T09:33:00Z">
              <w:rPr/>
            </w:rPrChange>
          </w:rPr>
          <w:delText>middle</w:delText>
        </w:r>
        <w:r w:rsidRPr="00CF2BCB" w:rsidDel="00CF2BCB">
          <w:rPr>
            <w:highlight w:val="blue"/>
            <w:rPrChange w:id="632" w:author="Samane Shahpouri" w:date="2024-05-15T11:33:00Z" w16du:dateUtc="2024-05-15T09:33:00Z">
              <w:rPr/>
            </w:rPrChange>
          </w:rPr>
          <w:delText xml:space="preserve"> of the image. The issue is compounded when anatomical images truncate parts of the patient's body, leading to </w:delText>
        </w:r>
        <w:r w:rsidR="00A25658" w:rsidRPr="00CF2BCB" w:rsidDel="00CF2BCB">
          <w:rPr>
            <w:highlight w:val="blue"/>
            <w:rPrChange w:id="633" w:author="Samane Shahpouri" w:date="2024-05-15T11:33:00Z" w16du:dateUtc="2024-05-15T09:33:00Z">
              <w:rPr/>
            </w:rPrChange>
          </w:rPr>
          <w:delText>artefacts</w:delText>
        </w:r>
        <w:r w:rsidRPr="00CF2BCB" w:rsidDel="00CF2BCB">
          <w:rPr>
            <w:highlight w:val="blue"/>
            <w:rPrChange w:id="634" w:author="Samane Shahpouri" w:date="2024-05-15T11:33:00Z" w16du:dateUtc="2024-05-15T09:33:00Z">
              <w:rPr/>
            </w:rPrChange>
          </w:rPr>
          <w:delText xml:space="preserve"> </w:delText>
        </w:r>
      </w:del>
      <w:ins w:id="635" w:author="Isaac Shiri Lord" w:date="2024-05-12T18:22:00Z">
        <w:del w:id="636" w:author="Samane Shahpouri" w:date="2024-05-15T11:32:00Z" w16du:dateUtc="2024-05-15T09:32:00Z">
          <w:r w:rsidR="002958BD" w:rsidRPr="00CF2BCB" w:rsidDel="00CF2BCB">
            <w:rPr>
              <w:highlight w:val="blue"/>
              <w:rPrChange w:id="637" w:author="Samane Shahpouri" w:date="2024-05-15T11:33:00Z" w16du:dateUtc="2024-05-15T09:33:00Z">
                <w:rPr/>
              </w:rPrChange>
            </w:rPr>
            <w:delText xml:space="preserve">artifacts </w:delText>
          </w:r>
        </w:del>
      </w:ins>
      <w:del w:id="638" w:author="Samane Shahpouri" w:date="2024-05-15T11:32:00Z" w16du:dateUtc="2024-05-15T09:32:00Z">
        <w:r w:rsidRPr="00CF2BCB" w:rsidDel="00CF2BCB">
          <w:rPr>
            <w:highlight w:val="blue"/>
            <w:rPrChange w:id="639" w:author="Samane Shahpouri" w:date="2024-05-15T11:33:00Z" w16du:dateUtc="2024-05-15T09:33:00Z">
              <w:rPr/>
            </w:rPrChange>
          </w:rPr>
          <w:delText xml:space="preserve">and distorted activity quantification in PET images. Optimally positioning the patient in the </w:delText>
        </w:r>
        <w:r w:rsidR="007D66C1" w:rsidRPr="00CF2BCB" w:rsidDel="00CF2BCB">
          <w:rPr>
            <w:highlight w:val="blue"/>
            <w:rPrChange w:id="640" w:author="Samane Shahpouri" w:date="2024-05-15T11:33:00Z" w16du:dateUtc="2024-05-15T09:33:00Z">
              <w:rPr/>
            </w:rPrChange>
          </w:rPr>
          <w:delText>centre</w:delText>
        </w:r>
        <w:r w:rsidRPr="00CF2BCB" w:rsidDel="00CF2BCB">
          <w:rPr>
            <w:highlight w:val="blue"/>
            <w:rPrChange w:id="641" w:author="Samane Shahpouri" w:date="2024-05-15T11:33:00Z" w16du:dateUtc="2024-05-15T09:33:00Z">
              <w:rPr/>
            </w:rPrChange>
          </w:rPr>
          <w:delText xml:space="preserve"> of the FOV with arms</w:delText>
        </w:r>
        <w:r w:rsidR="00A25658" w:rsidRPr="00CF2BCB" w:rsidDel="00CF2BCB">
          <w:rPr>
            <w:highlight w:val="blue"/>
            <w:rPrChange w:id="642" w:author="Samane Shahpouri" w:date="2024-05-15T11:33:00Z" w16du:dateUtc="2024-05-15T09:33:00Z">
              <w:rPr/>
            </w:rPrChange>
          </w:rPr>
          <w:delText>-up</w:delText>
        </w:r>
        <w:r w:rsidRPr="00CF2BCB" w:rsidDel="00CF2BCB">
          <w:rPr>
            <w:highlight w:val="blue"/>
            <w:rPrChange w:id="643" w:author="Samane Shahpouri" w:date="2024-05-15T11:33:00Z" w16du:dateUtc="2024-05-15T09:33:00Z">
              <w:rPr/>
            </w:rPrChange>
          </w:rPr>
          <w:delText xml:space="preserve"> can </w:delText>
        </w:r>
        <w:r w:rsidR="00A25658" w:rsidRPr="00CF2BCB" w:rsidDel="00CF2BCB">
          <w:rPr>
            <w:highlight w:val="blue"/>
            <w:rPrChange w:id="644" w:author="Samane Shahpouri" w:date="2024-05-15T11:33:00Z" w16du:dateUtc="2024-05-15T09:33:00Z">
              <w:rPr/>
            </w:rPrChange>
          </w:rPr>
          <w:delText>decrease</w:delText>
        </w:r>
        <w:r w:rsidRPr="00CF2BCB" w:rsidDel="00CF2BCB">
          <w:rPr>
            <w:highlight w:val="blue"/>
            <w:rPrChange w:id="645" w:author="Samane Shahpouri" w:date="2024-05-15T11:33:00Z" w16du:dateUtc="2024-05-15T09:33:00Z">
              <w:rPr/>
            </w:rPrChange>
          </w:rPr>
          <w:delText xml:space="preserve"> such </w:delText>
        </w:r>
        <w:r w:rsidR="00A25658" w:rsidRPr="00CF2BCB" w:rsidDel="00CF2BCB">
          <w:rPr>
            <w:highlight w:val="blue"/>
            <w:rPrChange w:id="646" w:author="Samane Shahpouri" w:date="2024-05-15T11:33:00Z" w16du:dateUtc="2024-05-15T09:33:00Z">
              <w:rPr/>
            </w:rPrChange>
          </w:rPr>
          <w:delText>arte</w:delText>
        </w:r>
      </w:del>
      <w:ins w:id="647" w:author="Isaac Shiri Lord" w:date="2024-05-12T18:23:00Z">
        <w:del w:id="648" w:author="Samane Shahpouri" w:date="2024-05-15T11:32:00Z" w16du:dateUtc="2024-05-15T09:32:00Z">
          <w:r w:rsidR="002958BD" w:rsidRPr="00CF2BCB" w:rsidDel="00CF2BCB">
            <w:rPr>
              <w:highlight w:val="blue"/>
              <w:rPrChange w:id="649" w:author="Samane Shahpouri" w:date="2024-05-15T11:33:00Z" w16du:dateUtc="2024-05-15T09:33:00Z">
                <w:rPr/>
              </w:rPrChange>
            </w:rPr>
            <w:delText>center</w:delText>
          </w:r>
        </w:del>
      </w:ins>
      <w:ins w:id="650" w:author="Isaac Shiri Lord" w:date="2024-05-12T18:22:00Z">
        <w:del w:id="651" w:author="Samane Shahpouri" w:date="2024-05-15T11:32:00Z" w16du:dateUtc="2024-05-15T09:32:00Z">
          <w:r w:rsidR="002958BD" w:rsidRPr="00CF2BCB" w:rsidDel="00CF2BCB">
            <w:rPr>
              <w:highlight w:val="blue"/>
              <w:rPrChange w:id="652" w:author="Samane Shahpouri" w:date="2024-05-15T11:33:00Z" w16du:dateUtc="2024-05-15T09:33:00Z">
                <w:rPr/>
              </w:rPrChange>
            </w:rPr>
            <w:delText xml:space="preserve"> of the FOV with arms-up can decrease such arti</w:delText>
          </w:r>
        </w:del>
      </w:ins>
      <w:del w:id="653" w:author="Samane Shahpouri" w:date="2024-05-15T11:32:00Z" w16du:dateUtc="2024-05-15T09:32:00Z">
        <w:r w:rsidR="00A25658" w:rsidRPr="00CF2BCB" w:rsidDel="00CF2BCB">
          <w:rPr>
            <w:highlight w:val="blue"/>
            <w:rPrChange w:id="654" w:author="Samane Shahpouri" w:date="2024-05-15T11:33:00Z" w16du:dateUtc="2024-05-15T09:33:00Z">
              <w:rPr/>
            </w:rPrChange>
          </w:rPr>
          <w:delText>facts</w:delText>
        </w:r>
        <w:r w:rsidRPr="00CF2BCB" w:rsidDel="00CF2BCB">
          <w:rPr>
            <w:highlight w:val="blue"/>
            <w:rPrChange w:id="655" w:author="Samane Shahpouri" w:date="2024-05-15T11:33:00Z" w16du:dateUtc="2024-05-15T09:33:00Z">
              <w:rPr/>
            </w:rPrChange>
          </w:rPr>
          <w:delText xml:space="preserve">, yet specific conditions, like scanning for melanoma or head-neck cancer, necessitate arms-down positioning. </w:delText>
        </w:r>
        <w:r w:rsidR="00A25658" w:rsidRPr="00CF2BCB" w:rsidDel="00CF2BCB">
          <w:rPr>
            <w:highlight w:val="blue"/>
            <w:rPrChange w:id="656" w:author="Samane Shahpouri" w:date="2024-05-15T11:33:00Z" w16du:dateUtc="2024-05-15T09:33:00Z">
              <w:rPr/>
            </w:rPrChange>
          </w:rPr>
          <w:delText>To fix or lessen truncation artefacts, different methods have been tried, such as</w:delText>
        </w:r>
        <w:r w:rsidRPr="00CF2BCB" w:rsidDel="00CF2BCB">
          <w:rPr>
            <w:highlight w:val="blue"/>
            <w:rPrChange w:id="657" w:author="Samane Shahpouri" w:date="2024-05-15T11:33:00Z" w16du:dateUtc="2024-05-15T09:33:00Z">
              <w:rPr/>
            </w:rPrChange>
          </w:rPr>
          <w:delText xml:space="preserve"> extended FOV CT scans, extrapolation of CT projections, </w:delText>
        </w:r>
        <w:r w:rsidR="00A25658" w:rsidRPr="00CF2BCB" w:rsidDel="00CF2BCB">
          <w:rPr>
            <w:highlight w:val="blue"/>
            <w:rPrChange w:id="658" w:author="Samane Shahpouri" w:date="2024-05-15T11:33:00Z" w16du:dateUtc="2024-05-15T09:33:00Z">
              <w:rPr/>
            </w:rPrChange>
          </w:rPr>
          <w:delText>specialis</w:delText>
        </w:r>
      </w:del>
      <w:ins w:id="659" w:author="Isaac Shiri Lord" w:date="2024-05-12T18:24:00Z">
        <w:del w:id="660" w:author="Samane Shahpouri" w:date="2024-05-15T11:32:00Z" w16du:dateUtc="2024-05-15T09:32:00Z">
          <w:r w:rsidR="002958BD" w:rsidRPr="00CF2BCB" w:rsidDel="00CF2BCB">
            <w:rPr>
              <w:highlight w:val="blue"/>
              <w:rPrChange w:id="661" w:author="Samane Shahpouri" w:date="2024-05-15T11:33:00Z" w16du:dateUtc="2024-05-15T09:33:00Z">
                <w:rPr/>
              </w:rPrChange>
            </w:rPr>
            <w:delText>Different methods have been tried to fix or lessen truncation artifacts</w:delText>
          </w:r>
        </w:del>
      </w:ins>
      <w:ins w:id="662" w:author="Isaac Shiri Lord" w:date="2024-05-12T18:23:00Z">
        <w:del w:id="663" w:author="Samane Shahpouri" w:date="2024-05-15T11:32:00Z" w16du:dateUtc="2024-05-15T09:32:00Z">
          <w:r w:rsidR="002958BD" w:rsidRPr="00CF2BCB" w:rsidDel="00CF2BCB">
            <w:rPr>
              <w:highlight w:val="blue"/>
              <w:rPrChange w:id="664" w:author="Samane Shahpouri" w:date="2024-05-15T11:33:00Z" w16du:dateUtc="2024-05-15T09:33:00Z">
                <w:rPr/>
              </w:rPrChange>
            </w:rPr>
            <w:delText>, such as extended FOV CT scans, extrapolation of CT projections, specializ</w:delText>
          </w:r>
        </w:del>
      </w:ins>
      <w:del w:id="665" w:author="Samane Shahpouri" w:date="2024-05-15T11:32:00Z" w16du:dateUtc="2024-05-15T09:32:00Z">
        <w:r w:rsidR="00A25658" w:rsidRPr="00CF2BCB" w:rsidDel="00CF2BCB">
          <w:rPr>
            <w:highlight w:val="blue"/>
            <w:rPrChange w:id="666" w:author="Samane Shahpouri" w:date="2024-05-15T11:33:00Z" w16du:dateUtc="2024-05-15T09:33:00Z">
              <w:rPr/>
            </w:rPrChange>
          </w:rPr>
          <w:delText>ed</w:delText>
        </w:r>
        <w:r w:rsidRPr="00CF2BCB" w:rsidDel="00CF2BCB">
          <w:rPr>
            <w:highlight w:val="blue"/>
            <w:rPrChange w:id="667" w:author="Samane Shahpouri" w:date="2024-05-15T11:33:00Z" w16du:dateUtc="2024-05-15T09:33:00Z">
              <w:rPr/>
            </w:rPrChange>
          </w:rPr>
          <w:delText xml:space="preserve"> MR sequences, and manual or semi-automatic in-painting algorithms</w:delText>
        </w:r>
        <w:r w:rsidR="00A25658" w:rsidRPr="00CF2BCB" w:rsidDel="00CF2BCB">
          <w:rPr>
            <w:highlight w:val="blue"/>
            <w:rPrChange w:id="668" w:author="Samane Shahpouri" w:date="2024-05-15T11:33:00Z" w16du:dateUtc="2024-05-15T09:33:00Z">
              <w:rPr/>
            </w:rPrChange>
          </w:rPr>
          <w:delText>.</w:delText>
        </w:r>
        <w:r w:rsidRPr="00CF2BCB" w:rsidDel="00CF2BCB">
          <w:rPr>
            <w:highlight w:val="blue"/>
            <w:rPrChange w:id="669" w:author="Samane Shahpouri" w:date="2024-05-15T11:33:00Z" w16du:dateUtc="2024-05-15T09:33:00Z">
              <w:rPr/>
            </w:rPrChange>
          </w:rPr>
          <w:delText xml:space="preserve"> Despite these efforts, </w:delText>
        </w:r>
        <w:r w:rsidR="00A25658" w:rsidRPr="00CF2BCB" w:rsidDel="00CF2BCB">
          <w:rPr>
            <w:highlight w:val="blue"/>
            <w:rPrChange w:id="670" w:author="Samane Shahpouri" w:date="2024-05-15T11:33:00Z" w16du:dateUtc="2024-05-15T09:33:00Z">
              <w:rPr/>
            </w:rPrChange>
          </w:rPr>
          <w:delText>it is still hard to deal with</w:delText>
        </w:r>
        <w:r w:rsidRPr="00CF2BCB" w:rsidDel="00CF2BCB">
          <w:rPr>
            <w:highlight w:val="blue"/>
            <w:rPrChange w:id="671" w:author="Samane Shahpouri" w:date="2024-05-15T11:33:00Z" w16du:dateUtc="2024-05-15T09:33:00Z">
              <w:rPr/>
            </w:rPrChange>
          </w:rPr>
          <w:delText xml:space="preserve"> truncation </w:delText>
        </w:r>
        <w:r w:rsidR="00A25658" w:rsidRPr="00CF2BCB" w:rsidDel="00CF2BCB">
          <w:rPr>
            <w:highlight w:val="blue"/>
            <w:rPrChange w:id="672" w:author="Samane Shahpouri" w:date="2024-05-15T11:33:00Z" w16du:dateUtc="2024-05-15T09:33:00Z">
              <w:rPr/>
            </w:rPrChange>
          </w:rPr>
          <w:delText>artefacts</w:delText>
        </w:r>
      </w:del>
      <w:ins w:id="673" w:author="Isaac Shiri Lord" w:date="2024-05-12T18:23:00Z">
        <w:del w:id="674" w:author="Samane Shahpouri" w:date="2024-05-15T11:32:00Z" w16du:dateUtc="2024-05-15T09:32:00Z">
          <w:r w:rsidR="002958BD" w:rsidRPr="00CF2BCB" w:rsidDel="00CF2BCB">
            <w:rPr>
              <w:highlight w:val="blue"/>
              <w:rPrChange w:id="675" w:author="Samane Shahpouri" w:date="2024-05-15T11:33:00Z" w16du:dateUtc="2024-05-15T09:33:00Z">
                <w:rPr/>
              </w:rPrChange>
            </w:rPr>
            <w:delText>artifacts</w:delText>
          </w:r>
        </w:del>
      </w:ins>
      <w:del w:id="676" w:author="Samane Shahpouri" w:date="2024-05-15T11:32:00Z" w16du:dateUtc="2024-05-15T09:32:00Z">
        <w:r w:rsidRPr="00CF2BCB" w:rsidDel="00CF2BCB">
          <w:rPr>
            <w:highlight w:val="blue"/>
            <w:rPrChange w:id="677" w:author="Samane Shahpouri" w:date="2024-05-15T11:33:00Z" w16du:dateUtc="2024-05-15T09:33:00Z">
              <w:rPr/>
            </w:rPrChange>
          </w:rPr>
          <w:delText xml:space="preserve">, especially in </w:delText>
        </w:r>
        <w:r w:rsidR="00A25658" w:rsidRPr="00CF2BCB" w:rsidDel="00CF2BCB">
          <w:rPr>
            <w:highlight w:val="blue"/>
            <w:rPrChange w:id="678" w:author="Samane Shahpouri" w:date="2024-05-15T11:33:00Z" w16du:dateUtc="2024-05-15T09:33:00Z">
              <w:rPr/>
            </w:rPrChange>
          </w:rPr>
          <w:delText>obese</w:delText>
        </w:r>
        <w:r w:rsidRPr="00CF2BCB" w:rsidDel="00CF2BCB">
          <w:rPr>
            <w:highlight w:val="blue"/>
            <w:rPrChange w:id="679" w:author="Samane Shahpouri" w:date="2024-05-15T11:33:00Z" w16du:dateUtc="2024-05-15T09:33:00Z">
              <w:rPr/>
            </w:rPrChange>
          </w:rPr>
          <w:delText xml:space="preserve"> patients where </w:delText>
        </w:r>
        <w:r w:rsidR="00A25658" w:rsidRPr="00CF2BCB" w:rsidDel="00CF2BCB">
          <w:rPr>
            <w:highlight w:val="blue"/>
            <w:rPrChange w:id="680" w:author="Samane Shahpouri" w:date="2024-05-15T11:33:00Z" w16du:dateUtc="2024-05-15T09:33:00Z">
              <w:rPr/>
            </w:rPrChange>
          </w:rPr>
          <w:delText>more photons are attenuated</w:delText>
        </w:r>
        <w:r w:rsidRPr="00CF2BCB" w:rsidDel="00CF2BCB">
          <w:rPr>
            <w:highlight w:val="blue"/>
            <w:rPrChange w:id="681" w:author="Samane Shahpouri" w:date="2024-05-15T11:33:00Z" w16du:dateUtc="2024-05-15T09:33:00Z">
              <w:rPr/>
            </w:rPrChange>
          </w:rPr>
          <w:delText xml:space="preserve"> and </w:delText>
        </w:r>
        <w:r w:rsidR="00A25658" w:rsidRPr="00CF2BCB" w:rsidDel="00CF2BCB">
          <w:rPr>
            <w:highlight w:val="blue"/>
            <w:rPrChange w:id="682" w:author="Samane Shahpouri" w:date="2024-05-15T11:33:00Z" w16du:dateUtc="2024-05-15T09:33:00Z">
              <w:rPr/>
            </w:rPrChange>
          </w:rPr>
          <w:delText>scattered, making the</w:delText>
        </w:r>
        <w:r w:rsidRPr="00CF2BCB" w:rsidDel="00CF2BCB">
          <w:rPr>
            <w:highlight w:val="blue"/>
            <w:rPrChange w:id="683" w:author="Samane Shahpouri" w:date="2024-05-15T11:33:00Z" w16du:dateUtc="2024-05-15T09:33:00Z">
              <w:rPr/>
            </w:rPrChange>
          </w:rPr>
          <w:delText xml:space="preserve"> image quality and quantitative accuracy</w:delText>
        </w:r>
        <w:r w:rsidR="00207303" w:rsidRPr="00CF2BCB" w:rsidDel="00CF2BCB">
          <w:rPr>
            <w:highlight w:val="blue"/>
            <w:rPrChange w:id="684" w:author="Samane Shahpouri" w:date="2024-05-15T11:33:00Z" w16du:dateUtc="2024-05-15T09:33:00Z">
              <w:rPr/>
            </w:rPrChange>
          </w:rPr>
          <w:delText xml:space="preserve"> </w:delText>
        </w:r>
        <w:r w:rsidR="00A25658" w:rsidRPr="00CF2BCB" w:rsidDel="00CF2BCB">
          <w:rPr>
            <w:highlight w:val="blue"/>
            <w:rPrChange w:id="685" w:author="Samane Shahpouri" w:date="2024-05-15T11:33:00Z" w16du:dateUtc="2024-05-15T09:33:00Z">
              <w:rPr/>
            </w:rPrChange>
          </w:rPr>
          <w:delText xml:space="preserve">even worse </w:delText>
        </w:r>
      </w:del>
      <w:customXmlDelRangeStart w:id="686" w:author="Samane Shahpouri" w:date="2024-05-15T11:32:00Z"/>
      <w:sdt>
        <w:sdtPr>
          <w:rPr>
            <w:color w:val="000000"/>
            <w:highlight w:val="blue"/>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customXmlDelRangeEnd w:id="686"/>
          <w:del w:id="687" w:author="Samane Shahpouri" w:date="2024-05-15T11:32:00Z" w16du:dateUtc="2024-05-15T09:32:00Z">
            <w:r w:rsidR="005C650F" w:rsidRPr="00CF2BCB" w:rsidDel="00CF2BCB">
              <w:rPr>
                <w:color w:val="000000"/>
                <w:highlight w:val="blue"/>
                <w:rPrChange w:id="688" w:author="Samane Shahpouri" w:date="2024-05-15T11:33:00Z" w16du:dateUtc="2024-05-15T09:33:00Z">
                  <w:rPr>
                    <w:color w:val="000000"/>
                  </w:rPr>
                </w:rPrChange>
              </w:rPr>
              <w:delText>(38–40)</w:delText>
            </w:r>
          </w:del>
          <w:customXmlDelRangeStart w:id="689" w:author="Samane Shahpouri" w:date="2024-05-15T11:32:00Z"/>
        </w:sdtContent>
      </w:sdt>
      <w:customXmlDelRangeEnd w:id="689"/>
      <w:del w:id="690" w:author="Samane Shahpouri" w:date="2024-05-15T11:32:00Z" w16du:dateUtc="2024-05-15T09:32:00Z">
        <w:r w:rsidR="00A25658" w:rsidRPr="00CF2BCB" w:rsidDel="00CF2BCB">
          <w:rPr>
            <w:highlight w:val="blue"/>
            <w:rPrChange w:id="691" w:author="Samane Shahpouri" w:date="2024-05-15T11:33:00Z" w16du:dateUtc="2024-05-15T09:33:00Z">
              <w:rPr/>
            </w:rPrChange>
          </w:rPr>
          <w:delText xml:space="preserve">. </w:delText>
        </w:r>
      </w:del>
    </w:p>
    <w:p w14:paraId="237B9D5B" w14:textId="07858661" w:rsidR="00A25658" w:rsidRPr="00CF2BCB" w:rsidDel="00E66362" w:rsidRDefault="00D7619F">
      <w:pPr>
        <w:pStyle w:val="NormalWeb"/>
        <w:rPr>
          <w:del w:id="692" w:author="Samane Shahpouri" w:date="2024-05-15T11:55:00Z" w16du:dateUtc="2024-05-15T09:55:00Z"/>
          <w:highlight w:val="blue"/>
          <w:rPrChange w:id="693" w:author="Samane Shahpouri" w:date="2024-05-15T11:33:00Z" w16du:dateUtc="2024-05-15T09:33:00Z">
            <w:rPr>
              <w:del w:id="694" w:author="Samane Shahpouri" w:date="2024-05-15T11:55:00Z" w16du:dateUtc="2024-05-15T09:55:00Z"/>
            </w:rPr>
          </w:rPrChange>
        </w:rPr>
        <w:pPrChange w:id="695" w:author="Samane Shahpouri" w:date="2024-05-13T08:52:00Z" w16du:dateUtc="2024-05-13T06:52:00Z">
          <w:pPr>
            <w:pStyle w:val="NormalWeb"/>
            <w:jc w:val="both"/>
          </w:pPr>
        </w:pPrChange>
      </w:pPr>
      <w:del w:id="696" w:author="Samane Shahpouri" w:date="2024-05-15T11:55:00Z" w16du:dateUtc="2024-05-15T09:55:00Z">
        <w:r w:rsidRPr="00CF2BCB" w:rsidDel="00E66362">
          <w:rPr>
            <w:highlight w:val="blue"/>
            <w:rPrChange w:id="697" w:author="Samane Shahpouri" w:date="2024-05-15T11:33:00Z" w16du:dateUtc="2024-05-15T09:33:00Z">
              <w:rPr/>
            </w:rPrChange>
          </w:rPr>
          <w:lastRenderedPageBreak/>
          <w:delText xml:space="preserve">Halo and mismatch </w:delText>
        </w:r>
        <w:r w:rsidR="00A25658" w:rsidRPr="00CF2BCB" w:rsidDel="00E66362">
          <w:rPr>
            <w:highlight w:val="blue"/>
            <w:rPrChange w:id="698" w:author="Samane Shahpouri" w:date="2024-05-15T11:33:00Z" w16du:dateUtc="2024-05-15T09:33:00Z">
              <w:rPr/>
            </w:rPrChange>
          </w:rPr>
          <w:delText>artefacts</w:delText>
        </w:r>
        <w:r w:rsidRPr="00CF2BCB" w:rsidDel="00E66362">
          <w:rPr>
            <w:highlight w:val="blue"/>
            <w:rPrChange w:id="699" w:author="Samane Shahpouri" w:date="2024-05-15T11:33:00Z" w16du:dateUtc="2024-05-15T09:33:00Z">
              <w:rPr/>
            </w:rPrChange>
          </w:rPr>
          <w:delText xml:space="preserve"> are notably frequent in PET imaging using gallium-68 (</w:delText>
        </w:r>
        <w:r w:rsidRPr="00CF2BCB" w:rsidDel="00E66362">
          <w:rPr>
            <w:highlight w:val="blue"/>
            <w:vertAlign w:val="superscript"/>
            <w:rPrChange w:id="700" w:author="Samane Shahpouri" w:date="2024-05-15T11:33:00Z" w16du:dateUtc="2024-05-15T09:33:00Z">
              <w:rPr>
                <w:vertAlign w:val="superscript"/>
              </w:rPr>
            </w:rPrChange>
          </w:rPr>
          <w:delText>68</w:delText>
        </w:r>
        <w:r w:rsidRPr="00CF2BCB" w:rsidDel="00E66362">
          <w:rPr>
            <w:highlight w:val="blue"/>
            <w:rPrChange w:id="701" w:author="Samane Shahpouri" w:date="2024-05-15T11:33:00Z" w16du:dateUtc="2024-05-15T09:33:00Z">
              <w:rPr/>
            </w:rPrChange>
          </w:rPr>
          <w:delText>Ga)-</w:delText>
        </w:r>
        <w:r w:rsidR="00941F63" w:rsidRPr="00CF2BCB" w:rsidDel="00E66362">
          <w:rPr>
            <w:highlight w:val="blue"/>
            <w:rPrChange w:id="702" w:author="Samane Shahpouri" w:date="2024-05-15T11:33:00Z" w16du:dateUtc="2024-05-15T09:33:00Z">
              <w:rPr/>
            </w:rPrChange>
          </w:rPr>
          <w:delText>label</w:delText>
        </w:r>
      </w:del>
      <w:ins w:id="703" w:author="Isaac Shiri Lord" w:date="2024-05-12T18:24:00Z">
        <w:del w:id="704" w:author="Samane Shahpouri" w:date="2024-05-15T11:55:00Z" w16du:dateUtc="2024-05-15T09:55:00Z">
          <w:r w:rsidR="002958BD" w:rsidRPr="00CF2BCB" w:rsidDel="00E66362">
            <w:rPr>
              <w:highlight w:val="blue"/>
              <w:rPrChange w:id="705" w:author="Samane Shahpouri" w:date="2024-05-15T11:33:00Z" w16du:dateUtc="2024-05-15T09:33:00Z">
                <w:rPr/>
              </w:rPrChange>
            </w:rPr>
            <w:delText>ifacts are notably frequent in PET imaging using gallium-68 (68Ga)-labe</w:delText>
          </w:r>
        </w:del>
      </w:ins>
      <w:del w:id="706" w:author="Samane Shahpouri" w:date="2024-05-15T11:55:00Z" w16du:dateUtc="2024-05-15T09:55:00Z">
        <w:r w:rsidR="00941F63" w:rsidRPr="00CF2BCB" w:rsidDel="00E66362">
          <w:rPr>
            <w:highlight w:val="blue"/>
            <w:rPrChange w:id="707" w:author="Samane Shahpouri" w:date="2024-05-15T11:33:00Z" w16du:dateUtc="2024-05-15T09:33:00Z">
              <w:rPr/>
            </w:rPrChange>
          </w:rPr>
          <w:delText>led</w:delText>
        </w:r>
        <w:r w:rsidRPr="00CF2BCB" w:rsidDel="00E66362">
          <w:rPr>
            <w:highlight w:val="blue"/>
            <w:rPrChange w:id="708" w:author="Samane Shahpouri" w:date="2024-05-15T11:33:00Z" w16du:dateUtc="2024-05-15T09:33:00Z">
              <w:rPr/>
            </w:rPrChange>
          </w:rPr>
          <w:delText xml:space="preserve"> radiopharmaceuticals. These </w:delText>
        </w:r>
        <w:r w:rsidR="00A25658" w:rsidRPr="00CF2BCB" w:rsidDel="00E66362">
          <w:rPr>
            <w:highlight w:val="blue"/>
            <w:rPrChange w:id="709" w:author="Samane Shahpouri" w:date="2024-05-15T11:33:00Z" w16du:dateUtc="2024-05-15T09:33:00Z">
              <w:rPr/>
            </w:rPrChange>
          </w:rPr>
          <w:delText>artefacts</w:delText>
        </w:r>
        <w:r w:rsidRPr="00CF2BCB" w:rsidDel="00E66362">
          <w:rPr>
            <w:highlight w:val="blue"/>
            <w:rPrChange w:id="710" w:author="Samane Shahpouri" w:date="2024-05-15T11:33:00Z" w16du:dateUtc="2024-05-15T09:33:00Z">
              <w:rPr/>
            </w:rPrChange>
          </w:rPr>
          <w:delText xml:space="preserve"> </w:delText>
        </w:r>
      </w:del>
      <w:ins w:id="711" w:author="Isaac Shiri Lord" w:date="2024-05-12T18:24:00Z">
        <w:del w:id="712" w:author="Samane Shahpouri" w:date="2024-05-15T11:55:00Z" w16du:dateUtc="2024-05-15T09:55:00Z">
          <w:r w:rsidR="002958BD" w:rsidRPr="00CF2BCB" w:rsidDel="00E66362">
            <w:rPr>
              <w:highlight w:val="blue"/>
              <w:rPrChange w:id="713" w:author="Samane Shahpouri" w:date="2024-05-15T11:33:00Z" w16du:dateUtc="2024-05-15T09:33:00Z">
                <w:rPr/>
              </w:rPrChange>
            </w:rPr>
            <w:delText xml:space="preserve">artifacts </w:delText>
          </w:r>
        </w:del>
      </w:ins>
      <w:del w:id="714" w:author="Samane Shahpouri" w:date="2024-05-15T11:55:00Z" w16du:dateUtc="2024-05-15T09:55:00Z">
        <w:r w:rsidRPr="00CF2BCB" w:rsidDel="00E66362">
          <w:rPr>
            <w:highlight w:val="blue"/>
            <w:rPrChange w:id="715" w:author="Samane Shahpouri" w:date="2024-05-15T11:33:00Z" w16du:dateUtc="2024-05-15T09:33:00Z">
              <w:rPr/>
            </w:rPrChange>
          </w:rPr>
          <w:delText xml:space="preserve">might be overlooked if they are subtle, yet when pronounced, they can significantly degrade the image quality, necessitating additional scans. However, even repeated scanning often fails to correct these </w:delText>
        </w:r>
        <w:r w:rsidR="00A25658" w:rsidRPr="00CF2BCB" w:rsidDel="00E66362">
          <w:rPr>
            <w:highlight w:val="blue"/>
            <w:rPrChange w:id="716" w:author="Samane Shahpouri" w:date="2024-05-15T11:33:00Z" w16du:dateUtc="2024-05-15T09:33:00Z">
              <w:rPr/>
            </w:rPrChange>
          </w:rPr>
          <w:delText>artefacts</w:delText>
        </w:r>
      </w:del>
      <w:ins w:id="717" w:author="Isaac Shiri Lord" w:date="2024-05-12T18:24:00Z">
        <w:del w:id="718" w:author="Samane Shahpouri" w:date="2024-05-15T11:55:00Z" w16du:dateUtc="2024-05-15T09:55:00Z">
          <w:r w:rsidR="002958BD" w:rsidRPr="00CF2BCB" w:rsidDel="00E66362">
            <w:rPr>
              <w:highlight w:val="blue"/>
              <w:rPrChange w:id="719" w:author="Samane Shahpouri" w:date="2024-05-15T11:33:00Z" w16du:dateUtc="2024-05-15T09:33:00Z">
                <w:rPr/>
              </w:rPrChange>
            </w:rPr>
            <w:delText>artifacts</w:delText>
          </w:r>
        </w:del>
      </w:ins>
      <w:del w:id="720" w:author="Samane Shahpouri" w:date="2024-05-15T11:55:00Z" w16du:dateUtc="2024-05-15T09:55:00Z">
        <w:r w:rsidRPr="00CF2BCB" w:rsidDel="00E66362">
          <w:rPr>
            <w:highlight w:val="blue"/>
            <w:rPrChange w:id="721" w:author="Samane Shahpouri" w:date="2024-05-15T11:33:00Z" w16du:dateUtc="2024-05-15T09:33:00Z">
              <w:rPr/>
            </w:rPrChange>
          </w:rPr>
          <w:delText xml:space="preserve">, as they are sometimes inherent and unavoidable in specific situations </w:delText>
        </w:r>
      </w:del>
      <w:customXmlDelRangeStart w:id="722" w:author="Samane Shahpouri" w:date="2024-05-15T11:55:00Z"/>
      <w:sdt>
        <w:sdtPr>
          <w:rPr>
            <w:color w:val="000000"/>
            <w:highlight w:val="blue"/>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customXmlDelRangeEnd w:id="722"/>
          <w:del w:id="723" w:author="Samane Shahpouri" w:date="2024-05-15T11:55:00Z" w16du:dateUtc="2024-05-15T09:55:00Z">
            <w:r w:rsidR="005C650F" w:rsidRPr="00CF2BCB" w:rsidDel="00E66362">
              <w:rPr>
                <w:color w:val="000000"/>
                <w:highlight w:val="blue"/>
                <w:rPrChange w:id="724" w:author="Samane Shahpouri" w:date="2024-05-15T11:33:00Z" w16du:dateUtc="2024-05-15T09:33:00Z">
                  <w:rPr>
                    <w:color w:val="000000"/>
                  </w:rPr>
                </w:rPrChange>
              </w:rPr>
              <w:delText>(11,12,41,42)</w:delText>
            </w:r>
          </w:del>
          <w:customXmlDelRangeStart w:id="725" w:author="Samane Shahpouri" w:date="2024-05-15T11:55:00Z"/>
        </w:sdtContent>
      </w:sdt>
      <w:customXmlDelRangeEnd w:id="725"/>
      <w:del w:id="726" w:author="Samane Shahpouri" w:date="2024-05-15T11:55:00Z" w16du:dateUtc="2024-05-15T09:55:00Z">
        <w:r w:rsidR="00941F63" w:rsidRPr="00CF2BCB" w:rsidDel="00E66362">
          <w:rPr>
            <w:highlight w:val="blue"/>
            <w:rPrChange w:id="727" w:author="Samane Shahpouri" w:date="2024-05-15T11:33:00Z" w16du:dateUtc="2024-05-15T09:33:00Z">
              <w:rPr/>
            </w:rPrChange>
          </w:rPr>
          <w:delText>.</w:delText>
        </w:r>
      </w:del>
      <w:ins w:id="728" w:author="Isaac Shiri Lord" w:date="2024-05-12T19:44:00Z">
        <w:del w:id="729" w:author="Samane Shahpouri" w:date="2024-05-15T11:55:00Z" w16du:dateUtc="2024-05-15T09:55:00Z">
          <w:r w:rsidR="00A63DD5" w:rsidRPr="00CF2BCB" w:rsidDel="00E66362">
            <w:rPr>
              <w:highlight w:val="blue"/>
              <w:rPrChange w:id="730" w:author="Samane Shahpouri" w:date="2024-05-15T11:33:00Z" w16du:dateUtc="2024-05-15T09:33:00Z">
                <w:rPr/>
              </w:rPrChange>
            </w:rPr>
            <w:delText xml:space="preserve"> </w:delText>
          </w:r>
        </w:del>
      </w:ins>
    </w:p>
    <w:p w14:paraId="25B536BF" w14:textId="24E8799B" w:rsidR="00D7619F" w:rsidRPr="00FF211F" w:rsidDel="00E66362" w:rsidRDefault="00941F63">
      <w:pPr>
        <w:pStyle w:val="NormalWeb"/>
        <w:rPr>
          <w:del w:id="731" w:author="Samane Shahpouri" w:date="2024-05-15T11:55:00Z" w16du:dateUtc="2024-05-15T09:55:00Z"/>
        </w:rPr>
        <w:pPrChange w:id="732" w:author="Samane Shahpouri" w:date="2024-05-13T08:52:00Z" w16du:dateUtc="2024-05-13T06:52:00Z">
          <w:pPr>
            <w:pStyle w:val="NormalWeb"/>
            <w:jc w:val="both"/>
          </w:pPr>
        </w:pPrChange>
      </w:pPr>
      <w:del w:id="733" w:author="Samane Shahpouri" w:date="2024-05-15T11:55:00Z" w16du:dateUtc="2024-05-15T09:55:00Z">
        <w:r w:rsidRPr="00CF2BCB" w:rsidDel="00E66362">
          <w:rPr>
            <w:highlight w:val="blue"/>
            <w:rPrChange w:id="734" w:author="Samane Shahpouri" w:date="2024-05-15T11:33:00Z" w16du:dateUtc="2024-05-15T09:33:00Z">
              <w:rPr/>
            </w:rPrChange>
          </w:rPr>
          <w:delText>ASC</w:delText>
        </w:r>
        <w:r w:rsidR="00D7619F" w:rsidRPr="00CF2BCB" w:rsidDel="00E66362">
          <w:rPr>
            <w:highlight w:val="blue"/>
            <w:rPrChange w:id="735" w:author="Samane Shahpouri" w:date="2024-05-15T11:33:00Z" w16du:dateUtc="2024-05-15T09:33:00Z">
              <w:rPr/>
            </w:rPrChange>
          </w:rPr>
          <w:delText xml:space="preserve"> techniques are </w:delText>
        </w:r>
        <w:r w:rsidR="00A25658" w:rsidRPr="00CF2BCB" w:rsidDel="00E66362">
          <w:rPr>
            <w:highlight w:val="blue"/>
            <w:rPrChange w:id="736" w:author="Samane Shahpouri" w:date="2024-05-15T11:33:00Z" w16du:dateUtc="2024-05-15T09:33:00Z">
              <w:rPr/>
            </w:rPrChange>
          </w:rPr>
          <w:delText>necessary</w:delText>
        </w:r>
        <w:r w:rsidR="00D7619F" w:rsidRPr="00CF2BCB" w:rsidDel="00E66362">
          <w:rPr>
            <w:highlight w:val="blue"/>
            <w:rPrChange w:id="737" w:author="Samane Shahpouri" w:date="2024-05-15T11:33:00Z" w16du:dateUtc="2024-05-15T09:33:00Z">
              <w:rPr/>
            </w:rPrChange>
          </w:rPr>
          <w:delText xml:space="preserve"> for </w:delText>
        </w:r>
        <w:r w:rsidR="00A25658" w:rsidRPr="00CF2BCB" w:rsidDel="00E66362">
          <w:rPr>
            <w:highlight w:val="blue"/>
            <w:rPrChange w:id="738" w:author="Samane Shahpouri" w:date="2024-05-15T11:33:00Z" w16du:dateUtc="2024-05-15T09:33:00Z">
              <w:rPr/>
            </w:rPrChange>
          </w:rPr>
          <w:delText>making</w:delText>
        </w:r>
        <w:r w:rsidR="00D7619F" w:rsidRPr="00CF2BCB" w:rsidDel="00E66362">
          <w:rPr>
            <w:highlight w:val="blue"/>
            <w:rPrChange w:id="739" w:author="Samane Shahpouri" w:date="2024-05-15T11:33:00Z" w16du:dateUtc="2024-05-15T09:33:00Z">
              <w:rPr/>
            </w:rPrChange>
          </w:rPr>
          <w:delText xml:space="preserve"> reconstructed and quantitative PET images, </w:delText>
        </w:r>
        <w:r w:rsidR="00A25658" w:rsidRPr="00CF2BCB" w:rsidDel="00E66362">
          <w:rPr>
            <w:highlight w:val="blue"/>
            <w:rPrChange w:id="740" w:author="Samane Shahpouri" w:date="2024-05-15T11:33:00Z" w16du:dateUtc="2024-05-15T09:33:00Z">
              <w:rPr/>
            </w:rPrChange>
          </w:rPr>
          <w:delText>but they also cause some artefacts</w:delText>
        </w:r>
      </w:del>
      <w:ins w:id="741" w:author="Isaac Shiri Lord" w:date="2024-05-12T18:24:00Z">
        <w:del w:id="742" w:author="Samane Shahpouri" w:date="2024-05-15T11:55:00Z" w16du:dateUtc="2024-05-15T09:55:00Z">
          <w:r w:rsidR="002958BD" w:rsidRPr="00CF2BCB" w:rsidDel="00E66362">
            <w:rPr>
              <w:highlight w:val="blue"/>
              <w:rPrChange w:id="743" w:author="Samane Shahpouri" w:date="2024-05-15T11:33:00Z" w16du:dateUtc="2024-05-15T09:33:00Z">
                <w:rPr/>
              </w:rPrChange>
            </w:rPr>
            <w:delText>artifacts</w:delText>
          </w:r>
        </w:del>
      </w:ins>
      <w:del w:id="744" w:author="Samane Shahpouri" w:date="2024-05-15T11:55:00Z" w16du:dateUtc="2024-05-15T09:55:00Z">
        <w:r w:rsidR="00A25658" w:rsidRPr="00CF2BCB" w:rsidDel="00E66362">
          <w:rPr>
            <w:highlight w:val="blue"/>
            <w:rPrChange w:id="745" w:author="Samane Shahpouri" w:date="2024-05-15T11:33:00Z" w16du:dateUtc="2024-05-15T09:33:00Z">
              <w:rPr/>
            </w:rPrChange>
          </w:rPr>
          <w:delText>, which means that PET imaging needs to be done</w:delText>
        </w:r>
        <w:r w:rsidR="00D7619F" w:rsidRPr="00CF2BCB" w:rsidDel="00E66362">
          <w:rPr>
            <w:highlight w:val="blue"/>
            <w:rPrChange w:id="746" w:author="Samane Shahpouri" w:date="2024-05-15T11:33:00Z" w16du:dateUtc="2024-05-15T09:33:00Z">
              <w:rPr/>
            </w:rPrChange>
          </w:rPr>
          <w:delText xml:space="preserve"> in a </w:delText>
        </w:r>
        <w:r w:rsidR="00A25658" w:rsidRPr="00CF2BCB" w:rsidDel="00E66362">
          <w:rPr>
            <w:highlight w:val="blue"/>
            <w:rPrChange w:id="747" w:author="Samane Shahpouri" w:date="2024-05-15T11:33:00Z" w16du:dateUtc="2024-05-15T09:33:00Z">
              <w:rPr/>
            </w:rPrChange>
          </w:rPr>
          <w:delText xml:space="preserve">more </w:delText>
        </w:r>
        <w:r w:rsidR="00D7619F" w:rsidRPr="00CF2BCB" w:rsidDel="00E66362">
          <w:rPr>
            <w:highlight w:val="blue"/>
            <w:rPrChange w:id="748" w:author="Samane Shahpouri" w:date="2024-05-15T11:33:00Z" w16du:dateUtc="2024-05-15T09:33:00Z">
              <w:rPr/>
            </w:rPrChange>
          </w:rPr>
          <w:delText xml:space="preserve">nuanced </w:delText>
        </w:r>
        <w:r w:rsidR="00A25658" w:rsidRPr="00CF2BCB" w:rsidDel="00E66362">
          <w:rPr>
            <w:highlight w:val="blue"/>
            <w:rPrChange w:id="749" w:author="Samane Shahpouri" w:date="2024-05-15T11:33:00Z" w16du:dateUtc="2024-05-15T09:33:00Z">
              <w:rPr/>
            </w:rPrChange>
          </w:rPr>
          <w:delText>way</w:delText>
        </w:r>
      </w:del>
      <w:ins w:id="750" w:author="Isaac Shiri Lord" w:date="2024-05-12T18:24:00Z">
        <w:del w:id="751" w:author="Samane Shahpouri" w:date="2024-05-15T11:55:00Z" w16du:dateUtc="2024-05-15T09:55:00Z">
          <w:r w:rsidR="002958BD" w:rsidRPr="00CF2BCB" w:rsidDel="00E66362">
            <w:rPr>
              <w:highlight w:val="blue"/>
              <w:rPrChange w:id="752" w:author="Samane Shahpouri" w:date="2024-05-15T11:33:00Z" w16du:dateUtc="2024-05-15T09:33:00Z">
                <w:rPr/>
              </w:rPrChange>
            </w:rPr>
            <w:delText>more nuanced</w:delText>
          </w:r>
        </w:del>
      </w:ins>
      <w:del w:id="753" w:author="Samane Shahpouri" w:date="2024-05-15T11:55:00Z" w16du:dateUtc="2024-05-15T09:55:00Z">
        <w:r w:rsidR="00D7619F" w:rsidRPr="00CF2BCB" w:rsidDel="00E66362">
          <w:rPr>
            <w:highlight w:val="blue"/>
            <w:rPrChange w:id="754" w:author="Samane Shahpouri" w:date="2024-05-15T11:33:00Z" w16du:dateUtc="2024-05-15T09:33:00Z">
              <w:rPr/>
            </w:rPrChange>
          </w:rPr>
          <w:delText>. Understanding the limitations and potential pitfalls of these technique</w:delText>
        </w:r>
      </w:del>
      <w:ins w:id="755" w:author="Isaac Shiri Lord" w:date="2024-05-12T18:24:00Z">
        <w:del w:id="756" w:author="Samane Shahpouri" w:date="2024-05-15T11:55:00Z" w16du:dateUtc="2024-05-15T09:55:00Z">
          <w:r w:rsidR="002958BD" w:rsidRPr="00CF2BCB" w:rsidDel="00E66362">
            <w:rPr>
              <w:highlight w:val="blue"/>
              <w:rPrChange w:id="757" w:author="Samane Shahpouri" w:date="2024-05-15T11:33:00Z" w16du:dateUtc="2024-05-15T09:33:00Z">
                <w:rPr/>
              </w:rPrChange>
            </w:rPr>
            <w:delText>se techniques' limitations and potential pitfall</w:delText>
          </w:r>
        </w:del>
      </w:ins>
      <w:del w:id="758" w:author="Samane Shahpouri" w:date="2024-05-15T11:55:00Z" w16du:dateUtc="2024-05-15T09:55:00Z">
        <w:r w:rsidR="00D7619F" w:rsidRPr="00CF2BCB" w:rsidDel="00E66362">
          <w:rPr>
            <w:highlight w:val="blue"/>
            <w:rPrChange w:id="759" w:author="Samane Shahpouri" w:date="2024-05-15T11:33:00Z" w16du:dateUtc="2024-05-15T09:33:00Z">
              <w:rPr/>
            </w:rPrChange>
          </w:rPr>
          <w:delText xml:space="preserve">s is crucial for radiologists and clinicians </w:delText>
        </w:r>
        <w:r w:rsidR="00A25658" w:rsidRPr="00CF2BCB" w:rsidDel="00E66362">
          <w:rPr>
            <w:highlight w:val="blue"/>
            <w:rPrChange w:id="760" w:author="Samane Shahpouri" w:date="2024-05-15T11:33:00Z" w16du:dateUtc="2024-05-15T09:33:00Z">
              <w:rPr/>
            </w:rPrChange>
          </w:rPr>
          <w:delText>to interpret</w:delText>
        </w:r>
        <w:r w:rsidR="00D7619F" w:rsidRPr="00CF2BCB" w:rsidDel="00E66362">
          <w:rPr>
            <w:highlight w:val="blue"/>
            <w:rPrChange w:id="761" w:author="Samane Shahpouri" w:date="2024-05-15T11:33:00Z" w16du:dateUtc="2024-05-15T09:33:00Z">
              <w:rPr/>
            </w:rPrChange>
          </w:rPr>
          <w:delText xml:space="preserve"> PET images accurately. Ensuring meticulous calibration, considering patient-specific factors, and using advanced correction algorithms are essential steps in </w:delText>
        </w:r>
        <w:r w:rsidR="00A25658" w:rsidRPr="00CF2BCB" w:rsidDel="00E66362">
          <w:rPr>
            <w:highlight w:val="blue"/>
            <w:rPrChange w:id="762" w:author="Samane Shahpouri" w:date="2024-05-15T11:33:00Z" w16du:dateUtc="2024-05-15T09:33:00Z">
              <w:rPr/>
            </w:rPrChange>
          </w:rPr>
          <w:delText>minimising</w:delText>
        </w:r>
        <w:r w:rsidR="00D7619F" w:rsidRPr="00CF2BCB" w:rsidDel="00E66362">
          <w:rPr>
            <w:highlight w:val="blue"/>
            <w:rPrChange w:id="763" w:author="Samane Shahpouri" w:date="2024-05-15T11:33:00Z" w16du:dateUtc="2024-05-15T09:33:00Z">
              <w:rPr/>
            </w:rPrChange>
          </w:rPr>
          <w:delText xml:space="preserve"> the impact of these </w:delText>
        </w:r>
        <w:r w:rsidR="00A25658" w:rsidRPr="00CF2BCB" w:rsidDel="00E66362">
          <w:rPr>
            <w:highlight w:val="blue"/>
            <w:rPrChange w:id="764" w:author="Samane Shahpouri" w:date="2024-05-15T11:33:00Z" w16du:dateUtc="2024-05-15T09:33:00Z">
              <w:rPr/>
            </w:rPrChange>
          </w:rPr>
          <w:delText>arte</w:delText>
        </w:r>
      </w:del>
      <w:ins w:id="765" w:author="Isaac Shiri Lord" w:date="2024-05-12T18:25:00Z">
        <w:del w:id="766" w:author="Samane Shahpouri" w:date="2024-05-15T11:55:00Z" w16du:dateUtc="2024-05-15T09:55:00Z">
          <w:r w:rsidR="002958BD" w:rsidRPr="00CF2BCB" w:rsidDel="00E66362">
            <w:rPr>
              <w:highlight w:val="blue"/>
              <w:rPrChange w:id="767" w:author="Samane Shahpouri" w:date="2024-05-15T11:33:00Z" w16du:dateUtc="2024-05-15T09:33:00Z">
                <w:rPr/>
              </w:rPrChange>
            </w:rPr>
            <w:delText>zing the impact of these arti</w:delText>
          </w:r>
        </w:del>
      </w:ins>
      <w:del w:id="768" w:author="Samane Shahpouri" w:date="2024-05-15T11:55:00Z" w16du:dateUtc="2024-05-15T09:55:00Z">
        <w:r w:rsidR="00A25658" w:rsidRPr="00CF2BCB" w:rsidDel="00E66362">
          <w:rPr>
            <w:highlight w:val="blue"/>
            <w:rPrChange w:id="769" w:author="Samane Shahpouri" w:date="2024-05-15T11:33:00Z" w16du:dateUtc="2024-05-15T09:33:00Z">
              <w:rPr/>
            </w:rPrChange>
          </w:rPr>
          <w:delText>facts</w:delText>
        </w:r>
        <w:r w:rsidR="00D7619F" w:rsidRPr="00CF2BCB" w:rsidDel="00E66362">
          <w:rPr>
            <w:highlight w:val="blue"/>
            <w:rPrChange w:id="770" w:author="Samane Shahpouri" w:date="2024-05-15T11:33:00Z" w16du:dateUtc="2024-05-15T09:33:00Z">
              <w:rPr/>
            </w:rPrChange>
          </w:rPr>
          <w:delText xml:space="preserve"> on clinical outcomes.</w:delText>
        </w:r>
      </w:del>
    </w:p>
    <w:p w14:paraId="036ADA77" w14:textId="66F7B022" w:rsidR="00D7619F" w:rsidRDefault="00536F4E">
      <w:pPr>
        <w:rPr>
          <w:ins w:id="771" w:author="Samane Shahpouri" w:date="2024-05-15T11:49:00Z" w16du:dateUtc="2024-05-15T09:49:00Z"/>
        </w:rPr>
      </w:pPr>
      <w:del w:id="772" w:author="Samane Shahpouri" w:date="2024-05-15T11:55:00Z" w16du:dateUtc="2024-05-15T09:55:00Z">
        <w:r w:rsidRPr="00410C36" w:rsidDel="00E66362">
          <w:rPr>
            <w:highlight w:val="blue"/>
            <w:rPrChange w:id="773" w:author="Samane Shahpouri" w:date="2024-05-15T11:49:00Z" w16du:dateUtc="2024-05-15T09:49:00Z">
              <w:rPr/>
            </w:rPrChange>
          </w:rPr>
          <w:delText>Integration into CT or MRI is necessary for quantitatively accurate and visually readable PET images. ASC</w:delText>
        </w:r>
      </w:del>
      <w:ins w:id="774" w:author="Isaac Shiri Lord" w:date="2024-05-12T18:26:00Z">
        <w:del w:id="775" w:author="Samane Shahpouri" w:date="2024-05-15T11:55:00Z" w16du:dateUtc="2024-05-15T09:55:00Z">
          <w:r w:rsidR="002958BD" w:rsidRPr="00410C36" w:rsidDel="00E66362">
            <w:rPr>
              <w:highlight w:val="blue"/>
              <w:rPrChange w:id="776" w:author="Samane Shahpouri" w:date="2024-05-15T11:49:00Z" w16du:dateUtc="2024-05-15T09:49:00Z">
                <w:rPr/>
              </w:rPrChange>
            </w:rPr>
            <w:delText>s</w:delText>
          </w:r>
        </w:del>
      </w:ins>
      <w:del w:id="777" w:author="Samane Shahpouri" w:date="2024-05-15T11:55:00Z" w16du:dateUtc="2024-05-15T09:55:00Z">
        <w:r w:rsidRPr="00410C36" w:rsidDel="00E66362">
          <w:rPr>
            <w:highlight w:val="blue"/>
            <w:rPrChange w:id="778" w:author="Samane Shahpouri" w:date="2024-05-15T11:49:00Z" w16du:dateUtc="2024-05-15T09:49:00Z">
              <w:rPr/>
            </w:rPrChange>
          </w:rPr>
          <w:delText xml:space="preserve"> are required </w:delText>
        </w:r>
        <w:r w:rsidR="00A25658" w:rsidRPr="00410C36" w:rsidDel="00E66362">
          <w:rPr>
            <w:highlight w:val="blue"/>
            <w:rPrChange w:id="779" w:author="Samane Shahpouri" w:date="2024-05-15T11:49:00Z" w16du:dateUtc="2024-05-15T09:49:00Z">
              <w:rPr/>
            </w:rPrChange>
          </w:rPr>
          <w:delText>to make PET images that are both quantitatively</w:delText>
        </w:r>
        <w:r w:rsidRPr="00410C36" w:rsidDel="00E66362">
          <w:rPr>
            <w:highlight w:val="blue"/>
            <w:rPrChange w:id="780" w:author="Samane Shahpouri" w:date="2024-05-15T11:49:00Z" w16du:dateUtc="2024-05-15T09:49:00Z">
              <w:rPr/>
            </w:rPrChange>
          </w:rPr>
          <w:delText xml:space="preserve"> accurate and </w:delText>
        </w:r>
        <w:r w:rsidR="00A25658" w:rsidRPr="00410C36" w:rsidDel="00E66362">
          <w:rPr>
            <w:highlight w:val="blue"/>
            <w:rPrChange w:id="781" w:author="Samane Shahpouri" w:date="2024-05-15T11:49:00Z" w16du:dateUtc="2024-05-15T09:49:00Z">
              <w:rPr/>
            </w:rPrChange>
          </w:rPr>
          <w:delText>easy to</w:delText>
        </w:r>
      </w:del>
      <w:ins w:id="782" w:author="Isaac Shiri Lord" w:date="2024-05-12T18:25:00Z">
        <w:del w:id="783" w:author="Samane Shahpouri" w:date="2024-05-15T11:55:00Z" w16du:dateUtc="2024-05-15T09:55:00Z">
          <w:r w:rsidR="002958BD" w:rsidRPr="00410C36" w:rsidDel="00E66362">
            <w:rPr>
              <w:highlight w:val="blue"/>
              <w:rPrChange w:id="784" w:author="Samane Shahpouri" w:date="2024-05-15T11:49:00Z" w16du:dateUtc="2024-05-15T09:49:00Z">
                <w:rPr/>
              </w:rPrChange>
            </w:rPr>
            <w:delText>quantitatively a</w:delText>
          </w:r>
        </w:del>
      </w:ins>
      <w:ins w:id="785" w:author="Isaac Shiri Lord" w:date="2024-05-12T18:26:00Z">
        <w:del w:id="786" w:author="Samane Shahpouri" w:date="2024-05-15T11:55:00Z" w16du:dateUtc="2024-05-15T09:55:00Z">
          <w:r w:rsidR="002958BD" w:rsidRPr="00410C36" w:rsidDel="00E66362">
            <w:rPr>
              <w:highlight w:val="blue"/>
              <w:rPrChange w:id="787" w:author="Samane Shahpouri" w:date="2024-05-15T11:49:00Z" w16du:dateUtc="2024-05-15T09:49:00Z">
                <w:rPr/>
              </w:rPrChange>
            </w:rPr>
            <w:delText>ccurate and easily</w:delText>
          </w:r>
        </w:del>
      </w:ins>
      <w:del w:id="788" w:author="Samane Shahpouri" w:date="2024-05-15T11:55:00Z" w16du:dateUtc="2024-05-15T09:55:00Z">
        <w:r w:rsidR="00A25658" w:rsidRPr="00410C36" w:rsidDel="00E66362">
          <w:rPr>
            <w:highlight w:val="blue"/>
            <w:rPrChange w:id="789" w:author="Samane Shahpouri" w:date="2024-05-15T11:49:00Z" w16du:dateUtc="2024-05-15T09:49:00Z">
              <w:rPr/>
            </w:rPrChange>
          </w:rPr>
          <w:delText xml:space="preserve"> read </w:delText>
        </w:r>
        <w:r w:rsidRPr="00410C36" w:rsidDel="00E66362">
          <w:rPr>
            <w:highlight w:val="blue"/>
            <w:rPrChange w:id="790" w:author="Samane Shahpouri" w:date="2024-05-15T11:49:00Z" w16du:dateUtc="2024-05-15T09:49:00Z">
              <w:rPr/>
            </w:rPrChange>
          </w:rPr>
          <w:delText xml:space="preserve">visually </w:delText>
        </w:r>
      </w:del>
      <w:customXmlDelRangeStart w:id="791" w:author="Samane Shahpouri" w:date="2024-05-15T11:55:00Z"/>
      <w:sdt>
        <w:sdtPr>
          <w:rPr>
            <w:color w:val="000000"/>
            <w:highlight w:val="blue"/>
          </w:rPr>
          <w:tag w:val="MENDELEY_CITATION_v3_eyJjaXRhdGlvbklEIjoiTUVOREVMRVlfQ0lUQVRJT05fNjU2Mzc2NjYtMjMxYy00OGY1LWJkZjEtNTY2ZjlmNjkxY2Fm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customXmlDelRangeEnd w:id="791"/>
          <w:ins w:id="792" w:author="Samane Shahpouri" w:date="2024-05-15T12:06:00Z" w16du:dateUtc="2024-05-15T10:06:00Z">
            <w:r w:rsidR="00D80ADA" w:rsidRPr="00D80ADA">
              <w:rPr>
                <w:color w:val="000000"/>
                <w:highlight w:val="blue"/>
              </w:rPr>
              <w:t>(13,43)</w:t>
            </w:r>
          </w:ins>
          <w:del w:id="793" w:author="Samane Shahpouri" w:date="2024-05-15T11:55:00Z" w16du:dateUtc="2024-05-15T09:55:00Z">
            <w:r w:rsidR="005C650F" w:rsidRPr="00D80ADA" w:rsidDel="00E66362">
              <w:rPr>
                <w:color w:val="000000"/>
                <w:highlight w:val="blue"/>
                <w:rPrChange w:id="794" w:author="Samane Shahpouri" w:date="2024-05-15T12:06:00Z" w16du:dateUtc="2024-05-15T10:06:00Z">
                  <w:rPr>
                    <w:color w:val="000000"/>
                  </w:rPr>
                </w:rPrChange>
              </w:rPr>
              <w:delText>(13,43)</w:delText>
            </w:r>
          </w:del>
          <w:customXmlDelRangeStart w:id="795" w:author="Samane Shahpouri" w:date="2024-05-15T11:55:00Z"/>
        </w:sdtContent>
      </w:sdt>
      <w:customXmlDelRangeEnd w:id="795"/>
      <w:del w:id="796" w:author="Samane Shahpouri" w:date="2024-05-15T11:55:00Z" w16du:dateUtc="2024-05-15T09:55:00Z">
        <w:r w:rsidR="00A25658" w:rsidRPr="00410C36" w:rsidDel="00E66362">
          <w:rPr>
            <w:highlight w:val="blue"/>
            <w:rPrChange w:id="797" w:author="Samane Shahpouri" w:date="2024-05-15T11:49:00Z" w16du:dateUtc="2024-05-15T09:49:00Z">
              <w:rPr/>
            </w:rPrChange>
          </w:rPr>
          <w:delText>.</w:delText>
        </w:r>
        <w:r w:rsidR="00D7619F" w:rsidRPr="00410C36" w:rsidDel="00E66362">
          <w:rPr>
            <w:highlight w:val="blue"/>
            <w:rPrChange w:id="798" w:author="Samane Shahpouri" w:date="2024-05-15T11:49:00Z" w16du:dateUtc="2024-05-15T09:49:00Z">
              <w:rPr/>
            </w:rPrChange>
          </w:rPr>
          <w:delText xml:space="preserve"> Typically, an unenhanced, low-dose CT scan is conducted alongside PET/CT scans for ASC, and occasionally, a diagnostic CT scan with a contrast agent may serve the same function </w:delText>
        </w:r>
      </w:del>
      <w:customXmlDelRangeStart w:id="799" w:author="Samane Shahpouri" w:date="2024-05-15T11:55:00Z"/>
      <w:sdt>
        <w:sdtPr>
          <w:rPr>
            <w:color w:val="000000"/>
            <w:highlight w:val="blue"/>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customXmlDelRangeEnd w:id="799"/>
          <w:del w:id="800" w:author="Samane Shahpouri" w:date="2024-05-15T11:55:00Z" w16du:dateUtc="2024-05-15T09:55:00Z">
            <w:r w:rsidR="005C650F" w:rsidRPr="00410C36" w:rsidDel="00E66362">
              <w:rPr>
                <w:color w:val="000000"/>
                <w:highlight w:val="blue"/>
                <w:rPrChange w:id="801" w:author="Samane Shahpouri" w:date="2024-05-15T11:49:00Z" w16du:dateUtc="2024-05-15T09:49:00Z">
                  <w:rPr>
                    <w:color w:val="000000"/>
                  </w:rPr>
                </w:rPrChange>
              </w:rPr>
              <w:delText>(44,45)</w:delText>
            </w:r>
          </w:del>
          <w:customXmlDelRangeStart w:id="802" w:author="Samane Shahpouri" w:date="2024-05-15T11:55:00Z"/>
        </w:sdtContent>
      </w:sdt>
      <w:customXmlDelRangeEnd w:id="802"/>
      <w:del w:id="803" w:author="Samane Shahpouri" w:date="2024-05-15T11:55:00Z" w16du:dateUtc="2024-05-15T09:55:00Z">
        <w:r w:rsidR="00A25658" w:rsidRPr="00410C36" w:rsidDel="00E66362">
          <w:rPr>
            <w:highlight w:val="blue"/>
            <w:rPrChange w:id="804" w:author="Samane Shahpouri" w:date="2024-05-15T11:49:00Z" w16du:dateUtc="2024-05-15T09:49:00Z">
              <w:rPr/>
            </w:rPrChange>
          </w:rPr>
          <w:delText>.</w:delText>
        </w:r>
        <w:r w:rsidR="00D7619F" w:rsidRPr="00410C36" w:rsidDel="00E66362">
          <w:rPr>
            <w:highlight w:val="blue"/>
            <w:rPrChange w:id="805" w:author="Samane Shahpouri" w:date="2024-05-15T11:49:00Z" w16du:dateUtc="2024-05-15T09:49:00Z">
              <w:rPr/>
            </w:rPrChange>
          </w:rPr>
          <w:delText xml:space="preserve"> </w:delText>
        </w:r>
      </w:del>
      <w:del w:id="806" w:author="Samane Shahpouri" w:date="2024-05-15T06:37:00Z" w16du:dateUtc="2024-05-15T04:37:00Z">
        <w:r w:rsidR="00D7619F" w:rsidRPr="00410C36" w:rsidDel="00B21A6E">
          <w:rPr>
            <w:highlight w:val="blue"/>
            <w:rPrChange w:id="807" w:author="Samane Shahpouri" w:date="2024-05-15T11:49:00Z" w16du:dateUtc="2024-05-15T09:49:00Z">
              <w:rPr/>
            </w:rPrChange>
          </w:rPr>
          <w:delText xml:space="preserve">Elimination of the CT component could be particularly beneficial for patients requiring repeated PET/CT scans, notably </w:delText>
        </w:r>
        <w:r w:rsidR="00207303" w:rsidRPr="00410C36" w:rsidDel="00B21A6E">
          <w:rPr>
            <w:highlight w:val="blue"/>
            <w:rPrChange w:id="808" w:author="Samane Shahpouri" w:date="2024-05-15T11:49:00Z" w16du:dateUtc="2024-05-15T09:49:00Z">
              <w:rPr/>
            </w:rPrChange>
          </w:rPr>
          <w:delText>paediatric</w:delText>
        </w:r>
        <w:r w:rsidR="00D7619F" w:rsidRPr="00410C36" w:rsidDel="00B21A6E">
          <w:rPr>
            <w:highlight w:val="blue"/>
            <w:rPrChange w:id="809" w:author="Samane Shahpouri" w:date="2024-05-15T11:49:00Z" w16du:dateUtc="2024-05-15T09:49:00Z">
              <w:rPr/>
            </w:rPrChange>
          </w:rPr>
          <w:delText xml:space="preserve"> patients, as even marginal reductions in cumulative radiation exposure are of significance</w:delText>
        </w:r>
      </w:del>
      <w:ins w:id="810" w:author="Isaac Shiri Lord" w:date="2024-05-12T18:30:00Z">
        <w:del w:id="811" w:author="Samane Shahpouri" w:date="2024-05-15T06:37:00Z" w16du:dateUtc="2024-05-15T04:37:00Z">
          <w:r w:rsidR="00936DED" w:rsidRPr="00410C36" w:rsidDel="00B21A6E">
            <w:rPr>
              <w:highlight w:val="blue"/>
              <w:rPrChange w:id="812" w:author="Samane Shahpouri" w:date="2024-05-15T11:49:00Z" w16du:dateUtc="2024-05-15T09:49:00Z">
                <w:rPr/>
              </w:rPrChange>
            </w:rPr>
            <w:delText>ng the CT component could be particularly beneficial for patients requiring repeated PET/CT scans, notably pediatric patients, as even marginal reductions in cumulative radiation exposure are significant</w:delText>
          </w:r>
        </w:del>
      </w:ins>
      <w:del w:id="813" w:author="Samane Shahpouri" w:date="2024-05-15T06:37:00Z" w16du:dateUtc="2024-05-15T04:37:00Z">
        <w:r w:rsidR="00D7619F" w:rsidRPr="00410C36" w:rsidDel="00B21A6E">
          <w:rPr>
            <w:highlight w:val="blue"/>
            <w:rPrChange w:id="814" w:author="Samane Shahpouri" w:date="2024-05-15T11:49:00Z" w16du:dateUtc="2024-05-15T09:49:00Z">
              <w:rPr/>
            </w:rPrChange>
          </w:rPr>
          <w:delText xml:space="preserve"> </w:delText>
        </w:r>
      </w:del>
      <w:customXmlDelRangeStart w:id="815" w:author="Samane Shahpouri" w:date="2024-05-15T06:37:00Z"/>
      <w:sdt>
        <w:sdtPr>
          <w:rPr>
            <w:color w:val="000000"/>
            <w:highlight w:val="blue"/>
          </w:rPr>
          <w:tag w:val="MENDELEY_CITATION_v3_eyJjaXRhdGlvbklEIjoiTUVOREVMRVlfQ0lUQVRJT05fZmU0MzQ2NDAtNTcyNy00ZjhhLTkwMjctYzA5NGMxMzk5Yzlk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customXmlDelRangeEnd w:id="815"/>
          <w:ins w:id="816" w:author="Samane Shahpouri" w:date="2024-05-15T12:06:00Z" w16du:dateUtc="2024-05-15T10:06:00Z">
            <w:r w:rsidR="00D80ADA" w:rsidRPr="00D80ADA">
              <w:rPr>
                <w:color w:val="000000"/>
                <w:highlight w:val="blue"/>
              </w:rPr>
              <w:t>(46,47)</w:t>
            </w:r>
          </w:ins>
          <w:del w:id="817" w:author="Samane Shahpouri" w:date="2024-05-15T06:37:00Z" w16du:dateUtc="2024-05-15T04:37:00Z">
            <w:r w:rsidR="005C650F" w:rsidRPr="00D80ADA" w:rsidDel="00B21A6E">
              <w:rPr>
                <w:color w:val="000000"/>
                <w:highlight w:val="blue"/>
                <w:rPrChange w:id="818" w:author="Samane Shahpouri" w:date="2024-05-15T12:06:00Z" w16du:dateUtc="2024-05-15T10:06:00Z">
                  <w:rPr>
                    <w:color w:val="000000"/>
                  </w:rPr>
                </w:rPrChange>
              </w:rPr>
              <w:delText>(46,47)</w:delText>
            </w:r>
          </w:del>
          <w:customXmlDelRangeStart w:id="819" w:author="Samane Shahpouri" w:date="2024-05-15T06:37:00Z"/>
        </w:sdtContent>
      </w:sdt>
      <w:customXmlDelRangeEnd w:id="819"/>
      <w:del w:id="820" w:author="Samane Shahpouri" w:date="2024-05-15T06:37:00Z" w16du:dateUtc="2024-05-15T04:37:00Z">
        <w:r w:rsidR="00A25658" w:rsidRPr="00410C36" w:rsidDel="00B21A6E">
          <w:rPr>
            <w:highlight w:val="blue"/>
            <w:rPrChange w:id="821" w:author="Samane Shahpouri" w:date="2024-05-15T11:49:00Z" w16du:dateUtc="2024-05-15T09:49:00Z">
              <w:rPr/>
            </w:rPrChange>
          </w:rPr>
          <w:delText>.</w:delText>
        </w:r>
      </w:del>
    </w:p>
    <w:p w14:paraId="3A606A8C" w14:textId="108B1B85" w:rsidR="00410C36" w:rsidRPr="00D13B1E" w:rsidRDefault="00000000">
      <w:pPr>
        <w:pPrChange w:id="822" w:author="Samane Shahpouri" w:date="2024-05-13T08:52:00Z" w16du:dateUtc="2024-05-13T06:52:00Z">
          <w:pPr>
            <w:jc w:val="both"/>
          </w:pPr>
        </w:pPrChange>
      </w:pPr>
      <w:customXmlInsRangeStart w:id="823" w:author="Samane Shahpouri" w:date="2024-05-15T11:49:00Z"/>
      <w:sdt>
        <w:sdtPr>
          <w:rPr>
            <w:color w:val="000000"/>
            <w:highlight w:val="blue"/>
          </w:rPr>
          <w:tag w:val="MENDELEY_CITATION_v3_eyJjaXRhdGlvbklEIjoiTUVOREVMRVlfQ0lUQVRJT05fN2EyMzAyOTAtNjUyMi00OWJjLWJkMTEtYTJhY2RjNjY1ZWE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626770476"/>
          <w:placeholder>
            <w:docPart w:val="1B74115BB0B34E0AA17146E69293421A"/>
          </w:placeholder>
        </w:sdtPr>
        <w:sdtContent>
          <w:customXmlInsRangeEnd w:id="823"/>
          <w:ins w:id="824" w:author="Samane Shahpouri" w:date="2024-05-15T12:06:00Z" w16du:dateUtc="2024-05-15T10:06:00Z">
            <w:r w:rsidR="00D80ADA" w:rsidRPr="00D80ADA">
              <w:rPr>
                <w:color w:val="000000"/>
                <w:highlight w:val="yellow"/>
              </w:rPr>
              <w:t>(13,43)</w:t>
            </w:r>
          </w:ins>
          <w:customXmlInsRangeStart w:id="825" w:author="Samane Shahpouri" w:date="2024-05-15T11:49:00Z"/>
        </w:sdtContent>
      </w:sdt>
      <w:customXmlInsRangeEnd w:id="825"/>
    </w:p>
    <w:p w14:paraId="354BBB9B" w14:textId="5E0DF4C6" w:rsidR="00D7619F" w:rsidRPr="00FF211F" w:rsidDel="00B21A6E" w:rsidRDefault="00D7619F">
      <w:pPr>
        <w:rPr>
          <w:del w:id="826" w:author="Samane Shahpouri" w:date="2024-05-15T06:37:00Z" w16du:dateUtc="2024-05-15T04:37:00Z"/>
        </w:rPr>
        <w:pPrChange w:id="827" w:author="Samane Shahpouri" w:date="2024-05-13T08:52:00Z" w16du:dateUtc="2024-05-13T06:52:00Z">
          <w:pPr>
            <w:jc w:val="both"/>
          </w:pPr>
        </w:pPrChange>
      </w:pPr>
      <w:del w:id="828" w:author="Samane Shahpouri" w:date="2024-05-15T06:48:00Z" w16du:dateUtc="2024-05-15T04:48:00Z">
        <w:r w:rsidRPr="00D13B1E" w:rsidDel="00701367">
          <w:delText>The integration of CT</w:delText>
        </w:r>
        <w:r w:rsidR="00941F63" w:rsidRPr="00D13B1E" w:rsidDel="00701367">
          <w:delText xml:space="preserve"> </w:delText>
        </w:r>
        <w:r w:rsidRPr="00D13B1E" w:rsidDel="00701367">
          <w:delText xml:space="preserve">in PET/CT imaging, while invaluable for </w:delText>
        </w:r>
        <w:r w:rsidR="00941F63" w:rsidRPr="00D13B1E" w:rsidDel="00701367">
          <w:delText>AC</w:delText>
        </w:r>
        <w:r w:rsidRPr="00D13B1E" w:rsidDel="00701367">
          <w:delText xml:space="preserve"> and precise anatomical localization, significantly contributes to the total </w:delText>
        </w:r>
        <w:r w:rsidR="00A25658" w:rsidRPr="00D13B1E" w:rsidDel="00701367">
          <w:delText>ionising</w:delText>
        </w:r>
        <w:r w:rsidRPr="00D13B1E" w:rsidDel="00701367">
          <w:delText xml:space="preserve"> </w:delText>
        </w:r>
      </w:del>
      <w:ins w:id="829" w:author="Isaac Shiri Lord" w:date="2024-05-12T18:30:00Z">
        <w:del w:id="830" w:author="Samane Shahpouri" w:date="2024-05-15T06:48:00Z" w16du:dateUtc="2024-05-15T04:48:00Z">
          <w:r w:rsidR="00936DED" w:rsidRPr="00D13B1E" w:rsidDel="00701367">
            <w:delText xml:space="preserve">ionizing </w:delText>
          </w:r>
        </w:del>
      </w:ins>
      <w:del w:id="831" w:author="Samane Shahpouri" w:date="2024-05-15T06:48:00Z" w16du:dateUtc="2024-05-15T04:48:00Z">
        <w:r w:rsidRPr="00D13B1E" w:rsidDel="00701367">
          <w:delText xml:space="preserve">radiation dose received by </w:delText>
        </w:r>
        <w:r w:rsidR="007E2341" w:rsidRPr="00D13B1E" w:rsidDel="00701367">
          <w:delText>patients.</w:delText>
        </w:r>
        <w:r w:rsidRPr="00D13B1E" w:rsidDel="00701367">
          <w:delText xml:space="preserve"> Innovations such as long axial field of view (LAFOV) total-body PET scanners have markedly improved image resolution and quantification while reducing the need for high radiopharmaceutical doses</w:delText>
        </w:r>
        <w:r w:rsidR="007D66C1" w:rsidRPr="00D13B1E" w:rsidDel="00701367">
          <w:delText xml:space="preserve"> </w:delText>
        </w:r>
      </w:del>
      <w:customXmlDelRangeStart w:id="832" w:author="Samane Shahpouri" w:date="2024-05-15T06:48:00Z"/>
      <w:sdt>
        <w:sdtPr>
          <w:rPr>
            <w:color w:val="000000"/>
          </w:rPr>
          <w:tag w:val="MENDELEY_CITATION_v3_eyJjaXRhdGlvbklEIjoiTUVOREVMRVlfQ0lUQVRJT05fYTI5N2MzYzYtYzkzNy00OTU2LWJhYjAtZWM2YjI5MGRlYzIy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customXmlDelRangeEnd w:id="832"/>
          <w:ins w:id="833" w:author="Samane Shahpouri" w:date="2024-05-15T12:06:00Z" w16du:dateUtc="2024-05-15T10:06:00Z">
            <w:r w:rsidR="00D80ADA" w:rsidRPr="00D80ADA">
              <w:rPr>
                <w:color w:val="000000"/>
              </w:rPr>
              <w:t>(16–18,21,22)</w:t>
            </w:r>
          </w:ins>
          <w:del w:id="834" w:author="Samane Shahpouri" w:date="2024-05-15T06:48:00Z" w16du:dateUtc="2024-05-15T04:48:00Z">
            <w:r w:rsidR="005C650F" w:rsidRPr="00D80ADA" w:rsidDel="00701367">
              <w:rPr>
                <w:color w:val="000000"/>
              </w:rPr>
              <w:delText>(16–18,21,22)</w:delText>
            </w:r>
          </w:del>
          <w:customXmlDelRangeStart w:id="835" w:author="Samane Shahpouri" w:date="2024-05-15T06:48:00Z"/>
        </w:sdtContent>
      </w:sdt>
      <w:customXmlDelRangeEnd w:id="835"/>
      <w:del w:id="836" w:author="Samane Shahpouri" w:date="2024-05-15T06:48:00Z" w16du:dateUtc="2024-05-15T04:48:00Z">
        <w:r w:rsidR="00A25658" w:rsidRPr="00FF211F" w:rsidDel="00701367">
          <w:delText>.</w:delText>
        </w:r>
      </w:del>
      <w:del w:id="837" w:author="Samane Shahpouri" w:date="2024-05-15T06:37:00Z" w16du:dateUtc="2024-05-15T04:37:00Z">
        <w:r w:rsidRPr="00FF211F" w:rsidDel="00B21A6E">
          <w:delText xml:space="preserve"> Nonetheless, the aspiration for entirely CT-free PET imaging methodologies is driven by the imperative to diminish radiation exposure in vulnerable populations and during repeated examinations or longitudinal studies</w:delText>
        </w:r>
        <w:r w:rsidR="00A25658" w:rsidRPr="00FF211F" w:rsidDel="00B21A6E">
          <w:delText xml:space="preserve"> </w:delText>
        </w:r>
      </w:del>
      <w:customXmlDelRangeStart w:id="838" w:author="Samane Shahpouri" w:date="2024-05-15T06:37:00Z"/>
      <w:sdt>
        <w:sdtPr>
          <w:rPr>
            <w:color w:val="000000"/>
          </w:rPr>
          <w:tag w:val="MENDELEY_CITATION_v3_eyJjaXRhdGlvbklEIjoiTUVOREVMRVlfQ0lUQVRJT05fYjI5ZTQ3YWYtZTJkMC00NjljLTlmZDAtYTczMzg0ZTQ1ODUw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customXmlDelRangeEnd w:id="838"/>
          <w:ins w:id="839" w:author="Samane Shahpouri" w:date="2024-05-15T12:06:00Z" w16du:dateUtc="2024-05-15T10:06:00Z">
            <w:r w:rsidR="00D80ADA" w:rsidRPr="00D80ADA">
              <w:rPr>
                <w:color w:val="000000"/>
              </w:rPr>
              <w:t>(48)</w:t>
            </w:r>
          </w:ins>
          <w:del w:id="840" w:author="Samane Shahpouri" w:date="2024-05-15T06:37:00Z" w16du:dateUtc="2024-05-15T04:37:00Z">
            <w:r w:rsidR="005C650F" w:rsidRPr="00D80ADA" w:rsidDel="00B21A6E">
              <w:rPr>
                <w:color w:val="000000"/>
              </w:rPr>
              <w:delText>(48)</w:delText>
            </w:r>
          </w:del>
          <w:customXmlDelRangeStart w:id="841" w:author="Samane Shahpouri" w:date="2024-05-15T06:37:00Z"/>
        </w:sdtContent>
      </w:sdt>
      <w:customXmlDelRangeEnd w:id="841"/>
      <w:del w:id="842" w:author="Samane Shahpouri" w:date="2024-05-15T06:37:00Z" w16du:dateUtc="2024-05-15T04:37:00Z">
        <w:r w:rsidR="00A25658" w:rsidRPr="00FF211F" w:rsidDel="00B21A6E">
          <w:delText>.</w:delText>
        </w:r>
      </w:del>
    </w:p>
    <w:p w14:paraId="1879BCAE" w14:textId="7A9DECBD" w:rsidR="00D7619F" w:rsidRDefault="00D7619F">
      <w:pPr>
        <w:rPr>
          <w:ins w:id="843" w:author="Samane Shahpouri" w:date="2024-05-15T06:36:00Z" w16du:dateUtc="2024-05-15T04:36:00Z"/>
        </w:rPr>
      </w:pPr>
      <w:r w:rsidRPr="00FF211F">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color w:val="000000"/>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5C650F" w:rsidRPr="00FF211F">
            <w:rPr>
              <w:color w:val="000000"/>
            </w:rPr>
            <w:t>(49–51)</w:t>
          </w:r>
        </w:sdtContent>
      </w:sdt>
      <w:r w:rsidR="00A25658" w:rsidRPr="00FF211F">
        <w:t>.</w:t>
      </w:r>
      <w:r w:rsidRPr="00FF211F">
        <w:t xml:space="preserve"> Despite these developments, the interplay between activity distribution and attenuation remains a challenging frontier, compounded by scanner-specific noise and resolution discrepancies</w:t>
      </w:r>
      <w:r w:rsidR="00A25658" w:rsidRPr="00FF211F">
        <w:t xml:space="preserve"> </w:t>
      </w:r>
      <w:sdt>
        <w:sdtPr>
          <w:rPr>
            <w:color w:val="000000"/>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5C650F" w:rsidRPr="00FF211F">
            <w:rPr>
              <w:color w:val="000000"/>
            </w:rPr>
            <w:t>(23)</w:t>
          </w:r>
        </w:sdtContent>
      </w:sdt>
      <w:r w:rsidR="00A25658" w:rsidRPr="00FF211F">
        <w:t>.</w:t>
      </w:r>
    </w:p>
    <w:p w14:paraId="2393C9DF" w14:textId="1EDB7B72" w:rsidR="00701367" w:rsidRDefault="00701367" w:rsidP="00701367">
      <w:pPr>
        <w:rPr>
          <w:ins w:id="844" w:author="Samane Shahpouri" w:date="2024-05-15T06:52:00Z" w16du:dateUtc="2024-05-15T04:52:00Z"/>
        </w:rPr>
      </w:pPr>
      <w:ins w:id="845" w:author="Samane Shahpouri" w:date="2024-05-15T06:48:00Z" w16du:dateUtc="2024-05-15T04:48:00Z">
        <w:r w:rsidRPr="00D13B1E">
          <w:t xml:space="preserve">The integration </w:t>
        </w:r>
      </w:ins>
      <w:ins w:id="846" w:author="Samane Shahpouri" w:date="2024-05-15T06:52:00Z" w16du:dateUtc="2024-05-15T04:52:00Z">
        <w:r w:rsidRPr="00D13B1E">
          <w:t xml:space="preserve">of </w:t>
        </w:r>
        <w:r>
          <w:t>CT</w:t>
        </w:r>
      </w:ins>
      <w:ins w:id="847" w:author="Samane Shahpouri" w:date="2024-05-15T06:48:00Z" w16du:dateUtc="2024-05-15T04:48:00Z">
        <w:r w:rsidRPr="00D13B1E">
          <w:t xml:space="preserve"> in PET/CT imaging, while invaluable for AC and precise anatomical localization, significantly contributes to the total ionizing radiation dose received by patients. Innovations such as long axial field of view (LAFOV) total-body PET scanners have markedly improved image resolution and quantification while </w:t>
        </w:r>
        <w:r>
          <w:t xml:space="preserve">integrating CT/MRI with PET, </w:t>
        </w:r>
        <w:r w:rsidRPr="00D13B1E">
          <w:t xml:space="preserve">reducing the need for high radiopharmaceutical doses </w:t>
        </w:r>
      </w:ins>
      <w:customXmlInsRangeStart w:id="848" w:author="Samane Shahpouri" w:date="2024-05-15T06:48:00Z"/>
      <w:sdt>
        <w:sdtPr>
          <w:rPr>
            <w:color w:val="000000"/>
          </w:rPr>
          <w:tag w:val="MENDELEY_CITATION_v3_eyJjaXRhdGlvbklEIjoiTUVOREVMRVlfQ0lUQVRJT05fYmRhM2EzZTgtNjYzZS00YmNjLTllNGQtZDhjZjc5NWMxYmZh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38648365"/>
          <w:placeholder>
            <w:docPart w:val="AEACEA8475FC4347B355403CB987ECF4"/>
          </w:placeholder>
        </w:sdtPr>
        <w:sdtContent>
          <w:customXmlInsRangeEnd w:id="848"/>
          <w:ins w:id="849" w:author="Samane Shahpouri" w:date="2024-05-15T12:06:00Z" w16du:dateUtc="2024-05-15T10:06:00Z">
            <w:r w:rsidR="00D80ADA" w:rsidRPr="00D80ADA">
              <w:rPr>
                <w:color w:val="000000"/>
              </w:rPr>
              <w:t>(16–18,21,22)</w:t>
            </w:r>
          </w:ins>
          <w:customXmlInsRangeStart w:id="850" w:author="Samane Shahpouri" w:date="2024-05-15T06:48:00Z"/>
        </w:sdtContent>
      </w:sdt>
      <w:customXmlInsRangeEnd w:id="850"/>
      <w:ins w:id="851" w:author="Samane Shahpouri" w:date="2024-05-15T06:48:00Z" w16du:dateUtc="2024-05-15T04:48:00Z">
        <w:r>
          <w:rPr>
            <w:color w:val="000000"/>
          </w:rPr>
          <w:t xml:space="preserve"> and acquisition</w:t>
        </w:r>
        <w:r w:rsidRPr="00FF211F">
          <w:t>.</w:t>
        </w:r>
      </w:ins>
    </w:p>
    <w:p w14:paraId="5B284B9A" w14:textId="77777777" w:rsidR="00B21A6E" w:rsidRDefault="00B21A6E">
      <w:pPr>
        <w:rPr>
          <w:ins w:id="852" w:author="Samane Shahpouri" w:date="2024-05-15T06:37:00Z" w16du:dateUtc="2024-05-15T04:37:00Z"/>
        </w:rPr>
      </w:pPr>
    </w:p>
    <w:p w14:paraId="3BEAA5B2" w14:textId="2339A270" w:rsidR="003B3431" w:rsidRDefault="003B3431" w:rsidP="003B3431">
      <w:pPr>
        <w:rPr>
          <w:ins w:id="853" w:author="Samane Shahpouri" w:date="2024-05-15T07:39:00Z" w16du:dateUtc="2024-05-15T05:39:00Z"/>
        </w:rPr>
      </w:pPr>
      <w:ins w:id="854" w:author="Samane Shahpouri" w:date="2024-05-15T07:37:00Z" w16du:dateUtc="2024-05-15T05:37:00Z">
        <w:r w:rsidRPr="003B3431">
          <w:t xml:space="preserve">Recent advancements in </w:t>
        </w:r>
        <w:r>
          <w:t>Artificial Intelligent (AI)</w:t>
        </w:r>
        <w:r w:rsidRPr="003B3431">
          <w:t xml:space="preserve"> have significantly impacted the field of medicine, with notable </w:t>
        </w:r>
      </w:ins>
      <w:ins w:id="855" w:author="Samane Shahpouri" w:date="2024-05-15T07:38:00Z" w16du:dateUtc="2024-05-15T05:38:00Z">
        <w:r w:rsidRPr="00410C36">
          <w:rPr>
            <w:highlight w:val="yellow"/>
            <w:rPrChange w:id="856" w:author="Samane Shahpouri" w:date="2024-05-15T11:50:00Z" w16du:dateUtc="2024-05-15T09:50:00Z">
              <w:rPr/>
            </w:rPrChange>
          </w:rPr>
          <w:t>progress</w:t>
        </w:r>
      </w:ins>
      <w:ins w:id="857" w:author="Samane Shahpouri" w:date="2024-05-15T07:37:00Z" w16du:dateUtc="2024-05-15T05:37:00Z">
        <w:r w:rsidRPr="00410C36">
          <w:rPr>
            <w:highlight w:val="yellow"/>
            <w:rPrChange w:id="858" w:author="Samane Shahpouri" w:date="2024-05-15T11:50:00Z" w16du:dateUtc="2024-05-15T09:50:00Z">
              <w:rPr/>
            </w:rPrChange>
          </w:rPr>
          <w:t xml:space="preserve"> in segmentation, classification, detection, noise reduction, and reconstruction</w:t>
        </w:r>
      </w:ins>
      <w:ins w:id="859" w:author="Samane Shahpouri" w:date="2024-05-15T07:38:00Z" w16du:dateUtc="2024-05-15T05:38:00Z">
        <w:r w:rsidRPr="00410C36">
          <w:rPr>
            <w:highlight w:val="yellow"/>
            <w:rPrChange w:id="860" w:author="Samane Shahpouri" w:date="2024-05-15T11:50:00Z" w16du:dateUtc="2024-05-15T09:50:00Z">
              <w:rPr/>
            </w:rPrChange>
          </w:rPr>
          <w:t xml:space="preserve"> questions</w:t>
        </w:r>
      </w:ins>
      <w:ins w:id="861" w:author="Samane Shahpouri" w:date="2024-05-15T07:37:00Z" w16du:dateUtc="2024-05-15T05:37:00Z">
        <w:r w:rsidRPr="00410C36">
          <w:rPr>
            <w:highlight w:val="yellow"/>
            <w:rPrChange w:id="862" w:author="Samane Shahpouri" w:date="2024-05-15T11:50:00Z" w16du:dateUtc="2024-05-15T09:50:00Z">
              <w:rPr/>
            </w:rPrChange>
          </w:rPr>
          <w:t>. These</w:t>
        </w:r>
        <w:r w:rsidRPr="003B3431">
          <w:t xml:space="preserve"> successes have driven researchers to explore the feasibility and application of CT-free methods</w:t>
        </w:r>
      </w:ins>
      <w:ins w:id="863" w:author="Samane Shahpouri" w:date="2024-05-15T07:38:00Z" w16du:dateUtc="2024-05-15T05:38:00Z">
        <w:r>
          <w:t xml:space="preserve"> for ASC in PET imaging</w:t>
        </w:r>
      </w:ins>
      <w:ins w:id="864" w:author="Samane Shahpouri" w:date="2024-05-15T11:50:00Z" w16du:dateUtc="2024-05-15T09:50:00Z">
        <w:r w:rsidR="00410C36">
          <w:t xml:space="preserve"> </w:t>
        </w:r>
      </w:ins>
      <w:customXmlInsRangeStart w:id="865" w:author="Samane Shahpouri" w:date="2024-05-15T11:50:00Z"/>
      <w:sdt>
        <w:sdtPr>
          <w:rPr>
            <w:color w:val="000000"/>
            <w:highlight w:val="yellow"/>
          </w:rPr>
          <w:tag w:val="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428268205"/>
          <w:placeholder>
            <w:docPart w:val="E08C6DF2CF9B4FF4A5070F79618CD974"/>
          </w:placeholder>
        </w:sdtPr>
        <w:sdtContent>
          <w:customXmlInsRangeEnd w:id="865"/>
          <w:ins w:id="866" w:author="Samane Shahpouri" w:date="2024-05-15T12:06:00Z" w16du:dateUtc="2024-05-15T10:06:00Z">
            <w:r w:rsidR="00D80ADA" w:rsidRPr="00D80ADA">
              <w:rPr>
                <w:color w:val="000000"/>
                <w:highlight w:val="yellow"/>
              </w:rPr>
              <w:t>(52–57)</w:t>
            </w:r>
          </w:ins>
          <w:customXmlInsRangeStart w:id="867" w:author="Samane Shahpouri" w:date="2024-05-15T11:50:00Z"/>
        </w:sdtContent>
      </w:sdt>
      <w:customXmlInsRangeEnd w:id="867"/>
      <w:ins w:id="868" w:author="Samane Shahpouri" w:date="2024-05-15T07:38:00Z" w16du:dateUtc="2024-05-15T05:38:00Z">
        <w:r>
          <w:t>.</w:t>
        </w:r>
      </w:ins>
      <w:ins w:id="869" w:author="Samane Shahpouri" w:date="2024-05-15T07:39:00Z" w16du:dateUtc="2024-05-15T05:39:00Z">
        <w:r>
          <w:t xml:space="preserve"> </w:t>
        </w:r>
        <w:r w:rsidRPr="00FF211F">
          <w:t xml:space="preserve">Eliminating the CT component could be particularly </w:t>
        </w:r>
        <w:r w:rsidRPr="00FF211F">
          <w:lastRenderedPageBreak/>
          <w:t xml:space="preserve">beneficial for patients requiring repeated PET/CT scans, notably paediatric patients, as even marginal reductions in cumulative radiation exposure are significant </w:t>
        </w:r>
      </w:ins>
      <w:customXmlInsRangeStart w:id="870" w:author="Samane Shahpouri" w:date="2024-05-15T07:39:00Z"/>
      <w:sdt>
        <w:sdtPr>
          <w:rPr>
            <w:color w:val="000000"/>
          </w:rPr>
          <w:tag w:val="MENDELEY_CITATION_v3_eyJjaXRhdGlvbklEIjoiTUVOREVMRVlfQ0lUQVRJT05fYTUwMzA0MWItMWMzNC00MjkwLTk0ZTAtZTU2M2QyOTI3YmRi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customXmlInsRangeEnd w:id="870"/>
          <w:ins w:id="871" w:author="Samane Shahpouri" w:date="2024-05-15T12:06:00Z" w16du:dateUtc="2024-05-15T10:06:00Z">
            <w:r w:rsidR="00D80ADA" w:rsidRPr="00D80ADA">
              <w:rPr>
                <w:color w:val="000000"/>
              </w:rPr>
              <w:t>(46,47)</w:t>
            </w:r>
          </w:ins>
          <w:customXmlInsRangeStart w:id="872" w:author="Samane Shahpouri" w:date="2024-05-15T07:39:00Z"/>
        </w:sdtContent>
      </w:sdt>
      <w:customXmlInsRangeEnd w:id="872"/>
      <w:ins w:id="873" w:author="Samane Shahpouri" w:date="2024-05-15T07:39:00Z" w16du:dateUtc="2024-05-15T05:39:00Z">
        <w:r w:rsidRPr="00D13B1E">
          <w:t>.</w:t>
        </w:r>
      </w:ins>
    </w:p>
    <w:p w14:paraId="59505158" w14:textId="33E35FD4" w:rsidR="00B21A6E" w:rsidRPr="00FF211F" w:rsidDel="00E66362" w:rsidRDefault="00B21A6E">
      <w:pPr>
        <w:rPr>
          <w:del w:id="874" w:author="Samane Shahpouri" w:date="2024-05-15T11:55:00Z" w16du:dateUtc="2024-05-15T09:55:00Z"/>
        </w:rPr>
        <w:pPrChange w:id="875" w:author="Samane Shahpouri" w:date="2024-05-13T08:52:00Z" w16du:dateUtc="2024-05-13T06:52:00Z">
          <w:pPr>
            <w:jc w:val="both"/>
          </w:pPr>
        </w:pPrChange>
      </w:pPr>
    </w:p>
    <w:p w14:paraId="2CBFAB6C" w14:textId="1CCD740D" w:rsidR="004B1358" w:rsidRDefault="00D7619F">
      <w:pPr>
        <w:rPr>
          <w:ins w:id="876" w:author="Samane Shahpouri" w:date="2024-05-15T07:52:00Z" w16du:dateUtc="2024-05-15T05:52:00Z"/>
        </w:rPr>
      </w:pPr>
      <w:del w:id="877" w:author="Samane Shahpouri" w:date="2024-05-15T11:55:00Z" w16du:dateUtc="2024-05-15T09:55:00Z">
        <w:r w:rsidRPr="00410C36" w:rsidDel="00E66362">
          <w:rPr>
            <w:highlight w:val="blue"/>
            <w:rPrChange w:id="878" w:author="Samane Shahpouri" w:date="2024-05-15T11:50:00Z" w16du:dateUtc="2024-05-15T09:50:00Z">
              <w:rPr/>
            </w:rPrChange>
          </w:rPr>
          <w:delText xml:space="preserve">Deep learning (DL) has emerged as a groundbreaking approach in PET imaging, </w:delText>
        </w:r>
        <w:r w:rsidR="00A25658" w:rsidRPr="00410C36" w:rsidDel="00E66362">
          <w:rPr>
            <w:highlight w:val="blue"/>
            <w:rPrChange w:id="879" w:author="Samane Shahpouri" w:date="2024-05-15T11:50:00Z" w16du:dateUtc="2024-05-15T09:50:00Z">
              <w:rPr/>
            </w:rPrChange>
          </w:rPr>
          <w:delText>revolutionising</w:delText>
        </w:r>
        <w:r w:rsidRPr="00410C36" w:rsidDel="00E66362">
          <w:rPr>
            <w:highlight w:val="blue"/>
            <w:rPrChange w:id="880" w:author="Samane Shahpouri" w:date="2024-05-15T11:50:00Z" w16du:dateUtc="2024-05-15T09:50:00Z">
              <w:rPr/>
            </w:rPrChange>
          </w:rPr>
          <w:delText xml:space="preserve"> </w:delText>
        </w:r>
        <w:r w:rsidR="00324D4F" w:rsidRPr="00410C36" w:rsidDel="00E66362">
          <w:rPr>
            <w:highlight w:val="blue"/>
            <w:rPrChange w:id="881" w:author="Samane Shahpouri" w:date="2024-05-15T11:50:00Z" w16du:dateUtc="2024-05-15T09:50:00Z">
              <w:rPr/>
            </w:rPrChange>
          </w:rPr>
          <w:delText xml:space="preserve">AC, </w:delText>
        </w:r>
        <w:r w:rsidRPr="00410C36" w:rsidDel="00E66362">
          <w:rPr>
            <w:highlight w:val="blue"/>
            <w:rPrChange w:id="882" w:author="Samane Shahpouri" w:date="2024-05-15T11:50:00Z" w16du:dateUtc="2024-05-15T09:50:00Z">
              <w:rPr/>
            </w:rPrChange>
          </w:rPr>
          <w:delText xml:space="preserve">and </w:delText>
        </w:r>
        <w:r w:rsidR="00A25658" w:rsidRPr="00410C36" w:rsidDel="00E66362">
          <w:rPr>
            <w:highlight w:val="blue"/>
            <w:rPrChange w:id="883" w:author="Samane Shahpouri" w:date="2024-05-15T11:50:00Z" w16du:dateUtc="2024-05-15T09:50:00Z">
              <w:rPr/>
            </w:rPrChange>
          </w:rPr>
          <w:delText>arte</w:delText>
        </w:r>
      </w:del>
      <w:ins w:id="884" w:author="Isaac Shiri Lord" w:date="2024-05-12T18:31:00Z">
        <w:del w:id="885" w:author="Samane Shahpouri" w:date="2024-05-15T11:55:00Z" w16du:dateUtc="2024-05-15T09:55:00Z">
          <w:r w:rsidR="00936DED" w:rsidRPr="00410C36" w:rsidDel="00E66362">
            <w:rPr>
              <w:highlight w:val="blue"/>
              <w:rPrChange w:id="886" w:author="Samane Shahpouri" w:date="2024-05-15T11:50:00Z" w16du:dateUtc="2024-05-15T09:50:00Z">
                <w:rPr/>
              </w:rPrChange>
            </w:rPr>
            <w:delText>zing AC and arti</w:delText>
          </w:r>
        </w:del>
      </w:ins>
      <w:del w:id="887" w:author="Samane Shahpouri" w:date="2024-05-15T11:55:00Z" w16du:dateUtc="2024-05-15T09:55:00Z">
        <w:r w:rsidR="00A25658" w:rsidRPr="00410C36" w:rsidDel="00E66362">
          <w:rPr>
            <w:highlight w:val="blue"/>
            <w:rPrChange w:id="888" w:author="Samane Shahpouri" w:date="2024-05-15T11:50:00Z" w16du:dateUtc="2024-05-15T09:50:00Z">
              <w:rPr/>
            </w:rPrChange>
          </w:rPr>
          <w:delText>fact</w:delText>
        </w:r>
        <w:r w:rsidRPr="00410C36" w:rsidDel="00E66362">
          <w:rPr>
            <w:highlight w:val="blue"/>
            <w:rPrChange w:id="889" w:author="Samane Shahpouri" w:date="2024-05-15T11:50:00Z" w16du:dateUtc="2024-05-15T09:50:00Z">
              <w:rPr/>
            </w:rPrChange>
          </w:rPr>
          <w:delText xml:space="preserve"> reduction </w:delText>
        </w:r>
      </w:del>
      <w:customXmlDelRangeStart w:id="890" w:author="Samane Shahpouri" w:date="2024-05-15T11:55:00Z"/>
      <w:sdt>
        <w:sdtPr>
          <w:rPr>
            <w:color w:val="000000"/>
            <w:highlight w:val="blue"/>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customXmlDelRangeEnd w:id="890"/>
          <w:del w:id="891" w:author="Samane Shahpouri" w:date="2024-05-15T11:55:00Z" w16du:dateUtc="2024-05-15T09:55:00Z">
            <w:r w:rsidR="005C650F" w:rsidRPr="00410C36" w:rsidDel="00E66362">
              <w:rPr>
                <w:color w:val="000000"/>
                <w:highlight w:val="blue"/>
                <w:rPrChange w:id="892" w:author="Samane Shahpouri" w:date="2024-05-15T11:50:00Z" w16du:dateUtc="2024-05-15T09:50:00Z">
                  <w:rPr>
                    <w:color w:val="000000"/>
                  </w:rPr>
                </w:rPrChange>
              </w:rPr>
              <w:delText>(52–57)</w:delText>
            </w:r>
          </w:del>
          <w:customXmlDelRangeStart w:id="893" w:author="Samane Shahpouri" w:date="2024-05-15T11:55:00Z"/>
        </w:sdtContent>
      </w:sdt>
      <w:customXmlDelRangeEnd w:id="893"/>
      <w:del w:id="894" w:author="Samane Shahpouri" w:date="2024-05-15T11:55:00Z" w16du:dateUtc="2024-05-15T09:55:00Z">
        <w:r w:rsidR="00A25658" w:rsidRPr="004B1358" w:rsidDel="00E66362">
          <w:rPr>
            <w:highlight w:val="yellow"/>
            <w:rPrChange w:id="895" w:author="Samane Shahpouri" w:date="2024-05-15T07:47:00Z" w16du:dateUtc="2024-05-15T05:47:00Z">
              <w:rPr/>
            </w:rPrChange>
          </w:rPr>
          <w:delText>.</w:delText>
        </w:r>
        <w:r w:rsidRPr="00FF211F" w:rsidDel="00E66362">
          <w:delText xml:space="preserve"> </w:delText>
        </w:r>
      </w:del>
      <w:ins w:id="896" w:author="Samane Shahpouri" w:date="2024-05-15T07:47:00Z" w16du:dateUtc="2024-05-15T05:47:00Z">
        <w:r w:rsidR="004B1358">
          <w:t xml:space="preserve">Some </w:t>
        </w:r>
      </w:ins>
      <w:del w:id="897" w:author="Samane Shahpouri" w:date="2024-05-15T07:48:00Z" w16du:dateUtc="2024-05-15T05:48:00Z">
        <w:r w:rsidRPr="00FF211F" w:rsidDel="004B1358">
          <w:delText>DL</w:delText>
        </w:r>
      </w:del>
      <w:ins w:id="898" w:author="Samane Shahpouri" w:date="2024-05-15T07:48:00Z" w16du:dateUtc="2024-05-15T05:48:00Z">
        <w:r w:rsidR="004B1358">
          <w:t>Deep Learning</w:t>
        </w:r>
      </w:ins>
      <w:r w:rsidRPr="00FF211F">
        <w:t xml:space="preserve">-based methods have been developed </w:t>
      </w:r>
      <w:del w:id="899" w:author="Samane Shahpouri" w:date="2024-05-15T07:48:00Z" w16du:dateUtc="2024-05-15T05:48:00Z">
        <w:r w:rsidRPr="00FF211F" w:rsidDel="004B1358">
          <w:delText>for a variety of applications, includin</w:delText>
        </w:r>
      </w:del>
      <w:ins w:id="900" w:author="Samane Shahpouri" w:date="2024-05-15T07:48:00Z" w16du:dateUtc="2024-05-15T05:48:00Z">
        <w:r w:rsidR="004B1358">
          <w:t xml:space="preserve">to generate </w:t>
        </w:r>
      </w:ins>
      <w:del w:id="901" w:author="Samane Shahpouri" w:date="2024-05-15T07:48:00Z" w16du:dateUtc="2024-05-15T05:48:00Z">
        <w:r w:rsidRPr="00FF211F" w:rsidDel="004B1358">
          <w:delText>g</w:delText>
        </w:r>
      </w:del>
      <w:r w:rsidRPr="00FF211F">
        <w:t xml:space="preserve"> the synthesis of pseudo-CT images from MRI or uncorrected PET data, prediction of scatter maps from emission data</w:t>
      </w:r>
      <w:r w:rsidR="00207303" w:rsidRPr="00FF211F">
        <w:t xml:space="preserve"> </w:t>
      </w:r>
      <w:sdt>
        <w:sdtPr>
          <w:rPr>
            <w:color w:val="000000"/>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5C650F" w:rsidRPr="00FF211F">
            <w:rPr>
              <w:color w:val="000000"/>
            </w:rPr>
            <w:t>(36,39,58–61)</w:t>
          </w:r>
        </w:sdtContent>
      </w:sdt>
      <w:r w:rsidR="00A25658" w:rsidRPr="00FF211F">
        <w:t>,</w:t>
      </w:r>
      <w:r w:rsidRPr="00FF211F">
        <w:t xml:space="preserve"> </w:t>
      </w:r>
      <w:del w:id="902" w:author="Samane Shahpouri" w:date="2024-05-15T07:49:00Z" w16du:dateUtc="2024-05-15T05:49:00Z">
        <w:r w:rsidRPr="00FF211F" w:rsidDel="004B1358">
          <w:delText xml:space="preserve">and </w:delText>
        </w:r>
      </w:del>
      <w:ins w:id="903" w:author="Samane Shahpouri" w:date="2024-05-15T07:49:00Z" w16du:dateUtc="2024-05-15T05:49:00Z">
        <w:r w:rsidR="004B1358">
          <w:t>while other</w:t>
        </w:r>
      </w:ins>
      <w:ins w:id="904" w:author="Samane Shahpouri" w:date="2024-05-15T07:50:00Z" w16du:dateUtc="2024-05-15T05:50:00Z">
        <w:r w:rsidR="004B1358">
          <w:t xml:space="preserve"> research focus on</w:t>
        </w:r>
      </w:ins>
      <w:ins w:id="905" w:author="Samane Shahpouri" w:date="2024-05-15T07:49:00Z" w16du:dateUtc="2024-05-15T05:49:00Z">
        <w:r w:rsidR="004B1358" w:rsidRPr="00FF211F">
          <w:t xml:space="preserve"> </w:t>
        </w:r>
      </w:ins>
      <w:r w:rsidRPr="00FF211F">
        <w:t xml:space="preserve">direct generation of ASC PET images from </w:t>
      </w:r>
      <w:ins w:id="906" w:author="Samane Shahpouri" w:date="2024-05-15T07:50:00Z" w16du:dateUtc="2024-05-15T05:50:00Z">
        <w:r w:rsidR="004B1358" w:rsidRPr="004B1358">
          <w:t>non-attenuation</w:t>
        </w:r>
      </w:ins>
      <w:ins w:id="907" w:author="Samane Shahpouri" w:date="2024-05-15T07:51:00Z" w16du:dateUtc="2024-05-15T05:51:00Z">
        <w:r w:rsidR="004B1358">
          <w:t>-scatter-</w:t>
        </w:r>
      </w:ins>
      <w:ins w:id="908" w:author="Samane Shahpouri" w:date="2024-05-15T07:50:00Z" w16du:dateUtc="2024-05-15T05:50:00Z">
        <w:r w:rsidR="004B1358" w:rsidRPr="004B1358">
          <w:t xml:space="preserve">correction (NAC) </w:t>
        </w:r>
      </w:ins>
      <w:del w:id="909" w:author="Samane Shahpouri" w:date="2024-05-15T07:50:00Z" w16du:dateUtc="2024-05-15T05:50:00Z">
        <w:r w:rsidR="00207303" w:rsidRPr="00FF211F" w:rsidDel="004B1358">
          <w:delText>uncorrected</w:delText>
        </w:r>
      </w:del>
      <w:r w:rsidR="00207303" w:rsidRPr="00FF211F">
        <w:t xml:space="preserve"> </w:t>
      </w:r>
      <w:ins w:id="910" w:author="Samane Shahpouri" w:date="2024-05-15T07:51:00Z" w16du:dateUtc="2024-05-15T05:51:00Z">
        <w:r w:rsidR="004B1358">
          <w:t xml:space="preserve">as </w:t>
        </w:r>
      </w:ins>
      <w:r w:rsidRPr="00FF211F">
        <w:t>inputs</w:t>
      </w:r>
      <w:ins w:id="911" w:author="Samane Shahpouri" w:date="2024-05-15T07:51:00Z" w16du:dateUtc="2024-05-15T05:51:00Z">
        <w:r w:rsidR="004B1358">
          <w:t xml:space="preserve"> to predict ASC-PET images directly</w:t>
        </w:r>
      </w:ins>
      <w:r w:rsidRPr="00FF211F">
        <w:t xml:space="preserve"> </w:t>
      </w:r>
      <w:sdt>
        <w:sdtPr>
          <w:rPr>
            <w:color w:val="000000"/>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5C650F" w:rsidRPr="00FF211F">
            <w:rPr>
              <w:color w:val="000000"/>
            </w:rPr>
            <w:t>(53,57,62)</w:t>
          </w:r>
        </w:sdtContent>
      </w:sdt>
      <w:r w:rsidR="00A25658" w:rsidRPr="00FF211F">
        <w:t>.</w:t>
      </w:r>
      <w:r w:rsidRPr="00FF211F">
        <w:t xml:space="preserve"> </w:t>
      </w:r>
    </w:p>
    <w:p w14:paraId="11480B92" w14:textId="0839CF90" w:rsidR="00D7619F" w:rsidRDefault="004B1358">
      <w:pPr>
        <w:rPr>
          <w:ins w:id="912" w:author="Samane Shahpouri" w:date="2024-05-15T08:09:00Z" w16du:dateUtc="2024-05-15T06:09:00Z"/>
        </w:rPr>
      </w:pPr>
      <w:ins w:id="913" w:author="Samane Shahpouri" w:date="2024-05-15T07:52:00Z" w16du:dateUtc="2024-05-15T05:52:00Z">
        <w:r>
          <w:t xml:space="preserve">The direct image to image translation </w:t>
        </w:r>
      </w:ins>
      <w:ins w:id="914" w:author="Samane Shahpouri" w:date="2024-05-15T08:02:00Z" w16du:dateUtc="2024-05-15T06:02:00Z">
        <w:r w:rsidR="000C2465" w:rsidRPr="000C2465">
          <w:rPr>
            <w:highlight w:val="magenta"/>
            <w:rPrChange w:id="915" w:author="Samane Shahpouri" w:date="2024-05-15T08:03:00Z" w16du:dateUtc="2024-05-15T06:03:00Z">
              <w:rPr/>
            </w:rPrChange>
          </w:rPr>
          <w:t>(or transformation???</w:t>
        </w:r>
        <w:r w:rsidR="000C2465">
          <w:t>)</w:t>
        </w:r>
      </w:ins>
      <w:ins w:id="916" w:author="Samane Shahpouri" w:date="2024-05-15T08:03:00Z" w16du:dateUtc="2024-05-15T06:03:00Z">
        <w:r w:rsidR="000C2465">
          <w:t xml:space="preserve"> </w:t>
        </w:r>
      </w:ins>
      <w:ins w:id="917" w:author="Samane Shahpouri" w:date="2024-05-15T07:52:00Z" w16du:dateUtc="2024-05-15T05:52:00Z">
        <w:r>
          <w:t>technique</w:t>
        </w:r>
      </w:ins>
      <w:ins w:id="918" w:author="Samane Shahpouri" w:date="2024-05-15T07:53:00Z" w16du:dateUtc="2024-05-15T05:53:00Z">
        <w:r>
          <w:t xml:space="preserve">, not only </w:t>
        </w:r>
      </w:ins>
      <w:del w:id="919" w:author="Samane Shahpouri" w:date="2024-05-15T07:53:00Z" w16du:dateUtc="2024-05-15T05:53:00Z">
        <w:r w:rsidR="00D7619F" w:rsidRPr="00FF211F" w:rsidDel="004B1358">
          <w:delText xml:space="preserve">These advancements not only demonstrate the vast potential of DL in enhancing the safety and efficacy of PET imaging but also </w:delText>
        </w:r>
      </w:del>
      <w:r w:rsidR="00D7619F" w:rsidRPr="00FF211F">
        <w:t xml:space="preserve">highlight </w:t>
      </w:r>
      <w:del w:id="920" w:author="Samane Shahpouri" w:date="2024-05-15T07:54:00Z" w16du:dateUtc="2024-05-15T05:54:00Z">
        <w:r w:rsidR="00D7619F" w:rsidRPr="00FF211F" w:rsidDel="004B1358">
          <w:delText xml:space="preserve">its </w:delText>
        </w:r>
      </w:del>
      <w:ins w:id="921" w:author="Samane Shahpouri" w:date="2024-05-15T07:54:00Z" w16du:dateUtc="2024-05-15T05:54:00Z">
        <w:r>
          <w:t>the</w:t>
        </w:r>
        <w:r w:rsidRPr="00FF211F">
          <w:t xml:space="preserve"> </w:t>
        </w:r>
      </w:ins>
      <w:del w:id="922" w:author="Samane Shahpouri" w:date="2024-05-15T07:57:00Z" w16du:dateUtc="2024-05-15T05:57:00Z">
        <w:r w:rsidR="00D7619F" w:rsidRPr="00FF211F" w:rsidDel="004B1358">
          <w:delText xml:space="preserve">capability </w:delText>
        </w:r>
      </w:del>
      <w:ins w:id="923" w:author="Samane Shahpouri" w:date="2024-05-15T07:57:00Z" w16du:dateUtc="2024-05-15T05:57:00Z">
        <w:r w:rsidRPr="00FF211F">
          <w:t>capabilit</w:t>
        </w:r>
        <w:r>
          <w:t>ies</w:t>
        </w:r>
        <w:r w:rsidRPr="00FF211F">
          <w:t xml:space="preserve"> </w:t>
        </w:r>
      </w:ins>
      <w:ins w:id="924" w:author="Samane Shahpouri" w:date="2024-05-15T07:54:00Z" w16du:dateUtc="2024-05-15T05:54:00Z">
        <w:r>
          <w:t xml:space="preserve">of deep learning models </w:t>
        </w:r>
      </w:ins>
      <w:del w:id="925" w:author="Samane Shahpouri" w:date="2024-05-15T07:57:00Z" w16du:dateUtc="2024-05-15T05:57:00Z">
        <w:r w:rsidR="00D7619F" w:rsidRPr="00FF211F" w:rsidDel="004B1358">
          <w:delText xml:space="preserve">to </w:delText>
        </w:r>
      </w:del>
      <w:ins w:id="926" w:author="Samane Shahpouri" w:date="2024-05-15T07:57:00Z" w16du:dateUtc="2024-05-15T05:57:00Z">
        <w:r>
          <w:t>in ASC without CT</w:t>
        </w:r>
        <w:r w:rsidRPr="00FF211F">
          <w:t xml:space="preserve"> </w:t>
        </w:r>
      </w:ins>
      <w:del w:id="927" w:author="Samane Shahpouri" w:date="2024-05-15T07:54:00Z" w16du:dateUtc="2024-05-15T05:54:00Z">
        <w:r w:rsidR="00D7619F" w:rsidRPr="00FF211F" w:rsidDel="004B1358">
          <w:delText>improve image quality significantly</w:delText>
        </w:r>
      </w:del>
      <w:ins w:id="928" w:author="Samane Shahpouri" w:date="2024-05-15T07:54:00Z" w16du:dateUtc="2024-05-15T05:54:00Z">
        <w:r>
          <w:t xml:space="preserve">, but also </w:t>
        </w:r>
      </w:ins>
      <w:ins w:id="929" w:author="Samane Shahpouri" w:date="2024-05-15T07:57:00Z" w16du:dateUtc="2024-05-15T05:57:00Z">
        <w:r w:rsidR="000C2465">
          <w:t xml:space="preserve">possesses the ability to </w:t>
        </w:r>
      </w:ins>
      <w:ins w:id="930" w:author="Samane Shahpouri" w:date="2024-05-15T07:58:00Z" w16du:dateUtc="2024-05-15T05:58:00Z">
        <w:r w:rsidR="000C2465">
          <w:t xml:space="preserve">accurately detect and correct artifacts </w:t>
        </w:r>
      </w:ins>
      <w:del w:id="931" w:author="Samane Shahpouri" w:date="2024-05-15T07:54:00Z" w16du:dateUtc="2024-05-15T05:54:00Z">
        <w:r w:rsidR="00D7619F" w:rsidRPr="00FF211F" w:rsidDel="004B1358">
          <w:delText xml:space="preserve"> and </w:delText>
        </w:r>
      </w:del>
      <w:ins w:id="932" w:author="Samane Shahpouri" w:date="2024-05-15T07:58:00Z" w16du:dateUtc="2024-05-15T05:58:00Z">
        <w:r w:rsidR="000C2465">
          <w:t>in PET</w:t>
        </w:r>
      </w:ins>
      <w:ins w:id="933" w:author="Samane Shahpouri" w:date="2024-05-15T07:59:00Z" w16du:dateUtc="2024-05-15T05:59:00Z">
        <w:r w:rsidR="000C2465">
          <w:t xml:space="preserve"> images </w:t>
        </w:r>
      </w:ins>
      <w:del w:id="934" w:author="Samane Shahpouri" w:date="2024-05-15T07:58:00Z" w16du:dateUtc="2024-05-15T05:58:00Z">
        <w:r w:rsidR="00D7619F" w:rsidRPr="00FF211F" w:rsidDel="000C2465">
          <w:delText xml:space="preserve">reduce errors caused by metal </w:delText>
        </w:r>
        <w:r w:rsidR="00A25658" w:rsidRPr="00FF211F" w:rsidDel="000C2465">
          <w:delText>artefacts</w:delText>
        </w:r>
        <w:r w:rsidR="00D7619F" w:rsidRPr="00FF211F" w:rsidDel="000C2465">
          <w:delText xml:space="preserve"> </w:delText>
        </w:r>
      </w:del>
      <w:ins w:id="935" w:author="Isaac Shiri Lord" w:date="2024-05-12T18:32:00Z">
        <w:del w:id="936" w:author="Samane Shahpouri" w:date="2024-05-15T07:58:00Z" w16du:dateUtc="2024-05-15T05:58:00Z">
          <w:r w:rsidR="00936DED" w:rsidRPr="00FF211F" w:rsidDel="000C2465">
            <w:delText xml:space="preserve">artifacts </w:delText>
          </w:r>
        </w:del>
      </w:ins>
      <w:del w:id="937" w:author="Samane Shahpouri" w:date="2024-05-15T07:58:00Z" w16du:dateUtc="2024-05-15T05:58:00Z">
        <w:r w:rsidR="00D7619F" w:rsidRPr="00FF211F" w:rsidDel="000C2465">
          <w:delText xml:space="preserve">and truncation effects in both PET/CT and PET/MRI modalities </w:delText>
        </w:r>
      </w:del>
      <w:sdt>
        <w:sdtPr>
          <w:rPr>
            <w:color w:val="000000"/>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5C650F" w:rsidRPr="00FF211F">
            <w:rPr>
              <w:color w:val="000000"/>
            </w:rPr>
            <w:t>(37,63)</w:t>
          </w:r>
        </w:sdtContent>
      </w:sdt>
      <w:r w:rsidR="00A25658" w:rsidRPr="00FF211F">
        <w:t>.</w:t>
      </w:r>
    </w:p>
    <w:p w14:paraId="385CFFB2" w14:textId="52952985" w:rsidR="001F4964" w:rsidDel="001F4964" w:rsidRDefault="001F4964">
      <w:pPr>
        <w:rPr>
          <w:del w:id="938" w:author="Samane Shahpouri" w:date="2024-05-15T08:15:00Z" w16du:dateUtc="2024-05-15T06:15:00Z"/>
        </w:rPr>
      </w:pPr>
      <w:ins w:id="939" w:author="Samane Shahpouri" w:date="2024-05-15T08:15:00Z" w16du:dateUtc="2024-05-15T06:15:00Z">
        <w:r w:rsidRPr="001F4964">
          <w:t>A critical question facing researchers today is the practical applicability of these models in clinical environments. Due to differences in spatial resolution</w:t>
        </w:r>
        <w:r>
          <w:t xml:space="preserve">, </w:t>
        </w:r>
        <w:r w:rsidRPr="001F4964">
          <w:t>sensitivity</w:t>
        </w:r>
      </w:ins>
      <w:ins w:id="940" w:author="Samane Shahpouri" w:date="2024-05-15T09:24:00Z" w16du:dateUtc="2024-05-15T07:24:00Z">
        <w:r w:rsidR="009D6F4F">
          <w:t xml:space="preserve">, </w:t>
        </w:r>
      </w:ins>
      <w:ins w:id="941" w:author="Samane Shahpouri" w:date="2024-05-15T08:15:00Z" w16du:dateUtc="2024-05-15T06:15:00Z">
        <w:r>
          <w:t>techni</w:t>
        </w:r>
      </w:ins>
      <w:ins w:id="942" w:author="Samane Shahpouri" w:date="2024-05-15T08:16:00Z" w16du:dateUtc="2024-05-15T06:16:00Z">
        <w:r>
          <w:t xml:space="preserve">cal </w:t>
        </w:r>
      </w:ins>
      <w:ins w:id="943" w:author="Samane Shahpouri" w:date="2024-05-15T09:24:00Z" w16du:dateUtc="2024-05-15T07:24:00Z">
        <w:r w:rsidR="009D6F4F">
          <w:t>information</w:t>
        </w:r>
      </w:ins>
      <w:ins w:id="944" w:author="Samane Shahpouri" w:date="2024-05-15T08:16:00Z" w16du:dateUtc="2024-05-15T06:16:00Z">
        <w:r>
          <w:t xml:space="preserve"> </w:t>
        </w:r>
      </w:ins>
      <w:ins w:id="945" w:author="Samane Shahpouri" w:date="2024-05-15T08:15:00Z" w16du:dateUtc="2024-05-15T06:15:00Z">
        <w:r w:rsidRPr="001F4964">
          <w:t>among scanners</w:t>
        </w:r>
      </w:ins>
      <w:ins w:id="946" w:author="Samane Shahpouri" w:date="2024-05-15T09:23:00Z" w16du:dateUtc="2024-05-15T07:23:00Z">
        <w:r w:rsidR="009D6F4F">
          <w:t xml:space="preserve"> </w:t>
        </w:r>
      </w:ins>
      <w:ins w:id="947" w:author="Samane Shahpouri" w:date="2024-05-15T09:25:00Z" w16du:dateUtc="2024-05-15T07:25:00Z">
        <w:r w:rsidR="009D6F4F">
          <w:t>and</w:t>
        </w:r>
      </w:ins>
      <w:ins w:id="948" w:author="Samane Shahpouri" w:date="2024-05-15T09:24:00Z" w16du:dateUtc="2024-05-15T07:24:00Z">
        <w:r w:rsidR="009D6F4F">
          <w:t xml:space="preserve"> </w:t>
        </w:r>
      </w:ins>
      <w:ins w:id="949" w:author="Samane Shahpouri" w:date="2024-05-15T09:23:00Z" w16du:dateUtc="2024-05-15T07:23:00Z">
        <w:r w:rsidR="009D6F4F">
          <w:t xml:space="preserve">variation of </w:t>
        </w:r>
      </w:ins>
      <w:ins w:id="950" w:author="Samane Shahpouri" w:date="2024-05-15T09:24:00Z" w16du:dateUtc="2024-05-15T07:24:00Z">
        <w:r w:rsidR="009D6F4F">
          <w:t>radiotracer biodistribution in</w:t>
        </w:r>
      </w:ins>
      <w:ins w:id="951" w:author="Samane Shahpouri" w:date="2024-05-15T09:23:00Z" w16du:dateUtc="2024-05-15T07:23:00Z">
        <w:r w:rsidR="009D6F4F">
          <w:t xml:space="preserve"> body, </w:t>
        </w:r>
      </w:ins>
      <w:ins w:id="952" w:author="Samane Shahpouri" w:date="2024-05-15T08:15:00Z" w16du:dateUtc="2024-05-15T06:15:00Z">
        <w:r w:rsidRPr="001F4964">
          <w:t xml:space="preserve">a model optimized for data from one specific scanner may not perform effectively under different condition or other equipment. Moreover, not all medical </w:t>
        </w:r>
        <w:proofErr w:type="spellStart"/>
        <w:r w:rsidRPr="001F4964">
          <w:t>centers</w:t>
        </w:r>
        <w:proofErr w:type="spellEnd"/>
        <w:r w:rsidRPr="001F4964">
          <w:t xml:space="preserve"> are equipped to </w:t>
        </w:r>
      </w:ins>
      <w:ins w:id="953" w:author="Samane Shahpouri" w:date="2024-05-15T08:54:00Z" w16du:dateUtc="2024-05-15T06:54:00Z">
        <w:r w:rsidR="004B659E">
          <w:t xml:space="preserve">a </w:t>
        </w:r>
        <w:r w:rsidR="004B659E" w:rsidRPr="001F4964">
          <w:t>dedicated</w:t>
        </w:r>
      </w:ins>
      <w:ins w:id="954" w:author="Samane Shahpouri" w:date="2024-05-15T08:15:00Z" w16du:dateUtc="2024-05-15T06:15:00Z">
        <w:r w:rsidRPr="001F4964">
          <w:t xml:space="preserve"> artificial intelligence</w:t>
        </w:r>
      </w:ins>
      <w:ins w:id="955" w:author="Samane Shahpouri" w:date="2024-05-15T08:53:00Z" w16du:dateUtc="2024-05-15T06:53:00Z">
        <w:r w:rsidR="004B659E">
          <w:t xml:space="preserve"> team</w:t>
        </w:r>
      </w:ins>
      <w:ins w:id="956" w:author="Samane Shahpouri" w:date="2024-05-15T08:55:00Z" w16du:dateUtc="2024-05-15T06:55:00Z">
        <w:r w:rsidR="004B659E">
          <w:t xml:space="preserve">, or even </w:t>
        </w:r>
      </w:ins>
      <w:ins w:id="957" w:author="Samane Shahpouri" w:date="2024-05-15T08:56:00Z" w16du:dateUtc="2024-05-15T06:56:00Z">
        <w:r w:rsidR="004B659E">
          <w:t>restricted in data sharing by ethical and regulatory considerations</w:t>
        </w:r>
      </w:ins>
      <w:ins w:id="958" w:author="Samane Shahpouri" w:date="2024-05-15T08:57:00Z" w16du:dateUtc="2024-05-15T06:57:00Z">
        <w:r w:rsidR="004B659E">
          <w:t xml:space="preserve">. </w:t>
        </w:r>
      </w:ins>
    </w:p>
    <w:p w14:paraId="67912811" w14:textId="77777777" w:rsidR="001F4964" w:rsidRDefault="001F4964">
      <w:pPr>
        <w:rPr>
          <w:ins w:id="959" w:author="Samane Shahpouri" w:date="2024-05-15T08:15:00Z" w16du:dateUtc="2024-05-15T06:15:00Z"/>
        </w:rPr>
      </w:pPr>
    </w:p>
    <w:p w14:paraId="13F0A7E6" w14:textId="77EEDCF3" w:rsidR="00D7619F" w:rsidRPr="00FF211F" w:rsidDel="00E66362" w:rsidRDefault="00D7619F">
      <w:pPr>
        <w:rPr>
          <w:del w:id="960" w:author="Samane Shahpouri" w:date="2024-05-15T11:55:00Z" w16du:dateUtc="2024-05-15T09:55:00Z"/>
        </w:rPr>
        <w:pPrChange w:id="961" w:author="Samane Shahpouri" w:date="2024-05-13T08:52:00Z" w16du:dateUtc="2024-05-13T06:52:00Z">
          <w:pPr>
            <w:jc w:val="both"/>
          </w:pPr>
        </w:pPrChange>
      </w:pPr>
      <w:del w:id="962" w:author="Samane Shahpouri" w:date="2024-05-15T11:55:00Z" w16du:dateUtc="2024-05-15T09:55:00Z">
        <w:r w:rsidRPr="00410C36" w:rsidDel="00E66362">
          <w:rPr>
            <w:highlight w:val="blue"/>
            <w:rPrChange w:id="963" w:author="Samane Shahpouri" w:date="2024-05-15T11:53:00Z" w16du:dateUtc="2024-05-15T09:53:00Z">
              <w:rPr/>
            </w:rPrChange>
          </w:rPr>
          <w:delText xml:space="preserve">Deep learning presents a promising paradigm capable of transcending traditional challenges in PET imaging, such as the activity-attenuation crosstalk and the noise inherent in the imaging process </w:delText>
        </w:r>
      </w:del>
      <w:customXmlDelRangeStart w:id="964" w:author="Samane Shahpouri" w:date="2024-05-15T11:55:00Z"/>
      <w:sdt>
        <w:sdtPr>
          <w:rPr>
            <w:color w:val="000000"/>
            <w:highlight w:val="blue"/>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customXmlDelRangeEnd w:id="964"/>
          <w:del w:id="965" w:author="Samane Shahpouri" w:date="2024-05-15T11:55:00Z" w16du:dateUtc="2024-05-15T09:55:00Z">
            <w:r w:rsidR="005C650F" w:rsidRPr="00410C36" w:rsidDel="00E66362">
              <w:rPr>
                <w:color w:val="000000"/>
                <w:highlight w:val="blue"/>
                <w:rPrChange w:id="966" w:author="Samane Shahpouri" w:date="2024-05-15T11:53:00Z" w16du:dateUtc="2024-05-15T09:53:00Z">
                  <w:rPr>
                    <w:color w:val="000000"/>
                  </w:rPr>
                </w:rPrChange>
              </w:rPr>
              <w:delText>(36,55)</w:delText>
            </w:r>
          </w:del>
          <w:customXmlDelRangeStart w:id="967" w:author="Samane Shahpouri" w:date="2024-05-15T11:55:00Z"/>
        </w:sdtContent>
      </w:sdt>
      <w:customXmlDelRangeEnd w:id="967"/>
      <w:del w:id="968" w:author="Samane Shahpouri" w:date="2024-05-15T11:55:00Z" w16du:dateUtc="2024-05-15T09:55:00Z">
        <w:r w:rsidR="00A25658" w:rsidRPr="00410C36" w:rsidDel="00E66362">
          <w:rPr>
            <w:highlight w:val="blue"/>
            <w:rPrChange w:id="969" w:author="Samane Shahpouri" w:date="2024-05-15T11:53:00Z" w16du:dateUtc="2024-05-15T09:53:00Z">
              <w:rPr/>
            </w:rPrChange>
          </w:rPr>
          <w:delText>.</w:delText>
        </w:r>
        <w:r w:rsidRPr="00410C36" w:rsidDel="00E66362">
          <w:rPr>
            <w:highlight w:val="blue"/>
            <w:rPrChange w:id="970" w:author="Samane Shahpouri" w:date="2024-05-15T11:53:00Z" w16du:dateUtc="2024-05-15T09:53:00Z">
              <w:rPr/>
            </w:rPrChange>
          </w:rPr>
          <w:delText xml:space="preserve"> However, the success of DL critically hinges on its adaptability to the dynamic nature of PET tracers, particularly </w:delText>
        </w:r>
        <w:r w:rsidR="00324D4F" w:rsidRPr="00410C36" w:rsidDel="00E66362">
          <w:rPr>
            <w:highlight w:val="blue"/>
            <w:vertAlign w:val="superscript"/>
            <w:rPrChange w:id="971" w:author="Samane Shahpouri" w:date="2024-05-15T11:53:00Z" w16du:dateUtc="2024-05-15T09:53:00Z">
              <w:rPr>
                <w:vertAlign w:val="superscript"/>
              </w:rPr>
            </w:rPrChange>
          </w:rPr>
          <w:delText>68</w:delText>
        </w:r>
        <w:r w:rsidRPr="00410C36" w:rsidDel="00E66362">
          <w:rPr>
            <w:highlight w:val="blue"/>
            <w:rPrChange w:id="972" w:author="Samane Shahpouri" w:date="2024-05-15T11:53:00Z" w16du:dateUtc="2024-05-15T09:53:00Z">
              <w:rPr/>
            </w:rPrChange>
          </w:rPr>
          <w:delText xml:space="preserve">Ga, and the variability across imaging platforms. This includes </w:delText>
        </w:r>
        <w:r w:rsidR="00A25658" w:rsidRPr="00410C36" w:rsidDel="00E66362">
          <w:rPr>
            <w:highlight w:val="blue"/>
            <w:rPrChange w:id="973" w:author="Samane Shahpouri" w:date="2024-05-15T11:53:00Z" w16du:dateUtc="2024-05-15T09:53:00Z">
              <w:rPr/>
            </w:rPrChange>
          </w:rPr>
          <w:delText>dealing with differences in scanners, creating new</w:delText>
        </w:r>
        <w:r w:rsidRPr="00410C36" w:rsidDel="00E66362">
          <w:rPr>
            <w:highlight w:val="blue"/>
            <w:rPrChange w:id="974" w:author="Samane Shahpouri" w:date="2024-05-15T11:53:00Z" w16du:dateUtc="2024-05-15T09:53:00Z">
              <w:rPr/>
            </w:rPrChange>
          </w:rPr>
          <w:delText xml:space="preserve"> tracers </w:delText>
        </w:r>
        <w:r w:rsidR="00A25658" w:rsidRPr="00410C36" w:rsidDel="00E66362">
          <w:rPr>
            <w:highlight w:val="blue"/>
            <w:rPrChange w:id="975" w:author="Samane Shahpouri" w:date="2024-05-15T11:53:00Z" w16du:dateUtc="2024-05-15T09:53:00Z">
              <w:rPr/>
            </w:rPrChange>
          </w:rPr>
          <w:delText>that have specific</w:delText>
        </w:r>
        <w:r w:rsidRPr="00410C36" w:rsidDel="00E66362">
          <w:rPr>
            <w:highlight w:val="blue"/>
            <w:rPrChange w:id="976" w:author="Samane Shahpouri" w:date="2024-05-15T11:53:00Z" w16du:dateUtc="2024-05-15T09:53:00Z">
              <w:rPr/>
            </w:rPrChange>
          </w:rPr>
          <w:delText xml:space="preserve"> biodistributions, and the </w:delText>
        </w:r>
        <w:r w:rsidR="00A25658" w:rsidRPr="00410C36" w:rsidDel="00E66362">
          <w:rPr>
            <w:highlight w:val="blue"/>
            <w:rPrChange w:id="977" w:author="Samane Shahpouri" w:date="2024-05-15T11:53:00Z" w16du:dateUtc="2024-05-15T09:53:00Z">
              <w:rPr/>
            </w:rPrChange>
          </w:rPr>
          <w:delText>fact that</w:delText>
        </w:r>
      </w:del>
      <w:ins w:id="978" w:author="Isaac Shiri Lord" w:date="2024-05-12T18:32:00Z">
        <w:del w:id="979" w:author="Samane Shahpouri" w:date="2024-05-15T11:55:00Z" w16du:dateUtc="2024-05-15T09:55:00Z">
          <w:r w:rsidR="00936DED" w:rsidRPr="00410C36" w:rsidDel="00E66362">
            <w:rPr>
              <w:highlight w:val="blue"/>
              <w:rPrChange w:id="980" w:author="Samane Shahpouri" w:date="2024-05-15T11:53:00Z" w16du:dateUtc="2024-05-15T09:53:00Z">
                <w:rPr/>
              </w:rPrChange>
            </w:rPr>
            <w:delText>with specific biodistributions, and</w:delText>
          </w:r>
        </w:del>
      </w:ins>
      <w:del w:id="981" w:author="Samane Shahpouri" w:date="2024-05-15T11:55:00Z" w16du:dateUtc="2024-05-15T09:55:00Z">
        <w:r w:rsidR="00A25658" w:rsidRPr="00410C36" w:rsidDel="00E66362">
          <w:rPr>
            <w:highlight w:val="blue"/>
            <w:rPrChange w:id="982" w:author="Samane Shahpouri" w:date="2024-05-15T11:53:00Z" w16du:dateUtc="2024-05-15T09:53:00Z">
              <w:rPr/>
            </w:rPrChange>
          </w:rPr>
          <w:delText xml:space="preserve"> </w:delText>
        </w:r>
        <w:r w:rsidRPr="00410C36" w:rsidDel="00E66362">
          <w:rPr>
            <w:highlight w:val="blue"/>
            <w:rPrChange w:id="983" w:author="Samane Shahpouri" w:date="2024-05-15T11:53:00Z" w16du:dateUtc="2024-05-15T09:53:00Z">
              <w:rPr/>
            </w:rPrChange>
          </w:rPr>
          <w:delText xml:space="preserve">PET imaging domains </w:delText>
        </w:r>
        <w:r w:rsidR="00A25658" w:rsidRPr="00410C36" w:rsidDel="00E66362">
          <w:rPr>
            <w:highlight w:val="blue"/>
            <w:rPrChange w:id="984" w:author="Samane Shahpouri" w:date="2024-05-15T11:53:00Z" w16du:dateUtc="2024-05-15T09:53:00Z">
              <w:rPr/>
            </w:rPrChange>
          </w:rPr>
          <w:delText xml:space="preserve">are naturally diverse </w:delText>
        </w:r>
      </w:del>
      <w:customXmlDelRangeStart w:id="985" w:author="Samane Shahpouri" w:date="2024-05-15T11:55:00Z"/>
      <w:sdt>
        <w:sdtPr>
          <w:rPr>
            <w:color w:val="000000"/>
            <w:highlight w:val="blue"/>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customXmlDelRangeEnd w:id="985"/>
          <w:del w:id="986" w:author="Samane Shahpouri" w:date="2024-05-15T11:55:00Z" w16du:dateUtc="2024-05-15T09:55:00Z">
            <w:r w:rsidR="005C650F" w:rsidRPr="00410C36" w:rsidDel="00E66362">
              <w:rPr>
                <w:color w:val="000000"/>
                <w:highlight w:val="blue"/>
                <w:rPrChange w:id="987" w:author="Samane Shahpouri" w:date="2024-05-15T11:53:00Z" w16du:dateUtc="2024-05-15T09:53:00Z">
                  <w:rPr>
                    <w:color w:val="000000"/>
                  </w:rPr>
                </w:rPrChange>
              </w:rPr>
              <w:delText>(35,64)</w:delText>
            </w:r>
          </w:del>
          <w:customXmlDelRangeStart w:id="988" w:author="Samane Shahpouri" w:date="2024-05-15T11:55:00Z"/>
        </w:sdtContent>
      </w:sdt>
      <w:customXmlDelRangeEnd w:id="988"/>
      <w:del w:id="989" w:author="Samane Shahpouri" w:date="2024-05-15T11:55:00Z" w16du:dateUtc="2024-05-15T09:55:00Z">
        <w:r w:rsidR="00A25658" w:rsidRPr="00410C36" w:rsidDel="00E66362">
          <w:rPr>
            <w:highlight w:val="blue"/>
            <w:rPrChange w:id="990" w:author="Samane Shahpouri" w:date="2024-05-15T11:53:00Z" w16du:dateUtc="2024-05-15T09:53:00Z">
              <w:rPr/>
            </w:rPrChange>
          </w:rPr>
          <w:delText>.</w:delText>
        </w:r>
        <w:r w:rsidR="00A25658" w:rsidRPr="00FF211F" w:rsidDel="00E66362">
          <w:delText xml:space="preserve"> </w:delText>
        </w:r>
      </w:del>
    </w:p>
    <w:p w14:paraId="1265DD74" w14:textId="45BD78AD" w:rsidR="00D7619F" w:rsidRPr="00FF211F" w:rsidRDefault="00D7619F">
      <w:pPr>
        <w:pPrChange w:id="991" w:author="Samane Shahpouri" w:date="2024-05-13T08:52:00Z" w16du:dateUtc="2024-05-13T06:52:00Z">
          <w:pPr>
            <w:jc w:val="both"/>
          </w:pPr>
        </w:pPrChange>
      </w:pPr>
      <w:del w:id="992" w:author="Samane Shahpouri" w:date="2024-05-15T09:19:00Z" w16du:dateUtc="2024-05-15T07:19:00Z">
        <w:r w:rsidRPr="00FF211F" w:rsidDel="009D6F4F">
          <w:delText>Furthermore, the</w:delText>
        </w:r>
      </w:del>
      <w:ins w:id="993" w:author="Samane Shahpouri" w:date="2024-05-15T09:19:00Z" w16du:dateUtc="2024-05-15T07:19:00Z">
        <w:r w:rsidR="009D6F4F">
          <w:t>F</w:t>
        </w:r>
      </w:ins>
      <w:del w:id="994" w:author="Samane Shahpouri" w:date="2024-05-15T09:19:00Z" w16du:dateUtc="2024-05-15T07:19:00Z">
        <w:r w:rsidRPr="00FF211F" w:rsidDel="009D6F4F">
          <w:delText xml:space="preserve"> use of f</w:delText>
        </w:r>
      </w:del>
      <w:r w:rsidRPr="00FF211F">
        <w:t xml:space="preserve">ederated learning (FL) addresses </w:t>
      </w:r>
      <w:del w:id="995" w:author="Samane Shahpouri" w:date="2024-05-15T09:19:00Z" w16du:dateUtc="2024-05-15T07:19:00Z">
        <w:r w:rsidRPr="00FF211F" w:rsidDel="009D6F4F">
          <w:delText xml:space="preserve">critical </w:delText>
        </w:r>
      </w:del>
      <w:ins w:id="996" w:author="Samane Shahpouri" w:date="2024-05-15T09:19:00Z" w16du:dateUtc="2024-05-15T07:19:00Z">
        <w:r w:rsidR="009D6F4F">
          <w:t>some</w:t>
        </w:r>
        <w:r w:rsidR="009D6F4F" w:rsidRPr="00FF211F">
          <w:t xml:space="preserve"> </w:t>
        </w:r>
      </w:ins>
      <w:r w:rsidRPr="00FF211F">
        <w:t>challenges such as data privacy and limited dataset sizes in medical imaging</w:t>
      </w:r>
      <w:ins w:id="997" w:author="Samane Shahpouri" w:date="2024-05-15T09:19:00Z" w16du:dateUtc="2024-05-15T07:19:00Z">
        <w:r w:rsidR="009D6F4F">
          <w:t xml:space="preserve"> </w:t>
        </w:r>
      </w:ins>
      <w:del w:id="998" w:author="Samane Shahpouri" w:date="2024-05-15T09:19:00Z" w16du:dateUtc="2024-05-15T07:19:00Z">
        <w:r w:rsidRPr="00FF211F" w:rsidDel="009D6F4F">
          <w:delText xml:space="preserve">. FL </w:delText>
        </w:r>
        <w:r w:rsidR="00A25658" w:rsidRPr="00FF211F" w:rsidDel="009D6F4F">
          <w:delText>lets</w:delText>
        </w:r>
        <w:r w:rsidRPr="00FF211F" w:rsidDel="009D6F4F">
          <w:delText xml:space="preserve"> DL models </w:delText>
        </w:r>
        <w:r w:rsidR="00A25658" w:rsidRPr="00FF211F" w:rsidDel="009D6F4F">
          <w:delText>be trained in different places</w:delText>
        </w:r>
        <w:r w:rsidRPr="00FF211F" w:rsidDel="009D6F4F">
          <w:delText xml:space="preserve"> without compromising data privacy</w:delText>
        </w:r>
        <w:r w:rsidR="00A25658" w:rsidRPr="00FF211F" w:rsidDel="009D6F4F">
          <w:delText>. This makes the models more stable</w:delText>
        </w:r>
        <w:r w:rsidRPr="00FF211F" w:rsidDel="009D6F4F">
          <w:delText xml:space="preserve"> and </w:delText>
        </w:r>
        <w:r w:rsidR="00A25658" w:rsidRPr="00FF211F" w:rsidDel="009D6F4F">
          <w:delText>able</w:delText>
        </w:r>
        <w:r w:rsidRPr="00FF211F" w:rsidDel="009D6F4F">
          <w:delText xml:space="preserve"> to </w:delText>
        </w:r>
        <w:r w:rsidR="00A25658" w:rsidRPr="00FF211F" w:rsidDel="009D6F4F">
          <w:delText>adapt to differences</w:delText>
        </w:r>
        <w:r w:rsidRPr="00FF211F" w:rsidDel="009D6F4F">
          <w:delText xml:space="preserve"> in data and imaging protocols </w:delText>
        </w:r>
      </w:del>
      <w:sdt>
        <w:sdtPr>
          <w:rPr>
            <w:color w:val="000000"/>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5C650F" w:rsidRPr="00FF211F">
            <w:rPr>
              <w:color w:val="000000"/>
            </w:rPr>
            <w:t>(11,12,42,65)</w:t>
          </w:r>
        </w:sdtContent>
      </w:sdt>
      <w:r w:rsidR="00A25658" w:rsidRPr="00FF211F">
        <w:t>.</w:t>
      </w:r>
      <w:r w:rsidRPr="00FF211F">
        <w:t xml:space="preserve"> </w:t>
      </w:r>
      <w:del w:id="999" w:author="Samane Shahpouri" w:date="2024-05-15T09:20:00Z" w16du:dateUtc="2024-05-15T07:20:00Z">
        <w:r w:rsidRPr="00FF211F" w:rsidDel="009D6F4F">
          <w:delText>This approach is invaluable in environments where data sharing is restricted by ethical and regulatory considerations.</w:delText>
        </w:r>
      </w:del>
    </w:p>
    <w:p w14:paraId="4BAB0077" w14:textId="2B61A9AA" w:rsidR="00A25658" w:rsidRDefault="00D7619F">
      <w:pPr>
        <w:rPr>
          <w:ins w:id="1000" w:author="Samane Shahpouri" w:date="2024-05-15T09:37:00Z" w16du:dateUtc="2024-05-15T07:37:00Z"/>
        </w:rPr>
      </w:pPr>
      <w:r w:rsidRPr="00FF211F">
        <w:t>Yet, the quest for</w:t>
      </w:r>
      <w:del w:id="1001" w:author="Samane Shahpouri" w:date="2024-05-15T09:35:00Z" w16du:dateUtc="2024-05-15T07:35:00Z">
        <w:r w:rsidRPr="00FF211F" w:rsidDel="00B351CA">
          <w:delText xml:space="preserve"> CT-free PET imaging avenues,</w:delText>
        </w:r>
      </w:del>
      <w:r w:rsidRPr="00FF211F">
        <w:t xml:space="preserve"> </w:t>
      </w:r>
      <w:del w:id="1002" w:author="Samane Shahpouri" w:date="2024-05-15T09:30:00Z" w16du:dateUtc="2024-05-15T07:30:00Z">
        <w:r w:rsidRPr="00FF211F" w:rsidDel="00B351CA">
          <w:delText xml:space="preserve">particularly beneficial in </w:delText>
        </w:r>
        <w:r w:rsidR="00A25658" w:rsidRPr="00FF211F" w:rsidDel="00B351CA">
          <w:delText>paediatric</w:delText>
        </w:r>
        <w:r w:rsidRPr="00FF211F" w:rsidDel="00B351CA">
          <w:delText xml:space="preserve"> scans, repetitive examinations, and pharmaceutical research, </w:delText>
        </w:r>
      </w:del>
      <w:del w:id="1003" w:author="Samane Shahpouri" w:date="2024-05-15T09:35:00Z" w16du:dateUtc="2024-05-15T07:35:00Z">
        <w:r w:rsidRPr="00FF211F" w:rsidDel="00B351CA">
          <w:delText xml:space="preserve">underscores the need for </w:delText>
        </w:r>
      </w:del>
      <w:r w:rsidRPr="00FF211F">
        <w:t>novel correction techniques</w:t>
      </w:r>
      <w:ins w:id="1004" w:author="Samane Shahpouri" w:date="2024-05-15T09:35:00Z" w16du:dateUtc="2024-05-15T07:35:00Z">
        <w:r w:rsidR="00B351CA" w:rsidRPr="00B351CA">
          <w:t xml:space="preserve"> </w:t>
        </w:r>
        <w:r w:rsidR="00B351CA">
          <w:t xml:space="preserve">in </w:t>
        </w:r>
        <w:r w:rsidR="00B351CA" w:rsidRPr="00FF211F">
          <w:t>CT-free PET imaging avenues</w:t>
        </w:r>
      </w:ins>
      <w:del w:id="1005" w:author="Samane Shahpouri" w:date="2024-05-15T09:30:00Z" w16du:dateUtc="2024-05-15T07:30:00Z">
        <w:r w:rsidRPr="00FF211F" w:rsidDel="00B351CA">
          <w:delText xml:space="preserve"> devoid of additional radiation risks. </w:delText>
        </w:r>
        <w:r w:rsidR="00A25658" w:rsidRPr="00FF211F" w:rsidDel="00B351CA">
          <w:delText>However, there are still some problems with how well</w:delText>
        </w:r>
        <w:r w:rsidRPr="00FF211F" w:rsidDel="00B351CA">
          <w:delText xml:space="preserve"> DL approaches </w:delText>
        </w:r>
        <w:r w:rsidR="00A25658" w:rsidRPr="00FF211F" w:rsidDel="00B351CA">
          <w:delText xml:space="preserve">work </w:delText>
        </w:r>
        <w:r w:rsidRPr="00FF211F" w:rsidDel="00B351CA">
          <w:delText>in PET imaging</w:delText>
        </w:r>
        <w:r w:rsidR="00A25658" w:rsidRPr="00FF211F" w:rsidDel="00B351CA">
          <w:delText>. This is why we need to create</w:delText>
        </w:r>
        <w:r w:rsidRPr="00FF211F" w:rsidDel="00B351CA">
          <w:delText xml:space="preserve"> a DL model that </w:delText>
        </w:r>
        <w:r w:rsidR="00A25658" w:rsidRPr="00FF211F" w:rsidDel="00B351CA">
          <w:delText>doesn't depend on the centre or</w:delText>
        </w:r>
        <w:r w:rsidRPr="00FF211F" w:rsidDel="00B351CA">
          <w:delText xml:space="preserve"> tracer</w:delText>
        </w:r>
        <w:r w:rsidR="00A25658" w:rsidRPr="00FF211F" w:rsidDel="00B351CA">
          <w:delText xml:space="preserve"> used, so it can be used</w:delText>
        </w:r>
        <w:r w:rsidRPr="00FF211F" w:rsidDel="00B351CA">
          <w:delText xml:space="preserve"> for </w:delText>
        </w:r>
        <w:r w:rsidR="00A25658" w:rsidRPr="00FF211F" w:rsidDel="00B351CA">
          <w:delText xml:space="preserve">all </w:delText>
        </w:r>
        <w:r w:rsidR="00CB446D" w:rsidRPr="00FF211F" w:rsidDel="00B351CA">
          <w:rPr>
            <w:vertAlign w:val="superscript"/>
          </w:rPr>
          <w:delText>68</w:delText>
        </w:r>
        <w:r w:rsidRPr="00FF211F" w:rsidDel="00B351CA">
          <w:delText>Ga-PET imaging</w:delText>
        </w:r>
        <w:r w:rsidR="00A25658" w:rsidRPr="00FF211F" w:rsidDel="00B351CA">
          <w:delText xml:space="preserve"> problems</w:delText>
        </w:r>
        <w:r w:rsidRPr="00FF211F" w:rsidDel="00B351CA">
          <w:delText>.</w:delText>
        </w:r>
        <w:r w:rsidR="00776360" w:rsidRPr="00FF211F" w:rsidDel="00B351CA">
          <w:delText xml:space="preserve"> </w:delText>
        </w:r>
        <w:r w:rsidRPr="00FF211F" w:rsidDel="00B351CA">
          <w:delText>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w:delText>
        </w:r>
      </w:del>
      <w:ins w:id="1006" w:author="Samane Shahpouri" w:date="2024-05-15T09:36:00Z" w16du:dateUtc="2024-05-15T07:36:00Z">
        <w:r w:rsidR="00B351CA">
          <w:t xml:space="preserve"> is needed </w:t>
        </w:r>
      </w:ins>
      <w:ins w:id="1007" w:author="Samane Shahpouri" w:date="2024-05-15T09:30:00Z" w16du:dateUtc="2024-05-15T07:30:00Z">
        <w:r w:rsidR="00B351CA">
          <w:t>to</w:t>
        </w:r>
      </w:ins>
      <w:del w:id="1008" w:author="Samane Shahpouri" w:date="2024-05-15T09:30:00Z" w16du:dateUtc="2024-05-15T07:30:00Z">
        <w:r w:rsidRPr="00FF211F" w:rsidDel="00B351CA">
          <w:delText>r</w:delText>
        </w:r>
      </w:del>
      <w:r w:rsidRPr="00FF211F">
        <w:t xml:space="preserve"> </w:t>
      </w:r>
      <w:del w:id="1009" w:author="Samane Shahpouri" w:date="2024-05-15T09:30:00Z" w16du:dateUtc="2024-05-15T07:30:00Z">
        <w:r w:rsidRPr="00FF211F" w:rsidDel="00B351CA">
          <w:delText xml:space="preserve">achieving </w:delText>
        </w:r>
      </w:del>
      <w:ins w:id="1010" w:author="Samane Shahpouri" w:date="2024-05-15T09:30:00Z" w16du:dateUtc="2024-05-15T07:30:00Z">
        <w:r w:rsidR="00B351CA" w:rsidRPr="00FF211F">
          <w:t>achiev</w:t>
        </w:r>
        <w:r w:rsidR="00B351CA">
          <w:t>e</w:t>
        </w:r>
        <w:r w:rsidR="00B351CA" w:rsidRPr="00FF211F">
          <w:t xml:space="preserve"> </w:t>
        </w:r>
      </w:ins>
      <w:r w:rsidRPr="00FF211F">
        <w:t xml:space="preserve">widespread clinical acceptance and enhancing the diagnostic capabilities of PET imaging </w:t>
      </w:r>
      <w:sdt>
        <w:sdtPr>
          <w:rPr>
            <w:color w:val="000000"/>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5C650F" w:rsidRPr="00FF211F">
            <w:rPr>
              <w:color w:val="000000"/>
            </w:rPr>
            <w:t>(52)</w:t>
          </w:r>
        </w:sdtContent>
      </w:sdt>
      <w:r w:rsidR="00A25658" w:rsidRPr="00FF211F">
        <w:t>.</w:t>
      </w:r>
    </w:p>
    <w:p w14:paraId="48899BBE" w14:textId="77777777" w:rsidR="00B351CA" w:rsidRPr="00FF211F" w:rsidRDefault="00B351CA">
      <w:pPr>
        <w:pPrChange w:id="1011" w:author="Samane Shahpouri" w:date="2024-05-13T08:52:00Z" w16du:dateUtc="2024-05-13T06:52:00Z">
          <w:pPr>
            <w:jc w:val="both"/>
          </w:pPr>
        </w:pPrChange>
      </w:pPr>
    </w:p>
    <w:p w14:paraId="56D955F0" w14:textId="7CB80816" w:rsidR="00D7619F" w:rsidRPr="00FF211F" w:rsidDel="00E66362" w:rsidRDefault="000D2EAC">
      <w:pPr>
        <w:pStyle w:val="NormalWeb"/>
        <w:rPr>
          <w:del w:id="1012" w:author="Samane Shahpouri" w:date="2024-05-15T11:55:00Z" w16du:dateUtc="2024-05-15T09:55:00Z"/>
        </w:rPr>
        <w:pPrChange w:id="1013" w:author="Samane Shahpouri" w:date="2024-05-13T08:52:00Z" w16du:dateUtc="2024-05-13T06:52:00Z">
          <w:pPr>
            <w:pStyle w:val="NormalWeb"/>
            <w:jc w:val="both"/>
          </w:pPr>
        </w:pPrChange>
      </w:pPr>
      <w:del w:id="1014" w:author="Samane Shahpouri" w:date="2024-05-15T11:55:00Z" w16du:dateUtc="2024-05-15T09:55:00Z">
        <w:r w:rsidRPr="00410C36" w:rsidDel="00E66362">
          <w:rPr>
            <w:highlight w:val="blue"/>
            <w:rPrChange w:id="1015" w:author="Samane Shahpouri" w:date="2024-05-15T11:53:00Z" w16du:dateUtc="2024-05-15T09:53:00Z">
              <w:rPr/>
            </w:rPrChange>
          </w:rPr>
          <w:lastRenderedPageBreak/>
          <w:delText xml:space="preserve">One significant </w:delText>
        </w:r>
        <w:r w:rsidR="00A25658" w:rsidRPr="00410C36" w:rsidDel="00E66362">
          <w:rPr>
            <w:highlight w:val="blue"/>
            <w:rPrChange w:id="1016" w:author="Samane Shahpouri" w:date="2024-05-15T11:53:00Z" w16du:dateUtc="2024-05-15T09:53:00Z">
              <w:rPr/>
            </w:rPrChange>
          </w:rPr>
          <w:delText>challenge for</w:delText>
        </w:r>
        <w:r w:rsidRPr="00410C36" w:rsidDel="00E66362">
          <w:rPr>
            <w:highlight w:val="blue"/>
            <w:rPrChange w:id="1017" w:author="Samane Shahpouri" w:date="2024-05-15T11:53:00Z" w16du:dateUtc="2024-05-15T09:53:00Z">
              <w:rPr/>
            </w:rPrChange>
          </w:rPr>
          <w:delText xml:space="preserve"> deep learning methods in PET imaging is </w:delText>
        </w:r>
        <w:r w:rsidR="00A25658" w:rsidRPr="00410C36" w:rsidDel="00E66362">
          <w:rPr>
            <w:highlight w:val="blue"/>
            <w:rPrChange w:id="1018" w:author="Samane Shahpouri" w:date="2024-05-15T11:53:00Z" w16du:dateUtc="2024-05-15T09:53:00Z">
              <w:rPr/>
            </w:rPrChange>
          </w:rPr>
          <w:delText>the</w:delText>
        </w:r>
        <w:r w:rsidRPr="00410C36" w:rsidDel="00E66362">
          <w:rPr>
            <w:highlight w:val="blue"/>
            <w:rPrChange w:id="1019" w:author="Samane Shahpouri" w:date="2024-05-15T11:53:00Z" w16du:dateUtc="2024-05-15T09:53:00Z">
              <w:rPr/>
            </w:rPrChange>
          </w:rPr>
          <w:delText xml:space="preserve"> struggle to adapt to the </w:delText>
        </w:r>
        <w:r w:rsidR="00A25658" w:rsidRPr="00410C36" w:rsidDel="00E66362">
          <w:rPr>
            <w:highlight w:val="blue"/>
            <w:rPrChange w:id="1020" w:author="Samane Shahpouri" w:date="2024-05-15T11:53:00Z" w16du:dateUtc="2024-05-15T09:53:00Z">
              <w:rPr/>
            </w:rPrChange>
          </w:rPr>
          <w:delText xml:space="preserve">inherent </w:delText>
        </w:r>
        <w:r w:rsidRPr="00410C36" w:rsidDel="00E66362">
          <w:rPr>
            <w:highlight w:val="blue"/>
            <w:rPrChange w:id="1021" w:author="Samane Shahpouri" w:date="2024-05-15T11:53:00Z" w16du:dateUtc="2024-05-15T09:53:00Z">
              <w:rPr/>
            </w:rPrChange>
          </w:rPr>
          <w:delText xml:space="preserve">heterogeneity across various domains. </w:delText>
        </w:r>
        <w:r w:rsidR="00A25658" w:rsidRPr="00410C36" w:rsidDel="00E66362">
          <w:rPr>
            <w:highlight w:val="blue"/>
            <w:rPrChange w:id="1022" w:author="Samane Shahpouri" w:date="2024-05-15T11:53:00Z" w16du:dateUtc="2024-05-15T09:53:00Z">
              <w:rPr/>
            </w:rPrChange>
          </w:rPr>
          <w:delText>Variations</w:delText>
        </w:r>
        <w:r w:rsidRPr="00410C36" w:rsidDel="00E66362">
          <w:rPr>
            <w:highlight w:val="blue"/>
            <w:rPrChange w:id="1023" w:author="Samane Shahpouri" w:date="2024-05-15T11:53:00Z" w16du:dateUtc="2024-05-15T09:53:00Z">
              <w:rPr/>
            </w:rPrChange>
          </w:rPr>
          <w:delText xml:space="preserve"> in spatial resolution and sensitivity </w:delText>
        </w:r>
        <w:r w:rsidR="00A25658" w:rsidRPr="00410C36" w:rsidDel="00E66362">
          <w:rPr>
            <w:highlight w:val="blue"/>
            <w:rPrChange w:id="1024" w:author="Samane Shahpouri" w:date="2024-05-15T11:53:00Z" w16du:dateUtc="2024-05-15T09:53:00Z">
              <w:rPr/>
            </w:rPrChange>
          </w:rPr>
          <w:delText>among</w:delText>
        </w:r>
        <w:r w:rsidRPr="00410C36" w:rsidDel="00E66362">
          <w:rPr>
            <w:highlight w:val="blue"/>
            <w:rPrChange w:id="1025" w:author="Samane Shahpouri" w:date="2024-05-15T11:53:00Z" w16du:dateUtc="2024-05-15T09:53:00Z">
              <w:rPr/>
            </w:rPrChange>
          </w:rPr>
          <w:delText xml:space="preserve"> scanners, </w:delText>
        </w:r>
        <w:r w:rsidR="00A25658" w:rsidRPr="00410C36" w:rsidDel="00E66362">
          <w:rPr>
            <w:highlight w:val="blue"/>
            <w:rPrChange w:id="1026" w:author="Samane Shahpouri" w:date="2024-05-15T11:53:00Z" w16du:dateUtc="2024-05-15T09:53:00Z">
              <w:rPr/>
            </w:rPrChange>
          </w:rPr>
          <w:delText>coupled</w:delText>
        </w:r>
        <w:r w:rsidRPr="00410C36" w:rsidDel="00E66362">
          <w:rPr>
            <w:highlight w:val="blue"/>
            <w:rPrChange w:id="1027" w:author="Samane Shahpouri" w:date="2024-05-15T11:53:00Z" w16du:dateUtc="2024-05-15T09:53:00Z">
              <w:rPr/>
            </w:rPrChange>
          </w:rPr>
          <w:delText xml:space="preserve"> with the </w:delText>
        </w:r>
        <w:r w:rsidR="00A25658" w:rsidRPr="00410C36" w:rsidDel="00E66362">
          <w:rPr>
            <w:highlight w:val="blue"/>
            <w:rPrChange w:id="1028" w:author="Samane Shahpouri" w:date="2024-05-15T11:53:00Z" w16du:dateUtc="2024-05-15T09:53:00Z">
              <w:rPr/>
            </w:rPrChange>
          </w:rPr>
          <w:delText>ongoing changes in</w:delText>
        </w:r>
        <w:r w:rsidRPr="00410C36" w:rsidDel="00E66362">
          <w:rPr>
            <w:highlight w:val="blue"/>
            <w:rPrChange w:id="1029" w:author="Samane Shahpouri" w:date="2024-05-15T11:53:00Z" w16du:dateUtc="2024-05-15T09:53:00Z">
              <w:rPr/>
            </w:rPrChange>
          </w:rPr>
          <w:delText xml:space="preserve"> biodistributions of new tracers, </w:delText>
        </w:r>
        <w:r w:rsidR="00A25658" w:rsidRPr="00410C36" w:rsidDel="00E66362">
          <w:rPr>
            <w:highlight w:val="blue"/>
            <w:rPrChange w:id="1030" w:author="Samane Shahpouri" w:date="2024-05-15T11:53:00Z" w16du:dateUtc="2024-05-15T09:53:00Z">
              <w:rPr/>
            </w:rPrChange>
          </w:rPr>
          <w:delText xml:space="preserve">pose challenges in developing </w:delText>
        </w:r>
        <w:r w:rsidRPr="00410C36" w:rsidDel="00E66362">
          <w:rPr>
            <w:highlight w:val="blue"/>
            <w:rPrChange w:id="1031" w:author="Samane Shahpouri" w:date="2024-05-15T11:53:00Z" w16du:dateUtc="2024-05-15T09:53:00Z">
              <w:rPr/>
            </w:rPrChange>
          </w:rPr>
          <w:delText xml:space="preserve">a comprehensive training dataset. This diversity can </w:delText>
        </w:r>
        <w:r w:rsidR="00A25658" w:rsidRPr="00410C36" w:rsidDel="00E66362">
          <w:rPr>
            <w:highlight w:val="blue"/>
            <w:rPrChange w:id="1032" w:author="Samane Shahpouri" w:date="2024-05-15T11:53:00Z" w16du:dateUtc="2024-05-15T09:53:00Z">
              <w:rPr/>
            </w:rPrChange>
          </w:rPr>
          <w:delText>compromise</w:delText>
        </w:r>
        <w:r w:rsidRPr="00410C36" w:rsidDel="00E66362">
          <w:rPr>
            <w:highlight w:val="blue"/>
            <w:rPrChange w:id="1033" w:author="Samane Shahpouri" w:date="2024-05-15T11:53:00Z" w16du:dateUtc="2024-05-15T09:53:00Z">
              <w:rPr/>
            </w:rPrChange>
          </w:rPr>
          <w:delText xml:space="preserve"> the consistency and reliability of deep learning approaches for </w:delText>
        </w:r>
        <w:r w:rsidR="00324D4F" w:rsidRPr="00410C36" w:rsidDel="00E66362">
          <w:rPr>
            <w:highlight w:val="blue"/>
            <w:rPrChange w:id="1034" w:author="Samane Shahpouri" w:date="2024-05-15T11:53:00Z" w16du:dateUtc="2024-05-15T09:53:00Z">
              <w:rPr/>
            </w:rPrChange>
          </w:rPr>
          <w:delText>AC</w:delText>
        </w:r>
        <w:r w:rsidRPr="00410C36" w:rsidDel="00E66362">
          <w:rPr>
            <w:highlight w:val="blue"/>
            <w:rPrChange w:id="1035" w:author="Samane Shahpouri" w:date="2024-05-15T11:53:00Z" w16du:dateUtc="2024-05-15T09:53:00Z">
              <w:rPr/>
            </w:rPrChange>
          </w:rPr>
          <w:delText xml:space="preserve">, </w:delText>
        </w:r>
        <w:r w:rsidR="00A25658" w:rsidRPr="00410C36" w:rsidDel="00E66362">
          <w:rPr>
            <w:highlight w:val="blue"/>
            <w:rPrChange w:id="1036" w:author="Samane Shahpouri" w:date="2024-05-15T11:53:00Z" w16du:dateUtc="2024-05-15T09:53:00Z">
              <w:rPr/>
            </w:rPrChange>
          </w:rPr>
          <w:delText>making</w:delText>
        </w:r>
        <w:r w:rsidRPr="00410C36" w:rsidDel="00E66362">
          <w:rPr>
            <w:highlight w:val="blue"/>
            <w:rPrChange w:id="1037" w:author="Samane Shahpouri" w:date="2024-05-15T11:53:00Z" w16du:dateUtc="2024-05-15T09:53:00Z">
              <w:rPr/>
            </w:rPrChange>
          </w:rPr>
          <w:delText xml:space="preserve"> it </w:delText>
        </w:r>
        <w:r w:rsidR="00A25658" w:rsidRPr="00410C36" w:rsidDel="00E66362">
          <w:rPr>
            <w:highlight w:val="blue"/>
            <w:rPrChange w:id="1038" w:author="Samane Shahpouri" w:date="2024-05-15T11:53:00Z" w16du:dateUtc="2024-05-15T09:53:00Z">
              <w:rPr/>
            </w:rPrChange>
          </w:rPr>
          <w:delText>challenging</w:delText>
        </w:r>
        <w:r w:rsidRPr="00410C36" w:rsidDel="00E66362">
          <w:rPr>
            <w:highlight w:val="blue"/>
            <w:rPrChange w:id="1039" w:author="Samane Shahpouri" w:date="2024-05-15T11:53:00Z" w16du:dateUtc="2024-05-15T09:53:00Z">
              <w:rPr/>
            </w:rPrChange>
          </w:rPr>
          <w:delText xml:space="preserve"> to </w:delText>
        </w:r>
        <w:r w:rsidR="00A25658" w:rsidRPr="00410C36" w:rsidDel="00E66362">
          <w:rPr>
            <w:highlight w:val="blue"/>
            <w:rPrChange w:id="1040" w:author="Samane Shahpouri" w:date="2024-05-15T11:53:00Z" w16du:dateUtc="2024-05-15T09:53:00Z">
              <w:rPr/>
            </w:rPrChange>
          </w:rPr>
          <w:delText>capture</w:delText>
        </w:r>
        <w:r w:rsidRPr="00410C36" w:rsidDel="00E66362">
          <w:rPr>
            <w:highlight w:val="blue"/>
            <w:rPrChange w:id="1041" w:author="Samane Shahpouri" w:date="2024-05-15T11:53:00Z" w16du:dateUtc="2024-05-15T09:53:00Z">
              <w:rPr/>
            </w:rPrChange>
          </w:rPr>
          <w:delText xml:space="preserve"> the full </w:delText>
        </w:r>
        <w:r w:rsidR="00A25658" w:rsidRPr="00410C36" w:rsidDel="00E66362">
          <w:rPr>
            <w:highlight w:val="blue"/>
            <w:rPrChange w:id="1042" w:author="Samane Shahpouri" w:date="2024-05-15T11:53:00Z" w16du:dateUtc="2024-05-15T09:53:00Z">
              <w:rPr/>
            </w:rPrChange>
          </w:rPr>
          <w:delText>range</w:delText>
        </w:r>
        <w:r w:rsidRPr="00410C36" w:rsidDel="00E66362">
          <w:rPr>
            <w:highlight w:val="blue"/>
            <w:rPrChange w:id="1043" w:author="Samane Shahpouri" w:date="2024-05-15T11:53:00Z" w16du:dateUtc="2024-05-15T09:53:00Z">
              <w:rPr/>
            </w:rPrChange>
          </w:rPr>
          <w:delText xml:space="preserve"> of variables in real-world </w:delText>
        </w:r>
        <w:r w:rsidR="00A25658" w:rsidRPr="00410C36" w:rsidDel="00E66362">
          <w:rPr>
            <w:highlight w:val="blue"/>
            <w:rPrChange w:id="1044" w:author="Samane Shahpouri" w:date="2024-05-15T11:53:00Z" w16du:dateUtc="2024-05-15T09:53:00Z">
              <w:rPr/>
            </w:rPrChange>
          </w:rPr>
          <w:delText>situations</w:delText>
        </w:r>
        <w:r w:rsidRPr="00410C36" w:rsidDel="00E66362">
          <w:rPr>
            <w:highlight w:val="blue"/>
            <w:rPrChange w:id="1045" w:author="Samane Shahpouri" w:date="2024-05-15T11:53:00Z" w16du:dateUtc="2024-05-15T09:53:00Z">
              <w:rPr/>
            </w:rPrChange>
          </w:rPr>
          <w:delText>.</w:delText>
        </w:r>
      </w:del>
    </w:p>
    <w:p w14:paraId="1120653E" w14:textId="6F0CDB5A" w:rsidR="008D6EDD" w:rsidRDefault="00A25658">
      <w:pPr>
        <w:rPr>
          <w:ins w:id="1046" w:author="Samane Shahpouri" w:date="2024-05-15T11:52:00Z" w16du:dateUtc="2024-05-15T09:52:00Z"/>
        </w:rPr>
        <w:pPrChange w:id="1047" w:author="Samane Shahpouri" w:date="2024-05-15T11:56:00Z" w16du:dateUtc="2024-05-15T09:56:00Z">
          <w:pPr>
            <w:pStyle w:val="NormalWeb"/>
          </w:pPr>
        </w:pPrChange>
      </w:pPr>
      <w:del w:id="1048" w:author="Samane Shahpouri" w:date="2024-05-15T10:13:00Z" w16du:dateUtc="2024-05-15T08:13:00Z">
        <w:r w:rsidRPr="00FF211F" w:rsidDel="00731EF1">
          <w:delText xml:space="preserve">Studies </w:delText>
        </w:r>
      </w:del>
      <w:ins w:id="1049" w:author="Samane Shahpouri" w:date="2024-05-15T10:13:00Z" w16du:dateUtc="2024-05-15T08:13:00Z">
        <w:r w:rsidR="00731EF1">
          <w:t xml:space="preserve">Previous </w:t>
        </w:r>
      </w:ins>
      <w:ins w:id="1050" w:author="Samane Shahpouri" w:date="2024-05-15T10:15:00Z" w16du:dateUtc="2024-05-15T08:15:00Z">
        <w:r w:rsidR="00731EF1">
          <w:t>research</w:t>
        </w:r>
      </w:ins>
      <w:ins w:id="1051" w:author="Samane Shahpouri" w:date="2024-05-15T10:13:00Z" w16du:dateUtc="2024-05-15T08:13:00Z">
        <w:r w:rsidR="00731EF1" w:rsidRPr="00FF211F">
          <w:t xml:space="preserve"> </w:t>
        </w:r>
      </w:ins>
      <w:del w:id="1052" w:author="Samane Shahpouri" w:date="2024-05-15T10:13:00Z" w16du:dateUtc="2024-05-15T08:13:00Z">
        <w:r w:rsidRPr="00FF211F" w:rsidDel="00731EF1">
          <w:delText>in the past</w:delText>
        </w:r>
        <w:r w:rsidR="000D2EAC" w:rsidRPr="00FF211F" w:rsidDel="00731EF1">
          <w:delText xml:space="preserve"> </w:delText>
        </w:r>
      </w:del>
      <w:r w:rsidR="000D2EAC" w:rsidRPr="00FF211F">
        <w:t>ha</w:t>
      </w:r>
      <w:del w:id="1053" w:author="Samane Shahpouri" w:date="2024-05-15T10:15:00Z" w16du:dateUtc="2024-05-15T08:15:00Z">
        <w:r w:rsidR="000D2EAC" w:rsidRPr="00FF211F" w:rsidDel="00731EF1">
          <w:delText>ve</w:delText>
        </w:r>
      </w:del>
      <w:ins w:id="1054" w:author="Samane Shahpouri" w:date="2024-05-15T10:15:00Z" w16du:dateUtc="2024-05-15T08:15:00Z">
        <w:r w:rsidR="00731EF1">
          <w:t>s</w:t>
        </w:r>
      </w:ins>
      <w:r w:rsidR="000D2EAC" w:rsidRPr="00FF211F">
        <w:t xml:space="preserve"> shown </w:t>
      </w:r>
      <w:r w:rsidRPr="00FF211F">
        <w:t>that</w:t>
      </w:r>
      <w:r w:rsidR="000D2EAC" w:rsidRPr="00FF211F">
        <w:t xml:space="preserve"> direct ASC frameworks </w:t>
      </w:r>
      <w:r w:rsidRPr="00FF211F">
        <w:t xml:space="preserve">can </w:t>
      </w:r>
      <w:del w:id="1055" w:author="Samane Shahpouri" w:date="2024-05-15T10:13:00Z" w16du:dateUtc="2024-05-15T08:13:00Z">
        <w:r w:rsidRPr="00FF211F" w:rsidDel="00731EF1">
          <w:delText>help fix</w:delText>
        </w:r>
      </w:del>
      <w:ins w:id="1056" w:author="Samane Shahpouri" w:date="2024-05-15T10:13:00Z" w16du:dateUtc="2024-05-15T08:13:00Z">
        <w:r w:rsidR="00731EF1">
          <w:t>correct</w:t>
        </w:r>
      </w:ins>
      <w:r w:rsidRPr="00FF211F">
        <w:t xml:space="preserve"> </w:t>
      </w:r>
      <w:del w:id="1057" w:author="Isaac Shiri Lord" w:date="2024-05-12T18:34:00Z">
        <w:r w:rsidRPr="00FF211F" w:rsidDel="00936DED">
          <w:delText>artefacts</w:delText>
        </w:r>
        <w:r w:rsidR="000D2EAC" w:rsidRPr="00FF211F" w:rsidDel="00936DED">
          <w:delText xml:space="preserve"> </w:delText>
        </w:r>
      </w:del>
      <w:ins w:id="1058" w:author="Isaac Shiri Lord" w:date="2024-05-12T18:34:00Z">
        <w:r w:rsidR="00936DED" w:rsidRPr="00FF211F">
          <w:t xml:space="preserve">artifacts </w:t>
        </w:r>
      </w:ins>
      <w:r w:rsidR="000D2EAC" w:rsidRPr="00FF211F">
        <w:t xml:space="preserve">in </w:t>
      </w:r>
      <w:r w:rsidR="000D2EAC" w:rsidRPr="00FF211F">
        <w:rPr>
          <w:vertAlign w:val="superscript"/>
        </w:rPr>
        <w:t>18</w:t>
      </w:r>
      <w:r w:rsidR="000D2EAC" w:rsidRPr="00FF211F">
        <w:t xml:space="preserve">F-FDG PET/CT </w:t>
      </w:r>
      <w:r w:rsidRPr="00FF211F">
        <w:t>images</w:t>
      </w:r>
      <w:r w:rsidR="000D2EAC" w:rsidRPr="00FF211F">
        <w:t xml:space="preserve">. </w:t>
      </w:r>
      <w:ins w:id="1059" w:author="Samane Shahpouri" w:date="2024-05-15T10:31:00Z" w16du:dateUtc="2024-05-15T08:31:00Z">
        <w:r w:rsidR="005011BA">
          <w:t>Additionally, t</w:t>
        </w:r>
      </w:ins>
      <w:ins w:id="1060" w:author="Samane Shahpouri" w:date="2024-05-15T10:26:00Z" w16du:dateUtc="2024-05-15T08:26:00Z">
        <w:r w:rsidR="005011BA" w:rsidRPr="005011BA">
          <w:t xml:space="preserve">he </w:t>
        </w:r>
      </w:ins>
      <w:ins w:id="1061" w:author="Samane Shahpouri" w:date="2024-05-15T10:34:00Z" w16du:dateUtc="2024-05-15T08:34:00Z">
        <w:r w:rsidR="00DB2A5B">
          <w:t xml:space="preserve">GAN </w:t>
        </w:r>
      </w:ins>
      <w:ins w:id="1062" w:author="Samane Shahpouri" w:date="2024-05-15T10:26:00Z" w16du:dateUtc="2024-05-15T08:26:00Z">
        <w:r w:rsidR="005011BA" w:rsidRPr="005011BA">
          <w:t xml:space="preserve">model's performance </w:t>
        </w:r>
        <w:r w:rsidR="005011BA">
          <w:t>in combin</w:t>
        </w:r>
      </w:ins>
      <w:ins w:id="1063" w:author="Samane Shahpouri" w:date="2024-05-15T10:27:00Z" w16du:dateUtc="2024-05-15T08:27:00Z">
        <w:r w:rsidR="005011BA">
          <w:t>ation of</w:t>
        </w:r>
      </w:ins>
      <w:ins w:id="1064" w:author="Samane Shahpouri" w:date="2024-05-15T10:26:00Z" w16du:dateUtc="2024-05-15T08:26:00Z">
        <w:r w:rsidR="005011BA" w:rsidRPr="005011BA">
          <w:t xml:space="preserve"> </w:t>
        </w:r>
      </w:ins>
      <w:ins w:id="1065" w:author="Samane Shahpouri" w:date="2024-05-15T10:32:00Z" w16du:dateUtc="2024-05-15T08:32:00Z">
        <w:r w:rsidR="005011BA" w:rsidRPr="005011BA">
          <w:rPr>
            <w:vertAlign w:val="superscript"/>
            <w:rPrChange w:id="1066" w:author="Samane Shahpouri" w:date="2024-05-15T10:32:00Z" w16du:dateUtc="2024-05-15T08:32:00Z">
              <w:rPr/>
            </w:rPrChange>
          </w:rPr>
          <w:t>68</w:t>
        </w:r>
      </w:ins>
      <w:ins w:id="1067" w:author="Samane Shahpouri" w:date="2024-05-15T10:27:00Z" w16du:dateUtc="2024-05-15T08:27:00Z">
        <w:r w:rsidR="005011BA">
          <w:t>Ga</w:t>
        </w:r>
      </w:ins>
      <w:ins w:id="1068" w:author="Samane Shahpouri" w:date="2024-05-15T10:26:00Z" w16du:dateUtc="2024-05-15T08:26:00Z">
        <w:r w:rsidR="005011BA" w:rsidRPr="005011BA">
          <w:t xml:space="preserve"> and </w:t>
        </w:r>
      </w:ins>
      <w:ins w:id="1069" w:author="Samane Shahpouri" w:date="2024-05-15T10:32:00Z" w16du:dateUtc="2024-05-15T08:32:00Z">
        <w:r w:rsidR="005011BA" w:rsidRPr="005011BA">
          <w:rPr>
            <w:vertAlign w:val="superscript"/>
            <w:rPrChange w:id="1070" w:author="Samane Shahpouri" w:date="2024-05-15T10:32:00Z" w16du:dateUtc="2024-05-15T08:32:00Z">
              <w:rPr/>
            </w:rPrChange>
          </w:rPr>
          <w:t>18</w:t>
        </w:r>
      </w:ins>
      <w:ins w:id="1071" w:author="Samane Shahpouri" w:date="2024-05-15T10:26:00Z" w16du:dateUtc="2024-05-15T08:26:00Z">
        <w:r w:rsidR="005011BA" w:rsidRPr="005011BA">
          <w:t>F</w:t>
        </w:r>
      </w:ins>
      <w:ins w:id="1072" w:author="Samane Shahpouri" w:date="2024-05-15T10:32:00Z" w16du:dateUtc="2024-05-15T08:32:00Z">
        <w:r w:rsidR="005011BA">
          <w:t xml:space="preserve"> </w:t>
        </w:r>
      </w:ins>
      <w:ins w:id="1073" w:author="Samane Shahpouri" w:date="2024-05-15T10:26:00Z" w16du:dateUtc="2024-05-15T08:26:00Z">
        <w:r w:rsidR="005011BA" w:rsidRPr="005011BA">
          <w:t xml:space="preserve">radiotracers across various </w:t>
        </w:r>
        <w:proofErr w:type="spellStart"/>
        <w:r w:rsidR="005011BA" w:rsidRPr="005011BA">
          <w:t>centers</w:t>
        </w:r>
        <w:proofErr w:type="spellEnd"/>
        <w:r w:rsidR="005011BA" w:rsidRPr="005011BA">
          <w:t xml:space="preserve"> has been evaluated, </w:t>
        </w:r>
      </w:ins>
      <w:ins w:id="1074" w:author="Samane Shahpouri" w:date="2024-05-15T10:33:00Z" w16du:dateUtc="2024-05-15T08:33:00Z">
        <w:r w:rsidR="00DB2A5B" w:rsidRPr="00DB2A5B">
          <w:t xml:space="preserve">However, quantitative </w:t>
        </w:r>
      </w:ins>
      <w:ins w:id="1075" w:author="Samane Shahpouri" w:date="2024-05-15T10:35:00Z" w16du:dateUtc="2024-05-15T08:35:00Z">
        <w:r w:rsidR="00DB2A5B">
          <w:t xml:space="preserve">assessment </w:t>
        </w:r>
        <w:proofErr w:type="gramStart"/>
        <w:r w:rsidR="00DB2A5B" w:rsidRPr="00DB2A5B">
          <w:t>are</w:t>
        </w:r>
      </w:ins>
      <w:proofErr w:type="gramEnd"/>
      <w:ins w:id="1076" w:author="Samane Shahpouri" w:date="2024-05-15T10:33:00Z" w16du:dateUtc="2024-05-15T08:33:00Z">
        <w:r w:rsidR="00DB2A5B" w:rsidRPr="00DB2A5B">
          <w:t xml:space="preserve"> not incorporated by this </w:t>
        </w:r>
      </w:ins>
      <w:ins w:id="1077" w:author="Samane Shahpouri" w:date="2024-05-15T10:34:00Z" w16du:dateUtc="2024-05-15T08:34:00Z">
        <w:r w:rsidR="00DB2A5B">
          <w:t>study</w:t>
        </w:r>
      </w:ins>
      <w:ins w:id="1078" w:author="Samane Shahpouri" w:date="2024-05-15T10:26:00Z" w16du:dateUtc="2024-05-15T08:26:00Z">
        <w:r w:rsidR="005011BA" w:rsidRPr="005011BA">
          <w:t>.</w:t>
        </w:r>
        <w:r w:rsidR="005011BA">
          <w:t xml:space="preserve"> </w:t>
        </w:r>
      </w:ins>
      <w:del w:id="1079" w:author="Samane Shahpouri" w:date="2024-05-15T11:51:00Z" w16du:dateUtc="2024-05-15T09:51:00Z">
        <w:r w:rsidR="000D2EAC" w:rsidRPr="00DB2A5B" w:rsidDel="00410C36">
          <w:rPr>
            <w:highlight w:val="yellow"/>
            <w:rPrChange w:id="1080" w:author="Samane Shahpouri" w:date="2024-05-15T10:40:00Z" w16du:dateUtc="2024-05-15T08:40:00Z">
              <w:rPr/>
            </w:rPrChange>
          </w:rPr>
          <w:delText xml:space="preserve">However, </w:delText>
        </w:r>
      </w:del>
      <w:del w:id="1081" w:author="Samane Shahpouri" w:date="2024-05-15T10:35:00Z" w16du:dateUtc="2024-05-15T08:35:00Z">
        <w:r w:rsidR="000D2EAC" w:rsidRPr="00DB2A5B" w:rsidDel="00DB2A5B">
          <w:rPr>
            <w:highlight w:val="yellow"/>
            <w:rPrChange w:id="1082" w:author="Samane Shahpouri" w:date="2024-05-15T10:40:00Z" w16du:dateUtc="2024-05-15T08:40:00Z">
              <w:rPr/>
            </w:rPrChange>
          </w:rPr>
          <w:delText>gallium</w:delText>
        </w:r>
      </w:del>
      <w:del w:id="1083" w:author="Samane Shahpouri" w:date="2024-05-15T11:51:00Z" w16du:dateUtc="2024-05-15T09:51:00Z">
        <w:r w:rsidR="000D2EAC" w:rsidRPr="00DB2A5B" w:rsidDel="00410C36">
          <w:rPr>
            <w:highlight w:val="yellow"/>
            <w:rPrChange w:id="1084" w:author="Samane Shahpouri" w:date="2024-05-15T10:40:00Z" w16du:dateUtc="2024-05-15T08:40:00Z">
              <w:rPr/>
            </w:rPrChange>
          </w:rPr>
          <w:delText>-based PET images often exhibit lower quality and resolution, potentially due to their unique characteristics and interactions within the body. As a result, these images require more nuanced approaches to ensure accurate interpretation and analysis</w:delText>
        </w:r>
        <w:r w:rsidR="000D2EAC" w:rsidRPr="00FF211F" w:rsidDel="00410C36">
          <w:delText xml:space="preserve"> </w:delText>
        </w:r>
      </w:del>
      <w:sdt>
        <w:sdtPr>
          <w:rPr>
            <w:color w:val="000000"/>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5C650F" w:rsidRPr="00FF211F">
            <w:rPr>
              <w:color w:val="000000"/>
            </w:rPr>
            <w:t>(36</w:t>
          </w:r>
          <w:del w:id="1085" w:author="Samane Shahpouri" w:date="2024-05-15T11:52:00Z" w16du:dateUtc="2024-05-15T09:52:00Z">
            <w:r w:rsidR="005C650F" w:rsidRPr="00FF211F" w:rsidDel="00410C36">
              <w:rPr>
                <w:color w:val="000000"/>
              </w:rPr>
              <w:delText>,65</w:delText>
            </w:r>
          </w:del>
          <w:r w:rsidR="005C650F" w:rsidRPr="00FF211F">
            <w:rPr>
              <w:color w:val="000000"/>
            </w:rPr>
            <w:t>)</w:t>
          </w:r>
        </w:sdtContent>
      </w:sdt>
      <w:r w:rsidRPr="00FF211F">
        <w:t>.</w:t>
      </w:r>
    </w:p>
    <w:customXmlInsRangeStart w:id="1086" w:author="Samane Shahpouri" w:date="2024-05-15T11:52:00Z"/>
    <w:sdt>
      <w:sdtPr>
        <w:rPr>
          <w:color w:val="000000"/>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820451451"/>
        <w:placeholder>
          <w:docPart w:val="9CFE4588684940D7AC45382A072F3130"/>
        </w:placeholder>
      </w:sdtPr>
      <w:sdtEndPr>
        <w:rPr>
          <w:highlight w:val="yellow"/>
        </w:rPr>
      </w:sdtEndPr>
      <w:sdtContent>
        <w:customXmlInsRangeEnd w:id="1086"/>
        <w:p w14:paraId="158038FC" w14:textId="77777777" w:rsidR="00410C36" w:rsidRDefault="00410C36" w:rsidP="00DB2A5B">
          <w:pPr>
            <w:pStyle w:val="NormalWeb"/>
            <w:rPr>
              <w:ins w:id="1087" w:author="Samane Shahpouri" w:date="2024-05-15T11:53:00Z" w16du:dateUtc="2024-05-15T09:53:00Z"/>
              <w:color w:val="000000"/>
              <w:highlight w:val="yellow"/>
              <w:rPrChange w:id="1088" w:author="Samane Shahpouri" w:date="2024-05-15T10:40:00Z" w16du:dateUtc="2024-05-15T08:40:00Z">
                <w:rPr>
                  <w:ins w:id="1089" w:author="Samane Shahpouri" w:date="2024-05-15T11:53:00Z" w16du:dateUtc="2024-05-15T09:53:00Z"/>
                </w:rPr>
              </w:rPrChange>
            </w:rPr>
          </w:pPr>
          <w:ins w:id="1090" w:author="Samane Shahpouri" w:date="2024-05-15T11:52:00Z" w16du:dateUtc="2024-05-15T09:52:00Z">
            <w:r w:rsidRPr="00410C36">
              <w:rPr>
                <w:color w:val="000000"/>
                <w:highlight w:val="yellow"/>
                <w:rPrChange w:id="1091" w:author="Samane Shahpouri" w:date="2024-05-15T11:52:00Z" w16du:dateUtc="2024-05-15T09:52:00Z">
                  <w:rPr>
                    <w:color w:val="000000"/>
                  </w:rPr>
                </w:rPrChange>
              </w:rPr>
              <w:t>(65)</w:t>
            </w:r>
          </w:ins>
        </w:p>
        <w:p w14:paraId="2EE29E0B" w14:textId="0022EED6" w:rsidR="00410C36" w:rsidRDefault="00000000" w:rsidP="00DB2A5B">
          <w:pPr>
            <w:pStyle w:val="NormalWeb"/>
            <w:rPr>
              <w:ins w:id="1092" w:author="Samane Shahpouri" w:date="2024-05-15T11:54:00Z" w16du:dateUtc="2024-05-15T09:54:00Z"/>
              <w:highlight w:val="yellow"/>
            </w:rPr>
          </w:pPr>
          <w:customXmlInsRangeStart w:id="1093" w:author="Samane Shahpouri" w:date="2024-05-15T11:53:00Z"/>
          <w:sdt>
            <w:sdtPr>
              <w:rPr>
                <w:color w:val="000000"/>
                <w:highlight w:val="yellow"/>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1948420231"/>
              <w:placeholder>
                <w:docPart w:val="D6814D4892824342A85C307B1A11D528"/>
              </w:placeholder>
            </w:sdtPr>
            <w:sdtContent>
              <w:customXmlInsRangeEnd w:id="1093"/>
              <w:ins w:id="1094" w:author="Samane Shahpouri" w:date="2024-05-15T11:53:00Z" w16du:dateUtc="2024-05-15T09:53:00Z">
                <w:r w:rsidR="00410C36" w:rsidRPr="00BC37A7">
                  <w:rPr>
                    <w:color w:val="000000"/>
                    <w:highlight w:val="yellow"/>
                  </w:rPr>
                  <w:t>(35,64)</w:t>
                </w:r>
              </w:ins>
              <w:customXmlInsRangeStart w:id="1095" w:author="Samane Shahpouri" w:date="2024-05-15T11:53:00Z"/>
            </w:sdtContent>
          </w:sdt>
          <w:customXmlInsRangeEnd w:id="1095"/>
          <w:ins w:id="1096" w:author="Samane Shahpouri" w:date="2024-05-15T11:53:00Z" w16du:dateUtc="2024-05-15T09:53:00Z">
            <w:r w:rsidR="00410C36" w:rsidRPr="00BC37A7">
              <w:rPr>
                <w:highlight w:val="yellow"/>
              </w:rPr>
              <w:t>.</w:t>
            </w:r>
          </w:ins>
        </w:p>
        <w:p w14:paraId="47491596" w14:textId="110C99C5" w:rsidR="00846643" w:rsidRDefault="00846643" w:rsidP="00DB2A5B">
          <w:pPr>
            <w:pStyle w:val="NormalWeb"/>
            <w:rPr>
              <w:ins w:id="1097" w:author="Samane Shahpouri" w:date="2024-05-15T11:54:00Z" w16du:dateUtc="2024-05-15T09:54:00Z"/>
              <w:color w:val="000000"/>
              <w:highlight w:val="yellow"/>
            </w:rPr>
          </w:pPr>
          <w:ins w:id="1098" w:author="Samane Shahpouri" w:date="2024-05-15T11:54:00Z" w16du:dateUtc="2024-05-15T09:54:00Z">
            <w:r w:rsidRPr="00BC37A7">
              <w:rPr>
                <w:color w:val="000000"/>
                <w:highlight w:val="yellow"/>
              </w:rPr>
              <w:t>48</w:t>
            </w:r>
          </w:ins>
        </w:p>
        <w:p w14:paraId="3166D943" w14:textId="77777777" w:rsidR="00846643" w:rsidRDefault="00000000" w:rsidP="00DB2A5B">
          <w:pPr>
            <w:pStyle w:val="NormalWeb"/>
            <w:rPr>
              <w:ins w:id="1099" w:author="Samane Shahpouri" w:date="2024-05-15T10:40:00Z" w16du:dateUtc="2024-05-15T08:40:00Z"/>
            </w:rPr>
          </w:pPr>
        </w:p>
        <w:customXmlInsRangeStart w:id="1100" w:author="Samane Shahpouri" w:date="2024-05-15T11:52:00Z"/>
      </w:sdtContent>
    </w:sdt>
    <w:customXmlInsRangeEnd w:id="1100"/>
    <w:p w14:paraId="6C33B88E" w14:textId="00000B90" w:rsidR="00DB2A5B" w:rsidRPr="00FF211F" w:rsidRDefault="00DB2A5B">
      <w:pPr>
        <w:pPrChange w:id="1101" w:author="Samane Shahpouri" w:date="2024-05-15T11:56:00Z" w16du:dateUtc="2024-05-15T09:56:00Z">
          <w:pPr>
            <w:pStyle w:val="NormalWeb"/>
            <w:jc w:val="both"/>
          </w:pPr>
        </w:pPrChange>
      </w:pPr>
      <w:ins w:id="1102" w:author="Samane Shahpouri" w:date="2024-05-15T10:40:00Z" w16du:dateUtc="2024-05-15T08:40:00Z">
        <w:r w:rsidRPr="00DB2A5B">
          <w:t xml:space="preserve">Additionally, Detection and correction of Ga image artifacts using a tuned direct ASC model for multiple </w:t>
        </w:r>
        <w:proofErr w:type="spellStart"/>
        <w:r w:rsidRPr="00DB2A5B">
          <w:t>centers</w:t>
        </w:r>
        <w:proofErr w:type="spellEnd"/>
        <w:r w:rsidRPr="00DB2A5B">
          <w:t xml:space="preserve"> has been assessed. Despite these advances, there is still a need for further investigation into a multi-</w:t>
        </w:r>
        <w:proofErr w:type="spellStart"/>
        <w:r w:rsidRPr="00DB2A5B">
          <w:t>center</w:t>
        </w:r>
        <w:proofErr w:type="spellEnd"/>
        <w:r w:rsidRPr="00DB2A5B">
          <w:t xml:space="preserve"> model for quantitative analysis of gallium studies.</w:t>
        </w:r>
      </w:ins>
    </w:p>
    <w:p w14:paraId="5599F839" w14:textId="77777777" w:rsidR="004A73AE" w:rsidRDefault="004A73AE">
      <w:pPr>
        <w:rPr>
          <w:ins w:id="1103" w:author="Samane Shahpouri" w:date="2024-05-15T10:45:00Z" w16du:dateUtc="2024-05-15T08:45:00Z"/>
        </w:rPr>
        <w:pPrChange w:id="1104" w:author="Samane Shahpouri" w:date="2024-05-15T11:56:00Z" w16du:dateUtc="2024-05-15T09:56:00Z">
          <w:pPr>
            <w:pStyle w:val="NormalWeb"/>
          </w:pPr>
        </w:pPrChange>
      </w:pPr>
      <w:ins w:id="1105" w:author="Samane Shahpouri" w:date="2024-05-15T10:45:00Z" w16du:dateUtc="2024-05-15T08:45:00Z">
        <w:r>
          <w:t>This thesis will try to take a step into the problematic field of correction in PET imaging artifacts, especially mismatch and halo artifacts in 68Ga PET imaging. The aim of this study is to look at several deep learning models and methodologies to design a multi-</w:t>
        </w:r>
        <w:proofErr w:type="spellStart"/>
        <w:r>
          <w:t>center</w:t>
        </w:r>
        <w:proofErr w:type="spellEnd"/>
        <w:r>
          <w:t xml:space="preserve"> model that allows no data sharing. </w:t>
        </w:r>
      </w:ins>
    </w:p>
    <w:p w14:paraId="35F39170" w14:textId="0ED47A87" w:rsidR="00536F4E" w:rsidRPr="00FF211F" w:rsidDel="004A73AE" w:rsidRDefault="004A73AE">
      <w:pPr>
        <w:rPr>
          <w:del w:id="1106" w:author="Samane Shahpouri" w:date="2024-05-15T10:45:00Z" w16du:dateUtc="2024-05-15T08:45:00Z"/>
        </w:rPr>
        <w:pPrChange w:id="1107" w:author="Samane Shahpouri" w:date="2024-05-15T11:56:00Z" w16du:dateUtc="2024-05-15T09:56:00Z">
          <w:pPr>
            <w:pStyle w:val="NormalWeb"/>
            <w:jc w:val="both"/>
          </w:pPr>
        </w:pPrChange>
      </w:pPr>
      <w:ins w:id="1108" w:author="Samane Shahpouri" w:date="2024-05-15T10:45:00Z" w16du:dateUtc="2024-05-15T08:45:00Z">
        <w:r>
          <w:t>We will use our approach to estimate and compare the performance of models under both strategies within different radiotracers and different scanners. In particular, we will integrate domain expertise into our deep learning framework in order to detect and correct artifacts more efficiently in multi-</w:t>
        </w:r>
        <w:proofErr w:type="spellStart"/>
        <w:r>
          <w:t>center</w:t>
        </w:r>
        <w:proofErr w:type="spellEnd"/>
        <w:r>
          <w:t xml:space="preserve"> studies.</w:t>
        </w:r>
      </w:ins>
      <w:del w:id="1109" w:author="Samane Shahpouri" w:date="2024-05-15T10:45:00Z" w16du:dateUtc="2024-05-15T08:45:00Z">
        <w:r w:rsidR="00536F4E" w:rsidRPr="00FF211F" w:rsidDel="004A73AE">
          <w:delText xml:space="preserve">This thesis will try to </w:delText>
        </w:r>
        <w:r w:rsidR="00A25658" w:rsidRPr="00FF211F" w:rsidDel="004A73AE">
          <w:delText>take</w:delText>
        </w:r>
        <w:r w:rsidR="00536F4E" w:rsidRPr="00FF211F" w:rsidDel="004A73AE">
          <w:delText xml:space="preserve"> a step into the problematic field of correction in PET imaging </w:delText>
        </w:r>
        <w:r w:rsidR="00A25658" w:rsidRPr="00FF211F" w:rsidDel="004A73AE">
          <w:delText>artefacts</w:delText>
        </w:r>
        <w:r w:rsidR="00536F4E" w:rsidRPr="00FF211F" w:rsidDel="004A73AE">
          <w:delText xml:space="preserve">, with especially high-prevalence ones: mismatch and halo </w:delText>
        </w:r>
        <w:r w:rsidR="00A25658" w:rsidRPr="00FF211F" w:rsidDel="004A73AE">
          <w:delText>arte</w:delText>
        </w:r>
      </w:del>
      <w:ins w:id="1110" w:author="Isaac Shiri Lord" w:date="2024-05-12T18:34:00Z">
        <w:del w:id="1111" w:author="Samane Shahpouri" w:date="2024-05-15T10:45:00Z" w16du:dateUtc="2024-05-15T08:45:00Z">
          <w:r w:rsidR="00936DED" w:rsidRPr="00FF211F" w:rsidDel="004A73AE">
            <w:delText>ifacts, especially high-prevalence ones: mismatch and halo arti</w:delText>
          </w:r>
        </w:del>
      </w:ins>
      <w:del w:id="1112" w:author="Samane Shahpouri" w:date="2024-05-15T10:45:00Z" w16du:dateUtc="2024-05-15T08:45:00Z">
        <w:r w:rsidR="00A25658" w:rsidRPr="00FF211F" w:rsidDel="004A73AE">
          <w:delText>facts</w:delText>
        </w:r>
        <w:r w:rsidR="00536F4E" w:rsidRPr="00FF211F" w:rsidDel="004A73AE">
          <w:delText xml:space="preserve"> in </w:delText>
        </w:r>
        <w:r w:rsidR="00536F4E" w:rsidRPr="00FF211F" w:rsidDel="004A73AE">
          <w:rPr>
            <w:vertAlign w:val="superscript"/>
          </w:rPr>
          <w:delText>68</w:delText>
        </w:r>
        <w:r w:rsidR="00536F4E" w:rsidRPr="00FF211F" w:rsidDel="004A73AE">
          <w:delText xml:space="preserve">Ga PET imaging. The aim of this paper </w:delText>
        </w:r>
      </w:del>
      <w:ins w:id="1113" w:author="Isaac Shiri Lord" w:date="2024-05-12T18:34:00Z">
        <w:del w:id="1114" w:author="Samane Shahpouri" w:date="2024-05-15T10:45:00Z" w16du:dateUtc="2024-05-15T08:45:00Z">
          <w:r w:rsidR="00936DED" w:rsidRPr="00FF211F" w:rsidDel="004A73AE">
            <w:delText>stu</w:delText>
          </w:r>
        </w:del>
      </w:ins>
      <w:ins w:id="1115" w:author="Isaac Shiri Lord" w:date="2024-05-12T18:35:00Z">
        <w:del w:id="1116" w:author="Samane Shahpouri" w:date="2024-05-15T10:45:00Z" w16du:dateUtc="2024-05-15T08:45:00Z">
          <w:r w:rsidR="00936DED" w:rsidRPr="00FF211F" w:rsidDel="004A73AE">
            <w:delText>dy</w:delText>
          </w:r>
        </w:del>
      </w:ins>
      <w:ins w:id="1117" w:author="Isaac Shiri Lord" w:date="2024-05-12T18:34:00Z">
        <w:del w:id="1118" w:author="Samane Shahpouri" w:date="2024-05-15T10:45:00Z" w16du:dateUtc="2024-05-15T08:45:00Z">
          <w:r w:rsidR="00936DED" w:rsidRPr="00FF211F" w:rsidDel="004A73AE">
            <w:delText xml:space="preserve"> </w:delText>
          </w:r>
        </w:del>
      </w:ins>
      <w:del w:id="1119" w:author="Samane Shahpouri" w:date="2024-05-15T10:45:00Z" w16du:dateUtc="2024-05-15T08:45:00Z">
        <w:r w:rsidR="00536F4E" w:rsidRPr="00FF211F" w:rsidDel="004A73AE">
          <w:delText>is to look at several deep learning models and methodologies to design a multi-</w:delText>
        </w:r>
        <w:r w:rsidR="00A25658" w:rsidRPr="00FF211F" w:rsidDel="004A73AE">
          <w:delText>centre</w:delText>
        </w:r>
      </w:del>
      <w:ins w:id="1120" w:author="Isaac Shiri Lord" w:date="2024-05-12T18:35:00Z">
        <w:del w:id="1121" w:author="Samane Shahpouri" w:date="2024-05-15T10:45:00Z" w16du:dateUtc="2024-05-15T08:45:00Z">
          <w:r w:rsidR="00936DED" w:rsidRPr="00FF211F" w:rsidDel="004A73AE">
            <w:delText>er</w:delText>
          </w:r>
        </w:del>
      </w:ins>
      <w:del w:id="1122" w:author="Samane Shahpouri" w:date="2024-05-15T10:45:00Z" w16du:dateUtc="2024-05-15T08:45:00Z">
        <w:r w:rsidR="00536F4E" w:rsidRPr="00FF211F" w:rsidDel="004A73AE">
          <w:delText xml:space="preserve"> model that allows semi- and un-</w:delText>
        </w:r>
      </w:del>
      <w:ins w:id="1123" w:author="Isaac Shiri Lord" w:date="2024-05-12T18:35:00Z">
        <w:del w:id="1124" w:author="Samane Shahpouri" w:date="2024-05-15T10:45:00Z" w16du:dateUtc="2024-05-15T08:45:00Z">
          <w:r w:rsidR="00936DED" w:rsidRPr="00FF211F" w:rsidDel="004A73AE">
            <w:delText>in</w:delText>
          </w:r>
        </w:del>
      </w:ins>
      <w:del w:id="1125" w:author="Samane Shahpouri" w:date="2024-05-15T10:45:00Z" w16du:dateUtc="2024-05-15T08:45:00Z">
        <w:r w:rsidR="00536F4E" w:rsidRPr="00FF211F" w:rsidDel="004A73AE">
          <w:delText xml:space="preserve">direct data sharing </w:delText>
        </w:r>
        <w:r w:rsidR="00A25658" w:rsidRPr="00FF211F" w:rsidDel="004A73AE">
          <w:delText>at</w:delText>
        </w:r>
        <w:r w:rsidR="00536F4E" w:rsidRPr="00FF211F" w:rsidDel="004A73AE">
          <w:delText xml:space="preserve"> each </w:delText>
        </w:r>
        <w:r w:rsidR="00A25658" w:rsidRPr="00FF211F" w:rsidDel="004A73AE">
          <w:delText>centre</w:delText>
        </w:r>
      </w:del>
      <w:ins w:id="1126" w:author="Isaac Shiri Lord" w:date="2024-05-12T18:35:00Z">
        <w:del w:id="1127" w:author="Samane Shahpouri" w:date="2024-05-15T10:45:00Z" w16du:dateUtc="2024-05-15T08:45:00Z">
          <w:r w:rsidR="00936DED" w:rsidRPr="00FF211F" w:rsidDel="004A73AE">
            <w:delText>er</w:delText>
          </w:r>
        </w:del>
      </w:ins>
      <w:del w:id="1128" w:author="Samane Shahpouri" w:date="2024-05-15T10:45:00Z" w16du:dateUtc="2024-05-15T08:45:00Z">
        <w:r w:rsidR="00536F4E" w:rsidRPr="00FF211F" w:rsidDel="004A73AE">
          <w:delText xml:space="preserve"> due to some demerits of conventional deep learning techniques. This is made possible </w:delText>
        </w:r>
        <w:r w:rsidR="00941F63" w:rsidRPr="00FF211F" w:rsidDel="004A73AE">
          <w:delText>using</w:delText>
        </w:r>
        <w:r w:rsidR="00536F4E" w:rsidRPr="00FF211F" w:rsidDel="004A73AE">
          <w:delText xml:space="preserve"> </w:delText>
        </w:r>
        <w:r w:rsidR="00A25658" w:rsidRPr="00FF211F" w:rsidDel="004A73AE">
          <w:delText>a</w:delText>
        </w:r>
        <w:r w:rsidR="00536F4E" w:rsidRPr="00FF211F" w:rsidDel="004A73AE">
          <w:delText xml:space="preserve"> novel deep learning architecture called Dyn-Unet with a sophisticated 3D convolutional capability, allowing for precise disentangling and correction of</w:delText>
        </w:r>
      </w:del>
      <w:ins w:id="1129" w:author="Isaac Shiri Lord" w:date="2024-05-12T18:35:00Z">
        <w:del w:id="1130" w:author="Samane Shahpouri" w:date="2024-05-15T10:45:00Z" w16du:dateUtc="2024-05-15T08:45:00Z">
          <w:r w:rsidR="00936DED" w:rsidRPr="00FF211F" w:rsidDel="004A73AE">
            <w:delText>ng</w:delText>
          </w:r>
        </w:del>
      </w:ins>
      <w:del w:id="1131" w:author="Samane Shahpouri" w:date="2024-05-15T10:45:00Z" w16du:dateUtc="2024-05-15T08:45:00Z">
        <w:r w:rsidR="00536F4E" w:rsidRPr="00FF211F" w:rsidDel="004A73AE">
          <w:delText xml:space="preserve"> </w:delText>
        </w:r>
        <w:r w:rsidR="00A25658" w:rsidRPr="00FF211F" w:rsidDel="004A73AE">
          <w:delText>artefacts</w:delText>
        </w:r>
        <w:r w:rsidR="00536F4E" w:rsidRPr="00FF211F" w:rsidDel="004A73AE">
          <w:delText>.</w:delText>
        </w:r>
      </w:del>
    </w:p>
    <w:p w14:paraId="374F0A52" w14:textId="1F189E47" w:rsidR="00536F4E" w:rsidRPr="00FF211F" w:rsidDel="004A73AE" w:rsidRDefault="00536F4E">
      <w:pPr>
        <w:rPr>
          <w:del w:id="1132" w:author="Samane Shahpouri" w:date="2024-05-15T10:45:00Z" w16du:dateUtc="2024-05-15T08:45:00Z"/>
        </w:rPr>
        <w:pPrChange w:id="1133" w:author="Samane Shahpouri" w:date="2024-05-15T11:56:00Z" w16du:dateUtc="2024-05-15T09:56:00Z">
          <w:pPr>
            <w:pStyle w:val="NormalWeb"/>
            <w:jc w:val="both"/>
          </w:pPr>
        </w:pPrChange>
      </w:pPr>
      <w:del w:id="1134" w:author="Samane Shahpouri" w:date="2024-05-15T10:45:00Z" w16du:dateUtc="2024-05-15T08:45:00Z">
        <w:r w:rsidRPr="00FF211F" w:rsidDel="004A73AE">
          <w:delText>We will use our approach to estimate and compare the performance of models under both strategies within different levels of tracer dynamics and multi-</w:delText>
        </w:r>
        <w:r w:rsidR="00A25658" w:rsidRPr="00FF211F" w:rsidDel="004A73AE">
          <w:delText>centre</w:delText>
        </w:r>
      </w:del>
      <w:ins w:id="1135" w:author="Isaac Shiri Lord" w:date="2024-05-12T18:36:00Z">
        <w:del w:id="1136" w:author="Samane Shahpouri" w:date="2024-05-15T10:45:00Z" w16du:dateUtc="2024-05-15T08:45:00Z">
          <w:r w:rsidR="00936DED" w:rsidRPr="00FF211F" w:rsidDel="004A73AE">
            <w:delText>er</w:delText>
          </w:r>
        </w:del>
      </w:ins>
      <w:del w:id="1137" w:author="Samane Shahpouri" w:date="2024-05-15T10:45:00Z" w16du:dateUtc="2024-05-15T08:45:00Z">
        <w:r w:rsidRPr="00FF211F" w:rsidDel="004A73AE">
          <w:delText xml:space="preserve"> data environments. In particular, we will integrate domain expertise </w:delText>
        </w:r>
        <w:r w:rsidR="00A25658" w:rsidRPr="00FF211F" w:rsidDel="004A73AE">
          <w:delText>into</w:delText>
        </w:r>
        <w:r w:rsidRPr="00FF211F" w:rsidDel="004A73AE">
          <w:delText xml:space="preserve"> our deep learning framework in order to detect and correct </w:delText>
        </w:r>
        <w:r w:rsidR="00A25658" w:rsidRPr="00FF211F" w:rsidDel="004A73AE">
          <w:delText>artefacts</w:delText>
        </w:r>
        <w:r w:rsidRPr="00FF211F" w:rsidDel="004A73AE">
          <w:delText xml:space="preserve"> more efficiently in multi-</w:delText>
        </w:r>
        <w:r w:rsidR="00A25658" w:rsidRPr="00FF211F" w:rsidDel="004A73AE">
          <w:delText>centre</w:delText>
        </w:r>
      </w:del>
      <w:ins w:id="1138" w:author="Isaac Shiri Lord" w:date="2024-05-12T18:36:00Z">
        <w:del w:id="1139" w:author="Samane Shahpouri" w:date="2024-05-15T10:45:00Z" w16du:dateUtc="2024-05-15T08:45:00Z">
          <w:r w:rsidR="00936DED" w:rsidRPr="00FF211F" w:rsidDel="004A73AE">
            <w:delText>ifacts more efficiently in multi-center</w:delText>
          </w:r>
        </w:del>
      </w:ins>
      <w:del w:id="1140" w:author="Samane Shahpouri" w:date="2024-05-15T10:45:00Z" w16du:dateUtc="2024-05-15T08:45:00Z">
        <w:r w:rsidRPr="00FF211F" w:rsidDel="004A73AE">
          <w:delText xml:space="preserve"> studies.</w:delText>
        </w:r>
      </w:del>
    </w:p>
    <w:p w14:paraId="35978AB6" w14:textId="19D9DA57" w:rsidR="006D1376" w:rsidRDefault="00536F4E">
      <w:pPr>
        <w:rPr>
          <w:ins w:id="1141" w:author="Samane Shahpouri" w:date="2024-05-14T17:21:00Z" w16du:dateUtc="2024-05-14T15:21:00Z"/>
        </w:rPr>
        <w:pPrChange w:id="1142" w:author="Samane Shahpouri" w:date="2024-05-15T11:56:00Z" w16du:dateUtc="2024-05-15T09:56:00Z">
          <w:pPr>
            <w:pStyle w:val="NormalWeb"/>
          </w:pPr>
        </w:pPrChange>
      </w:pPr>
      <w:del w:id="1143" w:author="Samane Shahpouri" w:date="2024-05-15T10:45:00Z" w16du:dateUtc="2024-05-15T08:45:00Z">
        <w:r w:rsidRPr="00FF211F" w:rsidDel="004A73AE">
          <w:delText>This research will aim to be a demonstration of the possibility, as well as the superior performance, of the deep learning models for real clinical settings, which will</w:delText>
        </w:r>
      </w:del>
      <w:ins w:id="1144" w:author="Isaac Shiri Lord" w:date="2024-05-12T18:36:00Z">
        <w:del w:id="1145" w:author="Samane Shahpouri" w:date="2024-05-15T10:45:00Z" w16du:dateUtc="2024-05-15T08:45:00Z">
          <w:r w:rsidR="00936DED" w:rsidRPr="00FF211F" w:rsidDel="004A73AE">
            <w:delText>demonstrate the possibility and superior performance of deep learning models in real clinical settings. This could</w:delText>
          </w:r>
        </w:del>
      </w:ins>
      <w:del w:id="1146" w:author="Samane Shahpouri" w:date="2024-05-15T10:45:00Z" w16du:dateUtc="2024-05-15T08:45:00Z">
        <w:r w:rsidRPr="00FF211F" w:rsidDel="004A73AE">
          <w:delText xml:space="preserve"> potentially set a new standard of CT-free PET imaging that enhances diagnostic accuracy while </w:delText>
        </w:r>
        <w:r w:rsidR="00A25658" w:rsidRPr="00FF211F" w:rsidDel="004A73AE">
          <w:delText>minimising</w:delText>
        </w:r>
        <w:r w:rsidRPr="00FF211F" w:rsidDel="004A73AE">
          <w:delText xml:space="preserve"> </w:delText>
        </w:r>
      </w:del>
      <w:ins w:id="1147" w:author="Isaac Shiri Lord" w:date="2024-05-12T18:36:00Z">
        <w:del w:id="1148" w:author="Samane Shahpouri" w:date="2024-05-15T10:45:00Z" w16du:dateUtc="2024-05-15T08:45:00Z">
          <w:r w:rsidR="00936DED" w:rsidRPr="00FF211F" w:rsidDel="004A73AE">
            <w:delText xml:space="preserve">minimizing </w:delText>
          </w:r>
        </w:del>
      </w:ins>
      <w:del w:id="1149" w:author="Samane Shahpouri" w:date="2024-05-15T10:45:00Z" w16du:dateUtc="2024-05-15T08:45:00Z">
        <w:r w:rsidRPr="00FF211F" w:rsidDel="004A73AE">
          <w:delText>radiation exposure and procedural complexity.</w:delText>
        </w:r>
      </w:del>
    </w:p>
    <w:p w14:paraId="257937DA" w14:textId="0C51BF76" w:rsidR="006D1376" w:rsidRPr="00FF211F" w:rsidDel="008D6EDD" w:rsidRDefault="006D1376">
      <w:pPr>
        <w:pStyle w:val="NormalWeb"/>
        <w:rPr>
          <w:del w:id="1150" w:author="Samane Shahpouri" w:date="2024-05-15T09:39:00Z" w16du:dateUtc="2024-05-15T07:39:00Z"/>
        </w:rPr>
        <w:pPrChange w:id="1151" w:author="Samane Shahpouri" w:date="2024-05-13T08:52:00Z" w16du:dateUtc="2024-05-13T06:52:00Z">
          <w:pPr>
            <w:pStyle w:val="NormalWeb"/>
            <w:jc w:val="both"/>
          </w:pPr>
        </w:pPrChange>
      </w:pPr>
    </w:p>
    <w:p w14:paraId="3BB9CFFC" w14:textId="77777777" w:rsidR="008E738A" w:rsidRPr="00FF211F" w:rsidRDefault="008E738A">
      <w:pPr>
        <w:pStyle w:val="NormalWeb"/>
        <w:pPrChange w:id="1152" w:author="Samane Shahpouri" w:date="2024-05-13T08:52:00Z" w16du:dateUtc="2024-05-13T06:52:00Z">
          <w:pPr>
            <w:pStyle w:val="NormalWeb"/>
            <w:jc w:val="both"/>
          </w:pPr>
        </w:pPrChange>
      </w:pPr>
    </w:p>
    <w:bookmarkEnd w:id="46"/>
    <w:p w14:paraId="64D8939D" w14:textId="51ED97EC" w:rsidR="00A25658" w:rsidRPr="00FF211F" w:rsidRDefault="00A25658">
      <w:pPr>
        <w:pStyle w:val="NormalWeb"/>
        <w:pPrChange w:id="1153" w:author="Samane Shahpouri" w:date="2024-05-13T08:52:00Z" w16du:dateUtc="2024-05-13T06:52:00Z">
          <w:pPr>
            <w:pStyle w:val="NormalWeb"/>
            <w:jc w:val="both"/>
          </w:pPr>
        </w:pPrChange>
      </w:pPr>
      <w:r w:rsidRPr="00FF211F">
        <w:t> </w:t>
      </w:r>
    </w:p>
    <w:p w14:paraId="2DAD6124" w14:textId="6F746CC7" w:rsidR="006821AE" w:rsidRPr="00FF211F" w:rsidRDefault="006821AE">
      <w:pPr>
        <w:rPr>
          <w:rFonts w:eastAsia="Times New Roman"/>
        </w:rPr>
        <w:pPrChange w:id="1154" w:author="Samane Shahpouri" w:date="2024-05-13T08:52:00Z" w16du:dateUtc="2024-05-13T06:52:00Z">
          <w:pPr>
            <w:jc w:val="both"/>
          </w:pPr>
        </w:pPrChange>
      </w:pPr>
      <w:r w:rsidRPr="00FF211F">
        <w:br w:type="page"/>
      </w:r>
    </w:p>
    <w:p w14:paraId="5F8BC978" w14:textId="77777777" w:rsidR="006821AE" w:rsidRPr="00FF211F" w:rsidRDefault="006821AE" w:rsidP="001E0755">
      <w:pPr>
        <w:pStyle w:val="Heading1"/>
      </w:pPr>
      <w:r w:rsidRPr="00FF211F">
        <w:lastRenderedPageBreak/>
        <w:t>Material and methods</w:t>
      </w:r>
    </w:p>
    <w:p w14:paraId="10BCF63C" w14:textId="1D95D328" w:rsidR="006821AE" w:rsidRPr="00FF211F" w:rsidRDefault="006821AE">
      <w:pPr>
        <w:pPrChange w:id="1155" w:author="Samane Shahpouri" w:date="2024-05-13T08:52:00Z" w16du:dateUtc="2024-05-13T06:52:00Z">
          <w:pPr>
            <w:jc w:val="both"/>
          </w:pPr>
        </w:pPrChange>
      </w:pPr>
    </w:p>
    <w:p w14:paraId="3C3F1604" w14:textId="77777777" w:rsidR="006821AE" w:rsidRPr="001E0755" w:rsidRDefault="006821AE" w:rsidP="001E0755">
      <w:pPr>
        <w:pStyle w:val="Heading2"/>
        <w:rPr>
          <w:rPrChange w:id="1156" w:author="Samane Shahpouri" w:date="2024-05-13T08:50:00Z" w16du:dateUtc="2024-05-13T06:50:00Z">
            <w:rPr>
              <w:sz w:val="22"/>
              <w:szCs w:val="22"/>
            </w:rPr>
          </w:rPrChange>
        </w:rPr>
      </w:pPr>
      <w:r w:rsidRPr="001E0755">
        <w:rPr>
          <w:rPrChange w:id="1157" w:author="Samane Shahpouri" w:date="2024-05-13T08:50:00Z" w16du:dateUtc="2024-05-13T06:50:00Z">
            <w:rPr>
              <w:sz w:val="22"/>
              <w:szCs w:val="22"/>
            </w:rPr>
          </w:rPrChange>
        </w:rPr>
        <w:t>Data Preparation</w:t>
      </w:r>
    </w:p>
    <w:p w14:paraId="399972FF" w14:textId="41114B5F" w:rsidR="006821AE" w:rsidRPr="00FF211F" w:rsidRDefault="009A5370">
      <w:pPr>
        <w:pPrChange w:id="1158" w:author="Samane Shahpouri" w:date="2024-05-13T08:52:00Z" w16du:dateUtc="2024-05-13T06:52:00Z">
          <w:pPr>
            <w:jc w:val="both"/>
          </w:pPr>
        </w:pPrChange>
      </w:pPr>
      <w:r w:rsidRPr="00FF211F">
        <w:t xml:space="preserve">Our study aimed to evaluate the performance of our model across different scenarios, including various external scanners and radiotracers. Multiple hospital imaging </w:t>
      </w:r>
      <w:proofErr w:type="spellStart"/>
      <w:r w:rsidRPr="00FF211F">
        <w:t>cent</w:t>
      </w:r>
      <w:del w:id="1159" w:author="Isaac Shiri Lord" w:date="2024-05-12T18:37:00Z">
        <w:r w:rsidRPr="00FF211F" w:rsidDel="00936DED">
          <w:delText>re</w:delText>
        </w:r>
      </w:del>
      <w:ins w:id="1160" w:author="Isaac Shiri Lord" w:date="2024-05-12T18:37:00Z">
        <w:r w:rsidR="00936DED" w:rsidRPr="00FF211F">
          <w:t>er</w:t>
        </w:r>
      </w:ins>
      <w:r w:rsidRPr="00FF211F">
        <w:t>s</w:t>
      </w:r>
      <w:proofErr w:type="spellEnd"/>
      <w:r w:rsidRPr="00FF211F">
        <w:t xml:space="preserve"> in five different places were used as a primary dataset for training and initial model validation. The dataset contained </w:t>
      </w:r>
      <w:del w:id="1161" w:author="Isaac Shiri Lord" w:date="2024-05-12T18:37:00Z">
        <w:r w:rsidRPr="00FF211F" w:rsidDel="00936DED">
          <w:rPr>
            <w:vertAlign w:val="superscript"/>
          </w:rPr>
          <w:delText xml:space="preserve">Gallium </w:delText>
        </w:r>
      </w:del>
      <w:ins w:id="1162" w:author="Isaac Shiri Lord" w:date="2024-05-12T18:37:00Z">
        <w:r w:rsidR="00936DED" w:rsidRPr="00FF211F">
          <w:rPr>
            <w:vertAlign w:val="superscript"/>
          </w:rPr>
          <w:t>68</w:t>
        </w:r>
        <w:r w:rsidR="00936DED" w:rsidRPr="00FF211F">
          <w:t xml:space="preserve"> Ga </w:t>
        </w:r>
      </w:ins>
      <w:r w:rsidRPr="00FF211F">
        <w:t xml:space="preserve">PET/CT scans. </w:t>
      </w:r>
      <w:del w:id="1163" w:author="Isaac Shiri Lord" w:date="2024-05-12T18:37:00Z">
        <w:r w:rsidRPr="00FF211F" w:rsidDel="00936DED">
          <w:delText>To test the model's adaptability, a secondary dataset was incorporated</w:delText>
        </w:r>
      </w:del>
      <w:ins w:id="1164" w:author="Isaac Shiri Lord" w:date="2024-05-12T18:37:00Z">
        <w:r w:rsidR="00936DED" w:rsidRPr="00FF211F">
          <w:t>A secondary dataset was incorporated to test the model's adaptability</w:t>
        </w:r>
      </w:ins>
      <w:r w:rsidRPr="00FF211F">
        <w:t xml:space="preserve">, distinct in both the imaging </w:t>
      </w:r>
      <w:del w:id="1165" w:author="Isaac Shiri Lord" w:date="2024-05-12T18:37:00Z">
        <w:r w:rsidRPr="00FF211F" w:rsidDel="00936DED">
          <w:delText>centres</w:delText>
        </w:r>
      </w:del>
      <w:proofErr w:type="spellStart"/>
      <w:ins w:id="1166" w:author="Isaac Shiri Lord" w:date="2024-05-12T18:37:00Z">
        <w:r w:rsidR="00936DED" w:rsidRPr="00FF211F">
          <w:t>centers</w:t>
        </w:r>
      </w:ins>
      <w:proofErr w:type="spellEnd"/>
      <w:r w:rsidRPr="00FF211F">
        <w:t xml:space="preserve"> (external to the primary dataset) and the type of radiotracer used (</w:t>
      </w:r>
      <w:r w:rsidRPr="00FF211F">
        <w:rPr>
          <w:vertAlign w:val="superscript"/>
        </w:rPr>
        <w:t>18</w:t>
      </w:r>
      <w:r w:rsidRPr="00FF211F">
        <w:t>F-FDG PET scans from two different hospitals). Additionally, a speciali</w:t>
      </w:r>
      <w:del w:id="1167" w:author="Isaac Shiri Lord" w:date="2024-05-12T18:37:00Z">
        <w:r w:rsidRPr="00FF211F" w:rsidDel="00936DED">
          <w:delText>sed set of images presenting artefacts was included to assess the model's capability to identify and correct for</w:delText>
        </w:r>
      </w:del>
      <w:ins w:id="1168" w:author="Isaac Shiri Lord" w:date="2024-05-12T18:37:00Z">
        <w:r w:rsidR="00936DED" w:rsidRPr="00FF211F">
          <w:t>zed set of images presenting artifacts was included to assess the model's capability to identify and correct</w:t>
        </w:r>
      </w:ins>
      <w:r w:rsidRPr="00FF211F">
        <w:t xml:space="preserve"> image quality issues. </w:t>
      </w:r>
      <w:del w:id="1169" w:author="Isaac Shiri Lord" w:date="2024-05-12T18:37:00Z">
        <w:r w:rsidRPr="00FF211F" w:rsidDel="00936DED">
          <w:delText>The Ethics Committee of the Geneva University Hospital approved this retrospective study, which spans across several institutions.</w:delText>
        </w:r>
      </w:del>
    </w:p>
    <w:p w14:paraId="4EDD6A37" w14:textId="77777777" w:rsidR="006821AE" w:rsidRPr="001E0755" w:rsidRDefault="006821AE" w:rsidP="001E0755">
      <w:pPr>
        <w:pStyle w:val="Heading3"/>
        <w:rPr>
          <w:rPrChange w:id="1170" w:author="Samane Shahpouri" w:date="2024-05-13T08:51:00Z" w16du:dateUtc="2024-05-13T06:51:00Z">
            <w:rPr>
              <w:sz w:val="22"/>
              <w:szCs w:val="22"/>
            </w:rPr>
          </w:rPrChange>
        </w:rPr>
      </w:pPr>
      <w:r w:rsidRPr="001E0755">
        <w:rPr>
          <w:rPrChange w:id="1171" w:author="Samane Shahpouri" w:date="2024-05-13T08:51:00Z" w16du:dateUtc="2024-05-13T06:51:00Z">
            <w:rPr>
              <w:sz w:val="22"/>
              <w:szCs w:val="22"/>
            </w:rPr>
          </w:rPrChange>
        </w:rPr>
        <w:t>Gallium PET/CT dataset</w:t>
      </w:r>
    </w:p>
    <w:p w14:paraId="470DF3FC" w14:textId="5A2807CE" w:rsidR="006821AE" w:rsidRPr="00FF211F" w:rsidRDefault="006821AE">
      <w:pPr>
        <w:pPrChange w:id="1172" w:author="Samane Shahpouri" w:date="2024-05-13T08:52:00Z" w16du:dateUtc="2024-05-13T06:52:00Z">
          <w:pPr>
            <w:jc w:val="both"/>
          </w:pPr>
        </w:pPrChange>
      </w:pPr>
      <w:r w:rsidRPr="00FF211F">
        <w:br/>
      </w:r>
      <w:r w:rsidR="009A5370" w:rsidRPr="00FF211F">
        <w:t xml:space="preserve">A cohort of more than 1000 patients underwent </w:t>
      </w:r>
      <w:r w:rsidR="009A5370" w:rsidRPr="00FF211F">
        <w:rPr>
          <w:vertAlign w:val="superscript"/>
        </w:rPr>
        <w:t>68</w:t>
      </w:r>
      <w:r w:rsidR="009A5370" w:rsidRPr="00FF211F">
        <w:t xml:space="preserve">Ga-prostate-specific membrane antigen (PSMA)/DOTA-TATE (TOC). PET/CT imaging across five </w:t>
      </w:r>
      <w:del w:id="1173" w:author="Isaac Shiri Lord" w:date="2024-05-12T18:38:00Z">
        <w:r w:rsidR="009A5370" w:rsidRPr="00FF211F" w:rsidDel="00936DED">
          <w:delText>centres</w:delText>
        </w:r>
      </w:del>
      <w:proofErr w:type="spellStart"/>
      <w:ins w:id="1174" w:author="Isaac Shiri Lord" w:date="2024-05-12T18:38:00Z">
        <w:r w:rsidR="00936DED" w:rsidRPr="00FF211F">
          <w:t>centers</w:t>
        </w:r>
      </w:ins>
      <w:proofErr w:type="spellEnd"/>
      <w:r w:rsidR="009A5370" w:rsidRPr="00FF211F">
        <w:t xml:space="preserve"> located in different countries. To ensure the integrity of the data for model training, an expert in nuclear medicine evaluated all the scans, identifying 184 images of optimal quality without </w:t>
      </w:r>
      <w:del w:id="1175" w:author="Isaac Shiri Lord" w:date="2024-05-12T18:38:00Z">
        <w:r w:rsidR="009A5370" w:rsidRPr="00FF211F" w:rsidDel="00936DED">
          <w:delText xml:space="preserve">artefacts </w:delText>
        </w:r>
      </w:del>
      <w:ins w:id="1176" w:author="Isaac Shiri Lord" w:date="2024-05-12T18:38:00Z">
        <w:r w:rsidR="00936DED" w:rsidRPr="00FF211F">
          <w:t xml:space="preserve">artifacts </w:t>
        </w:r>
      </w:ins>
      <w:r w:rsidR="009A5370" w:rsidRPr="00FF211F">
        <w:t>from the total pool. Detailed information on the datasets collected from the various locations is outlined in Table 1. The method of CT-based ASC was applied to amend PET images for accurate correction of attenuation and scatter effects in the images.</w:t>
      </w:r>
      <w:r w:rsidR="00324D4F" w:rsidRPr="00FF211F">
        <w:t xml:space="preserve"> For this study, non-attenuation corrected images will be referred to as NAC, and CT-based attenuation </w:t>
      </w:r>
      <w:del w:id="1177" w:author="Isaac Shiri Lord" w:date="2024-05-12T18:38:00Z">
        <w:r w:rsidR="00324D4F" w:rsidRPr="00FF211F" w:rsidDel="00936DED">
          <w:delText xml:space="preserve">scatter </w:delText>
        </w:r>
      </w:del>
      <w:ins w:id="1178" w:author="Isaac Shiri Lord" w:date="2024-05-12T18:38:00Z">
        <w:r w:rsidR="00936DED" w:rsidRPr="00FF211F">
          <w:t>scatter-</w:t>
        </w:r>
      </w:ins>
      <w:r w:rsidR="00324D4F" w:rsidRPr="00FF211F">
        <w:t>corrected images will be denoted as MAC.</w:t>
      </w:r>
    </w:p>
    <w:p w14:paraId="7D55D339" w14:textId="16FC9ED7" w:rsidR="006821AE" w:rsidRPr="00FF211F" w:rsidRDefault="006821AE">
      <w:pPr>
        <w:pStyle w:val="Caption"/>
        <w:pPrChange w:id="1179" w:author="Samane Shahpouri" w:date="2024-05-13T08:52:00Z" w16du:dateUtc="2024-05-13T06:52:00Z">
          <w:pPr>
            <w:pStyle w:val="Caption"/>
            <w:keepNext/>
            <w:jc w:val="both"/>
          </w:pPr>
        </w:pPrChange>
      </w:pPr>
      <w:r w:rsidRPr="00FF211F">
        <w:t xml:space="preserve">Table </w:t>
      </w:r>
      <w:r w:rsidRPr="00FF211F">
        <w:fldChar w:fldCharType="begin"/>
      </w:r>
      <w:r w:rsidRPr="00FF211F">
        <w:instrText xml:space="preserve"> SEQ Table \* ARABIC </w:instrText>
      </w:r>
      <w:r w:rsidRPr="00FF211F">
        <w:fldChar w:fldCharType="separate"/>
      </w:r>
      <w:r w:rsidR="00C53542" w:rsidRPr="00FF211F">
        <w:rPr>
          <w:noProof/>
        </w:rPr>
        <w:t>1</w:t>
      </w:r>
      <w:r w:rsidRPr="00FF211F">
        <w:fldChar w:fldCharType="end"/>
      </w:r>
      <w:r w:rsidRPr="00FF211F">
        <w:t>: Data information in 5 different imaging centers.</w:t>
      </w:r>
    </w:p>
    <w:tbl>
      <w:tblPr>
        <w:tblStyle w:val="TableGrid"/>
        <w:tblW w:w="9635" w:type="dxa"/>
        <w:tblLook w:val="04A0" w:firstRow="1" w:lastRow="0" w:firstColumn="1" w:lastColumn="0" w:noHBand="0" w:noVBand="1"/>
      </w:tblPr>
      <w:tblGrid>
        <w:gridCol w:w="1465"/>
        <w:gridCol w:w="546"/>
        <w:gridCol w:w="703"/>
        <w:gridCol w:w="1145"/>
        <w:gridCol w:w="695"/>
        <w:gridCol w:w="1764"/>
        <w:gridCol w:w="1808"/>
        <w:gridCol w:w="1509"/>
      </w:tblGrid>
      <w:tr w:rsidR="006821AE" w:rsidRPr="00EB1AA8" w14:paraId="3D9C6512" w14:textId="77777777" w:rsidTr="00257FFA">
        <w:trPr>
          <w:trHeight w:val="458"/>
        </w:trPr>
        <w:tc>
          <w:tcPr>
            <w:tcW w:w="1484" w:type="dxa"/>
            <w:vAlign w:val="center"/>
          </w:tcPr>
          <w:p w14:paraId="60953940" w14:textId="77777777" w:rsidR="006821AE" w:rsidRPr="00FF211F" w:rsidRDefault="006821AE">
            <w:pPr>
              <w:pPrChange w:id="1180" w:author="Samane Shahpouri" w:date="2024-05-13T08:52:00Z" w16du:dateUtc="2024-05-13T06:52:00Z">
                <w:pPr>
                  <w:jc w:val="both"/>
                </w:pPr>
              </w:pPrChange>
            </w:pPr>
            <w:proofErr w:type="spellStart"/>
            <w:r w:rsidRPr="00FF211F">
              <w:t>Center</w:t>
            </w:r>
            <w:proofErr w:type="spellEnd"/>
          </w:p>
        </w:tc>
        <w:tc>
          <w:tcPr>
            <w:tcW w:w="483" w:type="dxa"/>
            <w:vAlign w:val="center"/>
          </w:tcPr>
          <w:p w14:paraId="57C23CB7" w14:textId="77777777" w:rsidR="006821AE" w:rsidRPr="00FF211F" w:rsidRDefault="006821AE">
            <w:pPr>
              <w:pPrChange w:id="1181" w:author="Samane Shahpouri" w:date="2024-05-13T08:52:00Z" w16du:dateUtc="2024-05-13T06:52:00Z">
                <w:pPr>
                  <w:jc w:val="both"/>
                </w:pPr>
              </w:pPrChange>
            </w:pPr>
            <w:r w:rsidRPr="00FF211F">
              <w:t>No</w:t>
            </w:r>
          </w:p>
        </w:tc>
        <w:tc>
          <w:tcPr>
            <w:tcW w:w="703" w:type="dxa"/>
            <w:vAlign w:val="center"/>
          </w:tcPr>
          <w:p w14:paraId="51A02AF8" w14:textId="77777777" w:rsidR="006821AE" w:rsidRPr="00FF211F" w:rsidRDefault="006821AE">
            <w:pPr>
              <w:pPrChange w:id="1182" w:author="Samane Shahpouri" w:date="2024-05-13T08:52:00Z" w16du:dateUtc="2024-05-13T06:52:00Z">
                <w:pPr>
                  <w:jc w:val="both"/>
                </w:pPr>
              </w:pPrChange>
            </w:pPr>
            <w:r w:rsidRPr="00FF211F">
              <w:t>Train</w:t>
            </w:r>
          </w:p>
        </w:tc>
        <w:tc>
          <w:tcPr>
            <w:tcW w:w="1125" w:type="dxa"/>
            <w:vAlign w:val="center"/>
          </w:tcPr>
          <w:p w14:paraId="089D5AEB" w14:textId="77777777" w:rsidR="006821AE" w:rsidRPr="00FF211F" w:rsidRDefault="006821AE">
            <w:pPr>
              <w:pPrChange w:id="1183" w:author="Samane Shahpouri" w:date="2024-05-13T08:52:00Z" w16du:dateUtc="2024-05-13T06:52:00Z">
                <w:pPr>
                  <w:jc w:val="both"/>
                </w:pPr>
              </w:pPrChange>
            </w:pPr>
            <w:r w:rsidRPr="00FF211F">
              <w:t>Validation</w:t>
            </w:r>
          </w:p>
        </w:tc>
        <w:tc>
          <w:tcPr>
            <w:tcW w:w="699" w:type="dxa"/>
            <w:vAlign w:val="center"/>
          </w:tcPr>
          <w:p w14:paraId="17B58F4A" w14:textId="77777777" w:rsidR="006821AE" w:rsidRPr="00FF211F" w:rsidRDefault="006821AE">
            <w:pPr>
              <w:pPrChange w:id="1184" w:author="Samane Shahpouri" w:date="2024-05-13T08:52:00Z" w16du:dateUtc="2024-05-13T06:52:00Z">
                <w:pPr>
                  <w:jc w:val="both"/>
                </w:pPr>
              </w:pPrChange>
            </w:pPr>
            <w:r w:rsidRPr="00FF211F">
              <w:t>Test</w:t>
            </w:r>
          </w:p>
        </w:tc>
        <w:tc>
          <w:tcPr>
            <w:tcW w:w="1789" w:type="dxa"/>
            <w:vAlign w:val="center"/>
          </w:tcPr>
          <w:p w14:paraId="2B46B9EA" w14:textId="77777777" w:rsidR="006821AE" w:rsidRPr="00FF211F" w:rsidRDefault="006821AE">
            <w:pPr>
              <w:pPrChange w:id="1185" w:author="Samane Shahpouri" w:date="2024-05-13T08:52:00Z" w16du:dateUtc="2024-05-13T06:52:00Z">
                <w:pPr>
                  <w:jc w:val="both"/>
                </w:pPr>
              </w:pPrChange>
            </w:pPr>
            <w:r w:rsidRPr="00FF211F">
              <w:t>Scanner</w:t>
            </w:r>
          </w:p>
        </w:tc>
        <w:tc>
          <w:tcPr>
            <w:tcW w:w="1816" w:type="dxa"/>
            <w:vAlign w:val="center"/>
          </w:tcPr>
          <w:p w14:paraId="53570A0B" w14:textId="77777777" w:rsidR="006821AE" w:rsidRPr="00FF211F" w:rsidRDefault="006821AE">
            <w:pPr>
              <w:pPrChange w:id="1186" w:author="Samane Shahpouri" w:date="2024-05-13T08:52:00Z" w16du:dateUtc="2024-05-13T06:52:00Z">
                <w:pPr>
                  <w:jc w:val="both"/>
                </w:pPr>
              </w:pPrChange>
            </w:pPr>
            <w:r w:rsidRPr="00FF211F">
              <w:t>Reconstruction</w:t>
            </w:r>
          </w:p>
        </w:tc>
        <w:tc>
          <w:tcPr>
            <w:tcW w:w="1536" w:type="dxa"/>
            <w:vAlign w:val="center"/>
          </w:tcPr>
          <w:p w14:paraId="4D291F23" w14:textId="77777777" w:rsidR="006821AE" w:rsidRPr="00FF211F" w:rsidRDefault="006821AE">
            <w:pPr>
              <w:pPrChange w:id="1187" w:author="Samane Shahpouri" w:date="2024-05-13T08:52:00Z" w16du:dateUtc="2024-05-13T06:52:00Z">
                <w:pPr>
                  <w:jc w:val="both"/>
                </w:pPr>
              </w:pPrChange>
            </w:pPr>
            <w:r w:rsidRPr="00FF211F">
              <w:t>Matrix size × Z</w:t>
            </w:r>
            <w:r w:rsidRPr="00FF211F">
              <w:rPr>
                <w:vertAlign w:val="superscript"/>
              </w:rPr>
              <w:t>*</w:t>
            </w:r>
          </w:p>
        </w:tc>
      </w:tr>
      <w:tr w:rsidR="006821AE" w:rsidRPr="00EB1AA8" w14:paraId="470E9751" w14:textId="77777777" w:rsidTr="00257FFA">
        <w:trPr>
          <w:trHeight w:val="480"/>
        </w:trPr>
        <w:tc>
          <w:tcPr>
            <w:tcW w:w="1484" w:type="dxa"/>
            <w:vAlign w:val="center"/>
          </w:tcPr>
          <w:p w14:paraId="33DE37D6" w14:textId="77777777" w:rsidR="006821AE" w:rsidRPr="00FF211F" w:rsidRDefault="006821AE">
            <w:pPr>
              <w:pPrChange w:id="1188" w:author="Samane Shahpouri" w:date="2024-05-13T08:52:00Z" w16du:dateUtc="2024-05-13T06:52:00Z">
                <w:pPr>
                  <w:jc w:val="both"/>
                </w:pPr>
              </w:pPrChange>
            </w:pPr>
            <w:proofErr w:type="spellStart"/>
            <w:r w:rsidRPr="00FF211F">
              <w:t>Center</w:t>
            </w:r>
            <w:proofErr w:type="spellEnd"/>
            <w:r w:rsidRPr="00FF211F">
              <w:t xml:space="preserve"> 1</w:t>
            </w:r>
          </w:p>
        </w:tc>
        <w:tc>
          <w:tcPr>
            <w:tcW w:w="483" w:type="dxa"/>
            <w:vAlign w:val="center"/>
          </w:tcPr>
          <w:p w14:paraId="6F10CD7A" w14:textId="77777777" w:rsidR="006821AE" w:rsidRPr="00FF211F" w:rsidRDefault="006821AE">
            <w:pPr>
              <w:pPrChange w:id="1189" w:author="Samane Shahpouri" w:date="2024-05-13T08:52:00Z" w16du:dateUtc="2024-05-13T06:52:00Z">
                <w:pPr>
                  <w:jc w:val="both"/>
                </w:pPr>
              </w:pPrChange>
            </w:pPr>
            <w:r w:rsidRPr="00FF211F">
              <w:t>56</w:t>
            </w:r>
          </w:p>
        </w:tc>
        <w:tc>
          <w:tcPr>
            <w:tcW w:w="703" w:type="dxa"/>
            <w:vAlign w:val="center"/>
          </w:tcPr>
          <w:p w14:paraId="72A7BF1F" w14:textId="77777777" w:rsidR="006821AE" w:rsidRPr="00FF211F" w:rsidRDefault="006821AE">
            <w:pPr>
              <w:pPrChange w:id="1190" w:author="Samane Shahpouri" w:date="2024-05-13T08:52:00Z" w16du:dateUtc="2024-05-13T06:52:00Z">
                <w:pPr>
                  <w:jc w:val="both"/>
                </w:pPr>
              </w:pPrChange>
            </w:pPr>
            <w:r w:rsidRPr="00FF211F">
              <w:t>43</w:t>
            </w:r>
          </w:p>
        </w:tc>
        <w:tc>
          <w:tcPr>
            <w:tcW w:w="1125" w:type="dxa"/>
            <w:vAlign w:val="center"/>
          </w:tcPr>
          <w:p w14:paraId="285C0791" w14:textId="77777777" w:rsidR="006821AE" w:rsidRPr="00FF211F" w:rsidRDefault="006821AE">
            <w:pPr>
              <w:pPrChange w:id="1191" w:author="Samane Shahpouri" w:date="2024-05-13T08:52:00Z" w16du:dateUtc="2024-05-13T06:52:00Z">
                <w:pPr>
                  <w:jc w:val="both"/>
                </w:pPr>
              </w:pPrChange>
            </w:pPr>
            <w:r w:rsidRPr="00FF211F">
              <w:t>11</w:t>
            </w:r>
          </w:p>
        </w:tc>
        <w:tc>
          <w:tcPr>
            <w:tcW w:w="699" w:type="dxa"/>
            <w:vAlign w:val="center"/>
          </w:tcPr>
          <w:p w14:paraId="6D9B1087" w14:textId="77777777" w:rsidR="006821AE" w:rsidRPr="00FF211F" w:rsidRDefault="006821AE">
            <w:pPr>
              <w:pPrChange w:id="1192" w:author="Samane Shahpouri" w:date="2024-05-13T08:52:00Z" w16du:dateUtc="2024-05-13T06:52:00Z">
                <w:pPr>
                  <w:jc w:val="both"/>
                </w:pPr>
              </w:pPrChange>
            </w:pPr>
            <w:r w:rsidRPr="00FF211F">
              <w:t>2</w:t>
            </w:r>
          </w:p>
        </w:tc>
        <w:tc>
          <w:tcPr>
            <w:tcW w:w="1789" w:type="dxa"/>
            <w:vAlign w:val="center"/>
          </w:tcPr>
          <w:p w14:paraId="70D5F67D" w14:textId="77777777" w:rsidR="006821AE" w:rsidRPr="00FF211F" w:rsidRDefault="006821AE">
            <w:pPr>
              <w:pPrChange w:id="1193" w:author="Samane Shahpouri" w:date="2024-05-13T08:52:00Z" w16du:dateUtc="2024-05-13T06:52:00Z">
                <w:pPr>
                  <w:jc w:val="both"/>
                </w:pPr>
              </w:pPrChange>
            </w:pPr>
            <w:r w:rsidRPr="00FF211F">
              <w:t>Siemens Biograph 6</w:t>
            </w:r>
          </w:p>
        </w:tc>
        <w:tc>
          <w:tcPr>
            <w:tcW w:w="1816" w:type="dxa"/>
            <w:vAlign w:val="center"/>
          </w:tcPr>
          <w:p w14:paraId="5B5E0588" w14:textId="77777777" w:rsidR="006821AE" w:rsidRPr="00FF211F" w:rsidRDefault="006821AE">
            <w:pPr>
              <w:pPrChange w:id="1194" w:author="Samane Shahpouri" w:date="2024-05-13T08:52:00Z" w16du:dateUtc="2024-05-13T06:52:00Z">
                <w:pPr>
                  <w:jc w:val="both"/>
                </w:pPr>
              </w:pPrChange>
            </w:pPr>
            <w:r w:rsidRPr="00FF211F">
              <w:t>3D-OSEM</w:t>
            </w:r>
          </w:p>
        </w:tc>
        <w:tc>
          <w:tcPr>
            <w:tcW w:w="1536" w:type="dxa"/>
            <w:vAlign w:val="center"/>
          </w:tcPr>
          <w:p w14:paraId="41071071" w14:textId="77777777" w:rsidR="006821AE" w:rsidRPr="00FF211F" w:rsidRDefault="006821AE">
            <w:pPr>
              <w:pPrChange w:id="1195" w:author="Samane Shahpouri" w:date="2024-05-13T08:52:00Z" w16du:dateUtc="2024-05-13T06:52:00Z">
                <w:pPr>
                  <w:jc w:val="both"/>
                </w:pPr>
              </w:pPrChange>
            </w:pPr>
            <w:r w:rsidRPr="00FF211F">
              <w:t>168 × 168</w:t>
            </w:r>
          </w:p>
        </w:tc>
      </w:tr>
      <w:tr w:rsidR="006821AE" w:rsidRPr="00EB1AA8" w14:paraId="1ACD75F8" w14:textId="77777777" w:rsidTr="00257FFA">
        <w:trPr>
          <w:trHeight w:val="558"/>
        </w:trPr>
        <w:tc>
          <w:tcPr>
            <w:tcW w:w="1484" w:type="dxa"/>
            <w:vAlign w:val="center"/>
          </w:tcPr>
          <w:p w14:paraId="15CFD738" w14:textId="77777777" w:rsidR="006821AE" w:rsidRPr="00FF211F" w:rsidRDefault="006821AE">
            <w:pPr>
              <w:pPrChange w:id="1196" w:author="Samane Shahpouri" w:date="2024-05-13T08:52:00Z" w16du:dateUtc="2024-05-13T06:52:00Z">
                <w:pPr>
                  <w:jc w:val="both"/>
                </w:pPr>
              </w:pPrChange>
            </w:pPr>
            <w:proofErr w:type="spellStart"/>
            <w:r w:rsidRPr="00FF211F">
              <w:t>Center</w:t>
            </w:r>
            <w:proofErr w:type="spellEnd"/>
            <w:r w:rsidRPr="00FF211F">
              <w:t xml:space="preserve"> 2</w:t>
            </w:r>
          </w:p>
        </w:tc>
        <w:tc>
          <w:tcPr>
            <w:tcW w:w="483" w:type="dxa"/>
            <w:vAlign w:val="center"/>
          </w:tcPr>
          <w:p w14:paraId="61803C2F" w14:textId="77777777" w:rsidR="006821AE" w:rsidRPr="00FF211F" w:rsidRDefault="006821AE">
            <w:pPr>
              <w:pPrChange w:id="1197" w:author="Samane Shahpouri" w:date="2024-05-13T08:52:00Z" w16du:dateUtc="2024-05-13T06:52:00Z">
                <w:pPr>
                  <w:jc w:val="both"/>
                </w:pPr>
              </w:pPrChange>
            </w:pPr>
            <w:r w:rsidRPr="00FF211F">
              <w:t>31</w:t>
            </w:r>
          </w:p>
        </w:tc>
        <w:tc>
          <w:tcPr>
            <w:tcW w:w="703" w:type="dxa"/>
            <w:vAlign w:val="center"/>
          </w:tcPr>
          <w:p w14:paraId="0F91C3CC" w14:textId="77777777" w:rsidR="006821AE" w:rsidRPr="00FF211F" w:rsidRDefault="006821AE">
            <w:pPr>
              <w:pPrChange w:id="1198" w:author="Samane Shahpouri" w:date="2024-05-13T08:52:00Z" w16du:dateUtc="2024-05-13T06:52:00Z">
                <w:pPr>
                  <w:jc w:val="both"/>
                </w:pPr>
              </w:pPrChange>
            </w:pPr>
            <w:r w:rsidRPr="00FF211F">
              <w:t>25</w:t>
            </w:r>
          </w:p>
        </w:tc>
        <w:tc>
          <w:tcPr>
            <w:tcW w:w="1125" w:type="dxa"/>
            <w:vAlign w:val="center"/>
          </w:tcPr>
          <w:p w14:paraId="66113216" w14:textId="77777777" w:rsidR="006821AE" w:rsidRPr="00FF211F" w:rsidRDefault="006821AE">
            <w:pPr>
              <w:pPrChange w:id="1199" w:author="Samane Shahpouri" w:date="2024-05-13T08:52:00Z" w16du:dateUtc="2024-05-13T06:52:00Z">
                <w:pPr>
                  <w:jc w:val="both"/>
                </w:pPr>
              </w:pPrChange>
            </w:pPr>
            <w:r w:rsidRPr="00FF211F">
              <w:t>4</w:t>
            </w:r>
          </w:p>
        </w:tc>
        <w:tc>
          <w:tcPr>
            <w:tcW w:w="699" w:type="dxa"/>
            <w:vAlign w:val="center"/>
          </w:tcPr>
          <w:p w14:paraId="3CBB730C" w14:textId="77777777" w:rsidR="006821AE" w:rsidRPr="00FF211F" w:rsidRDefault="006821AE">
            <w:pPr>
              <w:pPrChange w:id="1200" w:author="Samane Shahpouri" w:date="2024-05-13T08:52:00Z" w16du:dateUtc="2024-05-13T06:52:00Z">
                <w:pPr>
                  <w:jc w:val="both"/>
                </w:pPr>
              </w:pPrChange>
            </w:pPr>
            <w:r w:rsidRPr="00FF211F">
              <w:t>2</w:t>
            </w:r>
          </w:p>
        </w:tc>
        <w:tc>
          <w:tcPr>
            <w:tcW w:w="1789" w:type="dxa"/>
            <w:vAlign w:val="center"/>
          </w:tcPr>
          <w:p w14:paraId="7E397344" w14:textId="77777777" w:rsidR="006821AE" w:rsidRPr="00FF211F" w:rsidRDefault="006821AE">
            <w:pPr>
              <w:pPrChange w:id="1201" w:author="Samane Shahpouri" w:date="2024-05-13T08:52:00Z" w16du:dateUtc="2024-05-13T06:52:00Z">
                <w:pPr>
                  <w:jc w:val="both"/>
                </w:pPr>
              </w:pPrChange>
            </w:pPr>
            <w:r w:rsidRPr="00FF211F">
              <w:t>GE Discovery IQ</w:t>
            </w:r>
          </w:p>
        </w:tc>
        <w:tc>
          <w:tcPr>
            <w:tcW w:w="1816" w:type="dxa"/>
            <w:vAlign w:val="center"/>
          </w:tcPr>
          <w:p w14:paraId="7D07E4B8" w14:textId="77777777" w:rsidR="006821AE" w:rsidRPr="00FF211F" w:rsidRDefault="006821AE">
            <w:pPr>
              <w:pPrChange w:id="1202" w:author="Samane Shahpouri" w:date="2024-05-13T08:52:00Z" w16du:dateUtc="2024-05-13T06:52:00Z">
                <w:pPr>
                  <w:jc w:val="both"/>
                </w:pPr>
              </w:pPrChange>
            </w:pPr>
            <w:r w:rsidRPr="00FF211F">
              <w:t>3D-OSEM</w:t>
            </w:r>
          </w:p>
        </w:tc>
        <w:tc>
          <w:tcPr>
            <w:tcW w:w="1536" w:type="dxa"/>
            <w:vAlign w:val="center"/>
          </w:tcPr>
          <w:p w14:paraId="32DE7223" w14:textId="77777777" w:rsidR="006821AE" w:rsidRPr="00FF211F" w:rsidRDefault="006821AE">
            <w:pPr>
              <w:pPrChange w:id="1203" w:author="Samane Shahpouri" w:date="2024-05-13T08:52:00Z" w16du:dateUtc="2024-05-13T06:52:00Z">
                <w:pPr>
                  <w:jc w:val="both"/>
                </w:pPr>
              </w:pPrChange>
            </w:pPr>
            <w:r w:rsidRPr="00FF211F">
              <w:t>192 × 192</w:t>
            </w:r>
          </w:p>
        </w:tc>
      </w:tr>
      <w:tr w:rsidR="006821AE" w:rsidRPr="00EB1AA8" w14:paraId="5ADE4243" w14:textId="77777777" w:rsidTr="00257FFA">
        <w:trPr>
          <w:trHeight w:val="509"/>
        </w:trPr>
        <w:tc>
          <w:tcPr>
            <w:tcW w:w="1484" w:type="dxa"/>
            <w:vAlign w:val="center"/>
          </w:tcPr>
          <w:p w14:paraId="573368FC" w14:textId="77777777" w:rsidR="006821AE" w:rsidRPr="00FF211F" w:rsidRDefault="006821AE">
            <w:pPr>
              <w:pPrChange w:id="1204" w:author="Samane Shahpouri" w:date="2024-05-13T08:52:00Z" w16du:dateUtc="2024-05-13T06:52:00Z">
                <w:pPr>
                  <w:jc w:val="both"/>
                </w:pPr>
              </w:pPrChange>
            </w:pPr>
            <w:proofErr w:type="spellStart"/>
            <w:r w:rsidRPr="00FF211F">
              <w:t>Center</w:t>
            </w:r>
            <w:proofErr w:type="spellEnd"/>
            <w:r w:rsidRPr="00FF211F">
              <w:t xml:space="preserve"> 3</w:t>
            </w:r>
          </w:p>
        </w:tc>
        <w:tc>
          <w:tcPr>
            <w:tcW w:w="483" w:type="dxa"/>
            <w:vAlign w:val="center"/>
          </w:tcPr>
          <w:p w14:paraId="6A4F66BB" w14:textId="77777777" w:rsidR="006821AE" w:rsidRPr="00FF211F" w:rsidRDefault="006821AE">
            <w:pPr>
              <w:pPrChange w:id="1205" w:author="Samane Shahpouri" w:date="2024-05-13T08:52:00Z" w16du:dateUtc="2024-05-13T06:52:00Z">
                <w:pPr>
                  <w:jc w:val="both"/>
                </w:pPr>
              </w:pPrChange>
            </w:pPr>
            <w:r w:rsidRPr="00FF211F">
              <w:t>45</w:t>
            </w:r>
          </w:p>
        </w:tc>
        <w:tc>
          <w:tcPr>
            <w:tcW w:w="703" w:type="dxa"/>
            <w:vAlign w:val="center"/>
          </w:tcPr>
          <w:p w14:paraId="03251650" w14:textId="77777777" w:rsidR="006821AE" w:rsidRPr="00FF211F" w:rsidRDefault="006821AE">
            <w:pPr>
              <w:pPrChange w:id="1206" w:author="Samane Shahpouri" w:date="2024-05-13T08:52:00Z" w16du:dateUtc="2024-05-13T06:52:00Z">
                <w:pPr>
                  <w:jc w:val="both"/>
                </w:pPr>
              </w:pPrChange>
            </w:pPr>
            <w:r w:rsidRPr="00FF211F">
              <w:t>35</w:t>
            </w:r>
          </w:p>
        </w:tc>
        <w:tc>
          <w:tcPr>
            <w:tcW w:w="1125" w:type="dxa"/>
            <w:vAlign w:val="center"/>
          </w:tcPr>
          <w:p w14:paraId="40D5B0A3" w14:textId="77777777" w:rsidR="006821AE" w:rsidRPr="00FF211F" w:rsidRDefault="006821AE">
            <w:pPr>
              <w:pPrChange w:id="1207" w:author="Samane Shahpouri" w:date="2024-05-13T08:52:00Z" w16du:dateUtc="2024-05-13T06:52:00Z">
                <w:pPr>
                  <w:jc w:val="both"/>
                </w:pPr>
              </w:pPrChange>
            </w:pPr>
            <w:r w:rsidRPr="00FF211F">
              <w:t>8</w:t>
            </w:r>
          </w:p>
        </w:tc>
        <w:tc>
          <w:tcPr>
            <w:tcW w:w="699" w:type="dxa"/>
            <w:vAlign w:val="center"/>
          </w:tcPr>
          <w:p w14:paraId="60E6322F" w14:textId="77777777" w:rsidR="006821AE" w:rsidRPr="00FF211F" w:rsidRDefault="006821AE">
            <w:pPr>
              <w:pPrChange w:id="1208" w:author="Samane Shahpouri" w:date="2024-05-13T08:52:00Z" w16du:dateUtc="2024-05-13T06:52:00Z">
                <w:pPr>
                  <w:jc w:val="both"/>
                </w:pPr>
              </w:pPrChange>
            </w:pPr>
            <w:r w:rsidRPr="00FF211F">
              <w:t>2</w:t>
            </w:r>
          </w:p>
        </w:tc>
        <w:tc>
          <w:tcPr>
            <w:tcW w:w="1789" w:type="dxa"/>
            <w:vAlign w:val="center"/>
          </w:tcPr>
          <w:p w14:paraId="7A20252A" w14:textId="77777777" w:rsidR="006821AE" w:rsidRPr="00FF211F" w:rsidRDefault="006821AE">
            <w:pPr>
              <w:pPrChange w:id="1209" w:author="Samane Shahpouri" w:date="2024-05-13T08:52:00Z" w16du:dateUtc="2024-05-13T06:52:00Z">
                <w:pPr>
                  <w:jc w:val="both"/>
                </w:pPr>
              </w:pPrChange>
            </w:pPr>
            <w:r w:rsidRPr="00FF211F">
              <w:t>Siemens mCT</w:t>
            </w:r>
          </w:p>
        </w:tc>
        <w:tc>
          <w:tcPr>
            <w:tcW w:w="1816" w:type="dxa"/>
            <w:vAlign w:val="center"/>
          </w:tcPr>
          <w:p w14:paraId="3E3EB245" w14:textId="77777777" w:rsidR="006821AE" w:rsidRPr="00FF211F" w:rsidRDefault="006821AE">
            <w:pPr>
              <w:pPrChange w:id="1210" w:author="Samane Shahpouri" w:date="2024-05-13T08:52:00Z" w16du:dateUtc="2024-05-13T06:52:00Z">
                <w:pPr>
                  <w:jc w:val="both"/>
                </w:pPr>
              </w:pPrChange>
            </w:pPr>
            <w:r w:rsidRPr="00FF211F">
              <w:t>3D-OSEM</w:t>
            </w:r>
          </w:p>
        </w:tc>
        <w:tc>
          <w:tcPr>
            <w:tcW w:w="1536" w:type="dxa"/>
            <w:vAlign w:val="center"/>
          </w:tcPr>
          <w:p w14:paraId="0649DE35" w14:textId="77777777" w:rsidR="006821AE" w:rsidRPr="00FF211F" w:rsidRDefault="006821AE">
            <w:pPr>
              <w:pPrChange w:id="1211" w:author="Samane Shahpouri" w:date="2024-05-13T08:52:00Z" w16du:dateUtc="2024-05-13T06:52:00Z">
                <w:pPr>
                  <w:jc w:val="both"/>
                </w:pPr>
              </w:pPrChange>
            </w:pPr>
            <w:r w:rsidRPr="00FF211F">
              <w:t>200 × 200</w:t>
            </w:r>
          </w:p>
        </w:tc>
      </w:tr>
      <w:tr w:rsidR="006821AE" w:rsidRPr="00EB1AA8" w14:paraId="1A4B9844" w14:textId="77777777" w:rsidTr="00257FFA">
        <w:trPr>
          <w:trHeight w:val="602"/>
        </w:trPr>
        <w:tc>
          <w:tcPr>
            <w:tcW w:w="1484" w:type="dxa"/>
            <w:vAlign w:val="center"/>
          </w:tcPr>
          <w:p w14:paraId="1BA0E839" w14:textId="77777777" w:rsidR="006821AE" w:rsidRPr="00FF211F" w:rsidRDefault="006821AE">
            <w:pPr>
              <w:pPrChange w:id="1212" w:author="Samane Shahpouri" w:date="2024-05-13T08:52:00Z" w16du:dateUtc="2024-05-13T06:52:00Z">
                <w:pPr>
                  <w:jc w:val="both"/>
                </w:pPr>
              </w:pPrChange>
            </w:pPr>
            <w:proofErr w:type="spellStart"/>
            <w:r w:rsidRPr="00FF211F">
              <w:t>Center</w:t>
            </w:r>
            <w:proofErr w:type="spellEnd"/>
            <w:r w:rsidRPr="00FF211F">
              <w:t xml:space="preserve"> 4</w:t>
            </w:r>
          </w:p>
        </w:tc>
        <w:tc>
          <w:tcPr>
            <w:tcW w:w="483" w:type="dxa"/>
            <w:vAlign w:val="center"/>
          </w:tcPr>
          <w:p w14:paraId="06F98B0F" w14:textId="77777777" w:rsidR="006821AE" w:rsidRPr="00FF211F" w:rsidRDefault="006821AE">
            <w:pPr>
              <w:pPrChange w:id="1213" w:author="Samane Shahpouri" w:date="2024-05-13T08:52:00Z" w16du:dateUtc="2024-05-13T06:52:00Z">
                <w:pPr>
                  <w:jc w:val="both"/>
                </w:pPr>
              </w:pPrChange>
            </w:pPr>
            <w:r w:rsidRPr="00FF211F">
              <w:t>40</w:t>
            </w:r>
          </w:p>
        </w:tc>
        <w:tc>
          <w:tcPr>
            <w:tcW w:w="703" w:type="dxa"/>
            <w:vAlign w:val="center"/>
          </w:tcPr>
          <w:p w14:paraId="2E586257" w14:textId="77777777" w:rsidR="006821AE" w:rsidRPr="00FF211F" w:rsidRDefault="006821AE">
            <w:pPr>
              <w:pPrChange w:id="1214" w:author="Samane Shahpouri" w:date="2024-05-13T08:52:00Z" w16du:dateUtc="2024-05-13T06:52:00Z">
                <w:pPr>
                  <w:jc w:val="both"/>
                </w:pPr>
              </w:pPrChange>
            </w:pPr>
            <w:r w:rsidRPr="00FF211F">
              <w:t>28</w:t>
            </w:r>
          </w:p>
        </w:tc>
        <w:tc>
          <w:tcPr>
            <w:tcW w:w="1125" w:type="dxa"/>
            <w:vAlign w:val="center"/>
          </w:tcPr>
          <w:p w14:paraId="0FC17DAC" w14:textId="77777777" w:rsidR="006821AE" w:rsidRPr="00FF211F" w:rsidRDefault="006821AE">
            <w:pPr>
              <w:pPrChange w:id="1215" w:author="Samane Shahpouri" w:date="2024-05-13T08:52:00Z" w16du:dateUtc="2024-05-13T06:52:00Z">
                <w:pPr>
                  <w:jc w:val="both"/>
                </w:pPr>
              </w:pPrChange>
            </w:pPr>
            <w:r w:rsidRPr="00FF211F">
              <w:t>10</w:t>
            </w:r>
          </w:p>
        </w:tc>
        <w:tc>
          <w:tcPr>
            <w:tcW w:w="699" w:type="dxa"/>
            <w:vAlign w:val="center"/>
          </w:tcPr>
          <w:p w14:paraId="0CFEEFB4" w14:textId="77777777" w:rsidR="006821AE" w:rsidRPr="00FF211F" w:rsidRDefault="006821AE">
            <w:pPr>
              <w:pPrChange w:id="1216" w:author="Samane Shahpouri" w:date="2024-05-13T08:52:00Z" w16du:dateUtc="2024-05-13T06:52:00Z">
                <w:pPr>
                  <w:jc w:val="both"/>
                </w:pPr>
              </w:pPrChange>
            </w:pPr>
            <w:r w:rsidRPr="00FF211F">
              <w:t>2</w:t>
            </w:r>
          </w:p>
        </w:tc>
        <w:tc>
          <w:tcPr>
            <w:tcW w:w="1789" w:type="dxa"/>
            <w:vAlign w:val="center"/>
          </w:tcPr>
          <w:p w14:paraId="2B3E730E" w14:textId="77777777" w:rsidR="006821AE" w:rsidRPr="00FF211F" w:rsidRDefault="006821AE">
            <w:pPr>
              <w:pPrChange w:id="1217" w:author="Samane Shahpouri" w:date="2024-05-13T08:52:00Z" w16du:dateUtc="2024-05-13T06:52:00Z">
                <w:pPr>
                  <w:jc w:val="both"/>
                </w:pPr>
              </w:pPrChange>
            </w:pPr>
            <w:r w:rsidRPr="00FF211F">
              <w:t>Siemens Biograph 6</w:t>
            </w:r>
          </w:p>
        </w:tc>
        <w:tc>
          <w:tcPr>
            <w:tcW w:w="1816" w:type="dxa"/>
            <w:vAlign w:val="center"/>
          </w:tcPr>
          <w:p w14:paraId="15D0AF70" w14:textId="77777777" w:rsidR="006821AE" w:rsidRPr="00FF211F" w:rsidRDefault="006821AE">
            <w:pPr>
              <w:pPrChange w:id="1218" w:author="Samane Shahpouri" w:date="2024-05-13T08:52:00Z" w16du:dateUtc="2024-05-13T06:52:00Z">
                <w:pPr>
                  <w:jc w:val="both"/>
                </w:pPr>
              </w:pPrChange>
            </w:pPr>
            <w:r w:rsidRPr="00FF211F">
              <w:t>3D-OSEM</w:t>
            </w:r>
          </w:p>
        </w:tc>
        <w:tc>
          <w:tcPr>
            <w:tcW w:w="1536" w:type="dxa"/>
            <w:vAlign w:val="center"/>
          </w:tcPr>
          <w:p w14:paraId="01E71CE1" w14:textId="77777777" w:rsidR="006821AE" w:rsidRPr="00FF211F" w:rsidRDefault="006821AE">
            <w:pPr>
              <w:pPrChange w:id="1219" w:author="Samane Shahpouri" w:date="2024-05-13T08:52:00Z" w16du:dateUtc="2024-05-13T06:52:00Z">
                <w:pPr>
                  <w:jc w:val="both"/>
                </w:pPr>
              </w:pPrChange>
            </w:pPr>
            <w:r w:rsidRPr="00FF211F">
              <w:t>168 × 168</w:t>
            </w:r>
          </w:p>
        </w:tc>
      </w:tr>
      <w:tr w:rsidR="006821AE" w:rsidRPr="00EB1AA8" w14:paraId="083E6095" w14:textId="77777777" w:rsidTr="00257FFA">
        <w:trPr>
          <w:trHeight w:val="509"/>
        </w:trPr>
        <w:tc>
          <w:tcPr>
            <w:tcW w:w="1484" w:type="dxa"/>
            <w:vAlign w:val="center"/>
          </w:tcPr>
          <w:p w14:paraId="611D28D8" w14:textId="77777777" w:rsidR="006821AE" w:rsidRPr="00FF211F" w:rsidRDefault="006821AE">
            <w:pPr>
              <w:pPrChange w:id="1220" w:author="Samane Shahpouri" w:date="2024-05-13T08:52:00Z" w16du:dateUtc="2024-05-13T06:52:00Z">
                <w:pPr>
                  <w:jc w:val="both"/>
                </w:pPr>
              </w:pPrChange>
            </w:pPr>
            <w:r w:rsidRPr="00FF211F">
              <w:t xml:space="preserve">External </w:t>
            </w:r>
            <w:proofErr w:type="spellStart"/>
            <w:r w:rsidRPr="00FF211F">
              <w:t>Center</w:t>
            </w:r>
            <w:proofErr w:type="spellEnd"/>
            <w:r w:rsidRPr="00FF211F">
              <w:t xml:space="preserve"> </w:t>
            </w:r>
          </w:p>
        </w:tc>
        <w:tc>
          <w:tcPr>
            <w:tcW w:w="483" w:type="dxa"/>
            <w:vAlign w:val="center"/>
          </w:tcPr>
          <w:p w14:paraId="36B4C388" w14:textId="77777777" w:rsidR="006821AE" w:rsidRPr="00FF211F" w:rsidRDefault="006821AE">
            <w:pPr>
              <w:pPrChange w:id="1221" w:author="Samane Shahpouri" w:date="2024-05-13T08:52:00Z" w16du:dateUtc="2024-05-13T06:52:00Z">
                <w:pPr>
                  <w:jc w:val="both"/>
                </w:pPr>
              </w:pPrChange>
            </w:pPr>
            <w:r w:rsidRPr="00FF211F">
              <w:t>12</w:t>
            </w:r>
          </w:p>
        </w:tc>
        <w:tc>
          <w:tcPr>
            <w:tcW w:w="703" w:type="dxa"/>
            <w:vAlign w:val="center"/>
          </w:tcPr>
          <w:p w14:paraId="4FBE02CF" w14:textId="77777777" w:rsidR="006821AE" w:rsidRPr="00FF211F" w:rsidRDefault="006821AE">
            <w:pPr>
              <w:pPrChange w:id="1222" w:author="Samane Shahpouri" w:date="2024-05-13T08:52:00Z" w16du:dateUtc="2024-05-13T06:52:00Z">
                <w:pPr>
                  <w:jc w:val="both"/>
                </w:pPr>
              </w:pPrChange>
            </w:pPr>
            <w:r w:rsidRPr="00FF211F">
              <w:t>-</w:t>
            </w:r>
          </w:p>
        </w:tc>
        <w:tc>
          <w:tcPr>
            <w:tcW w:w="1125" w:type="dxa"/>
            <w:vAlign w:val="center"/>
          </w:tcPr>
          <w:p w14:paraId="477EA733" w14:textId="77777777" w:rsidR="006821AE" w:rsidRPr="00FF211F" w:rsidRDefault="006821AE">
            <w:pPr>
              <w:pPrChange w:id="1223" w:author="Samane Shahpouri" w:date="2024-05-13T08:52:00Z" w16du:dateUtc="2024-05-13T06:52:00Z">
                <w:pPr>
                  <w:jc w:val="both"/>
                </w:pPr>
              </w:pPrChange>
            </w:pPr>
            <w:r w:rsidRPr="00FF211F">
              <w:t>-</w:t>
            </w:r>
          </w:p>
        </w:tc>
        <w:tc>
          <w:tcPr>
            <w:tcW w:w="699" w:type="dxa"/>
            <w:vAlign w:val="center"/>
          </w:tcPr>
          <w:p w14:paraId="60E12DDC" w14:textId="77777777" w:rsidR="006821AE" w:rsidRPr="00FF211F" w:rsidRDefault="006821AE">
            <w:pPr>
              <w:pPrChange w:id="1224" w:author="Samane Shahpouri" w:date="2024-05-13T08:52:00Z" w16du:dateUtc="2024-05-13T06:52:00Z">
                <w:pPr>
                  <w:jc w:val="both"/>
                </w:pPr>
              </w:pPrChange>
            </w:pPr>
            <w:r w:rsidRPr="00FF211F">
              <w:t>12</w:t>
            </w:r>
          </w:p>
        </w:tc>
        <w:tc>
          <w:tcPr>
            <w:tcW w:w="1789" w:type="dxa"/>
            <w:vAlign w:val="center"/>
          </w:tcPr>
          <w:p w14:paraId="39A94510" w14:textId="77777777" w:rsidR="006821AE" w:rsidRPr="00FF211F" w:rsidRDefault="006821AE">
            <w:pPr>
              <w:pPrChange w:id="1225" w:author="Samane Shahpouri" w:date="2024-05-13T08:52:00Z" w16du:dateUtc="2024-05-13T06:52:00Z">
                <w:pPr>
                  <w:jc w:val="both"/>
                </w:pPr>
              </w:pPrChange>
            </w:pPr>
            <w:r w:rsidRPr="00FF211F">
              <w:t>Siemens Horizon</w:t>
            </w:r>
          </w:p>
        </w:tc>
        <w:tc>
          <w:tcPr>
            <w:tcW w:w="1816" w:type="dxa"/>
            <w:vAlign w:val="center"/>
          </w:tcPr>
          <w:p w14:paraId="2DCB3F1F" w14:textId="77777777" w:rsidR="006821AE" w:rsidRPr="00FF211F" w:rsidRDefault="006821AE">
            <w:pPr>
              <w:pPrChange w:id="1226" w:author="Samane Shahpouri" w:date="2024-05-13T08:52:00Z" w16du:dateUtc="2024-05-13T06:52:00Z">
                <w:pPr>
                  <w:jc w:val="both"/>
                </w:pPr>
              </w:pPrChange>
            </w:pPr>
            <w:r w:rsidRPr="00FF211F">
              <w:t>PSF+TOF+3D-OSEM</w:t>
            </w:r>
          </w:p>
        </w:tc>
        <w:tc>
          <w:tcPr>
            <w:tcW w:w="1536" w:type="dxa"/>
            <w:vAlign w:val="center"/>
          </w:tcPr>
          <w:p w14:paraId="6941469A" w14:textId="77777777" w:rsidR="006821AE" w:rsidRPr="00FF211F" w:rsidRDefault="006821AE">
            <w:pPr>
              <w:pPrChange w:id="1227" w:author="Samane Shahpouri" w:date="2024-05-13T08:52:00Z" w16du:dateUtc="2024-05-13T06:52:00Z">
                <w:pPr>
                  <w:jc w:val="both"/>
                </w:pPr>
              </w:pPrChange>
            </w:pPr>
            <w:r w:rsidRPr="00FF211F">
              <w:t>180 × 180</w:t>
            </w:r>
          </w:p>
        </w:tc>
      </w:tr>
      <w:tr w:rsidR="006821AE" w:rsidRPr="00EB1AA8" w14:paraId="3B669C3F" w14:textId="77777777" w:rsidTr="00257FFA">
        <w:trPr>
          <w:trHeight w:val="321"/>
        </w:trPr>
        <w:tc>
          <w:tcPr>
            <w:tcW w:w="1484" w:type="dxa"/>
            <w:vAlign w:val="center"/>
          </w:tcPr>
          <w:p w14:paraId="5C0BF76A" w14:textId="77777777" w:rsidR="006821AE" w:rsidRPr="00FF211F" w:rsidRDefault="006821AE">
            <w:pPr>
              <w:pPrChange w:id="1228" w:author="Samane Shahpouri" w:date="2024-05-13T08:52:00Z" w16du:dateUtc="2024-05-13T06:52:00Z">
                <w:pPr>
                  <w:jc w:val="both"/>
                </w:pPr>
              </w:pPrChange>
            </w:pPr>
            <w:r w:rsidRPr="00FF211F">
              <w:t>Total</w:t>
            </w:r>
          </w:p>
        </w:tc>
        <w:tc>
          <w:tcPr>
            <w:tcW w:w="483" w:type="dxa"/>
            <w:vAlign w:val="center"/>
          </w:tcPr>
          <w:p w14:paraId="521F7BB1" w14:textId="77777777" w:rsidR="006821AE" w:rsidRPr="00FF211F" w:rsidRDefault="006821AE">
            <w:pPr>
              <w:pPrChange w:id="1229" w:author="Samane Shahpouri" w:date="2024-05-13T08:52:00Z" w16du:dateUtc="2024-05-13T06:52:00Z">
                <w:pPr>
                  <w:jc w:val="both"/>
                </w:pPr>
              </w:pPrChange>
            </w:pPr>
            <w:r w:rsidRPr="00FF211F">
              <w:t>184</w:t>
            </w:r>
          </w:p>
        </w:tc>
        <w:tc>
          <w:tcPr>
            <w:tcW w:w="703" w:type="dxa"/>
            <w:vAlign w:val="center"/>
          </w:tcPr>
          <w:p w14:paraId="1CD91B81" w14:textId="77777777" w:rsidR="006821AE" w:rsidRPr="00FF211F" w:rsidRDefault="006821AE">
            <w:pPr>
              <w:pPrChange w:id="1230" w:author="Samane Shahpouri" w:date="2024-05-13T08:52:00Z" w16du:dateUtc="2024-05-13T06:52:00Z">
                <w:pPr>
                  <w:jc w:val="both"/>
                </w:pPr>
              </w:pPrChange>
            </w:pPr>
            <w:r w:rsidRPr="00FF211F">
              <w:t>131</w:t>
            </w:r>
          </w:p>
        </w:tc>
        <w:tc>
          <w:tcPr>
            <w:tcW w:w="1125" w:type="dxa"/>
            <w:vAlign w:val="center"/>
          </w:tcPr>
          <w:p w14:paraId="5000F469" w14:textId="77777777" w:rsidR="006821AE" w:rsidRPr="00FF211F" w:rsidRDefault="006821AE">
            <w:pPr>
              <w:pPrChange w:id="1231" w:author="Samane Shahpouri" w:date="2024-05-13T08:52:00Z" w16du:dateUtc="2024-05-13T06:52:00Z">
                <w:pPr>
                  <w:jc w:val="both"/>
                </w:pPr>
              </w:pPrChange>
            </w:pPr>
            <w:r w:rsidRPr="00FF211F">
              <w:t>33</w:t>
            </w:r>
          </w:p>
        </w:tc>
        <w:tc>
          <w:tcPr>
            <w:tcW w:w="699" w:type="dxa"/>
            <w:vAlign w:val="center"/>
          </w:tcPr>
          <w:p w14:paraId="4FAD4419" w14:textId="77777777" w:rsidR="006821AE" w:rsidRPr="00FF211F" w:rsidRDefault="006821AE">
            <w:pPr>
              <w:pPrChange w:id="1232" w:author="Samane Shahpouri" w:date="2024-05-13T08:52:00Z" w16du:dateUtc="2024-05-13T06:52:00Z">
                <w:pPr>
                  <w:jc w:val="both"/>
                </w:pPr>
              </w:pPrChange>
            </w:pPr>
            <w:r w:rsidRPr="00FF211F">
              <w:t>20</w:t>
            </w:r>
          </w:p>
        </w:tc>
        <w:tc>
          <w:tcPr>
            <w:tcW w:w="1789" w:type="dxa"/>
            <w:vAlign w:val="center"/>
          </w:tcPr>
          <w:p w14:paraId="451A58C2" w14:textId="77777777" w:rsidR="006821AE" w:rsidRPr="00FF211F" w:rsidRDefault="006821AE">
            <w:pPr>
              <w:pPrChange w:id="1233" w:author="Samane Shahpouri" w:date="2024-05-13T08:52:00Z" w16du:dateUtc="2024-05-13T06:52:00Z">
                <w:pPr>
                  <w:jc w:val="both"/>
                </w:pPr>
              </w:pPrChange>
            </w:pPr>
            <w:r w:rsidRPr="00FF211F">
              <w:t>-</w:t>
            </w:r>
          </w:p>
        </w:tc>
        <w:tc>
          <w:tcPr>
            <w:tcW w:w="1816" w:type="dxa"/>
            <w:vAlign w:val="center"/>
          </w:tcPr>
          <w:p w14:paraId="1ECBF6FA" w14:textId="77777777" w:rsidR="006821AE" w:rsidRPr="00FF211F" w:rsidRDefault="006821AE">
            <w:pPr>
              <w:pPrChange w:id="1234" w:author="Samane Shahpouri" w:date="2024-05-13T08:52:00Z" w16du:dateUtc="2024-05-13T06:52:00Z">
                <w:pPr>
                  <w:jc w:val="both"/>
                </w:pPr>
              </w:pPrChange>
            </w:pPr>
            <w:r w:rsidRPr="00FF211F">
              <w:t>-</w:t>
            </w:r>
          </w:p>
        </w:tc>
        <w:tc>
          <w:tcPr>
            <w:tcW w:w="1536" w:type="dxa"/>
            <w:vAlign w:val="center"/>
          </w:tcPr>
          <w:p w14:paraId="11CE88E6" w14:textId="77777777" w:rsidR="006821AE" w:rsidRPr="00FF211F" w:rsidRDefault="006821AE">
            <w:pPr>
              <w:pPrChange w:id="1235" w:author="Samane Shahpouri" w:date="2024-05-13T08:52:00Z" w16du:dateUtc="2024-05-13T06:52:00Z">
                <w:pPr>
                  <w:jc w:val="both"/>
                </w:pPr>
              </w:pPrChange>
            </w:pPr>
            <w:r w:rsidRPr="00FF211F">
              <w:t>-</w:t>
            </w:r>
          </w:p>
        </w:tc>
      </w:tr>
      <w:tr w:rsidR="009A5370" w:rsidRPr="00EB1AA8" w14:paraId="0AB7C6B6" w14:textId="77777777" w:rsidTr="00257FFA">
        <w:trPr>
          <w:trHeight w:val="321"/>
        </w:trPr>
        <w:tc>
          <w:tcPr>
            <w:tcW w:w="9635" w:type="dxa"/>
            <w:gridSpan w:val="8"/>
          </w:tcPr>
          <w:p w14:paraId="6A84FBAB" w14:textId="3DDB5DBE" w:rsidR="009A5370" w:rsidRPr="00FF211F" w:rsidRDefault="009A5370">
            <w:pPr>
              <w:pPrChange w:id="1236" w:author="Samane Shahpouri" w:date="2024-05-13T08:52:00Z" w16du:dateUtc="2024-05-13T06:52:00Z">
                <w:pPr>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p>
        </w:tc>
      </w:tr>
    </w:tbl>
    <w:p w14:paraId="33CD7605" w14:textId="77777777" w:rsidR="00013137" w:rsidRPr="00FF211F" w:rsidRDefault="00013137">
      <w:pPr>
        <w:pStyle w:val="Heading4"/>
        <w:pPrChange w:id="1237" w:author="Samane Shahpouri" w:date="2024-05-13T08:52:00Z" w16du:dateUtc="2024-05-13T06:52:00Z">
          <w:pPr>
            <w:pStyle w:val="Heading4"/>
            <w:jc w:val="both"/>
          </w:pPr>
        </w:pPrChange>
      </w:pPr>
    </w:p>
    <w:p w14:paraId="6FDE18E7" w14:textId="56DB3D59" w:rsidR="006821AE" w:rsidRPr="00FF211F" w:rsidRDefault="006821AE">
      <w:pPr>
        <w:pStyle w:val="Heading4"/>
        <w:pPrChange w:id="1238" w:author="Samane Shahpouri" w:date="2024-05-13T08:52:00Z" w16du:dateUtc="2024-05-13T06:52:00Z">
          <w:pPr>
            <w:pStyle w:val="Heading4"/>
            <w:jc w:val="both"/>
          </w:pPr>
        </w:pPrChange>
      </w:pPr>
      <w:r w:rsidRPr="00FF211F">
        <w:t>Normalization of PET Imaging Data</w:t>
      </w:r>
    </w:p>
    <w:p w14:paraId="20066597" w14:textId="04242E33" w:rsidR="006821AE" w:rsidRPr="00FF211F" w:rsidRDefault="009A5370">
      <w:pPr>
        <w:pPrChange w:id="1239" w:author="Samane Shahpouri" w:date="2024-05-13T08:52:00Z" w16du:dateUtc="2024-05-13T06:52:00Z">
          <w:pPr>
            <w:keepNext/>
            <w:jc w:val="both"/>
          </w:pPr>
        </w:pPrChange>
      </w:pPr>
      <w:r w:rsidRPr="00FF211F">
        <w:t xml:space="preserve">In PET imaging, the SUV is a crucial quantitative measure that </w:t>
      </w:r>
      <w:del w:id="1240" w:author="Isaac Shiri Lord" w:date="2024-05-12T18:38:00Z">
        <w:r w:rsidRPr="00FF211F" w:rsidDel="00936DED">
          <w:delText>normalises</w:delText>
        </w:r>
      </w:del>
      <w:ins w:id="1241" w:author="Isaac Shiri Lord" w:date="2024-05-12T18:38:00Z">
        <w:r w:rsidR="00936DED" w:rsidRPr="00FF211F">
          <w:t>normalizes</w:t>
        </w:r>
      </w:ins>
      <w:r w:rsidRPr="00FF211F">
        <w:t xml:space="preserve">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EB1AA8" w14:paraId="0E0A2140" w14:textId="77777777" w:rsidTr="00257FFA">
        <w:tc>
          <w:tcPr>
            <w:tcW w:w="6912" w:type="dxa"/>
          </w:tcPr>
          <w:p w14:paraId="30741E0F" w14:textId="77777777" w:rsidR="006821AE" w:rsidRPr="00FF211F" w:rsidRDefault="006821AE">
            <w:pPr>
              <w:rPr>
                <w:color w:val="0D0D0D"/>
              </w:rPr>
              <w:pPrChange w:id="1242" w:author="Samane Shahpouri" w:date="2024-05-13T08:52:00Z" w16du:dateUtc="2024-05-13T06:52:00Z">
                <w:pPr>
                  <w:jc w:val="both"/>
                </w:pPr>
              </w:pPrChange>
            </w:pPr>
            <m:oMathPara>
              <m:oMath>
                <m:r>
                  <m:rPr>
                    <m:sty m:val="p"/>
                  </m:rPr>
                  <w:rPr>
                    <w:rFonts w:ascii="Cambria Math" w:hAnsi="Cambria Math"/>
                  </w:rPr>
                  <w:lastRenderedPageBreak/>
                  <m:t xml:space="preserve">SUV= </m:t>
                </m:r>
                <m:f>
                  <m:fPr>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Voxel Activity Concentration</m:t>
                        </m:r>
                      </m:e>
                      <m:sub>
                        <m:r>
                          <m:rPr>
                            <m:sty m:val="p"/>
                          </m:rPr>
                          <w:rPr>
                            <w:rFonts w:ascii="Cambria Math" w:hAnsi="Cambria Math"/>
                          </w:rPr>
                          <m:t>(Bq/ml)</m:t>
                        </m:r>
                      </m:sub>
                    </m:sSub>
                  </m:num>
                  <m:den>
                    <m:f>
                      <m:fPr>
                        <m:type m:val="skw"/>
                        <m:ctrlPr>
                          <w:rPr>
                            <w:rFonts w:ascii="Cambria Math" w:eastAsiaTheme="minorHAnsi" w:hAnsi="Cambria Math"/>
                          </w:rPr>
                        </m:ctrlPr>
                      </m:fPr>
                      <m:num>
                        <m:sSub>
                          <m:sSubPr>
                            <m:ctrlPr>
                              <w:rPr>
                                <w:rFonts w:ascii="Cambria Math" w:eastAsiaTheme="minorHAnsi" w:hAnsi="Cambria Math"/>
                              </w:rPr>
                            </m:ctrlPr>
                          </m:sSubPr>
                          <m:e>
                            <m:r>
                              <m:rPr>
                                <m:sty m:val="p"/>
                              </m:rPr>
                              <w:rPr>
                                <w:rFonts w:ascii="Cambria Math" w:hAnsi="Cambria Math"/>
                              </w:rPr>
                              <m:t>Injected Dose</m:t>
                            </m:r>
                          </m:e>
                          <m:sub>
                            <m:r>
                              <m:rPr>
                                <m:sty m:val="p"/>
                              </m:rPr>
                              <w:rPr>
                                <w:rFonts w:ascii="Cambria Math" w:hAnsi="Cambria Math"/>
                              </w:rPr>
                              <m:t>(Bq)</m:t>
                            </m:r>
                          </m:sub>
                        </m:sSub>
                      </m:num>
                      <m:den>
                        <m:sSub>
                          <m:sSubPr>
                            <m:ctrlPr>
                              <w:rPr>
                                <w:rFonts w:ascii="Cambria Math" w:eastAsiaTheme="minorHAnsi" w:hAnsi="Cambria Math"/>
                              </w:rPr>
                            </m:ctrlPr>
                          </m:sSubPr>
                          <m:e>
                            <m:r>
                              <m:rPr>
                                <m:sty m:val="p"/>
                              </m:rPr>
                              <w:rPr>
                                <w:rFonts w:ascii="Cambria Math" w:hAnsi="Cambria Math"/>
                              </w:rPr>
                              <m:t>Body Weight</m:t>
                            </m:r>
                          </m:e>
                          <m:sub>
                            <m:r>
                              <m:rPr>
                                <m:sty m:val="p"/>
                              </m:rPr>
                              <w:rPr>
                                <w:rFonts w:ascii="Cambria Math" w:hAnsi="Cambria Math"/>
                              </w:rPr>
                              <m:t>(kg)</m:t>
                            </m:r>
                          </m:sub>
                        </m:sSub>
                      </m:den>
                    </m:f>
                  </m:den>
                </m:f>
              </m:oMath>
            </m:oMathPara>
          </w:p>
        </w:tc>
        <w:tc>
          <w:tcPr>
            <w:tcW w:w="2664" w:type="dxa"/>
          </w:tcPr>
          <w:p w14:paraId="71B1F4DF" w14:textId="1944279B" w:rsidR="006821AE" w:rsidRPr="00FF211F" w:rsidRDefault="006821AE">
            <w:pPr>
              <w:pStyle w:val="Caption"/>
              <w:rPr>
                <w:color w:val="0D0D0D"/>
              </w:rPr>
              <w:pPrChange w:id="1243"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1</w:t>
            </w:r>
            <w:r w:rsidRPr="00FF211F">
              <w:fldChar w:fldCharType="end"/>
            </w:r>
            <w:r w:rsidRPr="00FF211F">
              <w:t>)</w:t>
            </w:r>
          </w:p>
          <w:p w14:paraId="530BFD88" w14:textId="77777777" w:rsidR="006821AE" w:rsidRPr="00FF211F" w:rsidRDefault="006821AE">
            <w:pPr>
              <w:pStyle w:val="Caption"/>
              <w:pPrChange w:id="1244" w:author="Samane Shahpouri" w:date="2024-05-13T08:52:00Z" w16du:dateUtc="2024-05-13T06:52:00Z">
                <w:pPr>
                  <w:pStyle w:val="Caption"/>
                  <w:keepNext/>
                  <w:jc w:val="both"/>
                </w:pPr>
              </w:pPrChange>
            </w:pPr>
          </w:p>
        </w:tc>
      </w:tr>
    </w:tbl>
    <w:p w14:paraId="43F6706A" w14:textId="1BDE3718" w:rsidR="009A5370" w:rsidRPr="00FF211F" w:rsidRDefault="009A5370">
      <w:pPr>
        <w:pPrChange w:id="1245" w:author="Samane Shahpouri" w:date="2024-05-13T08:52:00Z" w16du:dateUtc="2024-05-13T06:52:00Z">
          <w:pPr>
            <w:spacing w:after="0" w:line="276" w:lineRule="auto"/>
            <w:jc w:val="both"/>
          </w:pPr>
        </w:pPrChange>
      </w:pPr>
      <w:r w:rsidRPr="00FF211F">
        <w:t xml:space="preserve">To turn the voxel values into SUV metrics, this conversion was done the same way on </w:t>
      </w:r>
      <w:r w:rsidR="00E165D0" w:rsidRPr="00FF211F">
        <w:t>all</w:t>
      </w:r>
      <w:r w:rsidRPr="00FF211F">
        <w:t xml:space="preserve"> MAC and NAC images.  </w:t>
      </w:r>
    </w:p>
    <w:p w14:paraId="15F3C042" w14:textId="53E08065" w:rsidR="009A5370" w:rsidRPr="00FF211F" w:rsidRDefault="009A5370">
      <w:pPr>
        <w:pPrChange w:id="1246" w:author="Samane Shahpouri" w:date="2024-05-13T08:52:00Z" w16du:dateUtc="2024-05-13T06:52:00Z">
          <w:pPr>
            <w:spacing w:after="0" w:line="276" w:lineRule="auto"/>
            <w:jc w:val="both"/>
          </w:pPr>
        </w:pPrChange>
      </w:pPr>
      <w:r w:rsidRPr="00FF211F">
        <w:t xml:space="preserve">To achieve uniformity across all images, the voxel intensities were normalised by dividing by a constant factor. </w:t>
      </w:r>
      <w:r w:rsidR="00E165D0" w:rsidRPr="00FF211F">
        <w:t>MAC</w:t>
      </w:r>
      <w:r w:rsidRPr="00FF211F">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27924221" w14:textId="77777777" w:rsidR="00324D4F" w:rsidRPr="00FF211F" w:rsidRDefault="00324D4F">
      <w:pPr>
        <w:pPrChange w:id="1247" w:author="Samane Shahpouri" w:date="2024-05-13T08:52:00Z" w16du:dateUtc="2024-05-13T06:52:00Z">
          <w:pPr>
            <w:spacing w:after="0" w:line="276" w:lineRule="auto"/>
            <w:jc w:val="both"/>
          </w:pPr>
        </w:pPrChange>
      </w:pPr>
    </w:p>
    <w:p w14:paraId="1E0192A7" w14:textId="5BB971F7" w:rsidR="006821AE" w:rsidRPr="00FF211F" w:rsidRDefault="009A5370" w:rsidP="001E0755">
      <w:r w:rsidRPr="00FF211F">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w:t>
      </w:r>
      <w:del w:id="1248" w:author="Isaac Shiri Lord" w:date="2024-05-12T18:39:00Z">
        <w:r w:rsidRPr="00FF211F" w:rsidDel="00936DED">
          <w:delText>normalisation</w:delText>
        </w:r>
      </w:del>
      <w:ins w:id="1249" w:author="Isaac Shiri Lord" w:date="2024-05-12T18:39:00Z">
        <w:r w:rsidR="00936DED" w:rsidRPr="00FF211F">
          <w:t>normalization</w:t>
        </w:r>
      </w:ins>
      <w:r w:rsidRPr="00FF211F">
        <w:t xml:space="preserve"> illustrates the effect of this scaling on the distribution of voxel intensities, confirming the consistency of intensity levels across the processed images.</w:t>
      </w:r>
    </w:p>
    <w:p w14:paraId="48DA0606" w14:textId="77777777" w:rsidR="001E0755" w:rsidRDefault="006821AE" w:rsidP="001E0755">
      <w:pPr>
        <w:pStyle w:val="Heading4"/>
        <w:rPr>
          <w:ins w:id="1250" w:author="Samane Shahpouri" w:date="2024-05-13T08:51:00Z" w16du:dateUtc="2024-05-13T06:51:00Z"/>
        </w:rPr>
      </w:pPr>
      <w:r w:rsidRPr="00FF211F">
        <w:t>Data Transformation and Augmentations:</w:t>
      </w:r>
    </w:p>
    <w:p w14:paraId="3D63D022" w14:textId="099C3641" w:rsidR="006821AE" w:rsidRPr="00214EC6" w:rsidDel="001E0755" w:rsidRDefault="006821AE">
      <w:pPr>
        <w:pStyle w:val="Heading4"/>
        <w:rPr>
          <w:del w:id="1251" w:author="Samane Shahpouri" w:date="2024-05-13T08:51:00Z" w16du:dateUtc="2024-05-13T06:51:00Z"/>
          <w:rFonts w:cs="Times New Roman"/>
          <w:sz w:val="22"/>
          <w:szCs w:val="22"/>
        </w:rPr>
        <w:pPrChange w:id="1252" w:author="Samane Shahpouri" w:date="2024-05-13T08:52:00Z" w16du:dateUtc="2024-05-13T06:52:00Z">
          <w:pPr>
            <w:pStyle w:val="Heading4"/>
            <w:jc w:val="both"/>
          </w:pPr>
        </w:pPrChange>
      </w:pPr>
      <w:del w:id="1253" w:author="Samane Shahpouri" w:date="2024-05-13T08:51:00Z" w16du:dateUtc="2024-05-13T06:51:00Z">
        <w:r w:rsidRPr="00FF211F" w:rsidDel="001E0755">
          <w:br/>
        </w:r>
      </w:del>
    </w:p>
    <w:p w14:paraId="2FB9DA36" w14:textId="2DB83468" w:rsidR="009A5370" w:rsidRPr="001E0755" w:rsidRDefault="009A5370">
      <w:pPr>
        <w:pPrChange w:id="1254" w:author="Samane Shahpouri" w:date="2024-05-13T08:52:00Z" w16du:dateUtc="2024-05-13T06:52:00Z">
          <w:pPr>
            <w:jc w:val="both"/>
          </w:pPr>
        </w:pPrChange>
      </w:pPr>
      <w:r w:rsidRPr="001E0755">
        <w:t xml:space="preserve">For training data preparation, each PET image was initially trimmed to fit the body's outline, followed by the addition of zero-padding to standardise the dimensions to a uniform bounding box size of 168×168×Z (with 'Z' representing the count of slices), as illustrated in </w:t>
      </w:r>
      <w:r w:rsidR="0040105C" w:rsidRPr="001E0755">
        <w:t>F</w:t>
      </w:r>
      <w:r w:rsidRPr="001E0755">
        <w:t>igure 2a, ensuring the retention of original image resolution and anatomical structure.</w:t>
      </w:r>
    </w:p>
    <w:p w14:paraId="708E18C3" w14:textId="664FE789" w:rsidR="006821AE" w:rsidRPr="00FF211F" w:rsidDel="00200D6D" w:rsidRDefault="009A5370" w:rsidP="001E0755">
      <w:pPr>
        <w:rPr>
          <w:del w:id="1255" w:author="Isaac Shiri Lord" w:date="2024-05-12T18:40:00Z"/>
          <w:color w:val="0D0D0D"/>
        </w:rPr>
      </w:pPr>
      <w:r w:rsidRPr="00FF211F">
        <w:t>This ensured the preservation of the original resolution and the fidelity of the anatomical representation. To ensure uniformity and enhance the training process's efficiency, all PET images were re-scaled to a voxel size of 4.07 × 4.07 × 3.0 mm</w:t>
      </w:r>
      <w:r w:rsidRPr="00FF211F">
        <w:rPr>
          <w:vertAlign w:val="superscript"/>
        </w:rPr>
        <w:t>3</w:t>
      </w:r>
      <w:r w:rsidRPr="00FF211F">
        <w:t xml:space="preserve">, the most common resolution across the collected data and crucial for consistent image analysis. This </w:t>
      </w:r>
      <w:del w:id="1256" w:author="Isaac Shiri Lord" w:date="2024-05-12T18:39:00Z">
        <w:r w:rsidRPr="00FF211F" w:rsidDel="00200D6D">
          <w:delText>standardisation</w:delText>
        </w:r>
      </w:del>
      <w:ins w:id="1257" w:author="Isaac Shiri Lord" w:date="2024-05-12T18:39:00Z">
        <w:r w:rsidR="00200D6D" w:rsidRPr="00FF211F">
          <w:t>standardization</w:t>
        </w:r>
      </w:ins>
      <w:r w:rsidRPr="00FF211F">
        <w:t xml:space="preserve"> was crucial for achieving consistent image quality throughout the dataset. Details regarding the initial voxel spacing are provided in Figure 2b.</w:t>
      </w:r>
    </w:p>
    <w:p w14:paraId="1658EEF2" w14:textId="77777777" w:rsidR="006821AE" w:rsidRPr="00FF211F" w:rsidRDefault="006821AE" w:rsidP="001E0755"/>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946"/>
      </w:tblGrid>
      <w:tr w:rsidR="006821AE" w:rsidRPr="00EB1AA8" w14:paraId="0A233872" w14:textId="77777777" w:rsidTr="00257FFA">
        <w:trPr>
          <w:trHeight w:val="3184"/>
          <w:jc w:val="center"/>
        </w:trPr>
        <w:tc>
          <w:tcPr>
            <w:tcW w:w="6946" w:type="dxa"/>
          </w:tcPr>
          <w:p w14:paraId="6CD3885D" w14:textId="77777777" w:rsidR="006821AE" w:rsidRPr="00FF211F" w:rsidRDefault="006821AE">
            <w:pPr>
              <w:rPr>
                <w:color w:val="0D0D0D"/>
              </w:rPr>
              <w:pPrChange w:id="1258" w:author="Samane Shahpouri" w:date="2024-05-13T08:52:00Z" w16du:dateUtc="2024-05-13T06:52:00Z">
                <w:pPr>
                  <w:jc w:val="both"/>
                </w:pPr>
              </w:pPrChange>
            </w:pPr>
            <w:r w:rsidRPr="00FF211F">
              <w:rPr>
                <w:noProof/>
              </w:rPr>
              <w:drawing>
                <wp:inline distT="0" distB="0" distL="0" distR="0" wp14:anchorId="3A9C783F" wp14:editId="020AE767">
                  <wp:extent cx="3873778" cy="1904153"/>
                  <wp:effectExtent l="0" t="0" r="0" b="127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2"/>
                          <a:srcRect r="32948"/>
                          <a:stretch/>
                        </pic:blipFill>
                        <pic:spPr bwMode="auto">
                          <a:xfrm>
                            <a:off x="0" y="0"/>
                            <a:ext cx="3883661" cy="1909011"/>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rsidRPr="00EB1AA8" w14:paraId="2087074B" w14:textId="77777777" w:rsidTr="00257FFA">
        <w:trPr>
          <w:trHeight w:val="774"/>
          <w:jc w:val="center"/>
        </w:trPr>
        <w:tc>
          <w:tcPr>
            <w:tcW w:w="6946" w:type="dxa"/>
          </w:tcPr>
          <w:p w14:paraId="04392D2F" w14:textId="05305B1B" w:rsidR="006821AE" w:rsidRPr="00FF211F" w:rsidRDefault="006821AE">
            <w:pPr>
              <w:pStyle w:val="ListParagraph"/>
              <w:pPrChange w:id="1259" w:author="Samane Shahpouri" w:date="2024-05-13T08:52:00Z" w16du:dateUtc="2024-05-13T06:52:00Z">
                <w:pPr>
                  <w:pStyle w:val="ListParagraph"/>
                  <w:ind w:left="0"/>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2</w:t>
            </w:r>
            <w:r w:rsidRPr="00FF211F">
              <w:fldChar w:fldCharType="end"/>
            </w:r>
            <w:r w:rsidRPr="00FF211F">
              <w:t xml:space="preserve">: Distribution of maximum intensity values for NAC and MAC images, displaying variations pre- and post-normalization to </w:t>
            </w:r>
            <w:r w:rsidRPr="00FF211F">
              <w:lastRenderedPageBreak/>
              <w:t xml:space="preserve">highlight data scaling effects. </w:t>
            </w:r>
            <w:r w:rsidR="00324D4F" w:rsidRPr="00FF211F">
              <w:t>NAC</w:t>
            </w:r>
            <w:r w:rsidRPr="00FF211F">
              <w:t xml:space="preserve"> images were scaled down by a factor of 2, and </w:t>
            </w:r>
            <w:r w:rsidR="00324D4F" w:rsidRPr="00FF211F">
              <w:t>MAC</w:t>
            </w:r>
            <w:r w:rsidRPr="00FF211F">
              <w:t xml:space="preserve"> images by a factor of 5.</w:t>
            </w:r>
          </w:p>
        </w:tc>
      </w:tr>
    </w:tbl>
    <w:p w14:paraId="772F89F5" w14:textId="77777777" w:rsidR="006821AE" w:rsidRPr="00FF211F" w:rsidRDefault="006821AE" w:rsidP="001E0755"/>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rsidRPr="00EB1AA8" w14:paraId="3CBDDD5B" w14:textId="77777777" w:rsidTr="00257FFA">
        <w:trPr>
          <w:trHeight w:val="2520"/>
          <w:jc w:val="center"/>
        </w:trPr>
        <w:tc>
          <w:tcPr>
            <w:tcW w:w="9161" w:type="dxa"/>
          </w:tcPr>
          <w:p w14:paraId="75CC614E" w14:textId="77777777" w:rsidR="006821AE" w:rsidRPr="00FF211F" w:rsidRDefault="006821AE">
            <w:pPr>
              <w:pPrChange w:id="1260" w:author="Samane Shahpouri" w:date="2024-05-13T08:52:00Z" w16du:dateUtc="2024-05-13T06:52:00Z">
                <w:pPr>
                  <w:jc w:val="both"/>
                </w:pPr>
              </w:pPrChange>
            </w:pPr>
            <w:r w:rsidRPr="00FF211F">
              <w:rPr>
                <w:noProof/>
              </w:rPr>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3"/>
                          <a:stretch>
                            <a:fillRect/>
                          </a:stretch>
                        </pic:blipFill>
                        <pic:spPr>
                          <a:xfrm>
                            <a:off x="0" y="0"/>
                            <a:ext cx="5733973" cy="1609782"/>
                          </a:xfrm>
                          <a:prstGeom prst="rect">
                            <a:avLst/>
                          </a:prstGeom>
                        </pic:spPr>
                      </pic:pic>
                    </a:graphicData>
                  </a:graphic>
                </wp:inline>
              </w:drawing>
            </w:r>
          </w:p>
        </w:tc>
      </w:tr>
      <w:tr w:rsidR="006821AE" w:rsidRPr="00EB1AA8" w14:paraId="1FE277B7" w14:textId="77777777" w:rsidTr="00257FFA">
        <w:trPr>
          <w:trHeight w:val="3064"/>
          <w:jc w:val="center"/>
        </w:trPr>
        <w:tc>
          <w:tcPr>
            <w:tcW w:w="9161" w:type="dxa"/>
          </w:tcPr>
          <w:p w14:paraId="5AE1B4D0" w14:textId="77777777" w:rsidR="006821AE" w:rsidRPr="00FF211F" w:rsidRDefault="006821AE">
            <w:pPr>
              <w:pPrChange w:id="1261" w:author="Samane Shahpouri" w:date="2024-05-13T08:52:00Z" w16du:dateUtc="2024-05-13T06:52:00Z">
                <w:pPr>
                  <w:jc w:val="both"/>
                </w:pPr>
              </w:pPrChange>
            </w:pPr>
            <w:r w:rsidRPr="00FF211F">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4"/>
                          <a:stretch>
                            <a:fillRect/>
                          </a:stretch>
                        </pic:blipFill>
                        <pic:spPr>
                          <a:xfrm>
                            <a:off x="0" y="0"/>
                            <a:ext cx="5650567" cy="1881108"/>
                          </a:xfrm>
                          <a:prstGeom prst="rect">
                            <a:avLst/>
                          </a:prstGeom>
                        </pic:spPr>
                      </pic:pic>
                    </a:graphicData>
                  </a:graphic>
                </wp:inline>
              </w:drawing>
            </w:r>
          </w:p>
        </w:tc>
      </w:tr>
      <w:tr w:rsidR="006821AE" w:rsidRPr="00EB1AA8" w14:paraId="73CC5ADC" w14:textId="77777777" w:rsidTr="00257FFA">
        <w:trPr>
          <w:trHeight w:val="1256"/>
          <w:jc w:val="center"/>
        </w:trPr>
        <w:tc>
          <w:tcPr>
            <w:tcW w:w="9161" w:type="dxa"/>
          </w:tcPr>
          <w:p w14:paraId="0B289245" w14:textId="13DC1A70" w:rsidR="006821AE" w:rsidRPr="00FF211F" w:rsidRDefault="006821AE">
            <w:pPr>
              <w:pStyle w:val="Caption"/>
              <w:pPrChange w:id="126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3</w:t>
            </w:r>
            <w:r w:rsidRPr="00FF211F">
              <w:fldChar w:fldCharType="end"/>
            </w:r>
            <w:r w:rsidRPr="00FF211F">
              <w:t xml:space="preserve">: </w:t>
            </w:r>
            <w:r w:rsidRPr="00FF211F">
              <w:rPr>
                <w:b/>
                <w:bCs/>
              </w:rPr>
              <w:t>A)</w:t>
            </w:r>
            <w:r w:rsidRPr="00FF211F">
              <w:t xml:space="preserve"> Distribution of initial PET image dimensions across sagittal, coronal, and axial planes. Each bar represents the frequency of occurrence for specific dimension sizes within the dataset. </w:t>
            </w:r>
            <w:r w:rsidRPr="00FF211F">
              <w:rPr>
                <w:b/>
                <w:bCs/>
              </w:rPr>
              <w:t>B)</w:t>
            </w:r>
            <w:r w:rsidRPr="00FF211F">
              <w:t xml:space="preserve"> Proportion of different voxel spacings utilized in PET image preprocessing. The donut charts depict the percentage of images corresponding to each voxel spacing dimension in millimeters across sagittal, coronal, and axial views.</w:t>
            </w:r>
          </w:p>
          <w:p w14:paraId="04DFD04F" w14:textId="77777777" w:rsidR="009C216F" w:rsidRPr="00D13B1E" w:rsidDel="00200D6D" w:rsidRDefault="009C216F">
            <w:pPr>
              <w:rPr>
                <w:del w:id="1263" w:author="Isaac Shiri Lord" w:date="2024-05-12T18:41:00Z"/>
              </w:rPr>
              <w:pPrChange w:id="1264" w:author="Samane Shahpouri" w:date="2024-05-13T08:52:00Z" w16du:dateUtc="2024-05-13T06:52:00Z">
                <w:pPr>
                  <w:jc w:val="both"/>
                </w:pPr>
              </w:pPrChange>
            </w:pPr>
          </w:p>
          <w:p w14:paraId="54E9E2DE" w14:textId="77777777" w:rsidR="009C216F" w:rsidRPr="00D13B1E" w:rsidDel="00200D6D" w:rsidRDefault="009C216F">
            <w:pPr>
              <w:rPr>
                <w:del w:id="1265" w:author="Isaac Shiri Lord" w:date="2024-05-12T18:41:00Z"/>
              </w:rPr>
              <w:pPrChange w:id="1266" w:author="Samane Shahpouri" w:date="2024-05-13T08:52:00Z" w16du:dateUtc="2024-05-13T06:52:00Z">
                <w:pPr>
                  <w:jc w:val="both"/>
                </w:pPr>
              </w:pPrChange>
            </w:pPr>
          </w:p>
          <w:p w14:paraId="4A6352FA" w14:textId="77777777" w:rsidR="009C216F" w:rsidRPr="00D13B1E" w:rsidDel="00200D6D" w:rsidRDefault="009C216F">
            <w:pPr>
              <w:rPr>
                <w:del w:id="1267" w:author="Isaac Shiri Lord" w:date="2024-05-12T18:41:00Z"/>
              </w:rPr>
              <w:pPrChange w:id="1268" w:author="Samane Shahpouri" w:date="2024-05-13T08:52:00Z" w16du:dateUtc="2024-05-13T06:52:00Z">
                <w:pPr>
                  <w:jc w:val="both"/>
                </w:pPr>
              </w:pPrChange>
            </w:pPr>
          </w:p>
          <w:p w14:paraId="5D87DA6D" w14:textId="77777777" w:rsidR="009C216F" w:rsidRPr="00D13B1E" w:rsidDel="00200D6D" w:rsidRDefault="009C216F">
            <w:pPr>
              <w:rPr>
                <w:del w:id="1269" w:author="Isaac Shiri Lord" w:date="2024-05-12T18:41:00Z"/>
              </w:rPr>
              <w:pPrChange w:id="1270" w:author="Samane Shahpouri" w:date="2024-05-13T08:52:00Z" w16du:dateUtc="2024-05-13T06:52:00Z">
                <w:pPr>
                  <w:jc w:val="both"/>
                </w:pPr>
              </w:pPrChange>
            </w:pPr>
          </w:p>
          <w:p w14:paraId="2FCBA3A1" w14:textId="77777777" w:rsidR="009C216F" w:rsidRPr="00D13B1E" w:rsidDel="00200D6D" w:rsidRDefault="009C216F">
            <w:pPr>
              <w:rPr>
                <w:del w:id="1271" w:author="Isaac Shiri Lord" w:date="2024-05-12T18:41:00Z"/>
              </w:rPr>
              <w:pPrChange w:id="1272" w:author="Samane Shahpouri" w:date="2024-05-13T08:52:00Z" w16du:dateUtc="2024-05-13T06:52:00Z">
                <w:pPr>
                  <w:jc w:val="both"/>
                </w:pPr>
              </w:pPrChange>
            </w:pPr>
          </w:p>
          <w:p w14:paraId="6FFAF3E4" w14:textId="77777777" w:rsidR="009C216F" w:rsidRPr="00D13B1E" w:rsidDel="00200D6D" w:rsidRDefault="009C216F">
            <w:pPr>
              <w:rPr>
                <w:del w:id="1273" w:author="Isaac Shiri Lord" w:date="2024-05-12T18:41:00Z"/>
              </w:rPr>
              <w:pPrChange w:id="1274" w:author="Samane Shahpouri" w:date="2024-05-13T08:52:00Z" w16du:dateUtc="2024-05-13T06:52:00Z">
                <w:pPr>
                  <w:jc w:val="both"/>
                </w:pPr>
              </w:pPrChange>
            </w:pPr>
          </w:p>
          <w:p w14:paraId="4E176D63" w14:textId="77777777" w:rsidR="009C216F" w:rsidRPr="00D13B1E" w:rsidRDefault="009C216F">
            <w:pPr>
              <w:pPrChange w:id="1275" w:author="Samane Shahpouri" w:date="2024-05-13T08:52:00Z" w16du:dateUtc="2024-05-13T06:52:00Z">
                <w:pPr>
                  <w:jc w:val="both"/>
                </w:pPr>
              </w:pPrChange>
            </w:pPr>
          </w:p>
        </w:tc>
      </w:tr>
    </w:tbl>
    <w:p w14:paraId="01C69958" w14:textId="77777777" w:rsidR="006821AE" w:rsidRPr="00FF211F" w:rsidDel="00200D6D" w:rsidRDefault="006821AE" w:rsidP="001E0755">
      <w:pPr>
        <w:pStyle w:val="Heading3"/>
        <w:rPr>
          <w:del w:id="1276" w:author="Isaac Shiri Lord" w:date="2024-05-12T18:42:00Z"/>
        </w:rPr>
      </w:pPr>
      <w:r w:rsidRPr="00D13B1E">
        <w:t>Generation of Anatomy-Dependent Correction Maps (ADCM)</w:t>
      </w:r>
    </w:p>
    <w:p w14:paraId="3AF57C57" w14:textId="77777777" w:rsidR="006821AE" w:rsidRPr="00FF211F" w:rsidRDefault="006821AE" w:rsidP="001E0755">
      <w:pPr>
        <w:pStyle w:val="Heading3"/>
      </w:pPr>
    </w:p>
    <w:p w14:paraId="5A78F2B4" w14:textId="7979F03B" w:rsidR="009A5370" w:rsidRPr="00FF211F" w:rsidRDefault="009A5370">
      <w:pPr>
        <w:pPrChange w:id="1277" w:author="Samane Shahpouri" w:date="2024-05-14T09:21:00Z" w16du:dateUtc="2024-05-14T07:21:00Z">
          <w:pPr>
            <w:pStyle w:val="Caption"/>
            <w:keepNext/>
            <w:jc w:val="both"/>
          </w:pPr>
        </w:pPrChange>
      </w:pPr>
      <w:r w:rsidRPr="00FF211F">
        <w:t xml:space="preserve">In exploring advanced techniques for PET image correction, we examine a decomposition-based deep learning approach previously </w:t>
      </w:r>
      <w:del w:id="1278" w:author="Isaac Shiri Lord" w:date="2024-05-12T18:41:00Z">
        <w:r w:rsidRPr="00FF211F" w:rsidDel="00200D6D">
          <w:delText xml:space="preserve">outlined in the literature </w:delText>
        </w:r>
      </w:del>
      <w:ins w:id="1279" w:author="Isaac Shiri Lord" w:date="2024-05-12T18:41:00Z">
        <w:r w:rsidR="00200D6D" w:rsidRPr="00FF211F">
          <w:t xml:space="preserve">proposed </w:t>
        </w:r>
      </w:ins>
      <w:sdt>
        <w:sdtPr>
          <w:rPr>
            <w:color w:val="000000"/>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5C650F" w:rsidRPr="00FF211F">
            <w:rPr>
              <w:color w:val="000000"/>
            </w:rPr>
            <w:t>(52)</w:t>
          </w:r>
        </w:sdtContent>
      </w:sdt>
      <w:r w:rsidRPr="00FF211F">
        <w:t xml:space="preserve">. From NAC to MAC, the complex end-to-end generation was broken down into two parts: anatomy-independent textures (related to tracers and diseases) and anatomy-dependent correction. </w:t>
      </w:r>
    </w:p>
    <w:p w14:paraId="6D03C5C5" w14:textId="77777777" w:rsidR="009A5370" w:rsidRPr="00FF211F" w:rsidDel="00200D6D" w:rsidRDefault="009A5370">
      <w:pPr>
        <w:rPr>
          <w:del w:id="1280" w:author="Isaac Shiri Lord" w:date="2024-05-12T18:42:00Z"/>
        </w:rPr>
        <w:pPrChange w:id="1281" w:author="Samane Shahpouri" w:date="2024-05-14T09:21:00Z" w16du:dateUtc="2024-05-14T07:21:00Z">
          <w:pPr>
            <w:pStyle w:val="Caption"/>
            <w:keepNext/>
            <w:jc w:val="both"/>
          </w:pPr>
        </w:pPrChange>
      </w:pPr>
      <w:r w:rsidRPr="00FF211F">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1F51358D" w:rsidR="009A5370" w:rsidRPr="00FF211F" w:rsidRDefault="009A5370">
      <w:pPr>
        <w:pStyle w:val="Caption"/>
        <w:pPrChange w:id="1282" w:author="Samane Shahpouri" w:date="2024-05-13T08:52:00Z" w16du:dateUtc="2024-05-13T06:52:00Z">
          <w:pPr>
            <w:pStyle w:val="Caption"/>
            <w:keepNext/>
            <w:jc w:val="both"/>
          </w:pPr>
        </w:pPrChange>
      </w:pPr>
      <w:del w:id="1283" w:author="Isaac Shiri Lord" w:date="2024-05-12T18:42:00Z">
        <w:r w:rsidRPr="00FF211F" w:rsidDel="00200D6D">
          <w:delText xml:space="preserve"> </w:delText>
        </w:r>
      </w:del>
    </w:p>
    <w:p w14:paraId="2FD5F3EE" w14:textId="21D8D6BC" w:rsidR="006821AE" w:rsidRPr="00FF211F" w:rsidRDefault="009A5370">
      <w:pPr>
        <w:pPrChange w:id="1284" w:author="Samane Shahpouri" w:date="2024-05-14T09:21:00Z" w16du:dateUtc="2024-05-14T07:21:00Z">
          <w:pPr>
            <w:pStyle w:val="Caption"/>
            <w:keepNext/>
            <w:jc w:val="both"/>
          </w:pPr>
        </w:pPrChange>
      </w:pPr>
      <w:r w:rsidRPr="00FF211F">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EB1AA8" w14:paraId="11392B2D" w14:textId="77777777" w:rsidTr="00257FFA">
        <w:tc>
          <w:tcPr>
            <w:tcW w:w="7763" w:type="dxa"/>
          </w:tcPr>
          <w:p w14:paraId="3DFBB9B1" w14:textId="77777777" w:rsidR="006821AE" w:rsidRPr="00FF211F" w:rsidRDefault="006821AE">
            <w:pPr>
              <w:pPrChange w:id="1285" w:author="Samane Shahpouri" w:date="2024-05-13T08:52:00Z" w16du:dateUtc="2024-05-13T06:52:00Z">
                <w:pPr>
                  <w:jc w:val="both"/>
                </w:pPr>
              </w:pPrChange>
            </w:pPr>
            <m:oMathPara>
              <m:oMath>
                <m:r>
                  <w:rPr>
                    <w:rFonts w:ascii="Cambria Math" w:hAnsi="Cambria Math"/>
                    <w:noProof/>
                  </w:rPr>
                  <w:lastRenderedPageBreak/>
                  <m:t>If</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r>
                  <w:rPr>
                    <w:rFonts w:ascii="Cambria Math" w:hAnsi="Cambria Math"/>
                    <w:noProof/>
                  </w:rPr>
                  <m:t>ε</m:t>
                </m:r>
                <m:r>
                  <m:rPr>
                    <m:sty m:val="p"/>
                  </m:rPr>
                  <w:rPr>
                    <w:rFonts w:ascii="Cambria Math" w:hAnsi="Cambria Math"/>
                    <w:noProof/>
                  </w:rPr>
                  <m:t xml:space="preserve"> </m:t>
                </m:r>
                <m:r>
                  <w:rPr>
                    <w:rFonts w:ascii="Cambria Math" w:hAnsi="Cambria Math"/>
                    <w:noProof/>
                  </w:rPr>
                  <m:t>then</m:t>
                </m:r>
              </m:oMath>
            </m:oMathPara>
          </w:p>
          <w:p w14:paraId="7D0F9908" w14:textId="77777777" w:rsidR="006821AE" w:rsidRPr="00FF211F" w:rsidRDefault="006821AE">
            <w:pPr>
              <w:rPr>
                <w:rFonts w:ascii="Cambria Math" w:hAnsi="Cambria Math"/>
                <w:noProof/>
                <w:oMath/>
              </w:rPr>
              <w:pPrChange w:id="1286" w:author="Samane Shahpouri" w:date="2024-05-13T08:52:00Z" w16du:dateUtc="2024-05-13T06:52:00Z">
                <w:pPr>
                  <w:jc w:val="both"/>
                </w:pPr>
              </w:pPrChange>
            </w:pPr>
          </w:p>
          <w:p w14:paraId="5A6ED106" w14:textId="77777777" w:rsidR="006821AE" w:rsidRPr="00FF211F" w:rsidRDefault="00000000">
            <w:pPr>
              <w:rPr>
                <w:noProof/>
              </w:rPr>
              <w:pPrChange w:id="1287" w:author="Samane Shahpouri" w:date="2024-05-13T08:52:00Z" w16du:dateUtc="2024-05-13T06:52:00Z">
                <w:pPr>
                  <w:keepNext/>
                  <w:jc w:val="both"/>
                </w:pPr>
              </w:pPrChange>
            </w:pPr>
            <m:oMathPara>
              <m:oMath>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m:t>
                </m:r>
                <m:f>
                  <m:fPr>
                    <m:type m:val="skw"/>
                    <m:ctrlPr>
                      <w:rPr>
                        <w:rFonts w:ascii="Cambria Math" w:hAnsi="Cambria Math"/>
                        <w:noProof/>
                      </w:rPr>
                    </m:ctrlPr>
                  </m:fPr>
                  <m:num>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num>
                  <m:den>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den>
                </m:f>
              </m:oMath>
            </m:oMathPara>
          </w:p>
          <w:p w14:paraId="6855BC9A" w14:textId="77777777" w:rsidR="006821AE" w:rsidRPr="00FF211F" w:rsidRDefault="006821AE">
            <w:pPr>
              <w:rPr>
                <w:noProof/>
              </w:rPr>
              <w:pPrChange w:id="1288" w:author="Samane Shahpouri" w:date="2024-05-13T08:52:00Z" w16du:dateUtc="2024-05-13T06:52:00Z">
                <w:pPr>
                  <w:keepNext/>
                  <w:jc w:val="both"/>
                </w:pPr>
              </w:pPrChange>
            </w:pPr>
          </w:p>
          <w:p w14:paraId="3C314F97" w14:textId="77777777" w:rsidR="006821AE" w:rsidRPr="00FF211F" w:rsidRDefault="006821AE">
            <w:pPr>
              <w:rPr>
                <w:noProof/>
              </w:rPr>
              <w:pPrChange w:id="1289" w:author="Samane Shahpouri" w:date="2024-05-13T08:52:00Z" w16du:dateUtc="2024-05-13T06:52:00Z">
                <w:pPr>
                  <w:jc w:val="both"/>
                </w:pPr>
              </w:pPrChange>
            </w:pPr>
            <m:oMathPara>
              <m:oMath>
                <m:r>
                  <w:rPr>
                    <w:rFonts w:ascii="Cambria Math" w:hAnsi="Cambria Math"/>
                    <w:noProof/>
                  </w:rPr>
                  <m:t>else</m:t>
                </m:r>
                <m:r>
                  <m:rPr>
                    <m:sty m:val="p"/>
                  </m:rPr>
                  <w:rPr>
                    <w:rFonts w:ascii="Cambria Math" w:hAnsi="Cambria Math"/>
                    <w:noProof/>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MAC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tc>
        <w:tc>
          <w:tcPr>
            <w:tcW w:w="1813" w:type="dxa"/>
          </w:tcPr>
          <w:p w14:paraId="4AC7200F" w14:textId="77777777" w:rsidR="006821AE" w:rsidRPr="00FF211F" w:rsidRDefault="006821AE">
            <w:pPr>
              <w:pPrChange w:id="1290" w:author="Samane Shahpouri" w:date="2024-05-13T08:52:00Z" w16du:dateUtc="2024-05-13T06:52:00Z">
                <w:pPr>
                  <w:jc w:val="both"/>
                </w:pPr>
              </w:pPrChange>
            </w:pPr>
          </w:p>
          <w:p w14:paraId="5425AEDF" w14:textId="01D1BADC" w:rsidR="006821AE" w:rsidRPr="00FF211F" w:rsidRDefault="006821AE">
            <w:pPr>
              <w:pStyle w:val="Caption"/>
              <w:rPr>
                <w:noProof/>
              </w:rPr>
              <w:pPrChange w:id="1291"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2</w:t>
            </w:r>
            <w:r w:rsidRPr="00FF211F">
              <w:fldChar w:fldCharType="end"/>
            </w:r>
            <w:r w:rsidRPr="00FF211F">
              <w:t>)</w:t>
            </w:r>
          </w:p>
          <w:p w14:paraId="44B28F88" w14:textId="77777777" w:rsidR="006821AE" w:rsidRPr="00FF211F" w:rsidRDefault="006821AE">
            <w:pPr>
              <w:rPr>
                <w:noProof/>
              </w:rPr>
              <w:pPrChange w:id="1292" w:author="Samane Shahpouri" w:date="2024-05-13T08:52:00Z" w16du:dateUtc="2024-05-13T06:52:00Z">
                <w:pPr>
                  <w:keepNext/>
                  <w:jc w:val="both"/>
                </w:pPr>
              </w:pPrChange>
            </w:pPr>
          </w:p>
        </w:tc>
      </w:tr>
    </w:tbl>
    <w:p w14:paraId="593A1DDC" w14:textId="77777777" w:rsidR="006821AE" w:rsidRPr="00FF211F" w:rsidRDefault="006821AE">
      <w:pPr>
        <w:pPrChange w:id="1293" w:author="Samane Shahpouri" w:date="2024-05-13T08:52:00Z" w16du:dateUtc="2024-05-13T06:52:00Z">
          <w:pPr>
            <w:jc w:val="both"/>
          </w:pPr>
        </w:pPrChange>
      </w:pPr>
    </w:p>
    <w:p w14:paraId="3236B603" w14:textId="3C916D34" w:rsidR="009A5370" w:rsidRPr="00FF211F" w:rsidRDefault="009C216F">
      <w:pPr>
        <w:pPrChange w:id="1294" w:author="Samane Shahpouri" w:date="2024-05-13T08:52:00Z" w16du:dateUtc="2024-05-13T06:52:00Z">
          <w:pPr>
            <w:jc w:val="both"/>
          </w:pPr>
        </w:pPrChange>
      </w:pPr>
      <w:r w:rsidRPr="00FF211F">
        <w:t>The threshold ε ensures that division by zero is avoided, defaulting to the MAC intensity where necessary</w:t>
      </w:r>
      <w:r w:rsidR="009A5370" w:rsidRPr="00FF211F">
        <w:t>.</w:t>
      </w:r>
    </w:p>
    <w:p w14:paraId="63208284" w14:textId="77F16023" w:rsidR="006821AE" w:rsidRPr="00FF211F" w:rsidRDefault="009A5370">
      <w:pPr>
        <w:pPrChange w:id="1295" w:author="Samane Shahpouri" w:date="2024-05-13T08:52:00Z" w16du:dateUtc="2024-05-13T06:52:00Z">
          <w:pPr>
            <w:jc w:val="both"/>
          </w:pPr>
        </w:pPrChange>
      </w:pPr>
      <w:r w:rsidRPr="00FF211F">
        <w:t>In the evaluation phase, our trained model predicts the DL-ADCM for a given NAC. We then employ the following transformation (equation 2) to achieve the DL model-based attenuation correction (DL):</w:t>
      </w:r>
    </w:p>
    <w:p w14:paraId="713BEB00" w14:textId="77777777" w:rsidR="006821AE" w:rsidRPr="00FF211F" w:rsidRDefault="006821AE">
      <w:pPr>
        <w:pPrChange w:id="1296"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EB1AA8" w14:paraId="1826029F" w14:textId="77777777" w:rsidTr="009A5370">
        <w:tc>
          <w:tcPr>
            <w:tcW w:w="7320" w:type="dxa"/>
          </w:tcPr>
          <w:p w14:paraId="22B3522B" w14:textId="77777777" w:rsidR="006821AE" w:rsidRPr="00FF211F" w:rsidRDefault="006821AE">
            <w:pPr>
              <w:pPrChange w:id="1297" w:author="Samane Shahpouri" w:date="2024-05-13T08:52:00Z" w16du:dateUtc="2024-05-13T06:52:00Z">
                <w:pPr>
                  <w:jc w:val="both"/>
                </w:pPr>
              </w:pPrChange>
            </w:pPr>
            <m:oMathPara>
              <m:oMath>
                <m:r>
                  <w:rPr>
                    <w:rFonts w:ascii="Cambria Math" w:hAnsi="Cambria Math"/>
                  </w:rPr>
                  <m:t>If</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&gt; </m:t>
                </m:r>
                <m:r>
                  <w:rPr>
                    <w:rFonts w:ascii="Cambria Math" w:hAnsi="Cambria Math"/>
                  </w:rPr>
                  <m:t>ε</m:t>
                </m:r>
                <m:r>
                  <m:rPr>
                    <m:sty m:val="p"/>
                  </m:rPr>
                  <w:rPr>
                    <w:rFonts w:ascii="Cambria Math" w:hAnsi="Cambria Math"/>
                  </w:rPr>
                  <m:t xml:space="preserve"> </m:t>
                </m:r>
                <m:r>
                  <w:rPr>
                    <w:rFonts w:ascii="Cambria Math" w:hAnsi="Cambria Math"/>
                  </w:rPr>
                  <m:t>then</m:t>
                </m:r>
              </m:oMath>
            </m:oMathPara>
          </w:p>
          <w:p w14:paraId="5463F624" w14:textId="77777777" w:rsidR="006821AE" w:rsidRPr="00FF211F" w:rsidRDefault="006821AE">
            <w:pPr>
              <w:rPr>
                <w:rFonts w:ascii="Cambria Math" w:hAnsi="Cambria Math"/>
                <w:oMath/>
              </w:rPr>
              <w:pPrChange w:id="1298" w:author="Samane Shahpouri" w:date="2024-05-13T08:52:00Z" w16du:dateUtc="2024-05-13T06:52:00Z">
                <w:pPr>
                  <w:jc w:val="both"/>
                </w:pPr>
              </w:pPrChange>
            </w:pPr>
          </w:p>
          <w:p w14:paraId="19E6979A" w14:textId="77777777" w:rsidR="006821AE" w:rsidRPr="00FF211F" w:rsidRDefault="006821AE">
            <w:pPr>
              <w:pPrChange w:id="1299" w:author="Samane Shahpouri" w:date="2024-05-13T08:52:00Z" w16du:dateUtc="2024-05-13T06:52:00Z">
                <w:pPr>
                  <w:jc w:val="both"/>
                </w:pPr>
              </w:pPrChange>
            </w:pPr>
            <m:oMathPara>
              <m:oMath>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DL</m:t>
                    </m:r>
                    <m:r>
                      <m:rPr>
                        <m:sty m:val="p"/>
                      </m:rPr>
                      <w:rPr>
                        <w:rFonts w:ascii="Cambria Math" w:hAnsi="Cambria Math"/>
                        <w:noProof/>
                      </w:rPr>
                      <m:t>-</m:t>
                    </m:r>
                    <m:r>
                      <w:rPr>
                        <w:rFonts w:ascii="Cambria Math" w:hAnsi="Cambria Math"/>
                        <w:noProof/>
                      </w:rPr>
                      <m:t>ADCM</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3E529E3A" w14:textId="77777777" w:rsidR="006821AE" w:rsidRPr="00FF211F" w:rsidRDefault="006821AE">
            <w:pPr>
              <w:rPr>
                <w:rFonts w:ascii="Cambria Math" w:hAnsi="Cambria Math"/>
                <w:oMath/>
              </w:rPr>
              <w:pPrChange w:id="1300" w:author="Samane Shahpouri" w:date="2024-05-13T08:52:00Z" w16du:dateUtc="2024-05-13T06:52:00Z">
                <w:pPr>
                  <w:jc w:val="both"/>
                </w:pPr>
              </w:pPrChange>
            </w:pPr>
          </w:p>
          <w:p w14:paraId="028CE227" w14:textId="77777777" w:rsidR="006821AE" w:rsidRPr="00FF211F" w:rsidRDefault="006821AE">
            <w:pPr>
              <w:pPrChange w:id="1301" w:author="Samane Shahpouri" w:date="2024-05-13T08:52:00Z" w16du:dateUtc="2024-05-13T06:52:00Z">
                <w:pPr>
                  <w:jc w:val="both"/>
                </w:pPr>
              </w:pPrChange>
            </w:pPr>
            <m:oMathPara>
              <m:oMath>
                <m:r>
                  <m:rPr>
                    <m:sty m:val="p"/>
                  </m:rPr>
                  <w:rPr>
                    <w:rFonts w:ascii="Cambria Math" w:hAnsi="Cambria Math"/>
                  </w:rPr>
                  <m:t xml:space="preserve">  </m:t>
                </m:r>
                <m:r>
                  <w:rPr>
                    <w:rFonts w:ascii="Cambria Math" w:hAnsi="Cambria Math"/>
                  </w:rPr>
                  <m:t>else</m:t>
                </m:r>
                <m:r>
                  <m:rPr>
                    <m:sty m:val="p"/>
                  </m:rPr>
                  <w:rPr>
                    <w:rFonts w:ascii="Cambria Math" w:hAnsi="Cambria Math"/>
                  </w:rPr>
                  <m:t xml:space="preserve">  </m:t>
                </m:r>
                <m:sSub>
                  <m:sSubPr>
                    <m:ctrlPr>
                      <w:rPr>
                        <w:rFonts w:ascii="Cambria Math" w:hAnsi="Cambria Math"/>
                        <w:noProof/>
                      </w:rPr>
                    </m:ctrlPr>
                  </m:sSubPr>
                  <m:e>
                    <m:r>
                      <w:rPr>
                        <w:rFonts w:ascii="Cambria Math" w:hAnsi="Cambria Math"/>
                        <w:noProof/>
                      </w:rPr>
                      <m:t>PET</m:t>
                    </m:r>
                  </m:e>
                  <m:sub>
                    <m:r>
                      <w:rPr>
                        <w:rFonts w:ascii="Cambria Math" w:hAnsi="Cambria Math"/>
                        <w:noProof/>
                      </w:rPr>
                      <m:t>DL</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r>
                  <m:rPr>
                    <m:sty m:val="p"/>
                  </m:rPr>
                  <w:rPr>
                    <w:rFonts w:ascii="Cambria Math" w:hAnsi="Cambria Math"/>
                  </w:rPr>
                  <m:t xml:space="preserve"> = </m:t>
                </m:r>
                <m:sSub>
                  <m:sSubPr>
                    <m:ctrlPr>
                      <w:rPr>
                        <w:rFonts w:ascii="Cambria Math" w:hAnsi="Cambria Math"/>
                        <w:noProof/>
                      </w:rPr>
                    </m:ctrlPr>
                  </m:sSubPr>
                  <m:e>
                    <m:r>
                      <w:rPr>
                        <w:rFonts w:ascii="Cambria Math" w:hAnsi="Cambria Math"/>
                        <w:noProof/>
                      </w:rPr>
                      <m:t>PET</m:t>
                    </m:r>
                  </m:e>
                  <m:sub>
                    <m:r>
                      <w:rPr>
                        <w:rFonts w:ascii="Cambria Math" w:hAnsi="Cambria Math"/>
                        <w:noProof/>
                      </w:rPr>
                      <m:t>NAC</m:t>
                    </m:r>
                  </m:sub>
                </m:sSub>
                <m:r>
                  <m:rPr>
                    <m:sty m:val="p"/>
                  </m:rPr>
                  <w:rPr>
                    <w:rFonts w:ascii="Cambria Math" w:hAnsi="Cambria Math"/>
                    <w:noProof/>
                  </w:rPr>
                  <m:t>[</m:t>
                </m:r>
                <m:r>
                  <w:rPr>
                    <w:rFonts w:ascii="Cambria Math" w:hAnsi="Cambria Math"/>
                    <w:noProof/>
                  </w:rPr>
                  <m:t>x</m:t>
                </m:r>
                <m:r>
                  <m:rPr>
                    <m:sty m:val="p"/>
                  </m:rPr>
                  <w:rPr>
                    <w:rFonts w:ascii="Cambria Math" w:hAnsi="Cambria Math"/>
                    <w:noProof/>
                  </w:rPr>
                  <m:t xml:space="preserve">, </m:t>
                </m:r>
                <m:r>
                  <w:rPr>
                    <w:rFonts w:ascii="Cambria Math" w:hAnsi="Cambria Math"/>
                    <w:noProof/>
                  </w:rPr>
                  <m:t>y</m:t>
                </m:r>
                <m:r>
                  <m:rPr>
                    <m:sty m:val="p"/>
                  </m:rPr>
                  <w:rPr>
                    <w:rFonts w:ascii="Cambria Math" w:hAnsi="Cambria Math"/>
                    <w:noProof/>
                  </w:rPr>
                  <m:t xml:space="preserve">, </m:t>
                </m:r>
                <m:r>
                  <w:rPr>
                    <w:rFonts w:ascii="Cambria Math" w:hAnsi="Cambria Math"/>
                    <w:noProof/>
                  </w:rPr>
                  <m:t>z</m:t>
                </m:r>
                <m:r>
                  <m:rPr>
                    <m:sty m:val="p"/>
                  </m:rPr>
                  <w:rPr>
                    <w:rFonts w:ascii="Cambria Math" w:hAnsi="Cambria Math"/>
                    <w:noProof/>
                  </w:rPr>
                  <m:t>]</m:t>
                </m:r>
              </m:oMath>
            </m:oMathPara>
          </w:p>
          <w:p w14:paraId="71CCA5CA" w14:textId="77777777" w:rsidR="006821AE" w:rsidRPr="00FF211F" w:rsidRDefault="006821AE">
            <w:pPr>
              <w:rPr>
                <w:rFonts w:ascii="Cambria Math" w:hAnsi="Cambria Math"/>
                <w:oMath/>
              </w:rPr>
              <w:pPrChange w:id="1302" w:author="Samane Shahpouri" w:date="2024-05-13T08:52:00Z" w16du:dateUtc="2024-05-13T06:52:00Z">
                <w:pPr>
                  <w:jc w:val="both"/>
                </w:pPr>
              </w:pPrChange>
            </w:pPr>
          </w:p>
        </w:tc>
        <w:tc>
          <w:tcPr>
            <w:tcW w:w="1696" w:type="dxa"/>
          </w:tcPr>
          <w:p w14:paraId="53013C5B" w14:textId="77777777" w:rsidR="006821AE" w:rsidRPr="00FF211F" w:rsidRDefault="006821AE">
            <w:pPr>
              <w:pStyle w:val="Caption"/>
              <w:pPrChange w:id="1303" w:author="Samane Shahpouri" w:date="2024-05-13T08:52:00Z" w16du:dateUtc="2024-05-13T06:52:00Z">
                <w:pPr>
                  <w:pStyle w:val="Caption"/>
                  <w:jc w:val="both"/>
                </w:pPr>
              </w:pPrChange>
            </w:pPr>
          </w:p>
          <w:p w14:paraId="71755748" w14:textId="688DC110" w:rsidR="006821AE" w:rsidRPr="00FF211F" w:rsidRDefault="006821AE">
            <w:pPr>
              <w:pStyle w:val="Caption"/>
              <w:pPrChange w:id="1304"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3</w:t>
            </w:r>
            <w:r w:rsidRPr="00FF211F">
              <w:fldChar w:fldCharType="end"/>
            </w:r>
            <w:r w:rsidRPr="00FF211F">
              <w:t>)</w:t>
            </w:r>
          </w:p>
          <w:p w14:paraId="3DA25865" w14:textId="77777777" w:rsidR="006821AE" w:rsidRPr="00FF211F" w:rsidRDefault="006821AE">
            <w:pPr>
              <w:pPrChange w:id="1305" w:author="Samane Shahpouri" w:date="2024-05-13T08:52:00Z" w16du:dateUtc="2024-05-13T06:52:00Z">
                <w:pPr>
                  <w:keepNext/>
                  <w:jc w:val="both"/>
                </w:pPr>
              </w:pPrChange>
            </w:pPr>
          </w:p>
        </w:tc>
      </w:tr>
    </w:tbl>
    <w:p w14:paraId="6A9C688A" w14:textId="007E7923" w:rsidR="009C216F" w:rsidRPr="00FF211F" w:rsidRDefault="009A5370">
      <w:pPr>
        <w:pPrChange w:id="1306" w:author="Samane Shahpouri" w:date="2024-05-13T08:52:00Z" w16du:dateUtc="2024-05-13T06:52:00Z">
          <w:pPr>
            <w:jc w:val="both"/>
          </w:pPr>
        </w:pPrChange>
      </w:pPr>
      <w:r w:rsidRPr="00FF211F">
        <w:t xml:space="preserve">Sample cases are visualised in Figure </w:t>
      </w:r>
      <w:r w:rsidR="009C216F" w:rsidRPr="00FF211F">
        <w:t>3</w:t>
      </w:r>
      <w:r w:rsidRPr="00FF211F">
        <w:t>.</w:t>
      </w:r>
    </w:p>
    <w:p w14:paraId="589E4C53" w14:textId="4BE2F7AD" w:rsidR="00E165D0" w:rsidRPr="00FF211F" w:rsidRDefault="00013137">
      <w:pPr>
        <w:pPrChange w:id="1307" w:author="Samane Shahpouri" w:date="2024-05-13T08:52:00Z" w16du:dateUtc="2024-05-13T06:52:00Z">
          <w:pPr>
            <w:jc w:val="both"/>
          </w:pPr>
        </w:pPrChange>
      </w:pPr>
      <w:r w:rsidRPr="00FF211F">
        <w:br w:type="page"/>
      </w: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8"/>
      </w:tblGrid>
      <w:tr w:rsidR="009C216F" w:rsidRPr="00EB1AA8" w14:paraId="3630DF01" w14:textId="77777777" w:rsidTr="00257FFA">
        <w:trPr>
          <w:trHeight w:val="20"/>
        </w:trPr>
        <w:tc>
          <w:tcPr>
            <w:tcW w:w="562" w:type="dxa"/>
            <w:gridSpan w:val="2"/>
          </w:tcPr>
          <w:p w14:paraId="177CE2D2" w14:textId="77777777" w:rsidR="009C216F" w:rsidRPr="00FF211F" w:rsidRDefault="009C216F">
            <w:pPr>
              <w:pPrChange w:id="1308" w:author="Samane Shahpouri" w:date="2024-05-13T08:52:00Z" w16du:dateUtc="2024-05-13T06:52:00Z">
                <w:pPr>
                  <w:framePr w:hSpace="180" w:wrap="around" w:vAnchor="text" w:hAnchor="margin" w:xAlign="center" w:y="113"/>
                  <w:jc w:val="both"/>
                </w:pPr>
              </w:pPrChange>
            </w:pPr>
          </w:p>
        </w:tc>
        <w:tc>
          <w:tcPr>
            <w:tcW w:w="5318" w:type="dxa"/>
            <w:gridSpan w:val="3"/>
            <w:vAlign w:val="center"/>
          </w:tcPr>
          <w:p w14:paraId="2D164FE2" w14:textId="77777777" w:rsidR="009C216F" w:rsidRPr="00FF211F" w:rsidRDefault="009C216F">
            <w:pPr>
              <w:rPr>
                <w:noProof/>
              </w:rPr>
              <w:pPrChange w:id="1309" w:author="Samane Shahpouri" w:date="2024-05-13T08:52:00Z" w16du:dateUtc="2024-05-13T06:52:00Z">
                <w:pPr>
                  <w:framePr w:hSpace="180" w:wrap="around" w:vAnchor="text" w:hAnchor="margin" w:xAlign="center" w:y="113"/>
                  <w:jc w:val="both"/>
                </w:pPr>
              </w:pPrChange>
            </w:pPr>
            <w:r w:rsidRPr="00FF211F">
              <w:t xml:space="preserve">   NAC-PET                       MAC-PET                    ADCM</w:t>
            </w:r>
          </w:p>
        </w:tc>
        <w:tc>
          <w:tcPr>
            <w:tcW w:w="5175" w:type="dxa"/>
            <w:gridSpan w:val="2"/>
            <w:vAlign w:val="center"/>
          </w:tcPr>
          <w:p w14:paraId="4C03506A" w14:textId="77777777" w:rsidR="009C216F" w:rsidRPr="00FF211F" w:rsidRDefault="009C216F">
            <w:pPr>
              <w:pPrChange w:id="1310" w:author="Samane Shahpouri" w:date="2024-05-13T08:52:00Z" w16du:dateUtc="2024-05-13T06:52:00Z">
                <w:pPr>
                  <w:framePr w:hSpace="180" w:wrap="around" w:vAnchor="text" w:hAnchor="margin" w:xAlign="center" w:y="113"/>
                  <w:jc w:val="both"/>
                </w:pPr>
              </w:pPrChange>
            </w:pPr>
            <w:r w:rsidRPr="00FF211F">
              <w:t xml:space="preserve">   NAC-PET                       MAC-PET                    ADCM</w:t>
            </w:r>
          </w:p>
        </w:tc>
      </w:tr>
      <w:tr w:rsidR="009C216F" w:rsidRPr="00EB1AA8" w14:paraId="02746D3E" w14:textId="77777777" w:rsidTr="00257FFA">
        <w:trPr>
          <w:gridAfter w:val="1"/>
          <w:wAfter w:w="22" w:type="dxa"/>
          <w:trHeight w:val="20"/>
        </w:trPr>
        <w:tc>
          <w:tcPr>
            <w:tcW w:w="397" w:type="dxa"/>
          </w:tcPr>
          <w:p w14:paraId="0BE803CE" w14:textId="77777777" w:rsidR="009C216F" w:rsidRPr="00FF211F" w:rsidRDefault="009C216F">
            <w:pPr>
              <w:rPr>
                <w:noProof/>
              </w:rPr>
              <w:pPrChange w:id="1311" w:author="Samane Shahpouri" w:date="2024-05-13T08:52:00Z" w16du:dateUtc="2024-05-13T06:52:00Z">
                <w:pPr>
                  <w:framePr w:hSpace="180" w:wrap="around" w:vAnchor="text" w:hAnchor="margin" w:xAlign="center" w:y="113"/>
                  <w:jc w:val="both"/>
                </w:pPr>
              </w:pPrChange>
            </w:pPr>
            <w:r w:rsidRPr="00FF211F">
              <w:rPr>
                <w:noProof/>
              </w:rPr>
              <w:t>a)</w:t>
            </w:r>
          </w:p>
        </w:tc>
        <w:tc>
          <w:tcPr>
            <w:tcW w:w="5318" w:type="dxa"/>
            <w:gridSpan w:val="3"/>
            <w:vAlign w:val="center"/>
          </w:tcPr>
          <w:p w14:paraId="5EE6B287" w14:textId="77777777" w:rsidR="009C216F" w:rsidRPr="00FF211F" w:rsidRDefault="009C216F">
            <w:pPr>
              <w:rPr>
                <w:noProof/>
              </w:rPr>
              <w:pPrChange w:id="1312"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FF211F" w:rsidRDefault="009C216F">
            <w:pPr>
              <w:rPr>
                <w:noProof/>
              </w:rPr>
              <w:pPrChange w:id="1313"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6"/>
                          <a:stretch>
                            <a:fillRect/>
                          </a:stretch>
                        </pic:blipFill>
                        <pic:spPr>
                          <a:xfrm>
                            <a:off x="0" y="0"/>
                            <a:ext cx="3240000" cy="1440000"/>
                          </a:xfrm>
                          <a:prstGeom prst="rect">
                            <a:avLst/>
                          </a:prstGeom>
                        </pic:spPr>
                      </pic:pic>
                    </a:graphicData>
                  </a:graphic>
                </wp:inline>
              </w:drawing>
            </w:r>
          </w:p>
        </w:tc>
      </w:tr>
      <w:tr w:rsidR="009C216F" w:rsidRPr="00EB1AA8" w14:paraId="36E55C5B" w14:textId="77777777" w:rsidTr="00257FFA">
        <w:trPr>
          <w:gridAfter w:val="1"/>
          <w:wAfter w:w="22" w:type="dxa"/>
          <w:trHeight w:val="20"/>
        </w:trPr>
        <w:tc>
          <w:tcPr>
            <w:tcW w:w="397" w:type="dxa"/>
          </w:tcPr>
          <w:p w14:paraId="478F931A" w14:textId="77777777" w:rsidR="009C216F" w:rsidRPr="00FF211F" w:rsidRDefault="009C216F">
            <w:pPr>
              <w:pPrChange w:id="1314" w:author="Samane Shahpouri" w:date="2024-05-13T08:52:00Z" w16du:dateUtc="2024-05-13T06:52:00Z">
                <w:pPr>
                  <w:framePr w:hSpace="180" w:wrap="around" w:vAnchor="text" w:hAnchor="margin" w:xAlign="center" w:y="113"/>
                  <w:jc w:val="both"/>
                </w:pPr>
              </w:pPrChange>
            </w:pPr>
            <w:r w:rsidRPr="00FF211F">
              <w:t>b)</w:t>
            </w:r>
          </w:p>
        </w:tc>
        <w:tc>
          <w:tcPr>
            <w:tcW w:w="5318" w:type="dxa"/>
            <w:gridSpan w:val="3"/>
          </w:tcPr>
          <w:p w14:paraId="6A0B3366" w14:textId="77777777" w:rsidR="009C216F" w:rsidRPr="00FF211F" w:rsidRDefault="009C216F">
            <w:pPr>
              <w:pPrChange w:id="1315"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FF211F" w:rsidRDefault="009C216F">
            <w:pPr>
              <w:rPr>
                <w:noProof/>
              </w:rPr>
              <w:pPrChange w:id="1316"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8"/>
                          <a:stretch>
                            <a:fillRect/>
                          </a:stretch>
                        </pic:blipFill>
                        <pic:spPr>
                          <a:xfrm>
                            <a:off x="0" y="0"/>
                            <a:ext cx="3208683" cy="1486261"/>
                          </a:xfrm>
                          <a:prstGeom prst="rect">
                            <a:avLst/>
                          </a:prstGeom>
                        </pic:spPr>
                      </pic:pic>
                    </a:graphicData>
                  </a:graphic>
                </wp:inline>
              </w:drawing>
            </w:r>
          </w:p>
        </w:tc>
      </w:tr>
      <w:tr w:rsidR="009C216F" w:rsidRPr="00EB1AA8" w14:paraId="1BC3ACAF" w14:textId="77777777" w:rsidTr="00257FFA">
        <w:trPr>
          <w:gridAfter w:val="1"/>
          <w:wAfter w:w="22" w:type="dxa"/>
          <w:trHeight w:val="20"/>
        </w:trPr>
        <w:tc>
          <w:tcPr>
            <w:tcW w:w="397" w:type="dxa"/>
          </w:tcPr>
          <w:p w14:paraId="1814D2F2" w14:textId="77777777" w:rsidR="009C216F" w:rsidRPr="00FF211F" w:rsidRDefault="009C216F">
            <w:pPr>
              <w:rPr>
                <w:noProof/>
              </w:rPr>
              <w:pPrChange w:id="1317" w:author="Samane Shahpouri" w:date="2024-05-13T08:52:00Z" w16du:dateUtc="2024-05-13T06:52:00Z">
                <w:pPr>
                  <w:framePr w:hSpace="180" w:wrap="around" w:vAnchor="text" w:hAnchor="margin" w:xAlign="center" w:y="113"/>
                  <w:jc w:val="both"/>
                </w:pPr>
              </w:pPrChange>
            </w:pPr>
            <w:r w:rsidRPr="00FF211F">
              <w:rPr>
                <w:noProof/>
              </w:rPr>
              <w:t>c)</w:t>
            </w:r>
          </w:p>
        </w:tc>
        <w:tc>
          <w:tcPr>
            <w:tcW w:w="5318" w:type="dxa"/>
            <w:gridSpan w:val="3"/>
          </w:tcPr>
          <w:p w14:paraId="71ED571E" w14:textId="77777777" w:rsidR="009C216F" w:rsidRPr="00FF211F" w:rsidRDefault="009C216F">
            <w:pPr>
              <w:pPrChange w:id="1318"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FF211F" w:rsidRDefault="009C216F">
            <w:pPr>
              <w:rPr>
                <w:noProof/>
              </w:rPr>
              <w:pPrChange w:id="1319" w:author="Samane Shahpouri" w:date="2024-05-13T08:52:00Z" w16du:dateUtc="2024-05-13T06:52:00Z">
                <w:pPr>
                  <w:framePr w:hSpace="180" w:wrap="around" w:vAnchor="text" w:hAnchor="margin" w:xAlign="center" w:y="113"/>
                  <w:jc w:val="both"/>
                </w:pPr>
              </w:pPrChange>
            </w:pPr>
            <w:r w:rsidRPr="00FF211F">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30"/>
                          <a:stretch>
                            <a:fillRect/>
                          </a:stretch>
                        </pic:blipFill>
                        <pic:spPr>
                          <a:xfrm>
                            <a:off x="0" y="0"/>
                            <a:ext cx="3240000" cy="1440000"/>
                          </a:xfrm>
                          <a:prstGeom prst="rect">
                            <a:avLst/>
                          </a:prstGeom>
                        </pic:spPr>
                      </pic:pic>
                    </a:graphicData>
                  </a:graphic>
                </wp:inline>
              </w:drawing>
            </w:r>
          </w:p>
        </w:tc>
      </w:tr>
      <w:tr w:rsidR="009C216F" w:rsidRPr="00EB1AA8" w14:paraId="6BD6B973" w14:textId="77777777" w:rsidTr="00257FFA">
        <w:trPr>
          <w:trHeight w:val="20"/>
        </w:trPr>
        <w:tc>
          <w:tcPr>
            <w:tcW w:w="655" w:type="dxa"/>
            <w:gridSpan w:val="3"/>
          </w:tcPr>
          <w:p w14:paraId="3CC47D5B" w14:textId="77777777" w:rsidR="009C216F" w:rsidRPr="00FF211F" w:rsidRDefault="009C216F">
            <w:pPr>
              <w:pPrChange w:id="1320" w:author="Samane Shahpouri" w:date="2024-05-13T08:52:00Z" w16du:dateUtc="2024-05-13T06:52:00Z">
                <w:pPr>
                  <w:keepNext/>
                  <w:framePr w:hSpace="180" w:wrap="around" w:vAnchor="text" w:hAnchor="margin" w:xAlign="center" w:y="113"/>
                  <w:jc w:val="both"/>
                </w:pPr>
              </w:pPrChange>
            </w:pPr>
          </w:p>
        </w:tc>
        <w:tc>
          <w:tcPr>
            <w:tcW w:w="10400" w:type="dxa"/>
            <w:gridSpan w:val="4"/>
          </w:tcPr>
          <w:p w14:paraId="5909E659" w14:textId="7E12130B" w:rsidR="009C216F" w:rsidRPr="00FF211F" w:rsidRDefault="009C216F">
            <w:pPr>
              <w:rPr>
                <w:noProof/>
              </w:rPr>
              <w:pPrChange w:id="1321" w:author="Samane Shahpouri" w:date="2024-05-13T08:52:00Z" w16du:dateUtc="2024-05-13T06:52:00Z">
                <w:pPr>
                  <w:keepNext/>
                  <w:framePr w:hSpace="180" w:wrap="around" w:vAnchor="text" w:hAnchor="margin" w:xAlign="center" w:y="113"/>
                  <w:jc w:val="both"/>
                </w:pPr>
              </w:pPrChange>
            </w:pPr>
          </w:p>
        </w:tc>
      </w:tr>
    </w:tbl>
    <w:p w14:paraId="156E030F" w14:textId="48C86D0E" w:rsidR="00A4687D" w:rsidRPr="00FF211F" w:rsidRDefault="00A4687D">
      <w:pPr>
        <w:pStyle w:val="Caption"/>
        <w:pPrChange w:id="1322" w:author="Samane Shahpouri" w:date="2024-05-13T08:52:00Z" w16du:dateUtc="2024-05-13T06:52:00Z">
          <w:pPr>
            <w:pStyle w:val="Caption"/>
            <w:framePr w:hSpace="180" w:wrap="around" w:vAnchor="text" w:hAnchor="page" w:x="1623" w:y="7385"/>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4</w:t>
      </w:r>
      <w:r w:rsidRPr="00FF211F">
        <w:fldChar w:fldCharType="end"/>
      </w:r>
      <w:r w:rsidRPr="00FF211F">
        <w:t xml:space="preserve">: The middle slice of the coronal view for NAC, MAC, and ADCM images. Color bar unit: </w:t>
      </w:r>
      <w:proofErr w:type="gramStart"/>
      <w:r w:rsidRPr="00FF211F">
        <w:t>SUV</w:t>
      </w:r>
      <w:proofErr w:type="gramEnd"/>
    </w:p>
    <w:p w14:paraId="7F9C5951" w14:textId="77777777" w:rsidR="006821AE" w:rsidRPr="00FF211F" w:rsidRDefault="006821AE">
      <w:pPr>
        <w:pPrChange w:id="1323" w:author="Samane Shahpouri" w:date="2024-05-13T08:52:00Z" w16du:dateUtc="2024-05-13T06:52:00Z">
          <w:pPr>
            <w:jc w:val="both"/>
          </w:pPr>
        </w:pPrChange>
      </w:pPr>
    </w:p>
    <w:p w14:paraId="26334580" w14:textId="77777777" w:rsidR="00013137" w:rsidRPr="00FF211F" w:rsidRDefault="00013137">
      <w:pPr>
        <w:pStyle w:val="Heading4"/>
        <w:pPrChange w:id="1324" w:author="Samane Shahpouri" w:date="2024-05-13T08:52:00Z" w16du:dateUtc="2024-05-13T06:52:00Z">
          <w:pPr>
            <w:pStyle w:val="Heading4"/>
            <w:jc w:val="both"/>
          </w:pPr>
        </w:pPrChange>
      </w:pPr>
    </w:p>
    <w:p w14:paraId="2C1B8691" w14:textId="5D44746C" w:rsidR="006821AE" w:rsidRPr="00FF211F" w:rsidRDefault="006821AE">
      <w:pPr>
        <w:pStyle w:val="Heading4"/>
        <w:pPrChange w:id="1325" w:author="Samane Shahpouri" w:date="2024-05-13T08:52:00Z" w16du:dateUtc="2024-05-13T06:52:00Z">
          <w:pPr>
            <w:pStyle w:val="Heading4"/>
            <w:jc w:val="both"/>
          </w:pPr>
        </w:pPrChange>
      </w:pPr>
      <w:r w:rsidRPr="00FF211F">
        <w:t>Normalization</w:t>
      </w:r>
    </w:p>
    <w:p w14:paraId="75600E59" w14:textId="2A0CBB63" w:rsidR="006821AE" w:rsidRPr="00FF211F" w:rsidRDefault="009A5370">
      <w:pPr>
        <w:pPrChange w:id="1326" w:author="Samane Shahpouri" w:date="2024-05-13T08:52:00Z" w16du:dateUtc="2024-05-13T06:52:00Z">
          <w:pPr>
            <w:jc w:val="both"/>
          </w:pPr>
        </w:pPrChange>
      </w:pPr>
      <w:r w:rsidRPr="00FF211F">
        <w:t xml:space="preserve">As we already mentioned, famous </w:t>
      </w:r>
      <w:del w:id="1327" w:author="Isaac Shiri Lord" w:date="2024-05-12T18:45:00Z">
        <w:r w:rsidRPr="00FF211F" w:rsidDel="00200D6D">
          <w:delText xml:space="preserve">normalisation </w:delText>
        </w:r>
      </w:del>
      <w:ins w:id="1328" w:author="Isaac Shiri Lord" w:date="2024-05-12T18:45:00Z">
        <w:r w:rsidR="00200D6D" w:rsidRPr="00FF211F">
          <w:t xml:space="preserve">normalization </w:t>
        </w:r>
      </w:ins>
      <w:r w:rsidRPr="00FF211F">
        <w:t xml:space="preserve">methods were not used to calibrate ADCM </w:t>
      </w:r>
      <w:r w:rsidR="00E165D0" w:rsidRPr="00FF211F">
        <w:t>to</w:t>
      </w:r>
      <w:r w:rsidRPr="00FF211F">
        <w:t xml:space="preserve"> protect the quantitative accuracy of SUV metrics, which is necessary for accurate clinical interpretations. We came up with an empirical </w:t>
      </w:r>
      <w:del w:id="1329" w:author="Isaac Shiri Lord" w:date="2024-05-12T18:45:00Z">
        <w:r w:rsidRPr="00FF211F" w:rsidDel="00200D6D">
          <w:delText>normalisation</w:delText>
        </w:r>
      </w:del>
      <w:ins w:id="1330" w:author="Isaac Shiri Lord" w:date="2024-05-12T18:45:00Z">
        <w:r w:rsidR="00200D6D" w:rsidRPr="00FF211F">
          <w:t>normalization</w:t>
        </w:r>
      </w:ins>
      <w:r w:rsidRPr="00FF211F">
        <w:t xml:space="preserve"> factor just for ADCM values. This factor was carefully chosen to bring the dataset's wide range of values into a more manageable range that is good for deep learning applications. This factor ensures the broad spectrum of data, ranging from minimal to several thousand units, is </w:t>
      </w:r>
      <w:del w:id="1331" w:author="Isaac Shiri Lord" w:date="2024-05-12T18:45:00Z">
        <w:r w:rsidRPr="00FF211F" w:rsidDel="00200D6D">
          <w:delText xml:space="preserve">normalised </w:delText>
        </w:r>
      </w:del>
      <w:ins w:id="1332" w:author="Isaac Shiri Lord" w:date="2024-05-12T18:45:00Z">
        <w:r w:rsidR="00200D6D" w:rsidRPr="00FF211F">
          <w:t xml:space="preserve">normalized </w:t>
        </w:r>
      </w:ins>
      <w:del w:id="1333" w:author="Isaac Shiri Lord" w:date="2024-05-12T18:45:00Z">
        <w:r w:rsidRPr="00FF211F" w:rsidDel="00200D6D">
          <w:delText>in a way that permits</w:delText>
        </w:r>
      </w:del>
      <w:ins w:id="1334" w:author="Isaac Shiri Lord" w:date="2024-05-12T18:45:00Z">
        <w:r w:rsidR="00200D6D" w:rsidRPr="00FF211F">
          <w:t>to permit</w:t>
        </w:r>
      </w:ins>
      <w:r w:rsidRPr="00FF211F">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del w:id="1335" w:author="Isaac Shiri Lord" w:date="2024-05-12T18:45:00Z">
        <w:r w:rsidRPr="00FF211F" w:rsidDel="00200D6D">
          <w:delText xml:space="preserve">normalised </w:delText>
        </w:r>
      </w:del>
      <w:ins w:id="1336" w:author="Isaac Shiri Lord" w:date="2024-05-12T18:45:00Z">
        <w:r w:rsidR="00200D6D" w:rsidRPr="00FF211F">
          <w:t xml:space="preserve">normalized </w:t>
        </w:r>
      </w:ins>
      <w:r w:rsidRPr="00FF211F">
        <w:t>using a factor of 50 to maintain relative, comparable, and manageable values for training. The resultant histograms, illustrating the distribution of maximum values both pre- and post-</w:t>
      </w:r>
      <w:del w:id="1337" w:author="Isaac Shiri Lord" w:date="2024-05-12T18:46:00Z">
        <w:r w:rsidRPr="00FF211F" w:rsidDel="00200D6D">
          <w:delText>normalisation</w:delText>
        </w:r>
      </w:del>
      <w:ins w:id="1338" w:author="Isaac Shiri Lord" w:date="2024-05-12T18:46:00Z">
        <w:r w:rsidR="00200D6D" w:rsidRPr="00FF211F">
          <w:t>normalization</w:t>
        </w:r>
      </w:ins>
      <w:r w:rsidRPr="00FF211F">
        <w:t xml:space="preserve">, are depicted in Figure </w:t>
      </w:r>
      <w:r w:rsidR="0040105C" w:rsidRPr="00FF211F">
        <w:t>5</w:t>
      </w:r>
      <w:r w:rsidRPr="00FF211F">
        <w:t>.</w:t>
      </w:r>
    </w:p>
    <w:p w14:paraId="573065D4" w14:textId="77777777" w:rsidR="00A4687D" w:rsidRPr="00FF211F" w:rsidRDefault="006821AE">
      <w:pPr>
        <w:pPrChange w:id="1339" w:author="Samane Shahpouri" w:date="2024-05-13T08:52:00Z" w16du:dateUtc="2024-05-13T06:52:00Z">
          <w:pPr>
            <w:keepNext/>
            <w:jc w:val="both"/>
          </w:pPr>
        </w:pPrChange>
      </w:pPr>
      <w:r w:rsidRPr="00FF211F">
        <w:rPr>
          <w:noProof/>
        </w:rPr>
        <w:lastRenderedPageBreak/>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31"/>
                    <a:stretch>
                      <a:fillRect/>
                    </a:stretch>
                  </pic:blipFill>
                  <pic:spPr>
                    <a:xfrm>
                      <a:off x="0" y="0"/>
                      <a:ext cx="4142495" cy="2753255"/>
                    </a:xfrm>
                    <a:prstGeom prst="rect">
                      <a:avLst/>
                    </a:prstGeom>
                  </pic:spPr>
                </pic:pic>
              </a:graphicData>
            </a:graphic>
          </wp:inline>
        </w:drawing>
      </w:r>
    </w:p>
    <w:p w14:paraId="1CCF0F5D" w14:textId="6BB08EE7" w:rsidR="006821AE" w:rsidRPr="00FF211F" w:rsidRDefault="00A4687D">
      <w:pPr>
        <w:pStyle w:val="Caption"/>
        <w:pPrChange w:id="1340"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5</w:t>
      </w:r>
      <w:r w:rsidRPr="00FF211F">
        <w:fldChar w:fldCharType="end"/>
      </w:r>
      <w:r w:rsidRPr="00FF211F">
        <w:t xml:space="preserve">: shows the range of highest intensity values for NAC and MAC images as well as ADCM metrics, showing changes before and after normalization to show how data scaling affects the images. </w:t>
      </w:r>
      <w:del w:id="1341" w:author="Isaac Shiri Lord" w:date="2024-05-12T18:46:00Z">
        <w:r w:rsidRPr="00FF211F" w:rsidDel="00200D6D">
          <w:delText>Scaling down NAC images</w:delText>
        </w:r>
      </w:del>
      <w:ins w:id="1342" w:author="Isaac Shiri Lord" w:date="2024-05-12T18:46:00Z">
        <w:r w:rsidR="00200D6D" w:rsidRPr="00FF211F">
          <w:t>NAC images are scaled down</w:t>
        </w:r>
      </w:ins>
      <w:r w:rsidRPr="00FF211F">
        <w:t xml:space="preserve"> by a factor of 2, MAC images by a factor of 5, and ADCM by a factor of 50.</w:t>
      </w:r>
    </w:p>
    <w:p w14:paraId="4E3B1713" w14:textId="77777777" w:rsidR="00013137" w:rsidRPr="00FF211F" w:rsidRDefault="00013137">
      <w:pPr>
        <w:pPrChange w:id="1343" w:author="Samane Shahpouri" w:date="2024-05-13T08:52:00Z" w16du:dateUtc="2024-05-13T06:52:00Z">
          <w:pPr>
            <w:jc w:val="both"/>
          </w:pPr>
        </w:pPrChange>
      </w:pPr>
    </w:p>
    <w:p w14:paraId="4E8D2F96" w14:textId="77777777" w:rsidR="006821AE" w:rsidRPr="00FF211F" w:rsidRDefault="006821AE" w:rsidP="001E0755">
      <w:pPr>
        <w:pStyle w:val="Heading3"/>
      </w:pPr>
      <w:r w:rsidRPr="00FF211F">
        <w:t>FDG Datasets</w:t>
      </w:r>
    </w:p>
    <w:p w14:paraId="7F0DADF3" w14:textId="5558C144" w:rsidR="002B5579" w:rsidRPr="00FF211F" w:rsidRDefault="009A5370">
      <w:pPr>
        <w:pPrChange w:id="1344" w:author="Samane Shahpouri" w:date="2024-05-13T08:52:00Z" w16du:dateUtc="2024-05-13T06:52:00Z">
          <w:pPr>
            <w:jc w:val="both"/>
          </w:pPr>
        </w:pPrChange>
      </w:pPr>
      <w:r w:rsidRPr="00FF211F">
        <w:t xml:space="preserve">To assess the model's performance with various radiotracers, our study incorporated a dataset of </w:t>
      </w:r>
      <w:r w:rsidR="002B5579" w:rsidRPr="00FF211F">
        <w:t>98</w:t>
      </w:r>
      <w:r w:rsidRPr="00FF211F">
        <w:t xml:space="preserve"> whole-body </w:t>
      </w:r>
      <w:r w:rsidRPr="00FF211F">
        <w:rPr>
          <w:vertAlign w:val="superscript"/>
        </w:rPr>
        <w:t>18</w:t>
      </w:r>
      <w:r w:rsidRPr="00FF211F">
        <w:t>F-FDG PET scans originating from two distinct hospitals, representing our external radiotracer dataset</w:t>
      </w:r>
      <w:r w:rsidR="00A4687D" w:rsidRPr="00FF211F">
        <w:t xml:space="preserve"> (Figure </w:t>
      </w:r>
      <w:r w:rsidR="0040105C" w:rsidRPr="00FF211F">
        <w:t>6</w:t>
      </w:r>
      <w:r w:rsidR="00A4687D" w:rsidRPr="00FF211F">
        <w:t>)</w:t>
      </w:r>
      <w:r w:rsidRPr="00FF211F">
        <w:t>. During the preprocessing phase, the intensities of voxels in both MAC</w:t>
      </w:r>
      <w:r w:rsidR="00E165D0" w:rsidRPr="00FF211F">
        <w:t xml:space="preserve"> </w:t>
      </w:r>
      <w:r w:rsidRPr="00FF211F">
        <w:t>and NAC images were standardi</w:t>
      </w:r>
      <w:del w:id="1345" w:author="Isaac Shiri Lord" w:date="2024-05-12T18:46:00Z">
        <w:r w:rsidRPr="00FF211F" w:rsidDel="00200D6D">
          <w:delText>sed to</w:delText>
        </w:r>
      </w:del>
      <w:ins w:id="1346" w:author="Isaac Shiri Lord" w:date="2024-05-12T18:46:00Z">
        <w:r w:rsidR="00200D6D" w:rsidRPr="00FF211F">
          <w:t>zed for</w:t>
        </w:r>
      </w:ins>
      <w:r w:rsidRPr="00FF211F">
        <w:t xml:space="preserve"> SUVs. This made the dynamic range of intensities more uniform so that network training would work better. Empirical scaling factors, 9 for MAC and 3 for NAC images, were applied to further constrain the dynamic range.</w:t>
      </w:r>
    </w:p>
    <w:p w14:paraId="3E9AFEFC" w14:textId="77777777" w:rsidR="002B5579" w:rsidRPr="00FF211F" w:rsidRDefault="002B5579">
      <w:pPr>
        <w:pPrChange w:id="1347" w:author="Samane Shahpouri" w:date="2024-05-13T08:52:00Z" w16du:dateUtc="2024-05-13T06:52:00Z">
          <w:pPr>
            <w:jc w:val="both"/>
          </w:pPr>
        </w:pPrChange>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EB1AA8" w14:paraId="61E9A8F0" w14:textId="77777777" w:rsidTr="00B4553F">
        <w:trPr>
          <w:trHeight w:val="2223"/>
        </w:trPr>
        <w:tc>
          <w:tcPr>
            <w:tcW w:w="3635" w:type="dxa"/>
          </w:tcPr>
          <w:p w14:paraId="5931147F" w14:textId="77777777" w:rsidR="002B5579" w:rsidRPr="00FF211F" w:rsidRDefault="002B5579">
            <w:pPr>
              <w:pPrChange w:id="1348" w:author="Samane Shahpouri" w:date="2024-05-13T08:52:00Z" w16du:dateUtc="2024-05-13T06:52:00Z">
                <w:pPr>
                  <w:framePr w:hSpace="180" w:wrap="around" w:vAnchor="text" w:hAnchor="margin" w:y="23"/>
                  <w:jc w:val="both"/>
                </w:pPr>
              </w:pPrChange>
            </w:pPr>
            <w:r w:rsidRPr="00FF211F">
              <w:rPr>
                <w:noProof/>
              </w:rPr>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3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FF211F" w:rsidRDefault="002B5579">
            <w:pPr>
              <w:pPrChange w:id="1349" w:author="Samane Shahpouri" w:date="2024-05-13T08:52:00Z" w16du:dateUtc="2024-05-13T06:52:00Z">
                <w:pPr>
                  <w:framePr w:hSpace="180" w:wrap="around" w:vAnchor="text" w:hAnchor="margin" w:y="23"/>
                  <w:jc w:val="both"/>
                </w:pPr>
              </w:pPrChange>
            </w:pPr>
            <w:r w:rsidRPr="00FF211F">
              <w:rPr>
                <w:noProof/>
              </w:rPr>
              <w:drawing>
                <wp:inline distT="0" distB="0" distL="0" distR="0" wp14:anchorId="5C2450F6" wp14:editId="3CCF06D5">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3"/>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EB1AA8" w14:paraId="4B129508" w14:textId="77777777" w:rsidTr="00B4553F">
        <w:trPr>
          <w:trHeight w:val="2223"/>
        </w:trPr>
        <w:tc>
          <w:tcPr>
            <w:tcW w:w="3635" w:type="dxa"/>
          </w:tcPr>
          <w:p w14:paraId="5C02E22B" w14:textId="77777777" w:rsidR="002B5579" w:rsidRPr="00FF211F" w:rsidRDefault="002B5579">
            <w:pPr>
              <w:pPrChange w:id="1350" w:author="Samane Shahpouri" w:date="2024-05-13T08:52:00Z" w16du:dateUtc="2024-05-13T06:52:00Z">
                <w:pPr>
                  <w:framePr w:hSpace="180" w:wrap="around" w:vAnchor="text" w:hAnchor="margin" w:y="23"/>
                  <w:jc w:val="both"/>
                </w:pPr>
              </w:pPrChange>
            </w:pPr>
            <w:r w:rsidRPr="00FF211F">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2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FF211F" w:rsidRDefault="002B5579">
            <w:pPr>
              <w:pPrChange w:id="1351" w:author="Samane Shahpouri" w:date="2024-05-13T08:52:00Z" w16du:dateUtc="2024-05-13T06:52:00Z">
                <w:pPr>
                  <w:keepNext/>
                  <w:framePr w:hSpace="180" w:wrap="around" w:vAnchor="text" w:hAnchor="margin" w:y="23"/>
                  <w:jc w:val="both"/>
                </w:pPr>
              </w:pPrChange>
            </w:pPr>
          </w:p>
        </w:tc>
      </w:tr>
    </w:tbl>
    <w:p w14:paraId="18E4290B" w14:textId="77777777" w:rsidR="002B5579" w:rsidRPr="00FF211F" w:rsidRDefault="002B5579">
      <w:pPr>
        <w:pPrChange w:id="1352" w:author="Samane Shahpouri" w:date="2024-05-13T08:52:00Z" w16du:dateUtc="2024-05-13T06:52:00Z">
          <w:pPr>
            <w:jc w:val="both"/>
          </w:pPr>
        </w:pPrChange>
      </w:pPr>
    </w:p>
    <w:p w14:paraId="253C5666" w14:textId="77777777" w:rsidR="002B5579" w:rsidRPr="00FF211F" w:rsidRDefault="002B5579">
      <w:pPr>
        <w:pPrChange w:id="1353" w:author="Samane Shahpouri" w:date="2024-05-13T08:52:00Z" w16du:dateUtc="2024-05-13T06:52:00Z">
          <w:pPr>
            <w:jc w:val="both"/>
          </w:pPr>
        </w:pPrChange>
      </w:pPr>
    </w:p>
    <w:p w14:paraId="0F4ED109" w14:textId="77777777" w:rsidR="002B5579" w:rsidRPr="00FF211F" w:rsidRDefault="002B5579">
      <w:pPr>
        <w:pPrChange w:id="1354" w:author="Samane Shahpouri" w:date="2024-05-13T08:52:00Z" w16du:dateUtc="2024-05-13T06:52:00Z">
          <w:pPr>
            <w:jc w:val="both"/>
          </w:pPr>
        </w:pPrChange>
      </w:pPr>
    </w:p>
    <w:p w14:paraId="2B2C2FB0" w14:textId="77777777" w:rsidR="002B5579" w:rsidRPr="00FF211F" w:rsidRDefault="002B5579">
      <w:pPr>
        <w:pPrChange w:id="1355" w:author="Samane Shahpouri" w:date="2024-05-13T08:52:00Z" w16du:dateUtc="2024-05-13T06:52:00Z">
          <w:pPr>
            <w:jc w:val="both"/>
          </w:pPr>
        </w:pPrChange>
      </w:pPr>
    </w:p>
    <w:p w14:paraId="5CD78768" w14:textId="77777777" w:rsidR="002B5579" w:rsidRPr="00FF211F" w:rsidRDefault="002B5579">
      <w:pPr>
        <w:pPrChange w:id="1356" w:author="Samane Shahpouri" w:date="2024-05-13T08:52:00Z" w16du:dateUtc="2024-05-13T06:52:00Z">
          <w:pPr>
            <w:jc w:val="both"/>
          </w:pPr>
        </w:pPrChange>
      </w:pPr>
    </w:p>
    <w:p w14:paraId="6E29A5A4" w14:textId="77777777" w:rsidR="002B5579" w:rsidRPr="00FF211F" w:rsidRDefault="002B5579">
      <w:pPr>
        <w:pPrChange w:id="1357" w:author="Samane Shahpouri" w:date="2024-05-13T08:52:00Z" w16du:dateUtc="2024-05-13T06:52:00Z">
          <w:pPr>
            <w:jc w:val="both"/>
          </w:pPr>
        </w:pPrChange>
      </w:pPr>
    </w:p>
    <w:p w14:paraId="65CBF2C7" w14:textId="77777777" w:rsidR="002B5579" w:rsidRPr="00FF211F" w:rsidRDefault="002B5579">
      <w:pPr>
        <w:pPrChange w:id="1358" w:author="Samane Shahpouri" w:date="2024-05-13T08:52:00Z" w16du:dateUtc="2024-05-13T06:52:00Z">
          <w:pPr>
            <w:jc w:val="both"/>
          </w:pPr>
        </w:pPrChange>
      </w:pPr>
    </w:p>
    <w:p w14:paraId="5C66C234" w14:textId="77777777" w:rsidR="002B5579" w:rsidRPr="00FF211F" w:rsidRDefault="002B5579">
      <w:pPr>
        <w:pPrChange w:id="1359" w:author="Samane Shahpouri" w:date="2024-05-13T08:52:00Z" w16du:dateUtc="2024-05-13T06:52:00Z">
          <w:pPr>
            <w:jc w:val="both"/>
          </w:pPr>
        </w:pPrChange>
      </w:pPr>
    </w:p>
    <w:p w14:paraId="2ACBD364" w14:textId="77777777" w:rsidR="002B5579" w:rsidRPr="00FF211F" w:rsidRDefault="002B5579">
      <w:pPr>
        <w:pPrChange w:id="1360" w:author="Samane Shahpouri" w:date="2024-05-13T08:52:00Z" w16du:dateUtc="2024-05-13T06:52:00Z">
          <w:pPr>
            <w:jc w:val="both"/>
          </w:pPr>
        </w:pPrChange>
      </w:pPr>
    </w:p>
    <w:p w14:paraId="441FC43B" w14:textId="5832EA53" w:rsidR="00A4687D" w:rsidRPr="00FF211F" w:rsidRDefault="00A4687D">
      <w:pPr>
        <w:pStyle w:val="Caption"/>
        <w:pPrChange w:id="1361" w:author="Samane Shahpouri" w:date="2024-05-13T08:52:00Z" w16du:dateUtc="2024-05-13T06:52:00Z">
          <w:pPr>
            <w:pStyle w:val="Caption"/>
            <w:framePr w:w="8477" w:hSpace="180" w:wrap="around" w:vAnchor="text" w:hAnchor="page" w:x="1424" w:y="526"/>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6</w:t>
      </w:r>
      <w:r w:rsidRPr="00FF211F">
        <w:fldChar w:fldCharType="end"/>
      </w:r>
      <w:r w:rsidRPr="00FF211F">
        <w:t>: Sample of coronal slices from an FDG dataset, illustrating the range in axial slice counts, which vary from 180 to 600 based on the organ of interest.</w:t>
      </w:r>
    </w:p>
    <w:p w14:paraId="5E210585" w14:textId="77777777" w:rsidR="00662A9E" w:rsidRPr="00FF211F" w:rsidRDefault="00662A9E">
      <w:pPr>
        <w:pPrChange w:id="1362" w:author="Samane Shahpouri" w:date="2024-05-13T08:52:00Z" w16du:dateUtc="2024-05-13T06:52:00Z">
          <w:pPr>
            <w:jc w:val="both"/>
          </w:pPr>
        </w:pPrChange>
      </w:pPr>
    </w:p>
    <w:p w14:paraId="729B2FAE" w14:textId="4B9D582F" w:rsidR="002B5579" w:rsidRPr="00FF211F" w:rsidRDefault="002B5579">
      <w:pPr>
        <w:pPrChange w:id="1363" w:author="Samane Shahpouri" w:date="2024-05-13T08:52:00Z" w16du:dateUtc="2024-05-13T06:52:00Z">
          <w:pPr>
            <w:jc w:val="both"/>
          </w:pPr>
        </w:pPrChange>
      </w:pPr>
    </w:p>
    <w:p w14:paraId="764468BF" w14:textId="77777777" w:rsidR="00A4687D" w:rsidRPr="00FF211F" w:rsidRDefault="00A4687D">
      <w:pPr>
        <w:rPr>
          <w:highlight w:val="yellow"/>
        </w:rPr>
        <w:pPrChange w:id="1364" w:author="Samane Shahpouri" w:date="2024-05-13T08:52:00Z" w16du:dateUtc="2024-05-13T06:52:00Z">
          <w:pPr>
            <w:jc w:val="both"/>
          </w:pPr>
        </w:pPrChange>
      </w:pPr>
    </w:p>
    <w:p w14:paraId="3CE6F125" w14:textId="0FEFB0D4" w:rsidR="002B5579" w:rsidRPr="00FF211F" w:rsidRDefault="009A5370">
      <w:pPr>
        <w:pPrChange w:id="1365" w:author="Samane Shahpouri" w:date="2024-05-13T08:52:00Z" w16du:dateUtc="2024-05-13T06:52:00Z">
          <w:pPr>
            <w:jc w:val="both"/>
          </w:pPr>
        </w:pPrChange>
      </w:pPr>
      <w:r w:rsidRPr="00FF211F">
        <w:rPr>
          <w:highlight w:val="yellow"/>
        </w:rPr>
        <w:t xml:space="preserve">To achieve homogeneity across the dataset, we </w:t>
      </w:r>
      <w:del w:id="1366" w:author="Isaac Shiri Lord" w:date="2024-05-12T18:46:00Z">
        <w:r w:rsidRPr="00FF211F" w:rsidDel="00200D6D">
          <w:rPr>
            <w:highlight w:val="yellow"/>
          </w:rPr>
          <w:delText>standardised</w:delText>
        </w:r>
      </w:del>
      <w:ins w:id="1367" w:author="Isaac Shiri Lord" w:date="2024-05-12T18:46:00Z">
        <w:r w:rsidR="00200D6D" w:rsidRPr="00FF211F">
          <w:rPr>
            <w:highlight w:val="yellow"/>
          </w:rPr>
          <w:t>standardized</w:t>
        </w:r>
      </w:ins>
      <w:r w:rsidRPr="00FF211F">
        <w:rPr>
          <w:highlight w:val="yellow"/>
        </w:rPr>
        <w:t xml:space="preserve"> the voxel spacing to 1.92 mm for both coronal and sagittal planes, with an axial dimension set to 3.0 mm, which aligns with 52% of the existing data. These </w:t>
      </w:r>
      <w:del w:id="1368" w:author="Isaac Shiri Lord" w:date="2024-05-12T18:46:00Z">
        <w:r w:rsidRPr="00FF211F" w:rsidDel="00200D6D">
          <w:rPr>
            <w:highlight w:val="yellow"/>
          </w:rPr>
          <w:delText xml:space="preserve">standardised </w:delText>
        </w:r>
      </w:del>
      <w:ins w:id="1369" w:author="Isaac Shiri Lord" w:date="2024-05-12T18:46:00Z">
        <w:r w:rsidR="00200D6D" w:rsidRPr="00FF211F">
          <w:rPr>
            <w:highlight w:val="yellow"/>
          </w:rPr>
          <w:t xml:space="preserve">standardized </w:t>
        </w:r>
      </w:ins>
      <w:r w:rsidRPr="00FF211F">
        <w:rPr>
          <w:highlight w:val="yellow"/>
        </w:rPr>
        <w:t>spacings ensure uniformity across all scans in preparation for model training.</w:t>
      </w:r>
    </w:p>
    <w:p w14:paraId="6DE11B7B" w14:textId="251CC58E" w:rsidR="006821AE" w:rsidRPr="00FF211F" w:rsidRDefault="009A5370">
      <w:pPr>
        <w:rPr>
          <w:i/>
          <w:iCs/>
        </w:rPr>
        <w:pPrChange w:id="1370" w:author="Samane Shahpouri" w:date="2024-05-13T08:52:00Z" w16du:dateUtc="2024-05-13T06:52:00Z">
          <w:pPr>
            <w:jc w:val="both"/>
          </w:pPr>
        </w:pPrChange>
      </w:pPr>
      <w:r w:rsidRPr="00FF211F">
        <w:t xml:space="preserve"> </w:t>
      </w:r>
      <w:r w:rsidR="006821AE" w:rsidRPr="00FF211F">
        <w:t xml:space="preserve">      Table </w:t>
      </w:r>
      <w:r w:rsidR="00257FFA">
        <w:fldChar w:fldCharType="begin"/>
      </w:r>
      <w:r w:rsidR="00257FFA">
        <w:instrText xml:space="preserve"> SEQ Table \* ARABIC </w:instrText>
      </w:r>
      <w:r w:rsidR="00257FFA">
        <w:fldChar w:fldCharType="separate"/>
      </w:r>
      <w:r w:rsidR="00C53542" w:rsidRPr="00FF211F">
        <w:rPr>
          <w:noProof/>
        </w:rPr>
        <w:t>2</w:t>
      </w:r>
      <w:r w:rsidR="00257FFA">
        <w:rPr>
          <w:noProof/>
        </w:rPr>
        <w:fldChar w:fldCharType="end"/>
      </w:r>
      <w:r w:rsidR="006821AE" w:rsidRPr="00FF211F">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EB1AA8" w14:paraId="17A9DBE8" w14:textId="77777777" w:rsidTr="002B5579">
        <w:trPr>
          <w:trHeight w:val="458"/>
          <w:jc w:val="center"/>
        </w:trPr>
        <w:tc>
          <w:tcPr>
            <w:tcW w:w="1315" w:type="dxa"/>
            <w:vAlign w:val="center"/>
          </w:tcPr>
          <w:p w14:paraId="6FE838F0" w14:textId="77777777" w:rsidR="002B5579" w:rsidRPr="00FF211F" w:rsidRDefault="002B5579">
            <w:pPr>
              <w:pPrChange w:id="1371" w:author="Samane Shahpouri" w:date="2024-05-13T08:52:00Z" w16du:dateUtc="2024-05-13T06:52:00Z">
                <w:pPr>
                  <w:jc w:val="both"/>
                </w:pPr>
              </w:pPrChange>
            </w:pPr>
            <w:proofErr w:type="spellStart"/>
            <w:r w:rsidRPr="00FF211F">
              <w:t>Center</w:t>
            </w:r>
            <w:proofErr w:type="spellEnd"/>
          </w:p>
        </w:tc>
        <w:tc>
          <w:tcPr>
            <w:tcW w:w="1489" w:type="dxa"/>
            <w:vAlign w:val="center"/>
          </w:tcPr>
          <w:p w14:paraId="56164E44" w14:textId="65E8EADD" w:rsidR="002B5579" w:rsidRPr="00FF211F" w:rsidRDefault="002B5579">
            <w:pPr>
              <w:pPrChange w:id="1372" w:author="Samane Shahpouri" w:date="2024-05-13T08:52:00Z" w16du:dateUtc="2024-05-13T06:52:00Z">
                <w:pPr>
                  <w:jc w:val="both"/>
                </w:pPr>
              </w:pPrChange>
            </w:pPr>
            <w:r w:rsidRPr="00FF211F">
              <w:t>No</w:t>
            </w:r>
          </w:p>
        </w:tc>
        <w:tc>
          <w:tcPr>
            <w:tcW w:w="1475" w:type="dxa"/>
            <w:vAlign w:val="center"/>
          </w:tcPr>
          <w:p w14:paraId="42E6E41D" w14:textId="4B91B4BA" w:rsidR="002B5579" w:rsidRPr="00FF211F" w:rsidRDefault="002B5579">
            <w:pPr>
              <w:pPrChange w:id="1373" w:author="Samane Shahpouri" w:date="2024-05-13T08:52:00Z" w16du:dateUtc="2024-05-13T06:52:00Z">
                <w:pPr>
                  <w:jc w:val="both"/>
                </w:pPr>
              </w:pPrChange>
            </w:pPr>
            <w:r w:rsidRPr="00FF211F">
              <w:t>Train</w:t>
            </w:r>
          </w:p>
        </w:tc>
        <w:tc>
          <w:tcPr>
            <w:tcW w:w="1689" w:type="dxa"/>
            <w:vAlign w:val="center"/>
          </w:tcPr>
          <w:p w14:paraId="09352BC3" w14:textId="09392520" w:rsidR="002B5579" w:rsidRPr="00FF211F" w:rsidRDefault="002B5579">
            <w:pPr>
              <w:pPrChange w:id="1374" w:author="Samane Shahpouri" w:date="2024-05-13T08:52:00Z" w16du:dateUtc="2024-05-13T06:52:00Z">
                <w:pPr>
                  <w:jc w:val="both"/>
                </w:pPr>
              </w:pPrChange>
            </w:pPr>
            <w:r w:rsidRPr="00FF211F">
              <w:t>Validation</w:t>
            </w:r>
          </w:p>
        </w:tc>
        <w:tc>
          <w:tcPr>
            <w:tcW w:w="1699" w:type="dxa"/>
            <w:vAlign w:val="center"/>
          </w:tcPr>
          <w:p w14:paraId="78D33B21" w14:textId="34CBCAF0" w:rsidR="002B5579" w:rsidRPr="00FF211F" w:rsidRDefault="002B5579">
            <w:pPr>
              <w:pPrChange w:id="1375" w:author="Samane Shahpouri" w:date="2024-05-13T08:52:00Z" w16du:dateUtc="2024-05-13T06:52:00Z">
                <w:pPr>
                  <w:jc w:val="both"/>
                </w:pPr>
              </w:pPrChange>
            </w:pPr>
            <w:r w:rsidRPr="00FF211F">
              <w:t>Test</w:t>
            </w:r>
          </w:p>
        </w:tc>
        <w:tc>
          <w:tcPr>
            <w:tcW w:w="1349" w:type="dxa"/>
            <w:vAlign w:val="center"/>
          </w:tcPr>
          <w:p w14:paraId="1FD05DC4" w14:textId="77777777" w:rsidR="002B5579" w:rsidRPr="00FF211F" w:rsidRDefault="002B5579">
            <w:pPr>
              <w:pPrChange w:id="1376" w:author="Samane Shahpouri" w:date="2024-05-13T08:52:00Z" w16du:dateUtc="2024-05-13T06:52:00Z">
                <w:pPr>
                  <w:jc w:val="both"/>
                </w:pPr>
              </w:pPrChange>
            </w:pPr>
            <w:r w:rsidRPr="00FF211F">
              <w:t>Matrix size × Z</w:t>
            </w:r>
          </w:p>
        </w:tc>
      </w:tr>
      <w:tr w:rsidR="002B5579" w:rsidRPr="00EB1AA8" w14:paraId="388B1CC7" w14:textId="77777777" w:rsidTr="002B5579">
        <w:trPr>
          <w:trHeight w:val="480"/>
          <w:jc w:val="center"/>
        </w:trPr>
        <w:tc>
          <w:tcPr>
            <w:tcW w:w="1315" w:type="dxa"/>
            <w:vAlign w:val="center"/>
          </w:tcPr>
          <w:p w14:paraId="6A66137E" w14:textId="77777777" w:rsidR="002B5579" w:rsidRPr="00FF211F" w:rsidRDefault="002B5579">
            <w:pPr>
              <w:pPrChange w:id="1377" w:author="Samane Shahpouri" w:date="2024-05-13T08:52:00Z" w16du:dateUtc="2024-05-13T06:52:00Z">
                <w:pPr>
                  <w:jc w:val="both"/>
                </w:pPr>
              </w:pPrChange>
            </w:pPr>
            <w:proofErr w:type="spellStart"/>
            <w:r w:rsidRPr="00FF211F">
              <w:t>Center</w:t>
            </w:r>
            <w:proofErr w:type="spellEnd"/>
            <w:r w:rsidRPr="00FF211F">
              <w:t xml:space="preserve"> 6</w:t>
            </w:r>
          </w:p>
        </w:tc>
        <w:tc>
          <w:tcPr>
            <w:tcW w:w="1489" w:type="dxa"/>
            <w:vAlign w:val="center"/>
          </w:tcPr>
          <w:p w14:paraId="426D669B" w14:textId="1528CE0A" w:rsidR="002B5579" w:rsidRPr="00FF211F" w:rsidRDefault="002B5579">
            <w:pPr>
              <w:pPrChange w:id="1378" w:author="Samane Shahpouri" w:date="2024-05-13T08:52:00Z" w16du:dateUtc="2024-05-13T06:52:00Z">
                <w:pPr>
                  <w:jc w:val="both"/>
                </w:pPr>
              </w:pPrChange>
            </w:pPr>
            <w:r w:rsidRPr="00FF211F">
              <w:t>55</w:t>
            </w:r>
          </w:p>
        </w:tc>
        <w:tc>
          <w:tcPr>
            <w:tcW w:w="1475" w:type="dxa"/>
            <w:vAlign w:val="center"/>
          </w:tcPr>
          <w:p w14:paraId="165AEE73" w14:textId="7DF61A48" w:rsidR="002B5579" w:rsidRPr="00FF211F" w:rsidRDefault="002B5579">
            <w:pPr>
              <w:pPrChange w:id="1379" w:author="Samane Shahpouri" w:date="2024-05-13T08:52:00Z" w16du:dateUtc="2024-05-13T06:52:00Z">
                <w:pPr>
                  <w:jc w:val="both"/>
                </w:pPr>
              </w:pPrChange>
            </w:pPr>
            <w:r w:rsidRPr="00FF211F">
              <w:t>39</w:t>
            </w:r>
          </w:p>
        </w:tc>
        <w:tc>
          <w:tcPr>
            <w:tcW w:w="1689" w:type="dxa"/>
            <w:vAlign w:val="center"/>
          </w:tcPr>
          <w:p w14:paraId="43D0A8FA" w14:textId="633CBF44" w:rsidR="002B5579" w:rsidRPr="00FF211F" w:rsidRDefault="002B5579">
            <w:pPr>
              <w:pPrChange w:id="1380" w:author="Samane Shahpouri" w:date="2024-05-13T08:52:00Z" w16du:dateUtc="2024-05-13T06:52:00Z">
                <w:pPr>
                  <w:jc w:val="both"/>
                </w:pPr>
              </w:pPrChange>
            </w:pPr>
            <w:r w:rsidRPr="00FF211F">
              <w:t>6</w:t>
            </w:r>
          </w:p>
        </w:tc>
        <w:tc>
          <w:tcPr>
            <w:tcW w:w="1699" w:type="dxa"/>
            <w:vAlign w:val="center"/>
          </w:tcPr>
          <w:p w14:paraId="7033D357" w14:textId="6CE8ED24" w:rsidR="002B5579" w:rsidRPr="00FF211F" w:rsidRDefault="002B5579">
            <w:pPr>
              <w:pPrChange w:id="1381" w:author="Samane Shahpouri" w:date="2024-05-13T08:52:00Z" w16du:dateUtc="2024-05-13T06:52:00Z">
                <w:pPr>
                  <w:jc w:val="both"/>
                </w:pPr>
              </w:pPrChange>
            </w:pPr>
            <w:r w:rsidRPr="00FF211F">
              <w:t>11</w:t>
            </w:r>
          </w:p>
        </w:tc>
        <w:tc>
          <w:tcPr>
            <w:tcW w:w="1349" w:type="dxa"/>
            <w:vAlign w:val="center"/>
          </w:tcPr>
          <w:p w14:paraId="5A66E5CF" w14:textId="77777777" w:rsidR="002B5579" w:rsidRPr="00FF211F" w:rsidRDefault="002B5579">
            <w:pPr>
              <w:pPrChange w:id="1382" w:author="Samane Shahpouri" w:date="2024-05-13T08:52:00Z" w16du:dateUtc="2024-05-13T06:52:00Z">
                <w:pPr>
                  <w:jc w:val="both"/>
                </w:pPr>
              </w:pPrChange>
            </w:pPr>
            <w:r w:rsidRPr="00FF211F">
              <w:t>272 × 200</w:t>
            </w:r>
          </w:p>
        </w:tc>
      </w:tr>
      <w:tr w:rsidR="002B5579" w:rsidRPr="00EB1AA8" w14:paraId="376C335A" w14:textId="77777777" w:rsidTr="002B5579">
        <w:trPr>
          <w:trHeight w:val="558"/>
          <w:jc w:val="center"/>
        </w:trPr>
        <w:tc>
          <w:tcPr>
            <w:tcW w:w="1315" w:type="dxa"/>
            <w:vAlign w:val="center"/>
          </w:tcPr>
          <w:p w14:paraId="4BDBCB52" w14:textId="77777777" w:rsidR="002B5579" w:rsidRPr="00FF211F" w:rsidRDefault="002B5579">
            <w:pPr>
              <w:pPrChange w:id="1383" w:author="Samane Shahpouri" w:date="2024-05-13T08:52:00Z" w16du:dateUtc="2024-05-13T06:52:00Z">
                <w:pPr>
                  <w:jc w:val="both"/>
                </w:pPr>
              </w:pPrChange>
            </w:pPr>
            <w:proofErr w:type="spellStart"/>
            <w:r w:rsidRPr="00FF211F">
              <w:t>Center</w:t>
            </w:r>
            <w:proofErr w:type="spellEnd"/>
            <w:r w:rsidRPr="00FF211F">
              <w:t xml:space="preserve"> 7</w:t>
            </w:r>
          </w:p>
        </w:tc>
        <w:tc>
          <w:tcPr>
            <w:tcW w:w="1489" w:type="dxa"/>
            <w:vAlign w:val="center"/>
          </w:tcPr>
          <w:p w14:paraId="76579E43" w14:textId="2F7EA387" w:rsidR="002B5579" w:rsidRPr="00FF211F" w:rsidRDefault="002B5579">
            <w:pPr>
              <w:pPrChange w:id="1384" w:author="Samane Shahpouri" w:date="2024-05-13T08:52:00Z" w16du:dateUtc="2024-05-13T06:52:00Z">
                <w:pPr>
                  <w:jc w:val="both"/>
                </w:pPr>
              </w:pPrChange>
            </w:pPr>
            <w:r w:rsidRPr="00FF211F">
              <w:t>43</w:t>
            </w:r>
          </w:p>
        </w:tc>
        <w:tc>
          <w:tcPr>
            <w:tcW w:w="1475" w:type="dxa"/>
            <w:vAlign w:val="center"/>
          </w:tcPr>
          <w:p w14:paraId="26CD88D3" w14:textId="79E9B869" w:rsidR="002B5579" w:rsidRPr="00FF211F" w:rsidRDefault="002B5579">
            <w:pPr>
              <w:pPrChange w:id="1385" w:author="Samane Shahpouri" w:date="2024-05-13T08:52:00Z" w16du:dateUtc="2024-05-13T06:52:00Z">
                <w:pPr>
                  <w:jc w:val="both"/>
                </w:pPr>
              </w:pPrChange>
            </w:pPr>
            <w:r w:rsidRPr="00FF211F">
              <w:t>23</w:t>
            </w:r>
          </w:p>
        </w:tc>
        <w:tc>
          <w:tcPr>
            <w:tcW w:w="1689" w:type="dxa"/>
            <w:vAlign w:val="center"/>
          </w:tcPr>
          <w:p w14:paraId="15B92D9F" w14:textId="2C827423" w:rsidR="002B5579" w:rsidRPr="00FF211F" w:rsidRDefault="002B5579">
            <w:pPr>
              <w:pPrChange w:id="1386" w:author="Samane Shahpouri" w:date="2024-05-13T08:52:00Z" w16du:dateUtc="2024-05-13T06:52:00Z">
                <w:pPr>
                  <w:jc w:val="both"/>
                </w:pPr>
              </w:pPrChange>
            </w:pPr>
            <w:r w:rsidRPr="00FF211F">
              <w:t>9</w:t>
            </w:r>
          </w:p>
        </w:tc>
        <w:tc>
          <w:tcPr>
            <w:tcW w:w="1699" w:type="dxa"/>
            <w:vAlign w:val="center"/>
          </w:tcPr>
          <w:p w14:paraId="16414B79" w14:textId="3EE1CDE6" w:rsidR="002B5579" w:rsidRPr="00FF211F" w:rsidRDefault="002B5579">
            <w:pPr>
              <w:pPrChange w:id="1387" w:author="Samane Shahpouri" w:date="2024-05-13T08:52:00Z" w16du:dateUtc="2024-05-13T06:52:00Z">
                <w:pPr>
                  <w:jc w:val="both"/>
                </w:pPr>
              </w:pPrChange>
            </w:pPr>
            <w:r w:rsidRPr="00FF211F">
              <w:t>10</w:t>
            </w:r>
          </w:p>
        </w:tc>
        <w:tc>
          <w:tcPr>
            <w:tcW w:w="1349" w:type="dxa"/>
            <w:vAlign w:val="center"/>
          </w:tcPr>
          <w:p w14:paraId="5A95946E" w14:textId="77777777" w:rsidR="002B5579" w:rsidRPr="00FF211F" w:rsidRDefault="002B5579">
            <w:pPr>
              <w:pPrChange w:id="1388" w:author="Samane Shahpouri" w:date="2024-05-13T08:52:00Z" w16du:dateUtc="2024-05-13T06:52:00Z">
                <w:pPr>
                  <w:jc w:val="both"/>
                </w:pPr>
              </w:pPrChange>
            </w:pPr>
            <w:r w:rsidRPr="00FF211F">
              <w:t>272 × 200</w:t>
            </w:r>
          </w:p>
        </w:tc>
      </w:tr>
      <w:tr w:rsidR="002B5579" w:rsidRPr="00EB1AA8" w14:paraId="207D11F0" w14:textId="77777777" w:rsidTr="002B5579">
        <w:trPr>
          <w:trHeight w:val="321"/>
          <w:jc w:val="center"/>
        </w:trPr>
        <w:tc>
          <w:tcPr>
            <w:tcW w:w="1315" w:type="dxa"/>
            <w:vAlign w:val="center"/>
          </w:tcPr>
          <w:p w14:paraId="4CFAD30B" w14:textId="77777777" w:rsidR="002B5579" w:rsidRPr="00FF211F" w:rsidRDefault="002B5579">
            <w:pPr>
              <w:pPrChange w:id="1389" w:author="Samane Shahpouri" w:date="2024-05-13T08:52:00Z" w16du:dateUtc="2024-05-13T06:52:00Z">
                <w:pPr>
                  <w:jc w:val="both"/>
                </w:pPr>
              </w:pPrChange>
            </w:pPr>
            <w:r w:rsidRPr="00FF211F">
              <w:t>Total</w:t>
            </w:r>
          </w:p>
        </w:tc>
        <w:tc>
          <w:tcPr>
            <w:tcW w:w="1489" w:type="dxa"/>
            <w:vAlign w:val="center"/>
          </w:tcPr>
          <w:p w14:paraId="240FB9C0" w14:textId="76CECAF0" w:rsidR="002B5579" w:rsidRPr="00FF211F" w:rsidRDefault="002B5579">
            <w:pPr>
              <w:pPrChange w:id="1390" w:author="Samane Shahpouri" w:date="2024-05-13T08:52:00Z" w16du:dateUtc="2024-05-13T06:52:00Z">
                <w:pPr>
                  <w:jc w:val="both"/>
                </w:pPr>
              </w:pPrChange>
            </w:pPr>
            <w:r w:rsidRPr="00FF211F">
              <w:t>98</w:t>
            </w:r>
          </w:p>
        </w:tc>
        <w:tc>
          <w:tcPr>
            <w:tcW w:w="1475" w:type="dxa"/>
            <w:vAlign w:val="center"/>
          </w:tcPr>
          <w:p w14:paraId="3B92507D" w14:textId="1C0331D8" w:rsidR="002B5579" w:rsidRPr="00FF211F" w:rsidRDefault="002B5579">
            <w:pPr>
              <w:pPrChange w:id="1391" w:author="Samane Shahpouri" w:date="2024-05-13T08:52:00Z" w16du:dateUtc="2024-05-13T06:52:00Z">
                <w:pPr>
                  <w:jc w:val="both"/>
                </w:pPr>
              </w:pPrChange>
            </w:pPr>
            <w:r w:rsidRPr="00FF211F">
              <w:t>62</w:t>
            </w:r>
          </w:p>
        </w:tc>
        <w:tc>
          <w:tcPr>
            <w:tcW w:w="1689" w:type="dxa"/>
            <w:vAlign w:val="center"/>
          </w:tcPr>
          <w:p w14:paraId="3F40E4F2" w14:textId="020A6DD0" w:rsidR="002B5579" w:rsidRPr="00FF211F" w:rsidRDefault="002B5579">
            <w:pPr>
              <w:pPrChange w:id="1392" w:author="Samane Shahpouri" w:date="2024-05-13T08:52:00Z" w16du:dateUtc="2024-05-13T06:52:00Z">
                <w:pPr>
                  <w:jc w:val="both"/>
                </w:pPr>
              </w:pPrChange>
            </w:pPr>
            <w:r w:rsidRPr="00FF211F">
              <w:t>15</w:t>
            </w:r>
          </w:p>
        </w:tc>
        <w:tc>
          <w:tcPr>
            <w:tcW w:w="1699" w:type="dxa"/>
            <w:vAlign w:val="center"/>
          </w:tcPr>
          <w:p w14:paraId="2DCDBE43" w14:textId="2CB5D312" w:rsidR="002B5579" w:rsidRPr="00FF211F" w:rsidRDefault="002B5579">
            <w:pPr>
              <w:pPrChange w:id="1393" w:author="Samane Shahpouri" w:date="2024-05-13T08:52:00Z" w16du:dateUtc="2024-05-13T06:52:00Z">
                <w:pPr>
                  <w:jc w:val="both"/>
                </w:pPr>
              </w:pPrChange>
            </w:pPr>
            <w:r w:rsidRPr="00FF211F">
              <w:t>21</w:t>
            </w:r>
          </w:p>
        </w:tc>
        <w:tc>
          <w:tcPr>
            <w:tcW w:w="1349" w:type="dxa"/>
            <w:vAlign w:val="center"/>
          </w:tcPr>
          <w:p w14:paraId="15EF82E4" w14:textId="77777777" w:rsidR="002B5579" w:rsidRPr="00FF211F" w:rsidRDefault="002B5579">
            <w:pPr>
              <w:pPrChange w:id="1394" w:author="Samane Shahpouri" w:date="2024-05-13T08:52:00Z" w16du:dateUtc="2024-05-13T06:52:00Z">
                <w:pPr>
                  <w:jc w:val="both"/>
                </w:pPr>
              </w:pPrChange>
            </w:pPr>
            <w:r w:rsidRPr="00FF211F">
              <w:t>-</w:t>
            </w:r>
          </w:p>
        </w:tc>
      </w:tr>
      <w:tr w:rsidR="002B5579" w:rsidRPr="00EB1AA8" w14:paraId="5A77CD63" w14:textId="77777777" w:rsidTr="002B5579">
        <w:trPr>
          <w:trHeight w:val="321"/>
          <w:jc w:val="center"/>
        </w:trPr>
        <w:tc>
          <w:tcPr>
            <w:tcW w:w="9016" w:type="dxa"/>
            <w:gridSpan w:val="6"/>
            <w:vAlign w:val="center"/>
          </w:tcPr>
          <w:p w14:paraId="08770E9A" w14:textId="66E7220F" w:rsidR="002B5579" w:rsidRPr="00FF211F" w:rsidRDefault="002B5579">
            <w:pPr>
              <w:pPrChange w:id="1395" w:author="Samane Shahpouri" w:date="2024-05-13T08:52:00Z" w16du:dateUtc="2024-05-13T06:52:00Z">
                <w:pPr>
                  <w:ind w:left="168" w:hanging="168"/>
                  <w:jc w:val="both"/>
                </w:pPr>
              </w:pPrChange>
            </w:pPr>
            <w:r w:rsidRPr="00FF211F">
              <w:t>*</w:t>
            </w:r>
            <w:r w:rsidRPr="00FF211F">
              <w:rPr>
                <w:rFonts w:eastAsia="Times New Roman"/>
              </w:rPr>
              <w:t> </w:t>
            </w:r>
            <w:r w:rsidRPr="00FF211F">
              <w:t xml:space="preserve"> Z' representing the number of slices in the axial view, depends on body length, scanner resolution, scan protocol, and patient positioning. So, it is different patiently.</w:t>
            </w:r>
            <w:r w:rsidR="00E165D0" w:rsidRPr="00FF211F">
              <w:t xml:space="preserve"> </w:t>
            </w:r>
          </w:p>
        </w:tc>
      </w:tr>
    </w:tbl>
    <w:p w14:paraId="5F30C28E" w14:textId="77777777" w:rsidR="002B5579" w:rsidRPr="00FF211F" w:rsidRDefault="002B5579">
      <w:pPr>
        <w:pPrChange w:id="1396" w:author="Samane Shahpouri" w:date="2024-05-13T08:52:00Z" w16du:dateUtc="2024-05-13T06:52:00Z">
          <w:pPr>
            <w:jc w:val="both"/>
          </w:pPr>
        </w:pPrChange>
      </w:pPr>
    </w:p>
    <w:p w14:paraId="6EC78AD3" w14:textId="77777777" w:rsidR="002B5579" w:rsidRPr="00FF211F" w:rsidDel="00200D6D" w:rsidRDefault="002B5579">
      <w:pPr>
        <w:rPr>
          <w:del w:id="1397" w:author="Isaac Shiri Lord" w:date="2024-05-12T18:46:00Z"/>
        </w:rPr>
        <w:pPrChange w:id="1398" w:author="Samane Shahpouri" w:date="2024-05-13T08:52:00Z" w16du:dateUtc="2024-05-13T06:52:00Z">
          <w:pPr>
            <w:jc w:val="both"/>
          </w:pPr>
        </w:pPrChange>
      </w:pPr>
    </w:p>
    <w:p w14:paraId="58D220FF" w14:textId="77777777" w:rsidR="002B5579" w:rsidRPr="00FF211F" w:rsidRDefault="002B5579">
      <w:pPr>
        <w:pPrChange w:id="1399" w:author="Samane Shahpouri" w:date="2024-05-13T08:52:00Z" w16du:dateUtc="2024-05-13T06:52:00Z">
          <w:pPr>
            <w:jc w:val="both"/>
          </w:pPr>
        </w:pPrChange>
      </w:pPr>
    </w:p>
    <w:p w14:paraId="3DCF0F69" w14:textId="77777777" w:rsidR="006821AE" w:rsidRPr="00FF211F" w:rsidRDefault="006821AE" w:rsidP="001E0755">
      <w:pPr>
        <w:pStyle w:val="Heading3"/>
      </w:pPr>
      <w:r w:rsidRPr="00FF211F">
        <w:t>Artifact dataset</w:t>
      </w:r>
    </w:p>
    <w:p w14:paraId="48950603" w14:textId="03251D8B" w:rsidR="006821AE" w:rsidRPr="00FF211F" w:rsidRDefault="009A5370">
      <w:pPr>
        <w:pPrChange w:id="1400" w:author="Samane Shahpouri" w:date="2024-05-13T08:52:00Z" w16du:dateUtc="2024-05-13T06:52:00Z">
          <w:pPr>
            <w:jc w:val="both"/>
          </w:pPr>
        </w:pPrChange>
      </w:pPr>
      <w:r w:rsidRPr="00FF211F">
        <w:t xml:space="preserve">In this study, a </w:t>
      </w:r>
      <w:r w:rsidR="00A4687D" w:rsidRPr="00FF211F">
        <w:t>third</w:t>
      </w:r>
      <w:r w:rsidRPr="00FF211F">
        <w:t xml:space="preserve"> test set was </w:t>
      </w:r>
      <w:del w:id="1401" w:author="Isaac Shiri Lord" w:date="2024-05-12T18:47:00Z">
        <w:r w:rsidRPr="00FF211F" w:rsidDel="00200D6D">
          <w:delText>utilised</w:delText>
        </w:r>
      </w:del>
      <w:ins w:id="1402" w:author="Isaac Shiri Lord" w:date="2024-05-12T18:47:00Z">
        <w:r w:rsidR="00200D6D" w:rsidRPr="00FF211F">
          <w:t>utilized</w:t>
        </w:r>
      </w:ins>
      <w:r w:rsidRPr="00FF211F">
        <w:t xml:space="preserve"> to rigorously evaluate the performance of the developed model under more challenging conditions. This set consisted of imaging data from 198 patients, each displaying various types of </w:t>
      </w:r>
      <w:del w:id="1403" w:author="Isaac Shiri Lord" w:date="2024-05-12T18:47:00Z">
        <w:r w:rsidRPr="00FF211F" w:rsidDel="00200D6D">
          <w:delText>artefacts</w:delText>
        </w:r>
      </w:del>
      <w:ins w:id="1404" w:author="Isaac Shiri Lord" w:date="2024-05-12T18:47:00Z">
        <w:r w:rsidR="00200D6D" w:rsidRPr="00FF211F">
          <w:t>artifacts</w:t>
        </w:r>
      </w:ins>
      <w:r w:rsidRPr="00FF211F">
        <w:t>. The art</w:t>
      </w:r>
      <w:del w:id="1405" w:author="Isaac Shiri Lord" w:date="2024-05-12T18:47:00Z">
        <w:r w:rsidRPr="00FF211F" w:rsidDel="00200D6D">
          <w:delText>efacts in this dataset were chosen to test how well the model can handle and correctly interpret images that are distorted by common problems seen in clinical Ga imaging, like motion and Halo arte</w:delText>
        </w:r>
      </w:del>
      <w:ins w:id="1406" w:author="Isaac Shiri Lord" w:date="2024-05-12T18:47:00Z">
        <w:r w:rsidR="00200D6D" w:rsidRPr="00FF211F">
          <w:t>ifacts in this dataset were chosen to test how well the model can handle and correctly interpret images that are distorted by common problems seen in clinical Ga imaging, like motion and Halo arti</w:t>
        </w:r>
      </w:ins>
      <w:r w:rsidRPr="00FF211F">
        <w:t>facts.</w:t>
      </w:r>
    </w:p>
    <w:p w14:paraId="1814862C" w14:textId="77777777" w:rsidR="006821AE" w:rsidRPr="00FF211F" w:rsidRDefault="006821AE" w:rsidP="001E0755">
      <w:pPr>
        <w:pStyle w:val="Heading2"/>
      </w:pPr>
      <w:r w:rsidRPr="00FF211F">
        <w:t>Deep neural network</w:t>
      </w:r>
    </w:p>
    <w:p w14:paraId="22B8B97B" w14:textId="57FD5084" w:rsidR="009A5370" w:rsidRPr="00FF211F" w:rsidRDefault="009A5370">
      <w:pPr>
        <w:pPrChange w:id="1407" w:author="Samane Shahpouri" w:date="2024-05-13T08:52:00Z" w16du:dateUtc="2024-05-13T06:52:00Z">
          <w:pPr>
            <w:jc w:val="both"/>
          </w:pPr>
        </w:pPrChange>
      </w:pPr>
      <w:r w:rsidRPr="00FF211F">
        <w:t>For final implementation, we leverage the Dyn-</w:t>
      </w:r>
      <w:proofErr w:type="spellStart"/>
      <w:r w:rsidRPr="00FF211F">
        <w:t>UNet</w:t>
      </w:r>
      <w:proofErr w:type="spellEnd"/>
      <w:r w:rsidRPr="00FF211F">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rsidRPr="00FF211F">
        <w:t>dataset.</w:t>
      </w:r>
    </w:p>
    <w:p w14:paraId="4311A345" w14:textId="77777777" w:rsidR="009A5370" w:rsidRPr="00FF211F" w:rsidRDefault="009A5370">
      <w:pPr>
        <w:pPrChange w:id="1408" w:author="Samane Shahpouri" w:date="2024-05-13T08:52:00Z" w16du:dateUtc="2024-05-13T06:52:00Z">
          <w:pPr>
            <w:jc w:val="both"/>
          </w:pPr>
        </w:pPrChange>
      </w:pPr>
      <w:r w:rsidRPr="00FF211F">
        <w:t>The Dyn-</w:t>
      </w:r>
      <w:proofErr w:type="spellStart"/>
      <w:r w:rsidRPr="00FF211F">
        <w:t>UNet</w:t>
      </w:r>
      <w:proofErr w:type="spellEnd"/>
      <w:r w:rsidRPr="00FF211F">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1DD7C42A" w:rsidR="009A5370" w:rsidRPr="00FF211F" w:rsidRDefault="009A5370">
      <w:pPr>
        <w:pPrChange w:id="1409" w:author="Samane Shahpouri" w:date="2024-05-13T08:52:00Z" w16du:dateUtc="2024-05-13T06:52:00Z">
          <w:pPr>
            <w:jc w:val="both"/>
          </w:pPr>
        </w:pPrChange>
      </w:pPr>
      <w:r w:rsidRPr="00FF211F">
        <w:t>The Dyn-</w:t>
      </w:r>
      <w:proofErr w:type="spellStart"/>
      <w:r w:rsidRPr="00FF211F">
        <w:t>UNet</w:t>
      </w:r>
      <w:proofErr w:type="spellEnd"/>
      <w:r w:rsidRPr="00FF211F">
        <w:t xml:space="preserve"> model is specified with supervision heads, which ensure that intermediate layers are </w:t>
      </w:r>
      <w:del w:id="1410" w:author="Isaac Shiri Lord" w:date="2024-05-12T18:47:00Z">
        <w:r w:rsidRPr="00FF211F" w:rsidDel="00200D6D">
          <w:delText xml:space="preserve">optimised </w:delText>
        </w:r>
      </w:del>
      <w:ins w:id="1411" w:author="Isaac Shiri Lord" w:date="2024-05-12T18:47:00Z">
        <w:r w:rsidR="00200D6D" w:rsidRPr="00FF211F">
          <w:t xml:space="preserve">optimized </w:t>
        </w:r>
      </w:ins>
      <w:r w:rsidRPr="00FF211F">
        <w:t xml:space="preserve">for accurate prediction, enhancing learning efficiency and model robustness. Deep supervision ensures that intermediate layers are also </w:t>
      </w:r>
      <w:del w:id="1412" w:author="Isaac Shiri Lord" w:date="2024-05-12T18:47:00Z">
        <w:r w:rsidRPr="00FF211F" w:rsidDel="00200D6D">
          <w:delText xml:space="preserve">optimised </w:delText>
        </w:r>
      </w:del>
      <w:ins w:id="1413" w:author="Isaac Shiri Lord" w:date="2024-05-12T18:47:00Z">
        <w:r w:rsidR="00200D6D" w:rsidRPr="00FF211F">
          <w:t xml:space="preserve">optimized </w:t>
        </w:r>
      </w:ins>
      <w:r w:rsidRPr="00FF211F">
        <w:t>for accurate prediction, not just the final output layer. This strategy boosts the learning efficiency and enhances the robustness of the model, making it adept at segmenting complex anatomical structures with high fidelity.</w:t>
      </w:r>
    </w:p>
    <w:p w14:paraId="4D7E5278" w14:textId="1261B3A5" w:rsidR="009A5370" w:rsidRPr="00FF211F" w:rsidRDefault="009A5370">
      <w:pPr>
        <w:pPrChange w:id="1414" w:author="Samane Shahpouri" w:date="2024-05-13T08:52:00Z" w16du:dateUtc="2024-05-13T06:52:00Z">
          <w:pPr>
            <w:jc w:val="both"/>
          </w:pPr>
        </w:pPrChange>
      </w:pPr>
      <w:r w:rsidRPr="00FF211F">
        <w:t xml:space="preserve">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w:t>
      </w:r>
      <w:r w:rsidRPr="00FF211F">
        <w:lastRenderedPageBreak/>
        <w:t xml:space="preserve">Additionally, the implementation of deep supervision, with two supervision heads, was a critical decision aimed at enhancing the learning process by </w:t>
      </w:r>
      <w:del w:id="1415" w:author="Isaac Shiri Lord" w:date="2024-05-12T18:48:00Z">
        <w:r w:rsidRPr="00FF211F" w:rsidDel="00200D6D">
          <w:delText xml:space="preserve">optimising </w:delText>
        </w:r>
      </w:del>
      <w:ins w:id="1416" w:author="Isaac Shiri Lord" w:date="2024-05-12T18:48:00Z">
        <w:r w:rsidR="00200D6D" w:rsidRPr="00FF211F">
          <w:t xml:space="preserve">optimizing </w:t>
        </w:r>
      </w:ins>
      <w:r w:rsidRPr="00FF211F">
        <w:t>both the final and intermediate layers of the network. This comprehensive approach to selecting hyperparameters underscores our commitment to leveraging the Dyn-</w:t>
      </w:r>
      <w:proofErr w:type="spellStart"/>
      <w:r w:rsidRPr="00FF211F">
        <w:t>UNet's</w:t>
      </w:r>
      <w:proofErr w:type="spellEnd"/>
      <w:r w:rsidRPr="00FF211F">
        <w:t xml:space="preserve"> full potential for achieving precise and robust segmentation results</w:t>
      </w:r>
      <w:del w:id="1417" w:author="Isaac Shiri Lord" w:date="2024-05-12T18:48:00Z">
        <w:r w:rsidRPr="00FF211F" w:rsidDel="00200D6D">
          <w:delText>,</w:delText>
        </w:r>
      </w:del>
      <w:r w:rsidRPr="00FF211F">
        <w:t xml:space="preserve"> tailored specifically to the complexity and variety of our imaging data. By adjusting the </w:t>
      </w:r>
      <w:proofErr w:type="spellStart"/>
      <w:r w:rsidRPr="00FF211F">
        <w:t>ReLU</w:t>
      </w:r>
      <w:proofErr w:type="spellEnd"/>
      <w:r w:rsidRPr="00FF211F">
        <w:t xml:space="preserve"> activation function in the last layer, we can get the non-zero value from the concept of the PET image.</w:t>
      </w:r>
    </w:p>
    <w:p w14:paraId="4FB8CD3D" w14:textId="2C06ABF3" w:rsidR="009A5370" w:rsidRPr="00FF211F" w:rsidRDefault="009A5370">
      <w:pPr>
        <w:pPrChange w:id="1418" w:author="Samane Shahpouri" w:date="2024-05-13T08:52:00Z" w16du:dateUtc="2024-05-13T06:52:00Z">
          <w:pPr>
            <w:jc w:val="both"/>
          </w:pPr>
        </w:pPrChange>
      </w:pPr>
      <w:r w:rsidRPr="00FF211F">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Pr="00FF211F" w:rsidRDefault="009A5370">
      <w:pPr>
        <w:pPrChange w:id="1419" w:author="Samane Shahpouri" w:date="2024-05-13T08:52:00Z" w16du:dateUtc="2024-05-13T06:52:00Z">
          <w:pPr>
            <w:jc w:val="both"/>
          </w:pPr>
        </w:pPrChange>
      </w:pPr>
      <w:r w:rsidRPr="00FF211F">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0D667181" w:rsidR="009A5370" w:rsidRPr="00FF211F" w:rsidDel="00200D6D" w:rsidRDefault="009A5370">
      <w:pPr>
        <w:rPr>
          <w:del w:id="1420" w:author="Isaac Shiri Lord" w:date="2024-05-12T18:49:00Z"/>
        </w:rPr>
        <w:pPrChange w:id="1421" w:author="Samane Shahpouri" w:date="2024-05-13T08:52:00Z" w16du:dateUtc="2024-05-13T06:52:00Z">
          <w:pPr>
            <w:jc w:val="both"/>
          </w:pPr>
        </w:pPrChange>
      </w:pPr>
      <w:r w:rsidRPr="00FF211F">
        <w:t xml:space="preserve">The </w:t>
      </w:r>
      <w:del w:id="1422" w:author="Isaac Shiri Lord" w:date="2024-05-12T18:49:00Z">
        <w:r w:rsidRPr="00FF211F" w:rsidDel="00200D6D">
          <w:delText>optimisation of the network was conducted using the Adam algorithm, with the aim of minimising the loss function effectively</w:delText>
        </w:r>
      </w:del>
      <w:ins w:id="1423" w:author="Isaac Shiri Lord" w:date="2024-05-12T18:49:00Z">
        <w:r w:rsidR="00200D6D" w:rsidRPr="00FF211F">
          <w:t>network was optimized using the Adam algorithm, with the aim of effectively minimizing the loss function</w:t>
        </w:r>
      </w:ins>
      <w:r w:rsidRPr="00FF211F">
        <w:t>. The beta coefficients, set at 0.5 and 0.999, governed the moment estimates' exponential decay rates. The architecture of our network is detailed in Supplemental Material 1.</w:t>
      </w:r>
      <w:ins w:id="1424" w:author="Isaac Shiri Lord" w:date="2024-05-12T18:49:00Z">
        <w:r w:rsidR="00200D6D" w:rsidRPr="00FF211F">
          <w:t xml:space="preserve"> </w:t>
        </w:r>
      </w:ins>
    </w:p>
    <w:p w14:paraId="711CEA38" w14:textId="77777777" w:rsidR="009A5370" w:rsidRPr="00FF211F" w:rsidRDefault="009A5370">
      <w:pPr>
        <w:pPrChange w:id="1425" w:author="Samane Shahpouri" w:date="2024-05-13T08:52:00Z" w16du:dateUtc="2024-05-13T06:52:00Z">
          <w:pPr>
            <w:jc w:val="both"/>
          </w:pPr>
        </w:pPrChange>
      </w:pPr>
      <w:r w:rsidRPr="00FF211F">
        <w:t>To enhance the robustness of our model, we implemented specific data augmentations. These included adding rotations of ±15 degrees and increasing the number of samples per patient from 4 to 20.</w:t>
      </w:r>
    </w:p>
    <w:p w14:paraId="5C2C6681" w14:textId="3912BD86" w:rsidR="009A5370" w:rsidRPr="00FF211F" w:rsidRDefault="009A5370">
      <w:pPr>
        <w:pPrChange w:id="1426" w:author="Samane Shahpouri" w:date="2024-05-13T08:52:00Z" w16du:dateUtc="2024-05-13T06:52:00Z">
          <w:pPr>
            <w:jc w:val="both"/>
          </w:pPr>
        </w:pPrChange>
      </w:pPr>
      <w:r w:rsidRPr="00FF211F">
        <w:t xml:space="preserve">To maintain the integrity of the model, only </w:t>
      </w:r>
      <w:del w:id="1427" w:author="Isaac Shiri Lord" w:date="2024-05-12T18:49:00Z">
        <w:r w:rsidRPr="00FF211F" w:rsidDel="00200D6D">
          <w:delText>artefact</w:delText>
        </w:r>
      </w:del>
      <w:ins w:id="1428" w:author="Isaac Shiri Lord" w:date="2024-05-12T18:49:00Z">
        <w:r w:rsidR="00200D6D" w:rsidRPr="00FF211F">
          <w:t>artifact</w:t>
        </w:r>
      </w:ins>
      <w:r w:rsidRPr="00FF211F">
        <w:t xml:space="preserve">-free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assess the network's </w:t>
      </w:r>
      <w:r w:rsidR="00A4687D" w:rsidRPr="00FF211F">
        <w:t>performance</w:t>
      </w:r>
      <w:del w:id="1429" w:author="Isaac Shiri Lord" w:date="2024-05-12T18:49:00Z">
        <w:r w:rsidR="00A4687D" w:rsidRPr="00FF211F" w:rsidDel="00B11C7D">
          <w:delText>,</w:delText>
        </w:r>
      </w:del>
      <w:r w:rsidRPr="00FF211F">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2985C84E" w:rsidR="009A5370" w:rsidRPr="00FF211F" w:rsidRDefault="009A5370">
      <w:pPr>
        <w:pPrChange w:id="1430" w:author="Samane Shahpouri" w:date="2024-05-13T08:52:00Z" w16du:dateUtc="2024-05-13T06:52:00Z">
          <w:pPr>
            <w:jc w:val="both"/>
          </w:pPr>
        </w:pPrChange>
      </w:pPr>
      <w:r w:rsidRPr="00FF211F">
        <w:t xml:space="preserve">Details on alternative models tested, including those that did not meet our criteria for inclusion in the final report, are documented in Supplementary Material </w:t>
      </w:r>
      <w:r w:rsidR="00281025" w:rsidRPr="00FF211F">
        <w:t>1</w:t>
      </w:r>
      <w:r w:rsidRPr="00FF211F">
        <w:t xml:space="preserve"> for transparency and completeness.</w:t>
      </w:r>
    </w:p>
    <w:p w14:paraId="3E46EFA7" w14:textId="77777777" w:rsidR="006821AE" w:rsidRPr="00FF211F" w:rsidRDefault="006821AE">
      <w:pPr>
        <w:pPrChange w:id="1431" w:author="Samane Shahpouri" w:date="2024-05-13T08:52:00Z" w16du:dateUtc="2024-05-13T06:52:00Z">
          <w:pPr>
            <w:jc w:val="both"/>
          </w:pPr>
        </w:pPrChange>
      </w:pPr>
    </w:p>
    <w:p w14:paraId="4264B288" w14:textId="77777777" w:rsidR="006821AE" w:rsidRPr="00FF211F" w:rsidRDefault="006821AE" w:rsidP="001E0755">
      <w:pPr>
        <w:pStyle w:val="Heading2"/>
        <w:rPr>
          <w:rStyle w:val="Strong"/>
          <w:color w:val="0D0D0D"/>
          <w:sz w:val="22"/>
          <w:szCs w:val="22"/>
          <w:bdr w:val="single" w:sz="2" w:space="0" w:color="E3E3E3" w:frame="1"/>
        </w:rPr>
      </w:pPr>
      <w:r w:rsidRPr="00FF211F">
        <w:t>Training approaches for deep learning models:</w:t>
      </w:r>
    </w:p>
    <w:p w14:paraId="63B866AB" w14:textId="2326056B" w:rsidR="009C216F" w:rsidRPr="00FF211F" w:rsidRDefault="006821AE">
      <w:pPr>
        <w:pStyle w:val="Heading4"/>
        <w:pPrChange w:id="1432" w:author="Samane Shahpouri" w:date="2024-05-13T08:52:00Z" w16du:dateUtc="2024-05-13T06:52:00Z">
          <w:pPr>
            <w:pStyle w:val="Heading4"/>
            <w:jc w:val="both"/>
          </w:pPr>
        </w:pPrChange>
      </w:pPr>
      <w:bookmarkStart w:id="1433" w:name="_Hlk165952835"/>
      <w:r w:rsidRPr="00FF211F">
        <w:t>Integrated multi-Centr</w:t>
      </w:r>
      <w:r w:rsidR="00662A9E" w:rsidRPr="00FF211F">
        <w:t>e</w:t>
      </w:r>
      <w:r w:rsidRPr="00FF211F">
        <w:t xml:space="preserve"> model</w:t>
      </w:r>
      <w:r w:rsidR="00662A9E" w:rsidRPr="00FF211F">
        <w:t xml:space="preserve"> (IMCM)</w:t>
      </w:r>
      <w:r w:rsidRPr="00FF211F">
        <w:t xml:space="preserve">: </w:t>
      </w:r>
    </w:p>
    <w:bookmarkEnd w:id="1433"/>
    <w:p w14:paraId="69359727" w14:textId="279BBC0F" w:rsidR="009A5370" w:rsidRPr="00FF211F" w:rsidRDefault="009A5370">
      <w:pPr>
        <w:pPrChange w:id="1434" w:author="Samane Shahpouri" w:date="2024-05-13T08:52:00Z" w16du:dateUtc="2024-05-13T06:52:00Z">
          <w:pPr>
            <w:jc w:val="both"/>
          </w:pPr>
        </w:pPrChange>
      </w:pPr>
      <w:r w:rsidRPr="00FF211F">
        <w:t>A Dyn-</w:t>
      </w:r>
      <w:proofErr w:type="spellStart"/>
      <w:r w:rsidRPr="00FF211F">
        <w:t>Unet</w:t>
      </w:r>
      <w:proofErr w:type="spellEnd"/>
      <w:r w:rsidRPr="00FF211F">
        <w:t xml:space="preserve"> deep learning model was developed using a combined dataset from four different </w:t>
      </w:r>
      <w:proofErr w:type="spellStart"/>
      <w:r w:rsidRPr="00FF211F">
        <w:t>cent</w:t>
      </w:r>
      <w:del w:id="1435" w:author="Isaac Shiri Lord" w:date="2024-05-12T18:50:00Z">
        <w:r w:rsidRPr="00FF211F" w:rsidDel="00B11C7D">
          <w:delText>res, all utilis</w:delText>
        </w:r>
      </w:del>
      <w:ins w:id="1436" w:author="Isaac Shiri Lord" w:date="2024-05-12T18:50:00Z">
        <w:r w:rsidR="00B11C7D" w:rsidRPr="00FF211F">
          <w:t>ers</w:t>
        </w:r>
        <w:proofErr w:type="spellEnd"/>
        <w:r w:rsidR="00B11C7D" w:rsidRPr="00FF211F">
          <w:t>, all utiliz</w:t>
        </w:r>
      </w:ins>
      <w:r w:rsidRPr="00FF211F">
        <w:t xml:space="preserve">ing gallium-based tracers. This model was initially trained on a collective dataset and subsequently tested on an external </w:t>
      </w:r>
      <w:del w:id="1437" w:author="Isaac Shiri Lord" w:date="2024-05-12T18:50:00Z">
        <w:r w:rsidRPr="00FF211F" w:rsidDel="00B11C7D">
          <w:delText>centre's</w:delText>
        </w:r>
      </w:del>
      <w:proofErr w:type="spellStart"/>
      <w:ins w:id="1438" w:author="Isaac Shiri Lord" w:date="2024-05-12T18:50:00Z">
        <w:r w:rsidR="00B11C7D" w:rsidRPr="00FF211F">
          <w:t>center’s</w:t>
        </w:r>
      </w:ins>
      <w:proofErr w:type="spellEnd"/>
      <w:r w:rsidRPr="00FF211F">
        <w:t xml:space="preserve"> data to evaluate its </w:t>
      </w:r>
      <w:del w:id="1439" w:author="Isaac Shiri Lord" w:date="2024-05-12T18:50:00Z">
        <w:r w:rsidRPr="00FF211F" w:rsidDel="00B11C7D">
          <w:delText>generalisation</w:delText>
        </w:r>
      </w:del>
      <w:ins w:id="1440" w:author="Isaac Shiri Lord" w:date="2024-05-12T18:50:00Z">
        <w:r w:rsidR="00B11C7D" w:rsidRPr="00FF211F">
          <w:t>generalization</w:t>
        </w:r>
      </w:ins>
      <w:r w:rsidRPr="00FF211F">
        <w:t xml:space="preserve"> capabilities. It was also tested within the originating dataset from each </w:t>
      </w:r>
      <w:proofErr w:type="spellStart"/>
      <w:r w:rsidRPr="00FF211F">
        <w:t>cent</w:t>
      </w:r>
      <w:del w:id="1441" w:author="Isaac Shiri Lord" w:date="2024-05-12T18:50:00Z">
        <w:r w:rsidRPr="00FF211F" w:rsidDel="00B11C7D">
          <w:delText>re</w:delText>
        </w:r>
      </w:del>
      <w:ins w:id="1442" w:author="Isaac Shiri Lord" w:date="2024-05-12T18:50:00Z">
        <w:r w:rsidR="00B11C7D" w:rsidRPr="00FF211F">
          <w:t>er</w:t>
        </w:r>
      </w:ins>
      <w:proofErr w:type="spellEnd"/>
      <w:r w:rsidRPr="00FF211F">
        <w:t>. This approach aims to overcome the limitations of models trained on data from single centres, which may struggle with generalizability to new, unseen cases.</w:t>
      </w:r>
      <w:r w:rsidR="00662A9E" w:rsidRPr="00FF211F">
        <w:t xml:space="preserve"> The training and validation losses for the IMCM are illustrated in Figure </w:t>
      </w:r>
      <w:r w:rsidR="0040105C" w:rsidRPr="00FF211F">
        <w:t>7</w:t>
      </w:r>
      <w:r w:rsidR="00662A9E" w:rsidRPr="00FF211F">
        <w:t>.</w:t>
      </w:r>
    </w:p>
    <w:p w14:paraId="5106056C" w14:textId="77777777" w:rsidR="00832AA7" w:rsidRPr="00FF211F" w:rsidRDefault="00832AA7">
      <w:pPr>
        <w:pPrChange w:id="1443" w:author="Samane Shahpouri" w:date="2024-05-13T08:52:00Z" w16du:dateUtc="2024-05-13T06:52:00Z">
          <w:pPr>
            <w:keepNext/>
            <w:jc w:val="both"/>
          </w:pPr>
        </w:pPrChange>
      </w:pPr>
      <w:r w:rsidRPr="00FF211F">
        <w:rPr>
          <w:noProof/>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4"/>
                    <a:stretch>
                      <a:fillRect/>
                    </a:stretch>
                  </pic:blipFill>
                  <pic:spPr>
                    <a:xfrm>
                      <a:off x="0" y="0"/>
                      <a:ext cx="5731510" cy="3199765"/>
                    </a:xfrm>
                    <a:prstGeom prst="rect">
                      <a:avLst/>
                    </a:prstGeom>
                  </pic:spPr>
                </pic:pic>
              </a:graphicData>
            </a:graphic>
          </wp:inline>
        </w:drawing>
      </w:r>
    </w:p>
    <w:p w14:paraId="427BA9B9" w14:textId="108766F0" w:rsidR="00832AA7" w:rsidRPr="00FF211F" w:rsidRDefault="00832AA7">
      <w:pPr>
        <w:pStyle w:val="Caption"/>
        <w:pPrChange w:id="1444"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7</w:t>
      </w:r>
      <w:r w:rsidRPr="00FF211F">
        <w:fldChar w:fldCharType="end"/>
      </w:r>
      <w:r w:rsidRPr="00FF211F">
        <w:t>: Training and validation loss for the Integrated Multi-Center Model showing a best metric of 0.0527 at epoch 434.</w:t>
      </w:r>
    </w:p>
    <w:p w14:paraId="7F29A085" w14:textId="41976954" w:rsidR="00662A9E" w:rsidRPr="00FF211F" w:rsidRDefault="00662A9E">
      <w:pPr>
        <w:pPrChange w:id="1445" w:author="Samane Shahpouri" w:date="2024-05-13T08:52:00Z" w16du:dateUtc="2024-05-13T06:52:00Z">
          <w:pPr>
            <w:keepNext/>
            <w:jc w:val="both"/>
          </w:pPr>
        </w:pPrChange>
      </w:pPr>
    </w:p>
    <w:p w14:paraId="1F943693" w14:textId="1F2694E5" w:rsidR="006821AE" w:rsidRPr="00FF211F" w:rsidRDefault="00662A9E">
      <w:pPr>
        <w:pStyle w:val="Heading4"/>
        <w:pPrChange w:id="1446" w:author="Samane Shahpouri" w:date="2024-05-13T08:52:00Z" w16du:dateUtc="2024-05-13T06:52:00Z">
          <w:pPr>
            <w:pStyle w:val="Heading4"/>
            <w:jc w:val="both"/>
          </w:pPr>
        </w:pPrChange>
      </w:pPr>
      <w:r w:rsidRPr="00FF211F">
        <w:t>Anatomy-Dependent Correction Model (ADCM)</w:t>
      </w:r>
      <w:r w:rsidR="006821AE" w:rsidRPr="00FF211F">
        <w:t>:</w:t>
      </w:r>
    </w:p>
    <w:p w14:paraId="7CF9891C" w14:textId="5A234215" w:rsidR="009A5370" w:rsidRPr="00FF211F" w:rsidRDefault="009A5370">
      <w:pPr>
        <w:pPrChange w:id="1447" w:author="Samane Shahpouri" w:date="2024-05-13T08:52:00Z" w16du:dateUtc="2024-05-13T06:52:00Z">
          <w:pPr>
            <w:jc w:val="both"/>
          </w:pPr>
        </w:pPrChange>
      </w:pPr>
      <w:r w:rsidRPr="00FF211F">
        <w:t>This methodology adopts a new approach by decomposing the transformation from non-attenuation</w:t>
      </w:r>
      <w:del w:id="1448" w:author="Isaac Shiri Lord" w:date="2024-05-12T18:50:00Z">
        <w:r w:rsidRPr="00FF211F" w:rsidDel="00B11C7D">
          <w:delText xml:space="preserve"> corrected PET (NAC-PET) to model-based attenuation </w:delText>
        </w:r>
      </w:del>
      <w:ins w:id="1449" w:author="Isaac Shiri Lord" w:date="2024-05-12T18:50:00Z">
        <w:r w:rsidR="00B11C7D" w:rsidRPr="00FF211F">
          <w:t>-corrected PET (NAC-PET) to model-based attenuation-</w:t>
        </w:r>
      </w:ins>
      <w:r w:rsidRPr="00FF211F">
        <w:t>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173906A7" w:rsidR="009A5370" w:rsidRPr="00FF211F" w:rsidRDefault="009A5370">
      <w:pPr>
        <w:pPrChange w:id="1450" w:author="Samane Shahpouri" w:date="2024-05-13T08:52:00Z" w16du:dateUtc="2024-05-13T06:52:00Z">
          <w:pPr>
            <w:jc w:val="both"/>
          </w:pPr>
        </w:pPrChange>
      </w:pPr>
      <w:r w:rsidRPr="00FF211F">
        <w:t>The previous network was employed to focus exclusively on estimating the anatomy-dependent correction maps (ADCM).</w:t>
      </w:r>
      <w:r w:rsidR="004544C2" w:rsidRPr="00FF211F">
        <w:t xml:space="preserve"> </w:t>
      </w:r>
      <w:r w:rsidRPr="00FF211F">
        <w:t>This model's effectiveness is evaluated through its ability to generali</w:t>
      </w:r>
      <w:del w:id="1451" w:author="Isaac Shiri Lord" w:date="2024-05-12T18:51:00Z">
        <w:r w:rsidRPr="00FF211F" w:rsidDel="00B11C7D">
          <w:delText>se across different centre</w:delText>
        </w:r>
      </w:del>
      <w:ins w:id="1452" w:author="Isaac Shiri Lord" w:date="2024-05-12T18:51:00Z">
        <w:r w:rsidR="00B11C7D" w:rsidRPr="00FF211F">
          <w:t xml:space="preserve">ze across different </w:t>
        </w:r>
        <w:proofErr w:type="spellStart"/>
        <w:r w:rsidR="00B11C7D" w:rsidRPr="00FF211F">
          <w:t>center</w:t>
        </w:r>
      </w:ins>
      <w:r w:rsidRPr="00FF211F">
        <w:t>s</w:t>
      </w:r>
      <w:proofErr w:type="spellEnd"/>
      <w:r w:rsidRPr="00FF211F">
        <w:t xml:space="preserve"> and tracers, testing its robustness in a variety of clinical settings.</w:t>
      </w:r>
      <w:r w:rsidR="00662A9E" w:rsidRPr="00FF211F">
        <w:t xml:space="preserve"> </w:t>
      </w:r>
      <w:r w:rsidR="005F7C5B" w:rsidRPr="00FF211F">
        <w:t>T</w:t>
      </w:r>
      <w:r w:rsidR="00662A9E" w:rsidRPr="00FF211F">
        <w:t xml:space="preserve">he training progress and validation stability for the ADCM are detailed in Figure </w:t>
      </w:r>
      <w:r w:rsidR="0040105C" w:rsidRPr="00FF211F">
        <w:t>8</w:t>
      </w:r>
      <w:r w:rsidR="00662A9E" w:rsidRPr="00FF211F">
        <w:t>.</w:t>
      </w:r>
    </w:p>
    <w:p w14:paraId="40D7EB0D" w14:textId="77777777" w:rsidR="00832AA7" w:rsidRPr="00FF211F" w:rsidRDefault="00832AA7">
      <w:pPr>
        <w:pPrChange w:id="1453" w:author="Samane Shahpouri" w:date="2024-05-13T08:52:00Z" w16du:dateUtc="2024-05-13T06:52:00Z">
          <w:pPr>
            <w:keepNext/>
            <w:jc w:val="both"/>
          </w:pPr>
        </w:pPrChange>
      </w:pPr>
      <w:r w:rsidRPr="00FF211F">
        <w:rPr>
          <w:noProof/>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5"/>
                    <a:stretch>
                      <a:fillRect/>
                    </a:stretch>
                  </pic:blipFill>
                  <pic:spPr>
                    <a:xfrm>
                      <a:off x="0" y="0"/>
                      <a:ext cx="5731510" cy="2681605"/>
                    </a:xfrm>
                    <a:prstGeom prst="rect">
                      <a:avLst/>
                    </a:prstGeom>
                  </pic:spPr>
                </pic:pic>
              </a:graphicData>
            </a:graphic>
          </wp:inline>
        </w:drawing>
      </w:r>
    </w:p>
    <w:p w14:paraId="721EF531" w14:textId="1EE1F3F5" w:rsidR="00662A9E" w:rsidRPr="00FF211F" w:rsidRDefault="00832AA7">
      <w:pPr>
        <w:pStyle w:val="Caption"/>
        <w:pPrChange w:id="1454" w:author="Samane Shahpouri" w:date="2024-05-13T08:52:00Z" w16du:dateUtc="2024-05-13T06:52:00Z">
          <w:pPr>
            <w:pStyle w:val="Caption"/>
            <w:jc w:val="both"/>
          </w:pPr>
        </w:pPrChange>
      </w:pPr>
      <w:r w:rsidRPr="00FF211F">
        <w:lastRenderedPageBreak/>
        <w:t xml:space="preserve">Figure </w:t>
      </w:r>
      <w:r w:rsidRPr="00FF211F">
        <w:fldChar w:fldCharType="begin"/>
      </w:r>
      <w:r w:rsidRPr="00FF211F">
        <w:instrText xml:space="preserve"> SEQ Figure \* ARABIC </w:instrText>
      </w:r>
      <w:r w:rsidRPr="00FF211F">
        <w:fldChar w:fldCharType="separate"/>
      </w:r>
      <w:r w:rsidR="00C53542" w:rsidRPr="00FF211F">
        <w:rPr>
          <w:noProof/>
        </w:rPr>
        <w:t>8</w:t>
      </w:r>
      <w:r w:rsidRPr="00FF211F">
        <w:fldChar w:fldCharType="end"/>
      </w:r>
      <w:r w:rsidRPr="00FF211F">
        <w:t>: Training and validation loss for the ADCM model, where the best metric of 0.1237 was reached at epoch 466.</w:t>
      </w:r>
    </w:p>
    <w:p w14:paraId="37B3A1AF" w14:textId="34989C3B" w:rsidR="00662A9E" w:rsidRPr="00FF211F" w:rsidRDefault="00662A9E">
      <w:pPr>
        <w:pStyle w:val="Heading4"/>
        <w:rPr>
          <w:shd w:val="clear" w:color="auto" w:fill="auto"/>
        </w:rPr>
        <w:pPrChange w:id="1455" w:author="Samane Shahpouri" w:date="2024-05-13T08:52:00Z" w16du:dateUtc="2024-05-13T06:52:00Z">
          <w:pPr>
            <w:pStyle w:val="Heading4"/>
            <w:jc w:val="both"/>
          </w:pPr>
        </w:pPrChange>
      </w:pPr>
      <w:r w:rsidRPr="00FF211F">
        <w:rPr>
          <w:shd w:val="clear" w:color="auto" w:fill="auto"/>
        </w:rPr>
        <w:t>Tuned Transfer Learning for IMCM model (TL-MC):</w:t>
      </w:r>
    </w:p>
    <w:p w14:paraId="50CFF786" w14:textId="77777777" w:rsidR="00E2116F" w:rsidRPr="00FF211F" w:rsidRDefault="00662A9E">
      <w:pPr>
        <w:pPrChange w:id="1456" w:author="Samane Shahpouri" w:date="2024-05-13T08:52:00Z" w16du:dateUtc="2024-05-13T06:52:00Z">
          <w:pPr>
            <w:jc w:val="both"/>
          </w:pPr>
        </w:pPrChange>
      </w:pPr>
      <w:r w:rsidRPr="00FF211F">
        <w:t xml:space="preserve">To address the challenges encountered with different radiotracers, the IMCM model underwent tuning through transfer learning (TL). This method involves modifying the deep learning model by integrating learning </w:t>
      </w:r>
      <w:commentRangeStart w:id="1457"/>
      <w:r w:rsidRPr="00FF211F">
        <w:t xml:space="preserve">from decentralised data </w:t>
      </w:r>
      <w:commentRangeStart w:id="1458"/>
      <w:r w:rsidRPr="00FF211F">
        <w:t xml:space="preserve">sources </w:t>
      </w:r>
      <w:commentRangeEnd w:id="1457"/>
      <w:r w:rsidR="00B11C7D" w:rsidRPr="00FF211F">
        <w:rPr>
          <w:rStyle w:val="CommentReference"/>
          <w:sz w:val="22"/>
          <w:szCs w:val="22"/>
        </w:rPr>
        <w:commentReference w:id="1457"/>
      </w:r>
      <w:r w:rsidRPr="00FF211F">
        <w:t>without requiring direct data sharing</w:t>
      </w:r>
      <w:commentRangeEnd w:id="1458"/>
      <w:r w:rsidR="00B11C7D" w:rsidRPr="00FF211F">
        <w:rPr>
          <w:rStyle w:val="CommentReference"/>
          <w:sz w:val="22"/>
          <w:szCs w:val="22"/>
        </w:rPr>
        <w:commentReference w:id="1458"/>
      </w:r>
      <w:r w:rsidRPr="00FF211F">
        <w:t xml:space="preserve">. This refinement was aimed at enhancing the model’s performance and adaptability across different tracer types, providing a more robust solution that could potentially handle variability more effectively. The effectiveness of the TL approach is depicted in Figure </w:t>
      </w:r>
      <w:r w:rsidR="0040105C" w:rsidRPr="00FF211F">
        <w:t>9</w:t>
      </w:r>
      <w:r w:rsidRPr="00FF211F">
        <w:t>, demonstrating rapid convergence and effective transfer learning.</w:t>
      </w:r>
    </w:p>
    <w:p w14:paraId="44082E80" w14:textId="75A18749" w:rsidR="00832AA7" w:rsidRPr="00FF211F" w:rsidRDefault="00832AA7">
      <w:pPr>
        <w:pPrChange w:id="1459" w:author="Samane Shahpouri" w:date="2024-05-13T08:52:00Z" w16du:dateUtc="2024-05-13T06:52:00Z">
          <w:pPr>
            <w:jc w:val="both"/>
          </w:pPr>
        </w:pPrChange>
      </w:pPr>
      <w:r w:rsidRPr="00FF211F">
        <w:rPr>
          <w:noProof/>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6"/>
                    <a:stretch>
                      <a:fillRect/>
                    </a:stretch>
                  </pic:blipFill>
                  <pic:spPr>
                    <a:xfrm>
                      <a:off x="0" y="0"/>
                      <a:ext cx="4094766" cy="2272853"/>
                    </a:xfrm>
                    <a:prstGeom prst="rect">
                      <a:avLst/>
                    </a:prstGeom>
                  </pic:spPr>
                </pic:pic>
              </a:graphicData>
            </a:graphic>
          </wp:inline>
        </w:drawing>
      </w:r>
    </w:p>
    <w:p w14:paraId="7998BC3F" w14:textId="033E1B36" w:rsidR="00662A9E" w:rsidRPr="00FF211F" w:rsidRDefault="00832AA7">
      <w:pPr>
        <w:pStyle w:val="Caption"/>
        <w:pPrChange w:id="1460"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9</w:t>
      </w:r>
      <w:r w:rsidRPr="00FF211F">
        <w:fldChar w:fldCharType="end"/>
      </w:r>
      <w:r w:rsidRPr="00FF211F">
        <w:t>: Training and validation loss for the Tune TL Model with a best metric of 0.0014 achieved at epoch 10, demonstrating rapid convergence and effective transfer learning.</w:t>
      </w:r>
    </w:p>
    <w:p w14:paraId="33E9CC14" w14:textId="6C358435" w:rsidR="006821AE" w:rsidRPr="00FF211F" w:rsidRDefault="006821AE" w:rsidP="001E0755">
      <w:pPr>
        <w:pStyle w:val="Heading2"/>
      </w:pPr>
      <w:r w:rsidRPr="00FF211F">
        <w:t>Quantitative evaluation:</w:t>
      </w:r>
    </w:p>
    <w:p w14:paraId="2B46EA04" w14:textId="77777777" w:rsidR="006821AE" w:rsidRPr="00FF211F" w:rsidRDefault="006821AE">
      <w:pPr>
        <w:pPrChange w:id="1461" w:author="Samane Shahpouri" w:date="2024-05-13T08:52:00Z" w16du:dateUtc="2024-05-13T06:52:00Z">
          <w:pPr>
            <w:jc w:val="both"/>
          </w:pPr>
        </w:pPrChange>
      </w:pPr>
    </w:p>
    <w:p w14:paraId="5A8C719F" w14:textId="77777777" w:rsidR="006821AE" w:rsidRPr="00FF211F" w:rsidRDefault="006821AE">
      <w:pPr>
        <w:pPrChange w:id="1462" w:author="Samane Shahpouri" w:date="2024-05-13T08:52:00Z" w16du:dateUtc="2024-05-13T06:52:00Z">
          <w:pPr>
            <w:jc w:val="both"/>
          </w:pPr>
        </w:pPrChange>
      </w:pPr>
      <w:r w:rsidRPr="00FF211F">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Pr="00FF211F" w:rsidRDefault="006821AE">
      <w:pPr>
        <w:pPrChange w:id="1463" w:author="Samane Shahpouri" w:date="2024-05-13T08:52:00Z" w16du:dateUtc="2024-05-13T06:52:00Z">
          <w:pPr>
            <w:jc w:val="both"/>
          </w:pPr>
        </w:pPrChange>
      </w:pPr>
    </w:p>
    <w:p w14:paraId="7F2FBF1D" w14:textId="0CA681BE" w:rsidR="006821AE" w:rsidRPr="00FF211F" w:rsidRDefault="006821AE">
      <w:pPr>
        <w:pStyle w:val="ListParagraph"/>
        <w:numPr>
          <w:ilvl w:val="0"/>
          <w:numId w:val="1"/>
        </w:numPr>
        <w:pPrChange w:id="1464"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Error (ME):</w:t>
      </w:r>
      <w:r w:rsidRPr="00FF211F">
        <w:t xml:space="preserve"> </w:t>
      </w:r>
      <w:r w:rsidR="009A5370" w:rsidRPr="00FF211F">
        <w:t>This reflects the average deviation across all voxels.</w:t>
      </w:r>
    </w:p>
    <w:p w14:paraId="65C3C421" w14:textId="77777777" w:rsidR="006821AE" w:rsidRPr="00FF211F" w:rsidRDefault="006821AE">
      <w:pPr>
        <w:pPrChange w:id="1465" w:author="Samane Shahpouri" w:date="2024-05-13T08:52:00Z" w16du:dateUtc="2024-05-13T06:52:00Z">
          <w:pPr>
            <w:jc w:val="both"/>
          </w:pPr>
        </w:pPrChange>
      </w:pPr>
    </w:p>
    <w:p w14:paraId="224804ED" w14:textId="1FFD9D3B" w:rsidR="006821AE" w:rsidRPr="00FF211F" w:rsidRDefault="006821AE">
      <w:pPr>
        <w:pStyle w:val="Caption"/>
        <w:rPr>
          <w:rFonts w:ascii="Times New Roman" w:hAnsi="Times New Roman"/>
        </w:rPr>
        <w:pPrChange w:id="1466" w:author="Samane Shahpouri" w:date="2024-05-13T08:52:00Z" w16du:dateUtc="2024-05-13T06:52:00Z">
          <w:pPr>
            <w:pStyle w:val="Caption"/>
            <w:jc w:val="both"/>
          </w:pPr>
        </w:pPrChange>
      </w:pPr>
      <m:oMath>
        <m:r>
          <w:rPr>
            <w:rFonts w:ascii="Cambria Math" w:hAnsi="Cambria Math"/>
          </w:rPr>
          <m:t xml:space="preserve">ME=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r>
              <w:rPr>
                <w:rFonts w:ascii="Cambria Math" w:hAnsi="Cambria Math"/>
              </w:rPr>
              <m:t xml:space="preserve"> </m:t>
            </m:r>
          </m:e>
        </m:nary>
      </m:oMath>
      <w:r w:rsidRPr="00FF211F">
        <w:rPr>
          <w:rFonts w:ascii="Times New Roman" w:hAnsi="Times New Roman"/>
          <w:color w:val="auto"/>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4</w:t>
      </w:r>
      <w:r w:rsidRPr="00FF211F">
        <w:rPr>
          <w:rFonts w:ascii="Times New Roman" w:hAnsi="Times New Roman"/>
        </w:rPr>
        <w:fldChar w:fldCharType="end"/>
      </w:r>
      <w:r w:rsidRPr="00FF211F">
        <w:rPr>
          <w:rFonts w:ascii="Times New Roman" w:hAnsi="Times New Roman"/>
        </w:rPr>
        <w:t>)</w:t>
      </w:r>
    </w:p>
    <w:p w14:paraId="3FF1B0E5" w14:textId="77777777" w:rsidR="006821AE" w:rsidRPr="00FF211F" w:rsidRDefault="006821AE">
      <w:pPr>
        <w:pPrChange w:id="1467" w:author="Samane Shahpouri" w:date="2024-05-13T08:52:00Z" w16du:dateUtc="2024-05-13T06:52:00Z">
          <w:pPr>
            <w:jc w:val="both"/>
          </w:pPr>
        </w:pPrChange>
      </w:pPr>
    </w:p>
    <w:p w14:paraId="361C0EE5" w14:textId="77777777" w:rsidR="006821AE" w:rsidRPr="00FF211F" w:rsidRDefault="006821AE">
      <w:pPr>
        <w:pStyle w:val="ListParagraph"/>
        <w:numPr>
          <w:ilvl w:val="0"/>
          <w:numId w:val="1"/>
        </w:numPr>
        <w:pPrChange w:id="1468"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Mean Absolute Error (MAE):</w:t>
      </w:r>
      <w:r w:rsidRPr="00FF211F">
        <w:t xml:space="preserve"> Measures the average magnitude of errors without considering their direction.</w:t>
      </w:r>
    </w:p>
    <w:p w14:paraId="6D742887" w14:textId="77777777" w:rsidR="006821AE" w:rsidRPr="00FF211F" w:rsidRDefault="006821AE">
      <w:pPr>
        <w:pPrChange w:id="1469" w:author="Samane Shahpouri" w:date="2024-05-13T08:52:00Z" w16du:dateUtc="2024-05-13T06:52:00Z">
          <w:pPr>
            <w:jc w:val="both"/>
          </w:pPr>
        </w:pPrChange>
      </w:pPr>
    </w:p>
    <w:p w14:paraId="1C43ABDF" w14:textId="1E6AD956" w:rsidR="006821AE" w:rsidRPr="00FF211F" w:rsidRDefault="006821AE">
      <w:pPr>
        <w:pStyle w:val="Caption"/>
        <w:rPr>
          <w:rFonts w:ascii="Times New Roman" w:hAnsi="Times New Roman"/>
        </w:rPr>
        <w:pPrChange w:id="1470" w:author="Samane Shahpouri" w:date="2024-05-13T08:52:00Z" w16du:dateUtc="2024-05-13T06:52:00Z">
          <w:pPr>
            <w:pStyle w:val="Caption"/>
            <w:jc w:val="both"/>
          </w:pPr>
        </w:pPrChange>
      </w:pPr>
      <m:oMath>
        <m:r>
          <w:rPr>
            <w:rFonts w:ascii="Cambria Math" w:hAnsi="Cambria Math"/>
          </w:rPr>
          <m:t xml:space="preserve">MAE=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d>
                  <m:dPr>
                    <m:ctrlPr>
                      <w:rPr>
                        <w:rFonts w:ascii="Cambria Math" w:hAnsi="Cambria Math"/>
                      </w:rPr>
                    </m:ctrlPr>
                  </m:dPr>
                  <m:e>
                    <m:r>
                      <w:rPr>
                        <w:rFonts w:ascii="Cambria Math" w:hAnsi="Cambria Math"/>
                      </w:rPr>
                      <m:t>v</m:t>
                    </m:r>
                  </m:e>
                </m:d>
                <m:r>
                  <w:rPr>
                    <w:rFonts w:ascii="Cambria Math" w:hAnsi="Cambria Math"/>
                  </w:rPr>
                  <m:t xml:space="preserve">- </m:t>
                </m:r>
                <m:sSub>
                  <m:sSubPr>
                    <m:ctrlPr>
                      <w:rPr>
                        <w:rFonts w:ascii="Cambria Math" w:hAnsi="Cambria Math"/>
                      </w:rPr>
                    </m:ctrlPr>
                  </m:sSubPr>
                  <m:e>
                    <m:r>
                      <w:rPr>
                        <w:rFonts w:ascii="Cambria Math" w:hAnsi="Cambria Math"/>
                      </w:rPr>
                      <m:t>PET</m:t>
                    </m:r>
                  </m:e>
                  <m:sub>
                    <m:r>
                      <w:rPr>
                        <w:rFonts w:ascii="Cambria Math" w:hAnsi="Cambria Math"/>
                      </w:rPr>
                      <m:t>ref</m:t>
                    </m:r>
                  </m:sub>
                </m:sSub>
                <m:d>
                  <m:dPr>
                    <m:ctrlPr>
                      <w:rPr>
                        <w:rFonts w:ascii="Cambria Math" w:hAnsi="Cambria Math"/>
                      </w:rPr>
                    </m:ctrlPr>
                  </m:dPr>
                  <m:e>
                    <m:r>
                      <w:rPr>
                        <w:rFonts w:ascii="Cambria Math" w:hAnsi="Cambria Math"/>
                      </w:rPr>
                      <m:t>v</m:t>
                    </m:r>
                  </m:e>
                </m:d>
              </m:e>
            </m:d>
            <m:r>
              <w:rPr>
                <w:rFonts w:ascii="Cambria Math" w:hAnsi="Cambria Math"/>
              </w:rPr>
              <m:t xml:space="preserve">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5</w:t>
      </w:r>
      <w:r w:rsidRPr="00FF211F">
        <w:rPr>
          <w:rFonts w:ascii="Times New Roman" w:hAnsi="Times New Roman"/>
        </w:rPr>
        <w:fldChar w:fldCharType="end"/>
      </w:r>
      <w:r w:rsidRPr="00FF211F">
        <w:rPr>
          <w:rFonts w:ascii="Times New Roman" w:hAnsi="Times New Roman"/>
        </w:rPr>
        <w:t>)</w:t>
      </w:r>
    </w:p>
    <w:p w14:paraId="6B2541FB" w14:textId="77777777" w:rsidR="006821AE" w:rsidRPr="00FF211F" w:rsidRDefault="006821AE">
      <w:pPr>
        <w:pPrChange w:id="1471" w:author="Samane Shahpouri" w:date="2024-05-13T08:52:00Z" w16du:dateUtc="2024-05-13T06:52:00Z">
          <w:pPr>
            <w:jc w:val="both"/>
          </w:pPr>
        </w:pPrChange>
      </w:pPr>
    </w:p>
    <w:p w14:paraId="0F612E53" w14:textId="77777777" w:rsidR="006821AE" w:rsidRPr="00FF211F" w:rsidRDefault="006821AE">
      <w:pPr>
        <w:pStyle w:val="ListParagraph"/>
        <w:numPr>
          <w:ilvl w:val="0"/>
          <w:numId w:val="1"/>
        </w:numPr>
        <w:pPrChange w:id="1472"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Relative Error (RE%):</w:t>
      </w:r>
      <w:r w:rsidRPr="00FF211F">
        <w:t xml:space="preserve"> Provides a percentage error relative to the true values, indicating the proportion of the deviation.</w:t>
      </w:r>
    </w:p>
    <w:p w14:paraId="1E3AEE9C" w14:textId="77777777" w:rsidR="006821AE" w:rsidRPr="00FF211F" w:rsidRDefault="006821AE">
      <w:pPr>
        <w:pPrChange w:id="1473" w:author="Samane Shahpouri" w:date="2024-05-13T08:52:00Z" w16du:dateUtc="2024-05-13T06:52:00Z">
          <w:pPr>
            <w:jc w:val="both"/>
          </w:pPr>
        </w:pPrChange>
      </w:pPr>
    </w:p>
    <w:p w14:paraId="55E0A2F3" w14:textId="5B98A8DE" w:rsidR="006821AE" w:rsidRPr="00FF211F" w:rsidRDefault="006821AE">
      <w:pPr>
        <w:pStyle w:val="Caption"/>
        <w:rPr>
          <w:rFonts w:ascii="Times New Roman" w:hAnsi="Times New Roman"/>
        </w:rPr>
        <w:pPrChange w:id="1474" w:author="Samane Shahpouri" w:date="2024-05-13T08:52:00Z" w16du:dateUtc="2024-05-13T06:52:00Z">
          <w:pPr>
            <w:pStyle w:val="Caption"/>
            <w:jc w:val="both"/>
          </w:pPr>
        </w:pPrChange>
      </w:pPr>
      <m:oMath>
        <m:r>
          <w:rPr>
            <w:rFonts w:ascii="Cambria Math" w:hAnsi="Cambria Math"/>
          </w:rPr>
          <m:t xml:space="preserve">RE (%)= </m:t>
        </m:r>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f>
              <m:fPr>
                <m:ctrlPr>
                  <w:rPr>
                    <w:rFonts w:ascii="Cambria Math" w:hAnsi="Cambria Math"/>
                  </w:rPr>
                </m:ctrlPr>
              </m:fPr>
              <m:num>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num>
              <m:den>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den>
            </m:f>
            <m:r>
              <w:rPr>
                <w:rFonts w:ascii="Cambria Math" w:hAnsi="Cambria Math"/>
              </w:rPr>
              <m:t xml:space="preserve"> ×100% </m:t>
            </m:r>
          </m:e>
        </m:nary>
      </m:oMath>
      <w:r w:rsidRPr="00FF211F">
        <w:rPr>
          <w:rFonts w:ascii="Times New Roman" w:hAnsi="Times New Roman"/>
        </w:rPr>
        <w:tab/>
      </w:r>
      <w:r w:rsidRPr="00FF211F">
        <w:rPr>
          <w:rFonts w:ascii="Times New Roman" w:hAnsi="Times New Roman"/>
        </w:rPr>
        <w:tab/>
      </w:r>
      <w:r w:rsidRPr="00FF211F">
        <w:rPr>
          <w:rFonts w:ascii="Times New Roman" w:hAnsi="Times New Roman"/>
        </w:rPr>
        <w:tab/>
      </w:r>
      <w:r w:rsidRPr="00FF211F">
        <w:rPr>
          <w:rFonts w:ascii="Times New Roman" w:hAnsi="Times New Roman"/>
        </w:rPr>
        <w:tab/>
        <w:t xml:space="preserve">( </w:t>
      </w:r>
      <w:r w:rsidRPr="00FF211F">
        <w:rPr>
          <w:rFonts w:ascii="Times New Roman" w:hAnsi="Times New Roman"/>
        </w:rPr>
        <w:fldChar w:fldCharType="begin"/>
      </w:r>
      <w:r w:rsidRPr="00FF211F">
        <w:rPr>
          <w:rFonts w:ascii="Times New Roman" w:hAnsi="Times New Roman"/>
        </w:rPr>
        <w:instrText xml:space="preserve"> SEQ ( \* ARABIC </w:instrText>
      </w:r>
      <w:r w:rsidRPr="00FF211F">
        <w:rPr>
          <w:rFonts w:ascii="Times New Roman" w:hAnsi="Times New Roman"/>
        </w:rPr>
        <w:fldChar w:fldCharType="separate"/>
      </w:r>
      <w:r w:rsidR="00C53542" w:rsidRPr="00FF211F">
        <w:rPr>
          <w:rFonts w:ascii="Times New Roman" w:hAnsi="Times New Roman"/>
          <w:noProof/>
        </w:rPr>
        <w:t>6</w:t>
      </w:r>
      <w:r w:rsidRPr="00FF211F">
        <w:rPr>
          <w:rFonts w:ascii="Times New Roman" w:hAnsi="Times New Roman"/>
        </w:rPr>
        <w:fldChar w:fldCharType="end"/>
      </w:r>
      <w:r w:rsidRPr="00FF211F">
        <w:rPr>
          <w:rFonts w:ascii="Times New Roman" w:hAnsi="Times New Roman"/>
        </w:rPr>
        <w:t>)</w:t>
      </w:r>
    </w:p>
    <w:p w14:paraId="25D81AAC" w14:textId="77777777" w:rsidR="006821AE" w:rsidRPr="00FF211F" w:rsidRDefault="006821AE">
      <w:pPr>
        <w:rPr>
          <w:highlight w:val="yellow"/>
        </w:rPr>
        <w:pPrChange w:id="1475" w:author="Samane Shahpouri" w:date="2024-05-13T08:52:00Z" w16du:dateUtc="2024-05-13T06:52:00Z">
          <w:pPr>
            <w:jc w:val="both"/>
          </w:pPr>
        </w:pPrChange>
      </w:pPr>
    </w:p>
    <w:p w14:paraId="25D41824" w14:textId="77777777" w:rsidR="005F7C5B" w:rsidRPr="00FF211F" w:rsidRDefault="005F7C5B">
      <w:pPr>
        <w:pStyle w:val="ListParagraph"/>
        <w:numPr>
          <w:ilvl w:val="0"/>
          <w:numId w:val="5"/>
        </w:numPr>
        <w:rPr>
          <w:b/>
          <w:bCs/>
        </w:rPr>
        <w:pPrChange w:id="1476" w:author="Samane Shahpouri" w:date="2024-05-13T08:52:00Z" w16du:dateUtc="2024-05-13T06:52:00Z">
          <w:pPr>
            <w:pStyle w:val="ListParagraph"/>
            <w:numPr>
              <w:numId w:val="5"/>
            </w:numPr>
            <w:ind w:hanging="360"/>
            <w:jc w:val="both"/>
          </w:pPr>
        </w:pPrChange>
      </w:pPr>
      <w:r w:rsidRPr="00FF211F">
        <w:rPr>
          <w:b/>
          <w:bCs/>
        </w:rPr>
        <w:t xml:space="preserve">Root Mean Squared Error (RMSE): </w:t>
      </w:r>
      <w:r w:rsidRPr="00FF211F">
        <w:t>Measures the average of the squared differences between the predicted and reference values. It is useful for quantifying the deviation in predictions from the observed values across the dataset.</w:t>
      </w:r>
      <w:r w:rsidRPr="00FF211F">
        <w:rPr>
          <w:b/>
          <w:bCs/>
        </w:rPr>
        <w:t>​</w:t>
      </w:r>
    </w:p>
    <w:p w14:paraId="587B5175" w14:textId="77777777" w:rsidR="006821AE" w:rsidRPr="00FF211F" w:rsidRDefault="006821AE">
      <w:pPr>
        <w:rPr>
          <w:highlight w:val="yellow"/>
        </w:rPr>
        <w:pPrChange w:id="1477" w:author="Samane Shahpouri" w:date="2024-05-13T08:52:00Z" w16du:dateUtc="2024-05-13T06:52:00Z">
          <w:pPr>
            <w:jc w:val="both"/>
          </w:pPr>
        </w:pPrChange>
      </w:pPr>
    </w:p>
    <w:p w14:paraId="0DF0D8F0" w14:textId="77777777" w:rsidR="006821AE" w:rsidRPr="00FF211F" w:rsidRDefault="006821AE">
      <w:pPr>
        <w:pPrChange w:id="1478" w:author="Samane Shahpouri" w:date="2024-05-13T08:52:00Z" w16du:dateUtc="2024-05-13T06:52:00Z">
          <w:pPr>
            <w:jc w:val="both"/>
          </w:pPr>
        </w:pPrChange>
      </w:pPr>
    </w:p>
    <w:p w14:paraId="6BBF2416" w14:textId="294F4D5A" w:rsidR="006821AE" w:rsidRPr="00FF211F" w:rsidRDefault="005F7C5B">
      <w:pPr>
        <w:pStyle w:val="Caption"/>
        <w:rPr>
          <w:rFonts w:ascii="Times New Roman" w:hAnsi="Times New Roman"/>
        </w:rPr>
        <w:pPrChange w:id="1479" w:author="Samane Shahpouri" w:date="2024-05-13T08:52:00Z" w16du:dateUtc="2024-05-13T06:52:00Z">
          <w:pPr>
            <w:pStyle w:val="Caption"/>
            <w:jc w:val="both"/>
          </w:pPr>
        </w:pPrChange>
      </w:pPr>
      <m:oMath>
        <m:r>
          <w:rPr>
            <w:rFonts w:ascii="Cambria Math" w:hAnsi="Cambria Math"/>
          </w:rPr>
          <m:t xml:space="preserve">RMSE=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tot</m:t>
                </m:r>
              </m:den>
            </m:f>
            <m:r>
              <w:rPr>
                <w:rFonts w:ascii="Cambria Math" w:hAnsi="Cambria Math"/>
              </w:rPr>
              <m:t xml:space="preserve"> </m:t>
            </m:r>
            <m:nary>
              <m:naryPr>
                <m:chr m:val="∑"/>
                <m:limLoc m:val="subSup"/>
                <m:ctrlPr>
                  <w:rPr>
                    <w:rFonts w:ascii="Cambria Math" w:hAnsi="Cambria Math"/>
                  </w:rPr>
                </m:ctrlPr>
              </m:naryPr>
              <m:sub>
                <m:r>
                  <w:rPr>
                    <w:rFonts w:ascii="Cambria Math" w:hAnsi="Cambria Math"/>
                  </w:rPr>
                  <m:t>v=1</m:t>
                </m:r>
              </m:sub>
              <m:sup>
                <m:r>
                  <w:rPr>
                    <w:rFonts w:ascii="Cambria Math" w:hAnsi="Cambria Math"/>
                  </w:rPr>
                  <m:t>tot</m:t>
                </m:r>
              </m:sup>
              <m:e>
                <m:sSup>
                  <m:sSupPr>
                    <m:ctrlPr>
                      <w:rPr>
                        <w:rFonts w:ascii="Cambria Math" w:hAnsi="Cambria Math"/>
                      </w:rPr>
                    </m:ctrlPr>
                  </m:sSupPr>
                  <m:e>
                    <m:sSub>
                      <m:sSubPr>
                        <m:ctrlPr>
                          <w:rPr>
                            <w:rFonts w:ascii="Cambria Math" w:hAnsi="Cambria Math"/>
                          </w:rPr>
                        </m:ctrlPr>
                      </m:sSubPr>
                      <m:e>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e>
                        </m:d>
                      </m:e>
                      <m:sub>
                        <m:r>
                          <w:rPr>
                            <w:rFonts w:ascii="Cambria Math" w:hAnsi="Cambria Math"/>
                          </w:rPr>
                          <m:t>v</m:t>
                        </m:r>
                      </m:sub>
                    </m:sSub>
                    <m:r>
                      <w:rPr>
                        <w:rFonts w:ascii="Cambria Math" w:hAnsi="Cambria Math"/>
                      </w:rPr>
                      <m:t xml:space="preserve">- </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ref</m:t>
                                </m:r>
                              </m:sub>
                            </m:sSub>
                          </m:e>
                        </m:d>
                      </m:e>
                      <m:sub>
                        <m:r>
                          <w:rPr>
                            <w:rFonts w:ascii="Cambria Math" w:hAnsi="Cambria Math"/>
                          </w:rPr>
                          <m:t>v</m:t>
                        </m:r>
                      </m:sub>
                    </m:sSub>
                    <m:r>
                      <w:rPr>
                        <w:rFonts w:ascii="Cambria Math" w:hAnsi="Cambria Math"/>
                      </w:rPr>
                      <m:t>)</m:t>
                    </m:r>
                  </m:e>
                  <m:sup>
                    <m:r>
                      <w:rPr>
                        <w:rFonts w:ascii="Cambria Math" w:hAnsi="Cambria Math"/>
                      </w:rPr>
                      <m:t>2</m:t>
                    </m:r>
                  </m:sup>
                </m:sSup>
              </m:e>
            </m:nary>
          </m:e>
        </m:rad>
      </m:oMath>
      <w:r w:rsidR="006821AE" w:rsidRPr="00FF211F">
        <w:rPr>
          <w:rFonts w:ascii="Times New Roman" w:hAnsi="Times New Roman"/>
        </w:rPr>
        <w:tab/>
      </w:r>
      <w:r w:rsidR="006821AE" w:rsidRPr="00FF211F">
        <w:rPr>
          <w:rFonts w:ascii="Times New Roman" w:hAnsi="Times New Roman"/>
        </w:rPr>
        <w:tab/>
      </w:r>
      <w:r w:rsidR="006821AE" w:rsidRPr="00FF211F">
        <w:rPr>
          <w:rFonts w:ascii="Times New Roman" w:hAnsi="Times New Roman"/>
        </w:rPr>
        <w:tab/>
        <w:t xml:space="preserve">( </w:t>
      </w:r>
      <w:r w:rsidR="006821AE" w:rsidRPr="00FF211F">
        <w:rPr>
          <w:rFonts w:ascii="Times New Roman" w:hAnsi="Times New Roman"/>
        </w:rPr>
        <w:fldChar w:fldCharType="begin"/>
      </w:r>
      <w:r w:rsidR="006821AE" w:rsidRPr="00FF211F">
        <w:rPr>
          <w:rFonts w:ascii="Times New Roman" w:hAnsi="Times New Roman"/>
        </w:rPr>
        <w:instrText xml:space="preserve"> SEQ ( \* ARABIC </w:instrText>
      </w:r>
      <w:r w:rsidR="006821AE" w:rsidRPr="00FF211F">
        <w:rPr>
          <w:rFonts w:ascii="Times New Roman" w:hAnsi="Times New Roman"/>
        </w:rPr>
        <w:fldChar w:fldCharType="separate"/>
      </w:r>
      <w:r w:rsidR="00C53542" w:rsidRPr="00FF211F">
        <w:rPr>
          <w:rFonts w:ascii="Times New Roman" w:hAnsi="Times New Roman"/>
          <w:noProof/>
        </w:rPr>
        <w:t>7</w:t>
      </w:r>
      <w:r w:rsidR="006821AE" w:rsidRPr="00FF211F">
        <w:rPr>
          <w:rFonts w:ascii="Times New Roman" w:hAnsi="Times New Roman"/>
        </w:rPr>
        <w:fldChar w:fldCharType="end"/>
      </w:r>
      <w:r w:rsidR="006821AE" w:rsidRPr="00FF211F">
        <w:rPr>
          <w:rFonts w:ascii="Times New Roman" w:hAnsi="Times New Roman"/>
        </w:rPr>
        <w:t>)</w:t>
      </w:r>
    </w:p>
    <w:p w14:paraId="1ED842FA" w14:textId="77777777" w:rsidR="006821AE" w:rsidRPr="00FF211F" w:rsidRDefault="006821AE">
      <w:pPr>
        <w:pPrChange w:id="1480" w:author="Samane Shahpouri" w:date="2024-05-13T08:52:00Z" w16du:dateUtc="2024-05-13T06:52:00Z">
          <w:pPr>
            <w:jc w:val="both"/>
          </w:pPr>
        </w:pPrChange>
      </w:pPr>
    </w:p>
    <w:p w14:paraId="698E2259" w14:textId="77777777" w:rsidR="006821AE" w:rsidRPr="00FF211F" w:rsidRDefault="006821AE">
      <w:pPr>
        <w:pPrChange w:id="1481" w:author="Samane Shahpouri" w:date="2024-05-13T08:52:00Z" w16du:dateUtc="2024-05-13T06:52:00Z">
          <w:pPr>
            <w:jc w:val="both"/>
          </w:pPr>
        </w:pPrChange>
      </w:pPr>
    </w:p>
    <w:p w14:paraId="0CC88CA6" w14:textId="279670D7" w:rsidR="006821AE" w:rsidRPr="00FF211F" w:rsidRDefault="006821AE">
      <w:pPr>
        <w:pPrChange w:id="1482" w:author="Samane Shahpouri" w:date="2024-05-13T08:52:00Z" w16du:dateUtc="2024-05-13T06:52:00Z">
          <w:pPr>
            <w:jc w:val="both"/>
          </w:pPr>
        </w:pPrChange>
      </w:pPr>
      <w:r w:rsidRPr="00FF211F">
        <w:t xml:space="preserve">Where tot refers to the total number of voxels, and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xml:space="preserve"> and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indicate the predicted image via DL model and the ground truth image, respectively.</w:t>
      </w:r>
    </w:p>
    <w:p w14:paraId="04C86764" w14:textId="77777777" w:rsidR="006821AE" w:rsidRPr="00FF211F" w:rsidRDefault="006821AE">
      <w:pPr>
        <w:pPrChange w:id="1483" w:author="Samane Shahpouri" w:date="2024-05-13T08:52:00Z" w16du:dateUtc="2024-05-13T06:52:00Z">
          <w:pPr>
            <w:jc w:val="both"/>
          </w:pPr>
        </w:pPrChange>
      </w:pPr>
    </w:p>
    <w:p w14:paraId="17332BD1" w14:textId="77777777" w:rsidR="006821AE" w:rsidRPr="00FF211F" w:rsidRDefault="006821AE">
      <w:pPr>
        <w:pPrChange w:id="1484" w:author="Samane Shahpouri" w:date="2024-05-13T08:52:00Z" w16du:dateUtc="2024-05-13T06:52:00Z">
          <w:pPr>
            <w:jc w:val="both"/>
          </w:pPr>
        </w:pPrChange>
      </w:pPr>
    </w:p>
    <w:p w14:paraId="2124A527" w14:textId="77777777" w:rsidR="006821AE" w:rsidRPr="00FF211F" w:rsidRDefault="006821AE">
      <w:pPr>
        <w:pStyle w:val="ListParagraph"/>
        <w:numPr>
          <w:ilvl w:val="0"/>
          <w:numId w:val="1"/>
        </w:numPr>
        <w:pPrChange w:id="1485"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Peak Signal-to-Noise Ratio (PSNR):</w:t>
      </w:r>
      <w:r w:rsidRPr="00FF211F">
        <w:t xml:space="preserve"> Evaluates the ratio of the maximum possible signal to the corrupting noise.</w:t>
      </w:r>
    </w:p>
    <w:p w14:paraId="15E093CD" w14:textId="77777777" w:rsidR="006821AE" w:rsidRPr="00FF211F" w:rsidRDefault="006821AE">
      <w:pPr>
        <w:pPrChange w:id="1486" w:author="Samane Shahpouri" w:date="2024-05-13T08:52:00Z" w16du:dateUtc="2024-05-13T06:52:00Z">
          <w:pPr>
            <w:ind w:left="720"/>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EB1AA8" w14:paraId="180C617B" w14:textId="77777777" w:rsidTr="00257FFA">
        <w:tc>
          <w:tcPr>
            <w:tcW w:w="7054" w:type="dxa"/>
          </w:tcPr>
          <w:p w14:paraId="6392CFA6" w14:textId="77777777" w:rsidR="006821AE" w:rsidRPr="00FF211F" w:rsidRDefault="00000000">
            <w:pPr>
              <w:pPrChange w:id="1487" w:author="Samane Shahpouri" w:date="2024-05-13T08:52:00Z" w16du:dateUtc="2024-05-13T06:52:00Z">
                <w:pPr>
                  <w:jc w:val="both"/>
                </w:pPr>
              </w:pPrChange>
            </w:pPr>
            <m:oMathPara>
              <m:oMathParaPr>
                <m:jc m:val="center"/>
              </m:oMathParaPr>
              <m:oMath>
                <m:sSub>
                  <m:sSubPr>
                    <m:ctrlPr>
                      <w:rPr>
                        <w:rFonts w:ascii="Cambria Math" w:hAnsi="Cambria Math"/>
                      </w:rPr>
                    </m:ctrlPr>
                  </m:sSubPr>
                  <m:e>
                    <m:r>
                      <m:rPr>
                        <m:sty m:val="p"/>
                      </m:rPr>
                      <w:rPr>
                        <w:rFonts w:ascii="Cambria Math" w:hAnsi="Cambria Math"/>
                      </w:rPr>
                      <m:t>PSNR</m:t>
                    </m:r>
                    <m:d>
                      <m:dPr>
                        <m:ctrlPr>
                          <w:rPr>
                            <w:rFonts w:ascii="Cambria Math" w:hAnsi="Cambria Math"/>
                          </w:rPr>
                        </m:ctrlPr>
                      </m:dPr>
                      <m:e>
                        <m:r>
                          <m:rPr>
                            <m:sty m:val="p"/>
                          </m:rPr>
                          <w:rPr>
                            <w:rFonts w:ascii="Cambria Math" w:hAnsi="Cambria Math"/>
                          </w:rPr>
                          <m:t>dB</m:t>
                        </m:r>
                      </m:e>
                    </m:d>
                    <m:r>
                      <m:rPr>
                        <m:sty m:val="p"/>
                      </m:rPr>
                      <w:rPr>
                        <w:rFonts w:ascii="Cambria Math" w:hAnsi="Cambria Math"/>
                      </w:rPr>
                      <m:t>= 10log</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Peak</m:t>
                        </m:r>
                      </m:e>
                      <m:sup>
                        <m:r>
                          <m:rPr>
                            <m:sty m:val="p"/>
                          </m:rPr>
                          <w:rPr>
                            <w:rFonts w:ascii="Cambria Math" w:hAnsi="Cambria Math"/>
                          </w:rPr>
                          <m:t>2</m:t>
                        </m:r>
                      </m:sup>
                    </m:sSup>
                  </m:num>
                  <m:den>
                    <m:r>
                      <m:rPr>
                        <m:sty m:val="p"/>
                      </m:rPr>
                      <w:rPr>
                        <w:rFonts w:ascii="Cambria Math" w:hAnsi="Cambria Math"/>
                      </w:rPr>
                      <m:t>MSE</m:t>
                    </m:r>
                  </m:den>
                </m:f>
                <m:r>
                  <m:rPr>
                    <m:sty m:val="p"/>
                  </m:rPr>
                  <w:rPr>
                    <w:rFonts w:ascii="Cambria Math" w:hAnsi="Cambria Math"/>
                  </w:rPr>
                  <m:t>)</m:t>
                </m:r>
              </m:oMath>
            </m:oMathPara>
          </w:p>
        </w:tc>
        <w:tc>
          <w:tcPr>
            <w:tcW w:w="2522" w:type="dxa"/>
          </w:tcPr>
          <w:p w14:paraId="12350BA5" w14:textId="375D9E33" w:rsidR="006821AE" w:rsidRPr="00FF211F" w:rsidRDefault="006821AE">
            <w:pPr>
              <w:pStyle w:val="Caption"/>
              <w:pPrChange w:id="1488"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8</w:t>
            </w:r>
            <w:r w:rsidRPr="00FF211F">
              <w:fldChar w:fldCharType="end"/>
            </w:r>
            <w:r w:rsidRPr="00FF211F">
              <w:t>)</w:t>
            </w:r>
          </w:p>
        </w:tc>
      </w:tr>
    </w:tbl>
    <w:p w14:paraId="2E04696D" w14:textId="77777777" w:rsidR="006821AE" w:rsidRPr="00FF211F" w:rsidRDefault="006821AE">
      <w:pPr>
        <w:pStyle w:val="Caption"/>
        <w:pPrChange w:id="1489" w:author="Samane Shahpouri" w:date="2024-05-13T08:52:00Z" w16du:dateUtc="2024-05-13T06:52:00Z">
          <w:pPr>
            <w:pStyle w:val="Caption"/>
            <w:jc w:val="both"/>
          </w:pPr>
        </w:pPrChange>
      </w:pPr>
    </w:p>
    <w:p w14:paraId="7A4D47D8" w14:textId="77777777" w:rsidR="006821AE" w:rsidRPr="00FF211F" w:rsidRDefault="006821AE">
      <w:pPr>
        <w:pPrChange w:id="1490" w:author="Samane Shahpouri" w:date="2024-05-13T08:52:00Z" w16du:dateUtc="2024-05-13T06:52:00Z">
          <w:pPr>
            <w:jc w:val="both"/>
          </w:pPr>
        </w:pPrChange>
      </w:pPr>
      <w:r w:rsidRPr="00FF211F">
        <w:t xml:space="preserve">In Eq. 8, Peak represents the maximum intensity value in the image. </w:t>
      </w:r>
    </w:p>
    <w:p w14:paraId="01CA3417" w14:textId="77777777" w:rsidR="006821AE" w:rsidRPr="00FF211F" w:rsidRDefault="006821AE">
      <w:pPr>
        <w:pPrChange w:id="1491" w:author="Samane Shahpouri" w:date="2024-05-13T08:52:00Z" w16du:dateUtc="2024-05-13T06:52:00Z">
          <w:pPr>
            <w:jc w:val="both"/>
          </w:pPr>
        </w:pPrChange>
      </w:pPr>
    </w:p>
    <w:p w14:paraId="453D0B54" w14:textId="77777777" w:rsidR="006821AE" w:rsidRPr="00FF211F" w:rsidRDefault="006821AE">
      <w:pPr>
        <w:pStyle w:val="ListParagraph"/>
        <w:numPr>
          <w:ilvl w:val="0"/>
          <w:numId w:val="1"/>
        </w:numPr>
        <w:pPrChange w:id="1492" w:author="Samane Shahpouri" w:date="2024-05-13T08:52:00Z" w16du:dateUtc="2024-05-13T06:52:00Z">
          <w:pPr>
            <w:numPr>
              <w:numId w:val="1"/>
            </w:numPr>
            <w:tabs>
              <w:tab w:val="num" w:pos="720"/>
            </w:tabs>
            <w:spacing w:after="0" w:line="276" w:lineRule="auto"/>
            <w:ind w:left="720" w:hanging="360"/>
            <w:jc w:val="both"/>
          </w:pPr>
        </w:pPrChange>
      </w:pPr>
      <w:r w:rsidRPr="001E0755">
        <w:rPr>
          <w:b/>
          <w:bCs/>
        </w:rPr>
        <w:t>Structural Similarity Index (SSIM):</w:t>
      </w:r>
      <w:r w:rsidRPr="00FF211F">
        <w:t xml:space="preserve"> Assesses the perceptual quality of the predicted images relative to the reference images.</w:t>
      </w:r>
    </w:p>
    <w:p w14:paraId="51E87F77" w14:textId="77777777" w:rsidR="006821AE" w:rsidRPr="00FF211F" w:rsidRDefault="006821AE">
      <w:pPr>
        <w:pPrChange w:id="1493" w:author="Samane Shahpouri" w:date="2024-05-13T08:52:00Z" w16du:dateUtc="2024-05-13T06:52:00Z">
          <w:pPr>
            <w:jc w:val="both"/>
          </w:pPr>
        </w:pPrChange>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EB1AA8" w14:paraId="163FD869" w14:textId="77777777" w:rsidTr="00257FFA">
        <w:tc>
          <w:tcPr>
            <w:tcW w:w="7054" w:type="dxa"/>
          </w:tcPr>
          <w:p w14:paraId="5F6EE2ED" w14:textId="77777777" w:rsidR="006821AE" w:rsidRPr="00FF211F" w:rsidRDefault="006821AE">
            <w:pPr>
              <w:pPrChange w:id="1494" w:author="Samane Shahpouri" w:date="2024-05-13T08:52:00Z" w16du:dateUtc="2024-05-13T06:52:00Z">
                <w:pPr>
                  <w:jc w:val="both"/>
                </w:pPr>
              </w:pPrChange>
            </w:pPr>
            <m:oMathPara>
              <m:oMath>
                <m:r>
                  <w:rPr>
                    <w:rFonts w:ascii="Cambria Math" w:hAnsi="Cambria Math"/>
                  </w:rPr>
                  <m:t>SSIM</m:t>
                </m:r>
                <m:d>
                  <m:dPr>
                    <m:ctrlPr>
                      <w:rPr>
                        <w:rFonts w:ascii="Cambria Math" w:hAnsi="Cambria Math"/>
                      </w:rPr>
                    </m:ctrlPr>
                  </m:dPr>
                  <m:e>
                    <m:sSub>
                      <m:sSubPr>
                        <m:ctrlPr>
                          <w:rPr>
                            <w:rFonts w:ascii="Cambria Math" w:hAnsi="Cambria Math"/>
                          </w:rPr>
                        </m:ctrlPr>
                      </m:sSubPr>
                      <m:e>
                        <m:r>
                          <w:rPr>
                            <w:rFonts w:ascii="Cambria Math" w:hAnsi="Cambria Math"/>
                          </w:rPr>
                          <m:t>PET</m:t>
                        </m:r>
                      </m:e>
                      <m:sub>
                        <m:r>
                          <w:rPr>
                            <w:rFonts w:ascii="Cambria Math" w:hAnsi="Cambria Math"/>
                          </w:rPr>
                          <m:t>pred</m:t>
                        </m:r>
                      </m:sub>
                    </m:sSub>
                    <m:r>
                      <m:rPr>
                        <m:sty m:val="p"/>
                      </m:rPr>
                      <w:rPr>
                        <w:rFonts w:ascii="Cambria Math" w:hAnsi="Cambria Math"/>
                      </w:rPr>
                      <m:t>,</m:t>
                    </m:r>
                    <m:sSub>
                      <m:sSubPr>
                        <m:ctrlPr>
                          <w:rPr>
                            <w:rFonts w:ascii="Cambria Math" w:hAnsi="Cambria Math"/>
                          </w:rPr>
                        </m:ctrlPr>
                      </m:sSubPr>
                      <m:e>
                        <m:r>
                          <w:rPr>
                            <w:rFonts w:ascii="Cambria Math" w:hAnsi="Cambria Math"/>
                          </w:rPr>
                          <m:t>PET</m:t>
                        </m:r>
                      </m:e>
                      <m:sub>
                        <m:r>
                          <w:rPr>
                            <w:rFonts w:ascii="Cambria Math" w:hAnsi="Cambria Math"/>
                          </w:rPr>
                          <m:t>ref</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pred</m:t>
                        </m:r>
                      </m:sub>
                    </m:sSub>
                    <m:sSub>
                      <m:sSubPr>
                        <m:ctrlPr>
                          <w:rPr>
                            <w:rFonts w:ascii="Cambria Math" w:hAnsi="Cambria Math"/>
                          </w:rPr>
                        </m:ctrlPr>
                      </m:sSubPr>
                      <m:e>
                        <m:r>
                          <w:rPr>
                            <w:rFonts w:ascii="Cambria Math" w:hAnsi="Cambria Math"/>
                          </w:rPr>
                          <m:t>μ</m:t>
                        </m:r>
                      </m:e>
                      <m:sub>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σ</m:t>
                        </m:r>
                      </m:e>
                      <m:sub>
                        <m:r>
                          <w:rPr>
                            <w:rFonts w:ascii="Cambria Math" w:hAnsi="Cambria Math"/>
                          </w:rPr>
                          <m:t>pred</m:t>
                        </m:r>
                        <m:r>
                          <m:rPr>
                            <m:sty m:val="p"/>
                          </m:rPr>
                          <w:rPr>
                            <w:rFonts w:ascii="Cambria Math" w:hAnsi="Cambria Math"/>
                          </w:rPr>
                          <m:t>,</m:t>
                        </m:r>
                        <m:r>
                          <w:rPr>
                            <w:rFonts w:ascii="Cambria Math" w:hAnsi="Cambria Math"/>
                          </w:rPr>
                          <m:t>ref</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num>
                  <m:den>
                    <m:d>
                      <m:dPr>
                        <m:ctrlPr>
                          <w:rPr>
                            <w:rFonts w:ascii="Cambria Math" w:hAnsi="Cambria Math"/>
                          </w:rPr>
                        </m:ctrlPr>
                      </m:dPr>
                      <m:e>
                        <m:sSubSup>
                          <m:sSubSupPr>
                            <m:ctrlPr>
                              <w:rPr>
                                <w:rFonts w:ascii="Cambria Math" w:hAnsi="Cambria Math"/>
                              </w:rPr>
                            </m:ctrlPr>
                          </m:sSubSupPr>
                          <m:e>
                            <m:r>
                              <w:rPr>
                                <w:rFonts w:ascii="Cambria Math" w:hAnsi="Cambria Math"/>
                              </w:rPr>
                              <m:t>μ</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pred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ref</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m:t>
                    </m:r>
                  </m:den>
                </m:f>
              </m:oMath>
            </m:oMathPara>
          </w:p>
        </w:tc>
        <w:tc>
          <w:tcPr>
            <w:tcW w:w="2522" w:type="dxa"/>
          </w:tcPr>
          <w:p w14:paraId="3C04911D" w14:textId="40A2684B" w:rsidR="006821AE" w:rsidRPr="00FF211F" w:rsidRDefault="006821AE">
            <w:pPr>
              <w:pStyle w:val="Caption"/>
              <w:pPrChange w:id="1495" w:author="Samane Shahpouri" w:date="2024-05-13T08:52:00Z" w16du:dateUtc="2024-05-13T06:52:00Z">
                <w:pPr>
                  <w:pStyle w:val="Caption"/>
                  <w:jc w:val="both"/>
                </w:pPr>
              </w:pPrChange>
            </w:pPr>
            <w:r w:rsidRPr="00FF211F">
              <w:t xml:space="preserve">( </w:t>
            </w:r>
            <w:r w:rsidRPr="00FF211F">
              <w:fldChar w:fldCharType="begin"/>
            </w:r>
            <w:r w:rsidRPr="00FF211F">
              <w:instrText xml:space="preserve"> SEQ ( \* ARABIC </w:instrText>
            </w:r>
            <w:r w:rsidRPr="00FF211F">
              <w:fldChar w:fldCharType="separate"/>
            </w:r>
            <w:r w:rsidR="00C53542" w:rsidRPr="00FF211F">
              <w:rPr>
                <w:noProof/>
              </w:rPr>
              <w:t>9</w:t>
            </w:r>
            <w:r w:rsidRPr="00FF211F">
              <w:fldChar w:fldCharType="end"/>
            </w:r>
            <w:r w:rsidRPr="00FF211F">
              <w:t>)</w:t>
            </w:r>
          </w:p>
        </w:tc>
      </w:tr>
    </w:tbl>
    <w:p w14:paraId="2A5DE393" w14:textId="77777777" w:rsidR="006821AE" w:rsidRPr="00FF211F" w:rsidRDefault="006821AE">
      <w:pPr>
        <w:pPrChange w:id="1496" w:author="Samane Shahpouri" w:date="2024-05-13T08:52:00Z" w16du:dateUtc="2024-05-13T06:52:00Z">
          <w:pPr>
            <w:jc w:val="both"/>
          </w:pPr>
        </w:pPrChange>
      </w:pPr>
    </w:p>
    <w:p w14:paraId="6EF0576A" w14:textId="77777777" w:rsidR="006821AE" w:rsidRPr="00FF211F" w:rsidRDefault="006821AE">
      <w:pPr>
        <w:pPrChange w:id="1497" w:author="Samane Shahpouri" w:date="2024-05-13T08:52:00Z" w16du:dateUtc="2024-05-13T06:52:00Z">
          <w:pPr>
            <w:jc w:val="both"/>
          </w:pPr>
        </w:pPrChange>
      </w:pPr>
      <w:r w:rsidRPr="00FF211F">
        <w:t xml:space="preserve">where:  </w:t>
      </w:r>
      <m:oMath>
        <m:sSub>
          <m:sSubPr>
            <m:ctrlPr>
              <w:rPr>
                <w:rFonts w:ascii="Cambria Math" w:hAnsi="Cambria Math"/>
              </w:rPr>
            </m:ctrlPr>
          </m:sSubPr>
          <m:e>
            <m:r>
              <w:rPr>
                <w:rFonts w:ascii="Cambria Math" w:hAnsi="Cambria Math"/>
              </w:rPr>
              <m:t>μ</m:t>
            </m:r>
          </m:e>
          <m:sub>
            <m:r>
              <w:rPr>
                <w:rFonts w:ascii="Cambria Math" w:hAnsi="Cambria Math"/>
              </w:rPr>
              <m:t>pred</m:t>
            </m:r>
          </m:sub>
        </m:sSub>
      </m:oMath>
      <w:r w:rsidRPr="00FF211F">
        <w:t xml:space="preserve"> and </w:t>
      </w:r>
      <m:oMath>
        <m:sSub>
          <m:sSubPr>
            <m:ctrlPr>
              <w:rPr>
                <w:rFonts w:ascii="Cambria Math" w:hAnsi="Cambria Math"/>
              </w:rPr>
            </m:ctrlPr>
          </m:sSubPr>
          <m:e>
            <m:r>
              <w:rPr>
                <w:rFonts w:ascii="Cambria Math" w:hAnsi="Cambria Math"/>
              </w:rPr>
              <m:t>μ</m:t>
            </m:r>
          </m:e>
          <m:sub>
            <m:r>
              <w:rPr>
                <w:rFonts w:ascii="Cambria Math" w:hAnsi="Cambria Math"/>
              </w:rPr>
              <m:t>ref</m:t>
            </m:r>
          </m:sub>
        </m:sSub>
      </m:oMath>
      <w:r w:rsidRPr="00FF211F">
        <w:t>are the averages of the pixel intensities in the predicted PET images (</w:t>
      </w:r>
      <m:oMath>
        <m:sSub>
          <m:sSubPr>
            <m:ctrlPr>
              <w:rPr>
                <w:rFonts w:ascii="Cambria Math" w:hAnsi="Cambria Math"/>
                <w:i/>
              </w:rPr>
            </m:ctrlPr>
          </m:sSubPr>
          <m:e>
            <m:r>
              <w:rPr>
                <w:rFonts w:ascii="Cambria Math" w:hAnsi="Cambria Math"/>
              </w:rPr>
              <m:t>PET</m:t>
            </m:r>
          </m:e>
          <m:sub>
            <m:r>
              <w:rPr>
                <w:rFonts w:ascii="Cambria Math" w:hAnsi="Cambria Math"/>
              </w:rPr>
              <m:t>pred</m:t>
            </m:r>
          </m:sub>
        </m:sSub>
      </m:oMath>
      <w:r w:rsidRPr="00FF211F">
        <w:t>) and the CT-attenuation corrected PET images (</w:t>
      </w:r>
      <m:oMath>
        <m:sSub>
          <m:sSubPr>
            <m:ctrlPr>
              <w:rPr>
                <w:rFonts w:ascii="Cambria Math" w:hAnsi="Cambria Math"/>
                <w:i/>
              </w:rPr>
            </m:ctrlPr>
          </m:sSubPr>
          <m:e>
            <m:r>
              <w:rPr>
                <w:rFonts w:ascii="Cambria Math" w:hAnsi="Cambria Math"/>
              </w:rPr>
              <m:t>PET</m:t>
            </m:r>
          </m:e>
          <m:sub>
            <m:r>
              <w:rPr>
                <w:rFonts w:ascii="Cambria Math" w:hAnsi="Cambria Math"/>
              </w:rPr>
              <m:t>ref</m:t>
            </m:r>
          </m:sub>
        </m:sSub>
      </m:oMath>
      <w:r w:rsidRPr="00FF211F">
        <w:t xml:space="preserve">), respectively. </w:t>
      </w:r>
      <m:oMath>
        <m:sSubSup>
          <m:sSubSupPr>
            <m:ctrlPr>
              <w:rPr>
                <w:rFonts w:ascii="Cambria Math" w:hAnsi="Cambria Math"/>
                <w:i/>
              </w:rPr>
            </m:ctrlPr>
          </m:sSubSupPr>
          <m:e>
            <m:r>
              <w:rPr>
                <w:rFonts w:ascii="Cambria Math" w:hAnsi="Cambria Math"/>
              </w:rPr>
              <m:t>σ</m:t>
            </m:r>
          </m:e>
          <m:sub>
            <m:r>
              <w:rPr>
                <w:rFonts w:ascii="Cambria Math" w:hAnsi="Cambria Math"/>
              </w:rPr>
              <m:t>pred</m:t>
            </m:r>
          </m:sub>
          <m:sup>
            <m:r>
              <w:rPr>
                <w:rFonts w:ascii="Cambria Math" w:hAnsi="Cambria Math"/>
              </w:rPr>
              <m:t>2</m:t>
            </m:r>
          </m:sup>
        </m:sSubSup>
      </m:oMath>
      <w:r w:rsidRPr="00FF211F">
        <w:t xml:space="preserve"> and </w:t>
      </w:r>
      <m:oMath>
        <m:sSubSup>
          <m:sSubSupPr>
            <m:ctrlPr>
              <w:rPr>
                <w:rFonts w:ascii="Cambria Math" w:hAnsi="Cambria Math"/>
                <w:i/>
              </w:rPr>
            </m:ctrlPr>
          </m:sSubSupPr>
          <m:e>
            <m:r>
              <w:rPr>
                <w:rFonts w:ascii="Cambria Math" w:hAnsi="Cambria Math"/>
              </w:rPr>
              <m:t>σ</m:t>
            </m:r>
          </m:e>
          <m:sub>
            <m:r>
              <w:rPr>
                <w:rFonts w:ascii="Cambria Math" w:hAnsi="Cambria Math"/>
              </w:rPr>
              <m:t>ref</m:t>
            </m:r>
          </m:sub>
          <m:sup>
            <m:r>
              <w:rPr>
                <w:rFonts w:ascii="Cambria Math" w:hAnsi="Cambria Math"/>
              </w:rPr>
              <m:t>2</m:t>
            </m:r>
          </m:sup>
        </m:sSubSup>
      </m:oMath>
      <w:r w:rsidRPr="00FF211F">
        <w:t xml:space="preserve">are the variances of the pixel intensities in the predicted and CT-attenuation corrected PET images, respectively.  </w:t>
      </w:r>
      <m:oMath>
        <m:sSub>
          <m:sSubPr>
            <m:ctrlPr>
              <w:rPr>
                <w:rFonts w:ascii="Cambria Math" w:hAnsi="Cambria Math"/>
                <w:i/>
              </w:rPr>
            </m:ctrlPr>
          </m:sSubPr>
          <m:e>
            <m:r>
              <w:rPr>
                <w:rFonts w:ascii="Cambria Math" w:hAnsi="Cambria Math"/>
              </w:rPr>
              <m:t>σ</m:t>
            </m:r>
          </m:e>
          <m:sub>
            <m:r>
              <w:rPr>
                <w:rFonts w:ascii="Cambria Math" w:hAnsi="Cambria Math"/>
              </w:rPr>
              <m:t>pred,ref</m:t>
            </m:r>
          </m:sub>
        </m:sSub>
      </m:oMath>
      <w:r w:rsidRPr="00FF211F">
        <w:t xml:space="preserve"> is the covariance of the predicted and CT-attenuation corrected PET images.</w:t>
      </w:r>
    </w:p>
    <w:p w14:paraId="1556759F" w14:textId="77777777" w:rsidR="006821AE" w:rsidRPr="00FF211F" w:rsidRDefault="00000000">
      <w:pPr>
        <w:pPrChange w:id="1498" w:author="Samane Shahpouri" w:date="2024-05-13T08:52:00Z" w16du:dateUtc="2024-05-13T06:52:00Z">
          <w:pPr>
            <w:jc w:val="both"/>
          </w:pPr>
        </w:pPrChange>
      </w:p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L</m:t>
                </m:r>
              </m:e>
            </m:d>
          </m:e>
          <m:sup>
            <m:r>
              <w:rPr>
                <w:rFonts w:ascii="Cambria Math" w:hAnsi="Cambria Math"/>
              </w:rPr>
              <m:t>2</m:t>
            </m:r>
          </m:sup>
        </m:sSup>
      </m:oMath>
      <w:r w:rsidR="006821AE" w:rsidRPr="00FF211F">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L</m:t>
                </m:r>
              </m:e>
            </m:d>
          </m:e>
          <m:sup>
            <m:r>
              <w:rPr>
                <w:rFonts w:ascii="Cambria Math" w:hAnsi="Cambria Math"/>
              </w:rPr>
              <m:t>2</m:t>
            </m:r>
          </m:sup>
        </m:sSup>
      </m:oMath>
      <w:r w:rsidR="006821AE" w:rsidRPr="00FF211F">
        <w:t xml:space="preserve">are constants to stabilize the division with a weak denominator; L is the dynamic range of the pixel values (typically </w:t>
      </w:r>
      <m:oMath>
        <m:sSup>
          <m:sSupPr>
            <m:ctrlPr>
              <w:rPr>
                <w:rFonts w:ascii="Cambria Math" w:hAnsi="Cambria Math"/>
                <w:i/>
              </w:rPr>
            </m:ctrlPr>
          </m:sSupPr>
          <m:e>
            <m:r>
              <w:rPr>
                <w:rFonts w:ascii="Cambria Math" w:hAnsi="Cambria Math"/>
              </w:rPr>
              <m:t>2</m:t>
            </m:r>
          </m:e>
          <m:sup>
            <m:r>
              <w:rPr>
                <w:rFonts w:ascii="Cambria Math" w:hAnsi="Cambria Math"/>
              </w:rPr>
              <m:t>bit per pixel</m:t>
            </m:r>
          </m:sup>
        </m:sSup>
        <m:r>
          <w:rPr>
            <w:rFonts w:ascii="Cambria Math" w:hAnsi="Cambria Math"/>
          </w:rPr>
          <m:t>-1</m:t>
        </m:r>
      </m:oMath>
      <w:r w:rsidR="006821AE" w:rsidRPr="00FF211F">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821AE" w:rsidRPr="00FF211F">
        <w:t xml:space="preserve">= 0.01 and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6821AE" w:rsidRPr="00FF211F">
        <w:t>=0.03 are default values for the stabilization constants.</w:t>
      </w:r>
    </w:p>
    <w:p w14:paraId="30EB0ED5" w14:textId="77777777" w:rsidR="006821AE" w:rsidRPr="00FF211F" w:rsidRDefault="006821AE">
      <w:pPr>
        <w:pPrChange w:id="1499" w:author="Samane Shahpouri" w:date="2024-05-13T08:52:00Z" w16du:dateUtc="2024-05-13T06:52:00Z">
          <w:pPr>
            <w:jc w:val="both"/>
          </w:pPr>
        </w:pPrChange>
      </w:pPr>
    </w:p>
    <w:p w14:paraId="44A4D274" w14:textId="1CDC4114" w:rsidR="006821AE" w:rsidRPr="00FF211F" w:rsidRDefault="006821AE">
      <w:pPr>
        <w:pPrChange w:id="1500" w:author="Samane Shahpouri" w:date="2024-05-13T08:52:00Z" w16du:dateUtc="2024-05-13T06:52:00Z">
          <w:pPr>
            <w:jc w:val="both"/>
          </w:pPr>
        </w:pPrChange>
      </w:pPr>
      <w:r w:rsidRPr="00FF211F">
        <w:br w:type="page"/>
      </w:r>
    </w:p>
    <w:p w14:paraId="6CC0D4F8" w14:textId="77777777" w:rsidR="003715D6" w:rsidRPr="00FF211F" w:rsidRDefault="003715D6" w:rsidP="001E0755">
      <w:pPr>
        <w:pStyle w:val="Heading1"/>
      </w:pPr>
      <w:r w:rsidRPr="00FF211F">
        <w:lastRenderedPageBreak/>
        <w:t>Results</w:t>
      </w:r>
    </w:p>
    <w:p w14:paraId="3CB72C46" w14:textId="2FB835B6" w:rsidR="003715D6" w:rsidRPr="00FF211F" w:rsidRDefault="003715D6" w:rsidP="001E0755">
      <w:pPr>
        <w:pStyle w:val="Heading2"/>
      </w:pPr>
      <w:r w:rsidRPr="00FF211F">
        <w:t>Quantitative assessment</w:t>
      </w:r>
    </w:p>
    <w:p w14:paraId="5A2A4EC6" w14:textId="77777777" w:rsidR="003715D6" w:rsidRPr="00FF211F" w:rsidRDefault="003715D6" w:rsidP="001E0755">
      <w:pPr>
        <w:pStyle w:val="Heading3"/>
      </w:pPr>
      <w:r w:rsidRPr="00FF211F">
        <w:t>Cross-Centre Results:</w:t>
      </w:r>
    </w:p>
    <w:p w14:paraId="02CE4C10" w14:textId="0423AD45" w:rsidR="007650BE" w:rsidRPr="00FF211F" w:rsidRDefault="007650BE">
      <w:pPr>
        <w:pPrChange w:id="1501" w:author="Samane Shahpouri" w:date="2024-05-13T08:52:00Z" w16du:dateUtc="2024-05-13T06:52:00Z">
          <w:pPr>
            <w:jc w:val="both"/>
          </w:pPr>
        </w:pPrChange>
      </w:pPr>
      <w:r w:rsidRPr="00FF211F">
        <w:t xml:space="preserve">The two proposed DL algorithms were evaluated in this section on the 68Ga-PET dataset (IMCM and ADCM). We tested the trained DL model with two internal and external test sets to evaluate its robustness. The internal test sets included 8 subjects from 4 different </w:t>
      </w:r>
      <w:del w:id="1502" w:author="Isaac Shiri Lord" w:date="2024-05-12T18:52:00Z">
        <w:r w:rsidRPr="00FF211F" w:rsidDel="00B11C7D">
          <w:delText>centres</w:delText>
        </w:r>
      </w:del>
      <w:proofErr w:type="spellStart"/>
      <w:ins w:id="1503" w:author="Isaac Shiri Lord" w:date="2024-05-12T18:52:00Z">
        <w:r w:rsidR="00B11C7D" w:rsidRPr="00FF211F">
          <w:t>centers</w:t>
        </w:r>
      </w:ins>
      <w:proofErr w:type="spellEnd"/>
      <w:r w:rsidRPr="00FF211F">
        <w:t xml:space="preserve"> as an external test set and 12 subjects from an external, non-seen </w:t>
      </w:r>
      <w:del w:id="1504" w:author="Isaac Shiri Lord" w:date="2024-05-12T18:52:00Z">
        <w:r w:rsidRPr="00FF211F" w:rsidDel="00B11C7D">
          <w:delText>centre</w:delText>
        </w:r>
      </w:del>
      <w:proofErr w:type="spellStart"/>
      <w:ins w:id="1505" w:author="Isaac Shiri Lord" w:date="2024-05-12T18:52:00Z">
        <w:r w:rsidR="00B11C7D" w:rsidRPr="00FF211F">
          <w:t>center</w:t>
        </w:r>
      </w:ins>
      <w:proofErr w:type="spellEnd"/>
      <w:r w:rsidRPr="00FF211F">
        <w:t>.</w:t>
      </w:r>
    </w:p>
    <w:p w14:paraId="420AF7C8" w14:textId="393749AB" w:rsidR="003715D6" w:rsidRPr="00FF211F" w:rsidRDefault="007650BE">
      <w:pPr>
        <w:pPrChange w:id="1506" w:author="Samane Shahpouri" w:date="2024-05-13T08:52:00Z" w16du:dateUtc="2024-05-13T06:52:00Z">
          <w:pPr>
            <w:jc w:val="both"/>
          </w:pPr>
        </w:pPrChange>
      </w:pPr>
      <w:r w:rsidRPr="00FF211F">
        <w:t>Figure 6 displays the quantitative accuracy of the deep learning-based images compared to the ground-truth</w:t>
      </w:r>
      <w:del w:id="1507" w:author="Isaac Shiri Lord" w:date="2024-05-12T18:53:00Z">
        <w:r w:rsidR="00211C63" w:rsidRPr="00FF211F" w:rsidDel="00B11C7D">
          <w:delText>,</w:delText>
        </w:r>
      </w:del>
      <w:r w:rsidR="00211C63" w:rsidRPr="00FF211F">
        <w:t xml:space="preserve"> </w:t>
      </w:r>
      <w:r w:rsidRPr="00FF211F">
        <w:t xml:space="preserve">MAC images for both internal and external </w:t>
      </w:r>
      <w:del w:id="1508" w:author="Isaac Shiri Lord" w:date="2024-05-12T18:52:00Z">
        <w:r w:rsidRPr="00FF211F" w:rsidDel="00B11C7D">
          <w:delText>centres</w:delText>
        </w:r>
      </w:del>
      <w:proofErr w:type="spellStart"/>
      <w:ins w:id="1509" w:author="Isaac Shiri Lord" w:date="2024-05-12T18:52:00Z">
        <w:r w:rsidR="00B11C7D" w:rsidRPr="00FF211F">
          <w:t>centers</w:t>
        </w:r>
      </w:ins>
      <w:proofErr w:type="spellEnd"/>
      <w:r w:rsidRPr="00FF211F">
        <w:t xml:space="preserve">. The results demonstrate that both DL methods effectively performed some degree of attenuation and scattering correction across these </w:t>
      </w:r>
      <w:proofErr w:type="spellStart"/>
      <w:r w:rsidRPr="00FF211F">
        <w:t>cent</w:t>
      </w:r>
      <w:del w:id="1510" w:author="Isaac Shiri Lord" w:date="2024-05-12T18:53:00Z">
        <w:r w:rsidRPr="00FF211F" w:rsidDel="00B11C7D">
          <w:delText>re</w:delText>
        </w:r>
      </w:del>
      <w:ins w:id="1511" w:author="Isaac Shiri Lord" w:date="2024-05-12T18:53:00Z">
        <w:r w:rsidR="00B11C7D" w:rsidRPr="00FF211F">
          <w:t>er</w:t>
        </w:r>
      </w:ins>
      <w:r w:rsidRPr="00FF211F">
        <w:t>s</w:t>
      </w:r>
      <w:proofErr w:type="spellEnd"/>
      <w:r w:rsidRPr="00FF211F">
        <w:t xml:space="preserve">. For a detailed centre-wise analysis, refer to the </w:t>
      </w:r>
      <w:r w:rsidR="003B2F73" w:rsidRPr="00FF211F">
        <w:t>S</w:t>
      </w:r>
      <w:r w:rsidRPr="00FF211F">
        <w:t xml:space="preserve">upplementary </w:t>
      </w:r>
      <w:r w:rsidR="003B2F73" w:rsidRPr="00FF211F">
        <w:t>M</w:t>
      </w:r>
      <w:r w:rsidRPr="00FF211F">
        <w:t xml:space="preserve">aterial in Figure </w:t>
      </w:r>
      <w:r w:rsidR="0040105C" w:rsidRPr="00FF211F">
        <w:t>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EB1AA8" w14:paraId="4550FCEE" w14:textId="77777777" w:rsidTr="00E2116F">
        <w:trPr>
          <w:jc w:val="center"/>
        </w:trPr>
        <w:tc>
          <w:tcPr>
            <w:tcW w:w="3276" w:type="dxa"/>
          </w:tcPr>
          <w:p w14:paraId="39D092E4" w14:textId="77777777" w:rsidR="003715D6" w:rsidRPr="00FF211F" w:rsidRDefault="003715D6">
            <w:pPr>
              <w:pPrChange w:id="1512" w:author="Samane Shahpouri" w:date="2024-05-13T08:52:00Z" w16du:dateUtc="2024-05-13T06:52:00Z">
                <w:pPr>
                  <w:jc w:val="both"/>
                </w:pPr>
              </w:pPrChange>
            </w:pPr>
            <w:r w:rsidRPr="00FF211F">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FF211F" w:rsidRDefault="003715D6">
            <w:pPr>
              <w:pPrChange w:id="1513" w:author="Samane Shahpouri" w:date="2024-05-13T08:52:00Z" w16du:dateUtc="2024-05-13T06:52:00Z">
                <w:pPr>
                  <w:jc w:val="both"/>
                </w:pPr>
              </w:pPrChange>
            </w:pPr>
            <w:r w:rsidRPr="00FF211F">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8"/>
                          <a:stretch>
                            <a:fillRect/>
                          </a:stretch>
                        </pic:blipFill>
                        <pic:spPr>
                          <a:xfrm>
                            <a:off x="0" y="0"/>
                            <a:ext cx="1936552" cy="1440000"/>
                          </a:xfrm>
                          <a:prstGeom prst="rect">
                            <a:avLst/>
                          </a:prstGeom>
                        </pic:spPr>
                      </pic:pic>
                    </a:graphicData>
                  </a:graphic>
                </wp:inline>
              </w:drawing>
            </w:r>
          </w:p>
        </w:tc>
      </w:tr>
      <w:tr w:rsidR="003715D6" w:rsidRPr="00EB1AA8" w14:paraId="498DC04C" w14:textId="77777777" w:rsidTr="00E2116F">
        <w:trPr>
          <w:jc w:val="center"/>
        </w:trPr>
        <w:tc>
          <w:tcPr>
            <w:tcW w:w="3276" w:type="dxa"/>
          </w:tcPr>
          <w:p w14:paraId="4F040EF3" w14:textId="77777777" w:rsidR="003715D6" w:rsidRPr="00FF211F" w:rsidRDefault="003715D6">
            <w:pPr>
              <w:pPrChange w:id="1514" w:author="Samane Shahpouri" w:date="2024-05-13T08:52:00Z" w16du:dateUtc="2024-05-13T06:52:00Z">
                <w:pPr>
                  <w:jc w:val="both"/>
                </w:pPr>
              </w:pPrChange>
            </w:pPr>
            <w:r w:rsidRPr="00FF211F">
              <w:rPr>
                <w:noProof/>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FF211F" w:rsidRDefault="003715D6">
            <w:pPr>
              <w:pPrChange w:id="1515" w:author="Samane Shahpouri" w:date="2024-05-13T08:52:00Z" w16du:dateUtc="2024-05-13T06:52:00Z">
                <w:pPr>
                  <w:jc w:val="both"/>
                </w:pPr>
              </w:pPrChange>
            </w:pPr>
            <w:r w:rsidRPr="00FF211F">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40"/>
                          <a:stretch>
                            <a:fillRect/>
                          </a:stretch>
                        </pic:blipFill>
                        <pic:spPr>
                          <a:xfrm>
                            <a:off x="0" y="0"/>
                            <a:ext cx="1936552" cy="1440000"/>
                          </a:xfrm>
                          <a:prstGeom prst="rect">
                            <a:avLst/>
                          </a:prstGeom>
                        </pic:spPr>
                      </pic:pic>
                    </a:graphicData>
                  </a:graphic>
                </wp:inline>
              </w:drawing>
            </w:r>
          </w:p>
        </w:tc>
      </w:tr>
      <w:tr w:rsidR="003715D6" w:rsidRPr="00EB1AA8" w14:paraId="0A3CE3FA" w14:textId="77777777" w:rsidTr="00E2116F">
        <w:trPr>
          <w:jc w:val="center"/>
        </w:trPr>
        <w:tc>
          <w:tcPr>
            <w:tcW w:w="3276" w:type="dxa"/>
          </w:tcPr>
          <w:p w14:paraId="5E171174" w14:textId="77777777" w:rsidR="003715D6" w:rsidRPr="00FF211F" w:rsidRDefault="003715D6">
            <w:pPr>
              <w:pPrChange w:id="1516" w:author="Samane Shahpouri" w:date="2024-05-13T08:52:00Z" w16du:dateUtc="2024-05-13T06:52:00Z">
                <w:pPr>
                  <w:jc w:val="both"/>
                </w:pPr>
              </w:pPrChange>
            </w:pPr>
            <w:r w:rsidRPr="00FF211F">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41"/>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FF211F" w:rsidRDefault="003715D6">
            <w:pPr>
              <w:pPrChange w:id="1517" w:author="Samane Shahpouri" w:date="2024-05-13T08:52:00Z" w16du:dateUtc="2024-05-13T06:52:00Z">
                <w:pPr>
                  <w:keepNext/>
                  <w:jc w:val="both"/>
                </w:pPr>
              </w:pPrChange>
            </w:pPr>
            <w:r w:rsidRPr="00FF211F">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42"/>
                          <a:stretch>
                            <a:fillRect/>
                          </a:stretch>
                        </pic:blipFill>
                        <pic:spPr>
                          <a:xfrm>
                            <a:off x="0" y="0"/>
                            <a:ext cx="1936552" cy="1440000"/>
                          </a:xfrm>
                          <a:prstGeom prst="rect">
                            <a:avLst/>
                          </a:prstGeom>
                        </pic:spPr>
                      </pic:pic>
                    </a:graphicData>
                  </a:graphic>
                </wp:inline>
              </w:drawing>
            </w:r>
          </w:p>
        </w:tc>
      </w:tr>
    </w:tbl>
    <w:p w14:paraId="4AB31E1B" w14:textId="45FE1014" w:rsidR="003715D6" w:rsidRPr="00FF211F" w:rsidRDefault="002C5F91">
      <w:pPr>
        <w:pStyle w:val="Caption"/>
        <w:pPrChange w:id="1518"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10</w:t>
      </w:r>
      <w:r w:rsidRPr="00FF211F">
        <w:fldChar w:fldCharType="end"/>
      </w:r>
      <w:r w:rsidRPr="00FF211F">
        <w:t xml:space="preserve">: </w:t>
      </w:r>
      <w:r w:rsidR="007650BE" w:rsidRPr="00FF211F">
        <w:t>Quantitative metrics for the IMCM and ADCM methods across internal and external cent</w:t>
      </w:r>
      <w:del w:id="1519" w:author="Isaac Shiri Lord" w:date="2024-05-12T18:53:00Z">
        <w:r w:rsidR="007650BE" w:rsidRPr="00FF211F" w:rsidDel="00B11C7D">
          <w:delText>re</w:delText>
        </w:r>
      </w:del>
      <w:ins w:id="1520" w:author="Isaac Shiri Lord" w:date="2024-05-12T18:53:00Z">
        <w:r w:rsidR="00B11C7D" w:rsidRPr="00FF211F">
          <w:t>er</w:t>
        </w:r>
      </w:ins>
      <w:r w:rsidR="007650BE" w:rsidRPr="00FF211F">
        <w:t>s, including mean error (SUV), mean absolute error (SUV), relative error (SUV%), root mean squared error, peak signal-to-noise ratio, and structural similarity index.</w:t>
      </w:r>
    </w:p>
    <w:p w14:paraId="7569A480" w14:textId="2DAF55FB" w:rsidR="007650BE" w:rsidRPr="00FF211F" w:rsidRDefault="007650BE">
      <w:pPr>
        <w:pPrChange w:id="1521" w:author="Samane Shahpouri" w:date="2024-05-13T08:52:00Z" w16du:dateUtc="2024-05-13T06:52:00Z">
          <w:pPr>
            <w:spacing w:after="0"/>
            <w:jc w:val="both"/>
          </w:pPr>
        </w:pPrChange>
      </w:pPr>
      <w:r w:rsidRPr="00FF211F">
        <w:t>For the external centre, ADCM yielded a ME of -0.631±0.965 (CI 95%: -1.23 to -0.03), a MAE of 3.072±1.012 (CI 95%: 2.815 to 3.329), and a RE of -8.139±27.364% (CI 95%: -21.76 to 5.48). In contrast, the IMCM demonstrated improved consistency with a</w:t>
      </w:r>
      <w:del w:id="1522" w:author="Isaac Shiri Lord" w:date="2024-05-12T18:53:00Z">
        <w:r w:rsidRPr="00FF211F" w:rsidDel="00B11C7D">
          <w:delText xml:space="preserve"> ME of -1.835±1.387 (CI 95%: -2.80 to -0.87) and a</w:delText>
        </w:r>
      </w:del>
      <w:ins w:id="1523" w:author="Isaac Shiri Lord" w:date="2024-05-12T18:53:00Z">
        <w:r w:rsidR="00B11C7D" w:rsidRPr="00FF211F">
          <w:t>n ME of -1.835±1.387 (CI 95%: -2.80 to -0.87) and an</w:t>
        </w:r>
      </w:ins>
      <w:r w:rsidRPr="00FF211F">
        <w:t xml:space="preserve"> MAE of 2.588±0.931 (CI 95%: 2.386 to 2.790).</w:t>
      </w:r>
    </w:p>
    <w:p w14:paraId="43AFE7CC" w14:textId="7489DBD3" w:rsidR="007650BE" w:rsidRPr="00FF211F" w:rsidRDefault="007650BE">
      <w:pPr>
        <w:pPrChange w:id="1524" w:author="Samane Shahpouri" w:date="2024-05-13T08:52:00Z" w16du:dateUtc="2024-05-13T06:52:00Z">
          <w:pPr>
            <w:spacing w:after="0"/>
            <w:jc w:val="both"/>
          </w:pPr>
        </w:pPrChange>
      </w:pPr>
      <w:r w:rsidRPr="00FF211F">
        <w:t>Internal centres analysed collectively showed ADCM produced a ME of 0.373±1.455 (CI 95%: -0.55 to 1.30) and a MAE of 2.343±0.768 (CI 95%: 2.191 to 2.495). While IMCM showed a lower ME of -0.364±0.841 (CI 95%: -0.76 to 0.03) and MAE of 1.415±0.327 (CI 95%: 1.360 to 1.470)</w:t>
      </w:r>
      <w:r w:rsidR="007A37D1" w:rsidRPr="00FF211F">
        <w:t>.</w:t>
      </w:r>
    </w:p>
    <w:p w14:paraId="4746FC89" w14:textId="0524131C" w:rsidR="007650BE" w:rsidRPr="00FF211F" w:rsidDel="00B11C7D" w:rsidRDefault="007650BE">
      <w:pPr>
        <w:rPr>
          <w:del w:id="1525" w:author="Isaac Shiri Lord" w:date="2024-05-12T18:53:00Z"/>
        </w:rPr>
        <w:pPrChange w:id="1526" w:author="Samane Shahpouri" w:date="2024-05-13T08:52:00Z" w16du:dateUtc="2024-05-13T06:52:00Z">
          <w:pPr>
            <w:spacing w:after="0"/>
            <w:jc w:val="both"/>
          </w:pPr>
        </w:pPrChange>
      </w:pPr>
      <w:r w:rsidRPr="00FF211F">
        <w:lastRenderedPageBreak/>
        <w:t xml:space="preserve">PSNR also favoured the IMCM method, registering at 35.526±2.117 (CI 95%: 34.9 to 36.2) compared to 38.251±1.923 (CI 95%: 37.6 to 38.9) for the ADCM method. Notably, SSIM for IMCM at the external centre was superior, recorded at 0.879±0.020 (CI 95%: 0.871 to 0.887). Details are available in the </w:t>
      </w:r>
      <w:r w:rsidR="00281025" w:rsidRPr="00FF211F">
        <w:t>S</w:t>
      </w:r>
      <w:r w:rsidRPr="00FF211F">
        <w:t xml:space="preserve">upplementary </w:t>
      </w:r>
      <w:r w:rsidR="00281025" w:rsidRPr="00FF211F">
        <w:t>M</w:t>
      </w:r>
      <w:r w:rsidRPr="00FF211F">
        <w:t>aterial</w:t>
      </w:r>
      <w:r w:rsidR="00A233D3" w:rsidRPr="00FF211F">
        <w:t>, table 1.</w:t>
      </w:r>
    </w:p>
    <w:p w14:paraId="3C8FC6C5" w14:textId="77777777" w:rsidR="00A233D3" w:rsidRPr="00FF211F" w:rsidRDefault="00A233D3">
      <w:pPr>
        <w:pPrChange w:id="1527" w:author="Samane Shahpouri" w:date="2024-05-13T08:52:00Z" w16du:dateUtc="2024-05-13T06:52:00Z">
          <w:pPr>
            <w:spacing w:after="0"/>
            <w:jc w:val="both"/>
          </w:pPr>
        </w:pPrChange>
      </w:pPr>
    </w:p>
    <w:p w14:paraId="4E3B824A" w14:textId="1986B2CA" w:rsidR="007650BE" w:rsidRPr="00FF211F" w:rsidRDefault="007650BE">
      <w:pPr>
        <w:pPrChange w:id="1528" w:author="Samane Shahpouri" w:date="2024-05-13T08:52:00Z" w16du:dateUtc="2024-05-13T06:52:00Z">
          <w:pPr>
            <w:spacing w:after="0"/>
            <w:jc w:val="both"/>
          </w:pPr>
        </w:pPrChange>
      </w:pPr>
      <w:r w:rsidRPr="00FF211F">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499A1ECA" w:rsidR="007650BE" w:rsidRPr="00FF211F" w:rsidRDefault="007650BE">
      <w:pPr>
        <w:pPrChange w:id="1529" w:author="Samane Shahpouri" w:date="2024-05-13T08:52:00Z" w16du:dateUtc="2024-05-13T06:52:00Z">
          <w:pPr>
            <w:spacing w:after="0"/>
            <w:jc w:val="both"/>
          </w:pPr>
        </w:pPrChange>
      </w:pPr>
      <w:r w:rsidRPr="00FF211F">
        <w:t xml:space="preserve">The Wilcoxon test with the </w:t>
      </w:r>
      <w:commentRangeStart w:id="1530"/>
      <w:r w:rsidRPr="00FF211F">
        <w:t xml:space="preserve">False Discovery Rate (FDR) </w:t>
      </w:r>
      <w:commentRangeEnd w:id="1530"/>
      <w:r w:rsidR="00B11C7D" w:rsidRPr="00FF211F">
        <w:rPr>
          <w:rStyle w:val="CommentReference"/>
          <w:sz w:val="22"/>
          <w:szCs w:val="22"/>
        </w:rPr>
        <w:commentReference w:id="1530"/>
      </w:r>
      <w:r w:rsidRPr="00FF211F">
        <w:t>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w:t>
      </w:r>
      <w:r w:rsidR="00C97CD9" w:rsidRPr="00FF211F">
        <w:t xml:space="preserve"> </w:t>
      </w:r>
      <w:sdt>
        <w:sdtPr>
          <w:rPr>
            <w:color w:val="000000"/>
          </w:rPr>
          <w:tag w:val="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
          <w:id w:val="1918055832"/>
          <w:placeholder>
            <w:docPart w:val="DefaultPlaceholder_-1854013440"/>
          </w:placeholder>
        </w:sdtPr>
        <w:sdtContent>
          <w:r w:rsidR="005C650F" w:rsidRPr="00FF211F">
            <w:rPr>
              <w:color w:val="000000"/>
            </w:rPr>
            <w:t>(66)</w:t>
          </w:r>
        </w:sdtContent>
      </w:sdt>
      <w:r w:rsidRPr="00FF211F">
        <w:t xml:space="preserve">.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w:t>
      </w:r>
      <w:r w:rsidR="009D5D78" w:rsidRPr="00FF211F">
        <w:t>in Supplementary Material, Statistical test.</w:t>
      </w:r>
    </w:p>
    <w:p w14:paraId="055A17D3" w14:textId="1284595F" w:rsidR="007650BE" w:rsidRPr="00FF211F" w:rsidRDefault="007650BE">
      <w:pPr>
        <w:pPrChange w:id="1531" w:author="Samane Shahpouri" w:date="2024-05-13T08:52:00Z" w16du:dateUtc="2024-05-13T06:52:00Z">
          <w:pPr>
            <w:spacing w:after="0"/>
            <w:jc w:val="both"/>
          </w:pPr>
        </w:pPrChange>
      </w:pPr>
      <w:r w:rsidRPr="00FF211F">
        <w:t xml:space="preserve">In the analysis of the joint histograms, such as Pearson correlation, the voxel-wise correlation across the different </w:t>
      </w:r>
      <w:proofErr w:type="spellStart"/>
      <w:r w:rsidRPr="00FF211F">
        <w:t>cent</w:t>
      </w:r>
      <w:del w:id="1532" w:author="Isaac Shiri Lord" w:date="2024-05-12T18:57:00Z">
        <w:r w:rsidRPr="00FF211F" w:rsidDel="00B11C7D">
          <w:delText>res for both methods were visualis</w:delText>
        </w:r>
      </w:del>
      <w:ins w:id="1533" w:author="Isaac Shiri Lord" w:date="2024-05-12T18:57:00Z">
        <w:r w:rsidR="00B11C7D" w:rsidRPr="00FF211F">
          <w:t>ers</w:t>
        </w:r>
        <w:proofErr w:type="spellEnd"/>
        <w:r w:rsidR="00B11C7D" w:rsidRPr="00FF211F">
          <w:t xml:space="preserve"> for both methods </w:t>
        </w:r>
        <w:proofErr w:type="gramStart"/>
        <w:r w:rsidR="00B11C7D" w:rsidRPr="00FF211F">
          <w:t>was</w:t>
        </w:r>
        <w:proofErr w:type="gramEnd"/>
        <w:r w:rsidR="00B11C7D" w:rsidRPr="00FF211F">
          <w:t xml:space="preserve"> visualiz</w:t>
        </w:r>
      </w:ins>
      <w:r w:rsidRPr="00FF211F">
        <w:t xml:space="preserve">ed in Figure </w:t>
      </w:r>
      <w:r w:rsidR="00211C63" w:rsidRPr="00FF211F">
        <w:t>11</w:t>
      </w:r>
      <w:r w:rsidRPr="00FF211F">
        <w:t>.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4CAD81A6" w:rsidR="007650BE" w:rsidRPr="00FF211F" w:rsidDel="00B11C7D" w:rsidRDefault="007650BE">
      <w:pPr>
        <w:rPr>
          <w:del w:id="1534" w:author="Isaac Shiri Lord" w:date="2024-05-12T18:58:00Z"/>
        </w:rPr>
        <w:pPrChange w:id="1535" w:author="Samane Shahpouri" w:date="2024-05-13T08:52:00Z" w16du:dateUtc="2024-05-13T06:52:00Z">
          <w:pPr>
            <w:spacing w:after="0"/>
            <w:jc w:val="both"/>
          </w:pPr>
        </w:pPrChange>
      </w:pPr>
      <w:r w:rsidRPr="00FF211F">
        <w:t xml:space="preserve">In internal </w:t>
      </w:r>
      <w:proofErr w:type="spellStart"/>
      <w:r w:rsidRPr="00FF211F">
        <w:t>cent</w:t>
      </w:r>
      <w:del w:id="1536" w:author="Isaac Shiri Lord" w:date="2024-05-12T18:57:00Z">
        <w:r w:rsidRPr="00FF211F" w:rsidDel="00B11C7D">
          <w:delText>res, the behaviour of the methods differed, with the IMCM method closer to ideal prediction, especially evident at centre</w:delText>
        </w:r>
      </w:del>
      <w:ins w:id="1537" w:author="Isaac Shiri Lord" w:date="2024-05-12T18:57:00Z">
        <w:r w:rsidR="00B11C7D" w:rsidRPr="00FF211F">
          <w:t>ers</w:t>
        </w:r>
        <w:proofErr w:type="spellEnd"/>
        <w:r w:rsidR="00B11C7D" w:rsidRPr="00FF211F">
          <w:t xml:space="preserve">, the </w:t>
        </w:r>
        <w:proofErr w:type="spellStart"/>
        <w:r w:rsidR="00B11C7D" w:rsidRPr="00FF211F">
          <w:t>behavior</w:t>
        </w:r>
        <w:proofErr w:type="spellEnd"/>
        <w:r w:rsidR="00B11C7D" w:rsidRPr="00FF211F">
          <w:t xml:space="preserve"> of the methods differed, with the IMCM method closer to ideal prediction, especially evident at </w:t>
        </w:r>
        <w:proofErr w:type="spellStart"/>
        <w:r w:rsidR="00B11C7D" w:rsidRPr="00FF211F">
          <w:t>center</w:t>
        </w:r>
      </w:ins>
      <w:proofErr w:type="spellEnd"/>
      <w:r w:rsidRPr="00FF211F">
        <w:t xml:space="preserv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Pr="00FF211F" w:rsidRDefault="007650BE">
      <w:pPr>
        <w:pPrChange w:id="1538" w:author="Samane Shahpouri" w:date="2024-05-13T08:52:00Z" w16du:dateUtc="2024-05-13T06:52:00Z">
          <w:pPr>
            <w:spacing w:after="0"/>
            <w:jc w:val="both"/>
          </w:pPr>
        </w:pPrChange>
      </w:pPr>
    </w:p>
    <w:p w14:paraId="3FCA9A2A" w14:textId="0512BD10" w:rsidR="002C5F91" w:rsidRPr="00FF211F" w:rsidRDefault="007650BE">
      <w:pPr>
        <w:pPrChange w:id="1539" w:author="Samane Shahpouri" w:date="2024-05-13T08:52:00Z" w16du:dateUtc="2024-05-13T06:52:00Z">
          <w:pPr>
            <w:spacing w:after="0"/>
            <w:jc w:val="both"/>
          </w:pPr>
        </w:pPrChange>
      </w:pPr>
      <w:r w:rsidRPr="00FF211F">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FF211F" w:rsidRDefault="003715D6">
      <w:pPr>
        <w:pPrChange w:id="1540" w:author="Samane Shahpouri" w:date="2024-05-13T08:52:00Z" w16du:dateUtc="2024-05-13T06:52:00Z">
          <w:pPr>
            <w:spacing w:after="0"/>
            <w:jc w:val="both"/>
          </w:pPr>
        </w:pPrChange>
      </w:pPr>
    </w:p>
    <w:p w14:paraId="3A85ADED" w14:textId="77777777" w:rsidR="007A37D1" w:rsidRPr="00FF211F" w:rsidRDefault="007A37D1">
      <w:pPr>
        <w:pPrChange w:id="1541" w:author="Samane Shahpouri" w:date="2024-05-13T08:52:00Z" w16du:dateUtc="2024-05-13T06:52:00Z">
          <w:pPr>
            <w:spacing w:after="0"/>
            <w:jc w:val="both"/>
          </w:pPr>
        </w:pPrChange>
      </w:pPr>
    </w:p>
    <w:p w14:paraId="7B952316" w14:textId="77777777" w:rsidR="007A37D1" w:rsidRPr="00FF211F" w:rsidRDefault="007A37D1">
      <w:pPr>
        <w:pPrChange w:id="1542" w:author="Samane Shahpouri" w:date="2024-05-13T08:52:00Z" w16du:dateUtc="2024-05-13T06:52:00Z">
          <w:pPr>
            <w:spacing w:after="0" w:line="240" w:lineRule="auto"/>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EB1AA8" w14:paraId="6C87079B" w14:textId="77777777" w:rsidTr="00211C63">
        <w:trPr>
          <w:cantSplit/>
          <w:trHeight w:val="1134"/>
          <w:jc w:val="center"/>
        </w:trPr>
        <w:tc>
          <w:tcPr>
            <w:tcW w:w="498" w:type="dxa"/>
            <w:textDirection w:val="btLr"/>
            <w:vAlign w:val="bottom"/>
          </w:tcPr>
          <w:p w14:paraId="72C489A2" w14:textId="77777777" w:rsidR="003715D6" w:rsidRPr="00FF211F" w:rsidRDefault="003715D6">
            <w:pPr>
              <w:pPrChange w:id="1543" w:author="Samane Shahpouri" w:date="2024-05-13T08:52:00Z" w16du:dateUtc="2024-05-13T06:52:00Z">
                <w:pPr>
                  <w:ind w:left="113" w:right="113"/>
                  <w:jc w:val="both"/>
                </w:pPr>
              </w:pPrChange>
            </w:pPr>
            <w:r w:rsidRPr="00FF211F">
              <w:lastRenderedPageBreak/>
              <w:t>Predicted (SUV)</w:t>
            </w:r>
          </w:p>
        </w:tc>
        <w:tc>
          <w:tcPr>
            <w:tcW w:w="6367" w:type="dxa"/>
          </w:tcPr>
          <w:p w14:paraId="78E10B9A" w14:textId="124A21CB" w:rsidR="003715D6" w:rsidRPr="00FF211F" w:rsidRDefault="003715D6">
            <w:pPr>
              <w:pPrChange w:id="1544" w:author="Samane Shahpouri" w:date="2024-05-13T08:52:00Z" w16du:dateUtc="2024-05-13T06:52:00Z">
                <w:pPr>
                  <w:jc w:val="both"/>
                </w:pPr>
              </w:pPrChange>
            </w:pPr>
            <w:r w:rsidRPr="00FF211F">
              <w:rPr>
                <w:noProof/>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3"/>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E7955E0" w14:textId="77777777" w:rsidTr="00211C63">
        <w:trPr>
          <w:cantSplit/>
          <w:trHeight w:val="1134"/>
          <w:jc w:val="center"/>
        </w:trPr>
        <w:tc>
          <w:tcPr>
            <w:tcW w:w="498" w:type="dxa"/>
            <w:textDirection w:val="btLr"/>
            <w:vAlign w:val="bottom"/>
          </w:tcPr>
          <w:p w14:paraId="133BBE79" w14:textId="77777777" w:rsidR="003715D6" w:rsidRPr="00FF211F" w:rsidRDefault="003715D6">
            <w:pPr>
              <w:pPrChange w:id="1545" w:author="Samane Shahpouri" w:date="2024-05-13T08:52:00Z" w16du:dateUtc="2024-05-13T06:52:00Z">
                <w:pPr>
                  <w:ind w:left="113" w:right="113"/>
                  <w:jc w:val="both"/>
                </w:pPr>
              </w:pPrChange>
            </w:pPr>
            <w:r w:rsidRPr="00FF211F">
              <w:t>Predicted (SUV)</w:t>
            </w:r>
          </w:p>
        </w:tc>
        <w:tc>
          <w:tcPr>
            <w:tcW w:w="6367" w:type="dxa"/>
          </w:tcPr>
          <w:p w14:paraId="7606D07E" w14:textId="7229DDD8" w:rsidR="003715D6" w:rsidRPr="00FF211F" w:rsidRDefault="003715D6">
            <w:pPr>
              <w:pPrChange w:id="1546" w:author="Samane Shahpouri" w:date="2024-05-13T08:52:00Z" w16du:dateUtc="2024-05-13T06:52:00Z">
                <w:pPr>
                  <w:jc w:val="both"/>
                </w:pPr>
              </w:pPrChange>
            </w:pPr>
            <w:r w:rsidRPr="00FF211F">
              <w:rPr>
                <w:noProof/>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4"/>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03DF2952" w14:textId="77777777" w:rsidTr="00211C63">
        <w:trPr>
          <w:cantSplit/>
          <w:trHeight w:val="1134"/>
          <w:jc w:val="center"/>
        </w:trPr>
        <w:tc>
          <w:tcPr>
            <w:tcW w:w="498" w:type="dxa"/>
            <w:textDirection w:val="btLr"/>
            <w:vAlign w:val="bottom"/>
          </w:tcPr>
          <w:p w14:paraId="0FE065FE" w14:textId="77777777" w:rsidR="003715D6" w:rsidRPr="00FF211F" w:rsidRDefault="003715D6">
            <w:pPr>
              <w:pPrChange w:id="1547" w:author="Samane Shahpouri" w:date="2024-05-13T08:52:00Z" w16du:dateUtc="2024-05-13T06:52:00Z">
                <w:pPr>
                  <w:ind w:left="113" w:right="113"/>
                  <w:jc w:val="both"/>
                </w:pPr>
              </w:pPrChange>
            </w:pPr>
            <w:r w:rsidRPr="00FF211F">
              <w:t>Predicted (SUV)</w:t>
            </w:r>
          </w:p>
        </w:tc>
        <w:tc>
          <w:tcPr>
            <w:tcW w:w="6367" w:type="dxa"/>
          </w:tcPr>
          <w:p w14:paraId="2EB57F3E" w14:textId="3338C65C" w:rsidR="003715D6" w:rsidRPr="00FF211F" w:rsidRDefault="003715D6">
            <w:pPr>
              <w:pPrChange w:id="1548" w:author="Samane Shahpouri" w:date="2024-05-13T08:52:00Z" w16du:dateUtc="2024-05-13T06:52:00Z">
                <w:pPr>
                  <w:jc w:val="both"/>
                </w:pPr>
              </w:pPrChange>
            </w:pPr>
            <w:r w:rsidRPr="00FF211F">
              <w:rPr>
                <w:noProof/>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5"/>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C67A71B" w14:textId="77777777" w:rsidTr="00211C63">
        <w:trPr>
          <w:cantSplit/>
          <w:trHeight w:val="1134"/>
          <w:jc w:val="center"/>
        </w:trPr>
        <w:tc>
          <w:tcPr>
            <w:tcW w:w="498" w:type="dxa"/>
            <w:textDirection w:val="btLr"/>
            <w:vAlign w:val="bottom"/>
          </w:tcPr>
          <w:p w14:paraId="2340E052" w14:textId="77777777" w:rsidR="003715D6" w:rsidRPr="00FF211F" w:rsidRDefault="003715D6">
            <w:pPr>
              <w:pPrChange w:id="1549" w:author="Samane Shahpouri" w:date="2024-05-13T08:52:00Z" w16du:dateUtc="2024-05-13T06:52:00Z">
                <w:pPr>
                  <w:ind w:left="113" w:right="113"/>
                  <w:jc w:val="both"/>
                </w:pPr>
              </w:pPrChange>
            </w:pPr>
            <w:r w:rsidRPr="00FF211F">
              <w:t>Predicted (SUV)</w:t>
            </w:r>
          </w:p>
        </w:tc>
        <w:tc>
          <w:tcPr>
            <w:tcW w:w="6367" w:type="dxa"/>
          </w:tcPr>
          <w:p w14:paraId="0AEA5FBE" w14:textId="3CEA8271" w:rsidR="003715D6" w:rsidRPr="00FF211F" w:rsidRDefault="003715D6">
            <w:pPr>
              <w:pPrChange w:id="1550" w:author="Samane Shahpouri" w:date="2024-05-13T08:52:00Z" w16du:dateUtc="2024-05-13T06:52:00Z">
                <w:pPr>
                  <w:jc w:val="both"/>
                </w:pPr>
              </w:pPrChange>
            </w:pPr>
            <w:r w:rsidRPr="00FF211F">
              <w:rPr>
                <w:noProof/>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6"/>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5A6C9264" w14:textId="77777777" w:rsidTr="00211C63">
        <w:trPr>
          <w:cantSplit/>
          <w:trHeight w:val="1134"/>
          <w:jc w:val="center"/>
        </w:trPr>
        <w:tc>
          <w:tcPr>
            <w:tcW w:w="498" w:type="dxa"/>
            <w:textDirection w:val="btLr"/>
            <w:vAlign w:val="bottom"/>
          </w:tcPr>
          <w:p w14:paraId="0F82A1A9" w14:textId="77777777" w:rsidR="003715D6" w:rsidRPr="00FF211F" w:rsidRDefault="003715D6">
            <w:pPr>
              <w:pPrChange w:id="1551" w:author="Samane Shahpouri" w:date="2024-05-13T08:52:00Z" w16du:dateUtc="2024-05-13T06:52:00Z">
                <w:pPr>
                  <w:ind w:left="113" w:right="113"/>
                  <w:jc w:val="both"/>
                </w:pPr>
              </w:pPrChange>
            </w:pPr>
            <w:r w:rsidRPr="00FF211F">
              <w:t>Predicted (SUV)</w:t>
            </w:r>
          </w:p>
        </w:tc>
        <w:tc>
          <w:tcPr>
            <w:tcW w:w="6367" w:type="dxa"/>
          </w:tcPr>
          <w:p w14:paraId="2180849F" w14:textId="77777777" w:rsidR="003715D6" w:rsidRPr="00FF211F" w:rsidRDefault="003715D6">
            <w:pPr>
              <w:pPrChange w:id="1552" w:author="Samane Shahpouri" w:date="2024-05-13T08:52:00Z" w16du:dateUtc="2024-05-13T06:52:00Z">
                <w:pPr>
                  <w:jc w:val="both"/>
                </w:pPr>
              </w:pPrChange>
            </w:pPr>
            <w:r w:rsidRPr="00FF211F">
              <w:rPr>
                <w:noProof/>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7"/>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44F71A72" w14:textId="77777777" w:rsidTr="00211C63">
        <w:trPr>
          <w:jc w:val="center"/>
        </w:trPr>
        <w:tc>
          <w:tcPr>
            <w:tcW w:w="498" w:type="dxa"/>
          </w:tcPr>
          <w:p w14:paraId="1238DCE0" w14:textId="77777777" w:rsidR="003715D6" w:rsidRPr="00FF211F" w:rsidRDefault="003715D6">
            <w:pPr>
              <w:pPrChange w:id="1553" w:author="Samane Shahpouri" w:date="2024-05-13T08:52:00Z" w16du:dateUtc="2024-05-13T06:52:00Z">
                <w:pPr>
                  <w:jc w:val="both"/>
                </w:pPr>
              </w:pPrChange>
            </w:pPr>
          </w:p>
        </w:tc>
        <w:tc>
          <w:tcPr>
            <w:tcW w:w="6367" w:type="dxa"/>
          </w:tcPr>
          <w:p w14:paraId="2A7E28FC" w14:textId="39B87EF2" w:rsidR="003715D6" w:rsidRPr="00FF211F" w:rsidRDefault="003715D6">
            <w:pPr>
              <w:pPrChange w:id="1554" w:author="Samane Shahpouri" w:date="2024-05-13T08:52:00Z" w16du:dateUtc="2024-05-13T06:52:00Z">
                <w:pPr>
                  <w:keepNext/>
                  <w:jc w:val="both"/>
                </w:pPr>
              </w:pPrChange>
            </w:pPr>
            <w:r w:rsidRPr="00FF211F">
              <w:t>Reference (</w:t>
            </w:r>
            <w:proofErr w:type="gramStart"/>
            <w:r w:rsidR="007A37D1" w:rsidRPr="00FF211F">
              <w:t xml:space="preserve">SUV)  </w:t>
            </w:r>
            <w:r w:rsidRPr="00FF211F">
              <w:t xml:space="preserve"> </w:t>
            </w:r>
            <w:proofErr w:type="gramEnd"/>
            <w:r w:rsidR="007A37D1" w:rsidRPr="00FF211F">
              <w:t xml:space="preserve">              </w:t>
            </w:r>
            <w:r w:rsidRPr="00FF211F">
              <w:t xml:space="preserve">                                Reference (SUV)</w:t>
            </w:r>
          </w:p>
        </w:tc>
      </w:tr>
    </w:tbl>
    <w:p w14:paraId="544679A5" w14:textId="41A48708" w:rsidR="002C5F91" w:rsidRPr="00FF211F" w:rsidRDefault="002C5F91">
      <w:pPr>
        <w:pStyle w:val="Caption"/>
        <w:pPrChange w:id="155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11</w:t>
      </w:r>
      <w:r w:rsidRPr="00FF211F">
        <w:fldChar w:fldCharType="end"/>
      </w:r>
      <w:r w:rsidRPr="00FF211F">
        <w:t xml:space="preserve">: </w:t>
      </w:r>
      <w:r w:rsidR="007650BE" w:rsidRPr="00FF211F">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FF211F">
        <w:t>centres</w:t>
      </w:r>
      <w:proofErr w:type="spellEnd"/>
      <w:r w:rsidR="007650BE" w:rsidRPr="00FF211F">
        <w:t xml:space="preserve">, while C5 is an external </w:t>
      </w:r>
      <w:proofErr w:type="spellStart"/>
      <w:r w:rsidR="007650BE" w:rsidRPr="00FF211F">
        <w:t>centre</w:t>
      </w:r>
      <w:proofErr w:type="spellEnd"/>
      <w:r w:rsidR="007650BE" w:rsidRPr="00FF211F">
        <w:t>.</w:t>
      </w:r>
    </w:p>
    <w:p w14:paraId="622F9A91" w14:textId="77777777" w:rsidR="003715D6" w:rsidRPr="00FF211F" w:rsidRDefault="003715D6" w:rsidP="001E0755">
      <w:pPr>
        <w:pStyle w:val="Heading3"/>
      </w:pPr>
      <w:r w:rsidRPr="00FF211F">
        <w:lastRenderedPageBreak/>
        <w:t>Cross-Tracer Results:</w:t>
      </w:r>
    </w:p>
    <w:p w14:paraId="1B17532D" w14:textId="7601E6F7" w:rsidR="007650BE" w:rsidRPr="00FF211F" w:rsidRDefault="007650BE">
      <w:pPr>
        <w:pStyle w:val="NormalWeb"/>
        <w:rPr>
          <w:rFonts w:eastAsiaTheme="minorHAnsi"/>
        </w:rPr>
        <w:pPrChange w:id="1556" w:author="Samane Shahpouri" w:date="2024-05-13T08:52:00Z" w16du:dateUtc="2024-05-13T06:52:00Z">
          <w:pPr>
            <w:pStyle w:val="NormalWeb"/>
            <w:jc w:val="both"/>
          </w:pPr>
        </w:pPrChange>
      </w:pPr>
      <w:r w:rsidRPr="00FF211F">
        <w:rPr>
          <w:rFonts w:eastAsiaTheme="minorHAnsi"/>
        </w:rPr>
        <w:t xml:space="preserve">As part of our assessment of </w:t>
      </w:r>
      <w:del w:id="1557" w:author="Isaac Shiri Lord" w:date="2024-05-12T18:58:00Z">
        <w:r w:rsidRPr="00FF211F" w:rsidDel="00B11C7D">
          <w:rPr>
            <w:rFonts w:eastAsiaTheme="minorHAnsi"/>
          </w:rPr>
          <w:delText xml:space="preserve">generalisation </w:delText>
        </w:r>
      </w:del>
      <w:ins w:id="1558" w:author="Isaac Shiri Lord" w:date="2024-05-12T18:58:00Z">
        <w:r w:rsidR="00B11C7D" w:rsidRPr="00FF211F">
          <w:rPr>
            <w:rFonts w:eastAsiaTheme="minorHAnsi"/>
          </w:rPr>
          <w:t xml:space="preserve">generalization </w:t>
        </w:r>
      </w:ins>
      <w:r w:rsidRPr="00FF211F">
        <w:rPr>
          <w:rFonts w:eastAsiaTheme="minorHAnsi"/>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eastAsiaTheme="minorHAnsi"/>
            <w:color w:val="000000"/>
          </w:rPr>
          <w:tag w:val="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5C650F" w:rsidRPr="00FF211F">
            <w:rPr>
              <w:rFonts w:eastAsiaTheme="minorHAnsi"/>
              <w:color w:val="000000"/>
            </w:rPr>
            <w:t>(36)</w:t>
          </w:r>
        </w:sdtContent>
      </w:sdt>
      <w:r w:rsidR="005C650F" w:rsidRPr="00FF211F">
        <w:rPr>
          <w:rFonts w:eastAsiaTheme="minorHAnsi"/>
        </w:rPr>
        <w:t>.</w:t>
      </w:r>
      <w:r w:rsidRPr="00FF211F">
        <w:rPr>
          <w:rFonts w:eastAsiaTheme="minorHAnsi"/>
        </w:rPr>
        <w:t xml:space="preserve"> </w:t>
      </w:r>
      <w:del w:id="1559" w:author="Isaac Shiri Lord" w:date="2024-05-12T18:58:00Z">
        <w:r w:rsidRPr="00FF211F" w:rsidDel="00B11C7D">
          <w:rPr>
            <w:rFonts w:eastAsiaTheme="minorHAnsi"/>
          </w:rPr>
          <w:delText>But</w:delText>
        </w:r>
      </w:del>
      <w:ins w:id="1560" w:author="Isaac Shiri Lord" w:date="2024-05-12T18:58:00Z">
        <w:r w:rsidR="00B11C7D" w:rsidRPr="00FF211F">
          <w:rPr>
            <w:rFonts w:eastAsiaTheme="minorHAnsi"/>
          </w:rPr>
          <w:t>However,</w:t>
        </w:r>
      </w:ins>
      <w:r w:rsidRPr="00FF211F">
        <w:rPr>
          <w:rFonts w:eastAsiaTheme="minorHAnsi"/>
        </w:rPr>
        <w:t xml:space="preserve"> this outcome contrasts sharply with the claims from the ADCM approach, which posits that the ADCM model architecture inherently accommodates variations across tracers and anatomical structures without the need for additional adjustments.</w:t>
      </w:r>
    </w:p>
    <w:p w14:paraId="68DE9959" w14:textId="196029B6" w:rsidR="007650BE" w:rsidRPr="00FF211F" w:rsidRDefault="007650BE">
      <w:pPr>
        <w:pStyle w:val="NormalWeb"/>
        <w:rPr>
          <w:rFonts w:eastAsiaTheme="minorHAnsi"/>
        </w:rPr>
        <w:pPrChange w:id="1561" w:author="Samane Shahpouri" w:date="2024-05-13T08:52:00Z" w16du:dateUtc="2024-05-13T06:52:00Z">
          <w:pPr>
            <w:pStyle w:val="NormalWeb"/>
            <w:jc w:val="both"/>
          </w:pPr>
        </w:pPrChange>
      </w:pPr>
      <w:r w:rsidRPr="00FF211F">
        <w:rPr>
          <w:rFonts w:eastAsiaTheme="minorHAnsi"/>
        </w:rPr>
        <w:t xml:space="preserve">So, the </w:t>
      </w:r>
      <w:r w:rsidRPr="00FF211F">
        <w:rPr>
          <w:rFonts w:eastAsiaTheme="minorHAnsi"/>
          <w:vertAlign w:val="superscript"/>
        </w:rPr>
        <w:t>18</w:t>
      </w:r>
      <w:r w:rsidRPr="00FF211F">
        <w:rPr>
          <w:rFonts w:eastAsiaTheme="minorHAnsi"/>
        </w:rPr>
        <w:t xml:space="preserve">F-FDG-PET dataset was used as a cross-tracer in this study to test the two proposed DL algorithms: TL-MC (the tuned version of IMCM) and ADCM. We tested the trained DL model to evaluate its robustness, which included 20 subjects from 2 different </w:t>
      </w:r>
      <w:proofErr w:type="spellStart"/>
      <w:r w:rsidRPr="00FF211F">
        <w:rPr>
          <w:rFonts w:eastAsiaTheme="minorHAnsi"/>
        </w:rPr>
        <w:t>cent</w:t>
      </w:r>
      <w:del w:id="1562" w:author="Isaac Shiri Lord" w:date="2024-05-12T18:59:00Z">
        <w:r w:rsidRPr="00FF211F" w:rsidDel="00B11C7D">
          <w:rPr>
            <w:rFonts w:eastAsiaTheme="minorHAnsi"/>
          </w:rPr>
          <w:delText>res as external non-seen centre</w:delText>
        </w:r>
      </w:del>
      <w:ins w:id="1563" w:author="Isaac Shiri Lord" w:date="2024-05-12T18:59:00Z">
        <w:r w:rsidR="00B11C7D" w:rsidRPr="00FF211F">
          <w:rPr>
            <w:rFonts w:eastAsiaTheme="minorHAnsi"/>
          </w:rPr>
          <w:t>ers</w:t>
        </w:r>
        <w:proofErr w:type="spellEnd"/>
        <w:r w:rsidR="00B11C7D" w:rsidRPr="00FF211F">
          <w:rPr>
            <w:rFonts w:eastAsiaTheme="minorHAnsi"/>
          </w:rPr>
          <w:t xml:space="preserve"> as external non-seen </w:t>
        </w:r>
        <w:proofErr w:type="spellStart"/>
        <w:r w:rsidR="00B11C7D" w:rsidRPr="00FF211F">
          <w:rPr>
            <w:rFonts w:eastAsiaTheme="minorHAnsi"/>
          </w:rPr>
          <w:t>center</w:t>
        </w:r>
      </w:ins>
      <w:r w:rsidRPr="00FF211F">
        <w:rPr>
          <w:rFonts w:eastAsiaTheme="minorHAnsi"/>
        </w:rPr>
        <w:t>s</w:t>
      </w:r>
      <w:proofErr w:type="spellEnd"/>
      <w:r w:rsidRPr="00FF211F">
        <w:rPr>
          <w:rFonts w:eastAsiaTheme="minorHAnsi"/>
        </w:rPr>
        <w:t>.</w:t>
      </w:r>
    </w:p>
    <w:p w14:paraId="044F2CD5" w14:textId="7C5CA630" w:rsidR="003715D6" w:rsidRPr="00FF211F" w:rsidRDefault="007650BE">
      <w:pPr>
        <w:pStyle w:val="NormalWeb"/>
        <w:rPr>
          <w:rFonts w:eastAsiaTheme="minorHAnsi"/>
        </w:rPr>
        <w:pPrChange w:id="1564" w:author="Samane Shahpouri" w:date="2024-05-13T08:52:00Z" w16du:dateUtc="2024-05-13T06:52:00Z">
          <w:pPr>
            <w:pStyle w:val="NormalWeb"/>
            <w:jc w:val="both"/>
          </w:pPr>
        </w:pPrChange>
      </w:pPr>
      <w:r w:rsidRPr="00FF211F">
        <w:rPr>
          <w:rFonts w:eastAsiaTheme="minorHAnsi"/>
        </w:rPr>
        <w:t xml:space="preserve">Figure </w:t>
      </w:r>
      <w:r w:rsidR="00211C63" w:rsidRPr="00FF211F">
        <w:rPr>
          <w:rFonts w:eastAsiaTheme="minorHAnsi"/>
        </w:rPr>
        <w:t>12</w:t>
      </w:r>
      <w:r w:rsidRPr="00FF211F">
        <w:rPr>
          <w:rFonts w:eastAsiaTheme="minorHAnsi"/>
        </w:rPr>
        <w:t xml:space="preserve"> showcases a sample coronal slice of IMCM, TL-MC, and ADCM on cross-tracer subjects. The significant drop in accuracy and increased error rates highlight the challenges in achieving robust cross-tracer </w:t>
      </w:r>
      <w:del w:id="1565" w:author="Isaac Shiri Lord" w:date="2024-05-12T18:59:00Z">
        <w:r w:rsidRPr="00FF211F" w:rsidDel="00B11C7D">
          <w:rPr>
            <w:rFonts w:eastAsiaTheme="minorHAnsi"/>
          </w:rPr>
          <w:delText xml:space="preserve">generalisation </w:delText>
        </w:r>
      </w:del>
      <w:ins w:id="1566" w:author="Isaac Shiri Lord" w:date="2024-05-12T18:59:00Z">
        <w:r w:rsidR="00B11C7D" w:rsidRPr="00FF211F">
          <w:rPr>
            <w:rFonts w:eastAsiaTheme="minorHAnsi"/>
          </w:rPr>
          <w:t xml:space="preserve">generalization </w:t>
        </w:r>
      </w:ins>
      <w:r w:rsidRPr="00FF211F">
        <w:rPr>
          <w:rFonts w:eastAsiaTheme="minorHAnsi"/>
        </w:rPr>
        <w:t xml:space="preserve">with a single, unified model approach. These results show how important it is to tune the model specifically to each tracer's specific properties. This will make the model more useful and accurate in </w:t>
      </w:r>
      <w:del w:id="1567" w:author="Isaac Shiri Lord" w:date="2024-05-12T18:59:00Z">
        <w:r w:rsidRPr="00FF211F" w:rsidDel="00B11C7D">
          <w:rPr>
            <w:rFonts w:eastAsiaTheme="minorHAnsi"/>
          </w:rPr>
          <w:delText>a wider range of</w:delText>
        </w:r>
      </w:del>
      <w:ins w:id="1568" w:author="Isaac Shiri Lord" w:date="2024-05-12T18:59:00Z">
        <w:r w:rsidR="00B11C7D" w:rsidRPr="00FF211F">
          <w:rPr>
            <w:rFonts w:eastAsiaTheme="minorHAnsi"/>
          </w:rPr>
          <w:t>various</w:t>
        </w:r>
      </w:ins>
      <w:r w:rsidRPr="00FF211F">
        <w:rPr>
          <w:rFonts w:eastAsiaTheme="minorHAnsi"/>
        </w:rPr>
        <w:t xml:space="preserve"> clinical settings.</w:t>
      </w:r>
    </w:p>
    <w:p w14:paraId="5DC03A94" w14:textId="77777777" w:rsidR="003715D6" w:rsidRPr="00FF211F" w:rsidRDefault="003715D6">
      <w:pPr>
        <w:pPrChange w:id="1569" w:author="Samane Shahpouri" w:date="2024-05-13T08:52:00Z" w16du:dateUtc="2024-05-13T06:52:00Z">
          <w:pPr>
            <w:jc w:val="both"/>
          </w:pPr>
        </w:pPrChange>
      </w:pPr>
      <w:r w:rsidRPr="00FF211F">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48"/>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FF211F">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9"/>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Pr="00FF211F" w:rsidRDefault="003715D6">
      <w:pPr>
        <w:pPrChange w:id="1570" w:author="Samane Shahpouri" w:date="2024-05-13T08:52:00Z" w16du:dateUtc="2024-05-13T06:52:00Z">
          <w:pPr>
            <w:jc w:val="both"/>
          </w:pPr>
        </w:pPrChange>
      </w:pPr>
    </w:p>
    <w:p w14:paraId="24077390" w14:textId="3CBAFFE8" w:rsidR="007650BE" w:rsidRPr="00FF211F" w:rsidRDefault="003715D6">
      <w:pPr>
        <w:pPrChange w:id="1571" w:author="Samane Shahpouri" w:date="2024-05-13T08:52:00Z" w16du:dateUtc="2024-05-13T06:52:00Z">
          <w:pPr>
            <w:keepNext/>
            <w:jc w:val="both"/>
          </w:pPr>
        </w:pPrChange>
      </w:pPr>
      <w:r w:rsidRPr="00FF211F">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50"/>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FF211F">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51"/>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7D584C63" w:rsidR="007650BE" w:rsidRPr="00FF211F" w:rsidRDefault="007650BE">
      <w:pPr>
        <w:pStyle w:val="Caption"/>
        <w:pPrChange w:id="1572" w:author="Samane Shahpouri" w:date="2024-05-13T08:52:00Z" w16du:dateUtc="2024-05-13T06:52:00Z">
          <w:pPr>
            <w:pStyle w:val="Caption"/>
            <w:jc w:val="both"/>
          </w:pPr>
        </w:pPrChange>
      </w:pPr>
      <w:commentRangeStart w:id="1573"/>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12</w:t>
      </w:r>
      <w:r w:rsidRPr="00FF211F">
        <w:fldChar w:fldCharType="end"/>
      </w:r>
      <w:r w:rsidRPr="00FF211F">
        <w:t>: From left to right, a coronal slice of NAC, MAC, IMCM, TL-MC, and ADCM on cross-tracer subjects, respectively.</w:t>
      </w:r>
      <w:commentRangeEnd w:id="1573"/>
      <w:r w:rsidR="00B11C7D" w:rsidRPr="00FF211F">
        <w:rPr>
          <w:rStyle w:val="CommentReference"/>
          <w:rFonts w:ascii="Times New Roman" w:eastAsiaTheme="minorHAnsi" w:hAnsi="Times New Roman" w:cs="Times New Roman"/>
          <w:i w:val="0"/>
          <w:iCs w:val="0"/>
          <w:color w:val="auto"/>
          <w:sz w:val="22"/>
          <w:szCs w:val="22"/>
        </w:rPr>
        <w:commentReference w:id="1573"/>
      </w:r>
    </w:p>
    <w:p w14:paraId="010D4FFB" w14:textId="78D1FC2D" w:rsidR="007650BE" w:rsidRPr="00FF211F" w:rsidRDefault="007650BE">
      <w:pPr>
        <w:pPrChange w:id="1574" w:author="Samane Shahpouri" w:date="2024-05-13T08:52:00Z" w16du:dateUtc="2024-05-13T06:52:00Z">
          <w:pPr>
            <w:jc w:val="both"/>
          </w:pPr>
        </w:pPrChange>
      </w:pPr>
      <w:r w:rsidRPr="00FF211F">
        <w:t xml:space="preserve">The two approaches, TL-MC and ADCM, indicate significant differences in error metrics. Both ME and MAE indicated much smaller error margins for the TL-MC, with the overall mean values reflecting </w:t>
      </w:r>
      <w:r w:rsidRPr="00FF211F">
        <w:lastRenderedPageBreak/>
        <w:t>better accuracy than the ADCM. The TL-MC ME deviated narrowly by -0.10±0.76, while the ADCM deviated by 0.82±0.70, signifying a much wider spread of the SUV estimates</w:t>
      </w:r>
      <w:r w:rsidR="00211C63" w:rsidRPr="00FF211F">
        <w:t xml:space="preserve"> (Figure 13)</w:t>
      </w:r>
      <w:r w:rsidRPr="00FF211F">
        <w:t>.</w:t>
      </w:r>
    </w:p>
    <w:p w14:paraId="0B8F0205" w14:textId="77777777" w:rsidR="007650BE" w:rsidRPr="00FF211F" w:rsidRDefault="007650BE">
      <w:pPr>
        <w:pPrChange w:id="1575" w:author="Samane Shahpouri" w:date="2024-05-13T08:52:00Z" w16du:dateUtc="2024-05-13T06:52:00Z">
          <w:pPr>
            <w:jc w:val="both"/>
          </w:pPr>
        </w:pPrChange>
      </w:pPr>
      <w:r w:rsidRPr="00FF211F">
        <w:t>These are shown as RE%. This also confirms that TL-MC had a better performance. The RE spread was relatively lower for TL-MC, averaging at 30±50%, in contrast with ADCM, where the spread was much broader at 50±100%.</w:t>
      </w:r>
    </w:p>
    <w:p w14:paraId="152298A9" w14:textId="77777777" w:rsidR="007650BE" w:rsidRPr="00FF211F" w:rsidRDefault="007650BE">
      <w:pPr>
        <w:pPrChange w:id="1576" w:author="Samane Shahpouri" w:date="2024-05-13T08:52:00Z" w16du:dateUtc="2024-05-13T06:52:00Z">
          <w:pPr>
            <w:jc w:val="both"/>
          </w:pPr>
        </w:pPrChange>
      </w:pPr>
      <w:r w:rsidRPr="00FF211F">
        <w:t>TL-MC gave a lower RMSE of 2.0 ± 0.6, which pointed out consistency and reliability in comparison to ADCM's 3.2 ± 1.1. It was also better than ADCM in terms of image quality metrics by having higher PSNR and higher SSIM values, which showed tighter control over noise and structural fidelity.</w:t>
      </w:r>
    </w:p>
    <w:p w14:paraId="626A46B1" w14:textId="7FB2B3A9" w:rsidR="003715D6" w:rsidRPr="00FF211F" w:rsidRDefault="007650BE">
      <w:pPr>
        <w:pPrChange w:id="1577" w:author="Samane Shahpouri" w:date="2024-05-13T08:52:00Z" w16du:dateUtc="2024-05-13T06:52:00Z">
          <w:pPr>
            <w:jc w:val="both"/>
          </w:pPr>
        </w:pPrChange>
      </w:pPr>
      <w:r w:rsidRPr="00FF211F">
        <w:t xml:space="preserve">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w:t>
      </w:r>
      <w:r w:rsidR="009D5D78" w:rsidRPr="00FF211F">
        <w:t>S</w:t>
      </w:r>
      <w:r w:rsidRPr="00FF211F">
        <w:t xml:space="preserve">upplementary </w:t>
      </w:r>
      <w:r w:rsidR="009D5D78" w:rsidRPr="00FF211F">
        <w:t>M</w:t>
      </w:r>
      <w:r w:rsidRPr="00FF211F">
        <w:t xml:space="preserve">aterial 2, table </w:t>
      </w:r>
      <w:r w:rsidR="00281025" w:rsidRPr="00FF211F">
        <w:t>3 &amp; 4</w:t>
      </w:r>
      <w:r w:rsidRPr="00FF211F">
        <w:t>, provided.</w:t>
      </w:r>
    </w:p>
    <w:p w14:paraId="21915EF8" w14:textId="77777777" w:rsidR="007650BE" w:rsidRPr="00FF211F" w:rsidRDefault="007650BE">
      <w:pPr>
        <w:pPrChange w:id="1578"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EB1AA8" w14:paraId="721779E3" w14:textId="77777777" w:rsidTr="00E2116F">
        <w:trPr>
          <w:jc w:val="center"/>
        </w:trPr>
        <w:tc>
          <w:tcPr>
            <w:tcW w:w="3617" w:type="dxa"/>
          </w:tcPr>
          <w:p w14:paraId="2226E90B" w14:textId="77777777" w:rsidR="003715D6" w:rsidRPr="00FF211F" w:rsidRDefault="003715D6">
            <w:pPr>
              <w:pPrChange w:id="1579" w:author="Samane Shahpouri" w:date="2024-05-13T08:52:00Z" w16du:dateUtc="2024-05-13T06:52:00Z">
                <w:pPr>
                  <w:jc w:val="both"/>
                </w:pPr>
              </w:pPrChange>
            </w:pPr>
            <w:r w:rsidRPr="00FF211F">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5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FF211F" w:rsidRDefault="003715D6">
            <w:pPr>
              <w:pPrChange w:id="1580" w:author="Samane Shahpouri" w:date="2024-05-13T08:52:00Z" w16du:dateUtc="2024-05-13T06:52:00Z">
                <w:pPr>
                  <w:jc w:val="both"/>
                </w:pPr>
              </w:pPrChange>
            </w:pPr>
            <w:r w:rsidRPr="00FF211F">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53"/>
                          <a:stretch>
                            <a:fillRect/>
                          </a:stretch>
                        </pic:blipFill>
                        <pic:spPr>
                          <a:xfrm>
                            <a:off x="0" y="0"/>
                            <a:ext cx="2160000" cy="1719184"/>
                          </a:xfrm>
                          <a:prstGeom prst="rect">
                            <a:avLst/>
                          </a:prstGeom>
                        </pic:spPr>
                      </pic:pic>
                    </a:graphicData>
                  </a:graphic>
                </wp:inline>
              </w:drawing>
            </w:r>
          </w:p>
        </w:tc>
      </w:tr>
      <w:tr w:rsidR="003715D6" w:rsidRPr="00EB1AA8" w14:paraId="428DEF9E" w14:textId="77777777" w:rsidTr="00E2116F">
        <w:trPr>
          <w:jc w:val="center"/>
        </w:trPr>
        <w:tc>
          <w:tcPr>
            <w:tcW w:w="3617" w:type="dxa"/>
          </w:tcPr>
          <w:p w14:paraId="09ABDB1A" w14:textId="77777777" w:rsidR="003715D6" w:rsidRPr="00FF211F" w:rsidRDefault="003715D6">
            <w:pPr>
              <w:pPrChange w:id="1581" w:author="Samane Shahpouri" w:date="2024-05-13T08:52:00Z" w16du:dateUtc="2024-05-13T06:52:00Z">
                <w:pPr>
                  <w:jc w:val="both"/>
                </w:pPr>
              </w:pPrChange>
            </w:pPr>
            <w:r w:rsidRPr="00FF211F">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5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FF211F" w:rsidRDefault="003715D6">
            <w:pPr>
              <w:pPrChange w:id="1582" w:author="Samane Shahpouri" w:date="2024-05-13T08:52:00Z" w16du:dateUtc="2024-05-13T06:52:00Z">
                <w:pPr>
                  <w:jc w:val="both"/>
                </w:pPr>
              </w:pPrChange>
            </w:pPr>
            <w:r w:rsidRPr="00FF211F">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55"/>
                          <a:stretch>
                            <a:fillRect/>
                          </a:stretch>
                        </pic:blipFill>
                        <pic:spPr>
                          <a:xfrm>
                            <a:off x="0" y="0"/>
                            <a:ext cx="2160000" cy="1719184"/>
                          </a:xfrm>
                          <a:prstGeom prst="rect">
                            <a:avLst/>
                          </a:prstGeom>
                        </pic:spPr>
                      </pic:pic>
                    </a:graphicData>
                  </a:graphic>
                </wp:inline>
              </w:drawing>
            </w:r>
          </w:p>
        </w:tc>
      </w:tr>
      <w:tr w:rsidR="003715D6" w:rsidRPr="00EB1AA8" w14:paraId="5DCBE1DA" w14:textId="77777777" w:rsidTr="00E2116F">
        <w:trPr>
          <w:jc w:val="center"/>
        </w:trPr>
        <w:tc>
          <w:tcPr>
            <w:tcW w:w="3617" w:type="dxa"/>
          </w:tcPr>
          <w:p w14:paraId="5A2E4B1A" w14:textId="77777777" w:rsidR="003715D6" w:rsidRPr="00FF211F" w:rsidRDefault="003715D6">
            <w:pPr>
              <w:pPrChange w:id="1583" w:author="Samane Shahpouri" w:date="2024-05-13T08:52:00Z" w16du:dateUtc="2024-05-13T06:52:00Z">
                <w:pPr>
                  <w:jc w:val="both"/>
                </w:pPr>
              </w:pPrChange>
            </w:pPr>
            <w:r w:rsidRPr="00FF211F">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FF211F" w:rsidRDefault="003715D6">
            <w:pPr>
              <w:pPrChange w:id="1584" w:author="Samane Shahpouri" w:date="2024-05-13T08:52:00Z" w16du:dateUtc="2024-05-13T06:52:00Z">
                <w:pPr>
                  <w:keepNext/>
                  <w:jc w:val="both"/>
                </w:pPr>
              </w:pPrChange>
            </w:pPr>
            <w:r w:rsidRPr="00FF211F">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7"/>
                          <a:stretch>
                            <a:fillRect/>
                          </a:stretch>
                        </pic:blipFill>
                        <pic:spPr>
                          <a:xfrm>
                            <a:off x="0" y="0"/>
                            <a:ext cx="2160000" cy="1719184"/>
                          </a:xfrm>
                          <a:prstGeom prst="rect">
                            <a:avLst/>
                          </a:prstGeom>
                        </pic:spPr>
                      </pic:pic>
                    </a:graphicData>
                  </a:graphic>
                </wp:inline>
              </w:drawing>
            </w:r>
          </w:p>
        </w:tc>
      </w:tr>
    </w:tbl>
    <w:p w14:paraId="71A45DD4" w14:textId="4D1F1A0E" w:rsidR="003715D6" w:rsidRPr="00FF211F" w:rsidRDefault="003715D6">
      <w:pPr>
        <w:pStyle w:val="Caption"/>
        <w:pPrChange w:id="1585"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13</w:t>
      </w:r>
      <w:r w:rsidRPr="00FF211F">
        <w:fldChar w:fldCharType="end"/>
      </w:r>
      <w:r w:rsidRPr="00FF211F">
        <w:t xml:space="preserve">: </w:t>
      </w:r>
      <w:r w:rsidR="007650BE" w:rsidRPr="00FF211F">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FF211F">
        <w:t>centres</w:t>
      </w:r>
      <w:proofErr w:type="spellEnd"/>
      <w:r w:rsidR="007650BE" w:rsidRPr="00FF211F">
        <w:t xml:space="preserve"> C6 and C7.</w:t>
      </w:r>
    </w:p>
    <w:p w14:paraId="3C51138C" w14:textId="47B1D1DE" w:rsidR="007650BE" w:rsidRPr="00FF211F" w:rsidRDefault="007650BE">
      <w:pPr>
        <w:pPrChange w:id="1586" w:author="Samane Shahpouri" w:date="2024-05-13T08:52:00Z" w16du:dateUtc="2024-05-13T06:52:00Z">
          <w:pPr>
            <w:jc w:val="both"/>
          </w:pPr>
        </w:pPrChange>
      </w:pPr>
      <w:r w:rsidRPr="00FF211F">
        <w:lastRenderedPageBreak/>
        <w:t xml:space="preserve">Upon further investigation through joint histogram analysis of the TL-MC and ADCM models across different centres, a nuanced understanding of each model’s predictive capabilities for standardised uptake values (SUVs) emerges. The TL-MC model aligns closely with reference values, as evidenced by regression slopes of 0.98 ± 0.38 and 0.69 ± 0.08 at two respective </w:t>
      </w:r>
      <w:r w:rsidR="00211C63" w:rsidRPr="00FF211F">
        <w:t>centres</w:t>
      </w:r>
      <w:r w:rsidRPr="00FF211F">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Pr="00FF211F" w:rsidRDefault="007650BE">
      <w:pPr>
        <w:pPrChange w:id="1587" w:author="Samane Shahpouri" w:date="2024-05-13T08:52:00Z" w16du:dateUtc="2024-05-13T06:52:00Z">
          <w:pPr>
            <w:jc w:val="both"/>
          </w:pPr>
        </w:pPrChange>
      </w:pPr>
      <w:r w:rsidRPr="00FF211F">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EB1AA8" w14:paraId="4D88F9D5" w14:textId="77777777" w:rsidTr="00211C63">
        <w:trPr>
          <w:jc w:val="center"/>
        </w:trPr>
        <w:tc>
          <w:tcPr>
            <w:tcW w:w="411" w:type="dxa"/>
            <w:textDirection w:val="btLr"/>
            <w:vAlign w:val="bottom"/>
          </w:tcPr>
          <w:p w14:paraId="164F8074" w14:textId="50ACBC2B" w:rsidR="00211C63" w:rsidRPr="00681E02" w:rsidRDefault="00681E02">
            <w:pPr>
              <w:rPr>
                <w:sz w:val="16"/>
                <w:szCs w:val="16"/>
                <w:rPrChange w:id="1588" w:author="Samane Shahpouri" w:date="2024-05-14T07:46:00Z" w16du:dateUtc="2024-05-14T05:46:00Z">
                  <w:rPr/>
                </w:rPrChange>
              </w:rPr>
              <w:pPrChange w:id="1589" w:author="Samane Shahpouri" w:date="2024-05-13T08:52:00Z" w16du:dateUtc="2024-05-13T06:52:00Z">
                <w:pPr>
                  <w:jc w:val="both"/>
                </w:pPr>
              </w:pPrChange>
            </w:pPr>
            <w:ins w:id="1590" w:author="Samane Shahpouri" w:date="2024-05-14T07:46:00Z" w16du:dateUtc="2024-05-14T05:46:00Z">
              <w:r w:rsidRPr="00681E02">
                <w:rPr>
                  <w:sz w:val="16"/>
                  <w:szCs w:val="16"/>
                  <w:rPrChange w:id="1591" w:author="Samane Shahpouri" w:date="2024-05-14T07:46:00Z" w16du:dateUtc="2024-05-14T05:46:00Z">
                    <w:rPr>
                      <w:sz w:val="18"/>
                      <w:szCs w:val="18"/>
                    </w:rPr>
                  </w:rPrChange>
                </w:rPr>
                <w:t xml:space="preserve">           </w:t>
              </w:r>
            </w:ins>
            <w:r w:rsidR="00211C63" w:rsidRPr="00681E02">
              <w:rPr>
                <w:sz w:val="16"/>
                <w:szCs w:val="16"/>
                <w:rPrChange w:id="1592" w:author="Samane Shahpouri" w:date="2024-05-14T07:46:00Z" w16du:dateUtc="2024-05-14T05:46:00Z">
                  <w:rPr/>
                </w:rPrChange>
              </w:rPr>
              <w:t>Predicted (SUV)</w:t>
            </w:r>
          </w:p>
        </w:tc>
        <w:tc>
          <w:tcPr>
            <w:tcW w:w="5963" w:type="dxa"/>
          </w:tcPr>
          <w:p w14:paraId="02FFA8E1" w14:textId="77777777" w:rsidR="00211C63" w:rsidRPr="00FF211F" w:rsidRDefault="00211C63">
            <w:pPr>
              <w:pPrChange w:id="1593" w:author="Samane Shahpouri" w:date="2024-05-13T08:52:00Z" w16du:dateUtc="2024-05-13T06:52:00Z">
                <w:pPr>
                  <w:jc w:val="both"/>
                </w:pPr>
              </w:pPrChange>
            </w:pPr>
            <w:r w:rsidRPr="00FF211F">
              <w:rPr>
                <w:noProof/>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8"/>
                          <a:stretch>
                            <a:fillRect/>
                          </a:stretch>
                        </pic:blipFill>
                        <pic:spPr>
                          <a:xfrm>
                            <a:off x="0" y="0"/>
                            <a:ext cx="3696147" cy="1638000"/>
                          </a:xfrm>
                          <a:prstGeom prst="rect">
                            <a:avLst/>
                          </a:prstGeom>
                        </pic:spPr>
                      </pic:pic>
                    </a:graphicData>
                  </a:graphic>
                </wp:inline>
              </w:drawing>
            </w:r>
          </w:p>
        </w:tc>
      </w:tr>
      <w:tr w:rsidR="00211C63" w:rsidRPr="00EB1AA8" w14:paraId="47C81A9F" w14:textId="77777777" w:rsidTr="00211C63">
        <w:trPr>
          <w:jc w:val="center"/>
        </w:trPr>
        <w:tc>
          <w:tcPr>
            <w:tcW w:w="411" w:type="dxa"/>
            <w:textDirection w:val="btLr"/>
            <w:vAlign w:val="bottom"/>
          </w:tcPr>
          <w:p w14:paraId="1AE532CD" w14:textId="0A30498D" w:rsidR="00211C63" w:rsidRPr="00681E02" w:rsidRDefault="00681E02">
            <w:pPr>
              <w:rPr>
                <w:sz w:val="16"/>
                <w:szCs w:val="16"/>
                <w:rPrChange w:id="1594" w:author="Samane Shahpouri" w:date="2024-05-14T07:46:00Z" w16du:dateUtc="2024-05-14T05:46:00Z">
                  <w:rPr/>
                </w:rPrChange>
              </w:rPr>
              <w:pPrChange w:id="1595" w:author="Samane Shahpouri" w:date="2024-05-13T08:52:00Z" w16du:dateUtc="2024-05-13T06:52:00Z">
                <w:pPr>
                  <w:jc w:val="both"/>
                </w:pPr>
              </w:pPrChange>
            </w:pPr>
            <w:ins w:id="1596" w:author="Samane Shahpouri" w:date="2024-05-14T07:46:00Z" w16du:dateUtc="2024-05-14T05:46:00Z">
              <w:r w:rsidRPr="00681E02">
                <w:rPr>
                  <w:sz w:val="16"/>
                  <w:szCs w:val="16"/>
                  <w:rPrChange w:id="1597" w:author="Samane Shahpouri" w:date="2024-05-14T07:46:00Z" w16du:dateUtc="2024-05-14T05:46:00Z">
                    <w:rPr>
                      <w:sz w:val="18"/>
                      <w:szCs w:val="18"/>
                    </w:rPr>
                  </w:rPrChange>
                </w:rPr>
                <w:t xml:space="preserve">               </w:t>
              </w:r>
            </w:ins>
            <w:r w:rsidR="00211C63" w:rsidRPr="00681E02">
              <w:rPr>
                <w:sz w:val="16"/>
                <w:szCs w:val="16"/>
                <w:rPrChange w:id="1598" w:author="Samane Shahpouri" w:date="2024-05-14T07:46:00Z" w16du:dateUtc="2024-05-14T05:46:00Z">
                  <w:rPr/>
                </w:rPrChange>
              </w:rPr>
              <w:t>Predicted (SUV)</w:t>
            </w:r>
          </w:p>
        </w:tc>
        <w:tc>
          <w:tcPr>
            <w:tcW w:w="5963" w:type="dxa"/>
          </w:tcPr>
          <w:p w14:paraId="65DAB4D1" w14:textId="77777777" w:rsidR="00211C63" w:rsidRPr="00FF211F" w:rsidRDefault="00211C63">
            <w:pPr>
              <w:pPrChange w:id="1599" w:author="Samane Shahpouri" w:date="2024-05-13T08:52:00Z" w16du:dateUtc="2024-05-13T06:52:00Z">
                <w:pPr>
                  <w:jc w:val="both"/>
                </w:pPr>
              </w:pPrChange>
            </w:pPr>
            <w:r w:rsidRPr="00FF211F">
              <w:rPr>
                <w:noProof/>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9"/>
                          <a:stretch>
                            <a:fillRect/>
                          </a:stretch>
                        </pic:blipFill>
                        <pic:spPr>
                          <a:xfrm>
                            <a:off x="0" y="0"/>
                            <a:ext cx="3696147" cy="1638000"/>
                          </a:xfrm>
                          <a:prstGeom prst="rect">
                            <a:avLst/>
                          </a:prstGeom>
                        </pic:spPr>
                      </pic:pic>
                    </a:graphicData>
                  </a:graphic>
                </wp:inline>
              </w:drawing>
            </w:r>
          </w:p>
        </w:tc>
      </w:tr>
      <w:tr w:rsidR="00211C63" w:rsidRPr="00EB1AA8" w14:paraId="0CDCF417" w14:textId="77777777" w:rsidTr="00211C63">
        <w:trPr>
          <w:jc w:val="center"/>
        </w:trPr>
        <w:tc>
          <w:tcPr>
            <w:tcW w:w="411" w:type="dxa"/>
          </w:tcPr>
          <w:p w14:paraId="7E21204C" w14:textId="77777777" w:rsidR="00211C63" w:rsidRPr="00FF211F" w:rsidRDefault="00211C63">
            <w:pPr>
              <w:pPrChange w:id="1600" w:author="Samane Shahpouri" w:date="2024-05-13T08:52:00Z" w16du:dateUtc="2024-05-13T06:52:00Z">
                <w:pPr>
                  <w:jc w:val="both"/>
                </w:pPr>
              </w:pPrChange>
            </w:pPr>
          </w:p>
        </w:tc>
        <w:tc>
          <w:tcPr>
            <w:tcW w:w="5963" w:type="dxa"/>
          </w:tcPr>
          <w:p w14:paraId="57E1005D" w14:textId="16B3D231" w:rsidR="00211C63" w:rsidRPr="00FF211F" w:rsidRDefault="00211C63">
            <w:pPr>
              <w:pPrChange w:id="1601" w:author="Samane Shahpouri" w:date="2024-05-13T08:52:00Z" w16du:dateUtc="2024-05-13T06:52:00Z">
                <w:pPr>
                  <w:jc w:val="both"/>
                </w:pPr>
              </w:pPrChange>
            </w:pPr>
            <w:r w:rsidRPr="00681E02">
              <w:rPr>
                <w:sz w:val="16"/>
                <w:szCs w:val="16"/>
                <w:rPrChange w:id="1602" w:author="Samane Shahpouri" w:date="2024-05-14T07:46:00Z" w16du:dateUtc="2024-05-14T05:46:00Z">
                  <w:rPr/>
                </w:rPrChange>
              </w:rPr>
              <w:t xml:space="preserve">            </w:t>
            </w:r>
            <w:ins w:id="1603" w:author="Samane Shahpouri" w:date="2024-05-14T07:46:00Z" w16du:dateUtc="2024-05-14T05:46:00Z">
              <w:r w:rsidR="00681E02">
                <w:rPr>
                  <w:sz w:val="16"/>
                  <w:szCs w:val="16"/>
                </w:rPr>
                <w:t xml:space="preserve">     </w:t>
              </w:r>
            </w:ins>
            <w:r w:rsidRPr="00681E02">
              <w:rPr>
                <w:sz w:val="16"/>
                <w:szCs w:val="16"/>
                <w:rPrChange w:id="1604" w:author="Samane Shahpouri" w:date="2024-05-14T07:46:00Z" w16du:dateUtc="2024-05-14T05:46:00Z">
                  <w:rPr/>
                </w:rPrChange>
              </w:rPr>
              <w:t>Reference (</w:t>
            </w:r>
            <w:proofErr w:type="gramStart"/>
            <w:r w:rsidRPr="00681E02">
              <w:rPr>
                <w:sz w:val="16"/>
                <w:szCs w:val="16"/>
                <w:rPrChange w:id="1605" w:author="Samane Shahpouri" w:date="2024-05-14T07:46:00Z" w16du:dateUtc="2024-05-14T05:46:00Z">
                  <w:rPr/>
                </w:rPrChange>
              </w:rPr>
              <w:t xml:space="preserve">SUV)   </w:t>
            </w:r>
            <w:proofErr w:type="gramEnd"/>
            <w:r w:rsidRPr="00681E02">
              <w:rPr>
                <w:sz w:val="16"/>
                <w:szCs w:val="16"/>
                <w:rPrChange w:id="1606" w:author="Samane Shahpouri" w:date="2024-05-14T07:46:00Z" w16du:dateUtc="2024-05-14T05:46:00Z">
                  <w:rPr/>
                </w:rPrChange>
              </w:rPr>
              <w:t xml:space="preserve">                                              Reference (SUV)</w:t>
            </w:r>
          </w:p>
        </w:tc>
      </w:tr>
    </w:tbl>
    <w:p w14:paraId="62B214E2" w14:textId="21AB348B" w:rsidR="003715D6" w:rsidRPr="00FF211F" w:rsidRDefault="00CC54DB">
      <w:pPr>
        <w:pStyle w:val="Caption"/>
        <w:pPrChange w:id="1607"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14</w:t>
      </w:r>
      <w:r w:rsidRPr="00FF211F">
        <w:fldChar w:fldCharType="end"/>
      </w:r>
      <w:r w:rsidRPr="00FF211F">
        <w:t xml:space="preserve">: </w:t>
      </w:r>
      <w:r w:rsidR="00211C63" w:rsidRPr="00FF211F">
        <w:t>J</w:t>
      </w:r>
      <w:r w:rsidR="007650BE" w:rsidRPr="00FF211F">
        <w:t>oint histogram analysis displaying the correlation between activity concentration in TL-MC and ADCM images versus reference MAC images serving as the ground truth for cross-tracer. Note that a logarithmic scale was used to display the SUV levels</w:t>
      </w:r>
      <w:r w:rsidRPr="00FF211F">
        <w:t>.</w:t>
      </w:r>
    </w:p>
    <w:p w14:paraId="64D81B1C" w14:textId="77777777" w:rsidR="003715D6" w:rsidRPr="00FF211F" w:rsidRDefault="003715D6">
      <w:pPr>
        <w:pPrChange w:id="1608" w:author="Samane Shahpouri" w:date="2024-05-13T08:52:00Z" w16du:dateUtc="2024-05-13T06:52:00Z">
          <w:pPr>
            <w:jc w:val="both"/>
          </w:pPr>
        </w:pPrChange>
      </w:pPr>
    </w:p>
    <w:p w14:paraId="5194E86C" w14:textId="77777777" w:rsidR="003715D6" w:rsidRPr="00FF211F" w:rsidRDefault="003715D6">
      <w:pPr>
        <w:pPrChange w:id="1609" w:author="Samane Shahpouri" w:date="2024-05-13T08:52:00Z" w16du:dateUtc="2024-05-13T06:52:00Z">
          <w:pPr>
            <w:jc w:val="both"/>
          </w:pPr>
        </w:pPrChange>
      </w:pPr>
    </w:p>
    <w:p w14:paraId="1CB0D8B0" w14:textId="4F6E81F8" w:rsidR="00CC54DB" w:rsidRPr="00FF211F" w:rsidRDefault="00CC54DB" w:rsidP="001E0755">
      <w:pPr>
        <w:pStyle w:val="Heading2"/>
      </w:pPr>
      <w:r w:rsidRPr="00FF211F">
        <w:t>Case Study on </w:t>
      </w:r>
      <w:del w:id="1610" w:author="Isaac Shiri Lord" w:date="2024-05-12T19:02:00Z">
        <w:r w:rsidRPr="00FF211F" w:rsidDel="00DC7C5C">
          <w:delText xml:space="preserve">artefact </w:delText>
        </w:r>
      </w:del>
      <w:ins w:id="1611" w:author="Isaac Shiri Lord" w:date="2024-05-12T19:02:00Z">
        <w:r w:rsidR="00DC7C5C" w:rsidRPr="00FF211F">
          <w:t xml:space="preserve">artifact </w:t>
        </w:r>
      </w:ins>
      <w:r w:rsidRPr="00FF211F">
        <w:t>images</w:t>
      </w:r>
    </w:p>
    <w:p w14:paraId="58A55C9C" w14:textId="77777777" w:rsidR="003715D6" w:rsidRPr="00FF211F" w:rsidRDefault="003715D6">
      <w:pPr>
        <w:pPrChange w:id="1612" w:author="Samane Shahpouri" w:date="2024-05-13T08:52:00Z" w16du:dateUtc="2024-05-13T06:52:00Z">
          <w:pPr>
            <w:jc w:val="both"/>
          </w:pPr>
        </w:pPrChange>
      </w:pPr>
    </w:p>
    <w:p w14:paraId="3D638A72" w14:textId="7CA415B2" w:rsidR="007650BE" w:rsidRPr="00FF211F" w:rsidDel="00DC7C5C" w:rsidRDefault="007650BE">
      <w:pPr>
        <w:rPr>
          <w:del w:id="1613" w:author="Isaac Shiri Lord" w:date="2024-05-12T19:02:00Z"/>
        </w:rPr>
        <w:pPrChange w:id="1614" w:author="Samane Shahpouri" w:date="2024-05-13T08:52:00Z" w16du:dateUtc="2024-05-13T06:52:00Z">
          <w:pPr>
            <w:jc w:val="both"/>
          </w:pPr>
        </w:pPrChange>
      </w:pPr>
      <w:r w:rsidRPr="00FF211F">
        <w:t>In this section, a series of case studies involving repeated scans were examined. These repeated scans have been requested by nuclear medicine physicians shortly after initial assessments.</w:t>
      </w:r>
      <w:ins w:id="1615" w:author="Isaac Shiri Lord" w:date="2024-05-12T19:02:00Z">
        <w:r w:rsidR="00DC7C5C" w:rsidRPr="00FF211F">
          <w:t xml:space="preserve"> </w:t>
        </w:r>
      </w:ins>
    </w:p>
    <w:p w14:paraId="511380BA" w14:textId="19C6E902" w:rsidR="007650BE" w:rsidRPr="00FF211F" w:rsidDel="00DC7C5C" w:rsidRDefault="007650BE">
      <w:pPr>
        <w:rPr>
          <w:del w:id="1616" w:author="Isaac Shiri Lord" w:date="2024-05-12T19:02:00Z"/>
        </w:rPr>
        <w:pPrChange w:id="1617" w:author="Samane Shahpouri" w:date="2024-05-13T08:52:00Z" w16du:dateUtc="2024-05-13T06:52:00Z">
          <w:pPr>
            <w:jc w:val="both"/>
          </w:pPr>
        </w:pPrChange>
      </w:pPr>
      <w:r w:rsidRPr="00FF211F">
        <w:t>Figure</w:t>
      </w:r>
      <w:del w:id="1618" w:author="Isaac Shiri Lord" w:date="2024-05-12T19:02:00Z">
        <w:r w:rsidRPr="00FF211F" w:rsidDel="00DC7C5C">
          <w:delText xml:space="preserve"> </w:delText>
        </w:r>
        <w:r w:rsidR="00626150" w:rsidRPr="00FF211F" w:rsidDel="00DC7C5C">
          <w:delText>1</w:delText>
        </w:r>
        <w:r w:rsidRPr="00FF211F" w:rsidDel="00DC7C5C">
          <w:delText>5</w:delText>
        </w:r>
        <w:r w:rsidR="00626150" w:rsidRPr="00FF211F" w:rsidDel="00DC7C5C">
          <w:delText xml:space="preserve"> and 16</w:delText>
        </w:r>
        <w:r w:rsidRPr="00FF211F" w:rsidDel="00DC7C5C">
          <w:delText xml:space="preserve"> </w:delText>
        </w:r>
        <w:r w:rsidR="00626150" w:rsidRPr="00FF211F" w:rsidDel="00DC7C5C">
          <w:delText xml:space="preserve">and 17 </w:delText>
        </w:r>
        <w:r w:rsidRPr="00FF211F" w:rsidDel="00DC7C5C">
          <w:delText>displays the imaging results for patients with halo artefacts in the pelvic</w:delText>
        </w:r>
        <w:r w:rsidR="00626150" w:rsidRPr="00FF211F" w:rsidDel="00DC7C5C">
          <w:delText>, kidney, diaphragm, lung, liver</w:delText>
        </w:r>
      </w:del>
      <w:ins w:id="1619" w:author="Isaac Shiri Lord" w:date="2024-05-12T19:02:00Z">
        <w:r w:rsidR="00DC7C5C" w:rsidRPr="00FF211F">
          <w:t>s 15, 16, and 17 display the imaging results for patients with halo artifacts in the pelvic, kidney, diaphragm, lung, liver,</w:t>
        </w:r>
      </w:ins>
      <w:r w:rsidR="00626150" w:rsidRPr="00FF211F">
        <w:t xml:space="preserve"> and spleen </w:t>
      </w:r>
      <w:r w:rsidRPr="00FF211F">
        <w:t xml:space="preserve">regions. These </w:t>
      </w:r>
      <w:del w:id="1620" w:author="Isaac Shiri Lord" w:date="2024-05-12T19:02:00Z">
        <w:r w:rsidRPr="00FF211F" w:rsidDel="00DC7C5C">
          <w:delText xml:space="preserve">artefacts </w:delText>
        </w:r>
      </w:del>
      <w:ins w:id="1621" w:author="Isaac Shiri Lord" w:date="2024-05-12T19:02:00Z">
        <w:r w:rsidR="00DC7C5C" w:rsidRPr="00FF211F">
          <w:t xml:space="preserve">artifacts </w:t>
        </w:r>
      </w:ins>
      <w:r w:rsidRPr="00FF211F">
        <w:t xml:space="preserve">were removed in the repeated scan. The ICMC method produced </w:t>
      </w:r>
      <w:del w:id="1622" w:author="Isaac Shiri Lord" w:date="2024-05-12T19:02:00Z">
        <w:r w:rsidRPr="00FF211F" w:rsidDel="00DC7C5C">
          <w:delText>artefact</w:delText>
        </w:r>
      </w:del>
      <w:ins w:id="1623" w:author="Isaac Shiri Lord" w:date="2024-05-12T19:02:00Z">
        <w:r w:rsidR="00DC7C5C" w:rsidRPr="00FF211F">
          <w:t>artifact</w:t>
        </w:r>
      </w:ins>
      <w:r w:rsidRPr="00FF211F">
        <w:t>-free images of high quality, diagnostic confidence, and nearly identical to the initial scan.</w:t>
      </w:r>
      <w:ins w:id="1624" w:author="Isaac Shiri Lord" w:date="2024-05-12T19:02:00Z">
        <w:r w:rsidR="00DC7C5C" w:rsidRPr="00FF211F">
          <w:t xml:space="preserve"> </w:t>
        </w:r>
      </w:ins>
    </w:p>
    <w:p w14:paraId="1031A405" w14:textId="75B4A730" w:rsidR="007650BE" w:rsidRPr="00FF211F" w:rsidRDefault="007650BE">
      <w:pPr>
        <w:pPrChange w:id="1625" w:author="Samane Shahpouri" w:date="2024-05-13T08:52:00Z" w16du:dateUtc="2024-05-13T06:52:00Z">
          <w:pPr>
            <w:jc w:val="both"/>
          </w:pPr>
        </w:pPrChange>
      </w:pPr>
      <w:r w:rsidRPr="00FF211F">
        <w:lastRenderedPageBreak/>
        <w:t xml:space="preserve">Figure </w:t>
      </w:r>
      <w:r w:rsidR="00626150" w:rsidRPr="00FF211F">
        <w:t>18</w:t>
      </w:r>
      <w:r w:rsidRPr="00FF211F">
        <w:t xml:space="preserve"> features patient</w:t>
      </w:r>
      <w:r w:rsidR="00B4553F" w:rsidRPr="00FF211F">
        <w:t>s</w:t>
      </w:r>
      <w:r w:rsidRPr="00FF211F">
        <w:t xml:space="preserve"> with a halo </w:t>
      </w:r>
      <w:del w:id="1626" w:author="Isaac Shiri Lord" w:date="2024-05-12T19:02:00Z">
        <w:r w:rsidRPr="00FF211F" w:rsidDel="00DC7C5C">
          <w:delText xml:space="preserve">artefact </w:delText>
        </w:r>
      </w:del>
      <w:ins w:id="1627" w:author="Isaac Shiri Lord" w:date="2024-05-12T19:02:00Z">
        <w:r w:rsidR="00DC7C5C" w:rsidRPr="00FF211F">
          <w:t xml:space="preserve">artifact </w:t>
        </w:r>
      </w:ins>
      <w:r w:rsidRPr="00FF211F">
        <w:t xml:space="preserve">in the kidneys. A repeated scan was conducted in this region due to the initial scan's low image quality and diagnostic confidence. Unfortunately, </w:t>
      </w:r>
      <w:r w:rsidR="00B4553F" w:rsidRPr="00FF211F">
        <w:t>for</w:t>
      </w:r>
      <w:r w:rsidR="00211C63" w:rsidRPr="00FF211F">
        <w:t xml:space="preserve"> same cases </w:t>
      </w:r>
      <w:r w:rsidRPr="00FF211F">
        <w:t xml:space="preserve">the repeated scan could not remove these artifacts. Nonetheless, the ICMC model successfully eliminated the </w:t>
      </w:r>
      <w:del w:id="1628" w:author="Isaac Shiri Lord" w:date="2024-05-12T19:03:00Z">
        <w:r w:rsidRPr="00FF211F" w:rsidDel="00DC7C5C">
          <w:delText xml:space="preserve">artefact </w:delText>
        </w:r>
      </w:del>
      <w:ins w:id="1629" w:author="Isaac Shiri Lord" w:date="2024-05-12T19:03:00Z">
        <w:r w:rsidR="00DC7C5C" w:rsidRPr="00FF211F">
          <w:t xml:space="preserve">artifact </w:t>
        </w:r>
      </w:ins>
      <w:r w:rsidRPr="00FF211F">
        <w:t>in both the original and subsequent scans.</w:t>
      </w:r>
    </w:p>
    <w:p w14:paraId="238264EC" w14:textId="77777777" w:rsidR="00211C63" w:rsidRPr="00FF211F" w:rsidRDefault="00211C63">
      <w:pPr>
        <w:pPrChange w:id="1630" w:author="Samane Shahpouri" w:date="2024-05-13T08:52:00Z" w16du:dateUtc="2024-05-13T06:52:00Z">
          <w:pPr>
            <w:jc w:val="both"/>
          </w:pPr>
        </w:pPrChange>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EB1AA8" w14:paraId="5E5DE8DC" w14:textId="40F69993" w:rsidTr="00D50F1E">
        <w:trPr>
          <w:gridAfter w:val="1"/>
          <w:wAfter w:w="4163" w:type="dxa"/>
          <w:trHeight w:val="562"/>
        </w:trPr>
        <w:tc>
          <w:tcPr>
            <w:tcW w:w="4673" w:type="dxa"/>
          </w:tcPr>
          <w:p w14:paraId="6B510BE8" w14:textId="77777777" w:rsidR="00D50F1E" w:rsidRPr="00FF211F" w:rsidRDefault="00D50F1E">
            <w:pPr>
              <w:pPrChange w:id="1631" w:author="Samane Shahpouri" w:date="2024-05-13T08:52:00Z" w16du:dateUtc="2024-05-13T06:52:00Z">
                <w:pPr>
                  <w:framePr w:hSpace="180" w:wrap="around" w:vAnchor="text" w:hAnchor="margin" w:y="42"/>
                  <w:jc w:val="both"/>
                </w:pPr>
              </w:pPrChange>
            </w:pPr>
            <w:r w:rsidRPr="00FF211F">
              <w:rPr>
                <w:noProof/>
              </w:rPr>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6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FF211F" w:rsidRDefault="00D50F1E">
            <w:pPr>
              <w:pPrChange w:id="1632" w:author="Samane Shahpouri" w:date="2024-05-13T08:52:00Z" w16du:dateUtc="2024-05-13T06:52:00Z">
                <w:pPr>
                  <w:framePr w:hSpace="180" w:wrap="around" w:vAnchor="text" w:hAnchor="margin" w:y="42"/>
                  <w:jc w:val="both"/>
                </w:pPr>
              </w:pPrChange>
            </w:pPr>
            <w:r w:rsidRPr="00FF211F">
              <w:rPr>
                <w:noProof/>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6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FF211F" w:rsidRDefault="00D50F1E">
            <w:pPr>
              <w:pPrChange w:id="1633" w:author="Samane Shahpouri" w:date="2024-05-13T08:52:00Z" w16du:dateUtc="2024-05-13T06:52:00Z">
                <w:pPr>
                  <w:framePr w:hSpace="180" w:wrap="around" w:vAnchor="text" w:hAnchor="margin" w:y="42"/>
                  <w:jc w:val="both"/>
                </w:pPr>
              </w:pPrChange>
            </w:pPr>
            <w:r w:rsidRPr="00FF211F">
              <w:rPr>
                <w:noProof/>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62"/>
                          <a:stretch>
                            <a:fillRect/>
                          </a:stretch>
                        </pic:blipFill>
                        <pic:spPr>
                          <a:xfrm>
                            <a:off x="0" y="0"/>
                            <a:ext cx="163440" cy="1127407"/>
                          </a:xfrm>
                          <a:prstGeom prst="rect">
                            <a:avLst/>
                          </a:prstGeom>
                        </pic:spPr>
                      </pic:pic>
                    </a:graphicData>
                  </a:graphic>
                </wp:inline>
              </w:drawing>
            </w:r>
          </w:p>
        </w:tc>
      </w:tr>
      <w:tr w:rsidR="00D50F1E" w:rsidRPr="00EB1AA8" w14:paraId="232DE8FA" w14:textId="58CCBBF3" w:rsidTr="00D50F1E">
        <w:trPr>
          <w:trHeight w:val="570"/>
        </w:trPr>
        <w:tc>
          <w:tcPr>
            <w:tcW w:w="4673" w:type="dxa"/>
          </w:tcPr>
          <w:p w14:paraId="53BB2C44" w14:textId="77777777" w:rsidR="00D50F1E" w:rsidRPr="00FF211F" w:rsidRDefault="00D50F1E">
            <w:pPr>
              <w:pPrChange w:id="1634" w:author="Samane Shahpouri" w:date="2024-05-13T08:52:00Z" w16du:dateUtc="2024-05-13T06:52:00Z">
                <w:pPr>
                  <w:framePr w:hSpace="180" w:wrap="around" w:vAnchor="text" w:hAnchor="margin" w:y="42"/>
                  <w:jc w:val="both"/>
                </w:pPr>
              </w:pPrChange>
            </w:pPr>
            <w:r w:rsidRPr="00FF211F">
              <w:rPr>
                <w:noProof/>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6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FF211F" w:rsidRDefault="00D50F1E">
            <w:pPr>
              <w:pPrChange w:id="1635" w:author="Samane Shahpouri" w:date="2024-05-13T08:52:00Z" w16du:dateUtc="2024-05-13T06:52:00Z">
                <w:pPr>
                  <w:framePr w:hSpace="180" w:wrap="around" w:vAnchor="text" w:hAnchor="margin" w:y="42"/>
                  <w:jc w:val="both"/>
                </w:pPr>
              </w:pPrChange>
            </w:pPr>
            <w:r w:rsidRPr="00FF211F">
              <w:rPr>
                <w:noProof/>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6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FF211F" w:rsidRDefault="00D50F1E">
            <w:pPr>
              <w:pPrChange w:id="1636" w:author="Samane Shahpouri" w:date="2024-05-13T08:52:00Z" w16du:dateUtc="2024-05-13T06:52:00Z">
                <w:pPr>
                  <w:framePr w:hSpace="180" w:wrap="around" w:vAnchor="text" w:hAnchor="margin" w:y="42"/>
                  <w:jc w:val="both"/>
                </w:pPr>
              </w:pPrChange>
            </w:pPr>
          </w:p>
        </w:tc>
      </w:tr>
      <w:tr w:rsidR="00D50F1E" w:rsidRPr="00EB1AA8" w14:paraId="28B2906D" w14:textId="300235E4" w:rsidTr="00D50F1E">
        <w:trPr>
          <w:trHeight w:val="562"/>
        </w:trPr>
        <w:tc>
          <w:tcPr>
            <w:tcW w:w="4673" w:type="dxa"/>
          </w:tcPr>
          <w:p w14:paraId="334F767E" w14:textId="77777777" w:rsidR="00D50F1E" w:rsidRPr="00FF211F" w:rsidRDefault="00D50F1E">
            <w:pPr>
              <w:pPrChange w:id="1637" w:author="Samane Shahpouri" w:date="2024-05-13T08:52:00Z" w16du:dateUtc="2024-05-13T06:52:00Z">
                <w:pPr>
                  <w:framePr w:hSpace="180" w:wrap="around" w:vAnchor="text" w:hAnchor="margin" w:y="42"/>
                  <w:jc w:val="both"/>
                </w:pPr>
              </w:pPrChange>
            </w:pPr>
            <w:r w:rsidRPr="00FF211F">
              <w:rPr>
                <w:noProof/>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6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FF211F" w:rsidRDefault="00D50F1E">
            <w:pPr>
              <w:pPrChange w:id="1638" w:author="Samane Shahpouri" w:date="2024-05-13T08:52:00Z" w16du:dateUtc="2024-05-13T06:52:00Z">
                <w:pPr>
                  <w:framePr w:hSpace="180" w:wrap="around" w:vAnchor="text" w:hAnchor="margin" w:y="42"/>
                  <w:jc w:val="both"/>
                </w:pPr>
              </w:pPrChange>
            </w:pPr>
            <w:r w:rsidRPr="00FF211F">
              <w:rPr>
                <w:noProof/>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FF211F" w:rsidRDefault="00D50F1E">
            <w:pPr>
              <w:rPr>
                <w:noProof/>
              </w:rPr>
              <w:pPrChange w:id="1639" w:author="Samane Shahpouri" w:date="2024-05-13T08:52:00Z" w16du:dateUtc="2024-05-13T06:52:00Z">
                <w:pPr>
                  <w:framePr w:hSpace="180" w:wrap="around" w:vAnchor="text" w:hAnchor="margin" w:y="42"/>
                  <w:jc w:val="both"/>
                </w:pPr>
              </w:pPrChange>
            </w:pPr>
          </w:p>
        </w:tc>
      </w:tr>
      <w:tr w:rsidR="00D50F1E" w:rsidRPr="00EB1AA8" w14:paraId="07DF3821" w14:textId="5156BDD2" w:rsidTr="00D50F1E">
        <w:trPr>
          <w:trHeight w:val="562"/>
        </w:trPr>
        <w:tc>
          <w:tcPr>
            <w:tcW w:w="4673" w:type="dxa"/>
          </w:tcPr>
          <w:p w14:paraId="655B6270" w14:textId="77777777" w:rsidR="00D50F1E" w:rsidRPr="00FF211F" w:rsidRDefault="00D50F1E">
            <w:pPr>
              <w:pPrChange w:id="1640" w:author="Samane Shahpouri" w:date="2024-05-13T08:52:00Z" w16du:dateUtc="2024-05-13T06:52:00Z">
                <w:pPr>
                  <w:framePr w:hSpace="180" w:wrap="around" w:vAnchor="text" w:hAnchor="margin" w:y="42"/>
                  <w:jc w:val="both"/>
                </w:pPr>
              </w:pPrChange>
            </w:pPr>
            <w:r w:rsidRPr="00FF211F">
              <w:rPr>
                <w:noProof/>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FF211F" w:rsidRDefault="00D50F1E">
            <w:pPr>
              <w:pPrChange w:id="1641" w:author="Samane Shahpouri" w:date="2024-05-13T08:52:00Z" w16du:dateUtc="2024-05-13T06:52:00Z">
                <w:pPr>
                  <w:keepNext/>
                  <w:framePr w:hSpace="180" w:wrap="around" w:vAnchor="text" w:hAnchor="margin" w:y="42"/>
                  <w:jc w:val="both"/>
                </w:pPr>
              </w:pPrChange>
            </w:pPr>
            <w:r w:rsidRPr="00FF211F">
              <w:rPr>
                <w:noProof/>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FF211F" w:rsidRDefault="00D50F1E">
            <w:pPr>
              <w:pPrChange w:id="1642" w:author="Samane Shahpouri" w:date="2024-05-13T08:52:00Z" w16du:dateUtc="2024-05-13T06:52:00Z">
                <w:pPr>
                  <w:keepNext/>
                  <w:framePr w:hSpace="180" w:wrap="around" w:vAnchor="text" w:hAnchor="margin" w:y="42"/>
                  <w:jc w:val="both"/>
                </w:pPr>
              </w:pPrChange>
            </w:pPr>
          </w:p>
        </w:tc>
      </w:tr>
    </w:tbl>
    <w:p w14:paraId="40315BBD" w14:textId="77777777" w:rsidR="003715D6" w:rsidRPr="00FF211F" w:rsidRDefault="003715D6">
      <w:pPr>
        <w:pPrChange w:id="1643" w:author="Samane Shahpouri" w:date="2024-05-13T08:52:00Z" w16du:dateUtc="2024-05-13T06:52:00Z">
          <w:pPr>
            <w:jc w:val="both"/>
          </w:pPr>
        </w:pPrChange>
      </w:pPr>
    </w:p>
    <w:p w14:paraId="66CA3E3D" w14:textId="68A349B1" w:rsidR="00626150" w:rsidRPr="00FF211F" w:rsidRDefault="00626150">
      <w:pPr>
        <w:pStyle w:val="Caption"/>
        <w:pPrChange w:id="1644" w:author="Samane Shahpouri" w:date="2024-05-13T08:52:00Z" w16du:dateUtc="2024-05-13T06:52:00Z">
          <w:pPr>
            <w:pStyle w:val="Caption"/>
            <w:framePr w:w="9084" w:hSpace="180" w:wrap="around" w:vAnchor="text" w:hAnchor="page" w:x="1363" w:y="1"/>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15</w:t>
      </w:r>
      <w:r w:rsidRPr="00FF211F">
        <w:fldChar w:fldCharType="end"/>
      </w:r>
      <w:r w:rsidRPr="00FF211F">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FF211F" w:rsidRDefault="00626150">
      <w:pPr>
        <w:pStyle w:val="Caption"/>
        <w:pPrChange w:id="1645" w:author="Samane Shahpouri" w:date="2024-05-13T08:52:00Z" w16du:dateUtc="2024-05-13T06:52:00Z">
          <w:pPr>
            <w:pStyle w:val="Caption"/>
            <w:framePr w:w="9084" w:hSpace="180" w:wrap="around" w:vAnchor="text" w:hAnchor="page" w:x="1363" w:y="1"/>
            <w:jc w:val="both"/>
          </w:pPr>
        </w:pPrChange>
      </w:pPr>
    </w:p>
    <w:p w14:paraId="409939DA" w14:textId="77777777" w:rsidR="003715D6" w:rsidRPr="00FF211F" w:rsidRDefault="003715D6">
      <w:pPr>
        <w:pPrChange w:id="1646" w:author="Samane Shahpouri" w:date="2024-05-13T08:52:00Z" w16du:dateUtc="2024-05-13T06:52:00Z">
          <w:pPr>
            <w:jc w:val="both"/>
          </w:pPr>
        </w:pPrChange>
      </w:pPr>
    </w:p>
    <w:p w14:paraId="514D3204" w14:textId="52AF7274" w:rsidR="003715D6" w:rsidRPr="00FF211F" w:rsidRDefault="003715D6">
      <w:pPr>
        <w:pPrChange w:id="1647" w:author="Samane Shahpouri" w:date="2024-05-13T08:52:00Z" w16du:dateUtc="2024-05-13T06:52:00Z">
          <w:pPr>
            <w:jc w:val="both"/>
          </w:pPr>
        </w:pPrChange>
      </w:pPr>
    </w:p>
    <w:p w14:paraId="1984AAC8" w14:textId="77777777" w:rsidR="003715D6" w:rsidRPr="00FF211F" w:rsidRDefault="003715D6">
      <w:pPr>
        <w:pPrChange w:id="1648" w:author="Samane Shahpouri" w:date="2024-05-13T08:52:00Z" w16du:dateUtc="2024-05-13T06:52:00Z">
          <w:pPr>
            <w:jc w:val="both"/>
          </w:pPr>
        </w:pPrChange>
      </w:pPr>
    </w:p>
    <w:p w14:paraId="119880A4" w14:textId="68DDDECB" w:rsidR="003715D6" w:rsidRPr="00FF211F" w:rsidRDefault="003715D6">
      <w:pPr>
        <w:pPrChange w:id="1649" w:author="Samane Shahpouri" w:date="2024-05-13T08:52:00Z" w16du:dateUtc="2024-05-13T06:52:00Z">
          <w:pPr>
            <w:jc w:val="both"/>
          </w:pPr>
        </w:pPrChange>
      </w:pPr>
    </w:p>
    <w:p w14:paraId="228BE015" w14:textId="385E971B" w:rsidR="003715D6" w:rsidRPr="00FF211F" w:rsidRDefault="003715D6">
      <w:pPr>
        <w:pPrChange w:id="1650" w:author="Samane Shahpouri" w:date="2024-05-13T08:52:00Z" w16du:dateUtc="2024-05-13T06:52:00Z">
          <w:pPr>
            <w:jc w:val="both"/>
          </w:pPr>
        </w:pPrChange>
      </w:pPr>
    </w:p>
    <w:p w14:paraId="6B204A90" w14:textId="77777777" w:rsidR="003715D6" w:rsidRPr="00FF211F" w:rsidRDefault="003715D6">
      <w:pPr>
        <w:pPrChange w:id="1651" w:author="Samane Shahpouri" w:date="2024-05-13T08:52:00Z" w16du:dateUtc="2024-05-13T06:52:00Z">
          <w:pPr>
            <w:jc w:val="both"/>
          </w:pPr>
        </w:pPrChange>
      </w:pPr>
    </w:p>
    <w:p w14:paraId="50D95459" w14:textId="77777777" w:rsidR="003715D6" w:rsidRPr="00FF211F" w:rsidRDefault="003715D6">
      <w:pPr>
        <w:pPrChange w:id="1652" w:author="Samane Shahpouri" w:date="2024-05-13T08:52:00Z" w16du:dateUtc="2024-05-13T06:52:00Z">
          <w:pPr>
            <w:jc w:val="both"/>
          </w:pPr>
        </w:pPrChange>
      </w:pPr>
    </w:p>
    <w:p w14:paraId="3C85B2AC" w14:textId="77777777" w:rsidR="003715D6" w:rsidRPr="00FF211F" w:rsidRDefault="003715D6">
      <w:pPr>
        <w:pPrChange w:id="1653" w:author="Samane Shahpouri" w:date="2024-05-13T08:52:00Z" w16du:dateUtc="2024-05-13T06:52:00Z">
          <w:pPr>
            <w:jc w:val="both"/>
          </w:pPr>
        </w:pPrChange>
      </w:pPr>
    </w:p>
    <w:p w14:paraId="7024503D" w14:textId="77777777" w:rsidR="003715D6" w:rsidRPr="00FF211F" w:rsidRDefault="003715D6">
      <w:pPr>
        <w:pPrChange w:id="1654" w:author="Samane Shahpouri" w:date="2024-05-13T08:52:00Z" w16du:dateUtc="2024-05-13T06:52:00Z">
          <w:pPr>
            <w:jc w:val="both"/>
          </w:pPr>
        </w:pPrChange>
      </w:pPr>
    </w:p>
    <w:tbl>
      <w:tblPr>
        <w:tblStyle w:val="TableGrid"/>
        <w:tblpPr w:leftFromText="180" w:rightFromText="180" w:vertAnchor="page" w:horzAnchor="margin" w:tblpXSpec="center" w:tblpY="134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tblGrid>
      <w:tr w:rsidR="003715D6" w:rsidRPr="00EB1AA8" w14:paraId="02D19BE8" w14:textId="77777777" w:rsidTr="00E2116F">
        <w:trPr>
          <w:trHeight w:val="1831"/>
        </w:trPr>
        <w:tc>
          <w:tcPr>
            <w:tcW w:w="4106" w:type="dxa"/>
          </w:tcPr>
          <w:p w14:paraId="59F660DA" w14:textId="77777777" w:rsidR="003715D6" w:rsidRPr="00FF211F" w:rsidRDefault="00434F14">
            <w:pPr>
              <w:pPrChange w:id="1655" w:author="Samane Shahpouri" w:date="2024-05-13T08:52:00Z" w16du:dateUtc="2024-05-13T06:52:00Z">
                <w:pPr>
                  <w:framePr w:hSpace="180" w:wrap="around" w:vAnchor="page" w:hAnchor="margin" w:xAlign="center" w:y="1345"/>
                  <w:jc w:val="both"/>
                </w:pPr>
              </w:pPrChange>
            </w:pPr>
            <w:r w:rsidRPr="00FF211F">
              <w:rPr>
                <w:noProof/>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3C6264" w:rsidRPr="00FF211F" w:rsidRDefault="003C6264">
            <w:pPr>
              <w:pPrChange w:id="1656" w:author="Samane Shahpouri" w:date="2024-05-13T08:52:00Z" w16du:dateUtc="2024-05-13T06:52:00Z">
                <w:pPr>
                  <w:framePr w:hSpace="180" w:wrap="around" w:vAnchor="page" w:hAnchor="margin" w:xAlign="center" w:y="1345"/>
                  <w:jc w:val="both"/>
                </w:pPr>
              </w:pPrChange>
            </w:pPr>
          </w:p>
        </w:tc>
        <w:tc>
          <w:tcPr>
            <w:tcW w:w="4111" w:type="dxa"/>
          </w:tcPr>
          <w:p w14:paraId="49454E17" w14:textId="14F71619" w:rsidR="003715D6" w:rsidRPr="00FF211F" w:rsidRDefault="002E6EF0">
            <w:pPr>
              <w:pPrChange w:id="1657"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7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D283C8D" w14:textId="77777777" w:rsidTr="00E2116F">
        <w:trPr>
          <w:trHeight w:val="1973"/>
        </w:trPr>
        <w:tc>
          <w:tcPr>
            <w:tcW w:w="4106" w:type="dxa"/>
          </w:tcPr>
          <w:p w14:paraId="3620E97E" w14:textId="595FE82F" w:rsidR="003C6264" w:rsidRPr="00FF211F" w:rsidDel="001D1F6D" w:rsidRDefault="003C6264">
            <w:pPr>
              <w:rPr>
                <w:del w:id="1658" w:author="Samane Shahpouri" w:date="2024-05-13T08:10:00Z" w16du:dateUtc="2024-05-13T06:10:00Z"/>
                <w:noProof/>
              </w:rPr>
              <w:pPrChange w:id="1659" w:author="Samane Shahpouri" w:date="2024-05-13T08:52:00Z" w16du:dateUtc="2024-05-13T06:52:00Z">
                <w:pPr>
                  <w:framePr w:hSpace="180" w:wrap="around" w:vAnchor="page" w:hAnchor="margin" w:xAlign="center" w:y="1345"/>
                  <w:jc w:val="both"/>
                </w:pPr>
              </w:pPrChange>
            </w:pPr>
          </w:p>
          <w:p w14:paraId="3E56B4B3" w14:textId="1A43CD1F" w:rsidR="003715D6" w:rsidRPr="00FF211F" w:rsidRDefault="006C4175">
            <w:pPr>
              <w:pPrChange w:id="1660"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7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3715D6" w:rsidRPr="00FF211F" w:rsidRDefault="002E6EF0">
            <w:pPr>
              <w:pPrChange w:id="1661"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7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73C3A067" w14:textId="77777777" w:rsidTr="00E2116F">
        <w:trPr>
          <w:trHeight w:val="1891"/>
        </w:trPr>
        <w:tc>
          <w:tcPr>
            <w:tcW w:w="4106" w:type="dxa"/>
          </w:tcPr>
          <w:p w14:paraId="2BA7A4D2" w14:textId="74316804" w:rsidR="003715D6" w:rsidRPr="00FF211F" w:rsidRDefault="00061BC9">
            <w:pPr>
              <w:pPrChange w:id="1662"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7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3715D6" w:rsidRPr="00FF211F" w:rsidRDefault="00061BC9">
            <w:pPr>
              <w:pPrChange w:id="1663"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7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EB1AA8" w14:paraId="1C346E72" w14:textId="77777777" w:rsidTr="00E2116F">
        <w:trPr>
          <w:trHeight w:val="1728"/>
        </w:trPr>
        <w:tc>
          <w:tcPr>
            <w:tcW w:w="4106" w:type="dxa"/>
          </w:tcPr>
          <w:p w14:paraId="32ED7240" w14:textId="44326B92" w:rsidR="003715D6" w:rsidRPr="00FF211F" w:rsidRDefault="00061BC9">
            <w:pPr>
              <w:pPrChange w:id="1664" w:author="Samane Shahpouri" w:date="2024-05-13T08:52:00Z" w16du:dateUtc="2024-05-13T06:52:00Z">
                <w:pPr>
                  <w:framePr w:hSpace="180" w:wrap="around" w:vAnchor="page" w:hAnchor="margin" w:xAlign="center" w:y="1345"/>
                  <w:jc w:val="both"/>
                </w:pPr>
              </w:pPrChange>
            </w:pPr>
            <w:r w:rsidRPr="00FF211F">
              <w:rPr>
                <w:noProof/>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7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3715D6" w:rsidRPr="00FF211F" w:rsidRDefault="00061BC9">
            <w:pPr>
              <w:rPr>
                <w:noProof/>
              </w:rPr>
              <w:pPrChange w:id="1665" w:author="Samane Shahpouri" w:date="2024-05-13T08:52:00Z" w16du:dateUtc="2024-05-13T06:52:00Z">
                <w:pPr>
                  <w:keepNext/>
                  <w:framePr w:hSpace="180" w:wrap="around" w:vAnchor="page" w:hAnchor="margin" w:xAlign="center" w:y="1345"/>
                  <w:jc w:val="both"/>
                </w:pPr>
              </w:pPrChange>
            </w:pPr>
            <w:r w:rsidRPr="00FF211F">
              <w:rPr>
                <w:noProof/>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7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444ACC" w14:textId="78F1769C" w:rsidR="004E1D48" w:rsidRPr="00FF211F" w:rsidRDefault="004E1D48">
      <w:pPr>
        <w:pStyle w:val="Caption"/>
        <w:pPrChange w:id="1666" w:author="Samane Shahpouri" w:date="2024-05-13T08:52:00Z" w16du:dateUtc="2024-05-13T06:52:00Z">
          <w:pPr>
            <w:pStyle w:val="Caption"/>
            <w:framePr w:hSpace="180" w:wrap="around" w:vAnchor="page" w:hAnchor="page" w:x="1335" w:y="8908"/>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16</w:t>
      </w:r>
      <w:r w:rsidRPr="00FF211F">
        <w:fldChar w:fldCharType="end"/>
      </w:r>
      <w:r w:rsidRPr="00FF211F">
        <w:t xml:space="preserve">: Coronal views of 8 clinical studies, representing from left to right: </w:t>
      </w:r>
      <w:r w:rsidR="00CB446D" w:rsidRPr="00FF211F">
        <w:t>NAC</w:t>
      </w:r>
      <w:r w:rsidRPr="00FF211F">
        <w:t xml:space="preserve">, </w:t>
      </w:r>
      <w:r w:rsidR="00CB446D" w:rsidRPr="00FF211F">
        <w:t>MAC</w:t>
      </w:r>
      <w:r w:rsidRPr="00FF211F">
        <w:t xml:space="preserve">, </w:t>
      </w:r>
      <w:r w:rsidR="00CB446D" w:rsidRPr="00FF211F">
        <w:t>IMCM-DL</w:t>
      </w:r>
      <w:r w:rsidRPr="00FF211F">
        <w:t xml:space="preserve"> and the </w:t>
      </w:r>
      <w:r w:rsidR="00CB446D" w:rsidRPr="00FF211F">
        <w:t>difference</w:t>
      </w:r>
      <w:r w:rsidRPr="00FF211F">
        <w:t xml:space="preserve"> images of </w:t>
      </w:r>
      <w:r w:rsidR="00CB446D" w:rsidRPr="00FF211F">
        <w:t>MAC</w:t>
      </w:r>
      <w:r w:rsidRPr="00FF211F">
        <w:t xml:space="preserve"> and </w:t>
      </w:r>
      <w:r w:rsidR="00CB446D" w:rsidRPr="00FF211F">
        <w:t>DL image</w:t>
      </w:r>
      <w:r w:rsidRPr="00FF211F">
        <w:t xml:space="preserve">. </w:t>
      </w:r>
      <w:r w:rsidR="00CB446D" w:rsidRPr="00FF211F">
        <w:t>Our method</w:t>
      </w:r>
      <w:r w:rsidRPr="00FF211F">
        <w:t xml:space="preserve"> </w:t>
      </w:r>
      <w:r w:rsidR="00CB446D" w:rsidRPr="00FF211F">
        <w:t>effectively</w:t>
      </w:r>
      <w:r w:rsidRPr="00FF211F">
        <w:t xml:space="preserve"> disentangles halo artefacts in the kidney area</w:t>
      </w:r>
      <w:r w:rsidR="00CB446D" w:rsidRPr="00FF211F">
        <w:t>.</w:t>
      </w:r>
    </w:p>
    <w:p w14:paraId="51721010" w14:textId="317115A3" w:rsidR="003715D6" w:rsidRPr="00FF211F" w:rsidRDefault="00D50F1E">
      <w:pPr>
        <w:pPrChange w:id="1667" w:author="Samane Shahpouri" w:date="2024-05-13T08:52:00Z" w16du:dateUtc="2024-05-13T06:52:00Z">
          <w:pPr>
            <w:jc w:val="both"/>
          </w:pPr>
        </w:pPrChange>
      </w:pPr>
      <w:r w:rsidRPr="00FF211F">
        <w:rPr>
          <w:noProof/>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7"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eqs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FDPYqWUbKCanuPDGFYBu/kdUMNuhE+3Auk6ac9oY0Od/TRBrqSw3jirAb89ZE82tNQ&#10;kpazjrap5P7nWqDizHy3NK5nxdFRXL90OTo+mdEFX2tWrzV23V4CNa6gt8PJdIz2weyOGqF9psVf&#10;xqikElZS7JLLgLvLZRi2nJ4OqZbLZEYr50S4sY9ORvDIcxzAp/5ZoBunNNB838Ju88T8zbAOttHT&#10;wnIdQDdpkve8jh2gdU2jND4t8T14fU9W+wdw8Rs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bHqrH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FF211F" w:rsidRDefault="00670A33">
      <w:pPr>
        <w:pPrChange w:id="1668" w:author="Samane Shahpouri" w:date="2024-05-13T08:52:00Z" w16du:dateUtc="2024-05-13T06:52:00Z">
          <w:pPr>
            <w:jc w:val="both"/>
          </w:pPr>
        </w:pPrChange>
      </w:pPr>
      <w:r w:rsidRPr="00FF211F">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tblGrid>
      <w:tr w:rsidR="00061BC9" w:rsidRPr="00EB1AA8" w14:paraId="7127E912" w14:textId="77777777" w:rsidTr="00E2116F">
        <w:trPr>
          <w:jc w:val="center"/>
        </w:trPr>
        <w:tc>
          <w:tcPr>
            <w:tcW w:w="4112" w:type="dxa"/>
          </w:tcPr>
          <w:p w14:paraId="44BE929C" w14:textId="18CA7D82" w:rsidR="00396E58" w:rsidRPr="00FF211F" w:rsidRDefault="00061BC9">
            <w:pPr>
              <w:pPrChange w:id="1669" w:author="Samane Shahpouri" w:date="2024-05-13T08:52:00Z" w16du:dateUtc="2024-05-13T06:52:00Z">
                <w:pPr>
                  <w:jc w:val="both"/>
                </w:pPr>
              </w:pPrChange>
            </w:pPr>
            <w:r w:rsidRPr="00FF211F">
              <w:rPr>
                <w:noProof/>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396E58" w:rsidRPr="00FF211F" w:rsidRDefault="00061BC9">
            <w:pPr>
              <w:pPrChange w:id="1670" w:author="Samane Shahpouri" w:date="2024-05-13T08:52:00Z" w16du:dateUtc="2024-05-13T06:52:00Z">
                <w:pPr>
                  <w:jc w:val="both"/>
                </w:pPr>
              </w:pPrChange>
            </w:pPr>
            <w:r w:rsidRPr="00FF211F">
              <w:rPr>
                <w:noProof/>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2D2F0B5A" w14:textId="77777777" w:rsidTr="00E2116F">
        <w:trPr>
          <w:jc w:val="center"/>
        </w:trPr>
        <w:tc>
          <w:tcPr>
            <w:tcW w:w="4112" w:type="dxa"/>
          </w:tcPr>
          <w:p w14:paraId="6CA392D6" w14:textId="77777777" w:rsidR="00061BC9" w:rsidRPr="00FF211F" w:rsidRDefault="00061BC9">
            <w:pPr>
              <w:rPr>
                <w:noProof/>
              </w:rPr>
              <w:pPrChange w:id="1671" w:author="Samane Shahpouri" w:date="2024-05-13T08:52:00Z" w16du:dateUtc="2024-05-13T06:52:00Z">
                <w:pPr>
                  <w:jc w:val="both"/>
                </w:pPr>
              </w:pPrChange>
            </w:pPr>
          </w:p>
          <w:p w14:paraId="23254443" w14:textId="7EB7DEB4" w:rsidR="00396E58" w:rsidRPr="00FF211F" w:rsidRDefault="00061BC9">
            <w:pPr>
              <w:pPrChange w:id="1672" w:author="Samane Shahpouri" w:date="2024-05-13T08:52:00Z" w16du:dateUtc="2024-05-13T06:52:00Z">
                <w:pPr>
                  <w:jc w:val="both"/>
                </w:pPr>
              </w:pPrChange>
            </w:pPr>
            <w:r w:rsidRPr="00FF211F">
              <w:rPr>
                <w:noProof/>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396E58" w:rsidRPr="00FF211F" w:rsidRDefault="00396E58">
            <w:pPr>
              <w:pPrChange w:id="1673" w:author="Samane Shahpouri" w:date="2024-05-13T08:52:00Z" w16du:dateUtc="2024-05-13T06:52:00Z">
                <w:pPr>
                  <w:jc w:val="both"/>
                </w:pPr>
              </w:pPrChange>
            </w:pPr>
            <w:r w:rsidRPr="00FF211F">
              <w:rPr>
                <w:noProof/>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33469B9A" w14:textId="77777777" w:rsidTr="00E2116F">
        <w:trPr>
          <w:jc w:val="center"/>
        </w:trPr>
        <w:tc>
          <w:tcPr>
            <w:tcW w:w="4112" w:type="dxa"/>
          </w:tcPr>
          <w:p w14:paraId="00D3577D" w14:textId="40BB2D17" w:rsidR="00396E58" w:rsidRPr="00FF211F" w:rsidRDefault="00396E58">
            <w:pPr>
              <w:pPrChange w:id="1674" w:author="Samane Shahpouri" w:date="2024-05-13T08:52:00Z" w16du:dateUtc="2024-05-13T06:52:00Z">
                <w:pPr>
                  <w:jc w:val="both"/>
                </w:pPr>
              </w:pPrChange>
            </w:pPr>
            <w:r w:rsidRPr="00FF211F">
              <w:rPr>
                <w:noProof/>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8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396E58" w:rsidRPr="00FF211F" w:rsidRDefault="00396E58">
            <w:pPr>
              <w:pPrChange w:id="1675" w:author="Samane Shahpouri" w:date="2024-05-13T08:52:00Z" w16du:dateUtc="2024-05-13T06:52:00Z">
                <w:pPr>
                  <w:jc w:val="both"/>
                </w:pPr>
              </w:pPrChange>
            </w:pPr>
            <w:r w:rsidRPr="00FF211F">
              <w:rPr>
                <w:noProof/>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8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268D5AE" w14:textId="77777777" w:rsidTr="00E2116F">
        <w:trPr>
          <w:jc w:val="center"/>
        </w:trPr>
        <w:tc>
          <w:tcPr>
            <w:tcW w:w="4112" w:type="dxa"/>
          </w:tcPr>
          <w:p w14:paraId="36CC2003" w14:textId="77777777" w:rsidR="00396E58" w:rsidRPr="00FF211F" w:rsidRDefault="00396E58">
            <w:pPr>
              <w:pPrChange w:id="1676" w:author="Samane Shahpouri" w:date="2024-05-13T08:52:00Z" w16du:dateUtc="2024-05-13T06:52:00Z">
                <w:pPr>
                  <w:jc w:val="both"/>
                </w:pPr>
              </w:pPrChange>
            </w:pPr>
            <w:r w:rsidRPr="00FF211F">
              <w:rPr>
                <w:noProof/>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8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396E58" w:rsidRPr="00FF211F" w:rsidRDefault="00396E58">
            <w:pPr>
              <w:pPrChange w:id="1677" w:author="Samane Shahpouri" w:date="2024-05-13T08:52:00Z" w16du:dateUtc="2024-05-13T06:52:00Z">
                <w:pPr>
                  <w:jc w:val="both"/>
                </w:pPr>
              </w:pPrChange>
            </w:pPr>
            <w:r w:rsidRPr="00FF211F">
              <w:rPr>
                <w:noProof/>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8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554D9202" w14:textId="77777777" w:rsidTr="00E2116F">
        <w:trPr>
          <w:jc w:val="center"/>
        </w:trPr>
        <w:tc>
          <w:tcPr>
            <w:tcW w:w="4112" w:type="dxa"/>
          </w:tcPr>
          <w:p w14:paraId="0ADA25AB" w14:textId="07DF58EA" w:rsidR="00396E58" w:rsidRPr="00FF211F" w:rsidRDefault="00396E58">
            <w:pPr>
              <w:pPrChange w:id="1678" w:author="Samane Shahpouri" w:date="2024-05-13T08:52:00Z" w16du:dateUtc="2024-05-13T06:52:00Z">
                <w:pPr>
                  <w:jc w:val="both"/>
                </w:pPr>
              </w:pPrChange>
            </w:pPr>
            <w:r w:rsidRPr="00FF211F">
              <w:rPr>
                <w:noProof/>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8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396E58" w:rsidRPr="00FF211F" w:rsidRDefault="00396E58">
            <w:pPr>
              <w:pPrChange w:id="1679" w:author="Samane Shahpouri" w:date="2024-05-13T08:52:00Z" w16du:dateUtc="2024-05-13T06:52:00Z">
                <w:pPr>
                  <w:jc w:val="both"/>
                </w:pPr>
              </w:pPrChange>
            </w:pPr>
            <w:r w:rsidRPr="00FF211F">
              <w:rPr>
                <w:noProof/>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8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r>
      <w:tr w:rsidR="00061BC9" w:rsidRPr="00EB1AA8" w14:paraId="0E558AE1" w14:textId="77777777" w:rsidTr="00E2116F">
        <w:trPr>
          <w:jc w:val="center"/>
        </w:trPr>
        <w:tc>
          <w:tcPr>
            <w:tcW w:w="4112" w:type="dxa"/>
          </w:tcPr>
          <w:p w14:paraId="1BE728ED" w14:textId="4A634379" w:rsidR="00396E58" w:rsidRPr="00FF211F" w:rsidRDefault="00670A33">
            <w:pPr>
              <w:pPrChange w:id="1680" w:author="Samane Shahpouri" w:date="2024-05-13T08:52:00Z" w16du:dateUtc="2024-05-13T06:52:00Z">
                <w:pPr>
                  <w:jc w:val="both"/>
                </w:pPr>
              </w:pPrChange>
            </w:pPr>
            <w:r w:rsidRPr="00FF211F">
              <w:rPr>
                <w:noProof/>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396E58" w:rsidRPr="00FF211F" w:rsidRDefault="00061BC9">
            <w:pPr>
              <w:pPrChange w:id="1681" w:author="Samane Shahpouri" w:date="2024-05-13T08:52:00Z" w16du:dateUtc="2024-05-13T06:52:00Z">
                <w:pPr>
                  <w:keepNext/>
                  <w:jc w:val="both"/>
                </w:pPr>
              </w:pPrChange>
            </w:pPr>
            <w:r w:rsidRPr="00FF211F">
              <w:rPr>
                <w:noProof/>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5E0DAC" w14:textId="0B123F99" w:rsidR="005069BD" w:rsidRPr="00FF211F" w:rsidRDefault="00CB446D">
      <w:pPr>
        <w:pStyle w:val="Caption"/>
        <w:pPrChange w:id="1682"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17</w:t>
      </w:r>
      <w:r w:rsidRPr="00FF211F">
        <w:fldChar w:fldCharType="end"/>
      </w:r>
      <w:r w:rsidRPr="00FF211F">
        <w:t xml:space="preserve">: Coronal views of 12 clinical studies showing from left to right NAC, MAC, IMCM-DL and the difference images of MAC and DL image. The images generated using the IMCM approach successfully corrected the mismatch artefact in the diaphragm, lung, </w:t>
      </w:r>
      <w:proofErr w:type="gramStart"/>
      <w:r w:rsidRPr="00FF211F">
        <w:t>liver</w:t>
      </w:r>
      <w:proofErr w:type="gramEnd"/>
      <w:r w:rsidRPr="00FF211F">
        <w:t xml:space="preserve"> and spleen regions</w:t>
      </w:r>
      <w:r w:rsidR="00240D8F" w:rsidRPr="00FF211F">
        <w:t>.</w:t>
      </w:r>
    </w:p>
    <w:p w14:paraId="355BE649" w14:textId="002670A4" w:rsidR="005069BD" w:rsidRPr="00FF211F" w:rsidRDefault="005069BD">
      <w:pPr>
        <w:pPrChange w:id="1683" w:author="Samane Shahpouri" w:date="2024-05-13T08:52:00Z" w16du:dateUtc="2024-05-13T06:52:00Z">
          <w:pPr>
            <w:jc w:val="both"/>
          </w:pPr>
        </w:pPrChange>
      </w:pPr>
    </w:p>
    <w:p w14:paraId="4FF332A6" w14:textId="77777777" w:rsidR="005069BD" w:rsidRPr="00FF211F" w:rsidRDefault="005069BD">
      <w:pPr>
        <w:pPrChange w:id="1684" w:author="Samane Shahpouri" w:date="2024-05-13T08:52:00Z" w16du:dateUtc="2024-05-13T06:52:00Z">
          <w:pPr>
            <w:jc w:val="both"/>
          </w:pPr>
        </w:pPrChange>
      </w:pPr>
    </w:p>
    <w:p w14:paraId="14AC0A3D" w14:textId="500E00B3" w:rsidR="005069BD" w:rsidRPr="00FF211F" w:rsidRDefault="005069BD">
      <w:pPr>
        <w:pPrChange w:id="1685" w:author="Samane Shahpouri" w:date="2024-05-13T08:52:00Z" w16du:dateUtc="2024-05-13T06:52:00Z">
          <w:pPr>
            <w:jc w:val="both"/>
          </w:pPr>
        </w:pPrChange>
      </w:pPr>
    </w:p>
    <w:p w14:paraId="1FDF1340" w14:textId="77777777" w:rsidR="003715D6" w:rsidRPr="00FF211F" w:rsidRDefault="003715D6">
      <w:pPr>
        <w:pPrChange w:id="1686" w:author="Samane Shahpouri" w:date="2024-05-13T08:52:00Z" w16du:dateUtc="2024-05-13T06:52:00Z">
          <w:pPr>
            <w:jc w:val="both"/>
          </w:pPr>
        </w:pPrChange>
      </w:pPr>
    </w:p>
    <w:p w14:paraId="3E6F4703" w14:textId="303652C6" w:rsidR="003715D6" w:rsidRPr="00FF211F" w:rsidRDefault="003715D6">
      <w:pPr>
        <w:pPrChange w:id="1687" w:author="Samane Shahpouri" w:date="2024-05-13T08:52:00Z" w16du:dateUtc="2024-05-13T06:52:00Z">
          <w:pPr>
            <w:jc w:val="both"/>
          </w:pPr>
        </w:pPrChange>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C54DB" w:rsidRPr="00EB1AA8" w14:paraId="0CF04F77" w14:textId="77777777" w:rsidTr="00E2116F">
        <w:trPr>
          <w:jc w:val="center"/>
        </w:trPr>
        <w:tc>
          <w:tcPr>
            <w:tcW w:w="5166" w:type="dxa"/>
          </w:tcPr>
          <w:p w14:paraId="3687A5CC" w14:textId="0A056B0A" w:rsidR="00CC54DB" w:rsidRPr="00FF211F" w:rsidRDefault="003A1944">
            <w:pPr>
              <w:pPrChange w:id="1688" w:author="Samane Shahpouri" w:date="2024-05-13T08:52:00Z" w16du:dateUtc="2024-05-13T06:52:00Z">
                <w:pPr>
                  <w:jc w:val="both"/>
                </w:pPr>
              </w:pPrChange>
            </w:pPr>
            <w:r w:rsidRPr="00FF211F">
              <w:rPr>
                <w:noProof/>
              </w:rPr>
              <w:lastRenderedPageBreak/>
              <w:drawing>
                <wp:inline distT="0" distB="0" distL="0" distR="0" wp14:anchorId="676332F6" wp14:editId="2A33D77A">
                  <wp:extent cx="3122166" cy="587688"/>
                  <wp:effectExtent l="0" t="0" r="254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8"/>
                          <a:srcRect l="6905" t="35511" r="8867" b="10095"/>
                          <a:stretch/>
                        </pic:blipFill>
                        <pic:spPr bwMode="auto">
                          <a:xfrm>
                            <a:off x="0" y="0"/>
                            <a:ext cx="3198570" cy="602070"/>
                          </a:xfrm>
                          <a:prstGeom prst="rect">
                            <a:avLst/>
                          </a:prstGeom>
                          <a:ln>
                            <a:noFill/>
                          </a:ln>
                          <a:extLst>
                            <a:ext uri="{53640926-AAD7-44D8-BBD7-CCE9431645EC}">
                              <a14:shadowObscured xmlns:a14="http://schemas.microsoft.com/office/drawing/2010/main"/>
                            </a:ext>
                          </a:extLst>
                        </pic:spPr>
                      </pic:pic>
                    </a:graphicData>
                  </a:graphic>
                </wp:inline>
              </w:drawing>
            </w:r>
          </w:p>
        </w:tc>
      </w:tr>
      <w:tr w:rsidR="00CC54DB" w:rsidRPr="00EB1AA8" w14:paraId="01F77A5A" w14:textId="77777777" w:rsidTr="00E2116F">
        <w:trPr>
          <w:jc w:val="center"/>
        </w:trPr>
        <w:tc>
          <w:tcPr>
            <w:tcW w:w="5166" w:type="dxa"/>
          </w:tcPr>
          <w:p w14:paraId="7A253F3A" w14:textId="5BE4715B" w:rsidR="00CC54DB" w:rsidRPr="00FF211F" w:rsidRDefault="003A1944">
            <w:pPr>
              <w:pPrChange w:id="1689" w:author="Samane Shahpouri" w:date="2024-05-13T08:52:00Z" w16du:dateUtc="2024-05-13T06:52:00Z">
                <w:pPr>
                  <w:jc w:val="both"/>
                </w:pPr>
              </w:pPrChange>
            </w:pPr>
            <w:r w:rsidRPr="00FF211F">
              <w:rPr>
                <w:noProof/>
              </w:rPr>
              <w:drawing>
                <wp:inline distT="0" distB="0" distL="0" distR="0" wp14:anchorId="63B34DE6" wp14:editId="351D09D1">
                  <wp:extent cx="3133228" cy="545465"/>
                  <wp:effectExtent l="0" t="0" r="0" b="6985"/>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9"/>
                          <a:srcRect l="7176" t="42294" r="5971" b="10883"/>
                          <a:stretch/>
                        </pic:blipFill>
                        <pic:spPr bwMode="auto">
                          <a:xfrm>
                            <a:off x="0" y="0"/>
                            <a:ext cx="3271872" cy="569602"/>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212563F" w14:textId="77777777" w:rsidTr="00E2116F">
        <w:trPr>
          <w:jc w:val="center"/>
        </w:trPr>
        <w:tc>
          <w:tcPr>
            <w:tcW w:w="5166" w:type="dxa"/>
          </w:tcPr>
          <w:p w14:paraId="402AB945" w14:textId="189F2646" w:rsidR="003A1944" w:rsidRPr="00FF211F" w:rsidRDefault="003A1944">
            <w:pPr>
              <w:pPrChange w:id="1690" w:author="Samane Shahpouri" w:date="2024-05-13T08:52:00Z" w16du:dateUtc="2024-05-13T06:52:00Z">
                <w:pPr>
                  <w:jc w:val="both"/>
                </w:pPr>
              </w:pPrChange>
            </w:pPr>
            <w:r w:rsidRPr="00FF211F">
              <w:rPr>
                <w:noProof/>
              </w:rPr>
              <w:drawing>
                <wp:inline distT="0" distB="0" distL="0" distR="0" wp14:anchorId="2574280D" wp14:editId="66F0AE05">
                  <wp:extent cx="3131370" cy="627042"/>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90"/>
                          <a:srcRect l="8413" t="35511" r="8422" b="9474"/>
                          <a:stretch/>
                        </pic:blipFill>
                        <pic:spPr bwMode="auto">
                          <a:xfrm>
                            <a:off x="0" y="0"/>
                            <a:ext cx="3248197" cy="65043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413FFE65" w14:textId="77777777" w:rsidTr="00E2116F">
        <w:trPr>
          <w:jc w:val="center"/>
        </w:trPr>
        <w:tc>
          <w:tcPr>
            <w:tcW w:w="5166" w:type="dxa"/>
          </w:tcPr>
          <w:p w14:paraId="741ABFE1" w14:textId="6A70961C" w:rsidR="003A1944" w:rsidRPr="00FF211F" w:rsidRDefault="003A1944">
            <w:pPr>
              <w:pPrChange w:id="1691" w:author="Samane Shahpouri" w:date="2024-05-13T08:52:00Z" w16du:dateUtc="2024-05-13T06:52:00Z">
                <w:pPr>
                  <w:jc w:val="both"/>
                </w:pPr>
              </w:pPrChange>
            </w:pPr>
            <w:r w:rsidRPr="00FF211F">
              <w:rPr>
                <w:noProof/>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91"/>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r>
      <w:tr w:rsidR="003A1944" w:rsidRPr="00EB1AA8" w14:paraId="13D3FB83" w14:textId="77777777" w:rsidTr="00E2116F">
        <w:trPr>
          <w:jc w:val="center"/>
        </w:trPr>
        <w:tc>
          <w:tcPr>
            <w:tcW w:w="5166" w:type="dxa"/>
          </w:tcPr>
          <w:p w14:paraId="0849D744" w14:textId="588C3133" w:rsidR="003A1944" w:rsidRPr="00FF211F" w:rsidRDefault="003A1944">
            <w:pPr>
              <w:pPrChange w:id="1692" w:author="Samane Shahpouri" w:date="2024-05-13T08:52:00Z" w16du:dateUtc="2024-05-13T06:52:00Z">
                <w:pPr>
                  <w:keepNext/>
                  <w:jc w:val="both"/>
                </w:pPr>
              </w:pPrChange>
            </w:pPr>
            <w:r w:rsidRPr="00FF211F">
              <w:rPr>
                <w:noProof/>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92"/>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BB55D6" w14:textId="401A8DB4" w:rsidR="00B920D6" w:rsidRPr="00FF211F" w:rsidRDefault="00B920D6">
      <w:pPr>
        <w:pStyle w:val="Caption"/>
        <w:pPrChange w:id="1693" w:author="Samane Shahpouri" w:date="2024-05-13T08:52:00Z" w16du:dateUtc="2024-05-13T06:52:00Z">
          <w:pPr>
            <w:pStyle w:val="Caption"/>
            <w:jc w:val="both"/>
          </w:pPr>
        </w:pPrChange>
      </w:pPr>
      <w:r w:rsidRPr="00FF211F">
        <w:t xml:space="preserve">Figure </w:t>
      </w:r>
      <w:r w:rsidRPr="00FF211F">
        <w:fldChar w:fldCharType="begin"/>
      </w:r>
      <w:r w:rsidRPr="00FF211F">
        <w:instrText xml:space="preserve"> SEQ Figure \* ARABIC </w:instrText>
      </w:r>
      <w:r w:rsidRPr="00FF211F">
        <w:fldChar w:fldCharType="separate"/>
      </w:r>
      <w:r w:rsidR="00C53542" w:rsidRPr="00FF211F">
        <w:rPr>
          <w:noProof/>
        </w:rPr>
        <w:t>18</w:t>
      </w:r>
      <w:r w:rsidRPr="00FF211F">
        <w:fldChar w:fldCharType="end"/>
      </w:r>
      <w:r w:rsidRPr="00FF211F">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FF211F" w:rsidRDefault="00A6532D">
      <w:pPr>
        <w:pPrChange w:id="1694" w:author="Samane Shahpouri" w:date="2024-05-13T08:52:00Z" w16du:dateUtc="2024-05-13T06:52:00Z">
          <w:pPr>
            <w:jc w:val="both"/>
          </w:pPr>
        </w:pPrChange>
      </w:pPr>
    </w:p>
    <w:p w14:paraId="1E98BB43" w14:textId="77777777" w:rsidR="00A6532D" w:rsidRPr="00FF211F" w:rsidRDefault="00A6532D">
      <w:pPr>
        <w:pPrChange w:id="1695" w:author="Samane Shahpouri" w:date="2024-05-13T08:52:00Z" w16du:dateUtc="2024-05-13T06:52:00Z">
          <w:pPr>
            <w:jc w:val="both"/>
          </w:pPr>
        </w:pPrChange>
      </w:pPr>
    </w:p>
    <w:p w14:paraId="23679235" w14:textId="77777777" w:rsidR="00A6532D" w:rsidRPr="00FF211F" w:rsidRDefault="00A6532D">
      <w:pPr>
        <w:pPrChange w:id="1696" w:author="Samane Shahpouri" w:date="2024-05-13T08:52:00Z" w16du:dateUtc="2024-05-13T06:52:00Z">
          <w:pPr>
            <w:jc w:val="both"/>
          </w:pPr>
        </w:pPrChange>
      </w:pPr>
    </w:p>
    <w:p w14:paraId="34BCDADB" w14:textId="77777777" w:rsidR="00A6532D" w:rsidRPr="00FF211F" w:rsidRDefault="00A6532D">
      <w:pPr>
        <w:pPrChange w:id="1697" w:author="Samane Shahpouri" w:date="2024-05-13T08:52:00Z" w16du:dateUtc="2024-05-13T06:52:00Z">
          <w:pPr>
            <w:jc w:val="both"/>
          </w:pPr>
        </w:pPrChange>
      </w:pPr>
    </w:p>
    <w:p w14:paraId="39ED2AA8" w14:textId="77777777" w:rsidR="00A6532D" w:rsidRPr="00FF211F" w:rsidRDefault="00A6532D">
      <w:pPr>
        <w:pPrChange w:id="1698" w:author="Samane Shahpouri" w:date="2024-05-13T08:52:00Z" w16du:dateUtc="2024-05-13T06:52:00Z">
          <w:pPr>
            <w:jc w:val="both"/>
          </w:pPr>
        </w:pPrChange>
      </w:pPr>
    </w:p>
    <w:p w14:paraId="0234F190" w14:textId="77777777" w:rsidR="00A6532D" w:rsidRPr="00FF211F" w:rsidRDefault="00A6532D">
      <w:pPr>
        <w:pPrChange w:id="1699" w:author="Samane Shahpouri" w:date="2024-05-13T08:52:00Z" w16du:dateUtc="2024-05-13T06:52:00Z">
          <w:pPr>
            <w:jc w:val="both"/>
          </w:pPr>
        </w:pPrChange>
      </w:pPr>
    </w:p>
    <w:p w14:paraId="2F2B2999" w14:textId="77777777" w:rsidR="00A6532D" w:rsidRPr="00FF211F" w:rsidRDefault="00A6532D">
      <w:pPr>
        <w:pPrChange w:id="1700" w:author="Samane Shahpouri" w:date="2024-05-13T08:52:00Z" w16du:dateUtc="2024-05-13T06:52:00Z">
          <w:pPr>
            <w:jc w:val="both"/>
          </w:pPr>
        </w:pPrChange>
      </w:pPr>
    </w:p>
    <w:p w14:paraId="444CF737" w14:textId="77777777" w:rsidR="00A6532D" w:rsidRPr="00FF211F" w:rsidRDefault="00A6532D">
      <w:pPr>
        <w:pPrChange w:id="1701" w:author="Samane Shahpouri" w:date="2024-05-13T08:52:00Z" w16du:dateUtc="2024-05-13T06:52:00Z">
          <w:pPr>
            <w:jc w:val="both"/>
          </w:pPr>
        </w:pPrChange>
      </w:pPr>
    </w:p>
    <w:p w14:paraId="5089C2A1" w14:textId="77777777" w:rsidR="00A6532D" w:rsidRPr="00FF211F" w:rsidRDefault="00A6532D">
      <w:pPr>
        <w:pPrChange w:id="1702" w:author="Samane Shahpouri" w:date="2024-05-13T08:52:00Z" w16du:dateUtc="2024-05-13T06:52:00Z">
          <w:pPr>
            <w:jc w:val="both"/>
          </w:pPr>
        </w:pPrChange>
      </w:pPr>
    </w:p>
    <w:p w14:paraId="267164E0" w14:textId="77777777" w:rsidR="00A6532D" w:rsidRPr="00FF211F" w:rsidRDefault="00A6532D">
      <w:pPr>
        <w:pPrChange w:id="1703" w:author="Samane Shahpouri" w:date="2024-05-13T08:52:00Z" w16du:dateUtc="2024-05-13T06:52:00Z">
          <w:pPr>
            <w:jc w:val="both"/>
          </w:pPr>
        </w:pPrChange>
      </w:pPr>
    </w:p>
    <w:p w14:paraId="5CD85EE1" w14:textId="77777777" w:rsidR="00A6532D" w:rsidRPr="00FF211F" w:rsidRDefault="00A6532D">
      <w:pPr>
        <w:pPrChange w:id="1704" w:author="Samane Shahpouri" w:date="2024-05-13T08:52:00Z" w16du:dateUtc="2024-05-13T06:52:00Z">
          <w:pPr>
            <w:jc w:val="both"/>
          </w:pPr>
        </w:pPrChange>
      </w:pPr>
    </w:p>
    <w:p w14:paraId="2E08CA54" w14:textId="77777777" w:rsidR="00A6532D" w:rsidRPr="00FF211F" w:rsidRDefault="00A6532D">
      <w:pPr>
        <w:pPrChange w:id="1705" w:author="Samane Shahpouri" w:date="2024-05-13T08:52:00Z" w16du:dateUtc="2024-05-13T06:52:00Z">
          <w:pPr>
            <w:jc w:val="both"/>
          </w:pPr>
        </w:pPrChange>
      </w:pPr>
    </w:p>
    <w:p w14:paraId="122EBCAA" w14:textId="77777777" w:rsidR="00A6532D" w:rsidRPr="00FF211F" w:rsidRDefault="00A6532D">
      <w:pPr>
        <w:pPrChange w:id="1706" w:author="Samane Shahpouri" w:date="2024-05-13T08:52:00Z" w16du:dateUtc="2024-05-13T06:52:00Z">
          <w:pPr>
            <w:jc w:val="both"/>
          </w:pPr>
        </w:pPrChange>
      </w:pPr>
    </w:p>
    <w:p w14:paraId="2FAC72A0" w14:textId="0E3A859B" w:rsidR="00A6532D" w:rsidRPr="00FF211F" w:rsidRDefault="00A6532D">
      <w:pPr>
        <w:pPrChange w:id="1707" w:author="Samane Shahpouri" w:date="2024-05-13T08:52:00Z" w16du:dateUtc="2024-05-13T06:52:00Z">
          <w:pPr>
            <w:jc w:val="both"/>
          </w:pPr>
        </w:pPrChange>
      </w:pPr>
      <w:r w:rsidRPr="00FF211F">
        <w:br w:type="page"/>
      </w:r>
    </w:p>
    <w:p w14:paraId="762452A3" w14:textId="77777777" w:rsidR="00A6532D" w:rsidRPr="00FF211F" w:rsidRDefault="00A6532D">
      <w:pPr>
        <w:pPrChange w:id="1708" w:author="Samane Shahpouri" w:date="2024-05-13T08:52:00Z" w16du:dateUtc="2024-05-13T06:52:00Z">
          <w:pPr>
            <w:jc w:val="both"/>
          </w:pPr>
        </w:pPrChange>
      </w:pPr>
    </w:p>
    <w:p w14:paraId="7222FC59" w14:textId="546372D6" w:rsidR="003715D6" w:rsidRPr="00FF211F" w:rsidRDefault="003715D6" w:rsidP="001E0755">
      <w:pPr>
        <w:pStyle w:val="Heading1"/>
      </w:pPr>
      <w:r w:rsidRPr="00FF211F">
        <w:t>Discussion</w:t>
      </w:r>
    </w:p>
    <w:p w14:paraId="122C6E1C" w14:textId="4174E8A1" w:rsidR="00C054BB" w:rsidRPr="00FF211F" w:rsidRDefault="00C054BB">
      <w:pPr>
        <w:pPrChange w:id="1709" w:author="Samane Shahpouri" w:date="2024-05-13T08:52:00Z" w16du:dateUtc="2024-05-13T06:52:00Z">
          <w:pPr>
            <w:jc w:val="both"/>
          </w:pPr>
        </w:pPrChange>
      </w:pPr>
      <w:r w:rsidRPr="00FF211F">
        <w:t xml:space="preserve">Various deep learning-based attenuation scatter correction (DL-ASC) methods have been developed for PET imaging. These include indirect approaches that generate attenuation maps from MRI and </w:t>
      </w:r>
      <w:r w:rsidR="00324D4F" w:rsidRPr="00FF211F">
        <w:t>NAC</w:t>
      </w:r>
      <w:r w:rsidRPr="00FF211F">
        <w:t xml:space="preserve"> images,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deep learning to mitigate common issues such as crosstalk </w:t>
      </w:r>
      <w:del w:id="1710" w:author="Isaac Shiri Lord" w:date="2024-05-12T19:27:00Z">
        <w:r w:rsidRPr="00FF211F" w:rsidDel="00EB1AA8">
          <w:delText>artefacts</w:delText>
        </w:r>
      </w:del>
      <w:ins w:id="1711" w:author="Isaac Shiri Lord" w:date="2024-05-12T19:27:00Z">
        <w:r w:rsidR="00EB1AA8" w:rsidRPr="00FF211F">
          <w:t>artifacts</w:t>
        </w:r>
      </w:ins>
      <w:r w:rsidRPr="00FF211F">
        <w:t xml:space="preserve">, slow convergence, and the generation of noisy attenuation maps. Direct DL-ASC methods get around traditional methods by making ASC PET images directly from </w:t>
      </w:r>
      <w:r w:rsidR="00324D4F" w:rsidRPr="00FF211F">
        <w:t>NAC</w:t>
      </w:r>
      <w:r w:rsidRPr="00FF211F">
        <w:t xml:space="preserve"> images. This was first used in brain PET imaging</w:t>
      </w:r>
      <w:del w:id="1712" w:author="Isaac Shiri Lord" w:date="2024-05-12T19:27:00Z">
        <w:r w:rsidRPr="00FF211F" w:rsidDel="00EB1AA8">
          <w:delText>,</w:delText>
        </w:r>
      </w:del>
      <w:ins w:id="1713" w:author="Isaac Shiri Lord" w:date="2024-05-12T19:27:00Z">
        <w:r w:rsidR="00EB1AA8" w:rsidRPr="00FF211F">
          <w:t xml:space="preserve"> and</w:t>
        </w:r>
      </w:ins>
      <w:r w:rsidRPr="00FF211F">
        <w:t xml:space="preserve"> then tested in 18F-FDG PET studies of the whole body.</w:t>
      </w:r>
    </w:p>
    <w:p w14:paraId="19841CC5" w14:textId="121B99E9" w:rsidR="00C054BB" w:rsidRPr="00FF211F" w:rsidRDefault="00C054BB">
      <w:pPr>
        <w:pPrChange w:id="1714" w:author="Samane Shahpouri" w:date="2024-05-13T08:52:00Z" w16du:dateUtc="2024-05-13T06:52:00Z">
          <w:pPr>
            <w:jc w:val="both"/>
          </w:pPr>
        </w:pPrChange>
      </w:pPr>
      <w:r w:rsidRPr="00FF211F">
        <w:t xml:space="preserve">A significant challenge arises with the low tracer activity and the extensive positron range of </w:t>
      </w:r>
      <w:r w:rsidRPr="00FF211F">
        <w:rPr>
          <w:vertAlign w:val="superscript"/>
        </w:rPr>
        <w:t>68</w:t>
      </w:r>
      <w:r w:rsidRPr="00FF211F">
        <w:t xml:space="preserve">Ga-labelled pharmaceuticals, which generally produce lower-quality images compared to </w:t>
      </w:r>
      <w:r w:rsidRPr="00FF211F">
        <w:rPr>
          <w:vertAlign w:val="superscript"/>
        </w:rPr>
        <w:t>18</w:t>
      </w:r>
      <w:r w:rsidRPr="00FF211F">
        <w:t>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7BE1E5F6" w:rsidR="00C054BB" w:rsidRPr="00FF211F" w:rsidRDefault="00C054BB">
      <w:pPr>
        <w:pPrChange w:id="1715" w:author="Samane Shahpouri" w:date="2024-05-13T08:52:00Z" w16du:dateUtc="2024-05-13T06:52:00Z">
          <w:pPr>
            <w:jc w:val="both"/>
          </w:pPr>
        </w:pPrChange>
      </w:pPr>
      <w:r w:rsidRPr="00FF211F">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del w:id="1716" w:author="Isaac Shiri Lord" w:date="2024-05-12T19:29:00Z">
        <w:r w:rsidRPr="00FF211F" w:rsidDel="00EB1AA8">
          <w:delText>But the good news is tha</w:delText>
        </w:r>
      </w:del>
      <w:ins w:id="1717" w:author="Isaac Shiri Lord" w:date="2024-05-12T19:29:00Z">
        <w:r w:rsidR="00EB1AA8">
          <w:t>However,</w:t>
        </w:r>
      </w:ins>
      <w:del w:id="1718" w:author="Isaac Shiri Lord" w:date="2024-05-12T19:29:00Z">
        <w:r w:rsidRPr="00FF211F" w:rsidDel="00EB1AA8">
          <w:delText>t</w:delText>
        </w:r>
      </w:del>
      <w:r w:rsidRPr="00FF211F">
        <w:t xml:space="preserve"> using large and heterogeneous datasets from different hospitals in the same tracer can compensate for the differences in equipment, image acquisition, and reconstruction strategies. In our research, we </w:t>
      </w:r>
      <w:del w:id="1719" w:author="Isaac Shiri Lord" w:date="2024-05-12T19:29:00Z">
        <w:r w:rsidRPr="00FF211F" w:rsidDel="00EB1AA8">
          <w:delText xml:space="preserve">utilised </w:delText>
        </w:r>
      </w:del>
      <w:ins w:id="1720" w:author="Isaac Shiri Lord" w:date="2024-05-12T19:29:00Z">
        <w:r w:rsidR="00EB1AA8" w:rsidRPr="00FF211F">
          <w:t>utili</w:t>
        </w:r>
        <w:r w:rsidR="00EB1AA8">
          <w:t>z</w:t>
        </w:r>
        <w:r w:rsidR="00EB1AA8" w:rsidRPr="00FF211F">
          <w:t xml:space="preserve">ed </w:t>
        </w:r>
      </w:ins>
      <w:r w:rsidRPr="00FF211F">
        <w:t>differential data from various hospitals, which enhanced the accuracy of attenuation scatter correction (ASC) in PET images when implementing a shared model across different hospitals for identical radiotracer imaging.</w:t>
      </w:r>
    </w:p>
    <w:p w14:paraId="74178E7D" w14:textId="736CBC19" w:rsidR="00C054BB" w:rsidRPr="00FF211F" w:rsidRDefault="00C054BB">
      <w:pPr>
        <w:pPrChange w:id="1721" w:author="Samane Shahpouri" w:date="2024-05-13T08:52:00Z" w16du:dateUtc="2024-05-13T06:52:00Z">
          <w:pPr>
            <w:jc w:val="both"/>
          </w:pPr>
        </w:pPrChange>
      </w:pPr>
      <w:r w:rsidRPr="00FF211F">
        <w:t>Furthermore, we employed the integrated multi-</w:t>
      </w:r>
      <w:proofErr w:type="spellStart"/>
      <w:r w:rsidRPr="00FF211F">
        <w:t>cent</w:t>
      </w:r>
      <w:del w:id="1722" w:author="Isaac Shiri Lord" w:date="2024-05-12T19:29:00Z">
        <w:r w:rsidRPr="00FF211F" w:rsidDel="00EB1AA8">
          <w:delText>re</w:delText>
        </w:r>
      </w:del>
      <w:ins w:id="1723" w:author="Isaac Shiri Lord" w:date="2024-05-12T19:29:00Z">
        <w:r w:rsidR="00EB1AA8">
          <w:t>er</w:t>
        </w:r>
      </w:ins>
      <w:proofErr w:type="spellEnd"/>
      <w:r w:rsidRPr="00FF211F">
        <w:t xml:space="preserv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del w:id="1724" w:author="Isaac Shiri Lord" w:date="2024-05-12T19:30:00Z">
        <w:r w:rsidRPr="00FF211F" w:rsidDel="00EB1AA8">
          <w:delText xml:space="preserve">performing </w:delText>
        </w:r>
      </w:del>
      <w:ins w:id="1725" w:author="Isaac Shiri Lord" w:date="2024-05-12T19:30:00Z">
        <w:r w:rsidR="00EB1AA8" w:rsidRPr="00FF211F">
          <w:t>perform</w:t>
        </w:r>
        <w:r w:rsidR="00EB1AA8">
          <w:t>s</w:t>
        </w:r>
        <w:r w:rsidR="00EB1AA8" w:rsidRPr="00FF211F">
          <w:t xml:space="preserve"> </w:t>
        </w:r>
      </w:ins>
      <w:r w:rsidRPr="00FF211F">
        <w:t xml:space="preserve">better than ADCM. IMCM showed enhanced efficiency when different scanners </w:t>
      </w:r>
      <w:del w:id="1726" w:author="Isaac Shiri Lord" w:date="2024-05-12T19:30:00Z">
        <w:r w:rsidRPr="00FF211F" w:rsidDel="00EB1AA8">
          <w:delText xml:space="preserve">utilised </w:delText>
        </w:r>
      </w:del>
      <w:ins w:id="1727" w:author="Isaac Shiri Lord" w:date="2024-05-12T19:30:00Z">
        <w:r w:rsidR="00EB1AA8" w:rsidRPr="00FF211F">
          <w:t>utili</w:t>
        </w:r>
        <w:r w:rsidR="00EB1AA8">
          <w:t>z</w:t>
        </w:r>
        <w:r w:rsidR="00EB1AA8" w:rsidRPr="00FF211F">
          <w:t xml:space="preserve">ed </w:t>
        </w:r>
      </w:ins>
      <w:r w:rsidRPr="00FF211F">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65C9EC" w14:textId="3E14DD05" w:rsidR="00C054BB" w:rsidRPr="00FF211F" w:rsidRDefault="00C054BB">
      <w:pPr>
        <w:pPrChange w:id="1728" w:author="Samane Shahpouri" w:date="2024-05-13T08:52:00Z" w16du:dateUtc="2024-05-13T06:52:00Z">
          <w:pPr>
            <w:jc w:val="both"/>
          </w:pPr>
        </w:pPrChange>
      </w:pPr>
      <w:r w:rsidRPr="00FF211F">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w:t>
      </w:r>
      <w:commentRangeStart w:id="1729"/>
      <w:r w:rsidRPr="00FF211F">
        <w:t xml:space="preserve">This limitation could undermine its utility in scenarios where data privacy concerns or logistical constraints prevent the sharing of sensitive information across </w:t>
      </w:r>
      <w:proofErr w:type="spellStart"/>
      <w:r w:rsidRPr="00FF211F">
        <w:t>cent</w:t>
      </w:r>
      <w:del w:id="1730" w:author="Isaac Shiri Lord" w:date="2024-05-12T19:31:00Z">
        <w:r w:rsidRPr="00FF211F" w:rsidDel="00EB1AA8">
          <w:delText>re</w:delText>
        </w:r>
      </w:del>
      <w:ins w:id="1731" w:author="Isaac Shiri Lord" w:date="2024-05-12T19:31:00Z">
        <w:r w:rsidR="00EB1AA8">
          <w:t>er</w:t>
        </w:r>
      </w:ins>
      <w:r w:rsidRPr="00FF211F">
        <w:t>s</w:t>
      </w:r>
      <w:proofErr w:type="spellEnd"/>
      <w:r w:rsidRPr="00FF211F">
        <w:t xml:space="preserve"> or with a central server. </w:t>
      </w:r>
      <w:commentRangeEnd w:id="1729"/>
      <w:r w:rsidR="00EB1AA8">
        <w:rPr>
          <w:rStyle w:val="CommentReference"/>
        </w:rPr>
        <w:commentReference w:id="1729"/>
      </w:r>
      <w:commentRangeStart w:id="1732"/>
      <w:r w:rsidRPr="00FF211F">
        <w:t xml:space="preserve">Consequently, while ADCM's premise is theoretically sound, its practical application across diverse clinical environments and varied technological setups appears limited. This </w:t>
      </w:r>
      <w:commentRangeEnd w:id="1732"/>
      <w:r w:rsidR="00A63DD5">
        <w:rPr>
          <w:rStyle w:val="CommentReference"/>
        </w:rPr>
        <w:commentReference w:id="1732"/>
      </w:r>
      <w:r w:rsidRPr="00FF211F">
        <w:t>underscores the need for more robust, adaptable models like IMCM, which not only accommodate but thrive on the heterogeneity inherent in multi-centre clinical data.</w:t>
      </w:r>
    </w:p>
    <w:p w14:paraId="2CDEDF12" w14:textId="3FCE3DE4" w:rsidR="00C054BB" w:rsidRPr="00FF211F" w:rsidRDefault="00C054BB">
      <w:pPr>
        <w:pPrChange w:id="1733" w:author="Samane Shahpouri" w:date="2024-05-13T08:52:00Z" w16du:dateUtc="2024-05-13T06:52:00Z">
          <w:pPr>
            <w:jc w:val="both"/>
          </w:pPr>
        </w:pPrChange>
      </w:pPr>
      <w:r w:rsidRPr="00FF211F">
        <w:lastRenderedPageBreak/>
        <w:t>Regarding the ADCM method implementation, the dataset was processed at a higher resolution of 4</w:t>
      </w:r>
      <w:del w:id="1734" w:author="Isaac Shiri Lord" w:date="2024-05-12T19:32:00Z">
        <w:r w:rsidRPr="00FF211F" w:rsidDel="00EB1AA8">
          <w:delText xml:space="preserve"> </w:delText>
        </w:r>
      </w:del>
      <w:r w:rsidRPr="00FF211F">
        <w:t>×</w:t>
      </w:r>
      <w:del w:id="1735" w:author="Isaac Shiri Lord" w:date="2024-05-12T19:32:00Z">
        <w:r w:rsidRPr="00FF211F" w:rsidDel="00EB1AA8">
          <w:delText xml:space="preserve"> </w:delText>
        </w:r>
      </w:del>
      <w:r w:rsidRPr="00FF211F">
        <w:t>4</w:t>
      </w:r>
      <w:del w:id="1736" w:author="Isaac Shiri Lord" w:date="2024-05-12T19:32:00Z">
        <w:r w:rsidRPr="00FF211F" w:rsidDel="00EB1AA8">
          <w:delText xml:space="preserve"> </w:delText>
        </w:r>
      </w:del>
      <w:r w:rsidRPr="00FF211F">
        <w:t>×</w:t>
      </w:r>
      <w:del w:id="1737" w:author="Isaac Shiri Lord" w:date="2024-05-12T19:32:00Z">
        <w:r w:rsidRPr="00FF211F" w:rsidDel="00EB1AA8">
          <w:delText xml:space="preserve"> </w:delText>
        </w:r>
      </w:del>
      <w:r w:rsidRPr="00FF211F">
        <w:t xml:space="preserve">3 mm/voxel compared to the previously </w:t>
      </w:r>
      <w:commentRangeStart w:id="1738"/>
      <w:r w:rsidRPr="00FF211F">
        <w:t xml:space="preserve">referenced </w:t>
      </w:r>
      <w:commentRangeEnd w:id="1738"/>
      <w:r w:rsidR="00A63DD5">
        <w:rPr>
          <w:rStyle w:val="CommentReference"/>
        </w:rPr>
        <w:commentReference w:id="1738"/>
      </w:r>
      <w:r w:rsidRPr="00FF211F">
        <w:t>method, which used a resolution of 6.6</w:t>
      </w:r>
      <w:del w:id="1739" w:author="Isaac Shiri Lord" w:date="2024-05-12T19:32:00Z">
        <w:r w:rsidRPr="00FF211F" w:rsidDel="00EB1AA8">
          <w:delText xml:space="preserve"> </w:delText>
        </w:r>
      </w:del>
      <w:r w:rsidRPr="00FF211F">
        <w:t>×</w:t>
      </w:r>
      <w:del w:id="1740" w:author="Isaac Shiri Lord" w:date="2024-05-12T19:32:00Z">
        <w:r w:rsidRPr="00FF211F" w:rsidDel="00EB1AA8">
          <w:delText xml:space="preserve"> </w:delText>
        </w:r>
      </w:del>
      <w:r w:rsidRPr="00FF211F">
        <w:t>6.6</w:t>
      </w:r>
      <w:del w:id="1741" w:author="Isaac Shiri Lord" w:date="2024-05-12T19:32:00Z">
        <w:r w:rsidRPr="00FF211F" w:rsidDel="00EB1AA8">
          <w:delText xml:space="preserve"> </w:delText>
        </w:r>
      </w:del>
      <w:r w:rsidRPr="00FF211F">
        <w:t>×</w:t>
      </w:r>
      <w:del w:id="1742" w:author="Isaac Shiri Lord" w:date="2024-05-12T19:32:00Z">
        <w:r w:rsidRPr="00FF211F" w:rsidDel="00EB1AA8">
          <w:delText xml:space="preserve"> </w:delText>
        </w:r>
      </w:del>
      <w:r w:rsidRPr="00FF211F">
        <w:t xml:space="preserve">8 mm/voxel. While this increased resolution aided in capturing finer anatomical details, it did not help in our scenario. Furthermore, we observed that the ADCM occasionally failed to exhibit these textures clearly, particularly in cases with lower </w:t>
      </w:r>
      <w:del w:id="1743" w:author="Isaac Shiri Lord" w:date="2024-05-12T19:37:00Z">
        <w:r w:rsidRPr="00FF211F" w:rsidDel="00A63DD5">
          <w:delText xml:space="preserve">radioisotope </w:delText>
        </w:r>
      </w:del>
      <w:r w:rsidRPr="00FF211F">
        <w:t xml:space="preserve">uptake or in regions where anatomical variations are subtle but critical. One of the most significant differences between our work and the </w:t>
      </w:r>
      <w:commentRangeStart w:id="1744"/>
      <w:r w:rsidRPr="00FF211F">
        <w:t xml:space="preserve">original paper </w:t>
      </w:r>
      <w:commentRangeEnd w:id="1744"/>
      <w:r w:rsidR="00A63DD5">
        <w:rPr>
          <w:rStyle w:val="CommentReference"/>
        </w:rPr>
        <w:commentReference w:id="1744"/>
      </w:r>
      <w:r w:rsidRPr="00FF211F">
        <w:t xml:space="preserve">was the normalisation method. Our focus on ADCM </w:t>
      </w:r>
      <w:del w:id="1745" w:author="Isaac Shiri Lord" w:date="2024-05-12T19:38:00Z">
        <w:r w:rsidRPr="00FF211F" w:rsidDel="00A63DD5">
          <w:delText xml:space="preserve">normalisation </w:delText>
        </w:r>
      </w:del>
      <w:ins w:id="1746" w:author="Isaac Shiri Lord" w:date="2024-05-12T19:38:00Z">
        <w:r w:rsidR="00A63DD5" w:rsidRPr="00FF211F">
          <w:t>normali</w:t>
        </w:r>
        <w:r w:rsidR="00A63DD5">
          <w:t>z</w:t>
        </w:r>
        <w:r w:rsidR="00A63DD5" w:rsidRPr="00FF211F">
          <w:t xml:space="preserve">ation </w:t>
        </w:r>
      </w:ins>
      <w:r w:rsidRPr="00FF211F">
        <w:t xml:space="preserve">adopted in this study was informed by the necessity to preserve the clinical significance of SUVs. This led to </w:t>
      </w:r>
      <w:del w:id="1747" w:author="Isaac Shiri Lord" w:date="2024-05-12T19:38:00Z">
        <w:r w:rsidRPr="00FF211F" w:rsidDel="00A63DD5">
          <w:delText>the selection of</w:delText>
        </w:r>
      </w:del>
      <w:ins w:id="1748" w:author="Isaac Shiri Lord" w:date="2024-05-12T19:38:00Z">
        <w:r w:rsidR="00A63DD5">
          <w:t>selecting</w:t>
        </w:r>
      </w:ins>
      <w:r w:rsidRPr="00FF211F">
        <w:t xml:space="preserve"> an empirical normalisation constant, circumventing the use of standard min-max normalisation, which could diminish the quantitative richness essential for clinical interpretation. </w:t>
      </w:r>
      <w:del w:id="1749" w:author="Isaac Shiri Lord" w:date="2024-05-12T19:38:00Z">
        <w:r w:rsidRPr="00FF211F" w:rsidDel="00A63DD5">
          <w:delText>Other issue during this normalis</w:delText>
        </w:r>
      </w:del>
      <w:ins w:id="1750" w:author="Isaac Shiri Lord" w:date="2024-05-12T19:38:00Z">
        <w:r w:rsidR="00A63DD5">
          <w:t>Another issue during this normaliz</w:t>
        </w:r>
      </w:ins>
      <w:r w:rsidRPr="00FF211F">
        <w:t>ation process was that extreme values and outliers were created because of the nature of dividing by small values. Another contributing factor to these differences lies in the choice of deep learning algorithms utilized. This study employs a U-Net architecture, in contrast to the use of GANs in the original research.</w:t>
      </w:r>
    </w:p>
    <w:p w14:paraId="2BB254C6" w14:textId="759759CC" w:rsidR="00C054BB" w:rsidRPr="00FF211F" w:rsidRDefault="00C054BB">
      <w:pPr>
        <w:pPrChange w:id="1751" w:author="Samane Shahpouri" w:date="2024-05-13T08:52:00Z" w16du:dateUtc="2024-05-13T06:52:00Z">
          <w:pPr>
            <w:jc w:val="both"/>
          </w:pPr>
        </w:pPrChange>
      </w:pPr>
      <w:r w:rsidRPr="00FF211F">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84A73F2" w:rsidR="00C054BB" w:rsidRPr="00FF211F" w:rsidRDefault="00C054BB">
      <w:pPr>
        <w:pPrChange w:id="1752" w:author="Samane Shahpouri" w:date="2024-05-13T08:52:00Z" w16du:dateUtc="2024-05-13T06:52:00Z">
          <w:pPr>
            <w:jc w:val="both"/>
          </w:pPr>
        </w:pPrChange>
      </w:pPr>
      <w:r w:rsidRPr="00FF211F">
        <w:t>In contrast, the IMCM method</w:t>
      </w:r>
      <w:del w:id="1753" w:author="Isaac Shiri Lord" w:date="2024-05-12T19:39:00Z">
        <w:r w:rsidRPr="00FF211F" w:rsidDel="00A63DD5">
          <w:delText>, with it</w:delText>
        </w:r>
      </w:del>
      <w:ins w:id="1754" w:author="Isaac Shiri Lord" w:date="2024-05-12T19:39:00Z">
        <w:r w:rsidR="00A63DD5">
          <w:t>’</w:t>
        </w:r>
      </w:ins>
      <w:r w:rsidRPr="00FF211F">
        <w: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59D8AE05" w:rsidR="00C054BB" w:rsidRPr="00FF211F" w:rsidRDefault="00C054BB">
      <w:pPr>
        <w:pPrChange w:id="1755" w:author="Samane Shahpouri" w:date="2024-05-13T08:52:00Z" w16du:dateUtc="2024-05-13T06:52:00Z">
          <w:pPr>
            <w:jc w:val="both"/>
          </w:pPr>
        </w:pPrChange>
      </w:pPr>
      <w:r w:rsidRPr="00FF211F">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w:t>
      </w:r>
      <w:proofErr w:type="spellStart"/>
      <w:r w:rsidRPr="00FF211F">
        <w:t>behavio</w:t>
      </w:r>
      <w:del w:id="1756" w:author="Isaac Shiri Lord" w:date="2024-05-12T19:40:00Z">
        <w:r w:rsidRPr="00FF211F" w:rsidDel="00A63DD5">
          <w:delText>ur of SUVs across the studied centre</w:delText>
        </w:r>
      </w:del>
      <w:ins w:id="1757" w:author="Isaac Shiri Lord" w:date="2024-05-12T19:40:00Z">
        <w:r w:rsidR="00A63DD5">
          <w:t>r</w:t>
        </w:r>
        <w:proofErr w:type="spellEnd"/>
        <w:r w:rsidR="00A63DD5">
          <w:t xml:space="preserve"> of SUVs across the studied </w:t>
        </w:r>
        <w:proofErr w:type="spellStart"/>
        <w:r w:rsidR="00A63DD5">
          <w:t>center</w:t>
        </w:r>
      </w:ins>
      <w:r w:rsidRPr="00FF211F">
        <w:t>s</w:t>
      </w:r>
      <w:proofErr w:type="spellEnd"/>
      <w:r w:rsidRPr="00FF211F">
        <w:t>.</w:t>
      </w:r>
    </w:p>
    <w:p w14:paraId="1487E1C0" w14:textId="3F70310B" w:rsidR="00C054BB" w:rsidRPr="00FF211F" w:rsidRDefault="00C054BB">
      <w:pPr>
        <w:pPrChange w:id="1758" w:author="Samane Shahpouri" w:date="2024-05-13T08:52:00Z" w16du:dateUtc="2024-05-13T06:52:00Z">
          <w:pPr>
            <w:jc w:val="both"/>
          </w:pPr>
        </w:pPrChange>
      </w:pPr>
      <w:r w:rsidRPr="00FF211F">
        <w:t xml:space="preserve">CT-based attenuation scatter corrections (CT-ASC) are a primary adjustment for quantitative </w:t>
      </w:r>
      <w:del w:id="1759" w:author="Isaac Shiri Lord" w:date="2024-05-12T19:40:00Z">
        <w:r w:rsidRPr="00FF211F" w:rsidDel="00A63DD5">
          <w:rPr>
            <w:vertAlign w:val="superscript"/>
          </w:rPr>
          <w:delText>^</w:delText>
        </w:r>
      </w:del>
      <w:r w:rsidRPr="00FF211F">
        <w:rPr>
          <w:vertAlign w:val="superscript"/>
        </w:rPr>
        <w:t>68</w:t>
      </w:r>
      <w:r w:rsidRPr="00FF211F">
        <w:t xml:space="preserve">Ga PET imaging. However, this process can introduce mismatches and halo </w:t>
      </w:r>
      <w:del w:id="1760" w:author="Isaac Shiri Lord" w:date="2024-05-12T19:41:00Z">
        <w:r w:rsidRPr="00FF211F" w:rsidDel="00A63DD5">
          <w:delText xml:space="preserve">artefacts </w:delText>
        </w:r>
      </w:del>
      <w:ins w:id="1761" w:author="Isaac Shiri Lord" w:date="2024-05-12T19:41:00Z">
        <w:r w:rsidR="00A63DD5" w:rsidRPr="00FF211F">
          <w:t>art</w:t>
        </w:r>
        <w:r w:rsidR="00A63DD5">
          <w:t>i</w:t>
        </w:r>
        <w:r w:rsidR="00A63DD5" w:rsidRPr="00FF211F">
          <w:t xml:space="preserve">facts </w:t>
        </w:r>
      </w:ins>
      <w:r w:rsidRPr="00FF211F">
        <w:t xml:space="preserve">in </w:t>
      </w:r>
      <w:del w:id="1762" w:author="Isaac Shiri Lord" w:date="2024-05-12T19:40:00Z">
        <w:r w:rsidRPr="00FF211F" w:rsidDel="00A63DD5">
          <w:rPr>
            <w:vertAlign w:val="superscript"/>
          </w:rPr>
          <w:delText>^</w:delText>
        </w:r>
      </w:del>
      <w:r w:rsidRPr="00FF211F">
        <w:rPr>
          <w:vertAlign w:val="superscript"/>
        </w:rPr>
        <w:t>68</w:t>
      </w:r>
      <w:r w:rsidRPr="00FF211F">
        <w:t xml:space="preserve">Ga PET images, potentially altering patient diagnosis and prognosis. These </w:t>
      </w:r>
      <w:del w:id="1763" w:author="Isaac Shiri Lord" w:date="2024-05-12T19:41:00Z">
        <w:r w:rsidRPr="00FF211F" w:rsidDel="00A63DD5">
          <w:delText xml:space="preserve">artefacts </w:delText>
        </w:r>
      </w:del>
      <w:ins w:id="1764" w:author="Isaac Shiri Lord" w:date="2024-05-12T19:41:00Z">
        <w:r w:rsidR="00A63DD5" w:rsidRPr="00FF211F">
          <w:t>art</w:t>
        </w:r>
        <w:r w:rsidR="00A63DD5">
          <w:t>i</w:t>
        </w:r>
        <w:r w:rsidR="00A63DD5" w:rsidRPr="00FF211F">
          <w:t xml:space="preserve">facts </w:t>
        </w:r>
      </w:ins>
      <w:r w:rsidRPr="00FF211F">
        <w:t>are challenging to detect and correct in real clinical settings.</w:t>
      </w:r>
    </w:p>
    <w:p w14:paraId="741670A1" w14:textId="6C30E760" w:rsidR="00C054BB" w:rsidRPr="00FF211F" w:rsidRDefault="00C054BB">
      <w:pPr>
        <w:pPrChange w:id="1765" w:author="Samane Shahpouri" w:date="2024-05-13T08:52:00Z" w16du:dateUtc="2024-05-13T06:52:00Z">
          <w:pPr>
            <w:jc w:val="both"/>
          </w:pPr>
        </w:pPrChange>
      </w:pPr>
      <w:r w:rsidRPr="00FF211F">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w:t>
      </w:r>
      <w:del w:id="1766" w:author="Isaac Shiri Lord" w:date="2024-05-12T19:40:00Z">
        <w:r w:rsidRPr="00FF211F" w:rsidDel="00A63DD5">
          <w:rPr>
            <w:vertAlign w:val="superscript"/>
          </w:rPr>
          <w:delText>^</w:delText>
        </w:r>
      </w:del>
      <w:r w:rsidRPr="00FF211F">
        <w:rPr>
          <w:vertAlign w:val="superscript"/>
        </w:rPr>
        <w:t>68</w:t>
      </w:r>
      <w:r w:rsidRPr="00FF211F">
        <w:t>Ga PET images. We also observed scenarios in which repeated scans, typically conducted to eliminate art</w:t>
      </w:r>
      <w:del w:id="1767" w:author="Isaac Shiri Lord" w:date="2024-05-12T19:41:00Z">
        <w:r w:rsidRPr="00FF211F" w:rsidDel="00A63DD5">
          <w:delText>efacts, failed,</w:delText>
        </w:r>
      </w:del>
      <w:ins w:id="1768" w:author="Isaac Shiri Lord" w:date="2024-05-12T19:41:00Z">
        <w:r w:rsidR="00A63DD5">
          <w:t>ifacts, failed</w:t>
        </w:r>
      </w:ins>
      <w:r w:rsidRPr="00FF211F">
        <w:t xml:space="preserve"> and even exacerbated them. Here, our DL algorithms were able to distinguish and correct these issues independently of the ground truth.</w:t>
      </w:r>
    </w:p>
    <w:p w14:paraId="40DA263D" w14:textId="486E6959" w:rsidR="00C054BB" w:rsidRPr="00FF211F" w:rsidDel="00A63DD5" w:rsidRDefault="00C054BB">
      <w:pPr>
        <w:rPr>
          <w:del w:id="1769" w:author="Isaac Shiri Lord" w:date="2024-05-12T19:41:00Z"/>
        </w:rPr>
        <w:pPrChange w:id="1770" w:author="Samane Shahpouri" w:date="2024-05-13T08:52:00Z" w16du:dateUtc="2024-05-13T06:52:00Z">
          <w:pPr>
            <w:jc w:val="both"/>
          </w:pPr>
        </w:pPrChange>
      </w:pPr>
      <w:del w:id="1771" w:author="Isaac Shiri Lord" w:date="2024-05-12T19:42:00Z">
        <w:r w:rsidRPr="00FF211F" w:rsidDel="00A63DD5">
          <w:delText>The predominant limitation of previous studies</w:delText>
        </w:r>
      </w:del>
      <w:ins w:id="1772" w:author="Isaac Shiri Lord" w:date="2024-05-12T19:42:00Z">
        <w:r w:rsidR="00A63DD5">
          <w:t>Previous studies' predominant limitation</w:t>
        </w:r>
      </w:ins>
      <w:r w:rsidRPr="00FF211F">
        <w:t xml:space="preserve"> lies in their single-centre datasets, which restrict the generalizability of DL models. Our current study employs a multi-centre approach to address this issue.</w:t>
      </w:r>
      <w:ins w:id="1773" w:author="Isaac Shiri Lord" w:date="2024-05-12T19:41:00Z">
        <w:r w:rsidR="00A63DD5">
          <w:t xml:space="preserve"> </w:t>
        </w:r>
      </w:ins>
    </w:p>
    <w:p w14:paraId="3CF71C76" w14:textId="7384C44C" w:rsidR="00013137" w:rsidRPr="00FF211F" w:rsidDel="00A63DD5" w:rsidRDefault="00013137">
      <w:pPr>
        <w:rPr>
          <w:del w:id="1774" w:author="Isaac Shiri Lord" w:date="2024-05-12T19:42:00Z"/>
        </w:rPr>
        <w:pPrChange w:id="1775" w:author="Samane Shahpouri" w:date="2024-05-13T08:52:00Z" w16du:dateUtc="2024-05-13T06:52:00Z">
          <w:pPr>
            <w:jc w:val="both"/>
          </w:pPr>
        </w:pPrChange>
      </w:pPr>
      <w:del w:id="1776" w:author="Isaac Shiri Lord" w:date="2024-05-12T19:42:00Z">
        <w:r w:rsidRPr="00FF211F" w:rsidDel="00A63DD5">
          <w:delText>One of the limitations of this study was the restricted access to advanced computational resources, including high-performance GPUs. This constraint affected the efficiency of data processing and extended the runtimes considerably, which posed challenges in model training and validation phases.</w:delText>
        </w:r>
      </w:del>
    </w:p>
    <w:p w14:paraId="072863CA" w14:textId="14F78DC5" w:rsidR="00C054BB" w:rsidRPr="00FF211F" w:rsidRDefault="00C054BB">
      <w:pPr>
        <w:pPrChange w:id="1777" w:author="Samane Shahpouri" w:date="2024-05-13T08:52:00Z" w16du:dateUtc="2024-05-13T06:52:00Z">
          <w:pPr>
            <w:jc w:val="both"/>
          </w:pPr>
        </w:pPrChange>
      </w:pPr>
      <w:r w:rsidRPr="00FF211F">
        <w:lastRenderedPageBreak/>
        <w:t xml:space="preserve">Moving forward, future research should explore clinical imaging parameters such as </w:t>
      </w:r>
      <w:proofErr w:type="spellStart"/>
      <w:r w:rsidRPr="00FF211F">
        <w:t>SUV</w:t>
      </w:r>
      <w:r w:rsidRPr="00FF211F">
        <w:rPr>
          <w:vertAlign w:val="subscript"/>
        </w:rPr>
        <w:t>mean</w:t>
      </w:r>
      <w:proofErr w:type="spellEnd"/>
      <w:r w:rsidRPr="00FF211F">
        <w:t xml:space="preserve">, </w:t>
      </w:r>
      <w:proofErr w:type="spellStart"/>
      <w:r w:rsidRPr="00FF211F">
        <w:t>SUV</w:t>
      </w:r>
      <w:r w:rsidRPr="00FF211F">
        <w:rPr>
          <w:vertAlign w:val="subscript"/>
        </w:rPr>
        <w:t>max</w:t>
      </w:r>
      <w:proofErr w:type="spellEnd"/>
      <w:r w:rsidRPr="00FF211F">
        <w:t xml:space="preserve">, and total lesion metabolism, providing a more comprehensive analysis of the IMCM model's performance. These metrics, along with an assessment of the most relevant radiomic features within the sphere of influence, will provide crucial insights into the </w:t>
      </w:r>
      <w:del w:id="1778" w:author="Isaac Shiri Lord" w:date="2024-05-12T19:42:00Z">
        <w:r w:rsidRPr="00FF211F" w:rsidDel="00A63DD5">
          <w:delText>effectiveness of the model</w:delText>
        </w:r>
      </w:del>
      <w:ins w:id="1779" w:author="Isaac Shiri Lord" w:date="2024-05-12T19:42:00Z">
        <w:r w:rsidR="00A63DD5">
          <w:t>model's effectiveness</w:t>
        </w:r>
      </w:ins>
      <w:r w:rsidRPr="00FF211F">
        <w:t xml:space="preserve"> under various clinical conditions.</w:t>
      </w:r>
    </w:p>
    <w:p w14:paraId="15A0FA51" w14:textId="424C3583" w:rsidR="00B9113A" w:rsidRPr="00FF211F" w:rsidRDefault="00C054BB">
      <w:pPr>
        <w:pPrChange w:id="1780" w:author="Samane Shahpouri" w:date="2024-05-13T08:52:00Z" w16du:dateUtc="2024-05-13T06:52:00Z">
          <w:pPr>
            <w:jc w:val="both"/>
          </w:pPr>
        </w:pPrChange>
      </w:pPr>
      <w:r w:rsidRPr="00FF211F">
        <w:t xml:space="preserve">Additionally, future investigations should focus on the performance of the IMCM model, specifically concerning </w:t>
      </w:r>
      <w:del w:id="1781" w:author="Isaac Shiri Lord" w:date="2024-05-12T19:42:00Z">
        <w:r w:rsidRPr="00FF211F" w:rsidDel="00A63DD5">
          <w:delText xml:space="preserve">artefact </w:delText>
        </w:r>
      </w:del>
      <w:ins w:id="1782" w:author="Isaac Shiri Lord" w:date="2024-05-12T19:42:00Z">
        <w:r w:rsidR="00A63DD5" w:rsidRPr="00FF211F">
          <w:t>art</w:t>
        </w:r>
        <w:r w:rsidR="00A63DD5">
          <w:t>i</w:t>
        </w:r>
        <w:r w:rsidR="00A63DD5" w:rsidRPr="00FF211F">
          <w:t xml:space="preserve">fact </w:t>
        </w:r>
      </w:ins>
      <w:r w:rsidRPr="00FF211F">
        <w:t xml:space="preserve">images, with a particular emphasis on organ-specific evaluations. This targeted approach would afford a nuanced understanding of </w:t>
      </w:r>
      <w:del w:id="1783" w:author="Isaac Shiri Lord" w:date="2024-05-12T19:42:00Z">
        <w:r w:rsidRPr="00FF211F" w:rsidDel="00A63DD5">
          <w:delText>how well the model performs</w:delText>
        </w:r>
      </w:del>
      <w:ins w:id="1784" w:author="Isaac Shiri Lord" w:date="2024-05-12T19:42:00Z">
        <w:r w:rsidR="00A63DD5">
          <w:t>the model's performance</w:t>
        </w:r>
      </w:ins>
      <w:r w:rsidRPr="00FF211F">
        <w:t xml:space="preserve">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FF211F" w:rsidRDefault="00B9113A">
      <w:pPr>
        <w:pPrChange w:id="1785" w:author="Samane Shahpouri" w:date="2024-05-13T08:52:00Z" w16du:dateUtc="2024-05-13T06:52:00Z">
          <w:pPr>
            <w:jc w:val="both"/>
          </w:pPr>
        </w:pPrChange>
      </w:pPr>
    </w:p>
    <w:p w14:paraId="00B54C24" w14:textId="77777777" w:rsidR="00B9113A" w:rsidRPr="00FF211F" w:rsidRDefault="00B9113A">
      <w:pPr>
        <w:pPrChange w:id="1786" w:author="Samane Shahpouri" w:date="2024-05-13T08:52:00Z" w16du:dateUtc="2024-05-13T06:52:00Z">
          <w:pPr>
            <w:jc w:val="both"/>
          </w:pPr>
        </w:pPrChange>
      </w:pPr>
    </w:p>
    <w:p w14:paraId="4636B082" w14:textId="77777777" w:rsidR="00B9113A" w:rsidRPr="00FF211F" w:rsidRDefault="00B9113A">
      <w:pPr>
        <w:pPrChange w:id="1787" w:author="Samane Shahpouri" w:date="2024-05-13T08:52:00Z" w16du:dateUtc="2024-05-13T06:52:00Z">
          <w:pPr>
            <w:jc w:val="both"/>
          </w:pPr>
        </w:pPrChange>
      </w:pPr>
    </w:p>
    <w:p w14:paraId="0F25FC32" w14:textId="3F48CBCD" w:rsidR="00B1074E" w:rsidRPr="00FF211F" w:rsidRDefault="00B1074E">
      <w:pPr>
        <w:pPrChange w:id="1788" w:author="Samane Shahpouri" w:date="2024-05-13T08:52:00Z" w16du:dateUtc="2024-05-13T06:52:00Z">
          <w:pPr>
            <w:jc w:val="both"/>
          </w:pPr>
        </w:pPrChange>
      </w:pPr>
      <w:r w:rsidRPr="00FF211F">
        <w:br w:type="page"/>
      </w:r>
    </w:p>
    <w:p w14:paraId="66BF55CE" w14:textId="60A4578D" w:rsidR="00B1074E" w:rsidRPr="00FF211F" w:rsidRDefault="00B1074E" w:rsidP="001E0755">
      <w:pPr>
        <w:pStyle w:val="Heading1"/>
      </w:pPr>
      <w:r w:rsidRPr="00FF211F">
        <w:lastRenderedPageBreak/>
        <w:t>Conclusion</w:t>
      </w:r>
    </w:p>
    <w:p w14:paraId="3383DE98" w14:textId="386F4338" w:rsidR="00DC74EC" w:rsidRPr="00FF211F" w:rsidDel="00A63DD5" w:rsidRDefault="00B1074E">
      <w:pPr>
        <w:rPr>
          <w:del w:id="1789" w:author="Isaac Shiri Lord" w:date="2024-05-12T19:43:00Z"/>
        </w:rPr>
        <w:pPrChange w:id="1790" w:author="Samane Shahpouri" w:date="2024-05-13T08:52:00Z" w16du:dateUtc="2024-05-13T06:52:00Z">
          <w:pPr>
            <w:jc w:val="both"/>
          </w:pPr>
        </w:pPrChange>
      </w:pPr>
      <w:r w:rsidRPr="00FF211F">
        <w:t>In this thesis, we have demonstrated the efficacy of a</w:t>
      </w:r>
      <w:r w:rsidR="00DC74EC" w:rsidRPr="00FF211F">
        <w:t>n</w:t>
      </w:r>
      <w:r w:rsidRPr="00FF211F">
        <w:t xml:space="preserve"> Integrated multi-</w:t>
      </w:r>
      <w:del w:id="1791" w:author="Isaac Shiri Lord" w:date="2024-05-12T19:43:00Z">
        <w:r w:rsidRPr="00FF211F" w:rsidDel="00A63DD5">
          <w:delText xml:space="preserve">Centre </w:delText>
        </w:r>
      </w:del>
      <w:ins w:id="1792" w:author="Isaac Shiri Lord" w:date="2024-05-12T19:44:00Z">
        <w:r w:rsidR="00A63DD5">
          <w:t>c</w:t>
        </w:r>
      </w:ins>
      <w:ins w:id="1793" w:author="Isaac Shiri Lord" w:date="2024-05-12T19:43:00Z">
        <w:r w:rsidR="00A63DD5" w:rsidRPr="00FF211F">
          <w:t xml:space="preserve">entre </w:t>
        </w:r>
      </w:ins>
      <w:r w:rsidRPr="00FF211F">
        <w:t xml:space="preserve">Dynamic </w:t>
      </w:r>
      <w:proofErr w:type="spellStart"/>
      <w:r w:rsidRPr="00FF211F">
        <w:t>Unet</w:t>
      </w:r>
      <w:proofErr w:type="spellEnd"/>
      <w:r w:rsidRPr="00FF211F">
        <w:t xml:space="preserve"> deep learning framework for </w:t>
      </w:r>
      <w:del w:id="1794" w:author="Isaac Shiri Lord" w:date="2024-05-12T19:43:00Z">
        <w:r w:rsidRPr="00FF211F" w:rsidDel="00A63DD5">
          <w:delText xml:space="preserve">artefact </w:delText>
        </w:r>
      </w:del>
      <w:ins w:id="1795" w:author="Isaac Shiri Lord" w:date="2024-05-12T19:43:00Z">
        <w:r w:rsidR="00A63DD5" w:rsidRPr="00FF211F">
          <w:t>art</w:t>
        </w:r>
        <w:r w:rsidR="00A63DD5">
          <w:t>i</w:t>
        </w:r>
        <w:r w:rsidR="00A63DD5" w:rsidRPr="00FF211F">
          <w:t xml:space="preserve">fact </w:t>
        </w:r>
      </w:ins>
      <w:r w:rsidRPr="00FF211F">
        <w:t xml:space="preserve">detection and correction in PET imaging of </w:t>
      </w:r>
      <w:r w:rsidRPr="00FF211F">
        <w:rPr>
          <w:vertAlign w:val="superscript"/>
        </w:rPr>
        <w:t>68</w:t>
      </w:r>
      <w:r w:rsidRPr="00FF211F">
        <w:t xml:space="preserve">Ga-labelled compounds. The approach leverages large datasets from multiple </w:t>
      </w:r>
      <w:proofErr w:type="spellStart"/>
      <w:r w:rsidRPr="00FF211F">
        <w:t>cent</w:t>
      </w:r>
      <w:del w:id="1796" w:author="Isaac Shiri Lord" w:date="2024-05-12T19:43:00Z">
        <w:r w:rsidRPr="00FF211F" w:rsidDel="00A63DD5">
          <w:delText>re</w:delText>
        </w:r>
      </w:del>
      <w:ins w:id="1797" w:author="Isaac Shiri Lord" w:date="2024-05-12T19:43:00Z">
        <w:r w:rsidR="00A63DD5">
          <w:t>er</w:t>
        </w:r>
      </w:ins>
      <w:r w:rsidRPr="00FF211F">
        <w:t>s</w:t>
      </w:r>
      <w:proofErr w:type="spellEnd"/>
      <w:r w:rsidRPr="00FF211F">
        <w:t xml:space="preserve">. Through the incorporation of transfer learning concepts, we have developed site-specific models that significantly outperform centralized models and those based on </w:t>
      </w:r>
      <w:proofErr w:type="gramStart"/>
      <w:r w:rsidRPr="00FF211F">
        <w:t>single-</w:t>
      </w:r>
      <w:proofErr w:type="spellStart"/>
      <w:r w:rsidRPr="00FF211F">
        <w:t>cent</w:t>
      </w:r>
      <w:proofErr w:type="gramEnd"/>
      <w:del w:id="1798" w:author="Isaac Shiri Lord" w:date="2024-05-12T19:43:00Z">
        <w:r w:rsidRPr="00FF211F" w:rsidDel="00A63DD5">
          <w:delText>re</w:delText>
        </w:r>
      </w:del>
      <w:ins w:id="1799" w:author="Isaac Shiri Lord" w:date="2024-05-12T19:43:00Z">
        <w:r w:rsidR="00A63DD5">
          <w:t>er</w:t>
        </w:r>
      </w:ins>
      <w:proofErr w:type="spellEnd"/>
      <w:r w:rsidRPr="00FF211F">
        <w:t xml:space="preserve"> data, thereby addressing a major limitation in the field of medical imaging.</w:t>
      </w:r>
      <w:ins w:id="1800" w:author="Isaac Shiri Lord" w:date="2024-05-12T19:43:00Z">
        <w:r w:rsidR="00A63DD5">
          <w:t xml:space="preserve"> </w:t>
        </w:r>
      </w:ins>
    </w:p>
    <w:p w14:paraId="5646FA6B" w14:textId="66A21A7E" w:rsidR="000D13F0" w:rsidRPr="00D13B1E" w:rsidRDefault="00DC74EC">
      <w:pPr>
        <w:pPrChange w:id="1801" w:author="Samane Shahpouri" w:date="2024-05-13T08:52:00Z" w16du:dateUtc="2024-05-13T06:52:00Z">
          <w:pPr>
            <w:jc w:val="both"/>
          </w:pPr>
        </w:pPrChange>
      </w:pPr>
      <w:r w:rsidRPr="00FF211F">
        <w:t xml:space="preserve">Our model effectively detected and corrected </w:t>
      </w:r>
      <w:del w:id="1802" w:author="Isaac Shiri Lord" w:date="2024-05-12T19:43:00Z">
        <w:r w:rsidRPr="00FF211F" w:rsidDel="00A63DD5">
          <w:delText>artefacts</w:delText>
        </w:r>
      </w:del>
      <w:ins w:id="1803" w:author="Isaac Shiri Lord" w:date="2024-05-12T19:43:00Z">
        <w:r w:rsidR="00A63DD5" w:rsidRPr="00FF211F">
          <w:t>art</w:t>
        </w:r>
        <w:r w:rsidR="00A63DD5">
          <w:t>i</w:t>
        </w:r>
        <w:r w:rsidR="00A63DD5" w:rsidRPr="00FF211F">
          <w:t>facts</w:t>
        </w:r>
      </w:ins>
      <w:r w:rsidRPr="00FF211F">
        <w:t>. This enhancement is vital for making therapeutic decisions in the field of oncology, where PET imaging plays a central role in diagnosing, planning treatments, and evaluating responses. By using Dyn-</w:t>
      </w:r>
      <w:proofErr w:type="spellStart"/>
      <w:r w:rsidRPr="00FF211F">
        <w:t>Unet</w:t>
      </w:r>
      <w:proofErr w:type="spellEnd"/>
      <w:r w:rsidRPr="00FF211F">
        <w:t xml:space="preserve"> architecture and other advanced deep learning techniques, our method has not only improved image quality but also greatly decreased the appearance of common art</w:t>
      </w:r>
      <w:del w:id="1804" w:author="Isaac Shiri Lord" w:date="2024-05-12T19:44:00Z">
        <w:r w:rsidRPr="00FF211F" w:rsidDel="00A63DD5">
          <w:delText>efacts like halo and mismatch arte</w:delText>
        </w:r>
      </w:del>
      <w:ins w:id="1805" w:author="Isaac Shiri Lord" w:date="2024-05-12T19:44:00Z">
        <w:r w:rsidR="00A63DD5">
          <w:t>ifacts like halo and mismatch arti</w:t>
        </w:r>
      </w:ins>
      <w:r w:rsidRPr="00FF211F">
        <w:t xml:space="preserve">facts, especially in </w:t>
      </w:r>
      <w:r w:rsidRPr="00D13B1E">
        <w:rPr>
          <w:vertAlign w:val="superscript"/>
        </w:rPr>
        <w:t>68</w:t>
      </w:r>
      <w:r w:rsidRPr="00D13B1E">
        <w:t xml:space="preserve">Ga-PET imaging. The effective implementation of our models in different </w:t>
      </w:r>
      <w:proofErr w:type="spellStart"/>
      <w:r w:rsidRPr="00D13B1E">
        <w:t>cent</w:t>
      </w:r>
      <w:del w:id="1806" w:author="Isaac Shiri Lord" w:date="2024-05-12T19:44:00Z">
        <w:r w:rsidRPr="00D13B1E" w:rsidDel="00A63DD5">
          <w:delText>re</w:delText>
        </w:r>
      </w:del>
      <w:ins w:id="1807" w:author="Isaac Shiri Lord" w:date="2024-05-12T19:44:00Z">
        <w:r w:rsidR="00A63DD5">
          <w:t>er</w:t>
        </w:r>
      </w:ins>
      <w:r w:rsidRPr="00D13B1E">
        <w:t>s</w:t>
      </w:r>
      <w:proofErr w:type="spellEnd"/>
      <w:r w:rsidRPr="00D13B1E">
        <w:t xml:space="preserve"> highlights their resilience and flexibility, which are essential for general acceptance in clinical settings.</w:t>
      </w:r>
      <w:r w:rsidR="000D13F0" w:rsidRPr="00D13B1E">
        <w:br w:type="page"/>
      </w:r>
    </w:p>
    <w:p w14:paraId="6382F758" w14:textId="3257D871" w:rsidR="000D13F0" w:rsidRPr="00D13B1E" w:rsidRDefault="002E237A" w:rsidP="001E0755">
      <w:pPr>
        <w:pStyle w:val="Heading1"/>
      </w:pPr>
      <w:r w:rsidRPr="00D13B1E">
        <w:lastRenderedPageBreak/>
        <w:t>References</w:t>
      </w:r>
    </w:p>
    <w:sdt>
      <w:sdtPr>
        <w:tag w:val="MENDELEY_BIBLIOGRAPHY"/>
        <w:id w:val="517819267"/>
        <w:placeholder>
          <w:docPart w:val="9B0043A122914F25BF0A8546B1F0498B"/>
        </w:placeholder>
      </w:sdtPr>
      <w:sdtContent>
        <w:p w14:paraId="7D03405B" w14:textId="77777777" w:rsidR="005C650F" w:rsidRPr="00D13B1E" w:rsidRDefault="005C650F">
          <w:pPr>
            <w:divId w:val="1719281934"/>
            <w:pPrChange w:id="1808" w:author="Samane Shahpouri" w:date="2024-05-13T08:52:00Z" w16du:dateUtc="2024-05-13T06:52:00Z">
              <w:pPr>
                <w:autoSpaceDE w:val="0"/>
                <w:autoSpaceDN w:val="0"/>
                <w:ind w:hanging="640"/>
                <w:jc w:val="both"/>
                <w:divId w:val="1719281934"/>
              </w:pPr>
            </w:pPrChange>
          </w:pPr>
          <w:r w:rsidRPr="00D13B1E">
            <w:t>1.</w:t>
          </w:r>
          <w:r w:rsidRPr="00D13B1E">
            <w:tab/>
            <w:t xml:space="preserve">Cerqueira MD. Cardiac SPECT or </w:t>
          </w:r>
          <w:proofErr w:type="gramStart"/>
          <w:r w:rsidRPr="00D13B1E">
            <w:t>PET?:</w:t>
          </w:r>
          <w:proofErr w:type="gramEnd"/>
          <w:r w:rsidRPr="00D13B1E">
            <w:t xml:space="preserve"> Is there still a debate? Vol. 29, Journal of Nuclear Cardiology. 2022. </w:t>
          </w:r>
        </w:p>
        <w:p w14:paraId="00C8EE0E" w14:textId="77777777" w:rsidR="005C650F" w:rsidRPr="00D13B1E" w:rsidRDefault="005C650F">
          <w:pPr>
            <w:divId w:val="1053964733"/>
            <w:pPrChange w:id="1809" w:author="Samane Shahpouri" w:date="2024-05-13T08:52:00Z" w16du:dateUtc="2024-05-13T06:52:00Z">
              <w:pPr>
                <w:autoSpaceDE w:val="0"/>
                <w:autoSpaceDN w:val="0"/>
                <w:ind w:hanging="640"/>
                <w:jc w:val="both"/>
                <w:divId w:val="1053964733"/>
              </w:pPr>
            </w:pPrChange>
          </w:pPr>
          <w:r w:rsidRPr="00D13B1E">
            <w:t>2.</w:t>
          </w:r>
          <w:r w:rsidRPr="00D13B1E">
            <w:tab/>
            <w:t xml:space="preserve">Sarikaya I. Cardiac applications of PET. </w:t>
          </w:r>
          <w:proofErr w:type="spellStart"/>
          <w:r w:rsidRPr="00D13B1E">
            <w:t>Nucl</w:t>
          </w:r>
          <w:proofErr w:type="spellEnd"/>
          <w:r w:rsidRPr="00D13B1E">
            <w:t xml:space="preserve"> Med </w:t>
          </w:r>
          <w:proofErr w:type="spellStart"/>
          <w:r w:rsidRPr="00D13B1E">
            <w:t>Commun</w:t>
          </w:r>
          <w:proofErr w:type="spellEnd"/>
          <w:r w:rsidRPr="00D13B1E">
            <w:t xml:space="preserve"> [Internet]. 2015 Oct;36(10):971–85. Available from: https://journals.lww.com/00006231-201510000-00002</w:t>
          </w:r>
        </w:p>
        <w:p w14:paraId="37614077" w14:textId="77777777" w:rsidR="005C650F" w:rsidRPr="00D13B1E" w:rsidRDefault="005C650F">
          <w:pPr>
            <w:divId w:val="413627757"/>
            <w:pPrChange w:id="1810" w:author="Samane Shahpouri" w:date="2024-05-13T08:52:00Z" w16du:dateUtc="2024-05-13T06:52:00Z">
              <w:pPr>
                <w:autoSpaceDE w:val="0"/>
                <w:autoSpaceDN w:val="0"/>
                <w:ind w:hanging="640"/>
                <w:jc w:val="both"/>
                <w:divId w:val="413627757"/>
              </w:pPr>
            </w:pPrChange>
          </w:pPr>
          <w:r w:rsidRPr="00D13B1E">
            <w:t>3.</w:t>
          </w:r>
          <w:r w:rsidRPr="00D13B1E">
            <w:tab/>
            <w:t xml:space="preserve">Catana C, </w:t>
          </w:r>
          <w:proofErr w:type="spellStart"/>
          <w:r w:rsidRPr="00D13B1E">
            <w:t>Procissi</w:t>
          </w:r>
          <w:proofErr w:type="spellEnd"/>
          <w:r w:rsidRPr="00D13B1E">
            <w:t xml:space="preserve"> D, Wu Y, </w:t>
          </w:r>
          <w:proofErr w:type="spellStart"/>
          <w:r w:rsidRPr="00D13B1E">
            <w:t>Judenhofer</w:t>
          </w:r>
          <w:proofErr w:type="spellEnd"/>
          <w:r w:rsidRPr="00D13B1E">
            <w:t xml:space="preserve"> MS, Qi J, Pichler BJ, et al. Simultaneous in vivo positron emission tomography and magnetic resonance imaging. Proc Natl </w:t>
          </w:r>
          <w:proofErr w:type="spellStart"/>
          <w:r w:rsidRPr="00D13B1E">
            <w:t>Acad</w:t>
          </w:r>
          <w:proofErr w:type="spellEnd"/>
          <w:r w:rsidRPr="00D13B1E">
            <w:t xml:space="preserve"> Sci U S A. 2008;105(10). </w:t>
          </w:r>
        </w:p>
        <w:p w14:paraId="28F2E39C" w14:textId="77777777" w:rsidR="005C650F" w:rsidRPr="00D13B1E" w:rsidRDefault="005C650F">
          <w:pPr>
            <w:divId w:val="78521311"/>
            <w:pPrChange w:id="1811" w:author="Samane Shahpouri" w:date="2024-05-13T08:52:00Z" w16du:dateUtc="2024-05-13T06:52:00Z">
              <w:pPr>
                <w:autoSpaceDE w:val="0"/>
                <w:autoSpaceDN w:val="0"/>
                <w:ind w:hanging="640"/>
                <w:jc w:val="both"/>
                <w:divId w:val="78521311"/>
              </w:pPr>
            </w:pPrChange>
          </w:pPr>
          <w:r w:rsidRPr="00D13B1E">
            <w:t>4.</w:t>
          </w:r>
          <w:r w:rsidRPr="00D13B1E">
            <w:tab/>
          </w:r>
          <w:proofErr w:type="spellStart"/>
          <w:r w:rsidRPr="00D13B1E">
            <w:t>Boellaard</w:t>
          </w:r>
          <w:proofErr w:type="spellEnd"/>
          <w:r w:rsidRPr="00D13B1E">
            <w:t xml:space="preserve"> R, Delgado-Bolton R, Oyen WJG, </w:t>
          </w:r>
          <w:proofErr w:type="spellStart"/>
          <w:r w:rsidRPr="00D13B1E">
            <w:t>Giammarile</w:t>
          </w:r>
          <w:proofErr w:type="spellEnd"/>
          <w:r w:rsidRPr="00D13B1E">
            <w:t xml:space="preserve"> F, Tatsch K, Eschner W, et al. FDG PET/CT: EANM procedure guidelines for tumour imaging: version 2.0. Vol. 42, European Journal of Nuclear </w:t>
          </w:r>
          <w:proofErr w:type="gramStart"/>
          <w:r w:rsidRPr="00D13B1E">
            <w:t>Medicine</w:t>
          </w:r>
          <w:proofErr w:type="gramEnd"/>
          <w:r w:rsidRPr="00D13B1E">
            <w:t xml:space="preserve"> and Molecular Imaging. 2015. </w:t>
          </w:r>
        </w:p>
        <w:p w14:paraId="09129677" w14:textId="77777777" w:rsidR="005C650F" w:rsidRPr="00D13B1E" w:rsidRDefault="005C650F">
          <w:pPr>
            <w:divId w:val="128211674"/>
            <w:pPrChange w:id="1812" w:author="Samane Shahpouri" w:date="2024-05-13T08:52:00Z" w16du:dateUtc="2024-05-13T06:52:00Z">
              <w:pPr>
                <w:autoSpaceDE w:val="0"/>
                <w:autoSpaceDN w:val="0"/>
                <w:ind w:hanging="640"/>
                <w:jc w:val="both"/>
                <w:divId w:val="128211674"/>
              </w:pPr>
            </w:pPrChange>
          </w:pPr>
          <w:r w:rsidRPr="00D13B1E">
            <w:t>5.</w:t>
          </w:r>
          <w:r w:rsidRPr="00D13B1E">
            <w:tab/>
            <w:t xml:space="preserve">Karakatsanis NA, Fokou E, </w:t>
          </w:r>
          <w:proofErr w:type="spellStart"/>
          <w:r w:rsidRPr="00D13B1E">
            <w:t>Tsoumpas</w:t>
          </w:r>
          <w:proofErr w:type="spellEnd"/>
          <w:r w:rsidRPr="00D13B1E">
            <w:t xml:space="preserve"> C. Dosage optimization in positron emission tomography: state-of-the-art methods and </w:t>
          </w:r>
          <w:proofErr w:type="gramStart"/>
          <w:r w:rsidRPr="00D13B1E">
            <w:t>future prospects</w:t>
          </w:r>
          <w:proofErr w:type="gramEnd"/>
          <w:r w:rsidRPr="00D13B1E">
            <w:t xml:space="preserve">. Am J </w:t>
          </w:r>
          <w:proofErr w:type="spellStart"/>
          <w:r w:rsidRPr="00D13B1E">
            <w:t>Nucl</w:t>
          </w:r>
          <w:proofErr w:type="spellEnd"/>
          <w:r w:rsidRPr="00D13B1E">
            <w:t xml:space="preserve"> Med Mol Imaging. 2015;5(5). </w:t>
          </w:r>
        </w:p>
        <w:p w14:paraId="29230EF3" w14:textId="77777777" w:rsidR="005C650F" w:rsidRPr="00D13B1E" w:rsidRDefault="005C650F">
          <w:pPr>
            <w:divId w:val="1206722076"/>
            <w:pPrChange w:id="1813" w:author="Samane Shahpouri" w:date="2024-05-13T08:52:00Z" w16du:dateUtc="2024-05-13T06:52:00Z">
              <w:pPr>
                <w:autoSpaceDE w:val="0"/>
                <w:autoSpaceDN w:val="0"/>
                <w:ind w:hanging="640"/>
                <w:jc w:val="both"/>
                <w:divId w:val="1206722076"/>
              </w:pPr>
            </w:pPrChange>
          </w:pPr>
          <w:r w:rsidRPr="00D13B1E">
            <w:t>6.</w:t>
          </w:r>
          <w:r w:rsidRPr="00D13B1E">
            <w:tab/>
            <w:t xml:space="preserve">Fahey FH, Treves ST, Adelstein SJ. Minimizing and communicating radiation risk in </w:t>
          </w:r>
          <w:proofErr w:type="spellStart"/>
          <w:r w:rsidRPr="00D13B1E">
            <w:t>pediatric</w:t>
          </w:r>
          <w:proofErr w:type="spellEnd"/>
          <w:r w:rsidRPr="00D13B1E">
            <w:t xml:space="preserve"> nuclear medicine. J </w:t>
          </w:r>
          <w:proofErr w:type="spellStart"/>
          <w:r w:rsidRPr="00D13B1E">
            <w:t>Nucl</w:t>
          </w:r>
          <w:proofErr w:type="spellEnd"/>
          <w:r w:rsidRPr="00D13B1E">
            <w:t xml:space="preserve"> Med Technol. 2012;40(1). </w:t>
          </w:r>
        </w:p>
        <w:p w14:paraId="41015133" w14:textId="77777777" w:rsidR="005C650F" w:rsidRPr="00D13B1E" w:rsidRDefault="005C650F">
          <w:pPr>
            <w:divId w:val="1749766783"/>
            <w:pPrChange w:id="1814" w:author="Samane Shahpouri" w:date="2024-05-13T08:52:00Z" w16du:dateUtc="2024-05-13T06:52:00Z">
              <w:pPr>
                <w:autoSpaceDE w:val="0"/>
                <w:autoSpaceDN w:val="0"/>
                <w:ind w:hanging="640"/>
                <w:jc w:val="both"/>
                <w:divId w:val="1749766783"/>
              </w:pPr>
            </w:pPrChange>
          </w:pPr>
          <w:r w:rsidRPr="00D13B1E">
            <w:t>7.</w:t>
          </w:r>
          <w:r w:rsidRPr="00D13B1E">
            <w:tab/>
            <w:t xml:space="preserve">Pettinato C, Nanni C, Farsad M, Castellucci P, Sarnelli A, </w:t>
          </w:r>
          <w:proofErr w:type="spellStart"/>
          <w:r w:rsidRPr="00D13B1E">
            <w:t>Civollani</w:t>
          </w:r>
          <w:proofErr w:type="spellEnd"/>
          <w:r w:rsidRPr="00D13B1E">
            <w:t xml:space="preserve"> S, et al. Artefacts of PET/CT images. Biomed Imaging </w:t>
          </w:r>
          <w:proofErr w:type="spellStart"/>
          <w:r w:rsidRPr="00D13B1E">
            <w:t>Interv</w:t>
          </w:r>
          <w:proofErr w:type="spellEnd"/>
          <w:r w:rsidRPr="00D13B1E">
            <w:t xml:space="preserve"> J. 2006;2(4). </w:t>
          </w:r>
        </w:p>
        <w:p w14:paraId="6A94F1F5" w14:textId="77777777" w:rsidR="005C650F" w:rsidRPr="00D13B1E" w:rsidRDefault="005C650F">
          <w:pPr>
            <w:divId w:val="857474310"/>
            <w:pPrChange w:id="1815" w:author="Samane Shahpouri" w:date="2024-05-13T08:52:00Z" w16du:dateUtc="2024-05-13T06:52:00Z">
              <w:pPr>
                <w:autoSpaceDE w:val="0"/>
                <w:autoSpaceDN w:val="0"/>
                <w:ind w:hanging="640"/>
                <w:jc w:val="both"/>
                <w:divId w:val="857474310"/>
              </w:pPr>
            </w:pPrChange>
          </w:pPr>
          <w:r w:rsidRPr="00D13B1E">
            <w:t>8.</w:t>
          </w:r>
          <w:r w:rsidRPr="00D13B1E">
            <w:tab/>
          </w:r>
          <w:proofErr w:type="spellStart"/>
          <w:r w:rsidRPr="00D13B1E">
            <w:t>Lammertsma</w:t>
          </w:r>
          <w:proofErr w:type="spellEnd"/>
          <w:r w:rsidRPr="00D13B1E">
            <w:t xml:space="preserve"> AA. Forward to the past: The case for quantitative PET imaging. Vol. 58, Journal of Nuclear Medicine. 2017. </w:t>
          </w:r>
        </w:p>
        <w:p w14:paraId="6F133B70" w14:textId="77777777" w:rsidR="005C650F" w:rsidRPr="00D13B1E" w:rsidRDefault="005C650F">
          <w:pPr>
            <w:divId w:val="883441233"/>
            <w:pPrChange w:id="1816" w:author="Samane Shahpouri" w:date="2024-05-13T08:52:00Z" w16du:dateUtc="2024-05-13T06:52:00Z">
              <w:pPr>
                <w:autoSpaceDE w:val="0"/>
                <w:autoSpaceDN w:val="0"/>
                <w:ind w:hanging="640"/>
                <w:jc w:val="both"/>
                <w:divId w:val="883441233"/>
              </w:pPr>
            </w:pPrChange>
          </w:pPr>
          <w:r w:rsidRPr="00D13B1E">
            <w:t>9.</w:t>
          </w:r>
          <w:r w:rsidRPr="00D13B1E">
            <w:tab/>
            <w:t xml:space="preserve">Sureshbabu W, </w:t>
          </w:r>
          <w:proofErr w:type="spellStart"/>
          <w:r w:rsidRPr="00D13B1E">
            <w:t>Mawlawi</w:t>
          </w:r>
          <w:proofErr w:type="spellEnd"/>
          <w:r w:rsidRPr="00D13B1E">
            <w:t xml:space="preserve"> O. PET/CT Imaging Artifacts* [Internet]. Vol. 33, J </w:t>
          </w:r>
          <w:proofErr w:type="spellStart"/>
          <w:r w:rsidRPr="00D13B1E">
            <w:t>Nucl</w:t>
          </w:r>
          <w:proofErr w:type="spellEnd"/>
          <w:r w:rsidRPr="00D13B1E">
            <w:t xml:space="preserve"> Med Technol. 2005. Available from: http://www.snm.org/ce_online</w:t>
          </w:r>
        </w:p>
        <w:p w14:paraId="4FDC260E" w14:textId="77777777" w:rsidR="005C650F" w:rsidRPr="00D13B1E" w:rsidRDefault="005C650F">
          <w:pPr>
            <w:divId w:val="922177366"/>
            <w:pPrChange w:id="1817" w:author="Samane Shahpouri" w:date="2024-05-13T08:52:00Z" w16du:dateUtc="2024-05-13T06:52:00Z">
              <w:pPr>
                <w:autoSpaceDE w:val="0"/>
                <w:autoSpaceDN w:val="0"/>
                <w:ind w:hanging="640"/>
                <w:jc w:val="both"/>
                <w:divId w:val="922177366"/>
              </w:pPr>
            </w:pPrChange>
          </w:pPr>
          <w:r w:rsidRPr="00D13B1E">
            <w:t>10.</w:t>
          </w:r>
          <w:r w:rsidRPr="00D13B1E">
            <w:tab/>
          </w:r>
          <w:proofErr w:type="spellStart"/>
          <w:r w:rsidRPr="00D13B1E">
            <w:t>Mawlawi</w:t>
          </w:r>
          <w:proofErr w:type="spellEnd"/>
          <w:r w:rsidRPr="00D13B1E">
            <w:t xml:space="preserve"> O, Pan T, Macapinlac HA. PET/CT Imaging Techniques, Considerations, and Artifacts. J </w:t>
          </w:r>
          <w:proofErr w:type="spellStart"/>
          <w:r w:rsidRPr="00D13B1E">
            <w:t>Thorac</w:t>
          </w:r>
          <w:proofErr w:type="spellEnd"/>
          <w:r w:rsidRPr="00D13B1E">
            <w:t xml:space="preserve"> Imaging [Internet]. 2006;21(2). Available from: https://journals.lww.com/thoracicimaging/fulltext/2006/05000/pet_ct_imaging_techniques,_considerations,_and.2.aspx</w:t>
          </w:r>
        </w:p>
        <w:p w14:paraId="4BACD65B" w14:textId="77777777" w:rsidR="005C650F" w:rsidRPr="00D13B1E" w:rsidRDefault="005C650F">
          <w:pPr>
            <w:divId w:val="297541258"/>
            <w:pPrChange w:id="1818" w:author="Samane Shahpouri" w:date="2024-05-13T08:52:00Z" w16du:dateUtc="2024-05-13T06:52:00Z">
              <w:pPr>
                <w:autoSpaceDE w:val="0"/>
                <w:autoSpaceDN w:val="0"/>
                <w:ind w:hanging="640"/>
                <w:jc w:val="both"/>
                <w:divId w:val="297541258"/>
              </w:pPr>
            </w:pPrChange>
          </w:pPr>
          <w:r w:rsidRPr="00D13B1E">
            <w:t>11.</w:t>
          </w:r>
          <w:r w:rsidRPr="00D13B1E">
            <w:tab/>
            <w:t xml:space="preserve">Shiri I, Salimi Y, </w:t>
          </w:r>
          <w:proofErr w:type="spellStart"/>
          <w:r w:rsidRPr="00D13B1E">
            <w:t>Maghsudi</w:t>
          </w:r>
          <w:proofErr w:type="spellEnd"/>
          <w:r w:rsidRPr="00D13B1E">
            <w:t xml:space="preserve"> M, </w:t>
          </w:r>
          <w:proofErr w:type="spellStart"/>
          <w:r w:rsidRPr="00D13B1E">
            <w:t>Jenabi</w:t>
          </w:r>
          <w:proofErr w:type="spellEnd"/>
          <w:r w:rsidRPr="00D13B1E">
            <w:t xml:space="preserve"> E, Harsini S, </w:t>
          </w:r>
          <w:proofErr w:type="spellStart"/>
          <w:r w:rsidRPr="00D13B1E">
            <w:t>Razeghi</w:t>
          </w:r>
          <w:proofErr w:type="spellEnd"/>
          <w:r w:rsidRPr="00D13B1E">
            <w:t xml:space="preserve"> B, et al. Differential privacy preserved federated transfer learning for multi-institutional 68Ga-PET image artefact detection and disentanglement. </w:t>
          </w:r>
          <w:proofErr w:type="spellStart"/>
          <w:r w:rsidRPr="00D13B1E">
            <w:t>Eur</w:t>
          </w:r>
          <w:proofErr w:type="spellEnd"/>
          <w:r w:rsidRPr="00D13B1E">
            <w:t xml:space="preserve"> J </w:t>
          </w:r>
          <w:proofErr w:type="spellStart"/>
          <w:r w:rsidRPr="00D13B1E">
            <w:t>Nucl</w:t>
          </w:r>
          <w:proofErr w:type="spellEnd"/>
          <w:r w:rsidRPr="00D13B1E">
            <w:t xml:space="preserve"> Med Mol Imaging. </w:t>
          </w:r>
          <w:proofErr w:type="gramStart"/>
          <w:r w:rsidRPr="00D13B1E">
            <w:t>2023;</w:t>
          </w:r>
          <w:proofErr w:type="gramEnd"/>
          <w:r w:rsidRPr="00D13B1E">
            <w:t xml:space="preserve"> </w:t>
          </w:r>
        </w:p>
        <w:p w14:paraId="40A830C8" w14:textId="77777777" w:rsidR="005C650F" w:rsidRPr="00D13B1E" w:rsidRDefault="005C650F">
          <w:pPr>
            <w:divId w:val="1375810812"/>
            <w:pPrChange w:id="1819" w:author="Samane Shahpouri" w:date="2024-05-13T08:52:00Z" w16du:dateUtc="2024-05-13T06:52:00Z">
              <w:pPr>
                <w:autoSpaceDE w:val="0"/>
                <w:autoSpaceDN w:val="0"/>
                <w:ind w:hanging="640"/>
                <w:jc w:val="both"/>
                <w:divId w:val="1375810812"/>
              </w:pPr>
            </w:pPrChange>
          </w:pPr>
          <w:r w:rsidRPr="00D13B1E">
            <w:t>12.</w:t>
          </w:r>
          <w:r w:rsidRPr="00D13B1E">
            <w:tab/>
            <w:t xml:space="preserve">Shiri I, Salimi Y, </w:t>
          </w:r>
          <w:proofErr w:type="spellStart"/>
          <w:r w:rsidRPr="00D13B1E">
            <w:t>Hervier</w:t>
          </w:r>
          <w:proofErr w:type="spellEnd"/>
          <w:r w:rsidRPr="00D13B1E">
            <w:t xml:space="preserve"> E, </w:t>
          </w:r>
          <w:proofErr w:type="spellStart"/>
          <w:r w:rsidRPr="00D13B1E">
            <w:t>Pezzoni</w:t>
          </w:r>
          <w:proofErr w:type="spellEnd"/>
          <w:r w:rsidRPr="00D13B1E">
            <w:t xml:space="preserve"> A, </w:t>
          </w:r>
          <w:proofErr w:type="spellStart"/>
          <w:r w:rsidRPr="00D13B1E">
            <w:t>Sanaat</w:t>
          </w:r>
          <w:proofErr w:type="spellEnd"/>
          <w:r w:rsidRPr="00D13B1E">
            <w:t xml:space="preserve"> A, Mostafaei S, et al. Artificial Intelligence-Driven Single-Shot PET Image Artifact Detection and Disentanglement: Toward Routine Clinical Image Quality Assurance. Clin </w:t>
          </w:r>
          <w:proofErr w:type="spellStart"/>
          <w:r w:rsidRPr="00D13B1E">
            <w:t>Nucl</w:t>
          </w:r>
          <w:proofErr w:type="spellEnd"/>
          <w:r w:rsidRPr="00D13B1E">
            <w:t xml:space="preserve"> Med. 2023 Dec 1;48(12):1035–46. </w:t>
          </w:r>
        </w:p>
        <w:p w14:paraId="0F644CB0" w14:textId="77777777" w:rsidR="005C650F" w:rsidRPr="00D13B1E" w:rsidRDefault="005C650F">
          <w:pPr>
            <w:divId w:val="1559704596"/>
            <w:pPrChange w:id="1820" w:author="Samane Shahpouri" w:date="2024-05-13T08:52:00Z" w16du:dateUtc="2024-05-13T06:52:00Z">
              <w:pPr>
                <w:autoSpaceDE w:val="0"/>
                <w:autoSpaceDN w:val="0"/>
                <w:ind w:hanging="640"/>
                <w:jc w:val="both"/>
                <w:divId w:val="1559704596"/>
              </w:pPr>
            </w:pPrChange>
          </w:pPr>
          <w:r w:rsidRPr="00D13B1E">
            <w:t>13.</w:t>
          </w:r>
          <w:r w:rsidRPr="00D13B1E">
            <w:tab/>
            <w:t xml:space="preserve">Lindemann ME, </w:t>
          </w:r>
          <w:proofErr w:type="spellStart"/>
          <w:r w:rsidRPr="00D13B1E">
            <w:t>Nensa</w:t>
          </w:r>
          <w:proofErr w:type="spellEnd"/>
          <w:r w:rsidRPr="00D13B1E">
            <w:t xml:space="preserve"> F, Quick HH. Impact of improved attenuation correction on 18F-FDG PET/MR hybrid imaging of the heart. </w:t>
          </w:r>
          <w:proofErr w:type="spellStart"/>
          <w:r w:rsidRPr="00D13B1E">
            <w:t>PLoS</w:t>
          </w:r>
          <w:proofErr w:type="spellEnd"/>
          <w:r w:rsidRPr="00D13B1E">
            <w:t xml:space="preserve"> One. 2019;14(3). </w:t>
          </w:r>
        </w:p>
        <w:p w14:paraId="15DEC239" w14:textId="77777777" w:rsidR="005C650F" w:rsidRPr="00D13B1E" w:rsidRDefault="005C650F">
          <w:pPr>
            <w:divId w:val="34894320"/>
            <w:pPrChange w:id="1821" w:author="Samane Shahpouri" w:date="2024-05-13T08:52:00Z" w16du:dateUtc="2024-05-13T06:52:00Z">
              <w:pPr>
                <w:autoSpaceDE w:val="0"/>
                <w:autoSpaceDN w:val="0"/>
                <w:ind w:hanging="640"/>
                <w:jc w:val="both"/>
                <w:divId w:val="34894320"/>
              </w:pPr>
            </w:pPrChange>
          </w:pPr>
          <w:r w:rsidRPr="00D13B1E">
            <w:t>14.</w:t>
          </w:r>
          <w:r w:rsidRPr="00D13B1E">
            <w:tab/>
            <w:t xml:space="preserve">McQuaid SJ, Hutton BF. Sources of attenuation-correction artefacts in cardiac PET/CT and SPECT/CT. </w:t>
          </w:r>
          <w:proofErr w:type="spellStart"/>
          <w:r w:rsidRPr="00D13B1E">
            <w:t>Eur</w:t>
          </w:r>
          <w:proofErr w:type="spellEnd"/>
          <w:r w:rsidRPr="00D13B1E">
            <w:t xml:space="preserve"> J </w:t>
          </w:r>
          <w:proofErr w:type="spellStart"/>
          <w:r w:rsidRPr="00D13B1E">
            <w:t>Nucl</w:t>
          </w:r>
          <w:proofErr w:type="spellEnd"/>
          <w:r w:rsidRPr="00D13B1E">
            <w:t xml:space="preserve"> Med Mol Imaging. 2008;35(6). </w:t>
          </w:r>
        </w:p>
        <w:p w14:paraId="1DCDC6B9" w14:textId="77777777" w:rsidR="005C650F" w:rsidRPr="00D13B1E" w:rsidRDefault="005C650F">
          <w:pPr>
            <w:divId w:val="239948969"/>
            <w:pPrChange w:id="1822" w:author="Samane Shahpouri" w:date="2024-05-13T08:52:00Z" w16du:dateUtc="2024-05-13T06:52:00Z">
              <w:pPr>
                <w:autoSpaceDE w:val="0"/>
                <w:autoSpaceDN w:val="0"/>
                <w:ind w:hanging="640"/>
                <w:jc w:val="both"/>
                <w:divId w:val="239948969"/>
              </w:pPr>
            </w:pPrChange>
          </w:pPr>
          <w:r w:rsidRPr="00D13B1E">
            <w:t>15.</w:t>
          </w:r>
          <w:r w:rsidRPr="00D13B1E">
            <w:tab/>
            <w:t>Zaidi H, MML. Scatter Compensation Techniques in PET. PET clinics. PET Clin [Internet]. 2007 [cited 2023 Nov 20];2(2):219–34. Available from: https://doi.org/10.1016/j.cpet.2007.10.003</w:t>
          </w:r>
        </w:p>
        <w:p w14:paraId="7A4D5BA7" w14:textId="77777777" w:rsidR="005C650F" w:rsidRPr="00D13B1E" w:rsidRDefault="005C650F">
          <w:pPr>
            <w:divId w:val="1425347496"/>
            <w:pPrChange w:id="1823" w:author="Samane Shahpouri" w:date="2024-05-13T08:52:00Z" w16du:dateUtc="2024-05-13T06:52:00Z">
              <w:pPr>
                <w:autoSpaceDE w:val="0"/>
                <w:autoSpaceDN w:val="0"/>
                <w:ind w:hanging="640"/>
                <w:jc w:val="both"/>
                <w:divId w:val="1425347496"/>
              </w:pPr>
            </w:pPrChange>
          </w:pPr>
          <w:r w:rsidRPr="00D13B1E">
            <w:t>16.</w:t>
          </w:r>
          <w:r w:rsidRPr="00D13B1E">
            <w:tab/>
            <w:t xml:space="preserve">Baer M, </w:t>
          </w:r>
          <w:proofErr w:type="spellStart"/>
          <w:r w:rsidRPr="00D13B1E">
            <w:t>Kachelrie</w:t>
          </w:r>
          <w:proofErr w:type="spellEnd"/>
          <w:r w:rsidRPr="00D13B1E">
            <w:t xml:space="preserve"> M. Hybrid scatter correction for CT imaging. Phys Med Biol. 2012;57(21). </w:t>
          </w:r>
        </w:p>
        <w:p w14:paraId="04C21B92" w14:textId="77777777" w:rsidR="005C650F" w:rsidRPr="00D13B1E" w:rsidRDefault="005C650F">
          <w:pPr>
            <w:divId w:val="1686250304"/>
            <w:pPrChange w:id="1824" w:author="Samane Shahpouri" w:date="2024-05-13T08:52:00Z" w16du:dateUtc="2024-05-13T06:52:00Z">
              <w:pPr>
                <w:autoSpaceDE w:val="0"/>
                <w:autoSpaceDN w:val="0"/>
                <w:ind w:hanging="640"/>
                <w:jc w:val="both"/>
                <w:divId w:val="1686250304"/>
              </w:pPr>
            </w:pPrChange>
          </w:pPr>
          <w:r w:rsidRPr="00D13B1E">
            <w:lastRenderedPageBreak/>
            <w:t>17.</w:t>
          </w:r>
          <w:r w:rsidRPr="00D13B1E">
            <w:tab/>
            <w:t xml:space="preserve">Watson CC, Casey ME, Michel C, </w:t>
          </w:r>
          <w:proofErr w:type="spellStart"/>
          <w:r w:rsidRPr="00D13B1E">
            <w:t>Bendriem</w:t>
          </w:r>
          <w:proofErr w:type="spellEnd"/>
          <w:r w:rsidRPr="00D13B1E">
            <w:t xml:space="preserve"> B. Advances in scatter correction for 3D PET/CT. In: IEEE Nuclear Science Symposium Conference Record. 2004. </w:t>
          </w:r>
        </w:p>
        <w:p w14:paraId="25A853EF" w14:textId="77777777" w:rsidR="005C650F" w:rsidRPr="00D13B1E" w:rsidRDefault="005C650F">
          <w:pPr>
            <w:divId w:val="1798063272"/>
            <w:pPrChange w:id="1825" w:author="Samane Shahpouri" w:date="2024-05-13T08:52:00Z" w16du:dateUtc="2024-05-13T06:52:00Z">
              <w:pPr>
                <w:autoSpaceDE w:val="0"/>
                <w:autoSpaceDN w:val="0"/>
                <w:ind w:hanging="640"/>
                <w:jc w:val="both"/>
                <w:divId w:val="1798063272"/>
              </w:pPr>
            </w:pPrChange>
          </w:pPr>
          <w:r w:rsidRPr="00D13B1E">
            <w:t>18.</w:t>
          </w:r>
          <w:r w:rsidRPr="00D13B1E">
            <w:tab/>
            <w:t xml:space="preserve">Carney JPJ, Townsend DW, Rappoport V, </w:t>
          </w:r>
          <w:proofErr w:type="spellStart"/>
          <w:r w:rsidRPr="00D13B1E">
            <w:t>Bendriem</w:t>
          </w:r>
          <w:proofErr w:type="spellEnd"/>
          <w:r w:rsidRPr="00D13B1E">
            <w:t xml:space="preserve"> B. Method for transforming CT images for attenuation correction in PET/CT imaging. Med Phys. 2006;33(4). </w:t>
          </w:r>
        </w:p>
        <w:p w14:paraId="45A8AB86" w14:textId="77777777" w:rsidR="005C650F" w:rsidRPr="00D13B1E" w:rsidRDefault="005C650F">
          <w:pPr>
            <w:divId w:val="631132736"/>
            <w:pPrChange w:id="1826" w:author="Samane Shahpouri" w:date="2024-05-13T08:52:00Z" w16du:dateUtc="2024-05-13T06:52:00Z">
              <w:pPr>
                <w:autoSpaceDE w:val="0"/>
                <w:autoSpaceDN w:val="0"/>
                <w:ind w:hanging="640"/>
                <w:jc w:val="both"/>
                <w:divId w:val="631132736"/>
              </w:pPr>
            </w:pPrChange>
          </w:pPr>
          <w:r w:rsidRPr="00D13B1E">
            <w:t>19.</w:t>
          </w:r>
          <w:r w:rsidRPr="00D13B1E">
            <w:tab/>
          </w:r>
          <w:proofErr w:type="spellStart"/>
          <w:r w:rsidRPr="00D13B1E">
            <w:t>Buchbender</w:t>
          </w:r>
          <w:proofErr w:type="spellEnd"/>
          <w:r w:rsidRPr="00D13B1E">
            <w:t xml:space="preserve"> C, Hartung-</w:t>
          </w:r>
          <w:proofErr w:type="spellStart"/>
          <w:r w:rsidRPr="00D13B1E">
            <w:t>Knemeyer</w:t>
          </w:r>
          <w:proofErr w:type="spellEnd"/>
          <w:r w:rsidRPr="00D13B1E">
            <w:t xml:space="preserve"> V, Forsting M, </w:t>
          </w:r>
          <w:proofErr w:type="spellStart"/>
          <w:r w:rsidRPr="00D13B1E">
            <w:t>Antoch</w:t>
          </w:r>
          <w:proofErr w:type="spellEnd"/>
          <w:r w:rsidRPr="00D13B1E">
            <w:t xml:space="preserve"> G, Heusner TA. Positron emission tomography (PET) attenuation correction artefacts in PET/CT and PET/MRI. British Journal of Radiology. 2013;86(1025). </w:t>
          </w:r>
        </w:p>
        <w:p w14:paraId="72C91A41" w14:textId="77777777" w:rsidR="005C650F" w:rsidRPr="00D13B1E" w:rsidRDefault="005C650F">
          <w:pPr>
            <w:divId w:val="739408488"/>
            <w:pPrChange w:id="1827" w:author="Samane Shahpouri" w:date="2024-05-13T08:52:00Z" w16du:dateUtc="2024-05-13T06:52:00Z">
              <w:pPr>
                <w:autoSpaceDE w:val="0"/>
                <w:autoSpaceDN w:val="0"/>
                <w:ind w:hanging="640"/>
                <w:jc w:val="both"/>
                <w:divId w:val="739408488"/>
              </w:pPr>
            </w:pPrChange>
          </w:pPr>
          <w:r w:rsidRPr="00D13B1E">
            <w:t>20.</w:t>
          </w:r>
          <w:r w:rsidRPr="00D13B1E">
            <w:tab/>
            <w:t xml:space="preserve">Watson CC. New, faster, image-based scatter correction for 3D PET. IEEE Trans </w:t>
          </w:r>
          <w:proofErr w:type="spellStart"/>
          <w:r w:rsidRPr="00D13B1E">
            <w:t>Nucl</w:t>
          </w:r>
          <w:proofErr w:type="spellEnd"/>
          <w:r w:rsidRPr="00D13B1E">
            <w:t xml:space="preserve"> Sci. 2000;47(4 PART 2). </w:t>
          </w:r>
        </w:p>
        <w:p w14:paraId="28012301" w14:textId="77777777" w:rsidR="005C650F" w:rsidRPr="00D13B1E" w:rsidRDefault="005C650F">
          <w:pPr>
            <w:divId w:val="1266959349"/>
            <w:pPrChange w:id="1828" w:author="Samane Shahpouri" w:date="2024-05-13T08:52:00Z" w16du:dateUtc="2024-05-13T06:52:00Z">
              <w:pPr>
                <w:autoSpaceDE w:val="0"/>
                <w:autoSpaceDN w:val="0"/>
                <w:ind w:hanging="640"/>
                <w:jc w:val="both"/>
                <w:divId w:val="1266959349"/>
              </w:pPr>
            </w:pPrChange>
          </w:pPr>
          <w:r w:rsidRPr="00D13B1E">
            <w:t>21.</w:t>
          </w:r>
          <w:r w:rsidRPr="00D13B1E">
            <w:tab/>
            <w:t xml:space="preserve">Kinahan PE, Townsend DW, Beyer T, Sashin D. Attenuation correction for a combined 3D PET/CT scanner. Med Phys. 1998;25(10). </w:t>
          </w:r>
        </w:p>
        <w:p w14:paraId="4EA8ACB6" w14:textId="77777777" w:rsidR="005C650F" w:rsidRPr="00D13B1E" w:rsidRDefault="005C650F">
          <w:pPr>
            <w:divId w:val="769087678"/>
            <w:pPrChange w:id="1829" w:author="Samane Shahpouri" w:date="2024-05-13T08:52:00Z" w16du:dateUtc="2024-05-13T06:52:00Z">
              <w:pPr>
                <w:autoSpaceDE w:val="0"/>
                <w:autoSpaceDN w:val="0"/>
                <w:ind w:hanging="640"/>
                <w:jc w:val="both"/>
                <w:divId w:val="769087678"/>
              </w:pPr>
            </w:pPrChange>
          </w:pPr>
          <w:r w:rsidRPr="00D13B1E">
            <w:t>22.</w:t>
          </w:r>
          <w:r w:rsidRPr="00D13B1E">
            <w:tab/>
            <w:t xml:space="preserve">Alessio AM, Kohlmyer S, Branch K, Chen G, Caldwell J, Kinahan P. Cine CT for attenuation correction in cardiac PET/CT. Journal of Nuclear Medicine. 2007;48(5). </w:t>
          </w:r>
        </w:p>
        <w:p w14:paraId="37F6A9AB" w14:textId="77777777" w:rsidR="005C650F" w:rsidRPr="00D13B1E" w:rsidRDefault="005C650F">
          <w:pPr>
            <w:divId w:val="1008752553"/>
            <w:pPrChange w:id="1830" w:author="Samane Shahpouri" w:date="2024-05-13T08:52:00Z" w16du:dateUtc="2024-05-13T06:52:00Z">
              <w:pPr>
                <w:autoSpaceDE w:val="0"/>
                <w:autoSpaceDN w:val="0"/>
                <w:ind w:hanging="640"/>
                <w:jc w:val="both"/>
                <w:divId w:val="1008752553"/>
              </w:pPr>
            </w:pPrChange>
          </w:pPr>
          <w:r w:rsidRPr="00D13B1E">
            <w:t>23.</w:t>
          </w:r>
          <w:r w:rsidRPr="00D13B1E">
            <w:tab/>
            <w:t xml:space="preserve">Akbarzadeh A, Ay MR, Ahmadian A, Riahi Alam N, Zaidi H. MRI-guided attenuation correction in whole-body PET/MR: Assessment of the effect of bone attenuation. Ann </w:t>
          </w:r>
          <w:proofErr w:type="spellStart"/>
          <w:r w:rsidRPr="00D13B1E">
            <w:t>Nucl</w:t>
          </w:r>
          <w:proofErr w:type="spellEnd"/>
          <w:r w:rsidRPr="00D13B1E">
            <w:t xml:space="preserve"> Med. 2013;27(2). </w:t>
          </w:r>
        </w:p>
        <w:p w14:paraId="0CD7E003" w14:textId="77777777" w:rsidR="005C650F" w:rsidRPr="00D13B1E" w:rsidRDefault="005C650F">
          <w:pPr>
            <w:divId w:val="995259563"/>
            <w:pPrChange w:id="1831" w:author="Samane Shahpouri" w:date="2024-05-13T08:52:00Z" w16du:dateUtc="2024-05-13T06:52:00Z">
              <w:pPr>
                <w:autoSpaceDE w:val="0"/>
                <w:autoSpaceDN w:val="0"/>
                <w:ind w:hanging="640"/>
                <w:jc w:val="both"/>
                <w:divId w:val="995259563"/>
              </w:pPr>
            </w:pPrChange>
          </w:pPr>
          <w:r w:rsidRPr="00D13B1E">
            <w:t>24.</w:t>
          </w:r>
          <w:r w:rsidRPr="00D13B1E">
            <w:tab/>
            <w:t xml:space="preserve">Abdoli M, Dierckx RAJO, Zaidi H. Metal artifact reduction strategies for improved attenuation correction in hybrid PET/CT imaging. Vol. 39, Medical Physics. 2012. </w:t>
          </w:r>
        </w:p>
        <w:p w14:paraId="50B9933A" w14:textId="77777777" w:rsidR="005C650F" w:rsidRPr="00D13B1E" w:rsidRDefault="005C650F">
          <w:pPr>
            <w:divId w:val="85619882"/>
            <w:pPrChange w:id="1832" w:author="Samane Shahpouri" w:date="2024-05-13T08:52:00Z" w16du:dateUtc="2024-05-13T06:52:00Z">
              <w:pPr>
                <w:autoSpaceDE w:val="0"/>
                <w:autoSpaceDN w:val="0"/>
                <w:ind w:hanging="640"/>
                <w:jc w:val="both"/>
                <w:divId w:val="85619882"/>
              </w:pPr>
            </w:pPrChange>
          </w:pPr>
          <w:r w:rsidRPr="00D13B1E">
            <w:t>25.</w:t>
          </w:r>
          <w:r w:rsidRPr="00D13B1E">
            <w:tab/>
          </w:r>
          <w:proofErr w:type="spellStart"/>
          <w:r w:rsidRPr="00D13B1E">
            <w:t>Ghafarian</w:t>
          </w:r>
          <w:proofErr w:type="spellEnd"/>
          <w:r w:rsidRPr="00D13B1E">
            <w:t xml:space="preserve"> P, Aghamiri SMR, Ay MR, </w:t>
          </w:r>
          <w:proofErr w:type="spellStart"/>
          <w:r w:rsidRPr="00D13B1E">
            <w:t>Rahmim</w:t>
          </w:r>
          <w:proofErr w:type="spellEnd"/>
          <w:r w:rsidRPr="00D13B1E">
            <w:t xml:space="preserve"> A, Schindler TH, Ratib O, et al. Is metal artefact reduction mandatory in cardiac PET/CT imaging in the presence of pacemaker and implantable cardioverter defibrillator leads? </w:t>
          </w:r>
          <w:proofErr w:type="spellStart"/>
          <w:r w:rsidRPr="00D13B1E">
            <w:t>Eur</w:t>
          </w:r>
          <w:proofErr w:type="spellEnd"/>
          <w:r w:rsidRPr="00D13B1E">
            <w:t xml:space="preserve"> J </w:t>
          </w:r>
          <w:proofErr w:type="spellStart"/>
          <w:r w:rsidRPr="00D13B1E">
            <w:t>Nucl</w:t>
          </w:r>
          <w:proofErr w:type="spellEnd"/>
          <w:r w:rsidRPr="00D13B1E">
            <w:t xml:space="preserve"> Med Mol Imaging. 2011;38(2). </w:t>
          </w:r>
        </w:p>
        <w:p w14:paraId="7A52047D" w14:textId="77777777" w:rsidR="005C650F" w:rsidRPr="00D13B1E" w:rsidRDefault="005C650F">
          <w:pPr>
            <w:divId w:val="925580914"/>
            <w:pPrChange w:id="1833" w:author="Samane Shahpouri" w:date="2024-05-13T08:52:00Z" w16du:dateUtc="2024-05-13T06:52:00Z">
              <w:pPr>
                <w:autoSpaceDE w:val="0"/>
                <w:autoSpaceDN w:val="0"/>
                <w:ind w:hanging="640"/>
                <w:jc w:val="both"/>
                <w:divId w:val="925580914"/>
              </w:pPr>
            </w:pPrChange>
          </w:pPr>
          <w:r w:rsidRPr="00D13B1E">
            <w:t>26.</w:t>
          </w:r>
          <w:r w:rsidRPr="00D13B1E">
            <w:tab/>
          </w:r>
          <w:proofErr w:type="spellStart"/>
          <w:r w:rsidRPr="00D13B1E">
            <w:t>Heußer</w:t>
          </w:r>
          <w:proofErr w:type="spellEnd"/>
          <w:r w:rsidRPr="00D13B1E">
            <w:t xml:space="preserve"> T, Mann P, Rank CM, Schäfer M, Dimitrakopoulou-Strauss A, Schlemmer HP, et al. Investigation of the halo-artifact in 68Ga-PSMA-11-PET/MRI. </w:t>
          </w:r>
          <w:proofErr w:type="spellStart"/>
          <w:r w:rsidRPr="00D13B1E">
            <w:t>PLoS</w:t>
          </w:r>
          <w:proofErr w:type="spellEnd"/>
          <w:r w:rsidRPr="00D13B1E">
            <w:t xml:space="preserve"> One. 2017;12(8). </w:t>
          </w:r>
        </w:p>
        <w:p w14:paraId="3783293F" w14:textId="77777777" w:rsidR="005C650F" w:rsidRPr="00D13B1E" w:rsidRDefault="005C650F">
          <w:pPr>
            <w:divId w:val="1633248174"/>
            <w:pPrChange w:id="1834" w:author="Samane Shahpouri" w:date="2024-05-13T08:52:00Z" w16du:dateUtc="2024-05-13T06:52:00Z">
              <w:pPr>
                <w:autoSpaceDE w:val="0"/>
                <w:autoSpaceDN w:val="0"/>
                <w:ind w:hanging="640"/>
                <w:jc w:val="both"/>
                <w:divId w:val="1633248174"/>
              </w:pPr>
            </w:pPrChange>
          </w:pPr>
          <w:r w:rsidRPr="00D13B1E">
            <w:t>27.</w:t>
          </w:r>
          <w:r w:rsidRPr="00D13B1E">
            <w:tab/>
            <w:t xml:space="preserve">Hong I, </w:t>
          </w:r>
          <w:proofErr w:type="spellStart"/>
          <w:r w:rsidRPr="00D13B1E">
            <w:t>Nekolla</w:t>
          </w:r>
          <w:proofErr w:type="spellEnd"/>
          <w:r w:rsidRPr="00D13B1E">
            <w:t xml:space="preserve"> SG, Michel C. Improving Scatter Correction for Ga-68 PSMA PET Studies. In: 2017 IEEE Nuclear Science Symposium and Medical Imaging Conference, NSS/MIC 2017 - Conference Proceedings. 2018. </w:t>
          </w:r>
        </w:p>
        <w:p w14:paraId="3DD216DA" w14:textId="77777777" w:rsidR="005C650F" w:rsidRPr="00D13B1E" w:rsidRDefault="005C650F">
          <w:pPr>
            <w:divId w:val="1570117940"/>
            <w:pPrChange w:id="1835" w:author="Samane Shahpouri" w:date="2024-05-13T08:52:00Z" w16du:dateUtc="2024-05-13T06:52:00Z">
              <w:pPr>
                <w:autoSpaceDE w:val="0"/>
                <w:autoSpaceDN w:val="0"/>
                <w:ind w:hanging="640"/>
                <w:jc w:val="both"/>
                <w:divId w:val="1570117940"/>
              </w:pPr>
            </w:pPrChange>
          </w:pPr>
          <w:r w:rsidRPr="00D13B1E">
            <w:t>28.</w:t>
          </w:r>
          <w:r w:rsidRPr="00D13B1E">
            <w:tab/>
          </w:r>
          <w:proofErr w:type="spellStart"/>
          <w:r w:rsidRPr="00D13B1E">
            <w:t>Magota</w:t>
          </w:r>
          <w:proofErr w:type="spellEnd"/>
          <w:r w:rsidRPr="00D13B1E">
            <w:t xml:space="preserve"> K, Numata N, Shinyama D, </w:t>
          </w:r>
          <w:proofErr w:type="spellStart"/>
          <w:r w:rsidRPr="00D13B1E">
            <w:t>Katahata</w:t>
          </w:r>
          <w:proofErr w:type="spellEnd"/>
          <w:r w:rsidRPr="00D13B1E">
            <w:t xml:space="preserve"> J, Munakata Y, </w:t>
          </w:r>
          <w:proofErr w:type="spellStart"/>
          <w:r w:rsidRPr="00D13B1E">
            <w:t>Maniawski</w:t>
          </w:r>
          <w:proofErr w:type="spellEnd"/>
          <w:r w:rsidRPr="00D13B1E">
            <w:t xml:space="preserve"> PJ, et al. Halo artifacts of indwelling urinary catheter by inaccurate scatter correction in 18F-FDG PET/CT imaging: incidence, mechanism, and solutions. EJNMMI Phys. 2020;7(1). </w:t>
          </w:r>
        </w:p>
        <w:p w14:paraId="3FC36F2E" w14:textId="77777777" w:rsidR="005C650F" w:rsidRPr="00D13B1E" w:rsidRDefault="005C650F">
          <w:pPr>
            <w:divId w:val="986401634"/>
            <w:pPrChange w:id="1836" w:author="Samane Shahpouri" w:date="2024-05-13T08:52:00Z" w16du:dateUtc="2024-05-13T06:52:00Z">
              <w:pPr>
                <w:autoSpaceDE w:val="0"/>
                <w:autoSpaceDN w:val="0"/>
                <w:ind w:hanging="640"/>
                <w:jc w:val="both"/>
                <w:divId w:val="986401634"/>
              </w:pPr>
            </w:pPrChange>
          </w:pPr>
          <w:r w:rsidRPr="00D13B1E">
            <w:t>29.</w:t>
          </w:r>
          <w:r w:rsidRPr="00D13B1E">
            <w:tab/>
            <w:t>Afshar-</w:t>
          </w:r>
          <w:proofErr w:type="spellStart"/>
          <w:r w:rsidRPr="00D13B1E">
            <w:t>Oromieh</w:t>
          </w:r>
          <w:proofErr w:type="spellEnd"/>
          <w:r w:rsidRPr="00D13B1E">
            <w:t xml:space="preserve"> A, Wolf M, Haberkorn U, </w:t>
          </w:r>
          <w:proofErr w:type="spellStart"/>
          <w:r w:rsidRPr="00D13B1E">
            <w:t>Kachelrieß</w:t>
          </w:r>
          <w:proofErr w:type="spellEnd"/>
          <w:r w:rsidRPr="00D13B1E">
            <w:t xml:space="preserve"> M, </w:t>
          </w:r>
          <w:proofErr w:type="spellStart"/>
          <w:r w:rsidRPr="00D13B1E">
            <w:t>Gnirs</w:t>
          </w:r>
          <w:proofErr w:type="spellEnd"/>
          <w:r w:rsidRPr="00D13B1E">
            <w:t xml:space="preserve"> R, Kopka K, et al. Effects of arm truncation on the appearance of the halo artifact in 68Ga-PSMA-11 (HBED-CC) PET/MRI. </w:t>
          </w:r>
          <w:proofErr w:type="spellStart"/>
          <w:r w:rsidRPr="00D13B1E">
            <w:t>Eur</w:t>
          </w:r>
          <w:proofErr w:type="spellEnd"/>
          <w:r w:rsidRPr="00D13B1E">
            <w:t xml:space="preserve"> J </w:t>
          </w:r>
          <w:proofErr w:type="spellStart"/>
          <w:r w:rsidRPr="00D13B1E">
            <w:t>Nucl</w:t>
          </w:r>
          <w:proofErr w:type="spellEnd"/>
          <w:r w:rsidRPr="00D13B1E">
            <w:t xml:space="preserve"> Med Mol Imaging. 2017;44(10). </w:t>
          </w:r>
        </w:p>
        <w:p w14:paraId="478D0436" w14:textId="77777777" w:rsidR="005C650F" w:rsidRPr="00D13B1E" w:rsidRDefault="005C650F">
          <w:pPr>
            <w:divId w:val="1607926424"/>
            <w:pPrChange w:id="1837" w:author="Samane Shahpouri" w:date="2024-05-13T08:52:00Z" w16du:dateUtc="2024-05-13T06:52:00Z">
              <w:pPr>
                <w:autoSpaceDE w:val="0"/>
                <w:autoSpaceDN w:val="0"/>
                <w:ind w:hanging="640"/>
                <w:jc w:val="both"/>
                <w:divId w:val="1607926424"/>
              </w:pPr>
            </w:pPrChange>
          </w:pPr>
          <w:r w:rsidRPr="00D13B1E">
            <w:t>30.</w:t>
          </w:r>
          <w:r w:rsidRPr="00D13B1E">
            <w:tab/>
            <w:t xml:space="preserve">Sarikaya I, Sarikaya A. PET/CT Image Artifacts Caused by the Arms. J </w:t>
          </w:r>
          <w:proofErr w:type="spellStart"/>
          <w:r w:rsidRPr="00D13B1E">
            <w:t>Nucl</w:t>
          </w:r>
          <w:proofErr w:type="spellEnd"/>
          <w:r w:rsidRPr="00D13B1E">
            <w:t xml:space="preserve"> Med Technol. 2021;49(1). </w:t>
          </w:r>
        </w:p>
        <w:p w14:paraId="07E776EB" w14:textId="77777777" w:rsidR="005C650F" w:rsidRPr="00D13B1E" w:rsidRDefault="005C650F">
          <w:pPr>
            <w:divId w:val="1164779938"/>
            <w:pPrChange w:id="1838" w:author="Samane Shahpouri" w:date="2024-05-13T08:52:00Z" w16du:dateUtc="2024-05-13T06:52:00Z">
              <w:pPr>
                <w:autoSpaceDE w:val="0"/>
                <w:autoSpaceDN w:val="0"/>
                <w:ind w:hanging="640"/>
                <w:jc w:val="both"/>
                <w:divId w:val="1164779938"/>
              </w:pPr>
            </w:pPrChange>
          </w:pPr>
          <w:r w:rsidRPr="00D13B1E">
            <w:t>31.</w:t>
          </w:r>
          <w:r w:rsidRPr="00D13B1E">
            <w:tab/>
            <w:t xml:space="preserve">Lodge MA, Mhlanga JC, Cho SY, Wahl RL. Effect of patient arm motion in whole-body PET/CT. Journal of Nuclear Medicine. 2011;52(12). </w:t>
          </w:r>
        </w:p>
        <w:p w14:paraId="55C9CD0B" w14:textId="77777777" w:rsidR="005C650F" w:rsidRPr="00D13B1E" w:rsidRDefault="005C650F">
          <w:pPr>
            <w:divId w:val="2022851895"/>
            <w:pPrChange w:id="1839" w:author="Samane Shahpouri" w:date="2024-05-13T08:52:00Z" w16du:dateUtc="2024-05-13T06:52:00Z">
              <w:pPr>
                <w:autoSpaceDE w:val="0"/>
                <w:autoSpaceDN w:val="0"/>
                <w:ind w:hanging="640"/>
                <w:jc w:val="both"/>
                <w:divId w:val="2022851895"/>
              </w:pPr>
            </w:pPrChange>
          </w:pPr>
          <w:r w:rsidRPr="00D13B1E">
            <w:t>32.</w:t>
          </w:r>
          <w:r w:rsidRPr="00D13B1E">
            <w:tab/>
            <w:t xml:space="preserve">Dinges J, </w:t>
          </w:r>
          <w:proofErr w:type="spellStart"/>
          <w:r w:rsidRPr="00D13B1E">
            <w:t>Nekolla</w:t>
          </w:r>
          <w:proofErr w:type="spellEnd"/>
          <w:r w:rsidRPr="00D13B1E">
            <w:t xml:space="preserve"> SG, Bundschuh RA. Motion artifacts in oncological and cardiac PET imaging. Vol. 8, PET Clinics. 2013. </w:t>
          </w:r>
        </w:p>
        <w:p w14:paraId="39CBF743" w14:textId="77777777" w:rsidR="005C650F" w:rsidRPr="00D13B1E" w:rsidRDefault="005C650F">
          <w:pPr>
            <w:divId w:val="2029915318"/>
            <w:pPrChange w:id="1840" w:author="Samane Shahpouri" w:date="2024-05-13T08:52:00Z" w16du:dateUtc="2024-05-13T06:52:00Z">
              <w:pPr>
                <w:autoSpaceDE w:val="0"/>
                <w:autoSpaceDN w:val="0"/>
                <w:ind w:hanging="640"/>
                <w:jc w:val="both"/>
                <w:divId w:val="2029915318"/>
              </w:pPr>
            </w:pPrChange>
          </w:pPr>
          <w:r w:rsidRPr="00D13B1E">
            <w:t>33.</w:t>
          </w:r>
          <w:r w:rsidRPr="00D13B1E">
            <w:tab/>
          </w:r>
          <w:proofErr w:type="spellStart"/>
          <w:r w:rsidRPr="00D13B1E">
            <w:t>Presotto</w:t>
          </w:r>
          <w:proofErr w:type="spellEnd"/>
          <w:r w:rsidRPr="00D13B1E">
            <w:t xml:space="preserve"> L. The long fight against motion artifacts in cardiac PET. Vol. 29, Journal of Nuclear Cardiology. 2022. </w:t>
          </w:r>
        </w:p>
        <w:p w14:paraId="60D99E21" w14:textId="77777777" w:rsidR="005C650F" w:rsidRPr="00D13B1E" w:rsidRDefault="005C650F">
          <w:pPr>
            <w:divId w:val="886839616"/>
            <w:pPrChange w:id="1841" w:author="Samane Shahpouri" w:date="2024-05-13T08:52:00Z" w16du:dateUtc="2024-05-13T06:52:00Z">
              <w:pPr>
                <w:autoSpaceDE w:val="0"/>
                <w:autoSpaceDN w:val="0"/>
                <w:ind w:hanging="640"/>
                <w:jc w:val="both"/>
                <w:divId w:val="886839616"/>
              </w:pPr>
            </w:pPrChange>
          </w:pPr>
          <w:r w:rsidRPr="00D13B1E">
            <w:lastRenderedPageBreak/>
            <w:t>34.</w:t>
          </w:r>
          <w:r w:rsidRPr="00D13B1E">
            <w:tab/>
          </w:r>
          <w:proofErr w:type="spellStart"/>
          <w:r w:rsidRPr="00D13B1E">
            <w:t>Piccinelli</w:t>
          </w:r>
          <w:proofErr w:type="spellEnd"/>
          <w:r w:rsidRPr="00D13B1E">
            <w:t xml:space="preserve"> M, Votaw JR, Garcia E V. Motion Correction and Its Impact on Absolute Myocardial Blood Flow Measures with PET. Vol. 20, Current Cardiology Reports. 2018. </w:t>
          </w:r>
        </w:p>
        <w:p w14:paraId="17943B32" w14:textId="77777777" w:rsidR="005C650F" w:rsidRPr="00D13B1E" w:rsidRDefault="005C650F">
          <w:pPr>
            <w:divId w:val="1918393308"/>
            <w:pPrChange w:id="1842" w:author="Samane Shahpouri" w:date="2024-05-13T08:52:00Z" w16du:dateUtc="2024-05-13T06:52:00Z">
              <w:pPr>
                <w:autoSpaceDE w:val="0"/>
                <w:autoSpaceDN w:val="0"/>
                <w:ind w:hanging="640"/>
                <w:jc w:val="both"/>
                <w:divId w:val="1918393308"/>
              </w:pPr>
            </w:pPrChange>
          </w:pPr>
          <w:r w:rsidRPr="00D13B1E">
            <w:t>35.</w:t>
          </w:r>
          <w:r w:rsidRPr="00D13B1E">
            <w:tab/>
            <w:t xml:space="preserve">Shiri I, </w:t>
          </w:r>
          <w:proofErr w:type="spellStart"/>
          <w:r w:rsidRPr="00D13B1E">
            <w:t>Sanaat</w:t>
          </w:r>
          <w:proofErr w:type="spellEnd"/>
          <w:r w:rsidRPr="00D13B1E">
            <w:t xml:space="preserve"> A, Salimi Y, </w:t>
          </w:r>
          <w:proofErr w:type="spellStart"/>
          <w:r w:rsidRPr="00D13B1E">
            <w:t>Akhavanallaf</w:t>
          </w:r>
          <w:proofErr w:type="spellEnd"/>
          <w:r w:rsidRPr="00D13B1E">
            <w:t xml:space="preserve"> A, Arabi H, </w:t>
          </w:r>
          <w:proofErr w:type="spellStart"/>
          <w:r w:rsidRPr="00D13B1E">
            <w:t>Rahmim</w:t>
          </w:r>
          <w:proofErr w:type="spellEnd"/>
          <w:r w:rsidRPr="00D13B1E">
            <w:t xml:space="preserve"> A, et al. PET-QA-Net: Towards Routine PET Image Artifact Detection and Correction using Deep Convolutional Neural Networks. In: 2021 IEEE Nuclear Science Symposium and Medical Imaging Conference (NSS/MIC). 2021. p. 1–3. </w:t>
          </w:r>
        </w:p>
        <w:p w14:paraId="2CAFB386" w14:textId="77777777" w:rsidR="005C650F" w:rsidRPr="00D13B1E" w:rsidRDefault="005C650F">
          <w:pPr>
            <w:divId w:val="489105153"/>
            <w:pPrChange w:id="1843" w:author="Samane Shahpouri" w:date="2024-05-13T08:52:00Z" w16du:dateUtc="2024-05-13T06:52:00Z">
              <w:pPr>
                <w:autoSpaceDE w:val="0"/>
                <w:autoSpaceDN w:val="0"/>
                <w:ind w:hanging="640"/>
                <w:jc w:val="both"/>
                <w:divId w:val="489105153"/>
              </w:pPr>
            </w:pPrChange>
          </w:pPr>
          <w:r w:rsidRPr="00D13B1E">
            <w:t>36.</w:t>
          </w:r>
          <w:r w:rsidRPr="00D13B1E">
            <w:tab/>
            <w:t xml:space="preserve">Shiri I, Arabi H, </w:t>
          </w:r>
          <w:proofErr w:type="spellStart"/>
          <w:r w:rsidRPr="00D13B1E">
            <w:t>Geramifar</w:t>
          </w:r>
          <w:proofErr w:type="spellEnd"/>
          <w:r w:rsidRPr="00D13B1E">
            <w:t xml:space="preserve"> P, </w:t>
          </w:r>
          <w:proofErr w:type="spellStart"/>
          <w:r w:rsidRPr="00D13B1E">
            <w:t>Hajianfar</w:t>
          </w:r>
          <w:proofErr w:type="spellEnd"/>
          <w:r w:rsidRPr="00D13B1E">
            <w:t xml:space="preserve"> G, </w:t>
          </w:r>
          <w:proofErr w:type="spellStart"/>
          <w:r w:rsidRPr="00D13B1E">
            <w:t>Ghafarian</w:t>
          </w:r>
          <w:proofErr w:type="spellEnd"/>
          <w:r w:rsidRPr="00D13B1E">
            <w:t xml:space="preserve"> P, </w:t>
          </w:r>
          <w:proofErr w:type="spellStart"/>
          <w:r w:rsidRPr="00D13B1E">
            <w:t>Rahmim</w:t>
          </w:r>
          <w:proofErr w:type="spellEnd"/>
          <w:r w:rsidRPr="00D13B1E">
            <w:t xml:space="preserve"> A, et al. Deep-JASC: joint attenuation and scatter correction in whole-body 18F-FDG PET using a deep residual network. </w:t>
          </w:r>
          <w:proofErr w:type="spellStart"/>
          <w:r w:rsidRPr="00D13B1E">
            <w:t>Eur</w:t>
          </w:r>
          <w:proofErr w:type="spellEnd"/>
          <w:r w:rsidRPr="00D13B1E">
            <w:t xml:space="preserve"> J </w:t>
          </w:r>
          <w:proofErr w:type="spellStart"/>
          <w:r w:rsidRPr="00D13B1E">
            <w:t>Nucl</w:t>
          </w:r>
          <w:proofErr w:type="spellEnd"/>
          <w:r w:rsidRPr="00D13B1E">
            <w:t xml:space="preserve"> Med Mol Imaging. 2020 Oct 1;47(11):2533–48. </w:t>
          </w:r>
        </w:p>
        <w:p w14:paraId="6B86E4A8" w14:textId="77777777" w:rsidR="005C650F" w:rsidRPr="00D13B1E" w:rsidRDefault="005C650F">
          <w:pPr>
            <w:divId w:val="412705849"/>
            <w:pPrChange w:id="1844" w:author="Samane Shahpouri" w:date="2024-05-13T08:52:00Z" w16du:dateUtc="2024-05-13T06:52:00Z">
              <w:pPr>
                <w:autoSpaceDE w:val="0"/>
                <w:autoSpaceDN w:val="0"/>
                <w:ind w:hanging="640"/>
                <w:jc w:val="both"/>
                <w:divId w:val="412705849"/>
              </w:pPr>
            </w:pPrChange>
          </w:pPr>
          <w:r w:rsidRPr="00D13B1E">
            <w:t>37.</w:t>
          </w:r>
          <w:r w:rsidRPr="00D13B1E">
            <w:tab/>
            <w:t xml:space="preserve">Arabi H, Zaidi H. Truncation compensation and metallic dental implant artefact reduction in PET/MRI attenuation correction using deep learning-based object completion. Phys Med Biol. 2020;65(19). </w:t>
          </w:r>
        </w:p>
        <w:p w14:paraId="30FEFE16" w14:textId="77777777" w:rsidR="005C650F" w:rsidRPr="00D13B1E" w:rsidRDefault="005C650F">
          <w:pPr>
            <w:divId w:val="1872721997"/>
            <w:pPrChange w:id="1845" w:author="Samane Shahpouri" w:date="2024-05-13T08:52:00Z" w16du:dateUtc="2024-05-13T06:52:00Z">
              <w:pPr>
                <w:autoSpaceDE w:val="0"/>
                <w:autoSpaceDN w:val="0"/>
                <w:ind w:hanging="640"/>
                <w:jc w:val="both"/>
                <w:divId w:val="1872721997"/>
              </w:pPr>
            </w:pPrChange>
          </w:pPr>
          <w:r w:rsidRPr="00D13B1E">
            <w:t>38.</w:t>
          </w:r>
          <w:r w:rsidRPr="00D13B1E">
            <w:tab/>
          </w:r>
          <w:proofErr w:type="spellStart"/>
          <w:r w:rsidRPr="00D13B1E">
            <w:t>Mawlawi</w:t>
          </w:r>
          <w:proofErr w:type="spellEnd"/>
          <w:r w:rsidRPr="00D13B1E">
            <w:t xml:space="preserve"> O, Erasmus JJ, Pan T, Cody DD, Campbell R, Lonn AH, et al. Truncation artifact on PET/CT: Impact on measurements of activity concentration and assessment of a correction algorithm. American Journal of Roentgenology. 2006;186(5). </w:t>
          </w:r>
        </w:p>
        <w:p w14:paraId="416671FA" w14:textId="77777777" w:rsidR="005C650F" w:rsidRPr="00D13B1E" w:rsidRDefault="005C650F">
          <w:pPr>
            <w:divId w:val="1642079265"/>
            <w:pPrChange w:id="1846" w:author="Samane Shahpouri" w:date="2024-05-13T08:52:00Z" w16du:dateUtc="2024-05-13T06:52:00Z">
              <w:pPr>
                <w:autoSpaceDE w:val="0"/>
                <w:autoSpaceDN w:val="0"/>
                <w:ind w:hanging="640"/>
                <w:jc w:val="both"/>
                <w:divId w:val="1642079265"/>
              </w:pPr>
            </w:pPrChange>
          </w:pPr>
          <w:r w:rsidRPr="00D13B1E">
            <w:t>39.</w:t>
          </w:r>
          <w:r w:rsidRPr="00D13B1E">
            <w:tab/>
            <w:t xml:space="preserve">Lindemann ME, Gratz M, Blumhagen JO, Jakoby B, Quick HH. MR-based truncation correction using an advanced HUGE method to improve attenuation correction in PET/MR imaging of obese patients. Med Phys. 2022;49(2). </w:t>
          </w:r>
        </w:p>
        <w:p w14:paraId="122F5173" w14:textId="77777777" w:rsidR="005C650F" w:rsidRPr="00D13B1E" w:rsidRDefault="005C650F">
          <w:pPr>
            <w:divId w:val="66075539"/>
            <w:pPrChange w:id="1847" w:author="Samane Shahpouri" w:date="2024-05-13T08:52:00Z" w16du:dateUtc="2024-05-13T06:52:00Z">
              <w:pPr>
                <w:autoSpaceDE w:val="0"/>
                <w:autoSpaceDN w:val="0"/>
                <w:ind w:hanging="640"/>
                <w:jc w:val="both"/>
                <w:divId w:val="66075539"/>
              </w:pPr>
            </w:pPrChange>
          </w:pPr>
          <w:r w:rsidRPr="00D13B1E">
            <w:t>40.</w:t>
          </w:r>
          <w:r w:rsidRPr="00D13B1E">
            <w:tab/>
            <w:t xml:space="preserve">Yoon SH, Jang JS, Park C. The feasibility of maximum likelihood estimation of activity and attenuation (MLAA) algorithm for reduction of truncation artifact in the breast PET/MRI. Journal of the Korean Physical Society. 2022;81(2). </w:t>
          </w:r>
        </w:p>
        <w:p w14:paraId="3C546326" w14:textId="77777777" w:rsidR="005C650F" w:rsidRPr="00D13B1E" w:rsidRDefault="005C650F">
          <w:pPr>
            <w:divId w:val="1485855075"/>
            <w:pPrChange w:id="1848" w:author="Samane Shahpouri" w:date="2024-05-13T08:52:00Z" w16du:dateUtc="2024-05-13T06:52:00Z">
              <w:pPr>
                <w:autoSpaceDE w:val="0"/>
                <w:autoSpaceDN w:val="0"/>
                <w:ind w:hanging="640"/>
                <w:jc w:val="both"/>
                <w:divId w:val="1485855075"/>
              </w:pPr>
            </w:pPrChange>
          </w:pPr>
          <w:r w:rsidRPr="00D13B1E">
            <w:t>41.</w:t>
          </w:r>
          <w:r w:rsidRPr="00D13B1E">
            <w:tab/>
            <w:t xml:space="preserve">Panagiotidis E, Alshammari A, </w:t>
          </w:r>
          <w:proofErr w:type="spellStart"/>
          <w:r w:rsidRPr="00D13B1E">
            <w:t>Michopoulou</w:t>
          </w:r>
          <w:proofErr w:type="spellEnd"/>
          <w:r w:rsidRPr="00D13B1E">
            <w:t xml:space="preserve"> S, </w:t>
          </w:r>
          <w:proofErr w:type="spellStart"/>
          <w:r w:rsidRPr="00D13B1E">
            <w:t>Skoura</w:t>
          </w:r>
          <w:proofErr w:type="spellEnd"/>
          <w:r w:rsidRPr="00D13B1E">
            <w:t xml:space="preserve"> E, Naik K, </w:t>
          </w:r>
          <w:proofErr w:type="spellStart"/>
          <w:r w:rsidRPr="00D13B1E">
            <w:t>Maragkoudakis</w:t>
          </w:r>
          <w:proofErr w:type="spellEnd"/>
          <w:r w:rsidRPr="00D13B1E">
            <w:t xml:space="preserve"> E, et al. Comparison of the impact of 68Ga-DOTATATE and 18F-FDG PET/CT on clinical management in patients with Neuroendocrine </w:t>
          </w:r>
          <w:proofErr w:type="spellStart"/>
          <w:r w:rsidRPr="00D13B1E">
            <w:t>tumors</w:t>
          </w:r>
          <w:proofErr w:type="spellEnd"/>
          <w:r w:rsidRPr="00D13B1E">
            <w:t xml:space="preserve">. Journal of Nuclear Medicine. 2017;58(1). </w:t>
          </w:r>
        </w:p>
        <w:p w14:paraId="0C6C6F64" w14:textId="77777777" w:rsidR="005C650F" w:rsidRPr="00D13B1E" w:rsidRDefault="005C650F">
          <w:pPr>
            <w:divId w:val="401608730"/>
            <w:pPrChange w:id="1849" w:author="Samane Shahpouri" w:date="2024-05-13T08:52:00Z" w16du:dateUtc="2024-05-13T06:52:00Z">
              <w:pPr>
                <w:autoSpaceDE w:val="0"/>
                <w:autoSpaceDN w:val="0"/>
                <w:ind w:hanging="640"/>
                <w:jc w:val="both"/>
                <w:divId w:val="401608730"/>
              </w:pPr>
            </w:pPrChange>
          </w:pPr>
          <w:r w:rsidRPr="00D13B1E">
            <w:t>42.</w:t>
          </w:r>
          <w:r w:rsidRPr="00D13B1E">
            <w:tab/>
            <w:t xml:space="preserve">Shiri I, </w:t>
          </w:r>
          <w:proofErr w:type="spellStart"/>
          <w:r w:rsidRPr="00D13B1E">
            <w:t>Vafaei</w:t>
          </w:r>
          <w:proofErr w:type="spellEnd"/>
          <w:r w:rsidRPr="00D13B1E">
            <w:t xml:space="preserve"> Sadr A, Akhavan A, Salimi Y, </w:t>
          </w:r>
          <w:proofErr w:type="spellStart"/>
          <w:r w:rsidRPr="00D13B1E">
            <w:t>Sanaat</w:t>
          </w:r>
          <w:proofErr w:type="spellEnd"/>
          <w:r w:rsidRPr="00D13B1E">
            <w:t xml:space="preserve"> A, Amini M, et al. Decentralized collaborative multi-institutional PET attenuation and scatter correction using federated deep learning. </w:t>
          </w:r>
          <w:proofErr w:type="spellStart"/>
          <w:r w:rsidRPr="00D13B1E">
            <w:t>Eur</w:t>
          </w:r>
          <w:proofErr w:type="spellEnd"/>
          <w:r w:rsidRPr="00D13B1E">
            <w:t xml:space="preserve"> J </w:t>
          </w:r>
          <w:proofErr w:type="spellStart"/>
          <w:r w:rsidRPr="00D13B1E">
            <w:t>Nucl</w:t>
          </w:r>
          <w:proofErr w:type="spellEnd"/>
          <w:r w:rsidRPr="00D13B1E">
            <w:t xml:space="preserve"> Med Mol Imaging. 2023 Mar 1;50(4):1034–50. </w:t>
          </w:r>
        </w:p>
        <w:p w14:paraId="36FA06DA" w14:textId="77777777" w:rsidR="005C650F" w:rsidRPr="00D13B1E" w:rsidRDefault="005C650F">
          <w:pPr>
            <w:divId w:val="410466313"/>
            <w:pPrChange w:id="1850" w:author="Samane Shahpouri" w:date="2024-05-13T08:52:00Z" w16du:dateUtc="2024-05-13T06:52:00Z">
              <w:pPr>
                <w:autoSpaceDE w:val="0"/>
                <w:autoSpaceDN w:val="0"/>
                <w:ind w:hanging="640"/>
                <w:jc w:val="both"/>
                <w:divId w:val="410466313"/>
              </w:pPr>
            </w:pPrChange>
          </w:pPr>
          <w:r w:rsidRPr="00D13B1E">
            <w:t>43.</w:t>
          </w:r>
          <w:r w:rsidRPr="00D13B1E">
            <w:tab/>
            <w:t xml:space="preserve">Lassen ML, Rasul S, </w:t>
          </w:r>
          <w:proofErr w:type="spellStart"/>
          <w:r w:rsidRPr="00D13B1E">
            <w:t>Beitzke</w:t>
          </w:r>
          <w:proofErr w:type="spellEnd"/>
          <w:r w:rsidRPr="00D13B1E">
            <w:t xml:space="preserve"> D, </w:t>
          </w:r>
          <w:proofErr w:type="spellStart"/>
          <w:r w:rsidRPr="00D13B1E">
            <w:t>Stelzmüller</w:t>
          </w:r>
          <w:proofErr w:type="spellEnd"/>
          <w:r w:rsidRPr="00D13B1E">
            <w:t xml:space="preserve"> ME, Cal-Gonzalez J, Hacker M, et al. Assessment of attenuation correction for myocardial PET imaging using combined PET/MRI. Journal of Nuclear Cardiology. 2019;26(4). </w:t>
          </w:r>
        </w:p>
        <w:p w14:paraId="30E5A387" w14:textId="77777777" w:rsidR="005C650F" w:rsidRPr="00D13B1E" w:rsidRDefault="005C650F">
          <w:pPr>
            <w:divId w:val="301620388"/>
            <w:pPrChange w:id="1851" w:author="Samane Shahpouri" w:date="2024-05-13T08:52:00Z" w16du:dateUtc="2024-05-13T06:52:00Z">
              <w:pPr>
                <w:autoSpaceDE w:val="0"/>
                <w:autoSpaceDN w:val="0"/>
                <w:ind w:hanging="640"/>
                <w:jc w:val="both"/>
                <w:divId w:val="301620388"/>
              </w:pPr>
            </w:pPrChange>
          </w:pPr>
          <w:r w:rsidRPr="00D13B1E">
            <w:t>44.</w:t>
          </w:r>
          <w:r w:rsidRPr="00D13B1E">
            <w:tab/>
          </w:r>
          <w:proofErr w:type="spellStart"/>
          <w:r w:rsidRPr="00D13B1E">
            <w:t>Presotto</w:t>
          </w:r>
          <w:proofErr w:type="spellEnd"/>
          <w:r w:rsidRPr="00D13B1E">
            <w:t xml:space="preserve"> L, Busnardo E, </w:t>
          </w:r>
          <w:proofErr w:type="spellStart"/>
          <w:r w:rsidRPr="00D13B1E">
            <w:t>Perani</w:t>
          </w:r>
          <w:proofErr w:type="spellEnd"/>
          <w:r w:rsidRPr="00D13B1E">
            <w:t xml:space="preserve"> D, </w:t>
          </w:r>
          <w:proofErr w:type="spellStart"/>
          <w:r w:rsidRPr="00D13B1E">
            <w:t>Gianolli</w:t>
          </w:r>
          <w:proofErr w:type="spellEnd"/>
          <w:r w:rsidRPr="00D13B1E">
            <w:t xml:space="preserve"> L, Gilardi MC, </w:t>
          </w:r>
          <w:proofErr w:type="spellStart"/>
          <w:r w:rsidRPr="00D13B1E">
            <w:t>Bettinardi</w:t>
          </w:r>
          <w:proofErr w:type="spellEnd"/>
          <w:r w:rsidRPr="00D13B1E">
            <w:t xml:space="preserve"> V. Simultaneous reconstruction of attenuation and activity in cardiac PET can remove CT misalignment artifacts. Journal of Nuclear Cardiology. 2016;23(5). </w:t>
          </w:r>
        </w:p>
        <w:p w14:paraId="74BF2CB5" w14:textId="77777777" w:rsidR="005C650F" w:rsidRPr="00D13B1E" w:rsidRDefault="005C650F">
          <w:pPr>
            <w:divId w:val="1723284344"/>
            <w:pPrChange w:id="1852" w:author="Samane Shahpouri" w:date="2024-05-13T08:52:00Z" w16du:dateUtc="2024-05-13T06:52:00Z">
              <w:pPr>
                <w:autoSpaceDE w:val="0"/>
                <w:autoSpaceDN w:val="0"/>
                <w:ind w:hanging="640"/>
                <w:jc w:val="both"/>
                <w:divId w:val="1723284344"/>
              </w:pPr>
            </w:pPrChange>
          </w:pPr>
          <w:r w:rsidRPr="00D13B1E">
            <w:t>45.</w:t>
          </w:r>
          <w:r w:rsidRPr="00D13B1E">
            <w:tab/>
          </w:r>
          <w:proofErr w:type="spellStart"/>
          <w:r w:rsidRPr="00D13B1E">
            <w:t>Mostafapour</w:t>
          </w:r>
          <w:proofErr w:type="spellEnd"/>
          <w:r w:rsidRPr="00D13B1E">
            <w:t xml:space="preserve"> S, Greuter M, van Snick JH, Brouwers AH, Dierckx RAJO, van Sluis J, et al. Ultra-low dose CT scanning for PET/CT. Med Phys. 2024;51(1). </w:t>
          </w:r>
        </w:p>
        <w:p w14:paraId="65232492" w14:textId="77777777" w:rsidR="005C650F" w:rsidRPr="00D13B1E" w:rsidRDefault="005C650F">
          <w:pPr>
            <w:divId w:val="1803190121"/>
            <w:pPrChange w:id="1853" w:author="Samane Shahpouri" w:date="2024-05-13T08:52:00Z" w16du:dateUtc="2024-05-13T06:52:00Z">
              <w:pPr>
                <w:autoSpaceDE w:val="0"/>
                <w:autoSpaceDN w:val="0"/>
                <w:ind w:hanging="640"/>
                <w:jc w:val="both"/>
                <w:divId w:val="1803190121"/>
              </w:pPr>
            </w:pPrChange>
          </w:pPr>
          <w:r w:rsidRPr="00D13B1E">
            <w:t>46.</w:t>
          </w:r>
          <w:r w:rsidRPr="00D13B1E">
            <w:tab/>
            <w:t xml:space="preserve">Xia T, Alessio AM, Kinahan PE. Limits of ultra-low dose CT attenuation correction for PET/CT. In: IEEE Nuclear Science Symposium Conference Record. 2009. </w:t>
          </w:r>
        </w:p>
        <w:p w14:paraId="103EE8F5" w14:textId="77777777" w:rsidR="005C650F" w:rsidRPr="00D13B1E" w:rsidRDefault="005C650F">
          <w:pPr>
            <w:divId w:val="1641959554"/>
            <w:pPrChange w:id="1854" w:author="Samane Shahpouri" w:date="2024-05-13T08:52:00Z" w16du:dateUtc="2024-05-13T06:52:00Z">
              <w:pPr>
                <w:autoSpaceDE w:val="0"/>
                <w:autoSpaceDN w:val="0"/>
                <w:ind w:hanging="640"/>
                <w:jc w:val="both"/>
                <w:divId w:val="1641959554"/>
              </w:pPr>
            </w:pPrChange>
          </w:pPr>
          <w:r w:rsidRPr="00D13B1E">
            <w:t>47.</w:t>
          </w:r>
          <w:r w:rsidRPr="00D13B1E">
            <w:tab/>
            <w:t>Prieto E, García-</w:t>
          </w:r>
          <w:proofErr w:type="spellStart"/>
          <w:r w:rsidRPr="00D13B1E">
            <w:t>Velloso</w:t>
          </w:r>
          <w:proofErr w:type="spellEnd"/>
          <w:r w:rsidRPr="00D13B1E">
            <w:t xml:space="preserve"> MJ, </w:t>
          </w:r>
          <w:proofErr w:type="spellStart"/>
          <w:r w:rsidRPr="00D13B1E">
            <w:t>Aquerreta</w:t>
          </w:r>
          <w:proofErr w:type="spellEnd"/>
          <w:r w:rsidRPr="00D13B1E">
            <w:t xml:space="preserve"> JD, Rosales JJ, Bastidas JF, Soriano I, et al. Ultra-low dose whole-body CT for attenuation correction in a dual tracer PET/CT protocol for multiple myeloma. </w:t>
          </w:r>
          <w:proofErr w:type="spellStart"/>
          <w:r w:rsidRPr="00D13B1E">
            <w:t>Physica</w:t>
          </w:r>
          <w:proofErr w:type="spellEnd"/>
          <w:r w:rsidRPr="00D13B1E">
            <w:t xml:space="preserve"> Medica. 2021;84. </w:t>
          </w:r>
        </w:p>
        <w:p w14:paraId="587BB267" w14:textId="77777777" w:rsidR="005C650F" w:rsidRPr="00D13B1E" w:rsidRDefault="005C650F">
          <w:pPr>
            <w:divId w:val="826481987"/>
            <w:pPrChange w:id="1855" w:author="Samane Shahpouri" w:date="2024-05-13T08:52:00Z" w16du:dateUtc="2024-05-13T06:52:00Z">
              <w:pPr>
                <w:autoSpaceDE w:val="0"/>
                <w:autoSpaceDN w:val="0"/>
                <w:ind w:hanging="640"/>
                <w:jc w:val="both"/>
                <w:divId w:val="826481987"/>
              </w:pPr>
            </w:pPrChange>
          </w:pPr>
          <w:r w:rsidRPr="00D13B1E">
            <w:t>48.</w:t>
          </w:r>
          <w:r w:rsidRPr="00D13B1E">
            <w:tab/>
            <w:t xml:space="preserve">Zaidi H, Koral KF. Scatter modelling and compensation in emission tomography. Vol. 31, European Journal of Nuclear </w:t>
          </w:r>
          <w:proofErr w:type="gramStart"/>
          <w:r w:rsidRPr="00D13B1E">
            <w:t>Medicine</w:t>
          </w:r>
          <w:proofErr w:type="gramEnd"/>
          <w:r w:rsidRPr="00D13B1E">
            <w:t xml:space="preserve"> and Molecular Imaging. 2004. </w:t>
          </w:r>
        </w:p>
        <w:p w14:paraId="1C780A7D" w14:textId="77777777" w:rsidR="005C650F" w:rsidRPr="00D13B1E" w:rsidRDefault="005C650F">
          <w:pPr>
            <w:divId w:val="818426203"/>
            <w:pPrChange w:id="1856" w:author="Samane Shahpouri" w:date="2024-05-13T08:52:00Z" w16du:dateUtc="2024-05-13T06:52:00Z">
              <w:pPr>
                <w:autoSpaceDE w:val="0"/>
                <w:autoSpaceDN w:val="0"/>
                <w:ind w:hanging="640"/>
                <w:jc w:val="both"/>
                <w:divId w:val="818426203"/>
              </w:pPr>
            </w:pPrChange>
          </w:pPr>
          <w:r w:rsidRPr="00D13B1E">
            <w:lastRenderedPageBreak/>
            <w:t>49.</w:t>
          </w:r>
          <w:r w:rsidRPr="00D13B1E">
            <w:tab/>
            <w:t xml:space="preserve">Li S, Wang G. Modified kernel MLAA using autoencoder for PET-enabled dual-energy CT. Philosophical Transactions of the Royal Society A: Mathematical, Physical and Engineering Sciences. 2021;379(2204). </w:t>
          </w:r>
        </w:p>
        <w:p w14:paraId="4437148F" w14:textId="77777777" w:rsidR="005C650F" w:rsidRPr="00D13B1E" w:rsidRDefault="005C650F">
          <w:pPr>
            <w:divId w:val="72555104"/>
            <w:pPrChange w:id="1857" w:author="Samane Shahpouri" w:date="2024-05-13T08:52:00Z" w16du:dateUtc="2024-05-13T06:52:00Z">
              <w:pPr>
                <w:autoSpaceDE w:val="0"/>
                <w:autoSpaceDN w:val="0"/>
                <w:ind w:hanging="640"/>
                <w:jc w:val="both"/>
                <w:divId w:val="72555104"/>
              </w:pPr>
            </w:pPrChange>
          </w:pPr>
          <w:r w:rsidRPr="00D13B1E">
            <w:t>50.</w:t>
          </w:r>
          <w:r w:rsidRPr="00D13B1E">
            <w:tab/>
            <w:t xml:space="preserve">Chun SY, Kim KY, Lee JS, </w:t>
          </w:r>
          <w:proofErr w:type="spellStart"/>
          <w:r w:rsidRPr="00D13B1E">
            <w:t>Fessier</w:t>
          </w:r>
          <w:proofErr w:type="spellEnd"/>
          <w:r w:rsidRPr="00D13B1E">
            <w:t xml:space="preserve"> JA. Joint estimation of activity distribution and attenuation map for TOF-PET using alternating direction method of multiplier. In: Proceedings - International Symposium on Biomedical Imaging. 2016. </w:t>
          </w:r>
        </w:p>
        <w:p w14:paraId="101C7FCE" w14:textId="77777777" w:rsidR="005C650F" w:rsidRPr="00D13B1E" w:rsidRDefault="005C650F">
          <w:pPr>
            <w:divId w:val="861544"/>
            <w:pPrChange w:id="1858" w:author="Samane Shahpouri" w:date="2024-05-13T08:52:00Z" w16du:dateUtc="2024-05-13T06:52:00Z">
              <w:pPr>
                <w:autoSpaceDE w:val="0"/>
                <w:autoSpaceDN w:val="0"/>
                <w:ind w:hanging="640"/>
                <w:jc w:val="both"/>
                <w:divId w:val="861544"/>
              </w:pPr>
            </w:pPrChange>
          </w:pPr>
          <w:r w:rsidRPr="00D13B1E">
            <w:t>51.</w:t>
          </w:r>
          <w:r w:rsidRPr="00D13B1E">
            <w:tab/>
            <w:t xml:space="preserve">Mehranian A, Arabi H, Zaidi H. Vision 20/20: Magnetic resonance imaging-guided attenuation correction in PET/MRI: Challenges, solutions, and opportunities. Med Phys. 2016;43(3). </w:t>
          </w:r>
        </w:p>
        <w:p w14:paraId="305FAAC0" w14:textId="77777777" w:rsidR="005C650F" w:rsidRPr="00D13B1E" w:rsidRDefault="005C650F">
          <w:pPr>
            <w:divId w:val="2002125654"/>
            <w:pPrChange w:id="1859" w:author="Samane Shahpouri" w:date="2024-05-13T08:52:00Z" w16du:dateUtc="2024-05-13T06:52:00Z">
              <w:pPr>
                <w:autoSpaceDE w:val="0"/>
                <w:autoSpaceDN w:val="0"/>
                <w:ind w:hanging="640"/>
                <w:jc w:val="both"/>
                <w:divId w:val="2002125654"/>
              </w:pPr>
            </w:pPrChange>
          </w:pPr>
          <w:r w:rsidRPr="00D13B1E">
            <w:t>52.</w:t>
          </w:r>
          <w:r w:rsidRPr="00D13B1E">
            <w:tab/>
            <w:t xml:space="preserve">Guo R, Xue S, Hu J, Sari H, </w:t>
          </w:r>
          <w:proofErr w:type="spellStart"/>
          <w:r w:rsidRPr="00D13B1E">
            <w:t>Mingels</w:t>
          </w:r>
          <w:proofErr w:type="spellEnd"/>
          <w:r w:rsidRPr="00D13B1E">
            <w:t xml:space="preserve"> C, </w:t>
          </w:r>
          <w:proofErr w:type="spellStart"/>
          <w:r w:rsidRPr="00D13B1E">
            <w:t>Zeimpekis</w:t>
          </w:r>
          <w:proofErr w:type="spellEnd"/>
          <w:r w:rsidRPr="00D13B1E">
            <w:t xml:space="preserve"> K, et al. Using domain knowledge for robust and generalizable deep learning-based CT-free PET attenuation and scatter correction. Nat </w:t>
          </w:r>
          <w:proofErr w:type="spellStart"/>
          <w:r w:rsidRPr="00D13B1E">
            <w:t>Commun</w:t>
          </w:r>
          <w:proofErr w:type="spellEnd"/>
          <w:r w:rsidRPr="00D13B1E">
            <w:t xml:space="preserve">. 2022 Dec 1;13(1). </w:t>
          </w:r>
        </w:p>
        <w:p w14:paraId="612641F8" w14:textId="77777777" w:rsidR="005C650F" w:rsidRPr="00D13B1E" w:rsidRDefault="005C650F">
          <w:pPr>
            <w:divId w:val="1639607767"/>
            <w:pPrChange w:id="1860" w:author="Samane Shahpouri" w:date="2024-05-13T08:52:00Z" w16du:dateUtc="2024-05-13T06:52:00Z">
              <w:pPr>
                <w:autoSpaceDE w:val="0"/>
                <w:autoSpaceDN w:val="0"/>
                <w:ind w:hanging="640"/>
                <w:jc w:val="both"/>
                <w:divId w:val="1639607767"/>
              </w:pPr>
            </w:pPrChange>
          </w:pPr>
          <w:r w:rsidRPr="00D13B1E">
            <w:t>53.</w:t>
          </w:r>
          <w:r w:rsidRPr="00D13B1E">
            <w:tab/>
            <w:t xml:space="preserve">Yang J, Sohn JH, Behr SC, Gullberg GT, Seo Y. Ct-less direct correction of attenuation and scatter in the image space using deep learning for whole-body </w:t>
          </w:r>
          <w:proofErr w:type="spellStart"/>
          <w:r w:rsidRPr="00D13B1E">
            <w:t>fdg</w:t>
          </w:r>
          <w:proofErr w:type="spellEnd"/>
          <w:r w:rsidRPr="00D13B1E">
            <w:t xml:space="preserve"> pet: Potential benefits and pitfalls. </w:t>
          </w:r>
          <w:proofErr w:type="spellStart"/>
          <w:r w:rsidRPr="00D13B1E">
            <w:t>Radiol</w:t>
          </w:r>
          <w:proofErr w:type="spellEnd"/>
          <w:r w:rsidRPr="00D13B1E">
            <w:t xml:space="preserve"> </w:t>
          </w:r>
          <w:proofErr w:type="spellStart"/>
          <w:r w:rsidRPr="00D13B1E">
            <w:t>Artif</w:t>
          </w:r>
          <w:proofErr w:type="spellEnd"/>
          <w:r w:rsidRPr="00D13B1E">
            <w:t xml:space="preserve"> </w:t>
          </w:r>
          <w:proofErr w:type="spellStart"/>
          <w:r w:rsidRPr="00D13B1E">
            <w:t>Intell</w:t>
          </w:r>
          <w:proofErr w:type="spellEnd"/>
          <w:r w:rsidRPr="00D13B1E">
            <w:t xml:space="preserve">. 2021 Mar 1;3(2). </w:t>
          </w:r>
        </w:p>
        <w:p w14:paraId="13BDA61B" w14:textId="77777777" w:rsidR="005C650F" w:rsidRPr="00D13B1E" w:rsidRDefault="005C650F">
          <w:pPr>
            <w:divId w:val="2073771934"/>
            <w:pPrChange w:id="1861" w:author="Samane Shahpouri" w:date="2024-05-13T08:52:00Z" w16du:dateUtc="2024-05-13T06:52:00Z">
              <w:pPr>
                <w:autoSpaceDE w:val="0"/>
                <w:autoSpaceDN w:val="0"/>
                <w:ind w:hanging="640"/>
                <w:jc w:val="both"/>
                <w:divId w:val="2073771934"/>
              </w:pPr>
            </w:pPrChange>
          </w:pPr>
          <w:r w:rsidRPr="00D13B1E">
            <w:t>54.</w:t>
          </w:r>
          <w:r w:rsidRPr="00D13B1E">
            <w:tab/>
            <w:t xml:space="preserve">Shiri I, </w:t>
          </w:r>
          <w:proofErr w:type="spellStart"/>
          <w:r w:rsidRPr="00D13B1E">
            <w:t>Ghafarian</w:t>
          </w:r>
          <w:proofErr w:type="spellEnd"/>
          <w:r w:rsidRPr="00D13B1E">
            <w:t xml:space="preserve"> P, </w:t>
          </w:r>
          <w:proofErr w:type="spellStart"/>
          <w:r w:rsidRPr="00D13B1E">
            <w:t>Geramifar</w:t>
          </w:r>
          <w:proofErr w:type="spellEnd"/>
          <w:r w:rsidRPr="00D13B1E">
            <w:t xml:space="preserve"> P, Leung KHY, </w:t>
          </w:r>
          <w:proofErr w:type="spellStart"/>
          <w:r w:rsidRPr="00D13B1E">
            <w:t>Ghelichoghli</w:t>
          </w:r>
          <w:proofErr w:type="spellEnd"/>
          <w:r w:rsidRPr="00D13B1E">
            <w:t xml:space="preserve"> M, </w:t>
          </w:r>
          <w:proofErr w:type="spellStart"/>
          <w:r w:rsidRPr="00D13B1E">
            <w:t>Oveisi</w:t>
          </w:r>
          <w:proofErr w:type="spellEnd"/>
          <w:r w:rsidRPr="00D13B1E">
            <w:t xml:space="preserve"> M, et al. Direct attenuation correction of brain PET images using only emission data via a deep convolutional encoder-decoder (Deep-DAC). </w:t>
          </w:r>
          <w:proofErr w:type="spellStart"/>
          <w:r w:rsidRPr="00D13B1E">
            <w:t>Eur</w:t>
          </w:r>
          <w:proofErr w:type="spellEnd"/>
          <w:r w:rsidRPr="00D13B1E">
            <w:t xml:space="preserve"> </w:t>
          </w:r>
          <w:proofErr w:type="spellStart"/>
          <w:r w:rsidRPr="00D13B1E">
            <w:t>Radiol</w:t>
          </w:r>
          <w:proofErr w:type="spellEnd"/>
          <w:r w:rsidRPr="00D13B1E">
            <w:t xml:space="preserve">. 2019 Dec 1;29(12):6867–79. </w:t>
          </w:r>
        </w:p>
        <w:p w14:paraId="6D9A1992" w14:textId="77777777" w:rsidR="005C650F" w:rsidRPr="00D13B1E" w:rsidRDefault="005C650F">
          <w:pPr>
            <w:divId w:val="1454131018"/>
            <w:pPrChange w:id="1862" w:author="Samane Shahpouri" w:date="2024-05-13T08:52:00Z" w16du:dateUtc="2024-05-13T06:52:00Z">
              <w:pPr>
                <w:autoSpaceDE w:val="0"/>
                <w:autoSpaceDN w:val="0"/>
                <w:ind w:hanging="640"/>
                <w:jc w:val="both"/>
                <w:divId w:val="1454131018"/>
              </w:pPr>
            </w:pPrChange>
          </w:pPr>
          <w:r w:rsidRPr="00D13B1E">
            <w:t>55.</w:t>
          </w:r>
          <w:r w:rsidRPr="00D13B1E">
            <w:tab/>
            <w:t xml:space="preserve">Lee JS. A Review of Deep-Learning-Based Approaches for Attenuation Correction in Positron Emission Tomography. Vol. 5, IEEE Transactions on Radiation and Plasma Medical Sciences. 2021. </w:t>
          </w:r>
        </w:p>
        <w:p w14:paraId="4BD3E5FB" w14:textId="77777777" w:rsidR="005C650F" w:rsidRPr="00D13B1E" w:rsidRDefault="005C650F">
          <w:pPr>
            <w:divId w:val="175702864"/>
            <w:pPrChange w:id="1863" w:author="Samane Shahpouri" w:date="2024-05-13T08:52:00Z" w16du:dateUtc="2024-05-13T06:52:00Z">
              <w:pPr>
                <w:autoSpaceDE w:val="0"/>
                <w:autoSpaceDN w:val="0"/>
                <w:ind w:hanging="640"/>
                <w:jc w:val="both"/>
                <w:divId w:val="175702864"/>
              </w:pPr>
            </w:pPrChange>
          </w:pPr>
          <w:r w:rsidRPr="00D13B1E">
            <w:t>56.</w:t>
          </w:r>
          <w:r w:rsidRPr="00D13B1E">
            <w:tab/>
            <w:t xml:space="preserve">Qian H, Rui X, Ahn S. Deep Learning Models for PET Scatter Estimations. In: 2017 IEEE Nuclear Science Symposium and Medical Imaging Conference (NSS/MIC). 2017. p. 1–5. </w:t>
          </w:r>
        </w:p>
        <w:p w14:paraId="1B2AB669" w14:textId="77777777" w:rsidR="005C650F" w:rsidRPr="00D13B1E" w:rsidRDefault="005C650F">
          <w:pPr>
            <w:divId w:val="1499342272"/>
            <w:pPrChange w:id="1864" w:author="Samane Shahpouri" w:date="2024-05-13T08:52:00Z" w16du:dateUtc="2024-05-13T06:52:00Z">
              <w:pPr>
                <w:autoSpaceDE w:val="0"/>
                <w:autoSpaceDN w:val="0"/>
                <w:ind w:hanging="640"/>
                <w:jc w:val="both"/>
                <w:divId w:val="1499342272"/>
              </w:pPr>
            </w:pPrChange>
          </w:pPr>
          <w:r w:rsidRPr="00D13B1E">
            <w:t>57.</w:t>
          </w:r>
          <w:r w:rsidRPr="00D13B1E">
            <w:tab/>
            <w:t>Liu F, Jang H, Kijowski R, Zhao G, Bradshaw T, McMillan AB. A deep learning approach for18 f-</w:t>
          </w:r>
          <w:proofErr w:type="spellStart"/>
          <w:r w:rsidRPr="00D13B1E">
            <w:t>fdg</w:t>
          </w:r>
          <w:proofErr w:type="spellEnd"/>
          <w:r w:rsidRPr="00D13B1E">
            <w:t xml:space="preserve"> pet attenuation correction. EJNMMI Phys. 2018;5(1). </w:t>
          </w:r>
        </w:p>
        <w:p w14:paraId="50A4A705" w14:textId="77777777" w:rsidR="005C650F" w:rsidRPr="00D13B1E" w:rsidRDefault="005C650F">
          <w:pPr>
            <w:divId w:val="262416355"/>
            <w:pPrChange w:id="1865" w:author="Samane Shahpouri" w:date="2024-05-13T08:52:00Z" w16du:dateUtc="2024-05-13T06:52:00Z">
              <w:pPr>
                <w:autoSpaceDE w:val="0"/>
                <w:autoSpaceDN w:val="0"/>
                <w:ind w:hanging="640"/>
                <w:jc w:val="both"/>
                <w:divId w:val="262416355"/>
              </w:pPr>
            </w:pPrChange>
          </w:pPr>
          <w:r w:rsidRPr="00D13B1E">
            <w:t>58.</w:t>
          </w:r>
          <w:r w:rsidRPr="00D13B1E">
            <w:tab/>
          </w:r>
          <w:proofErr w:type="spellStart"/>
          <w:r w:rsidRPr="00D13B1E">
            <w:t>Wafa</w:t>
          </w:r>
          <w:proofErr w:type="spellEnd"/>
          <w:r w:rsidRPr="00D13B1E">
            <w:t xml:space="preserve"> B, Moussaoui A. A review on methods to estimate a CT from MRI data in the context of MRI-alone RT. Medical Technologies Journal. 2018;2(1). </w:t>
          </w:r>
        </w:p>
        <w:p w14:paraId="57A85297" w14:textId="77777777" w:rsidR="005C650F" w:rsidRPr="00D13B1E" w:rsidRDefault="005C650F">
          <w:pPr>
            <w:divId w:val="1811896269"/>
            <w:pPrChange w:id="1866" w:author="Samane Shahpouri" w:date="2024-05-13T08:52:00Z" w16du:dateUtc="2024-05-13T06:52:00Z">
              <w:pPr>
                <w:autoSpaceDE w:val="0"/>
                <w:autoSpaceDN w:val="0"/>
                <w:ind w:hanging="640"/>
                <w:jc w:val="both"/>
                <w:divId w:val="1811896269"/>
              </w:pPr>
            </w:pPrChange>
          </w:pPr>
          <w:r w:rsidRPr="00D13B1E">
            <w:t>59.</w:t>
          </w:r>
          <w:r w:rsidRPr="00D13B1E">
            <w:tab/>
            <w:t>Sun H, Xi Q, Fan R, Sun J, Xie K, Ni X, et al. Synthesis of pseudo-CT images from pelvic MRI images based on an MD-</w:t>
          </w:r>
          <w:proofErr w:type="spellStart"/>
          <w:r w:rsidRPr="00D13B1E">
            <w:t>CycleGAN</w:t>
          </w:r>
          <w:proofErr w:type="spellEnd"/>
          <w:r w:rsidRPr="00D13B1E">
            <w:t xml:space="preserve"> model for radiotherapy. Phys Med Biol. 2022;67(3). </w:t>
          </w:r>
        </w:p>
        <w:p w14:paraId="6F755AA5" w14:textId="77777777" w:rsidR="005C650F" w:rsidRPr="00D13B1E" w:rsidRDefault="005C650F">
          <w:pPr>
            <w:divId w:val="1265767016"/>
            <w:pPrChange w:id="1867" w:author="Samane Shahpouri" w:date="2024-05-13T08:52:00Z" w16du:dateUtc="2024-05-13T06:52:00Z">
              <w:pPr>
                <w:autoSpaceDE w:val="0"/>
                <w:autoSpaceDN w:val="0"/>
                <w:ind w:hanging="640"/>
                <w:jc w:val="both"/>
                <w:divId w:val="1265767016"/>
              </w:pPr>
            </w:pPrChange>
          </w:pPr>
          <w:r w:rsidRPr="00D13B1E">
            <w:t>60.</w:t>
          </w:r>
          <w:r w:rsidRPr="00D13B1E">
            <w:tab/>
            <w:t xml:space="preserve">Wang T, Manohar N, Lei Y, </w:t>
          </w:r>
          <w:proofErr w:type="spellStart"/>
          <w:r w:rsidRPr="00D13B1E">
            <w:t>Dhabaan</w:t>
          </w:r>
          <w:proofErr w:type="spellEnd"/>
          <w:r w:rsidRPr="00D13B1E">
            <w:t xml:space="preserve"> A, Shu HK, Liu T, et al. MRI-based treatment planning for brain stereotactic radiosurgery: </w:t>
          </w:r>
          <w:proofErr w:type="spellStart"/>
          <w:r w:rsidRPr="00D13B1E">
            <w:t>Dosimetric</w:t>
          </w:r>
          <w:proofErr w:type="spellEnd"/>
          <w:r w:rsidRPr="00D13B1E">
            <w:t xml:space="preserve"> validation of a learning-based pseudo-CT generation method. Medical Dosimetry. 2019;44(3). </w:t>
          </w:r>
        </w:p>
        <w:p w14:paraId="04236C73" w14:textId="77777777" w:rsidR="005C650F" w:rsidRPr="00D13B1E" w:rsidRDefault="005C650F">
          <w:pPr>
            <w:divId w:val="1443842470"/>
            <w:pPrChange w:id="1868" w:author="Samane Shahpouri" w:date="2024-05-13T08:52:00Z" w16du:dateUtc="2024-05-13T06:52:00Z">
              <w:pPr>
                <w:autoSpaceDE w:val="0"/>
                <w:autoSpaceDN w:val="0"/>
                <w:ind w:hanging="640"/>
                <w:jc w:val="both"/>
                <w:divId w:val="1443842470"/>
              </w:pPr>
            </w:pPrChange>
          </w:pPr>
          <w:r w:rsidRPr="00D13B1E">
            <w:t>61.</w:t>
          </w:r>
          <w:r w:rsidRPr="00D13B1E">
            <w:tab/>
          </w:r>
          <w:proofErr w:type="spellStart"/>
          <w:r w:rsidRPr="00D13B1E">
            <w:t>Jabbarpour</w:t>
          </w:r>
          <w:proofErr w:type="spellEnd"/>
          <w:r w:rsidRPr="00D13B1E">
            <w:t xml:space="preserve"> A, Mahdavi SR, </w:t>
          </w:r>
          <w:proofErr w:type="spellStart"/>
          <w:r w:rsidRPr="00D13B1E">
            <w:t>Vafaei</w:t>
          </w:r>
          <w:proofErr w:type="spellEnd"/>
          <w:r w:rsidRPr="00D13B1E">
            <w:t xml:space="preserve"> Sadr A, Esmaili G, Shiri I, Zaidi H. Unsupervised </w:t>
          </w:r>
          <w:proofErr w:type="gramStart"/>
          <w:r w:rsidRPr="00D13B1E">
            <w:t>pseudo CT</w:t>
          </w:r>
          <w:proofErr w:type="gramEnd"/>
          <w:r w:rsidRPr="00D13B1E">
            <w:t xml:space="preserve"> generation using heterogenous multicentric CT/MR images and </w:t>
          </w:r>
          <w:proofErr w:type="spellStart"/>
          <w:r w:rsidRPr="00D13B1E">
            <w:t>CycleGAN</w:t>
          </w:r>
          <w:proofErr w:type="spellEnd"/>
          <w:r w:rsidRPr="00D13B1E">
            <w:t xml:space="preserve">: </w:t>
          </w:r>
          <w:proofErr w:type="spellStart"/>
          <w:r w:rsidRPr="00D13B1E">
            <w:t>Dosimetric</w:t>
          </w:r>
          <w:proofErr w:type="spellEnd"/>
          <w:r w:rsidRPr="00D13B1E">
            <w:t xml:space="preserve"> assessment for 3D conformal radiotherapy. </w:t>
          </w:r>
          <w:proofErr w:type="spellStart"/>
          <w:r w:rsidRPr="00D13B1E">
            <w:t>Comput</w:t>
          </w:r>
          <w:proofErr w:type="spellEnd"/>
          <w:r w:rsidRPr="00D13B1E">
            <w:t xml:space="preserve"> Biol Med. 2022;143. </w:t>
          </w:r>
        </w:p>
        <w:p w14:paraId="5E0418AB" w14:textId="77777777" w:rsidR="005C650F" w:rsidRPr="00D13B1E" w:rsidRDefault="005C650F">
          <w:pPr>
            <w:divId w:val="860164559"/>
            <w:pPrChange w:id="1869" w:author="Samane Shahpouri" w:date="2024-05-13T08:52:00Z" w16du:dateUtc="2024-05-13T06:52:00Z">
              <w:pPr>
                <w:autoSpaceDE w:val="0"/>
                <w:autoSpaceDN w:val="0"/>
                <w:ind w:hanging="640"/>
                <w:jc w:val="both"/>
                <w:divId w:val="860164559"/>
              </w:pPr>
            </w:pPrChange>
          </w:pPr>
          <w:r w:rsidRPr="00D13B1E">
            <w:t>62.</w:t>
          </w:r>
          <w:r w:rsidRPr="00D13B1E">
            <w:tab/>
            <w:t xml:space="preserve">Liu F, Jang H, Kijowski R, Bradshaw T, McMillan AB. Deep learning MR imaging-based attenuation correction for PET/MR imaging. Radiology. 2018;286(2). </w:t>
          </w:r>
        </w:p>
        <w:p w14:paraId="5E334E5B" w14:textId="77777777" w:rsidR="005C650F" w:rsidRPr="00D13B1E" w:rsidRDefault="005C650F">
          <w:pPr>
            <w:divId w:val="1505390432"/>
            <w:pPrChange w:id="1870" w:author="Samane Shahpouri" w:date="2024-05-13T08:52:00Z" w16du:dateUtc="2024-05-13T06:52:00Z">
              <w:pPr>
                <w:autoSpaceDE w:val="0"/>
                <w:autoSpaceDN w:val="0"/>
                <w:ind w:hanging="640"/>
                <w:jc w:val="both"/>
                <w:divId w:val="1505390432"/>
              </w:pPr>
            </w:pPrChange>
          </w:pPr>
          <w:r w:rsidRPr="00D13B1E">
            <w:t>63.</w:t>
          </w:r>
          <w:r w:rsidRPr="00D13B1E">
            <w:tab/>
            <w:t xml:space="preserve">Arabi H, Zaidi H. Deep learning–based metal artefact reduction in PET/CT imaging. </w:t>
          </w:r>
          <w:proofErr w:type="spellStart"/>
          <w:r w:rsidRPr="00D13B1E">
            <w:t>Eur</w:t>
          </w:r>
          <w:proofErr w:type="spellEnd"/>
          <w:r w:rsidRPr="00D13B1E">
            <w:t xml:space="preserve"> </w:t>
          </w:r>
          <w:proofErr w:type="spellStart"/>
          <w:r w:rsidRPr="00D13B1E">
            <w:t>Radiol</w:t>
          </w:r>
          <w:proofErr w:type="spellEnd"/>
          <w:r w:rsidRPr="00D13B1E">
            <w:t xml:space="preserve">. 2021;31(8). </w:t>
          </w:r>
        </w:p>
        <w:p w14:paraId="7151EB06" w14:textId="77777777" w:rsidR="005C650F" w:rsidRPr="00D13B1E" w:rsidRDefault="005C650F">
          <w:pPr>
            <w:divId w:val="1430151466"/>
            <w:pPrChange w:id="1871" w:author="Samane Shahpouri" w:date="2024-05-13T08:52:00Z" w16du:dateUtc="2024-05-13T06:52:00Z">
              <w:pPr>
                <w:autoSpaceDE w:val="0"/>
                <w:autoSpaceDN w:val="0"/>
                <w:ind w:hanging="640"/>
                <w:jc w:val="both"/>
                <w:divId w:val="1430151466"/>
              </w:pPr>
            </w:pPrChange>
          </w:pPr>
          <w:r w:rsidRPr="00D13B1E">
            <w:t>64.</w:t>
          </w:r>
          <w:r w:rsidRPr="00D13B1E">
            <w:tab/>
            <w:t xml:space="preserve">Shiri I, Salimi Y, </w:t>
          </w:r>
          <w:proofErr w:type="spellStart"/>
          <w:r w:rsidRPr="00D13B1E">
            <w:t>Sanaat</w:t>
          </w:r>
          <w:proofErr w:type="spellEnd"/>
          <w:r w:rsidRPr="00D13B1E">
            <w:t xml:space="preserve"> A, Saberi A, Amini M, </w:t>
          </w:r>
          <w:proofErr w:type="spellStart"/>
          <w:r w:rsidRPr="00D13B1E">
            <w:t>Akhavanallaf</w:t>
          </w:r>
          <w:proofErr w:type="spellEnd"/>
          <w:r w:rsidRPr="00D13B1E">
            <w:t xml:space="preserve"> A, et al. Fully Automated PET Image Artifacts Detection and Correction Using Deep Neural Networks &amp;</w:t>
          </w:r>
          <w:proofErr w:type="spellStart"/>
          <w:r w:rsidRPr="00D13B1E">
            <w:t>lt</w:t>
          </w:r>
          <w:proofErr w:type="spellEnd"/>
          <w:r w:rsidRPr="00D13B1E">
            <w:t>;/</w:t>
          </w:r>
          <w:proofErr w:type="spellStart"/>
          <w:r w:rsidRPr="00D13B1E">
            <w:t>strong&amp;gt</w:t>
          </w:r>
          <w:proofErr w:type="spellEnd"/>
          <w:r w:rsidRPr="00D13B1E">
            <w:t xml:space="preserve">; </w:t>
          </w:r>
          <w:r w:rsidRPr="00D13B1E">
            <w:lastRenderedPageBreak/>
            <w:t>Journal of Nuclear Medicine [Internet]. 2022 Jun 1;63(supplement 2):3218. Available from: http://jnm.snmjournals.org/content/63/supplement_2/3218.abstract</w:t>
          </w:r>
        </w:p>
        <w:p w14:paraId="6EB22995" w14:textId="77777777" w:rsidR="005C650F" w:rsidRPr="00D13B1E" w:rsidRDefault="005C650F">
          <w:pPr>
            <w:divId w:val="2011177046"/>
            <w:pPrChange w:id="1872" w:author="Samane Shahpouri" w:date="2024-05-13T08:52:00Z" w16du:dateUtc="2024-05-13T06:52:00Z">
              <w:pPr>
                <w:autoSpaceDE w:val="0"/>
                <w:autoSpaceDN w:val="0"/>
                <w:ind w:hanging="640"/>
                <w:jc w:val="both"/>
                <w:divId w:val="2011177046"/>
              </w:pPr>
            </w:pPrChange>
          </w:pPr>
          <w:r w:rsidRPr="00D13B1E">
            <w:t>65.</w:t>
          </w:r>
          <w:r w:rsidRPr="00D13B1E">
            <w:tab/>
            <w:t xml:space="preserve">Shiri I, Sadr A V, </w:t>
          </w:r>
          <w:proofErr w:type="spellStart"/>
          <w:r w:rsidRPr="00D13B1E">
            <w:t>Sanaat</w:t>
          </w:r>
          <w:proofErr w:type="spellEnd"/>
          <w:r w:rsidRPr="00D13B1E">
            <w:t xml:space="preserve"> A, Ferdowsi S, Arabi H, Zaidi H. Federated Learning-based Deep Learning Model for PET Attenuation and Scatter Correction: A Multi-</w:t>
          </w:r>
          <w:proofErr w:type="spellStart"/>
          <w:r w:rsidRPr="00D13B1E">
            <w:t>Center</w:t>
          </w:r>
          <w:proofErr w:type="spellEnd"/>
          <w:r w:rsidRPr="00D13B1E">
            <w:t xml:space="preserve"> Study. In: 2021 IEEE Nuclear Science Symposium and Medical Imaging Conference (NSS/MIC). 2021. p. 1–3. </w:t>
          </w:r>
        </w:p>
        <w:p w14:paraId="43F22241" w14:textId="77777777" w:rsidR="005C650F" w:rsidRPr="00D13B1E" w:rsidRDefault="005C650F">
          <w:pPr>
            <w:divId w:val="709886796"/>
            <w:pPrChange w:id="1873" w:author="Samane Shahpouri" w:date="2024-05-13T08:52:00Z" w16du:dateUtc="2024-05-13T06:52:00Z">
              <w:pPr>
                <w:autoSpaceDE w:val="0"/>
                <w:autoSpaceDN w:val="0"/>
                <w:ind w:hanging="640"/>
                <w:jc w:val="both"/>
                <w:divId w:val="709886796"/>
              </w:pPr>
            </w:pPrChange>
          </w:pPr>
          <w:r w:rsidRPr="00D13B1E">
            <w:t>66.</w:t>
          </w:r>
          <w:r w:rsidRPr="00D13B1E">
            <w:tab/>
            <w:t xml:space="preserve">Benjamini Y, Hochberg Y. Controlling the False Discovery Rate: A Practical and Powerful Approach to Multiple Testing. Journal of the Royal Statistical Society: Series B (Methodological). 1995;57(1). </w:t>
          </w:r>
        </w:p>
        <w:p w14:paraId="7E37E16E" w14:textId="3B18EB75" w:rsidR="00D7619F" w:rsidRPr="00D13B1E" w:rsidRDefault="005C650F">
          <w:pPr>
            <w:pPrChange w:id="1874" w:author="Samane Shahpouri" w:date="2024-05-13T08:52:00Z" w16du:dateUtc="2024-05-13T06:52:00Z">
              <w:pPr>
                <w:jc w:val="both"/>
              </w:pPr>
            </w:pPrChange>
          </w:pPr>
          <w:r w:rsidRPr="00D13B1E">
            <w:rPr>
              <w:rFonts w:eastAsia="Times New Roman"/>
            </w:rPr>
            <w:t> </w:t>
          </w:r>
        </w:p>
      </w:sdtContent>
    </w:sdt>
    <w:p w14:paraId="71774290" w14:textId="37043314" w:rsidR="002F41C2" w:rsidRPr="00D13B1E" w:rsidRDefault="002F41C2">
      <w:pPr>
        <w:pPrChange w:id="1875" w:author="Samane Shahpouri" w:date="2024-05-13T08:52:00Z" w16du:dateUtc="2024-05-13T06:52:00Z">
          <w:pPr>
            <w:jc w:val="both"/>
          </w:pPr>
        </w:pPrChange>
      </w:pPr>
    </w:p>
    <w:sectPr w:rsidR="002F41C2" w:rsidRPr="00D13B1E" w:rsidSect="000527D9">
      <w:headerReference w:type="even" r:id="rId93"/>
      <w:headerReference w:type="default" r:id="rId94"/>
      <w:footerReference w:type="even" r:id="rId95"/>
      <w:footerReference w:type="default" r:id="rId96"/>
      <w:headerReference w:type="first" r:id="rId97"/>
      <w:footerReference w:type="first" r:id="rId98"/>
      <w:pgSz w:w="11906" w:h="16838"/>
      <w:pgMar w:top="1276"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Isaac Shiri Lord" w:date="2024-05-12T18:11:00Z" w:initials="ISL">
    <w:p w14:paraId="7C50500B" w14:textId="77777777" w:rsidR="00E85A62" w:rsidRDefault="00E85A62" w:rsidP="001E0755">
      <w:r>
        <w:rPr>
          <w:rStyle w:val="CommentReference"/>
        </w:rPr>
        <w:annotationRef/>
      </w:r>
      <w:r>
        <w:t>Change the figure.</w:t>
      </w:r>
    </w:p>
    <w:p w14:paraId="301BA903" w14:textId="77777777" w:rsidR="00E85A62" w:rsidRDefault="00E85A62" w:rsidP="001E0755">
      <w:r>
        <w:t xml:space="preserve">The figure does not make any sense… </w:t>
      </w:r>
    </w:p>
    <w:p w14:paraId="302FAB09" w14:textId="77777777" w:rsidR="00E85A62" w:rsidRDefault="00E85A62" w:rsidP="001E0755">
      <w:r>
        <w:t>Figure itself or text…</w:t>
      </w:r>
    </w:p>
    <w:p w14:paraId="2FC15508" w14:textId="77777777" w:rsidR="00E85A62" w:rsidRDefault="00E85A62" w:rsidP="001E0755">
      <w:r>
        <w:t>Moreover, you can not use generated images directly.</w:t>
      </w:r>
    </w:p>
    <w:p w14:paraId="5C47D0B4" w14:textId="77777777" w:rsidR="00E85A62" w:rsidRDefault="00E85A62" w:rsidP="001E0755">
      <w:r>
        <w:t>If you have to put an image, use your images.,</w:t>
      </w:r>
    </w:p>
  </w:comment>
  <w:comment w:id="212" w:author="Isaac Shiri Lord" w:date="2024-05-12T18:14:00Z" w:initials="ISL">
    <w:p w14:paraId="45866D02" w14:textId="77777777" w:rsidR="00E85A62" w:rsidRDefault="00E85A62" w:rsidP="001E0755">
      <w:r>
        <w:rPr>
          <w:rStyle w:val="CommentReference"/>
        </w:rPr>
        <w:annotationRef/>
      </w:r>
      <w:r>
        <w:t>Cite to the paper…</w:t>
      </w:r>
    </w:p>
  </w:comment>
  <w:comment w:id="1457" w:author="Isaac Shiri Lord" w:date="2024-05-12T18:51:00Z" w:initials="ISL">
    <w:p w14:paraId="314781B4" w14:textId="77777777" w:rsidR="00B11C7D" w:rsidRDefault="00B11C7D" w:rsidP="001E0755">
      <w:r>
        <w:rPr>
          <w:rStyle w:val="CommentReference"/>
        </w:rPr>
        <w:annotationRef/>
      </w:r>
      <w:r>
        <w:t>???</w:t>
      </w:r>
    </w:p>
  </w:comment>
  <w:comment w:id="1458" w:author="Isaac Shiri Lord" w:date="2024-05-12T18:51:00Z" w:initials="ISL">
    <w:p w14:paraId="21F143C3" w14:textId="77777777" w:rsidR="00B11C7D" w:rsidRDefault="00B11C7D" w:rsidP="001E0755">
      <w:r>
        <w:rPr>
          <w:rStyle w:val="CommentReference"/>
        </w:rPr>
        <w:annotationRef/>
      </w:r>
      <w:r>
        <w:t>???</w:t>
      </w:r>
    </w:p>
  </w:comment>
  <w:comment w:id="1530" w:author="Isaac Shiri Lord" w:date="2024-05-12T18:57:00Z" w:initials="ISL">
    <w:p w14:paraId="1B6CF937" w14:textId="77777777" w:rsidR="00B11C7D" w:rsidRDefault="00B11C7D" w:rsidP="001E0755">
      <w:r>
        <w:rPr>
          <w:rStyle w:val="CommentReference"/>
        </w:rPr>
        <w:annotationRef/>
      </w:r>
      <w:r>
        <w:t>How did you correct it as you have only one test!!!!</w:t>
      </w:r>
    </w:p>
  </w:comment>
  <w:comment w:id="1573" w:author="Isaac Shiri Lord" w:date="2024-05-12T18:59:00Z" w:initials="ISL">
    <w:p w14:paraId="27E13DDB" w14:textId="77777777" w:rsidR="00B11C7D" w:rsidRDefault="00B11C7D" w:rsidP="001E0755">
      <w:r>
        <w:rPr>
          <w:rStyle w:val="CommentReference"/>
        </w:rPr>
        <w:annotationRef/>
      </w:r>
      <w:r>
        <w:t>Remove the name of the data set …</w:t>
      </w:r>
    </w:p>
  </w:comment>
  <w:comment w:id="1729" w:author="Isaac Shiri Lord" w:date="2024-05-12T19:34:00Z" w:initials="ISL">
    <w:p w14:paraId="28D1A56E" w14:textId="77777777" w:rsidR="00EB1AA8" w:rsidRDefault="00EB1AA8" w:rsidP="001E0755">
      <w:r>
        <w:rPr>
          <w:rStyle w:val="CommentReference"/>
        </w:rPr>
        <w:annotationRef/>
      </w:r>
      <w:r>
        <w:rPr>
          <w:sz w:val="20"/>
          <w:szCs w:val="20"/>
        </w:rPr>
        <w:t>?</w:t>
      </w:r>
    </w:p>
  </w:comment>
  <w:comment w:id="1732" w:author="Isaac Shiri Lord" w:date="2024-05-12T19:37:00Z" w:initials="ISL">
    <w:p w14:paraId="0C5334D0" w14:textId="77777777" w:rsidR="00A63DD5" w:rsidRDefault="00A63DD5" w:rsidP="001E0755">
      <w:r>
        <w:rPr>
          <w:rStyle w:val="CommentReference"/>
        </w:rPr>
        <w:annotationRef/>
      </w:r>
      <w:r>
        <w:t>??</w:t>
      </w:r>
    </w:p>
  </w:comment>
  <w:comment w:id="1738" w:author="Isaac Shiri Lord" w:date="2024-05-12T19:37:00Z" w:initials="ISL">
    <w:p w14:paraId="05B1FC27" w14:textId="77777777" w:rsidR="00A63DD5" w:rsidRDefault="00A63DD5" w:rsidP="001E0755">
      <w:r>
        <w:rPr>
          <w:rStyle w:val="CommentReference"/>
        </w:rPr>
        <w:annotationRef/>
      </w:r>
      <w:r>
        <w:rPr>
          <w:sz w:val="20"/>
          <w:szCs w:val="20"/>
        </w:rPr>
        <w:t>?</w:t>
      </w:r>
    </w:p>
  </w:comment>
  <w:comment w:id="1744" w:author="Isaac Shiri Lord" w:date="2024-05-12T19:38:00Z" w:initials="ISL">
    <w:p w14:paraId="1445B0F8" w14:textId="77777777" w:rsidR="00A63DD5" w:rsidRDefault="00A63DD5" w:rsidP="001E0755">
      <w:r>
        <w:rPr>
          <w:rStyle w:val="CommentReference"/>
        </w:rPr>
        <w:annotationRef/>
      </w:r>
      <w:r>
        <w:rPr>
          <w:sz w:val="20"/>
          <w:szCs w:val="20"/>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7D0B4" w15:done="0"/>
  <w15:commentEx w15:paraId="45866D02" w15:done="0"/>
  <w15:commentEx w15:paraId="314781B4" w15:done="0"/>
  <w15:commentEx w15:paraId="21F143C3" w15:done="0"/>
  <w15:commentEx w15:paraId="1B6CF937" w15:done="0"/>
  <w15:commentEx w15:paraId="27E13DDB" w15:done="0"/>
  <w15:commentEx w15:paraId="28D1A56E" w15:done="0"/>
  <w15:commentEx w15:paraId="0C5334D0" w15:done="0"/>
  <w15:commentEx w15:paraId="05B1FC27" w15:done="0"/>
  <w15:commentEx w15:paraId="1445B0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1A5FC78" w16cex:dateUtc="2024-05-12T16:11:00Z"/>
  <w16cex:commentExtensible w16cex:durableId="7B95E680" w16cex:dateUtc="2024-05-12T16:14:00Z"/>
  <w16cex:commentExtensible w16cex:durableId="59DE85D4" w16cex:dateUtc="2024-05-12T16:51:00Z"/>
  <w16cex:commentExtensible w16cex:durableId="0D916568" w16cex:dateUtc="2024-05-12T16:51:00Z"/>
  <w16cex:commentExtensible w16cex:durableId="5FE748B1" w16cex:dateUtc="2024-05-12T16:57:00Z"/>
  <w16cex:commentExtensible w16cex:durableId="52CA7195" w16cex:dateUtc="2024-05-12T16:59:00Z"/>
  <w16cex:commentExtensible w16cex:durableId="0CD60D99" w16cex:dateUtc="2024-05-12T17:34:00Z"/>
  <w16cex:commentExtensible w16cex:durableId="3891938C" w16cex:dateUtc="2024-05-12T17:37:00Z"/>
  <w16cex:commentExtensible w16cex:durableId="6EAB9002" w16cex:dateUtc="2024-05-12T17:37:00Z"/>
  <w16cex:commentExtensible w16cex:durableId="416C1C27" w16cex:dateUtc="2024-05-12T1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7D0B4" w16cid:durableId="41A5FC78"/>
  <w16cid:commentId w16cid:paraId="45866D02" w16cid:durableId="7B95E680"/>
  <w16cid:commentId w16cid:paraId="314781B4" w16cid:durableId="59DE85D4"/>
  <w16cid:commentId w16cid:paraId="21F143C3" w16cid:durableId="0D916568"/>
  <w16cid:commentId w16cid:paraId="1B6CF937" w16cid:durableId="5FE748B1"/>
  <w16cid:commentId w16cid:paraId="27E13DDB" w16cid:durableId="52CA7195"/>
  <w16cid:commentId w16cid:paraId="28D1A56E" w16cid:durableId="0CD60D99"/>
  <w16cid:commentId w16cid:paraId="0C5334D0" w16cid:durableId="3891938C"/>
  <w16cid:commentId w16cid:paraId="05B1FC27" w16cid:durableId="6EAB9002"/>
  <w16cid:commentId w16cid:paraId="1445B0F8" w16cid:durableId="416C1C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4E510" w14:textId="77777777" w:rsidR="00FA64CE" w:rsidRDefault="00FA64CE" w:rsidP="001E0755">
      <w:r>
        <w:separator/>
      </w:r>
    </w:p>
  </w:endnote>
  <w:endnote w:type="continuationSeparator" w:id="0">
    <w:p w14:paraId="66A9874E" w14:textId="77777777" w:rsidR="00FA64CE" w:rsidRDefault="00FA64CE"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676A4" w14:textId="77777777" w:rsidR="00013137" w:rsidRDefault="00013137" w:rsidP="001E07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F8F4E9" w14:textId="77777777" w:rsidR="00FA64CE" w:rsidRDefault="00FA64CE" w:rsidP="001E0755">
      <w:r>
        <w:separator/>
      </w:r>
    </w:p>
  </w:footnote>
  <w:footnote w:type="continuationSeparator" w:id="0">
    <w:p w14:paraId="140900F9" w14:textId="77777777" w:rsidR="00FA64CE" w:rsidRDefault="00FA64CE"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6EDAD3AC"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6pt;height:2.1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amane Shahpouri">
    <w15:presenceInfo w15:providerId="Windows Live" w15:userId="8c454be789c61bd2"/>
  </w15:person>
  <w15:person w15:author="Isaac Shiri Lord">
    <w15:presenceInfo w15:providerId="AD" w15:userId="S::isaac.shirilord@unige.ch::2eb43553-1799-4d56-8c64-a214a76c59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3137"/>
    <w:rsid w:val="000527D9"/>
    <w:rsid w:val="00060116"/>
    <w:rsid w:val="00061BC9"/>
    <w:rsid w:val="0008291C"/>
    <w:rsid w:val="00097BD3"/>
    <w:rsid w:val="000A1ACA"/>
    <w:rsid w:val="000B085D"/>
    <w:rsid w:val="000C2465"/>
    <w:rsid w:val="000D13F0"/>
    <w:rsid w:val="000D2EAC"/>
    <w:rsid w:val="000F5945"/>
    <w:rsid w:val="0010262B"/>
    <w:rsid w:val="00112482"/>
    <w:rsid w:val="00146422"/>
    <w:rsid w:val="001850EF"/>
    <w:rsid w:val="001C7ACD"/>
    <w:rsid w:val="001D1F6D"/>
    <w:rsid w:val="001E0755"/>
    <w:rsid w:val="001E5A43"/>
    <w:rsid w:val="001F4964"/>
    <w:rsid w:val="00200D6D"/>
    <w:rsid w:val="00202284"/>
    <w:rsid w:val="00207303"/>
    <w:rsid w:val="00210E1E"/>
    <w:rsid w:val="00211C63"/>
    <w:rsid w:val="00214EC6"/>
    <w:rsid w:val="002165DE"/>
    <w:rsid w:val="00240D8F"/>
    <w:rsid w:val="002503C9"/>
    <w:rsid w:val="00251069"/>
    <w:rsid w:val="00257FFA"/>
    <w:rsid w:val="00264459"/>
    <w:rsid w:val="00270869"/>
    <w:rsid w:val="002773FF"/>
    <w:rsid w:val="00281025"/>
    <w:rsid w:val="002958BD"/>
    <w:rsid w:val="002A29B2"/>
    <w:rsid w:val="002B434D"/>
    <w:rsid w:val="002B43E2"/>
    <w:rsid w:val="002B5579"/>
    <w:rsid w:val="002C5F91"/>
    <w:rsid w:val="002E237A"/>
    <w:rsid w:val="002E3287"/>
    <w:rsid w:val="002E666A"/>
    <w:rsid w:val="002E6EF0"/>
    <w:rsid w:val="002E7909"/>
    <w:rsid w:val="002F41C2"/>
    <w:rsid w:val="0030759B"/>
    <w:rsid w:val="003222C2"/>
    <w:rsid w:val="00322949"/>
    <w:rsid w:val="00324D4F"/>
    <w:rsid w:val="00330029"/>
    <w:rsid w:val="003638F8"/>
    <w:rsid w:val="003715D6"/>
    <w:rsid w:val="0037338F"/>
    <w:rsid w:val="0037471D"/>
    <w:rsid w:val="00386D6D"/>
    <w:rsid w:val="00396E58"/>
    <w:rsid w:val="003A1944"/>
    <w:rsid w:val="003B2F73"/>
    <w:rsid w:val="003B3431"/>
    <w:rsid w:val="003C6264"/>
    <w:rsid w:val="003C6325"/>
    <w:rsid w:val="003E390A"/>
    <w:rsid w:val="003E556E"/>
    <w:rsid w:val="0040105C"/>
    <w:rsid w:val="00410C36"/>
    <w:rsid w:val="00427F8C"/>
    <w:rsid w:val="00434F14"/>
    <w:rsid w:val="004544C2"/>
    <w:rsid w:val="00457FE1"/>
    <w:rsid w:val="004666EB"/>
    <w:rsid w:val="004A2826"/>
    <w:rsid w:val="004A73AE"/>
    <w:rsid w:val="004B1358"/>
    <w:rsid w:val="004B61E2"/>
    <w:rsid w:val="004B659E"/>
    <w:rsid w:val="004C2436"/>
    <w:rsid w:val="004E1D48"/>
    <w:rsid w:val="004E3CEC"/>
    <w:rsid w:val="005011BA"/>
    <w:rsid w:val="005069BD"/>
    <w:rsid w:val="00515258"/>
    <w:rsid w:val="0051579B"/>
    <w:rsid w:val="00526F2B"/>
    <w:rsid w:val="00534302"/>
    <w:rsid w:val="00536F4E"/>
    <w:rsid w:val="00561360"/>
    <w:rsid w:val="005C01E0"/>
    <w:rsid w:val="005C650F"/>
    <w:rsid w:val="005E0FBB"/>
    <w:rsid w:val="005F409F"/>
    <w:rsid w:val="005F7C5B"/>
    <w:rsid w:val="006048EB"/>
    <w:rsid w:val="0061566B"/>
    <w:rsid w:val="00626150"/>
    <w:rsid w:val="00662A9E"/>
    <w:rsid w:val="00667C48"/>
    <w:rsid w:val="00670A33"/>
    <w:rsid w:val="00681E02"/>
    <w:rsid w:val="006821AE"/>
    <w:rsid w:val="00683473"/>
    <w:rsid w:val="006B1D9B"/>
    <w:rsid w:val="006C4175"/>
    <w:rsid w:val="006D1376"/>
    <w:rsid w:val="006F27D3"/>
    <w:rsid w:val="006F67A3"/>
    <w:rsid w:val="00701367"/>
    <w:rsid w:val="00720D99"/>
    <w:rsid w:val="00731EF1"/>
    <w:rsid w:val="00761496"/>
    <w:rsid w:val="00762B08"/>
    <w:rsid w:val="007650BE"/>
    <w:rsid w:val="00776360"/>
    <w:rsid w:val="00777A57"/>
    <w:rsid w:val="00787473"/>
    <w:rsid w:val="007A37D1"/>
    <w:rsid w:val="007B16B5"/>
    <w:rsid w:val="007D037D"/>
    <w:rsid w:val="007D66C1"/>
    <w:rsid w:val="007E2341"/>
    <w:rsid w:val="007F013F"/>
    <w:rsid w:val="007F0417"/>
    <w:rsid w:val="007F246A"/>
    <w:rsid w:val="00832AA7"/>
    <w:rsid w:val="00832FED"/>
    <w:rsid w:val="008377B2"/>
    <w:rsid w:val="00842674"/>
    <w:rsid w:val="00845759"/>
    <w:rsid w:val="00846643"/>
    <w:rsid w:val="00862939"/>
    <w:rsid w:val="00863E12"/>
    <w:rsid w:val="00876A12"/>
    <w:rsid w:val="00893977"/>
    <w:rsid w:val="008D6EDD"/>
    <w:rsid w:val="008E738A"/>
    <w:rsid w:val="009123AE"/>
    <w:rsid w:val="009160BB"/>
    <w:rsid w:val="00936DED"/>
    <w:rsid w:val="00941F63"/>
    <w:rsid w:val="00945F9F"/>
    <w:rsid w:val="00977BF4"/>
    <w:rsid w:val="00983CC2"/>
    <w:rsid w:val="00987EF8"/>
    <w:rsid w:val="009A36B2"/>
    <w:rsid w:val="009A5370"/>
    <w:rsid w:val="009B143D"/>
    <w:rsid w:val="009B2C43"/>
    <w:rsid w:val="009C216F"/>
    <w:rsid w:val="009C5A75"/>
    <w:rsid w:val="009D4F97"/>
    <w:rsid w:val="009D5D78"/>
    <w:rsid w:val="009D6F4F"/>
    <w:rsid w:val="009E6D34"/>
    <w:rsid w:val="00A05216"/>
    <w:rsid w:val="00A233D3"/>
    <w:rsid w:val="00A250B6"/>
    <w:rsid w:val="00A25366"/>
    <w:rsid w:val="00A25658"/>
    <w:rsid w:val="00A3720B"/>
    <w:rsid w:val="00A4687D"/>
    <w:rsid w:val="00A46B9B"/>
    <w:rsid w:val="00A63DD5"/>
    <w:rsid w:val="00A6532D"/>
    <w:rsid w:val="00AA1610"/>
    <w:rsid w:val="00AE1BDD"/>
    <w:rsid w:val="00AE1D64"/>
    <w:rsid w:val="00B1074E"/>
    <w:rsid w:val="00B11C7D"/>
    <w:rsid w:val="00B171AD"/>
    <w:rsid w:val="00B21A6E"/>
    <w:rsid w:val="00B351CA"/>
    <w:rsid w:val="00B41325"/>
    <w:rsid w:val="00B4553F"/>
    <w:rsid w:val="00B46D91"/>
    <w:rsid w:val="00B83DE7"/>
    <w:rsid w:val="00B9113A"/>
    <w:rsid w:val="00B920D6"/>
    <w:rsid w:val="00BA0637"/>
    <w:rsid w:val="00BD4FCF"/>
    <w:rsid w:val="00BD5ACC"/>
    <w:rsid w:val="00C054BB"/>
    <w:rsid w:val="00C17859"/>
    <w:rsid w:val="00C24808"/>
    <w:rsid w:val="00C402E2"/>
    <w:rsid w:val="00C4105D"/>
    <w:rsid w:val="00C53542"/>
    <w:rsid w:val="00C70C80"/>
    <w:rsid w:val="00C82CAC"/>
    <w:rsid w:val="00C97CD9"/>
    <w:rsid w:val="00CB446D"/>
    <w:rsid w:val="00CC54DB"/>
    <w:rsid w:val="00CD08BB"/>
    <w:rsid w:val="00CD5816"/>
    <w:rsid w:val="00CF2BCB"/>
    <w:rsid w:val="00CF4F3C"/>
    <w:rsid w:val="00CF631B"/>
    <w:rsid w:val="00D13B1E"/>
    <w:rsid w:val="00D164E7"/>
    <w:rsid w:val="00D50F1E"/>
    <w:rsid w:val="00D7619F"/>
    <w:rsid w:val="00D80ADA"/>
    <w:rsid w:val="00DB2A5B"/>
    <w:rsid w:val="00DB75B3"/>
    <w:rsid w:val="00DC2243"/>
    <w:rsid w:val="00DC74EC"/>
    <w:rsid w:val="00DC7C5C"/>
    <w:rsid w:val="00DD5537"/>
    <w:rsid w:val="00E165D0"/>
    <w:rsid w:val="00E2116F"/>
    <w:rsid w:val="00E66362"/>
    <w:rsid w:val="00E67348"/>
    <w:rsid w:val="00E77000"/>
    <w:rsid w:val="00E81420"/>
    <w:rsid w:val="00E85A62"/>
    <w:rsid w:val="00EB17D1"/>
    <w:rsid w:val="00EB1AA8"/>
    <w:rsid w:val="00EC3917"/>
    <w:rsid w:val="00EF5F2C"/>
    <w:rsid w:val="00F15716"/>
    <w:rsid w:val="00F40427"/>
    <w:rsid w:val="00F515D5"/>
    <w:rsid w:val="00F802B2"/>
    <w:rsid w:val="00FA0370"/>
    <w:rsid w:val="00FA64CE"/>
    <w:rsid w:val="00FA76FB"/>
    <w:rsid w:val="00FD4E29"/>
    <w:rsid w:val="00FD5933"/>
    <w:rsid w:val="00FE1556"/>
    <w:rsid w:val="00FE5CB2"/>
    <w:rsid w:val="00FF211F"/>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semiHidden/>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semiHidden/>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uiPriority w:val="1"/>
    <w:qFormat/>
    <w:rsid w:val="001E075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comments" Target="comments.xm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microsoft.com/office/2011/relationships/commentsExtended" Target="commentsExtended.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eader" Target="header2.xml"/><Relationship Id="rId99" Type="http://schemas.openxmlformats.org/officeDocument/2006/relationships/fontTable" Target="fontTable.xml"/><Relationship Id="rId10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10.png"/><Relationship Id="rId18" Type="http://schemas.microsoft.com/office/2016/09/relationships/commentsIds" Target="commentsIds.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microsoft.com/office/2018/08/relationships/commentsExtensible" Target="commentsExtensible.xml"/><Relationship Id="rId14" Type="http://schemas.openxmlformats.org/officeDocument/2006/relationships/image" Target="media/image310.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AF6E9DE7787F4A479F937064BC4A66C3"/>
        <w:category>
          <w:name w:val="General"/>
          <w:gallery w:val="placeholder"/>
        </w:category>
        <w:types>
          <w:type w:val="bbPlcHdr"/>
        </w:types>
        <w:behaviors>
          <w:behavior w:val="content"/>
        </w:behaviors>
        <w:guid w:val="{13FF7151-7E37-4498-B4E7-BCF7BBAB29B8}"/>
      </w:docPartPr>
      <w:docPartBody>
        <w:p w:rsidR="00D97E90" w:rsidRDefault="0068750D" w:rsidP="0068750D">
          <w:pPr>
            <w:pStyle w:val="AF6E9DE7787F4A479F937064BC4A66C3"/>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1B74115BB0B34E0AA17146E69293421A"/>
        <w:category>
          <w:name w:val="General"/>
          <w:gallery w:val="placeholder"/>
        </w:category>
        <w:types>
          <w:type w:val="bbPlcHdr"/>
        </w:types>
        <w:behaviors>
          <w:behavior w:val="content"/>
        </w:behaviors>
        <w:guid w:val="{913F18B0-8510-433B-8FAE-C992136EE380}"/>
      </w:docPartPr>
      <w:docPartBody>
        <w:p w:rsidR="00D97E90" w:rsidRDefault="0068750D" w:rsidP="0068750D">
          <w:pPr>
            <w:pStyle w:val="1B74115BB0B34E0AA17146E69293421A"/>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9CFE4588684940D7AC45382A072F3130"/>
        <w:category>
          <w:name w:val="General"/>
          <w:gallery w:val="placeholder"/>
        </w:category>
        <w:types>
          <w:type w:val="bbPlcHdr"/>
        </w:types>
        <w:behaviors>
          <w:behavior w:val="content"/>
        </w:behaviors>
        <w:guid w:val="{202070C4-3811-4465-A6DB-7EE0D80097FE}"/>
      </w:docPartPr>
      <w:docPartBody>
        <w:p w:rsidR="00D97E90" w:rsidRDefault="0068750D" w:rsidP="0068750D">
          <w:pPr>
            <w:pStyle w:val="9CFE4588684940D7AC45382A072F3130"/>
          </w:pPr>
          <w:r w:rsidRPr="00DE6332">
            <w:rPr>
              <w:rStyle w:val="PlaceholderText"/>
            </w:rPr>
            <w:t>Click or tap here to enter text.</w:t>
          </w:r>
        </w:p>
      </w:docPartBody>
    </w:docPart>
    <w:docPart>
      <w:docPartPr>
        <w:name w:val="D6814D4892824342A85C307B1A11D528"/>
        <w:category>
          <w:name w:val="General"/>
          <w:gallery w:val="placeholder"/>
        </w:category>
        <w:types>
          <w:type w:val="bbPlcHdr"/>
        </w:types>
        <w:behaviors>
          <w:behavior w:val="content"/>
        </w:behaviors>
        <w:guid w:val="{62FD4696-0111-43B6-A85F-68634B262C3A}"/>
      </w:docPartPr>
      <w:docPartBody>
        <w:p w:rsidR="00D97E90" w:rsidRDefault="0068750D" w:rsidP="0068750D">
          <w:pPr>
            <w:pStyle w:val="D6814D4892824342A85C307B1A11D528"/>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A462B"/>
    <w:rsid w:val="001F1B9D"/>
    <w:rsid w:val="00202819"/>
    <w:rsid w:val="0028258C"/>
    <w:rsid w:val="00315D49"/>
    <w:rsid w:val="00330029"/>
    <w:rsid w:val="00577BB3"/>
    <w:rsid w:val="005A5BB9"/>
    <w:rsid w:val="005F6F3F"/>
    <w:rsid w:val="00680AED"/>
    <w:rsid w:val="0068750D"/>
    <w:rsid w:val="006F3753"/>
    <w:rsid w:val="008D1DDF"/>
    <w:rsid w:val="009A36B2"/>
    <w:rsid w:val="009D4816"/>
    <w:rsid w:val="00AE1BDD"/>
    <w:rsid w:val="00C10795"/>
    <w:rsid w:val="00C6398F"/>
    <w:rsid w:val="00CA3EA7"/>
    <w:rsid w:val="00CB4FC5"/>
    <w:rsid w:val="00D77B60"/>
    <w:rsid w:val="00D8457B"/>
    <w:rsid w:val="00D97E90"/>
    <w:rsid w:val="00F02A6E"/>
    <w:rsid w:val="00F15716"/>
    <w:rsid w:val="00FA0370"/>
    <w:rsid w:val="00FB5EFF"/>
    <w:rsid w:val="00FE1556"/>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750D"/>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 w:type="paragraph" w:customStyle="1" w:styleId="D73081B6CC04448289A3757EF2937960">
    <w:name w:val="D73081B6CC04448289A3757EF2937960"/>
    <w:rsid w:val="00D77B60"/>
    <w:rPr>
      <w:lang w:val="en-US" w:eastAsia="en-US"/>
    </w:rPr>
  </w:style>
  <w:style w:type="paragraph" w:customStyle="1" w:styleId="CAF93A38C1494F58B77E7CDE14A8CDC1">
    <w:name w:val="CAF93A38C1494F58B77E7CDE14A8CDC1"/>
    <w:rsid w:val="0068750D"/>
    <w:rPr>
      <w:lang w:val="en-US" w:eastAsia="en-US"/>
    </w:rPr>
  </w:style>
  <w:style w:type="paragraph" w:customStyle="1" w:styleId="AEACEA8475FC4347B355403CB987ECF4">
    <w:name w:val="AEACEA8475FC4347B355403CB987ECF4"/>
    <w:rsid w:val="0068750D"/>
    <w:rPr>
      <w:lang w:val="en-US" w:eastAsia="en-US"/>
    </w:rPr>
  </w:style>
  <w:style w:type="paragraph" w:customStyle="1" w:styleId="D965F61B52C545B682A179CBE5304B9E">
    <w:name w:val="D965F61B52C545B682A179CBE5304B9E"/>
    <w:rsid w:val="0068750D"/>
    <w:rPr>
      <w:lang w:val="en-US" w:eastAsia="en-US"/>
    </w:rPr>
  </w:style>
  <w:style w:type="paragraph" w:customStyle="1" w:styleId="537F9BD9420F4FE5A4A20AB877F8DD88">
    <w:name w:val="537F9BD9420F4FE5A4A20AB877F8DD88"/>
    <w:rsid w:val="0068750D"/>
    <w:rPr>
      <w:lang w:val="en-US" w:eastAsia="en-US"/>
    </w:rPr>
  </w:style>
  <w:style w:type="paragraph" w:customStyle="1" w:styleId="4C99A982F6A44CE4986DD2D652486772">
    <w:name w:val="4C99A982F6A44CE4986DD2D652486772"/>
    <w:rsid w:val="0068750D"/>
    <w:rPr>
      <w:lang w:val="en-US" w:eastAsia="en-US"/>
    </w:rPr>
  </w:style>
  <w:style w:type="paragraph" w:customStyle="1" w:styleId="A7241AEC6C2546E793EF764D1B4C645F">
    <w:name w:val="A7241AEC6C2546E793EF764D1B4C645F"/>
    <w:rsid w:val="0068750D"/>
    <w:rPr>
      <w:lang w:val="en-US" w:eastAsia="en-US"/>
    </w:rPr>
  </w:style>
  <w:style w:type="paragraph" w:customStyle="1" w:styleId="AF6E9DE7787F4A479F937064BC4A66C3">
    <w:name w:val="AF6E9DE7787F4A479F937064BC4A66C3"/>
    <w:rsid w:val="0068750D"/>
    <w:rPr>
      <w:lang w:val="en-US" w:eastAsia="en-US"/>
    </w:rPr>
  </w:style>
  <w:style w:type="paragraph" w:customStyle="1" w:styleId="C329A5D4C691435BA11D520DFA401BA2">
    <w:name w:val="C329A5D4C691435BA11D520DFA401BA2"/>
    <w:rsid w:val="0068750D"/>
    <w:rPr>
      <w:lang w:val="en-US" w:eastAsia="en-US"/>
    </w:rPr>
  </w:style>
  <w:style w:type="paragraph" w:customStyle="1" w:styleId="C1F4545322E7423D8796A821ED5BFF7B">
    <w:name w:val="C1F4545322E7423D8796A821ED5BFF7B"/>
    <w:rsid w:val="0068750D"/>
    <w:rPr>
      <w:lang w:val="en-US" w:eastAsia="en-US"/>
    </w:rPr>
  </w:style>
  <w:style w:type="paragraph" w:customStyle="1" w:styleId="0B02808CE2AD498FA8EDF4B074A07EBA">
    <w:name w:val="0B02808CE2AD498FA8EDF4B074A07EBA"/>
    <w:rsid w:val="0068750D"/>
    <w:rPr>
      <w:lang w:val="en-US" w:eastAsia="en-US"/>
    </w:rPr>
  </w:style>
  <w:style w:type="paragraph" w:customStyle="1" w:styleId="1B74115BB0B34E0AA17146E69293421A">
    <w:name w:val="1B74115BB0B34E0AA17146E69293421A"/>
    <w:rsid w:val="0068750D"/>
    <w:rPr>
      <w:lang w:val="en-US" w:eastAsia="en-US"/>
    </w:rPr>
  </w:style>
  <w:style w:type="paragraph" w:customStyle="1" w:styleId="09EC632C987A440A9835756092AAA534">
    <w:name w:val="09EC632C987A440A9835756092AAA534"/>
    <w:rsid w:val="0068750D"/>
    <w:rPr>
      <w:lang w:val="en-US" w:eastAsia="en-US"/>
    </w:rPr>
  </w:style>
  <w:style w:type="paragraph" w:customStyle="1" w:styleId="E08C6DF2CF9B4FF4A5070F79618CD974">
    <w:name w:val="E08C6DF2CF9B4FF4A5070F79618CD974"/>
    <w:rsid w:val="0068750D"/>
    <w:rPr>
      <w:lang w:val="en-US" w:eastAsia="en-US"/>
    </w:rPr>
  </w:style>
  <w:style w:type="paragraph" w:customStyle="1" w:styleId="9CFE4588684940D7AC45382A072F3130">
    <w:name w:val="9CFE4588684940D7AC45382A072F3130"/>
    <w:rsid w:val="0068750D"/>
    <w:rPr>
      <w:lang w:val="en-US" w:eastAsia="en-US"/>
    </w:rPr>
  </w:style>
  <w:style w:type="paragraph" w:customStyle="1" w:styleId="D6814D4892824342A85C307B1A11D528">
    <w:name w:val="D6814D4892824342A85C307B1A11D528"/>
    <w:rsid w:val="0068750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D&quot;:&quot;MENDELEY_CITATION_b7701731-02ce-498d-801f-c53e02fbd375&quot;,&quot;properties&quot;:{&quot;noteIndex&quot;:0},&quot;isEdited&quot;:false,&quot;manualOverride&quot;:{&quot;isManuallyOverridden&quot;:false,&quot;citeprocText&quot;:&quot;(4–6)&quot;,&quot;manualOverrideText&quot;:&quot;&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D&quot;:&quot;MENDELEY_CITATION_4b4439b1-92c4-4724-b135-27c8c40a3714&quot;,&quot;properties&quot;:{&quot;noteIndex&quot;:0},&quot;isEdited&quot;:false,&quot;manualOverride&quot;:{&quot;isManuallyOverridden&quot;:false,&quot;citeprocText&quot;:&quot;(15–17)&quot;,&quot;manualOverrideText&quot;:&quot;&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D&quot;:&quot;MENDELEY_CITATION_3f462d65-248b-440a-a6c8-35fd822997d7&quot;,&quot;properties&quot;:{&quot;noteIndex&quot;:0},&quot;isEdited&quot;:false,&quot;manualOverride&quot;:{&quot;isManuallyOverridden&quot;:false,&quot;citeprocText&quot;:&quot;(7,8)&quot;,&quot;manualOverrideText&quot;:&quot;&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D&quot;:&quot;MENDELEY_CITATION_0e2c7e0f-8fd9-49c7-b01e-cee7d88131c2&quot;,&quot;properties&quot;:{&quot;noteIndex&quot;:0},&quot;isEdited&quot;:false,&quot;manualOverride&quot;:{&quot;isManuallyOverridden&quot;:false,&quot;citeprocText&quot;:&quot;(13,14,20–23)&quot;,&quot;manualOverrideText&quot;:&quot;&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Tag&quot;:&quot;MENDELEY_CITATION_v3_eyJjaXRhdGlvbklEIjoiTUVOREVMRVlfQ0lUQVRJT05fMGUyYzdlMGYtOGZkOS00OWM3LWIwMWUtY2VlN2Q4ODEzMWMy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D&quot;:&quot;MENDELEY_CITATION_cf9fcdf0-53df-4445-892c-08c48ee4bae1&quot;,&quot;properties&quot;:{&quot;noteIndex&quot;:0},&quot;isEdited&quot;:false,&quot;manualOverride&quot;:{&quot;isManuallyOverridden&quot;:false,&quot;citeprocText&quot;:&quot;(44,45)&quot;,&quot;manualOverrideText&quot;:&quot;&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D&quot;:&quot;MENDELEY_CITATION_3b391a85-404c-4343-b403-16b1825caa28&quot;,&quot;properties&quot;:{&quot;noteIndex&quot;:0},&quot;isEdited&quot;:false,&quot;manualOverride&quot;:{&quot;isManuallyOverridden&quot;:false,&quot;citeprocText&quot;:&quot;(9–12)&quot;,&quot;manualOverrideText&quot;:&quot;&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D&quot;:&quot;MENDELEY_CITATION_63e52c84-7a93-4671-a993-96721c047d2d&quot;,&quot;properties&quot;:{&quot;noteIndex&quot;:0},&quot;isEdited&quot;:false,&quot;manualOverride&quot;:{&quot;isManuallyOverridden&quot;:false,&quot;citeprocText&quot;:&quot;(9,10,24,25)&quot;,&quot;manualOverrideText&quot;:&quot;&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D&quot;:&quot;MENDELEY_CITATION_9a611357-bcc6-4a8b-8271-e3c237e72886&quot;,&quot;properties&quot;:{&quot;noteIndex&quot;:0},&quot;isEdited&quot;:false,&quot;manualOverride&quot;:{&quot;isManuallyOverridden&quot;:false,&quot;citeprocText&quot;:&quot;(13,14)&quot;,&quot;manualOverrideText&quot;:&quot;&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D&quot;:&quot;MENDELEY_CITATION_56135033-7ec6-4e74-a2ba-6bbc24ac41ee&quot;,&quot;properties&quot;:{&quot;noteIndex&quot;:0},&quot;isEdited&quot;:false,&quot;manualOverride&quot;:{&quot;isManuallyOverridden&quot;:false,&quot;citeprocText&quot;:&quot;(9–12)&quot;,&quot;manualOverrideText&quot;:&quot;&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D&quot;:&quot;MENDELEY_CITATION_3dbacc1f-44bf-4ec8-acf8-b9dc88273099&quot;,&quot;properties&quot;:{&quot;noteIndex&quot;:0},&quot;isEdited&quot;:false,&quot;manualOverride&quot;:{&quot;isManuallyOverridden&quot;:false,&quot;citeprocText&quot;:&quot;(13,14)&quot;,&quot;manualOverrideText&quot;:&quot;&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D&quot;:&quot;MENDELEY_CITATION_2b0ed7fb-93c0-4932-83cc-2b841b6b02ba&quot;,&quot;properties&quot;:{&quot;noteIndex&quot;:0},&quot;isEdited&quot;:false,&quot;manualOverride&quot;:{&quot;isManuallyOverridden&quot;:false,&quot;citeprocText&quot;:&quot;(15–17)&quot;,&quot;manualOverrideText&quot;:&quot;&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D&quot;:&quot;MENDELEY_CITATION_9d4b62a4-e313-47ea-8a42-74d7ddab86a7&quot;,&quot;properties&quot;:{&quot;noteIndex&quot;:0},&quot;isEdited&quot;:false,&quot;manualOverride&quot;:{&quot;isManuallyOverridden&quot;:false,&quot;citeprocText&quot;:&quot;(15)&quot;,&quot;manualOverrideText&quot;:&quot;&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D&quot;:&quot;MENDELEY_CITATION_cf5bd833-c203-4ec2-bace-b691f3b56661&quot;,&quot;properties&quot;:{&quot;noteIndex&quot;:0},&quot;isEdited&quot;:false,&quot;manualOverride&quot;:{&quot;isManuallyOverridden&quot;:false,&quot;citeprocText&quot;:&quot;(18,19)&quot;,&quot;manualOverrideText&quot;:&quot;&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D&quot;:&quot;MENDELEY_CITATION_a8eba8cc-b546-431c-b16b-7d73fbc23bda&quot;,&quot;properties&quot;:{&quot;noteIndex&quot;:0},&quot;isEdited&quot;:false,&quot;manualOverride&quot;:{&quot;isManuallyOverridden&quot;:false,&quot;citeprocText&quot;:&quot;(13,14,20–23)&quot;,&quot;manualOverrideText&quot;:&quot;&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D&quot;:&quot;MENDELEY_CITATION_3b4f7646-0b20-4872-975b-96ba6e9d6286&quot;,&quot;properties&quot;:{&quot;noteIndex&quot;:0},&quot;isEdited&quot;:false,&quot;manualOverride&quot;:{&quot;isManuallyOverridden&quot;:false,&quot;citeprocText&quot;:&quot;(7,9,11,12)&quot;,&quot;manualOverrideText&quot;:&quot;&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D&quot;:&quot;MENDELEY_CITATION_bdd17b61-f082-4a95-a6c1-380489e59f6b&quot;,&quot;properties&quot;:{&quot;noteIndex&quot;:0},&quot;isEdited&quot;:false,&quot;manualOverride&quot;:{&quot;isManuallyOverridden&quot;:false,&quot;citeprocText&quot;:&quot;(9,10,24,25)&quot;,&quot;manualOverrideText&quot;:&quot;&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D&quot;:&quot;MENDELEY_CITATION_41413be6-2589-415e-a804-de33630fbe3a&quot;,&quot;properties&quot;:{&quot;noteIndex&quot;:0},&quot;isEdited&quot;:false,&quot;manualOverride&quot;:{&quot;isManuallyOverridden&quot;:false,&quot;citeprocText&quot;:&quot;(26,27)&quot;,&quot;manualOverrideText&quot;:&quot;&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D&quot;:&quot;MENDELEY_CITATION_d0256daa-4e44-4fae-9c0d-d7c8d03939f9&quot;,&quot;properties&quot;:{&quot;noteIndex&quot;:0},&quot;isEdited&quot;:false,&quot;manualOverride&quot;:{&quot;isManuallyOverridden&quot;:false,&quot;citeprocText&quot;:&quot;(26,28)&quot;,&quot;manualOverrideText&quot;:&quot;&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D&quot;:&quot;MENDELEY_CITATION_9f4923a9-d83c-4694-83dd-46439c668498&quot;,&quot;properties&quot;:{&quot;noteIndex&quot;:0},&quot;isEdited&quot;:false,&quot;manualOverride&quot;:{&quot;isManuallyOverridden&quot;:false,&quot;citeprocText&quot;:&quot;(29–31)&quot;,&quot;manualOverrideText&quot;:&quot;&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D&quot;:&quot;MENDELEY_CITATION_f7b45900-9fa0-44cb-a4c9-1ef78fc4e436&quot;,&quot;properties&quot;:{&quot;noteIndex&quot;:0},&quot;isEdited&quot;:false,&quot;manualOverride&quot;:{&quot;isManuallyOverridden&quot;:false,&quot;citeprocText&quot;:&quot;(32–34)&quot;,&quot;manualOverrideText&quot;:&quot;&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D&quot;:&quot;MENDELEY_CITATION_9bd311f8-3f3c-4b04-8a11-789dc0169532&quot;,&quot;properties&quot;:{&quot;noteIndex&quot;:0},&quot;isEdited&quot;:false,&quot;manualOverride&quot;:{&quot;isManuallyOverridden&quot;:false,&quot;citeprocText&quot;:&quot;(35,36)&quot;,&quot;manualOverrideText&quot;:&quot;&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D&quot;:&quot;MENDELEY_CITATION_536a1430-ba47-49e8-b6c8-4ae9d0e61725&quot;,&quot;properties&quot;:{&quot;noteIndex&quot;:0},&quot;isEdited&quot;:false,&quot;manualOverride&quot;:{&quot;isManuallyOverridden&quot;:false,&quot;citeprocText&quot;:&quot;(37–39)&quot;,&quot;manualOverrideText&quot;:&quot;&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D&quot;:&quot;MENDELEY_CITATION_93f9cc07-1749-4e31-86ca-17343fc65a5f&quot;,&quot;properties&quot;:{&quot;noteIndex&quot;:0},&quot;isEdited&quot;:false,&quot;manualOverride&quot;:{&quot;isManuallyOverridden&quot;:false,&quot;citeprocText&quot;:&quot;(38–40)&quot;,&quot;manualOverrideText&quot;:&quot;&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D&quot;:&quot;MENDELEY_CITATION_8a9ff1d8-6360-4764-89e5-317fb4347132&quot;,&quot;properties&quot;:{&quot;noteIndex&quot;:0},&quot;isEdited&quot;:false,&quot;manualOverride&quot;:{&quot;isManuallyOverridden&quot;:false,&quot;citeprocText&quot;:&quot;(11,12,41,42)&quot;,&quot;manualOverrideText&quot;:&quot;&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D&quot;:&quot;MENDELEY_CITATION_02e115d1-4127-47a8-b4c9-4e56cdfab974&quot;,&quot;properties&quot;:{&quot;noteIndex&quot;:0},&quot;isEdited&quot;:false,&quot;manualOverride&quot;:{&quot;isManuallyOverridden&quot;:false,&quot;citeprocText&quot;:&quot;(13,43)&quot;,&quot;manualOverrideText&quot;:&quot;&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D&quot;:&quot;MENDELEY_CITATION_80c96e21-a9cf-4374-8b15-a6f68332adb9&quot;,&quot;properties&quot;:{&quot;noteIndex&quot;:0},&quot;isEdited&quot;:false,&quot;manualOverride&quot;:{&quot;isManuallyOverridden&quot;:false,&quot;citeprocText&quot;:&quot;(44,45)&quot;,&quot;manualOverrideText&quot;:&quot;&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D&quot;:&quot;MENDELEY_CITATION_2c26403c-837f-4326-b0c5-2d4aec0fff79&quot;,&quot;properties&quot;:{&quot;noteIndex&quot;:0},&quot;isEdited&quot;:false,&quot;manualOverride&quot;:{&quot;isManuallyOverridden&quot;:false,&quot;citeprocText&quot;:&quot;(46,47)&quot;,&quot;manualOverrideText&quot;:&quot;&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D&quot;:&quot;MENDELEY_CITATION_02e115d1-4127-47a8-b4c9-4e56cdfab974&quot;,&quot;properties&quot;:{&quot;noteIndex&quot;:0},&quot;isEdited&quot;:false,&quot;manualOverride&quot;:{&quot;isManuallyOverridden&quot;:false,&quot;citeprocText&quot;:&quot;(13,43)&quot;,&quot;manualOverrideText&quot;:&quot;&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D&quot;:&quot;MENDELEY_CITATION_e830c74b-6d86-408a-b5ce-baf95850633d&quot;,&quot;properties&quot;:{&quot;noteIndex&quot;:0},&quot;isEdited&quot;:false,&quot;manualOverride&quot;:{&quot;isManuallyOverridden&quot;:false,&quot;citeprocText&quot;:&quot;(16–18,21,22)&quot;,&quot;manualOverrideText&quot;:&quot;&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D&quot;:&quot;MENDELEY_CITATION_4eee35d2-f780-4b2e-9658-7ccd6a6178fd&quot;,&quot;properties&quot;:{&quot;noteIndex&quot;:0},&quot;isEdited&quot;:false,&quot;manualOverride&quot;:{&quot;isManuallyOverridden&quot;:false,&quot;citeprocText&quot;:&quot;(48)&quot;,&quot;manualOverrideText&quot;:&quot;&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D&quot;:&quot;MENDELEY_CITATION_69447532-df01-4078-8fc9-d6f1dcc1b00e&quot;,&quot;properties&quot;:{&quot;noteIndex&quot;:0},&quot;isEdited&quot;:false,&quot;manualOverride&quot;:{&quot;isManuallyOverridden&quot;:false,&quot;citeprocText&quot;:&quot;(49–51)&quot;,&quot;manualOverrideText&quot;:&quot;&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D&quot;:&quot;MENDELEY_CITATION_2b2fb3b3-0083-4146-a206-c491c7367002&quot;,&quot;properties&quot;:{&quot;noteIndex&quot;:0},&quot;isEdited&quot;:false,&quot;manualOverride&quot;:{&quot;isManuallyOverridden&quot;:false,&quot;citeprocText&quot;:&quot;(23)&quot;,&quot;manualOverrideText&quot;:&quot;&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D&quot;:&quot;MENDELEY_CITATION_e830c74b-6d86-408a-b5ce-baf95850633d&quot;,&quot;properties&quot;:{&quot;noteIndex&quot;:0},&quot;isEdited&quot;:false,&quot;manualOverride&quot;:{&quot;isManuallyOverridden&quot;:false,&quot;citeprocText&quot;:&quot;(16–18,21,22)&quot;,&quot;manualOverrideText&quot;:&quot;&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D&quot;:&quot;MENDELEY_CITATION_6da578e9-4af3-4bb8-984c-36f2f7faf45d&quot;,&quot;properties&quot;:{&quot;noteIndex&quot;:0},&quot;isEdited&quot;:false,&quot;manualOverride&quot;:{&quot;isManuallyOverridden&quot;:false,&quot;citeprocText&quot;:&quot;(52–57)&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D&quot;:&quot;MENDELEY_CITATION_2c26403c-837f-4326-b0c5-2d4aec0fff79&quot;,&quot;properties&quot;:{&quot;noteIndex&quot;:0},&quot;isEdited&quot;:false,&quot;manualOverride&quot;:{&quot;isManuallyOverridden&quot;:false,&quot;citeprocText&quot;:&quot;(46,47)&quot;,&quot;manualOverrideText&quot;:&quot;&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D&quot;:&quot;MENDELEY_CITATION_4eee35d2-f780-4b2e-9658-7ccd6a6178fd&quot;,&quot;properties&quot;:{&quot;noteIndex&quot;:0},&quot;isEdited&quot;:false,&quot;manualOverride&quot;:{&quot;isManuallyOverridden&quot;:false,&quot;citeprocText&quot;:&quot;(48)&quot;,&quot;manualOverrideText&quot;:&quot;&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D&quot;:&quot;MENDELEY_CITATION_6da578e9-4af3-4bb8-984c-36f2f7faf45d&quot;,&quot;properties&quot;:{&quot;noteIndex&quot;:0},&quot;isEdited&quot;:false,&quot;manualOverride&quot;:{&quot;isManuallyOverridden&quot;:false,&quot;citeprocText&quot;:&quot;(52–57)&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D&quot;:&quot;MENDELEY_CITATION_d08ab43d-a1bf-4b67-b795-1b3e1febb535&quot;,&quot;properties&quot;:{&quot;noteIndex&quot;:0},&quot;isEdited&quot;:false,&quot;manualOverride&quot;:{&quot;isManuallyOverridden&quot;:false,&quot;citeprocText&quot;:&quot;(36,39,58–61)&quot;,&quot;manualOverrideText&quot;:&quot;&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D&quot;:&quot;MENDELEY_CITATION_78b92cc9-c097-40c7-9549-b5171a193941&quot;,&quot;properties&quot;:{&quot;noteIndex&quot;:0},&quot;isEdited&quot;:false,&quot;manualOverride&quot;:{&quot;isManuallyOverridden&quot;:false,&quot;citeprocText&quot;:&quot;(53,57,62)&quot;,&quot;manualOverrideText&quot;:&quot;&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D&quot;:&quot;MENDELEY_CITATION_f6d60364-3078-4acc-8aee-c8ec59372c8c&quot;,&quot;properties&quot;:{&quot;noteIndex&quot;:0},&quot;isEdited&quot;:false,&quot;manualOverride&quot;:{&quot;isManuallyOverridden&quot;:false,&quot;citeprocText&quot;:&quot;(37,63)&quot;,&quot;manualOverrideText&quot;:&quot;&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D&quot;:&quot;MENDELEY_CITATION_a61db2d0-3040-4bc7-957d-dcd898d2ee54&quot;,&quot;properties&quot;:{&quot;noteIndex&quot;:0},&quot;isEdited&quot;:false,&quot;manualOverride&quot;:{&quot;isManuallyOverridden&quot;:false,&quot;citeprocText&quot;:&quot;(36,55)&quot;,&quot;manualOverrideText&quot;:&quot;&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D&quot;:&quot;MENDELEY_CITATION_8bb02b72-40dc-4c88-b7ca-def2a29b0660&quot;,&quot;properties&quot;:{&quot;noteIndex&quot;:0},&quot;isEdited&quot;:false,&quot;manualOverride&quot;:{&quot;isManuallyOverridden&quot;:false,&quot;citeprocText&quot;:&quot;(35,64)&quot;,&quot;manualOverrideText&quot;:&quot;&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D&quot;:&quot;MENDELEY_CITATION_0ba73475-cc7f-4279-98cc-0e5bd87fa737&quot;,&quot;properties&quot;:{&quot;noteIndex&quot;:0},&quot;isEdited&quot;:false,&quot;manualOverride&quot;:{&quot;isManuallyOverridden&quot;:false,&quot;citeprocText&quot;:&quot;(11,12,42,65)&quot;,&quot;manualOverrideText&quot;:&quot;&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D&quot;:&quot;MENDELEY_CITATION_f8b5a4ff-218f-424a-80f8-913d442cb461&quot;,&quot;properties&quot;:{&quot;noteIndex&quot;:0},&quot;isEdited&quot;:false,&quot;manualOverride&quot;:{&quot;isManuallyOverridden&quot;:false,&quot;citeprocText&quot;:&quot;(52)&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D&quot;:&quot;MENDELEY_CITATION_7a495451-8046-43b9-815a-01efc613eb83&quot;,&quot;properties&quot;:{&quot;noteIndex&quot;:0},&quot;isEdited&quot;:false,&quot;manualOverride&quot;:{&quot;isManuallyOverridden&quot;:false,&quot;citeprocText&quot;:&quot;(36,65)&quot;,&quot;manualOverrideText&quot;:&quot;&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D&quot;:&quot;MENDELEY_CITATION_7a495451-8046-43b9-815a-01efc613eb83&quot;,&quot;properties&quot;:{&quot;noteIndex&quot;:0},&quot;isEdited&quot;:false,&quot;manualOverride&quot;:{&quot;isManuallyOverridden&quot;:false,&quot;citeprocText&quot;:&quot;(36,65)&quot;,&quot;manualOverrideText&quot;:&quot;&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D&quot;:&quot;MENDELEY_CITATION_8bb02b72-40dc-4c88-b7ca-def2a29b0660&quot;,&quot;properties&quot;:{&quot;noteIndex&quot;:0},&quot;isEdited&quot;:false,&quot;manualOverride&quot;:{&quot;isManuallyOverridden&quot;:false,&quot;citeprocText&quot;:&quot;(35,64)&quot;,&quot;manualOverrideText&quot;:&quot;&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D&quot;:&quot;MENDELEY_CITATION_af5f8e50-7adf-40da-8d62-9686f4bd1b85&quot;,&quot;properties&quot;:{&quot;noteIndex&quot;:0},&quot;isEdited&quot;:false,&quot;manualOverride&quot;:{&quot;isManuallyOverridden&quot;:false,&quot;citeprocText&quot;:&quot;(52)&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D&quot;:&quot;MENDELEY_CITATION_90970669-6062-4300-b5d6-8bf216af7944&quot;,&quot;properties&quot;:{&quot;noteIndex&quot;:0},&quot;isEdited&quot;:false,&quot;manualOverride&quot;:{&quot;isManuallyOverridden&quot;:false,&quot;citeprocText&quot;:&quot;(66)&quot;,&quot;manualOverrideText&quot;:&quot;&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2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D&quot;:&quot;MENDELEY_CITATION_6fe9dda5-b6a2-435d-a262-eed427768e70&quot;,&quot;properties&quot;:{&quot;noteIndex&quot;:0},&quot;isEdited&quot;:false,&quot;manualOverride&quot;:{&quot;isManuallyOverridden&quot;:false,&quot;citeprocText&quot;:&quot;(36)&quot;,&quot;manualOverrideText&quot;:&quot;&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12075</Words>
  <Characters>68830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5</cp:revision>
  <cp:lastPrinted>2024-05-09T00:10:00Z</cp:lastPrinted>
  <dcterms:created xsi:type="dcterms:W3CDTF">2024-05-15T09:54:00Z</dcterms:created>
  <dcterms:modified xsi:type="dcterms:W3CDTF">2024-05-15T10:06:00Z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